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2595B32A" w:rsidR="00F72829" w:rsidRPr="00F72829" w:rsidRDefault="00F72829" w:rsidP="00964238">
      <w:pPr>
        <w:spacing w:line="360" w:lineRule="auto"/>
      </w:pPr>
      <w:r>
        <w:rPr>
          <w:b/>
          <w:bCs/>
        </w:rPr>
        <w:t>“</w:t>
      </w:r>
      <w:r w:rsidRPr="00F72829">
        <w:rPr>
          <w:b/>
          <w:bCs/>
        </w:rPr>
        <w:t>The negative effects of an allelopathic invader on native plant photosynthesis intensify as the growth season progresses</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Maianthemum racemosum</w:t>
      </w:r>
      <w:r>
        <w:t xml:space="preserve">) at two points during the growing season – once early in the growing season while the tree canopy was open and again later in the growing season when the tree canopy was closed. Measurements were collected in a long-term field experiment where </w:t>
      </w:r>
      <w:r>
        <w:rPr>
          <w:i/>
          <w:iCs/>
        </w:rPr>
        <w:t>Alliaria petiolata</w:t>
      </w:r>
      <w:r>
        <w:t xml:space="preserve">, an allelopathic invader that disrupts </w:t>
      </w:r>
      <w:r w:rsidRPr="00315130">
        <w:rPr>
          <w:iCs/>
        </w:rPr>
        <w:t>AM fungal communities,</w:t>
      </w:r>
      <w:r>
        <w:t xml:space="preserve"> has been hand-weeded or left at ambient levels since 2006.</w:t>
      </w:r>
    </w:p>
    <w:p w14:paraId="6D5310D3" w14:textId="77777777"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In </w:t>
      </w:r>
      <w:r>
        <w:rPr>
          <w:i/>
          <w:iCs/>
        </w:rPr>
        <w:t>Trillium</w:t>
      </w:r>
      <w:r>
        <w:t xml:space="preserve"> spp., this response was due to a reduction in apparent photosynthetic capacity. In </w:t>
      </w:r>
      <w:r>
        <w:rPr>
          <w:i/>
          <w:iCs/>
        </w:rPr>
        <w:t>M. racemosum</w:t>
      </w:r>
      <w:r>
        <w:t>, this response was due to a reduction in stomatal conductance that increased in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M. racemosum</w:t>
      </w:r>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While not quantified in </w:t>
      </w:r>
      <w:r>
        <w:lastRenderedPageBreak/>
        <w:t xml:space="preserve">this study, amplified late-season responses to </w:t>
      </w:r>
      <w:r>
        <w:rPr>
          <w:i/>
          <w:iCs/>
        </w:rPr>
        <w:t>A. petiolata</w:t>
      </w:r>
      <w:r>
        <w:t xml:space="preserve"> may have been associated with increased reliance on disrupted AM fungal partners for soil resources, as soil nutrient availability and soil moisture each declined as the growing season progressed.</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778618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6C30E1" w:rsidRPr="006C30E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6C30E1" w:rsidRPr="006C30E1">
            <w:rPr>
              <w:color w:val="000000"/>
            </w:rPr>
            <w:t>(Callaway et al., 2008; Callaway &amp; Ridenour, 2004)</w:t>
          </w:r>
        </w:sdtContent>
      </w:sdt>
      <w:r w:rsidR="00FA6760" w:rsidRPr="007B5941">
        <w:t xml:space="preserve">. </w:t>
      </w:r>
      <w:r w:rsidRPr="007B5941">
        <w:t>Allelopathy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6C30E1" w:rsidRPr="006C30E1">
            <w:rPr>
              <w:color w:val="000000"/>
            </w:rPr>
            <w:t>(Kalisz et al., 2021)</w:t>
          </w:r>
        </w:sdtContent>
      </w:sdt>
      <w:ins w:id="0"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7288B" w:rsidRPr="006C30E1">
            <w:rPr>
              <w:color w:val="000000"/>
            </w:rPr>
            <w:t>(</w:t>
          </w:r>
          <w:proofErr w:type="spellStart"/>
          <w:r w:rsidR="0027288B" w:rsidRPr="006C30E1">
            <w:rPr>
              <w:color w:val="000000"/>
            </w:rPr>
            <w:t>Bialic</w:t>
          </w:r>
          <w:proofErr w:type="spellEnd"/>
          <w:r w:rsidR="0027288B" w:rsidRPr="006C30E1">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5C6FB363" w:rsidR="00166FFE" w:rsidRDefault="00000000" w:rsidP="00F45C5F">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6C30E1" w:rsidRPr="006C30E1">
            <w:rPr>
              <w:color w:val="000000"/>
            </w:rPr>
            <w:t>(Hungate et al.,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6C30E1" w:rsidRPr="006C30E1">
            <w:rPr>
              <w:color w:val="000000"/>
            </w:rPr>
            <w:t>(Evans &amp; Clarke, 2019; Evans &amp; Seemann, 1989)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w:t>
      </w:r>
      <w:r w:rsidR="00F45C5F">
        <w:t xml:space="preserve"> </w:t>
      </w:r>
      <w:r w:rsidRPr="007B5941">
        <w:t>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 xml:space="preserve">to support </w:t>
      </w:r>
      <w:r w:rsidRPr="007B5941">
        <w:lastRenderedPageBreak/>
        <w:t>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
          <w:id w:val="997770417"/>
          <w:placeholder>
            <w:docPart w:val="DefaultPlaceholder_-1854013440"/>
          </w:placeholder>
        </w:sdtPr>
        <w:sdtContent>
          <w:r w:rsidR="006C30E1" w:rsidRPr="006C30E1">
            <w:rPr>
              <w:color w:val="000000"/>
            </w:rPr>
            <w:t xml:space="preserve">(Bernacchi et al., 2001; Dong et al., 2017, 2020, 2022; Paillassa et al., 2020; N. G. Smith et al., 2019; </w:t>
          </w:r>
          <w:proofErr w:type="spellStart"/>
          <w:r w:rsidR="006C30E1" w:rsidRPr="006C30E1">
            <w:rPr>
              <w:color w:val="000000"/>
            </w:rPr>
            <w:t>Westerband</w:t>
          </w:r>
          <w:proofErr w:type="spellEnd"/>
          <w:r w:rsidR="006C30E1" w:rsidRPr="006C30E1">
            <w:rPr>
              <w:color w:val="000000"/>
            </w:rPr>
            <w:t xml:space="preserve"> et al., 2023)</w:t>
          </w:r>
        </w:sdtContent>
      </w:sdt>
      <w:r w:rsidR="00370678" w:rsidRPr="007B5941">
        <w:t xml:space="preserve">. </w:t>
      </w:r>
      <w:r w:rsidRPr="007B5941">
        <w:t xml:space="preserve">Whether plants can satisfy this demand </w:t>
      </w:r>
      <w:proofErr w:type="gramStart"/>
      <w:r w:rsidRPr="007B5941">
        <w:t>in a given</w:t>
      </w:r>
      <w:proofErr w:type="gramEnd"/>
      <w:r w:rsidRPr="007B5941">
        <w:t xml:space="preserve">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
          <w:id w:val="-951554351"/>
          <w:placeholder>
            <w:docPart w:val="DefaultPlaceholder_-1854013440"/>
          </w:placeholder>
        </w:sdtPr>
        <w:sdtContent>
          <w:r w:rsidR="006C30E1" w:rsidRPr="006C30E1">
            <w:rPr>
              <w:color w:val="000000"/>
            </w:rPr>
            <w:t>(N. G. Smith et al., 2019; Walters, 2005)</w:t>
          </w:r>
        </w:sdtContent>
      </w:sdt>
      <w:r w:rsidR="00370678" w:rsidRPr="007B5941">
        <w:t xml:space="preserve">. </w:t>
      </w:r>
      <w:r w:rsidR="006C163A" w:rsidRPr="007B5941">
        <w:t xml:space="preserve">In </w:t>
      </w:r>
      <w:ins w:id="1" w:author="Perkowski, Evan A" w:date="2025-07-01T12:56:00Z" w16du:dateUtc="2025-07-01T17:56:00Z">
        <w:r w:rsidR="00A26FF1">
          <w:t xml:space="preserve">soil </w:t>
        </w:r>
      </w:ins>
      <w:r w:rsidR="006C163A" w:rsidRPr="007B5941">
        <w:t>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w:t>
      </w:r>
      <w:ins w:id="2" w:author="Perkowski, Evan A" w:date="2025-07-01T12:55:00Z" w16du:dateUtc="2025-07-01T17:55:00Z">
        <w:r w:rsidR="00A26FF1">
          <w:t xml:space="preserve">soil </w:t>
        </w:r>
      </w:ins>
      <w:r w:rsidR="00336876" w:rsidRPr="007B5941">
        <w:t xml:space="preserve">resource-limited environments, as </w:t>
      </w:r>
      <w:ins w:id="3" w:author="Perkowski, Evan A" w:date="2025-07-01T12:55:00Z" w16du:dateUtc="2025-07-01T17:55:00Z">
        <w:r w:rsidR="00A26FF1">
          <w:t xml:space="preserve">soil </w:t>
        </w:r>
      </w:ins>
      <w:r w:rsidR="00336876" w:rsidRPr="007B5941">
        <w:t xml:space="preserve">resource availability is insufficient to acquire and satisfy the demand for photosynthetic enzymes. </w:t>
      </w:r>
      <w:r w:rsidRPr="007B5941">
        <w:t xml:space="preserve">This scenario could cause individuals growing in </w:t>
      </w:r>
      <w:ins w:id="4" w:author="Perkowski, Evan A" w:date="2025-07-01T12:56:00Z" w16du:dateUtc="2025-07-01T17:56:00Z">
        <w:r w:rsidR="00A26FF1">
          <w:t xml:space="preserve">soil </w:t>
        </w:r>
      </w:ins>
      <w:r w:rsidRPr="007B5941">
        <w:t xml:space="preserve">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1372196460"/>
          <w:placeholder>
            <w:docPart w:val="DefaultPlaceholder_-1854013440"/>
          </w:placeholder>
        </w:sdtPr>
        <w:sdtContent>
          <w:r w:rsidR="006C30E1" w:rsidRPr="006C30E1">
            <w:rPr>
              <w:color w:val="000000"/>
            </w:rPr>
            <w:t>(Waring et al.,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
          <w:id w:val="167146894"/>
          <w:placeholder>
            <w:docPart w:val="DefaultPlaceholder_-1854013440"/>
          </w:placeholder>
        </w:sdtPr>
        <w:sdtContent>
          <w:r w:rsidR="006C30E1" w:rsidRPr="006C30E1">
            <w:rPr>
              <w:color w:val="000000"/>
            </w:rPr>
            <w:t>(Treseder, 2004; van Diepen et al., 2007)</w:t>
          </w:r>
        </w:sdtContent>
      </w:sdt>
      <w:r w:rsidR="00370678" w:rsidRPr="007B5941">
        <w:t>.</w:t>
      </w:r>
    </w:p>
    <w:p w14:paraId="0000001F" w14:textId="20146856"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6C30E1" w:rsidRPr="006C30E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6C30E1" w:rsidRPr="006C30E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6C30E1" w:rsidRPr="006C30E1">
            <w:rPr>
              <w:color w:val="000000"/>
            </w:rPr>
            <w:t xml:space="preserve">Burke, 2008; Callaway et al., 2008; Burke et al., 2011; Cantor et al., 2011; Anthony et al., 2019; </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These disruptions can lead to decreased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6C30E1" w:rsidRPr="006C30E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w:t>
      </w:r>
      <w:r w:rsidRPr="007B5941">
        <w:rPr>
          <w:color w:val="000000"/>
        </w:rPr>
        <w:lastRenderedPageBreak/>
        <w:t xml:space="preserve">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6C30E1" w:rsidRPr="006C30E1">
            <w:rPr>
              <w:color w:val="000000"/>
            </w:rPr>
            <w:t>(Perkowski et al., 2021; Waring et al., 2023)</w:t>
          </w:r>
        </w:sdtContent>
      </w:sdt>
      <w:r w:rsidR="00370678" w:rsidRPr="007B5941">
        <w:rPr>
          <w:color w:val="000000"/>
        </w:rPr>
        <w:t xml:space="preserve">. </w:t>
      </w:r>
      <w:r w:rsidRPr="007B5941">
        <w:t xml:space="preserve">Thus, disruptions in </w:t>
      </w:r>
      <w:r w:rsidR="00F45C5F">
        <w:t>AM fungal mutualisms</w:t>
      </w:r>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6C30E1" w:rsidRPr="006C30E1">
            <w:rPr>
              <w:color w:val="000000"/>
            </w:rPr>
            <w:t>(Hale et al., 2011, 2016)</w:t>
          </w:r>
        </w:sdtContent>
      </w:sdt>
      <w:r w:rsidR="00370678" w:rsidRPr="007B5941">
        <w:t>.</w:t>
      </w:r>
    </w:p>
    <w:p w14:paraId="59CC4AF5" w14:textId="02CF954E" w:rsidR="00370678" w:rsidRPr="007B5941" w:rsidRDefault="00000000" w:rsidP="00964238">
      <w:pPr>
        <w:spacing w:line="360" w:lineRule="auto"/>
        <w:ind w:firstLine="720"/>
      </w:pPr>
      <w:r w:rsidRPr="007B5941">
        <w:rPr>
          <w:i/>
        </w:rPr>
        <w:t>Alliaria petiolata</w:t>
      </w:r>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6C30E1" w:rsidRPr="006C30E1">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6C30E1" w:rsidRPr="006C30E1">
            <w:rPr>
              <w:color w:val="000000"/>
            </w:rPr>
            <w:t>(Anthony et al., 2019; Callaway et al., 2008; Cantor et al., 2011)</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2694103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2008; Burke et al., 2011; Cantor et al., 2011)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6C30E1" w:rsidRPr="006C30E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w:t>
      </w:r>
    </w:p>
    <w:p w14:paraId="00000022" w14:textId="3B57BC09"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w:t>
      </w:r>
      <w:r w:rsidR="00F45C5F">
        <w:t xml:space="preserve">a common coexisting native species, </w:t>
      </w:r>
      <w:r w:rsidR="00F45C5F">
        <w:rPr>
          <w:i/>
          <w:iCs/>
        </w:rPr>
        <w:t>M.</w:t>
      </w:r>
      <w:r w:rsidR="00F45C5F" w:rsidRPr="00F45C5F">
        <w:rPr>
          <w:i/>
          <w:iCs/>
        </w:rPr>
        <w:t xml:space="preserve"> racemosum</w:t>
      </w:r>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6C30E1" w:rsidRPr="006C30E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 photosynthetic capacity responses</w:t>
      </w:r>
      <w:ins w:id="5" w:author="Perkowski, Evan A" w:date="2025-07-01T12:54:00Z" w16du:dateUtc="2025-07-01T17:54:00Z">
        <w:r w:rsidR="00A26FF1">
          <w:t xml:space="preserve"> of coexisting native species</w:t>
        </w:r>
      </w:ins>
      <w:r w:rsidR="00F45C5F">
        <w:t xml:space="preserve"> to </w:t>
      </w:r>
      <w:r w:rsidR="00F45C5F">
        <w:rPr>
          <w:i/>
          <w:iCs/>
        </w:rPr>
        <w:t>A. petiolata</w:t>
      </w:r>
      <w:r w:rsidRPr="007B5941">
        <w:t xml:space="preserve">.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w:t>
      </w:r>
      <w:r w:rsidR="00A650A0" w:rsidRPr="007B5941">
        <w:lastRenderedPageBreak/>
        <w:t xml:space="preserve">plant 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Pr="007B5941">
        <w:t>compare</w:t>
      </w:r>
      <w:proofErr w:type="gramEnd"/>
      <w:r w:rsidRPr="007B5941">
        <w:t xml:space="preserve"> to its finer-scale impacts on AM fungal community composition and broader-scale </w:t>
      </w:r>
      <w:r w:rsidR="00A650A0" w:rsidRPr="007B5941">
        <w:t>effects</w:t>
      </w:r>
      <w:r w:rsidRPr="007B5941">
        <w:t xml:space="preserve"> on native plant productivity and survivorship.</w:t>
      </w:r>
    </w:p>
    <w:p w14:paraId="00000023" w14:textId="7B9B1558"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6" w:author="Perkowski, Evan A" w:date="2025-07-01T12:53:00Z" w16du:dateUtc="2025-07-01T17:53:00Z">
        <w:r w:rsidR="00455C90">
          <w:t xml:space="preserve"> and assessed the following hypotheses:</w:t>
        </w:r>
      </w:ins>
      <w:del w:id="7"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32A69846"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 apparent photosynthetic capacity,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be indicative of nutrient stress, while a reduction in stomatal conductance and increase in stomatal limitation in response to </w:t>
      </w:r>
      <w:r w:rsidR="00F45C5F">
        <w:rPr>
          <w:i/>
          <w:iCs/>
        </w:rPr>
        <w:t>A. petiolata</w:t>
      </w:r>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40D066BC"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150B85EA" w14:textId="5E6365CB" w:rsidR="005202CA" w:rsidRPr="00F45C5F" w:rsidRDefault="00000000" w:rsidP="00F45C5F">
      <w:pPr>
        <w:numPr>
          <w:ilvl w:val="1"/>
          <w:numId w:val="1"/>
        </w:numPr>
        <w:spacing w:line="360" w:lineRule="auto"/>
        <w:rPr>
          <w:color w:val="0E101A"/>
        </w:rPr>
      </w:pPr>
      <w:r w:rsidRPr="007B5941">
        <w:rPr>
          <w:color w:val="0E101A"/>
        </w:rPr>
        <w:lastRenderedPageBreak/>
        <w:t xml:space="preserve">Alternatively, the negative effects of </w:t>
      </w:r>
      <w:r w:rsidRPr="007B5941">
        <w:rPr>
          <w:i/>
        </w:rPr>
        <w:t>A. petiolata</w:t>
      </w:r>
      <w:r w:rsidRPr="007B5941">
        <w:rPr>
          <w:color w:val="0E101A"/>
        </w:rPr>
        <w:t xml:space="preserve"> treatment on photosynthetic traits will b</w:t>
      </w:r>
      <w:r w:rsidR="00F45C5F">
        <w:rPr>
          <w:color w:val="0E101A"/>
        </w:rPr>
        <w:t>e strongest 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as tree canopy closure reduces light availability, photosynthetic demand for soil resources may also decline, potentially mitigating the effects of AM fungal disruption on late-season physiology</w:t>
      </w:r>
      <w:r w:rsidRPr="00F45C5F">
        <w:rPr>
          <w:color w:val="0E101A"/>
        </w:rPr>
        <w:t>.</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7B14FDC6" w:rsidR="00166FFE" w:rsidRPr="00C10DAB" w:rsidRDefault="00000000" w:rsidP="00964238">
      <w:pPr>
        <w:spacing w:line="360" w:lineRule="auto"/>
      </w:pPr>
      <w:r w:rsidRPr="007B5941">
        <w:t>This study was conducted at Trillium Trail Nature Reserve in Fox Chapel, P</w:t>
      </w:r>
      <w:ins w:id="8" w:author="Perkowski, Evan A" w:date="2025-07-01T12:51:00Z" w16du:dateUtc="2025-07-01T17:51:00Z">
        <w:r w:rsidR="00455C90">
          <w:t>ennsylvania, US</w:t>
        </w:r>
      </w:ins>
      <w:r w:rsidRPr="007B5941">
        <w:t>A (40.520 °N, -79.901 °W). The mean annual precipitation of the study area</w:t>
      </w:r>
      <w:r w:rsidR="00F45C5F">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t>
      </w:r>
      <w:r w:rsidR="00F45C5F">
        <w:t>is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r w:rsidR="006C30E1" w:rsidRPr="006C30E1">
            <w:rPr>
              <w:color w:val="000000"/>
            </w:rPr>
            <w:t>Palecki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9" w:author="Perkowski, Evan A" w:date="2025-07-01T12:51:00Z" w16du:dateUtc="2025-07-01T17:51:00Z">
        <w:r w:rsidR="00455C90">
          <w:t>has been</w:t>
        </w:r>
        <w:r w:rsidR="00455C90" w:rsidRPr="007B5941">
          <w:t xml:space="preserve"> </w:t>
        </w:r>
      </w:ins>
      <w:r w:rsidRPr="007B5941">
        <w:t xml:space="preserve">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rsidR="00C10DAB">
        <w:t xml:space="preserve">, with relative abundance of </w:t>
      </w:r>
      <w:r w:rsidR="00C10DAB">
        <w:rPr>
          <w:i/>
          <w:iCs/>
        </w:rPr>
        <w:t>A. petiolata</w:t>
      </w:r>
      <w:r w:rsidR="00C10DAB">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efaultPlaceholder_-1854013440"/>
          </w:placeholder>
        </w:sdtPr>
        <w:sdtContent>
          <w:r w:rsidR="006C30E1" w:rsidRPr="006C30E1">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6C30E1" w:rsidRPr="006C30E1">
            <w:rPr>
              <w:color w:val="000000"/>
            </w:rPr>
            <w:t>(Burke, 2008; Burke et al., 2011; Cantor et al.,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C663A8">
        <w:rPr>
          <w:color w:val="000000"/>
        </w:rPr>
        <w:t xml:space="preserve"> (Table 1).</w:t>
      </w:r>
      <w:r w:rsidR="00F45C5F">
        <w:rPr>
          <w:color w:val="000000"/>
        </w:rPr>
        <w:t xml:space="preserve"> These patterns have been observed despite evidence that soil nutrient availaiblity and soil water availability does not differ between </w:t>
      </w:r>
      <w:r w:rsidR="00F45C5F">
        <w:rPr>
          <w:i/>
          <w:iCs/>
          <w:color w:val="000000"/>
        </w:rPr>
        <w:t xml:space="preserve">A. </w:t>
      </w:r>
      <w:proofErr w:type="spellStart"/>
      <w:r w:rsidR="00F45C5F">
        <w:rPr>
          <w:i/>
          <w:iCs/>
          <w:color w:val="000000"/>
        </w:rPr>
        <w:t>petiolata</w:t>
      </w:r>
      <w:proofErr w:type="spellEnd"/>
      <w:r w:rsidR="00F45C5F">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 xml:space="preserve"> (Table 1).</w:t>
      </w:r>
    </w:p>
    <w:p w14:paraId="69DAE0B5" w14:textId="77777777" w:rsidR="00F45C5F" w:rsidRPr="00F45C5F" w:rsidRDefault="00F45C5F" w:rsidP="00964238">
      <w:pPr>
        <w:spacing w:line="360" w:lineRule="auto"/>
        <w:rPr>
          <w:color w:val="000000"/>
        </w:rPr>
      </w:pP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A. petiolata</w:t>
            </w:r>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52B7BFBB"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A. petiolata</w:t>
            </w:r>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65385D6B" w:rsidR="00437F01"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A. petiolata</w:t>
            </w:r>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4FEE3118"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petiolata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4A454B00"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A. petiolata</w:t>
            </w:r>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EB2E8B3" w:rsidR="003D79B8" w:rsidRPr="00F45C5F" w:rsidRDefault="006C30E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 xml:space="preserve">(Mutz et al. in review; </w:t>
                </w:r>
                <w:proofErr w:type="spellStart"/>
                <w:r w:rsidRPr="006C30E1">
                  <w:rPr>
                    <w:rFonts w:ascii="Arial" w:hAnsi="Arial" w:cs="Arial"/>
                    <w:color w:val="000000"/>
                    <w:sz w:val="16"/>
                    <w:szCs w:val="16"/>
                  </w:rPr>
                  <w:t>Bialic</w:t>
                </w:r>
                <w:proofErr w:type="spellEnd"/>
                <w:r w:rsidRPr="006C30E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A. petiolata</w:t>
            </w:r>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65BBA4CC" w:rsidR="003D79B8" w:rsidRPr="00F45C5F" w:rsidRDefault="006C30E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63050A4"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5D48914F"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257EECDF"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267350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02DE25E5"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A. petiolata</w:t>
            </w:r>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48269B67"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4AE0936F"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(Roche et al.,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petiolata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7BF7D6A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F45C5F" w:rsidRDefault="003D79B8" w:rsidP="00AA0561">
            <w:pPr>
              <w:rPr>
                <w:rFonts w:ascii="Arial" w:hAnsi="Arial" w:cs="Arial"/>
                <w:color w:val="000000"/>
                <w:sz w:val="16"/>
                <w:szCs w:val="16"/>
              </w:rPr>
            </w:pPr>
          </w:p>
        </w:tc>
        <w:tc>
          <w:tcPr>
            <w:tcW w:w="2490" w:type="dxa"/>
            <w:vAlign w:val="center"/>
          </w:tcPr>
          <w:p w14:paraId="1EA04ADA" w14:textId="3408DE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petiolata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458FEE4BD8D18446BAD248454976822D"/>
            </w:placeholder>
          </w:sdtPr>
          <w:sdtContent>
            <w:tc>
              <w:tcPr>
                <w:tcW w:w="2145" w:type="dxa"/>
                <w:tcBorders>
                  <w:right w:val="single" w:sz="12" w:space="0" w:color="auto"/>
                </w:tcBorders>
                <w:vAlign w:val="center"/>
              </w:tcPr>
              <w:p w14:paraId="78B76BDB" w14:textId="543AAF37"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F45C5F" w:rsidRDefault="003D79B8" w:rsidP="00AA0561">
            <w:pPr>
              <w:rPr>
                <w:rFonts w:ascii="Arial" w:hAnsi="Arial" w:cs="Arial"/>
                <w:color w:val="000000"/>
                <w:sz w:val="16"/>
                <w:szCs w:val="16"/>
              </w:rPr>
            </w:pPr>
          </w:p>
        </w:tc>
        <w:tc>
          <w:tcPr>
            <w:tcW w:w="2490" w:type="dxa"/>
          </w:tcPr>
          <w:p w14:paraId="26CFABAF" w14:textId="5B96216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A. petiolata</w:t>
            </w:r>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efaultPlaceholder_-1854013440"/>
            </w:placeholder>
          </w:sdtPr>
          <w:sdtContent>
            <w:tc>
              <w:tcPr>
                <w:tcW w:w="2145" w:type="dxa"/>
                <w:tcBorders>
                  <w:right w:val="single" w:sz="12" w:space="0" w:color="auto"/>
                </w:tcBorders>
                <w:vAlign w:val="center"/>
              </w:tcPr>
              <w:p w14:paraId="5C4054FD" w14:textId="320091CC"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F45C5F"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A. petiolata</w:t>
            </w:r>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21147921"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5CA71FF"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6C30E1" w:rsidRPr="006C30E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6C30E1" w:rsidRPr="006C30E1">
            <w:rPr>
              <w:color w:val="000000"/>
            </w:rPr>
            <w:t>(Brundrett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6C30E1" w:rsidRPr="006C30E1">
            <w:rPr>
              <w:color w:val="000000"/>
            </w:rPr>
            <w:t>(Heberling et al., 2019)</w:t>
          </w:r>
        </w:sdtContent>
      </w:sdt>
    </w:p>
    <w:p w14:paraId="47827683" w14:textId="29E6A70D"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and once later in the growth season when the tree canopy was fully closed (June 12 through June 15 for both species).</w:t>
      </w:r>
      <w:r w:rsidR="00F45C5F">
        <w:t xml:space="preserve"> The remaining two plots were excluded from gas exchange measurements due to insufficient species replication in one plot and unforeseen field constraints in the other. Nonetheless, gas exchange data were collected in enough individuals across the sampled plots to confidently assess the effects of </w:t>
      </w:r>
      <w:r w:rsidR="00F45C5F">
        <w:rPr>
          <w:i/>
          <w:iCs/>
        </w:rPr>
        <w:t>A. petiolata</w:t>
      </w:r>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6C30E1" w:rsidRPr="006C30E1">
            <w:rPr>
              <w:color w:val="000000"/>
            </w:rPr>
            <w:t>(Heberling et al., 2019)</w:t>
          </w:r>
        </w:sdtContent>
      </w:sdt>
      <w:r w:rsidR="00AA6010" w:rsidRPr="007B5941">
        <w:rPr>
          <w:color w:val="000000"/>
        </w:rPr>
        <w:t>.</w:t>
      </w:r>
    </w:p>
    <w:p w14:paraId="00000030" w14:textId="22B37ABE"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6C30E1" w:rsidRPr="006C30E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6C30E1" w:rsidRPr="006C30E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w:t>
      </w:r>
      <w:r w:rsidRPr="007B5941">
        <w:rPr>
          <w:color w:val="000000"/>
        </w:rPr>
        <w:lastRenderedPageBreak/>
        <w:t xml:space="preserve">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CFD32CC"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6C30E1" w:rsidRPr="006C30E1">
            <w:rPr>
              <w:color w:val="000000"/>
            </w:rPr>
            <w:t>(</w:t>
          </w:r>
          <w:proofErr w:type="spellStart"/>
          <w:r w:rsidR="006C30E1" w:rsidRPr="006C30E1">
            <w:rPr>
              <w:color w:val="000000"/>
            </w:rPr>
            <w:t>Duursma</w:t>
          </w:r>
          <w:proofErr w:type="spellEnd"/>
          <w:r w:rsidR="006C30E1" w:rsidRPr="006C30E1">
            <w:rPr>
              <w:color w:val="000000"/>
            </w:rPr>
            <w:t>,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6C30E1" w:rsidRPr="006C30E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6C30E1" w:rsidRPr="006C30E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36569491"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6C30E1" w:rsidRPr="006C30E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r w:rsidR="006C30E1" w:rsidRPr="006C30E1">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0FFFD29"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r w:rsidR="006C30E1" w:rsidRPr="006C30E1">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r w:rsidR="006C30E1" w:rsidRPr="006C30E1">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6C30E1" w:rsidRPr="006C30E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r w:rsidR="006C30E1" w:rsidRPr="006C30E1">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5AB7F0CD"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6C30E1" w:rsidRPr="006C30E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6C30E1" w:rsidRPr="006C30E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313F6C78"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6C30E1" w:rsidRPr="006C30E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72D2077"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6C30E1" w:rsidRPr="006C30E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6C30E1" w:rsidRPr="006C30E1">
            <w:rPr>
              <w:color w:val="000000"/>
            </w:rPr>
            <w:t xml:space="preserve">(D’Angelo et al., 2001; Doane &amp; </w:t>
          </w:r>
          <w:proofErr w:type="spellStart"/>
          <w:r w:rsidR="006C30E1" w:rsidRPr="006C30E1">
            <w:rPr>
              <w:color w:val="000000"/>
            </w:rPr>
            <w:t>Horwáth</w:t>
          </w:r>
          <w:proofErr w:type="spellEnd"/>
          <w:r w:rsidR="006C30E1" w:rsidRPr="006C30E1">
            <w:rPr>
              <w:color w:val="000000"/>
            </w:rPr>
            <w:t xml:space="preserve">, 2003; </w:t>
          </w:r>
          <w:proofErr w:type="spellStart"/>
          <w:r w:rsidR="006C30E1" w:rsidRPr="006C30E1">
            <w:rPr>
              <w:color w:val="000000"/>
            </w:rPr>
            <w:t>Lajtha</w:t>
          </w:r>
          <w:proofErr w:type="spellEnd"/>
          <w:r w:rsidR="006C30E1" w:rsidRPr="006C30E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 xml:space="preserve">phosphorus </w:t>
      </w:r>
      <w:r w:rsidRPr="007B5941">
        <w:lastRenderedPageBreak/>
        <w:t>ratio was estimated as the ratio of soil inorganic nitrogen availability to soil phosphate availability.</w:t>
      </w:r>
    </w:p>
    <w:p w14:paraId="0000004F" w14:textId="772F2BA8" w:rsidR="00166FFE"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6C30E1" w:rsidRPr="006C30E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6BADF92D" w14:textId="4CC7BAC2" w:rsidR="00F45C5F" w:rsidRDefault="00F45C5F">
      <w:r>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shd w:val="clear" w:color="auto" w:fill="auto"/>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shd w:val="clear" w:color="auto" w:fill="auto"/>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shd w:val="clear" w:color="auto" w:fill="auto"/>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A. petiolata</w:t>
            </w:r>
            <w:r>
              <w:t xml:space="preserve"> treatment per plot (12 resin strips per nutrient type per plot) = 18 replicates per nutrient type per </w:t>
            </w:r>
            <w:r>
              <w:rPr>
                <w:i/>
                <w:iCs/>
              </w:rPr>
              <w:t>A. petiolata</w:t>
            </w:r>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shd w:val="clear" w:color="auto" w:fill="auto"/>
            <w:vAlign w:val="center"/>
          </w:tcPr>
          <w:p w14:paraId="1F0139D9" w14:textId="466E94CB" w:rsidR="00F45C5F" w:rsidRPr="00F45C5F" w:rsidRDefault="00F45C5F" w:rsidP="00F45C5F">
            <w:pPr>
              <w:spacing w:line="360" w:lineRule="auto"/>
            </w:pPr>
            <w:r w:rsidRPr="00F45C5F">
              <w:t>Plot</w:t>
            </w:r>
          </w:p>
        </w:tc>
        <w:tc>
          <w:tcPr>
            <w:tcW w:w="2406" w:type="dxa"/>
            <w:shd w:val="clear" w:color="auto" w:fill="auto"/>
            <w:vAlign w:val="center"/>
          </w:tcPr>
          <w:p w14:paraId="0D14F002" w14:textId="1903FF45" w:rsidR="00F45C5F" w:rsidRPr="006C30E1" w:rsidRDefault="006C30E1" w:rsidP="00F45C5F">
            <w:pPr>
              <w:spacing w:line="360" w:lineRule="auto"/>
            </w:pPr>
            <w:r>
              <w:t>Plot (treatment is imposed in split-plot design)</w:t>
            </w:r>
          </w:p>
        </w:tc>
        <w:tc>
          <w:tcPr>
            <w:tcW w:w="2500" w:type="dxa"/>
            <w:shd w:val="clear" w:color="auto" w:fill="auto"/>
            <w:vAlign w:val="center"/>
          </w:tcPr>
          <w:p w14:paraId="77483CB6" w14:textId="39077659" w:rsidR="00F45C5F" w:rsidRDefault="00F45C5F" w:rsidP="00F45C5F">
            <w:pPr>
              <w:spacing w:line="360" w:lineRule="auto"/>
            </w:pPr>
            <w:r>
              <w:t xml:space="preserve">3 plots x 1 soil moisture senser per </w:t>
            </w:r>
            <w:r>
              <w:rPr>
                <w:i/>
                <w:iCs/>
              </w:rPr>
              <w:t>A. petiolata</w:t>
            </w:r>
            <w:r>
              <w:t xml:space="preserve"> treatment (2 soil moisture sensors per plot) = 3 replicates per </w:t>
            </w:r>
            <w:r>
              <w:rPr>
                <w:i/>
                <w:iCs/>
              </w:rPr>
              <w:t>A. petiolata</w:t>
            </w:r>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45BA6BB3" w:rsidR="00F45C5F" w:rsidRPr="00F45C5F" w:rsidRDefault="00F45C5F" w:rsidP="00F45C5F">
            <w:pPr>
              <w:spacing w:line="360" w:lineRule="auto"/>
            </w:pPr>
            <w:r>
              <w:t xml:space="preserve">4-22 individuals per species per </w:t>
            </w:r>
            <w:r>
              <w:rPr>
                <w:i/>
                <w:iCs/>
              </w:rPr>
              <w:t xml:space="preserve">A. petiolata </w:t>
            </w:r>
            <w:r>
              <w:t xml:space="preserve">treatment per plot. Total number of individuals per species: 78 </w:t>
            </w:r>
            <w:r>
              <w:rPr>
                <w:i/>
                <w:iCs/>
              </w:rPr>
              <w:t>Trillium</w:t>
            </w:r>
            <w:r>
              <w:t xml:space="preserve"> spp. individuals, 68 </w:t>
            </w:r>
            <w:r>
              <w:rPr>
                <w:i/>
                <w:iCs/>
              </w:rPr>
              <w:t>M. racemosum</w:t>
            </w:r>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67F2A91F" w:rsidR="005202CA" w:rsidRDefault="00000000" w:rsidP="00964238">
      <w:pPr>
        <w:spacing w:line="360" w:lineRule="auto"/>
        <w:ind w:firstLine="720"/>
      </w:pPr>
      <w:r w:rsidRPr="007B5941">
        <w:lastRenderedPageBreak/>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6C30E1" w:rsidRPr="006C30E1">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6C30E1" w:rsidRPr="006C30E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6C30E1" w:rsidRPr="006C30E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6C30E1" w:rsidRPr="006C30E1">
            <w:rPr>
              <w:color w:val="000000"/>
            </w:rPr>
            <w:t>(R Core Team, 2021)</w:t>
          </w:r>
        </w:sdtContent>
      </w:sdt>
      <w:r w:rsidRPr="007B5941">
        <w:t xml:space="preserve">. Data, analysis scripts, and plot scripts are available on Zenodo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3"/>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4"/>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7CCA9F54"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 xml:space="preserve">&lt;0.001, Table </w:t>
      </w:r>
      <w:r w:rsidR="00F45C5F">
        <w:rPr>
          <w:color w:val="0E101A"/>
        </w:rPr>
        <w:t>3</w:t>
      </w:r>
      <w:r>
        <w:rPr>
          <w:color w:val="0E101A"/>
        </w:rPr>
        <w:t>; Fig. 3a), a pattern that was associated with a 22% reduction in stomatal conductance (</w:t>
      </w:r>
      <w:r>
        <w:rPr>
          <w:i/>
          <w:color w:val="0E101A"/>
        </w:rPr>
        <w:t>p</w:t>
      </w:r>
      <w:r>
        <w:rPr>
          <w:color w:val="0E101A"/>
        </w:rPr>
        <w:t xml:space="preserve">&lt;0.001, Table </w:t>
      </w:r>
      <w:r w:rsidR="00F45C5F">
        <w:rPr>
          <w:color w:val="0E101A"/>
        </w:rPr>
        <w:t>3</w:t>
      </w:r>
      <w:r>
        <w:rPr>
          <w:color w:val="0E101A"/>
        </w:rPr>
        <w:t>; Fig. 3c) and 55% reduction in stomatal limitation (</w:t>
      </w:r>
      <w:r>
        <w:rPr>
          <w:i/>
          <w:color w:val="0E101A"/>
        </w:rPr>
        <w:t>p</w:t>
      </w:r>
      <w:r>
        <w:rPr>
          <w:color w:val="0E101A"/>
        </w:rPr>
        <w:t xml:space="preserve">&lt;0.001, Table </w:t>
      </w:r>
      <w:r w:rsidR="00F45C5F">
        <w:rPr>
          <w:color w:val="0E101A"/>
        </w:rPr>
        <w:t>3</w:t>
      </w:r>
      <w:r>
        <w:rPr>
          <w:color w:val="0E101A"/>
        </w:rPr>
        <w:t xml:space="preserve">;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w:t>
      </w:r>
      <w:r w:rsidR="00F45C5F">
        <w:rPr>
          <w:color w:val="0E101A"/>
        </w:rPr>
        <w:t>3</w:t>
      </w:r>
      <w:r>
        <w:rPr>
          <w:color w:val="0E101A"/>
        </w:rPr>
        <w:t xml:space="preserve">;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w:t>
      </w:r>
      <w:r w:rsidR="00F45C5F">
        <w:rPr>
          <w:color w:val="0E101A"/>
        </w:rPr>
        <w:t>3</w:t>
      </w:r>
      <w:r>
        <w:rPr>
          <w:color w:val="0E101A"/>
        </w:rPr>
        <w:t xml:space="preserve">; Fig. 3a). </w:t>
      </w:r>
      <w:r>
        <w:rPr>
          <w:i/>
          <w:color w:val="0E101A"/>
        </w:rPr>
        <w:t>Alliaria petiolata</w:t>
      </w:r>
      <w:r>
        <w:rPr>
          <w:color w:val="0E101A"/>
        </w:rPr>
        <w:t xml:space="preserve"> treatment had no effect on stomatal conductance (</w:t>
      </w:r>
      <w:r>
        <w:rPr>
          <w:i/>
          <w:color w:val="0E101A"/>
        </w:rPr>
        <w:t>p</w:t>
      </w:r>
      <w:r>
        <w:rPr>
          <w:color w:val="0E101A"/>
        </w:rPr>
        <w:t xml:space="preserve">=0.701, Table </w:t>
      </w:r>
      <w:r w:rsidR="00F45C5F">
        <w:rPr>
          <w:color w:val="0E101A"/>
        </w:rPr>
        <w:t>3</w:t>
      </w:r>
      <w:r>
        <w:rPr>
          <w:color w:val="0E101A"/>
        </w:rPr>
        <w:t>; Fig. 3c) or stomatal limitation (</w:t>
      </w:r>
      <w:r>
        <w:rPr>
          <w:i/>
          <w:color w:val="0E101A"/>
        </w:rPr>
        <w:t>p</w:t>
      </w:r>
      <w:r>
        <w:rPr>
          <w:color w:val="0E101A"/>
        </w:rPr>
        <w:t xml:space="preserve">=0.481, Table </w:t>
      </w:r>
      <w:r w:rsidR="00F45C5F">
        <w:rPr>
          <w:color w:val="0E101A"/>
        </w:rPr>
        <w:t>3</w:t>
      </w:r>
      <w:r>
        <w:rPr>
          <w:color w:val="0E101A"/>
        </w:rPr>
        <w:t>; Fig. 3e)</w:t>
      </w:r>
      <w:r w:rsidR="00ED188D">
        <w:t>.</w:t>
      </w:r>
    </w:p>
    <w:p w14:paraId="00000066" w14:textId="6F0E56FC"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 xml:space="preserve">&lt;0.001, Table </w:t>
      </w:r>
      <w:r w:rsidR="00F45C5F">
        <w:t>3</w:t>
      </w:r>
      <w:r>
        <w:t>; Fig. 3b), a pattern that was associated with a 62% reduction in stomatal conductance (</w:t>
      </w:r>
      <w:r>
        <w:rPr>
          <w:i/>
        </w:rPr>
        <w:t>p</w:t>
      </w:r>
      <w:r>
        <w:t xml:space="preserve">&lt;0.001, Table </w:t>
      </w:r>
      <w:r w:rsidR="00F45C5F">
        <w:t>3</w:t>
      </w:r>
      <w:r>
        <w:t>; Fig. 3d) and a 13% increase in stomatal limitation (</w:t>
      </w:r>
      <w:r>
        <w:rPr>
          <w:i/>
        </w:rPr>
        <w:t>p</w:t>
      </w:r>
      <w:r>
        <w:t xml:space="preserve">=0.004, Table </w:t>
      </w:r>
      <w:r w:rsidR="00F45C5F">
        <w:t>3</w:t>
      </w:r>
      <w:r>
        <w:t>; Fig. 3f) compared to measurements collected before tree canopy closure. Net photosynthesis decreased by 18% (</w:t>
      </w:r>
      <w:r>
        <w:rPr>
          <w:i/>
        </w:rPr>
        <w:t>p</w:t>
      </w:r>
      <w:r>
        <w:t xml:space="preserve">&lt;0.001, Table </w:t>
      </w:r>
      <w:r w:rsidR="00F45C5F">
        <w:t>3</w:t>
      </w:r>
      <w:r>
        <w:t>) and stomatal conductance decreased by 27% (</w:t>
      </w:r>
      <w:r>
        <w:rPr>
          <w:i/>
        </w:rPr>
        <w:t>p</w:t>
      </w:r>
      <w:r>
        <w:t>&lt;0.001, Table</w:t>
      </w:r>
      <w:r w:rsidR="00F45C5F">
        <w:t>3</w:t>
      </w:r>
      <w:r>
        <w:t>), while stomatal limitation increased by 28% (</w:t>
      </w:r>
      <w:r>
        <w:rPr>
          <w:i/>
        </w:rPr>
        <w:t>p</w:t>
      </w:r>
      <w:r>
        <w:t xml:space="preserve">&lt;0.001, Table </w:t>
      </w:r>
      <w:r w:rsidR="00F45C5F">
        <w:t>3</w:t>
      </w:r>
      <w:r>
        <w:t xml:space="preserve">)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w:t>
      </w:r>
      <w:r w:rsidR="00F45C5F">
        <w:t>3</w:t>
      </w:r>
      <w:r>
        <w:t xml:space="preserve">),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 xml:space="preserve">=0.024, Table </w:t>
      </w:r>
      <w:r w:rsidR="00F45C5F">
        <w:t>3</w:t>
      </w:r>
      <w:r>
        <w:t>;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32C59CC0" w:rsidR="00166FFE" w:rsidRDefault="00000000" w:rsidP="00964238">
      <w:pPr>
        <w:spacing w:line="360" w:lineRule="auto"/>
      </w:pPr>
      <w:r>
        <w:t xml:space="preserve">SPAD values were 26% greater in </w:t>
      </w:r>
      <w:r>
        <w:rPr>
          <w:i/>
        </w:rPr>
        <w:t>Trillium</w:t>
      </w:r>
      <w:r>
        <w:t xml:space="preserve"> spp. (</w:t>
      </w:r>
      <w:r>
        <w:rPr>
          <w:i/>
        </w:rPr>
        <w:t>p</w:t>
      </w:r>
      <w:r>
        <w:t xml:space="preserve">&lt;0.001, Table </w:t>
      </w:r>
      <w:r w:rsidR="00F45C5F">
        <w:t>3</w:t>
      </w:r>
      <w:r>
        <w:t xml:space="preserve">; Fig. S2) and 51% greater in </w:t>
      </w:r>
      <w:r>
        <w:rPr>
          <w:i/>
        </w:rPr>
        <w:t>M. racemosum</w:t>
      </w:r>
      <w:r>
        <w:t xml:space="preserve"> (</w:t>
      </w:r>
      <w:r>
        <w:rPr>
          <w:i/>
        </w:rPr>
        <w:t>p</w:t>
      </w:r>
      <w:r>
        <w:t>&lt;0.001, Table</w:t>
      </w:r>
      <w:r w:rsidR="00F45C5F">
        <w:t>v3</w:t>
      </w:r>
      <w:r>
        <w:t xml:space="preserve">; Fig. S2) after tree canopy closure compared to before tree canopy closure. </w:t>
      </w:r>
      <w:r>
        <w:rPr>
          <w:i/>
        </w:rPr>
        <w:t>A. petiolata</w:t>
      </w:r>
      <w:r>
        <w:t xml:space="preserve"> treatment had no effect on SPAD in either species (</w:t>
      </w:r>
      <w:r>
        <w:rPr>
          <w:i/>
        </w:rPr>
        <w:t>p</w:t>
      </w:r>
      <w:r>
        <w:t xml:space="preserve">&gt;0.05 in both cases, Table </w:t>
      </w:r>
      <w:r w:rsidR="00F45C5F">
        <w:t>3</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1A646B07" w:rsidR="00166FFE" w:rsidRDefault="00000000">
      <w:pPr>
        <w:spacing w:line="480" w:lineRule="auto"/>
        <w:rPr>
          <w:vertAlign w:val="superscript"/>
        </w:rPr>
      </w:pPr>
      <w:r>
        <w:rPr>
          <w:b/>
        </w:rPr>
        <w:lastRenderedPageBreak/>
        <w:t xml:space="preserve">Table </w:t>
      </w:r>
      <w:r w:rsidR="00F45C5F">
        <w:rPr>
          <w:b/>
        </w:rPr>
        <w:t>3</w:t>
      </w:r>
      <w:r>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4578C6E" w:rsidR="00166FFE" w:rsidRDefault="00166FFE">
            <w:pPr>
              <w:jc w:val="right"/>
            </w:pPr>
          </w:p>
        </w:tc>
        <w:tc>
          <w:tcPr>
            <w:tcW w:w="1020" w:type="dxa"/>
            <w:shd w:val="clear" w:color="auto" w:fill="auto"/>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595A3ACE" w:rsidR="00166FFE" w:rsidRDefault="00000000" w:rsidP="00964238">
      <w:pPr>
        <w:spacing w:line="360" w:lineRule="auto"/>
        <w:jc w:val="center"/>
        <w:rPr>
          <w:b/>
        </w:rPr>
      </w:pPr>
      <w:del w:id="10" w:author="Perkowski, Evan A" w:date="2025-07-10T17:17:00Z" w16du:dateUtc="2025-07-10T22:17:00Z">
        <w:r w:rsidDel="00083BAB">
          <w:rPr>
            <w:b/>
            <w:noProof/>
          </w:rPr>
          <w:drawing>
            <wp:inline distT="0" distB="0" distL="0" distR="0" wp14:anchorId="51128B78" wp14:editId="758ED383">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7"/>
                      <a:srcRect/>
                      <a:stretch>
                        <a:fillRect/>
                      </a:stretch>
                    </pic:blipFill>
                    <pic:spPr>
                      <a:xfrm>
                        <a:off x="0" y="0"/>
                        <a:ext cx="3663619" cy="5627531"/>
                      </a:xfrm>
                      <a:prstGeom prst="rect">
                        <a:avLst/>
                      </a:prstGeom>
                      <a:ln/>
                    </pic:spPr>
                  </pic:pic>
                </a:graphicData>
              </a:graphic>
            </wp:inline>
          </w:drawing>
        </w:r>
      </w:del>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18C2FDD0"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F45C5F">
        <w:t>4</w:t>
      </w:r>
      <w:r>
        <w:t xml:space="preserve">; Fig. 4a) and </w:t>
      </w:r>
      <w:r>
        <w:rPr>
          <w:i/>
        </w:rPr>
        <w:t>J</w:t>
      </w:r>
      <w:r>
        <w:rPr>
          <w:vertAlign w:val="subscript"/>
        </w:rPr>
        <w:t>max25</w:t>
      </w:r>
      <w:r>
        <w:t xml:space="preserve"> decreased by 75% (</w:t>
      </w:r>
      <w:r>
        <w:rPr>
          <w:i/>
        </w:rPr>
        <w:t>p</w:t>
      </w:r>
      <w:r>
        <w:t xml:space="preserve">&lt;0.001, Table </w:t>
      </w:r>
      <w:r w:rsidR="00F45C5F">
        <w:t>4</w:t>
      </w:r>
      <w:r>
        <w:t xml:space="preserve">; Fig. 4c) following </w:t>
      </w:r>
      <w:r w:rsidR="00F45C5F">
        <w:t xml:space="preserve">tree </w:t>
      </w:r>
      <w:r>
        <w:t xml:space="preserve">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F45C5F">
        <w:t>4</w:t>
      </w:r>
      <w:r>
        <w:t xml:space="preserve">; Fig. 4e). </w:t>
      </w:r>
      <w:r>
        <w:rPr>
          <w:i/>
        </w:rPr>
        <w:t>Alliaria petiolata</w:t>
      </w:r>
      <w:r>
        <w:t xml:space="preserve"> treatment had no effect on </w:t>
      </w:r>
      <w:r>
        <w:rPr>
          <w:i/>
        </w:rPr>
        <w:t>V</w:t>
      </w:r>
      <w:r>
        <w:rPr>
          <w:vertAlign w:val="subscript"/>
        </w:rPr>
        <w:t>cmax25</w:t>
      </w:r>
      <w:r>
        <w:t xml:space="preserve"> (</w:t>
      </w:r>
      <w:r>
        <w:rPr>
          <w:i/>
        </w:rPr>
        <w:t>p</w:t>
      </w:r>
      <w:r>
        <w:t xml:space="preserve">=0.296; Table </w:t>
      </w:r>
      <w:r w:rsidR="00F45C5F">
        <w:t>4</w:t>
      </w:r>
      <w:r>
        <w:t xml:space="preserve">; Fig. 4a) or </w:t>
      </w:r>
      <w:r>
        <w:rPr>
          <w:i/>
        </w:rPr>
        <w:t>J</w:t>
      </w:r>
      <w:r>
        <w:rPr>
          <w:vertAlign w:val="subscript"/>
        </w:rPr>
        <w:t>max25</w:t>
      </w:r>
      <w:r>
        <w:t>:</w:t>
      </w:r>
      <w:r>
        <w:rPr>
          <w:i/>
        </w:rPr>
        <w:t>V</w:t>
      </w:r>
      <w:r>
        <w:rPr>
          <w:vertAlign w:val="subscript"/>
        </w:rPr>
        <w:t>cmax25</w:t>
      </w:r>
      <w:r>
        <w:t xml:space="preserve"> (</w:t>
      </w:r>
      <w:r>
        <w:rPr>
          <w:i/>
        </w:rPr>
        <w:t>p</w:t>
      </w:r>
      <w:r>
        <w:t xml:space="preserve">=0.386, Table </w:t>
      </w:r>
      <w:r w:rsidR="00F45C5F">
        <w:t>4</w:t>
      </w:r>
      <w:r>
        <w:t xml:space="preserve">;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 xml:space="preserve">=0.045; Table </w:t>
      </w:r>
      <w:r w:rsidR="00F45C5F">
        <w:rPr>
          <w:color w:val="0E101A"/>
        </w:rPr>
        <w:t>4</w:t>
      </w:r>
      <w:r>
        <w:rPr>
          <w:color w:val="0E101A"/>
        </w:rPr>
        <w:t>;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F45C5F">
        <w:rPr>
          <w:color w:val="0E101A"/>
        </w:rPr>
        <w:t>4</w:t>
      </w:r>
      <w:r>
        <w:rPr>
          <w:color w:val="0E101A"/>
        </w:rPr>
        <w:t>; Fig. 4c).</w:t>
      </w:r>
    </w:p>
    <w:p w14:paraId="000000D6" w14:textId="05F97206"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w:t>
      </w:r>
      <w:r w:rsidR="00F45C5F">
        <w:t>4</w:t>
      </w:r>
      <w:r>
        <w:t xml:space="preserve">; Fig. 4b) and </w:t>
      </w:r>
      <w:r>
        <w:rPr>
          <w:i/>
        </w:rPr>
        <w:t>J</w:t>
      </w:r>
      <w:r>
        <w:rPr>
          <w:vertAlign w:val="subscript"/>
        </w:rPr>
        <w:t>max25</w:t>
      </w:r>
      <w:r>
        <w:t xml:space="preserve"> (</w:t>
      </w:r>
      <w:r>
        <w:rPr>
          <w:i/>
        </w:rPr>
        <w:t>p</w:t>
      </w:r>
      <w:r>
        <w:t xml:space="preserve">&lt;0.001, Table </w:t>
      </w:r>
      <w:r w:rsidR="00F45C5F">
        <w:t>4</w:t>
      </w:r>
      <w:r>
        <w:t xml:space="preserve">;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w:t>
      </w:r>
      <w:r w:rsidR="00F45C5F">
        <w:t>4</w:t>
      </w:r>
      <w:r>
        <w:t xml:space="preserve">;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w:t>
      </w:r>
      <w:r w:rsidR="00F45C5F">
        <w:t>4</w:t>
      </w:r>
      <w:r>
        <w:t xml:space="preserve">;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 xml:space="preserve">=0.688, Table </w:t>
      </w:r>
      <w:r w:rsidR="00F45C5F">
        <w:t>4</w:t>
      </w:r>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 xml:space="preserve">=0.543, Table </w:t>
      </w:r>
      <w:r w:rsidR="00F45C5F">
        <w:t>4</w:t>
      </w:r>
      <w:r>
        <w:t xml:space="preserve">), or </w:t>
      </w:r>
      <w:r>
        <w:rPr>
          <w:i/>
        </w:rPr>
        <w:t>J</w:t>
      </w:r>
      <w:r>
        <w:rPr>
          <w:vertAlign w:val="subscript"/>
        </w:rPr>
        <w:t>max25</w:t>
      </w:r>
      <w:r>
        <w:t>:</w:t>
      </w:r>
      <w:r>
        <w:rPr>
          <w:i/>
        </w:rPr>
        <w:t>V</w:t>
      </w:r>
      <w:r>
        <w:rPr>
          <w:vertAlign w:val="subscript"/>
        </w:rPr>
        <w:t>cmax25</w:t>
      </w:r>
      <w:r>
        <w:t xml:space="preserve"> (</w:t>
      </w:r>
      <w:r>
        <w:rPr>
          <w:i/>
        </w:rPr>
        <w:t>p</w:t>
      </w:r>
      <w:r>
        <w:t xml:space="preserve">=0.113, Table </w:t>
      </w:r>
      <w:r w:rsidR="00F45C5F">
        <w:t>4</w:t>
      </w:r>
      <w:r>
        <w:t>).</w:t>
      </w:r>
    </w:p>
    <w:p w14:paraId="000000D7" w14:textId="77777777" w:rsidR="00166FFE" w:rsidRDefault="00000000" w:rsidP="00964238">
      <w:pPr>
        <w:spacing w:line="360" w:lineRule="auto"/>
      </w:pPr>
      <w:r>
        <w:br w:type="page"/>
      </w:r>
    </w:p>
    <w:p w14:paraId="000000D8" w14:textId="511527A3" w:rsidR="00166FFE" w:rsidRDefault="00000000" w:rsidP="00964238">
      <w:pPr>
        <w:spacing w:line="360" w:lineRule="auto"/>
        <w:rPr>
          <w:vertAlign w:val="superscript"/>
        </w:rPr>
      </w:pPr>
      <w:r>
        <w:rPr>
          <w:b/>
        </w:rPr>
        <w:lastRenderedPageBreak/>
        <w:t xml:space="preserve">Table </w:t>
      </w:r>
      <w:r w:rsidR="00F45C5F">
        <w:rPr>
          <w:b/>
        </w:rPr>
        <w:t>4</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Default="00C349F2">
            <w:pPr>
              <w:jc w:val="right"/>
              <w:rPr>
                <w:b/>
              </w:rPr>
            </w:pPr>
            <w:r>
              <w:rPr>
                <w:b/>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166B085F" w:rsidR="00166FFE" w:rsidRDefault="00000000" w:rsidP="00964238">
      <w:pPr>
        <w:spacing w:line="360" w:lineRule="auto"/>
        <w:jc w:val="center"/>
        <w:rPr>
          <w:b/>
        </w:rPr>
      </w:pPr>
      <w:del w:id="11" w:author="Perkowski, Evan A" w:date="2025-07-10T17:17:00Z" w16du:dateUtc="2025-07-10T22:17:00Z">
        <w:r w:rsidDel="00083BAB">
          <w:rPr>
            <w:b/>
            <w:noProof/>
          </w:rPr>
          <w:drawing>
            <wp:inline distT="0" distB="0" distL="0" distR="0" wp14:anchorId="18EE778A" wp14:editId="232CDEBC">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del>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82EDA6C"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apparent photosynthetic capacity. Building on results reported in</w:t>
      </w:r>
      <w:r w:rsidR="00F45C5F">
        <w:rPr>
          <w:color w:val="0E101A"/>
        </w:rPr>
        <w:t xml:space="preserve"> </w:t>
      </w:r>
      <w:sdt>
        <w:sdtPr>
          <w:rPr>
            <w:color w:val="000000"/>
          </w:rPr>
          <w:tag w:val="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401035266"/>
          <w:placeholder>
            <w:docPart w:val="DefaultPlaceholder_-1854013440"/>
          </w:placeholder>
        </w:sdtPr>
        <w:sdtContent>
          <w:proofErr w:type="spellStart"/>
          <w:r w:rsidR="006C30E1" w:rsidRPr="006C30E1">
            <w:rPr>
              <w:color w:val="000000"/>
            </w:rPr>
            <w:t>Bialic</w:t>
          </w:r>
          <w:proofErr w:type="spellEnd"/>
          <w:r w:rsidR="006C30E1" w:rsidRPr="006C30E1">
            <w:rPr>
              <w:color w:val="000000"/>
            </w:rPr>
            <w:t>-Murphy et al. (2021)</w:t>
          </w:r>
        </w:sdtContent>
      </w:sdt>
      <w:r>
        <w:rPr>
          <w:color w:val="000000"/>
        </w:rPr>
        <w:t xml:space="preserve">,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641A74C0" w:rsidR="00166FFE" w:rsidRDefault="00000000" w:rsidP="00F45C5F">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w:t>
      </w:r>
      <w:r w:rsidR="00F45C5F">
        <w:rPr>
          <w:color w:val="0E101A"/>
        </w:rPr>
        <w:t xml:space="preserve"> late</w:t>
      </w:r>
      <w:r>
        <w:rPr>
          <w:color w:val="0E101A"/>
        </w:rPr>
        <w:t xml:space="preserve">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w:t>
      </w:r>
      <w:r w:rsidR="00F45C5F">
        <w:rPr>
          <w:color w:val="0E101A"/>
        </w:rPr>
        <w:t>ing</w:t>
      </w:r>
      <w:r>
        <w:rPr>
          <w:color w:val="0E101A"/>
        </w:rPr>
        <w:t xml:space="preserve"> season progressed</w:t>
      </w:r>
      <w:r w:rsidR="000E2D3C">
        <w:rPr>
          <w:color w:val="0E101A"/>
        </w:rPr>
        <w:t xml:space="preserve">, which may have increased reliance on </w:t>
      </w:r>
      <w:r>
        <w:rPr>
          <w:color w:val="0E101A"/>
        </w:rPr>
        <w:t>AM fungal partners for soil resources</w:t>
      </w:r>
      <w:r w:rsidR="00F45C5F">
        <w:rPr>
          <w:color w:val="0E101A"/>
        </w:rPr>
        <w:t xml:space="preserve"> </w:t>
      </w:r>
      <w:sdt>
        <w:sdtPr>
          <w:rPr>
            <w:color w:val="000000"/>
          </w:rPr>
          <w:tag w:val="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
          <w:id w:val="-307637742"/>
          <w:placeholder>
            <w:docPart w:val="DefaultPlaceholder_-1854013440"/>
          </w:placeholder>
        </w:sdtPr>
        <w:sdtContent>
          <w:r w:rsidR="006C30E1" w:rsidRPr="006C30E1">
            <w:rPr>
              <w:color w:val="000000"/>
            </w:rPr>
            <w:t>(Kummel &amp; Salant, 2006; Treseder, 2004; van Diepen et al., 2007)</w:t>
          </w:r>
        </w:sdtContent>
      </w:sdt>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sidR="00F45C5F">
        <w:rPr>
          <w:color w:val="0E101A"/>
        </w:rPr>
        <w:t>altering</w:t>
      </w:r>
      <w:r>
        <w:rPr>
          <w:color w:val="0E101A"/>
        </w:rPr>
        <w:t xml:space="preserve"> resource uptake and allocation to photosynthetic tissues</w:t>
      </w:r>
      <w:r w:rsidR="00F45C5F">
        <w:rPr>
          <w:color w:val="0E101A"/>
        </w:rPr>
        <w:t xml:space="preserve"> </w:t>
      </w:r>
      <w:sdt>
        <w:sdtPr>
          <w:rPr>
            <w:color w:val="000000"/>
          </w:rPr>
          <w:tag w:val="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777244280"/>
          <w:placeholder>
            <w:docPart w:val="DefaultPlaceholder_-1854013440"/>
          </w:placeholder>
        </w:sdtPr>
        <w:sdtContent>
          <w:r w:rsidR="006C30E1" w:rsidRPr="006C30E1">
            <w:rPr>
              <w:color w:val="000000"/>
            </w:rPr>
            <w:t>(Waring et al., 2023)</w:t>
          </w:r>
        </w:sdtContent>
      </w:sdt>
      <w:r>
        <w:rPr>
          <w:color w:val="0E101A"/>
        </w:rPr>
        <w:t xml:space="preserve">.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5882D91B" w:rsidR="00166FFE" w:rsidRDefault="00000000" w:rsidP="00964238">
      <w:pPr>
        <w:spacing w:line="360" w:lineRule="auto"/>
        <w:ind w:firstLine="720"/>
        <w:rPr>
          <w:color w:val="0E101A"/>
        </w:rPr>
      </w:pPr>
      <w:r>
        <w:rPr>
          <w:color w:val="0E101A"/>
        </w:rPr>
        <w:t xml:space="preserve">Overall, our results indicate that native plant responses </w:t>
      </w:r>
      <w:r w:rsidR="00F45C5F">
        <w:rPr>
          <w:color w:val="0E101A"/>
        </w:rPr>
        <w:t>the allelopathic invader</w:t>
      </w:r>
      <w:r>
        <w:rPr>
          <w:color w:val="0E101A"/>
        </w:rPr>
        <w:t xml:space="preserve"> intensified as the growth season progressed, even though the mechanisms that drove individual species responses differed. These findings provide important insight into understanding </w:t>
      </w:r>
      <w:r w:rsidR="00F45C5F">
        <w:rPr>
          <w:color w:val="0E101A"/>
        </w:rPr>
        <w:t xml:space="preserve">native </w:t>
      </w:r>
      <w:r>
        <w:rPr>
          <w:color w:val="0E101A"/>
        </w:rPr>
        <w:lastRenderedPageBreak/>
        <w:t>plant responses to allelopathic plant invasion and highlight the need to understand these responses 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8EA4DFA"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w:t>
      </w:r>
      <w:r w:rsidR="00F45C5F">
        <w:t>stress</w:t>
      </w:r>
      <w:r>
        <w:t>, modifying net photosynthesis by reducing apparent photosynthetic capacity through a</w:t>
      </w:r>
      <w:r w:rsidR="00F45C5F">
        <w:t xml:space="preserve"> likely</w:t>
      </w:r>
      <w:r>
        <w:t xml:space="preserve">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-ambient treatment implies that any reduction in nutrient provisioning toward photosynthetic enzymes may have been due to a reduction in the fraction of leaf nutrients allocated to bioenergetics</w:t>
      </w:r>
      <w:r w:rsidR="00F45C5F">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065643895"/>
          <w:placeholder>
            <w:docPart w:val="DefaultPlaceholder_-1854013440"/>
          </w:placeholder>
        </w:sdtPr>
        <w:sdtContent>
          <w:r w:rsidR="006C30E1" w:rsidRPr="006C30E1">
            <w:rPr>
              <w:color w:val="000000"/>
            </w:rPr>
            <w:t>(Niinemets et al., 1998; Niinemets &amp; Tenhunen, 1997; Waring et al., 2023)</w:t>
          </w:r>
        </w:sdtContent>
      </w:sdt>
      <w:r w:rsidR="00F45C5F">
        <w:t xml:space="preserve">. </w:t>
      </w:r>
      <w:r>
        <w:t xml:space="preserve">Null effects of </w:t>
      </w:r>
      <w:r>
        <w:rPr>
          <w:i/>
        </w:rPr>
        <w:t>A. petiolata</w:t>
      </w:r>
      <w:r>
        <w:t xml:space="preserve"> treatment on stomatal conductance and stomatal limitation indicate that </w:t>
      </w:r>
      <w:r>
        <w:rPr>
          <w:i/>
        </w:rPr>
        <w:t>A. petiolata</w:t>
      </w:r>
      <w:r>
        <w:t xml:space="preserve"> do</w:t>
      </w:r>
      <w:r w:rsidR="00F45C5F">
        <w:t>es</w:t>
      </w:r>
      <w:r>
        <w:t xml:space="preserve">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1D702F59" w14:textId="5F936649" w:rsidR="00F45C5F" w:rsidRDefault="00000000" w:rsidP="00F45C5F">
      <w:pPr>
        <w:spacing w:line="360" w:lineRule="auto"/>
        <w:ind w:firstLine="720"/>
      </w:pPr>
      <w:r>
        <w:t xml:space="preserve">In contrast, </w:t>
      </w:r>
      <w:r>
        <w:rPr>
          <w:i/>
        </w:rPr>
        <w:t>M. racemosum</w:t>
      </w:r>
      <w:r>
        <w:t xml:space="preserve"> responses to </w:t>
      </w:r>
      <w:r>
        <w:rPr>
          <w:i/>
        </w:rPr>
        <w:t>A. petiolata</w:t>
      </w:r>
      <w:r>
        <w:t xml:space="preserve"> treatment</w:t>
      </w:r>
      <w:r w:rsidR="00F45C5F">
        <w:t xml:space="preserve"> suggest that </w:t>
      </w:r>
      <w:proofErr w:type="spellStart"/>
      <w:r w:rsidR="00F45C5F">
        <w:t>presense</w:t>
      </w:r>
      <w:proofErr w:type="spellEnd"/>
      <w:r w:rsidR="00F45C5F">
        <w:t xml:space="preserve"> of the allelopathic invader induced a form of water stress</w:t>
      </w:r>
      <w:r>
        <w:t xml:space="preserve">,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w:t>
      </w:r>
      <w:r w:rsidR="00F45C5F">
        <w:t xml:space="preserve">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508133052"/>
          <w:placeholder>
            <w:docPart w:val="DefaultPlaceholder_-1854013440"/>
          </w:placeholder>
        </w:sdtPr>
        <w:sdtContent>
          <w:r w:rsidR="006C30E1" w:rsidRPr="006C30E1">
            <w:rPr>
              <w:color w:val="000000"/>
            </w:rPr>
            <w:t>(Hale et al., 2016)</w:t>
          </w:r>
        </w:sdtContent>
      </w:sdt>
      <w:r w:rsidR="00F45C5F">
        <w:t xml:space="preserve">. </w:t>
      </w:r>
      <w:r>
        <w:t xml:space="preserve">These patterns corresponded with </w:t>
      </w:r>
      <w:r>
        <w:lastRenderedPageBreak/>
        <w:t xml:space="preserve">null effects of </w:t>
      </w:r>
      <w:r>
        <w:rPr>
          <w:i/>
        </w:rPr>
        <w:t xml:space="preserve">A. petiolata </w:t>
      </w:r>
      <w:r>
        <w:t xml:space="preserve">treatment on apparent photosynthetic capacity, supporting previous work suggesting that physiological responses of </w:t>
      </w:r>
      <w:r>
        <w:rPr>
          <w:i/>
        </w:rPr>
        <w:t>M. racemosum</w:t>
      </w:r>
      <w:r>
        <w:t xml:space="preserve"> to </w:t>
      </w:r>
      <w:r>
        <w:rPr>
          <w:i/>
        </w:rPr>
        <w:t>A. petiolata</w:t>
      </w:r>
      <w:r>
        <w:t xml:space="preserve"> invasion are associated with changes in water economics, not nutrient economics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885261953"/>
          <w:placeholder>
            <w:docPart w:val="DefaultPlaceholder_-1854013440"/>
          </w:placeholder>
        </w:sdtPr>
        <w:sdtContent>
          <w:r w:rsidR="006C30E1" w:rsidRPr="006C30E1">
            <w:rPr>
              <w:color w:val="000000"/>
            </w:rPr>
            <w:t>(Hale et al., 2011, 2016)</w:t>
          </w:r>
        </w:sdtContent>
      </w:sdt>
      <w:r w:rsidR="00F45C5F">
        <w:t>.</w:t>
      </w:r>
    </w:p>
    <w:p w14:paraId="00000137" w14:textId="2239E4C3" w:rsidR="00166FFE" w:rsidRPr="00F45C5F" w:rsidRDefault="00000000" w:rsidP="00F45C5F">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355427837"/>
          <w:placeholder>
            <w:docPart w:val="DefaultPlaceholder_-1854013440"/>
          </w:placeholder>
        </w:sdtPr>
        <w:sdtContent>
          <w:r w:rsidR="006C30E1" w:rsidRPr="006C30E1">
            <w:rPr>
              <w:color w:val="000000"/>
            </w:rPr>
            <w:t>(Brundrett &amp; Kendrick, 1987, 1990; Heberling et al., 2019)</w:t>
          </w:r>
        </w:sdtContent>
      </w:sdt>
      <w:r w:rsidR="00F45C5F">
        <w:rPr>
          <w:color w:val="0E101A"/>
        </w:rPr>
        <w:t xml:space="preserve">, </w:t>
      </w:r>
      <w:r>
        <w:rPr>
          <w:color w:val="0E101A"/>
        </w:rPr>
        <w:t>the</w:t>
      </w:r>
      <w:r w:rsidR="000E2D3C">
        <w:rPr>
          <w:color w:val="0E101A"/>
        </w:rPr>
        <w:t>se two</w:t>
      </w:r>
      <w:r>
        <w:rPr>
          <w:color w:val="0E101A"/>
        </w:rPr>
        <w:t xml:space="preserve"> species differ in leaf lifespan, placing them at different positions along the leaf economics spectrum</w:t>
      </w:r>
      <w:r>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2124213350"/>
          <w:placeholder>
            <w:docPart w:val="DefaultPlaceholder_-1854013440"/>
          </w:placeholder>
        </w:sdtPr>
        <w:sdtContent>
          <w:r w:rsidR="006C30E1" w:rsidRPr="006C30E1">
            <w:rPr>
              <w:color w:val="000000"/>
            </w:rPr>
            <w:t>(Onoda et al., 2017; Reich, 2014; Wright et al., 2004)</w:t>
          </w:r>
        </w:sdtContent>
      </w:sdt>
      <w:r w:rsidR="00F45C5F">
        <w:t xml:space="preserve">. </w:t>
      </w:r>
      <w:r>
        <w:t xml:space="preserve">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r w:rsidR="00F45C5F">
        <w:t xml:space="preserve"> compared to </w:t>
      </w:r>
      <w:r w:rsidR="00F45C5F">
        <w:rPr>
          <w:i/>
          <w:iCs/>
        </w:rPr>
        <w:t>Trillium</w:t>
      </w:r>
      <w:r w:rsidR="00F45C5F">
        <w:t xml:space="preserve"> spp</w:t>
      </w:r>
      <w:r>
        <w:t>.</w:t>
      </w:r>
    </w:p>
    <w:p w14:paraId="68A1CA42" w14:textId="1DB0ABC7" w:rsidR="000E2D3C" w:rsidRPr="000E2D3C" w:rsidRDefault="00000000" w:rsidP="00964238">
      <w:pPr>
        <w:spacing w:line="360" w:lineRule="auto"/>
        <w:ind w:firstLine="720"/>
      </w:pPr>
      <w:r>
        <w:t xml:space="preserve">The greater </w:t>
      </w:r>
      <w:r w:rsidR="00F45C5F">
        <w:t xml:space="preserve">resource </w:t>
      </w:r>
      <w:r>
        <w:t xml:space="preserve">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w:t>
      </w:r>
      <w:r w:rsidR="00F45C5F">
        <w:lastRenderedPageBreak/>
        <w:t xml:space="preserve">increasingly </w:t>
      </w:r>
      <w:r w:rsidR="000E2D3C">
        <w:t xml:space="preserve">reduced soil moisture in the </w:t>
      </w:r>
      <w:r w:rsidR="000E2D3C">
        <w:rPr>
          <w:i/>
          <w:iCs/>
        </w:rPr>
        <w:t>Alliaria</w:t>
      </w:r>
      <w:r w:rsidR="000E2D3C">
        <w:t>-ambient treatment may have caused individuals to no longer be able to 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12D714F1"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sdt>
        <w:sdtPr>
          <w:rPr>
            <w:color w:val="000000"/>
          </w:rPr>
          <w:tag w:val="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48728652"/>
          <w:placeholder>
            <w:docPart w:val="DefaultPlaceholder_-1854013440"/>
          </w:placeholder>
        </w:sdtPr>
        <w:sdtContent>
          <w:r w:rsidR="006C30E1" w:rsidRPr="006C30E1">
            <w:rPr>
              <w:color w:val="000000"/>
            </w:rPr>
            <w:t>(Heberling et al., 2019)</w:t>
          </w:r>
        </w:sdtContent>
      </w:sdt>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60703A39" w:rsidR="005F5FEA" w:rsidRDefault="00000000" w:rsidP="00F45C5F">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326906807"/>
          <w:placeholder>
            <w:docPart w:val="DefaultPlaceholder_-1854013440"/>
          </w:placeholder>
        </w:sdtPr>
        <w:sdtContent>
          <w:r w:rsidR="006C30E1" w:rsidRPr="006C30E1">
            <w:rPr>
              <w:color w:val="000000"/>
            </w:rPr>
            <w:t>(Bloom et al., 1985; Kummel &amp; Salant, 2006; Rastetter et al., 2001)</w:t>
          </w:r>
        </w:sdtContent>
      </w:sdt>
      <w:r w:rsidR="00F45C5F">
        <w:t xml:space="preserve">. </w:t>
      </w:r>
      <w:r>
        <w:t xml:space="preserve">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959792449"/>
          <w:placeholder>
            <w:docPart w:val="DefaultPlaceholder_-1854013440"/>
          </w:placeholder>
        </w:sdtPr>
        <w:sdtContent>
          <w:r w:rsidR="006C30E1" w:rsidRPr="006C30E1">
            <w:rPr>
              <w:color w:val="000000"/>
            </w:rPr>
            <w:t>(Lu et al., 2022; Perkowski et al., 2021, 2024)</w:t>
          </w:r>
        </w:sdtContent>
      </w:sdt>
      <w:r w:rsidR="00F45C5F">
        <w:t xml:space="preserve">. </w:t>
      </w:r>
      <w:r>
        <w:t xml:space="preserve">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47B7872" w:rsidR="00166FFE" w:rsidRDefault="00000000" w:rsidP="00F45C5F">
      <w:pPr>
        <w:spacing w:line="360" w:lineRule="auto"/>
        <w:ind w:firstLine="720"/>
      </w:pPr>
      <w:r>
        <w:lastRenderedPageBreak/>
        <w:t xml:space="preserve">Alternatively, we hypothesized that the effects of </w:t>
      </w:r>
      <w:r>
        <w:rPr>
          <w:i/>
        </w:rPr>
        <w:t>A. petiolata</w:t>
      </w:r>
      <w:r>
        <w:t xml:space="preserve"> treatment on leaf-level photosynthe</w:t>
      </w:r>
      <w:r w:rsidR="00F45C5F">
        <w:t>tic traits</w:t>
      </w:r>
      <w:r>
        <w:t xml:space="preserve"> would intensify as the growing season progressed. Our findings support this hypothesis, as both native species exhibited stronger reductions in net photosynthesis rates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w:t>
      </w:r>
      <w:r w:rsidR="00F45C5F">
        <w:t xml:space="preserve">and the soil nitrogen-to-phosphorus ratio was increased </w:t>
      </w:r>
      <w:r>
        <w:t xml:space="preserve">in the </w:t>
      </w:r>
      <w:r>
        <w:rPr>
          <w:i/>
        </w:rPr>
        <w:t>A. petiolata</w:t>
      </w:r>
      <w:r>
        <w:t xml:space="preserve">-ambient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470010670"/>
          <w:placeholder>
            <w:docPart w:val="DefaultPlaceholder_-1854013440"/>
          </w:placeholder>
        </w:sdtPr>
        <w:sdtContent>
          <w:r w:rsidR="006C30E1" w:rsidRPr="006C30E1">
            <w:rPr>
              <w:color w:val="000000"/>
            </w:rPr>
            <w:t>(Perkowski et al., 2021, 2024)</w:t>
          </w:r>
        </w:sdtContent>
      </w:sdt>
      <w:r w:rsidR="00F45C5F">
        <w:t xml:space="preserve">. </w:t>
      </w:r>
      <w:r>
        <w:t xml:space="preserve">This may have been further exacerbated by stronger soil moisture reductions in the </w:t>
      </w:r>
      <w:r>
        <w:rPr>
          <w:i/>
        </w:rPr>
        <w:t>A. petiolata</w:t>
      </w:r>
      <w:r>
        <w:t>-ambient treatment</w:t>
      </w:r>
      <w:r w:rsidR="00F45C5F">
        <w:t xml:space="preserve"> and may have also been indicative of increased phosphorus limitation</w:t>
      </w:r>
      <w:r>
        <w:t>.</w:t>
      </w:r>
      <w:r w:rsidR="00F45C5F">
        <w:t xml:space="preserve"> It is important to note that we did not explicitly assess the link between AM fungal mutualism disruption and native plant physiology responses to </w:t>
      </w:r>
      <w:r w:rsidR="00F45C5F">
        <w:rPr>
          <w:i/>
          <w:iCs/>
        </w:rPr>
        <w:t>A. petiolata</w:t>
      </w:r>
      <w:r w:rsidR="00F45C5F">
        <w:t>. However, the patterns observed here indicate that this is an important next step toward understanding how soil microbial community disruptions due to allelopathic invaders scales to impact native plant physiology and community composition. Specifically, f</w:t>
      </w:r>
      <w:r>
        <w:t xml:space="preserve">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1721548024"/>
          <w:placeholder>
            <w:docPart w:val="DefaultPlaceholder_-1854013440"/>
          </w:placeholder>
        </w:sdtPr>
        <w:sdtContent>
          <w:r w:rsidR="006C30E1" w:rsidRPr="006C30E1">
            <w:rPr>
              <w:color w:val="000000"/>
            </w:rPr>
            <w:t>Hodge &amp; Fitter, 2010)</w:t>
          </w:r>
        </w:sdtContent>
      </w:sdt>
      <w:r w:rsidR="00F45C5F">
        <w:t xml:space="preserve"> </w:t>
      </w:r>
      <w:r>
        <w:t xml:space="preserve">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37330641"/>
          <w:placeholder>
            <w:docPart w:val="DefaultPlaceholder_-1854013440"/>
          </w:placeholder>
        </w:sdtPr>
        <w:sdtContent>
          <w:r w:rsidR="006C30E1" w:rsidRPr="006C30E1">
            <w:rPr>
              <w:color w:val="000000"/>
            </w:rPr>
            <w:t>Gustafson &amp; Casper, 2004)</w:t>
          </w:r>
        </w:sdtContent>
      </w:sdt>
      <w:r w:rsidR="00F45C5F">
        <w:t xml:space="preserve"> </w:t>
      </w:r>
      <w:r>
        <w:t>would be a useful next step for linking soil microbial community, soil resource availability, and photosynthetic responses to</w:t>
      </w:r>
      <w:r w:rsidR="00F45C5F">
        <w:t xml:space="preserve"> allelopathic invaders</w:t>
      </w:r>
      <w:r>
        <w:t>.</w:t>
      </w:r>
    </w:p>
    <w:p w14:paraId="0000013E" w14:textId="7031C85B" w:rsidR="00166FFE" w:rsidRDefault="00000000" w:rsidP="00F45C5F">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xml:space="preserve">. This </w:t>
      </w:r>
      <w:r w:rsidR="00F45C5F">
        <w:t xml:space="preserve">risk </w:t>
      </w:r>
      <w:r w:rsidR="00B65911">
        <w:t xml:space="preserve">may be especially </w:t>
      </w:r>
      <w:r w:rsidR="00F45C5F">
        <w:t>important in</w:t>
      </w:r>
      <w:r>
        <w:t xml:space="preserve"> dynamic systems</w:t>
      </w:r>
      <w:r w:rsidR="00F45C5F">
        <w:t xml:space="preserve"> </w:t>
      </w:r>
      <w:r>
        <w:t>where</w:t>
      </w:r>
      <w:r w:rsidR="00F45C5F">
        <w:t xml:space="preserve"> light availability is dependent on tree canopy establishment and soil resource availability declines across the growing season. </w:t>
      </w:r>
      <w:r>
        <w:t xml:space="preserve">Experiments that assess the impacts of </w:t>
      </w:r>
      <w:r>
        <w:lastRenderedPageBreak/>
        <w:t xml:space="preserve">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02311104"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6C30E1" w:rsidRPr="006C30E1">
            <w:rPr>
              <w:color w:val="000000"/>
            </w:rPr>
            <w:t xml:space="preserve">(Anthony et al., 2019; </w:t>
          </w:r>
          <w:proofErr w:type="spellStart"/>
          <w:r w:rsidR="006C30E1" w:rsidRPr="006C30E1">
            <w:rPr>
              <w:color w:val="000000"/>
            </w:rPr>
            <w:t>Bialic</w:t>
          </w:r>
          <w:proofErr w:type="spellEnd"/>
          <w:r w:rsidR="006C30E1" w:rsidRPr="006C30E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lastRenderedPageBreak/>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lastRenderedPageBreak/>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E21A62" w14:textId="77777777" w:rsidR="006C30E1" w:rsidRDefault="006C30E1">
          <w:pPr>
            <w:autoSpaceDE w:val="0"/>
            <w:autoSpaceDN w:val="0"/>
            <w:ind w:hanging="480"/>
            <w:divId w:val="919481405"/>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231B0170" w14:textId="77777777" w:rsidR="006C30E1" w:rsidRDefault="006C30E1">
          <w:pPr>
            <w:autoSpaceDE w:val="0"/>
            <w:autoSpaceDN w:val="0"/>
            <w:ind w:hanging="480"/>
            <w:divId w:val="984771840"/>
          </w:pPr>
          <w:r>
            <w:t xml:space="preserve">Anthony, M. A., Stinson, K. A., Trautwig, A. N., Coates-Connor, E., &amp; Frey, S. D. (2019). Fungal communities do not recover after removing invasive </w:t>
          </w:r>
          <w:r>
            <w:rPr>
              <w:i/>
              <w:iCs/>
            </w:rPr>
            <w:t>Alliaria petiolata</w:t>
          </w:r>
          <w:r>
            <w:t xml:space="preserve"> (garlic mustard). </w:t>
          </w:r>
          <w:r>
            <w:rPr>
              <w:i/>
              <w:iCs/>
            </w:rPr>
            <w:t>Biological Invasions</w:t>
          </w:r>
          <w:r>
            <w:t xml:space="preserve">, </w:t>
          </w:r>
          <w:r>
            <w:rPr>
              <w:i/>
              <w:iCs/>
            </w:rPr>
            <w:t>21</w:t>
          </w:r>
          <w:r>
            <w:t>(10), 3085–3099. https://doi.org/10.1007/s10530-019-02031-8</w:t>
          </w:r>
        </w:p>
        <w:p w14:paraId="5E12E560" w14:textId="77777777" w:rsidR="006C30E1" w:rsidRDefault="006C30E1">
          <w:pPr>
            <w:autoSpaceDE w:val="0"/>
            <w:autoSpaceDN w:val="0"/>
            <w:ind w:hanging="480"/>
            <w:divId w:val="741099438"/>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15F67CDA" w14:textId="77777777" w:rsidR="006C30E1" w:rsidRDefault="006C30E1">
          <w:pPr>
            <w:autoSpaceDE w:val="0"/>
            <w:autoSpaceDN w:val="0"/>
            <w:ind w:hanging="480"/>
            <w:divId w:val="610356962"/>
          </w:pPr>
          <w:r>
            <w:t xml:space="preserve">Bernacchi, C. J., Singsaas,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2C207D08" w14:textId="77777777" w:rsidR="006C30E1" w:rsidRDefault="006C30E1">
          <w:pPr>
            <w:autoSpaceDE w:val="0"/>
            <w:autoSpaceDN w:val="0"/>
            <w:ind w:hanging="480"/>
            <w:divId w:val="576134442"/>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75695A78" w14:textId="77777777" w:rsidR="006C30E1" w:rsidRDefault="006C30E1">
          <w:pPr>
            <w:autoSpaceDE w:val="0"/>
            <w:autoSpaceDN w:val="0"/>
            <w:ind w:hanging="480"/>
            <w:divId w:val="100705593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65C0A122" w14:textId="77777777" w:rsidR="006C30E1" w:rsidRDefault="006C30E1">
          <w:pPr>
            <w:autoSpaceDE w:val="0"/>
            <w:autoSpaceDN w:val="0"/>
            <w:ind w:hanging="480"/>
            <w:divId w:val="1718429783"/>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9F272CA" w14:textId="77777777" w:rsidR="006C30E1" w:rsidRDefault="006C30E1">
          <w:pPr>
            <w:autoSpaceDE w:val="0"/>
            <w:autoSpaceDN w:val="0"/>
            <w:ind w:hanging="480"/>
            <w:divId w:val="1148091105"/>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552A7644" w14:textId="77777777" w:rsidR="006C30E1" w:rsidRDefault="006C30E1">
          <w:pPr>
            <w:autoSpaceDE w:val="0"/>
            <w:autoSpaceDN w:val="0"/>
            <w:ind w:hanging="480"/>
            <w:divId w:val="1055398342"/>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5907E219" w14:textId="77777777" w:rsidR="006C30E1" w:rsidRDefault="006C30E1">
          <w:pPr>
            <w:autoSpaceDE w:val="0"/>
            <w:autoSpaceDN w:val="0"/>
            <w:ind w:hanging="480"/>
            <w:divId w:val="18052086"/>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1E79B94B" w14:textId="77777777" w:rsidR="006C30E1" w:rsidRDefault="006C30E1">
          <w:pPr>
            <w:autoSpaceDE w:val="0"/>
            <w:autoSpaceDN w:val="0"/>
            <w:ind w:hanging="480"/>
            <w:divId w:val="909077366"/>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3EC62E6A" w14:textId="77777777" w:rsidR="006C30E1" w:rsidRDefault="006C30E1">
          <w:pPr>
            <w:autoSpaceDE w:val="0"/>
            <w:autoSpaceDN w:val="0"/>
            <w:ind w:hanging="480"/>
            <w:divId w:val="386344684"/>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53EF6CE0" w14:textId="77777777" w:rsidR="006C30E1" w:rsidRDefault="006C30E1">
          <w:pPr>
            <w:autoSpaceDE w:val="0"/>
            <w:autoSpaceDN w:val="0"/>
            <w:ind w:hanging="480"/>
            <w:divId w:val="1404794078"/>
          </w:pPr>
          <w:r>
            <w:lastRenderedPageBreak/>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2330BB72" w14:textId="77777777" w:rsidR="006C30E1" w:rsidRDefault="006C30E1">
          <w:pPr>
            <w:autoSpaceDE w:val="0"/>
            <w:autoSpaceDN w:val="0"/>
            <w:ind w:hanging="480"/>
            <w:divId w:val="116905799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1F93D7BD" w14:textId="77777777" w:rsidR="006C30E1" w:rsidRDefault="006C30E1">
          <w:pPr>
            <w:autoSpaceDE w:val="0"/>
            <w:autoSpaceDN w:val="0"/>
            <w:ind w:hanging="480"/>
            <w:divId w:val="121912642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5C8208A" w14:textId="77777777" w:rsidR="006C30E1" w:rsidRDefault="006C30E1">
          <w:pPr>
            <w:autoSpaceDE w:val="0"/>
            <w:autoSpaceDN w:val="0"/>
            <w:ind w:hanging="480"/>
            <w:divId w:val="1171331864"/>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69950E6B" w14:textId="77777777" w:rsidR="006C30E1" w:rsidRDefault="006C30E1">
          <w:pPr>
            <w:autoSpaceDE w:val="0"/>
            <w:autoSpaceDN w:val="0"/>
            <w:ind w:hanging="480"/>
            <w:divId w:val="375082671"/>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1657193B" w14:textId="77777777" w:rsidR="006C30E1" w:rsidRDefault="006C30E1">
          <w:pPr>
            <w:autoSpaceDE w:val="0"/>
            <w:autoSpaceDN w:val="0"/>
            <w:ind w:hanging="480"/>
            <w:divId w:val="202659314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266FB7AA" w14:textId="77777777" w:rsidR="006C30E1" w:rsidRDefault="006C30E1">
          <w:pPr>
            <w:autoSpaceDE w:val="0"/>
            <w:autoSpaceDN w:val="0"/>
            <w:ind w:hanging="480"/>
            <w:divId w:val="1960985507"/>
          </w:pPr>
          <w:r>
            <w:t>Dong, N., Prentice, I. C., Evans, B. J., Caddy-</w:t>
          </w:r>
          <w:proofErr w:type="spellStart"/>
          <w:r>
            <w:t>Retalic</w:t>
          </w:r>
          <w:proofErr w:type="spellEnd"/>
          <w:r>
            <w:t xml:space="preserve">,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26E5B652" w14:textId="77777777" w:rsidR="006C30E1" w:rsidRDefault="006C30E1">
          <w:pPr>
            <w:autoSpaceDE w:val="0"/>
            <w:autoSpaceDN w:val="0"/>
            <w:ind w:hanging="480"/>
            <w:divId w:val="82729982"/>
          </w:pPr>
          <w:r>
            <w:t>Dong, N., Prentice, I. C., Wright, I. J., Evans, B. J., Togashi, H. F., Caddy-</w:t>
          </w:r>
          <w:proofErr w:type="spellStart"/>
          <w:r>
            <w:t>Retalic</w:t>
          </w:r>
          <w:proofErr w:type="spellEnd"/>
          <w:r>
            <w:t xml:space="preserve">, S., McInerney, F. A., Sparrow, B., Leitch, E., &amp; Lowe, A. J. (2020). Components of leaf‐trait variation along environmental gradients. </w:t>
          </w:r>
          <w:r>
            <w:rPr>
              <w:i/>
              <w:iCs/>
            </w:rPr>
            <w:t>New Phytologist</w:t>
          </w:r>
          <w:r>
            <w:t xml:space="preserve">, </w:t>
          </w:r>
          <w:r>
            <w:rPr>
              <w:i/>
              <w:iCs/>
            </w:rPr>
            <w:t>228</w:t>
          </w:r>
          <w:r>
            <w:t>(1), 82–94. https://doi.org/10.1111/nph.16558</w:t>
          </w:r>
        </w:p>
        <w:p w14:paraId="55903F28" w14:textId="77777777" w:rsidR="006C30E1" w:rsidRDefault="006C30E1">
          <w:pPr>
            <w:autoSpaceDE w:val="0"/>
            <w:autoSpaceDN w:val="0"/>
            <w:ind w:hanging="480"/>
            <w:divId w:val="497499538"/>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19D3B36E" w14:textId="77777777" w:rsidR="006C30E1" w:rsidRDefault="006C30E1">
          <w:pPr>
            <w:autoSpaceDE w:val="0"/>
            <w:autoSpaceDN w:val="0"/>
            <w:ind w:hanging="480"/>
            <w:divId w:val="192698059"/>
          </w:pPr>
          <w:r>
            <w:t xml:space="preserve">Duursma, R. A. (2015). </w:t>
          </w:r>
          <w:proofErr w:type="spellStart"/>
          <w:r>
            <w:t>Plantecophys</w:t>
          </w:r>
          <w:proofErr w:type="spellEnd"/>
          <w:r>
            <w:t xml:space="preserve"> - an R package for analysing and modelling leaf gas exchange data. </w:t>
          </w:r>
          <w:r>
            <w:rPr>
              <w:i/>
              <w:iCs/>
            </w:rPr>
            <w:t>PLOS ONE</w:t>
          </w:r>
          <w:r>
            <w:t xml:space="preserve">, </w:t>
          </w:r>
          <w:r>
            <w:rPr>
              <w:i/>
              <w:iCs/>
            </w:rPr>
            <w:t>10</w:t>
          </w:r>
          <w:r>
            <w:t>(11), e0143346. https://doi.org/10.1371/journal.pone.0143346</w:t>
          </w:r>
        </w:p>
        <w:p w14:paraId="69974AE4" w14:textId="77777777" w:rsidR="006C30E1" w:rsidRDefault="006C30E1">
          <w:pPr>
            <w:autoSpaceDE w:val="0"/>
            <w:autoSpaceDN w:val="0"/>
            <w:ind w:hanging="480"/>
            <w:divId w:val="1443767267"/>
          </w:pPr>
          <w:r>
            <w:t xml:space="preserve">Evans, J. R., &amp; Clarke, V. C. (2019). The nitrogen cost of photosynthesis. </w:t>
          </w:r>
          <w:r>
            <w:rPr>
              <w:i/>
              <w:iCs/>
            </w:rPr>
            <w:t>Journal of Experimental Botany</w:t>
          </w:r>
          <w:r>
            <w:t xml:space="preserve">, </w:t>
          </w:r>
          <w:r>
            <w:rPr>
              <w:i/>
              <w:iCs/>
            </w:rPr>
            <w:t>70</w:t>
          </w:r>
          <w:r>
            <w:t>(1), 7–15. https://doi.org/10.1093/jxb/ery366</w:t>
          </w:r>
        </w:p>
        <w:p w14:paraId="6C20F50D" w14:textId="77777777" w:rsidR="006C30E1" w:rsidRDefault="006C30E1">
          <w:pPr>
            <w:autoSpaceDE w:val="0"/>
            <w:autoSpaceDN w:val="0"/>
            <w:ind w:hanging="480"/>
            <w:divId w:val="194761369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765E6F6" w14:textId="77777777" w:rsidR="006C30E1" w:rsidRDefault="006C30E1">
          <w:pPr>
            <w:autoSpaceDE w:val="0"/>
            <w:autoSpaceDN w:val="0"/>
            <w:ind w:hanging="480"/>
            <w:divId w:val="511723121"/>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2B5A534B" w14:textId="77777777" w:rsidR="006C30E1" w:rsidRDefault="006C30E1">
          <w:pPr>
            <w:autoSpaceDE w:val="0"/>
            <w:autoSpaceDN w:val="0"/>
            <w:ind w:hanging="480"/>
            <w:divId w:val="1958096452"/>
          </w:pPr>
          <w:r>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433A3B9D" w14:textId="77777777" w:rsidR="006C30E1" w:rsidRDefault="006C30E1">
          <w:pPr>
            <w:autoSpaceDE w:val="0"/>
            <w:autoSpaceDN w:val="0"/>
            <w:ind w:hanging="480"/>
            <w:divId w:val="922030283"/>
          </w:pPr>
          <w:r>
            <w:lastRenderedPageBreak/>
            <w:t xml:space="preserve">Fox, J., &amp; Weisberg, S. (2019). </w:t>
          </w:r>
          <w:r>
            <w:rPr>
              <w:i/>
              <w:iCs/>
            </w:rPr>
            <w:t>An R companion to applied regression</w:t>
          </w:r>
          <w:r>
            <w:t xml:space="preserve"> (Third edit). Sage. https://socialsciences.mcmaster.ca/jfox/Books/Companion/</w:t>
          </w:r>
        </w:p>
        <w:p w14:paraId="2C0DC7EF" w14:textId="77777777" w:rsidR="006C30E1" w:rsidRDefault="006C30E1">
          <w:pPr>
            <w:autoSpaceDE w:val="0"/>
            <w:autoSpaceDN w:val="0"/>
            <w:ind w:hanging="480"/>
            <w:divId w:val="1487208905"/>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7BBE3C2" w14:textId="77777777" w:rsidR="006C30E1" w:rsidRDefault="006C30E1">
          <w:pPr>
            <w:autoSpaceDE w:val="0"/>
            <w:autoSpaceDN w:val="0"/>
            <w:ind w:hanging="480"/>
            <w:divId w:val="1434545730"/>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6E1D4B56" w14:textId="77777777" w:rsidR="006C30E1" w:rsidRDefault="006C30E1">
          <w:pPr>
            <w:autoSpaceDE w:val="0"/>
            <w:autoSpaceDN w:val="0"/>
            <w:ind w:hanging="480"/>
            <w:divId w:val="23405883"/>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4E0157B" w14:textId="77777777" w:rsidR="006C30E1" w:rsidRDefault="006C30E1">
          <w:pPr>
            <w:autoSpaceDE w:val="0"/>
            <w:autoSpaceDN w:val="0"/>
            <w:ind w:hanging="480"/>
            <w:divId w:val="762845062"/>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3A4F79C" w14:textId="77777777" w:rsidR="006C30E1" w:rsidRDefault="006C30E1">
          <w:pPr>
            <w:autoSpaceDE w:val="0"/>
            <w:autoSpaceDN w:val="0"/>
            <w:ind w:hanging="480"/>
            <w:divId w:val="2017077515"/>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ABBF31C" w14:textId="77777777" w:rsidR="006C30E1" w:rsidRDefault="006C30E1">
          <w:pPr>
            <w:autoSpaceDE w:val="0"/>
            <w:autoSpaceDN w:val="0"/>
            <w:ind w:hanging="480"/>
            <w:divId w:val="562713636"/>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176A7867" w14:textId="77777777" w:rsidR="006C30E1" w:rsidRDefault="006C30E1">
          <w:pPr>
            <w:autoSpaceDE w:val="0"/>
            <w:autoSpaceDN w:val="0"/>
            <w:ind w:hanging="480"/>
            <w:divId w:val="249582174"/>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6A99CB60" w14:textId="77777777" w:rsidR="006C30E1" w:rsidRDefault="006C30E1">
          <w:pPr>
            <w:autoSpaceDE w:val="0"/>
            <w:autoSpaceDN w:val="0"/>
            <w:ind w:hanging="480"/>
            <w:divId w:val="512306775"/>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291C186A" w14:textId="77777777" w:rsidR="006C30E1" w:rsidRDefault="006C30E1">
          <w:pPr>
            <w:autoSpaceDE w:val="0"/>
            <w:autoSpaceDN w:val="0"/>
            <w:ind w:hanging="480"/>
            <w:divId w:val="1841390883"/>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35E15B9F" w14:textId="77777777" w:rsidR="006C30E1" w:rsidRDefault="006C30E1">
          <w:pPr>
            <w:autoSpaceDE w:val="0"/>
            <w:autoSpaceDN w:val="0"/>
            <w:ind w:hanging="480"/>
            <w:divId w:val="2106610555"/>
          </w:pPr>
          <w:r>
            <w:t xml:space="preserve">Kattge,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2184B6AF" w14:textId="77777777" w:rsidR="006C30E1" w:rsidRDefault="006C30E1">
          <w:pPr>
            <w:autoSpaceDE w:val="0"/>
            <w:autoSpaceDN w:val="0"/>
            <w:ind w:hanging="480"/>
            <w:divId w:val="1020815459"/>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B611BD5" w14:textId="77777777" w:rsidR="006C30E1" w:rsidRDefault="006C30E1">
          <w:pPr>
            <w:autoSpaceDE w:val="0"/>
            <w:autoSpaceDN w:val="0"/>
            <w:ind w:hanging="480"/>
            <w:divId w:val="13777122"/>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5775A66D" w14:textId="77777777" w:rsidR="006C30E1" w:rsidRDefault="006C30E1">
          <w:pPr>
            <w:autoSpaceDE w:val="0"/>
            <w:autoSpaceDN w:val="0"/>
            <w:ind w:hanging="480"/>
            <w:divId w:val="607934380"/>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577E7ABD" w14:textId="77777777" w:rsidR="006C30E1" w:rsidRDefault="006C30E1">
          <w:pPr>
            <w:autoSpaceDE w:val="0"/>
            <w:autoSpaceDN w:val="0"/>
            <w:ind w:hanging="480"/>
            <w:divId w:val="1456411893"/>
          </w:pPr>
          <w:r>
            <w:t xml:space="preserve">Lenth, R. (2019). </w:t>
          </w:r>
          <w:r>
            <w:rPr>
              <w:i/>
              <w:iCs/>
            </w:rPr>
            <w:t>emmeans: estimated marginal means, aka least-squares means</w:t>
          </w:r>
          <w:r>
            <w:t>. https://cran.r-project.org/package=emmeans</w:t>
          </w:r>
        </w:p>
        <w:p w14:paraId="2A378804" w14:textId="77777777" w:rsidR="006C30E1" w:rsidRDefault="006C30E1">
          <w:pPr>
            <w:autoSpaceDE w:val="0"/>
            <w:autoSpaceDN w:val="0"/>
            <w:ind w:hanging="480"/>
            <w:divId w:val="1503426328"/>
          </w:pPr>
          <w:r>
            <w:t xml:space="preserve">Lu, J., Yang, J., Keitel, C., Yin, L., Wang, P., Cheng, W., &amp; Dijkstra, F. A. (2022).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F69D5C0" w14:textId="77777777" w:rsidR="006C30E1" w:rsidRDefault="006C30E1">
          <w:pPr>
            <w:autoSpaceDE w:val="0"/>
            <w:autoSpaceDN w:val="0"/>
            <w:ind w:hanging="480"/>
            <w:divId w:val="1841892328"/>
          </w:pPr>
          <w:r>
            <w:t xml:space="preserve">Medlyn, B. E., Dreyer, E., Ellsworth, D. S., Forstreuter,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w:t>
          </w:r>
          <w:r>
            <w:lastRenderedPageBreak/>
            <w:t xml:space="preserve">A review of experimental data. </w:t>
          </w:r>
          <w:r>
            <w:rPr>
              <w:i/>
              <w:iCs/>
            </w:rPr>
            <w:t>Plant, Cell &amp; Environment</w:t>
          </w:r>
          <w:r>
            <w:t xml:space="preserve">, </w:t>
          </w:r>
          <w:r>
            <w:rPr>
              <w:i/>
              <w:iCs/>
            </w:rPr>
            <w:t>25</w:t>
          </w:r>
          <w:r>
            <w:t>(9), 1167–1179. https://doi.org/10.1046/j.1365-3040.2002.00891.x</w:t>
          </w:r>
        </w:p>
        <w:p w14:paraId="0A39E77E" w14:textId="77777777" w:rsidR="006C30E1" w:rsidRDefault="006C30E1">
          <w:pPr>
            <w:autoSpaceDE w:val="0"/>
            <w:autoSpaceDN w:val="0"/>
            <w:ind w:hanging="480"/>
            <w:divId w:val="1486775246"/>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6A727DD9" w14:textId="77777777" w:rsidR="006C30E1" w:rsidRDefault="006C30E1">
          <w:pPr>
            <w:autoSpaceDE w:val="0"/>
            <w:autoSpaceDN w:val="0"/>
            <w:ind w:hanging="480"/>
            <w:divId w:val="2095860284"/>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4552ED0F" w14:textId="77777777" w:rsidR="006C30E1" w:rsidRDefault="006C30E1">
          <w:pPr>
            <w:autoSpaceDE w:val="0"/>
            <w:autoSpaceDN w:val="0"/>
            <w:ind w:hanging="480"/>
            <w:divId w:val="1163469049"/>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195D42A0" w14:textId="77777777" w:rsidR="006C30E1" w:rsidRDefault="006C30E1">
          <w:pPr>
            <w:autoSpaceDE w:val="0"/>
            <w:autoSpaceDN w:val="0"/>
            <w:ind w:hanging="480"/>
            <w:divId w:val="653490642"/>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9D1B65D" w14:textId="77777777" w:rsidR="006C30E1" w:rsidRDefault="006C30E1">
          <w:pPr>
            <w:autoSpaceDE w:val="0"/>
            <w:autoSpaceDN w:val="0"/>
            <w:ind w:hanging="480"/>
            <w:divId w:val="700057434"/>
          </w:pPr>
          <w:r>
            <w:t xml:space="preserve">Onoda, Y., Wright, I. J., Evans, J. R., </w:t>
          </w:r>
          <w:proofErr w:type="spellStart"/>
          <w:r>
            <w:t>Hikosaka</w:t>
          </w:r>
          <w:proofErr w:type="spellEnd"/>
          <w:r>
            <w:t xml:space="preserve">, K., Kitajima, K., Niinemets,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6D4DD723" w14:textId="77777777" w:rsidR="006C30E1" w:rsidRDefault="006C30E1">
          <w:pPr>
            <w:autoSpaceDE w:val="0"/>
            <w:autoSpaceDN w:val="0"/>
            <w:ind w:hanging="480"/>
            <w:divId w:val="2130661644"/>
          </w:pPr>
          <w:r>
            <w:t xml:space="preserve">Paillassa, J., Wright, I. J., Prentice, I. C., Pepin, S., Smith, N. G., Ethier, G., </w:t>
          </w:r>
          <w:proofErr w:type="spellStart"/>
          <w:r>
            <w:t>Westerband</w:t>
          </w:r>
          <w:proofErr w:type="spellEnd"/>
          <w:r>
            <w:t xml:space="preserve">,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5E43533F" w14:textId="77777777" w:rsidR="006C30E1" w:rsidRDefault="006C30E1">
          <w:pPr>
            <w:autoSpaceDE w:val="0"/>
            <w:autoSpaceDN w:val="0"/>
            <w:ind w:hanging="480"/>
            <w:divId w:val="1302419909"/>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57DD89B4" w14:textId="77777777" w:rsidR="006C30E1" w:rsidRDefault="006C30E1">
          <w:pPr>
            <w:autoSpaceDE w:val="0"/>
            <w:autoSpaceDN w:val="0"/>
            <w:ind w:hanging="480"/>
            <w:divId w:val="510268104"/>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68F894DB" w14:textId="77777777" w:rsidR="006C30E1" w:rsidRDefault="006C30E1">
          <w:pPr>
            <w:autoSpaceDE w:val="0"/>
            <w:autoSpaceDN w:val="0"/>
            <w:ind w:hanging="480"/>
            <w:divId w:val="2032758034"/>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37386ED" w14:textId="77777777" w:rsidR="006C30E1" w:rsidRDefault="006C30E1">
          <w:pPr>
            <w:autoSpaceDE w:val="0"/>
            <w:autoSpaceDN w:val="0"/>
            <w:ind w:hanging="480"/>
            <w:divId w:val="1783256227"/>
          </w:pPr>
          <w:r>
            <w:t xml:space="preserve">Qu, T., Du, X., Peng, Y., Guo, W., Zhao, C., &amp; Losapio, G. (2021). Invasive species allelopathy decreases plant growth and soil microbial activity. </w:t>
          </w:r>
          <w:r>
            <w:rPr>
              <w:i/>
              <w:iCs/>
            </w:rPr>
            <w:t>PLoS ONE</w:t>
          </w:r>
          <w:r>
            <w:t xml:space="preserve">, </w:t>
          </w:r>
          <w:r>
            <w:rPr>
              <w:i/>
              <w:iCs/>
            </w:rPr>
            <w:t>16</w:t>
          </w:r>
          <w:r>
            <w:t>(2 February), 1–12. https://doi.org/10.1371/journal.pone.0246685</w:t>
          </w:r>
        </w:p>
        <w:p w14:paraId="220C051F" w14:textId="77777777" w:rsidR="006C30E1" w:rsidRDefault="006C30E1">
          <w:pPr>
            <w:autoSpaceDE w:val="0"/>
            <w:autoSpaceDN w:val="0"/>
            <w:ind w:hanging="480"/>
            <w:divId w:val="169149783"/>
          </w:pPr>
          <w:r>
            <w:t xml:space="preserve">R Core Team. (2021). </w:t>
          </w:r>
          <w:r>
            <w:rPr>
              <w:i/>
              <w:iCs/>
            </w:rPr>
            <w:t>R: A language and environment for statistical computing</w:t>
          </w:r>
          <w:r>
            <w:t xml:space="preserve"> (4.1.1). R Foundation for Statistical Computing. https://www.r-project.org/</w:t>
          </w:r>
        </w:p>
        <w:p w14:paraId="422D33A1" w14:textId="77777777" w:rsidR="006C30E1" w:rsidRDefault="006C30E1">
          <w:pPr>
            <w:autoSpaceDE w:val="0"/>
            <w:autoSpaceDN w:val="0"/>
            <w:ind w:hanging="480"/>
            <w:divId w:val="106700365"/>
          </w:pPr>
          <w:r>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B227842" w14:textId="77777777" w:rsidR="006C30E1" w:rsidRDefault="006C30E1">
          <w:pPr>
            <w:autoSpaceDE w:val="0"/>
            <w:autoSpaceDN w:val="0"/>
            <w:ind w:hanging="480"/>
            <w:divId w:val="768890077"/>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546C74D6" w14:textId="77777777" w:rsidR="006C30E1" w:rsidRDefault="006C30E1">
          <w:pPr>
            <w:autoSpaceDE w:val="0"/>
            <w:autoSpaceDN w:val="0"/>
            <w:ind w:hanging="480"/>
            <w:divId w:val="1333026136"/>
          </w:pPr>
          <w:r>
            <w:lastRenderedPageBreak/>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5FCB0F0E" w14:textId="77777777" w:rsidR="006C30E1" w:rsidRDefault="006C30E1">
          <w:pPr>
            <w:autoSpaceDE w:val="0"/>
            <w:autoSpaceDN w:val="0"/>
            <w:ind w:hanging="480"/>
            <w:divId w:val="1219054152"/>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0C0D79B6" w14:textId="77777777" w:rsidR="006C30E1" w:rsidRDefault="006C30E1">
          <w:pPr>
            <w:autoSpaceDE w:val="0"/>
            <w:autoSpaceDN w:val="0"/>
            <w:ind w:hanging="480"/>
            <w:divId w:val="2032761679"/>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7C02E4A0" w14:textId="77777777" w:rsidR="006C30E1" w:rsidRDefault="006C30E1">
          <w:pPr>
            <w:autoSpaceDE w:val="0"/>
            <w:autoSpaceDN w:val="0"/>
            <w:ind w:hanging="480"/>
            <w:divId w:val="1610239887"/>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1609C018" w14:textId="77777777" w:rsidR="006C30E1" w:rsidRDefault="006C30E1">
          <w:pPr>
            <w:autoSpaceDE w:val="0"/>
            <w:autoSpaceDN w:val="0"/>
            <w:ind w:hanging="480"/>
            <w:divId w:val="2078818421"/>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0F1B16D6" w14:textId="77777777" w:rsidR="006C30E1" w:rsidRDefault="006C30E1">
          <w:pPr>
            <w:autoSpaceDE w:val="0"/>
            <w:autoSpaceDN w:val="0"/>
            <w:ind w:hanging="480"/>
            <w:divId w:val="1487433684"/>
          </w:pPr>
          <w:r>
            <w:t xml:space="preserve">Smith, N. G., Keenan, T. F., Prentice, I. C., Wang, H., Wright, I. J., Niinemets, Ü., Crous, K. Y., Domingues, T. F., Guerrieri, R., Ishida, F. Y., Kattge, J., Kruger, E. L., Maire, V., Rogers, A., Serbin, S. P., Tarvainen, L., Togashi, H. F., Townsend, P. A., Wang, M., … Zhou, S.-X. (2019). Global photosynthetic capacity is optimized to the environment. </w:t>
          </w:r>
          <w:r>
            <w:rPr>
              <w:i/>
              <w:iCs/>
            </w:rPr>
            <w:t>Ecology Letters</w:t>
          </w:r>
          <w:r>
            <w:t xml:space="preserve">, </w:t>
          </w:r>
          <w:r>
            <w:rPr>
              <w:i/>
              <w:iCs/>
            </w:rPr>
            <w:t>22</w:t>
          </w:r>
          <w:r>
            <w:t>(3), 506–517. https://doi.org/10.1111/ele.13210</w:t>
          </w:r>
        </w:p>
        <w:p w14:paraId="1D47D979" w14:textId="77777777" w:rsidR="006C30E1" w:rsidRDefault="006C30E1">
          <w:pPr>
            <w:autoSpaceDE w:val="0"/>
            <w:autoSpaceDN w:val="0"/>
            <w:ind w:hanging="480"/>
            <w:divId w:val="1310674934"/>
          </w:pPr>
          <w:r>
            <w:t xml:space="preserve">Smith, S. E., &amp; Read, D. J. (2008). </w:t>
          </w:r>
          <w:r>
            <w:rPr>
              <w:i/>
              <w:iCs/>
            </w:rPr>
            <w:t>Mycorrhizal Symbiosis</w:t>
          </w:r>
          <w:r>
            <w:t>.</w:t>
          </w:r>
        </w:p>
        <w:p w14:paraId="686EC69B" w14:textId="77777777" w:rsidR="006C30E1" w:rsidRDefault="006C30E1">
          <w:pPr>
            <w:autoSpaceDE w:val="0"/>
            <w:autoSpaceDN w:val="0"/>
            <w:ind w:hanging="480"/>
            <w:divId w:val="1164785163"/>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7CC6055E" w14:textId="77777777" w:rsidR="006C30E1" w:rsidRDefault="006C30E1">
          <w:pPr>
            <w:autoSpaceDE w:val="0"/>
            <w:autoSpaceDN w:val="0"/>
            <w:ind w:hanging="480"/>
            <w:divId w:val="246772263"/>
          </w:pPr>
          <w:r>
            <w:t>Treseder,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53C8D7EA" w14:textId="77777777" w:rsidR="006C30E1" w:rsidRDefault="006C30E1">
          <w:pPr>
            <w:autoSpaceDE w:val="0"/>
            <w:autoSpaceDN w:val="0"/>
            <w:ind w:hanging="480"/>
            <w:divId w:val="16926291"/>
          </w:pPr>
          <w:r>
            <w:t xml:space="preserve">USDA NRCS. (2022). The PLANTS Database. </w:t>
          </w:r>
          <w:r>
            <w:rPr>
              <w:i/>
              <w:iCs/>
            </w:rPr>
            <w:t>(Http://Plants.Usda.Gov, 18 November 2022). National Plant Data Team, Greensboro, NC 27401-4901 USA.</w:t>
          </w:r>
        </w:p>
        <w:p w14:paraId="5B101415" w14:textId="77777777" w:rsidR="006C30E1" w:rsidRDefault="006C30E1">
          <w:pPr>
            <w:autoSpaceDE w:val="0"/>
            <w:autoSpaceDN w:val="0"/>
            <w:ind w:hanging="480"/>
            <w:divId w:val="1646279556"/>
          </w:pPr>
          <w:r>
            <w:t xml:space="preserve">van Diepen, L. T. A., Lilleskov,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12DF4EEF" w14:textId="77777777" w:rsidR="006C30E1" w:rsidRDefault="006C30E1">
          <w:pPr>
            <w:autoSpaceDE w:val="0"/>
            <w:autoSpaceDN w:val="0"/>
            <w:ind w:hanging="480"/>
            <w:divId w:val="912155790"/>
          </w:pPr>
          <w:r>
            <w:t xml:space="preserve">Walters, R. G. (2005). Towards an understanding of photosynthetic acclimation. </w:t>
          </w:r>
          <w:r>
            <w:rPr>
              <w:i/>
              <w:iCs/>
            </w:rPr>
            <w:t>Journal of Experimental Botany</w:t>
          </w:r>
          <w:r>
            <w:t xml:space="preserve">, </w:t>
          </w:r>
          <w:r>
            <w:rPr>
              <w:i/>
              <w:iCs/>
            </w:rPr>
            <w:t>56</w:t>
          </w:r>
          <w:r>
            <w:t>(411), 435–447. https://doi.org/10.1093/jxb/eri060</w:t>
          </w:r>
        </w:p>
        <w:p w14:paraId="1BE3F07B" w14:textId="77777777" w:rsidR="006C30E1" w:rsidRDefault="006C30E1">
          <w:pPr>
            <w:autoSpaceDE w:val="0"/>
            <w:autoSpaceDN w:val="0"/>
            <w:ind w:hanging="480"/>
            <w:divId w:val="951403264"/>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128D675E" w14:textId="77777777" w:rsidR="006C30E1" w:rsidRDefault="006C30E1">
          <w:pPr>
            <w:autoSpaceDE w:val="0"/>
            <w:autoSpaceDN w:val="0"/>
            <w:ind w:hanging="480"/>
            <w:divId w:val="1437872340"/>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55C33BF7" w14:textId="77777777" w:rsidR="006C30E1" w:rsidRDefault="006C30E1">
          <w:pPr>
            <w:autoSpaceDE w:val="0"/>
            <w:autoSpaceDN w:val="0"/>
            <w:ind w:hanging="480"/>
            <w:divId w:val="408232807"/>
          </w:pPr>
          <w:proofErr w:type="spellStart"/>
          <w:r>
            <w:t>Westerband</w:t>
          </w:r>
          <w:proofErr w:type="spellEnd"/>
          <w:r>
            <w:t xml:space="preserve">, A. C., Wright, I. J., Maire, V., Paillassa, J., Prentice, I. C., Atkin, O. K., Bloomfield, K. J., Cernusak,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3DE06320" w14:textId="77777777" w:rsidR="006C30E1" w:rsidRDefault="006C30E1">
          <w:pPr>
            <w:autoSpaceDE w:val="0"/>
            <w:autoSpaceDN w:val="0"/>
            <w:ind w:hanging="480"/>
            <w:divId w:val="1865633671"/>
          </w:pPr>
          <w:r>
            <w:lastRenderedPageBreak/>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44787C8" w14:textId="77777777" w:rsidR="006C30E1" w:rsidRDefault="006C30E1">
          <w:pPr>
            <w:autoSpaceDE w:val="0"/>
            <w:autoSpaceDN w:val="0"/>
            <w:ind w:hanging="480"/>
            <w:divId w:val="417794402"/>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2730F699" w14:textId="77777777" w:rsidR="006C30E1" w:rsidRDefault="006C30E1">
          <w:pPr>
            <w:autoSpaceDE w:val="0"/>
            <w:autoSpaceDN w:val="0"/>
            <w:ind w:hanging="480"/>
            <w:divId w:val="360207079"/>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C71177D" w:rsidR="00131691" w:rsidRDefault="006C30E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BCB7B" w14:textId="77777777" w:rsidR="00DB6AD0" w:rsidRDefault="00DB6AD0">
      <w:r>
        <w:separator/>
      </w:r>
    </w:p>
  </w:endnote>
  <w:endnote w:type="continuationSeparator" w:id="0">
    <w:p w14:paraId="3A1FE354" w14:textId="77777777" w:rsidR="00DB6AD0" w:rsidRDefault="00DB6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500CC4E-0388-CC45-8F14-46B986D442C2}"/>
    <w:embedBold r:id="rId2" w:fontKey="{DE66E326-A8F1-3D41-8558-925AD42AFAC5}"/>
    <w:embedItalic r:id="rId3" w:fontKey="{F9BFF4DC-C9C3-744A-A55D-97EDE1CA1C09}"/>
    <w:embedBoldItalic r:id="rId4" w:fontKey="{F51BEF5F-BA2B-6543-8C5C-AD39A3C29476}"/>
  </w:font>
  <w:font w:name="Georgia">
    <w:panose1 w:val="02040502050405020303"/>
    <w:charset w:val="00"/>
    <w:family w:val="roman"/>
    <w:pitch w:val="variable"/>
    <w:sig w:usb0="00000287" w:usb1="00000000" w:usb2="00000000" w:usb3="00000000" w:csb0="0000009F" w:csb1="00000000"/>
    <w:embedRegular r:id="rId5" w:fontKey="{19E25D5E-2D9E-FC44-9EB8-3DEAE74B437D}"/>
    <w:embedItalic r:id="rId6" w:fontKey="{49CC5307-39CE-E94C-8BB0-669CCDB9517E}"/>
  </w:font>
  <w:font w:name="Arial">
    <w:panose1 w:val="020B0604020202020204"/>
    <w:charset w:val="00"/>
    <w:family w:val="swiss"/>
    <w:pitch w:val="variable"/>
    <w:sig w:usb0="E0002AFF" w:usb1="C0007843" w:usb2="00000009" w:usb3="00000000" w:csb0="000001FF" w:csb1="00000000"/>
    <w:embedRegular r:id="rId7" w:fontKey="{0AC1D25D-551C-5E49-8BFD-EBC63A662BBA}"/>
    <w:embedBold r:id="rId8" w:fontKey="{DA3090DD-33FB-0D44-9214-F500205FD8DB}"/>
    <w:embedItalic r:id="rId9" w:fontKey="{FDA28267-3923-EE42-9E07-2ADDEFFE602A}"/>
    <w:embedBoldItalic r:id="rId10" w:fontKey="{24394E60-3078-EB46-800F-1708AE38D0F7}"/>
  </w:font>
  <w:font w:name="Cambria Math">
    <w:panose1 w:val="02040503050406030204"/>
    <w:charset w:val="00"/>
    <w:family w:val="roman"/>
    <w:pitch w:val="variable"/>
    <w:sig w:usb0="E00002FF" w:usb1="420024FF" w:usb2="00000000" w:usb3="00000000" w:csb0="0000019F" w:csb1="00000000"/>
    <w:embedRegular r:id="rId11" w:fontKey="{89E9476F-A78C-7F4B-AE8B-44301F76D733}"/>
    <w:embedItalic r:id="rId12" w:fontKey="{0ED47666-FD47-274E-BB50-A59771EF99F0}"/>
  </w:font>
  <w:font w:name="Calibri Light">
    <w:panose1 w:val="020F0302020204030204"/>
    <w:charset w:val="00"/>
    <w:family w:val="swiss"/>
    <w:pitch w:val="variable"/>
    <w:sig w:usb0="E0002AFF" w:usb1="C000247B" w:usb2="00000009" w:usb3="00000000" w:csb0="000001FF" w:csb1="00000000"/>
    <w:embedRegular r:id="rId13" w:fontKey="{82DE089C-7AAA-9A45-B73C-78A98F614866}"/>
  </w:font>
  <w:font w:name="Calibri">
    <w:panose1 w:val="020F0502020204030204"/>
    <w:charset w:val="00"/>
    <w:family w:val="swiss"/>
    <w:pitch w:val="variable"/>
    <w:sig w:usb0="E0002AFF" w:usb1="C000247B" w:usb2="00000009" w:usb3="00000000" w:csb0="000001FF" w:csb1="00000000"/>
    <w:embedRegular r:id="rId14" w:fontKey="{CFF7E133-82D0-094B-8E07-057136C857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AE045" w14:textId="77777777" w:rsidR="00DB6AD0" w:rsidRDefault="00DB6AD0">
      <w:r>
        <w:separator/>
      </w:r>
    </w:p>
  </w:footnote>
  <w:footnote w:type="continuationSeparator" w:id="0">
    <w:p w14:paraId="01C7ADDD" w14:textId="77777777" w:rsidR="00DB6AD0" w:rsidRDefault="00DB6A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3"/>
  </w:num>
  <w:num w:numId="2" w16cid:durableId="1782649574">
    <w:abstractNumId w:val="0"/>
  </w:num>
  <w:num w:numId="3" w16cid:durableId="2119181148">
    <w:abstractNumId w:val="1"/>
  </w:num>
  <w:num w:numId="4" w16cid:durableId="487988393">
    <w:abstractNumId w:val="4"/>
  </w:num>
  <w:num w:numId="5" w16cid:durableId="1576092346">
    <w:abstractNumId w:val="2"/>
  </w:num>
  <w:num w:numId="6" w16cid:durableId="66161827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3781E"/>
    <w:rsid w:val="00060D4B"/>
    <w:rsid w:val="00083BAB"/>
    <w:rsid w:val="000D0A8E"/>
    <w:rsid w:val="000E2D3C"/>
    <w:rsid w:val="001174DE"/>
    <w:rsid w:val="00131691"/>
    <w:rsid w:val="00166FFE"/>
    <w:rsid w:val="00187A0A"/>
    <w:rsid w:val="001C5131"/>
    <w:rsid w:val="00225393"/>
    <w:rsid w:val="002476B0"/>
    <w:rsid w:val="0027288B"/>
    <w:rsid w:val="00276412"/>
    <w:rsid w:val="002875D0"/>
    <w:rsid w:val="002A2DAD"/>
    <w:rsid w:val="00305268"/>
    <w:rsid w:val="00315130"/>
    <w:rsid w:val="00326589"/>
    <w:rsid w:val="00336876"/>
    <w:rsid w:val="00370678"/>
    <w:rsid w:val="00375BFD"/>
    <w:rsid w:val="003D5A65"/>
    <w:rsid w:val="003D79B8"/>
    <w:rsid w:val="003E7BE7"/>
    <w:rsid w:val="00437F01"/>
    <w:rsid w:val="004512D5"/>
    <w:rsid w:val="00455C90"/>
    <w:rsid w:val="00457317"/>
    <w:rsid w:val="00461253"/>
    <w:rsid w:val="004C5874"/>
    <w:rsid w:val="004D7986"/>
    <w:rsid w:val="005159D6"/>
    <w:rsid w:val="005202CA"/>
    <w:rsid w:val="00541D9F"/>
    <w:rsid w:val="00550A55"/>
    <w:rsid w:val="005637A6"/>
    <w:rsid w:val="005F5FEA"/>
    <w:rsid w:val="006802BE"/>
    <w:rsid w:val="006C163A"/>
    <w:rsid w:val="006C30E1"/>
    <w:rsid w:val="00714524"/>
    <w:rsid w:val="007421B7"/>
    <w:rsid w:val="0079105C"/>
    <w:rsid w:val="007B228C"/>
    <w:rsid w:val="007B5941"/>
    <w:rsid w:val="007D3304"/>
    <w:rsid w:val="007F268F"/>
    <w:rsid w:val="007F3180"/>
    <w:rsid w:val="007F4EDF"/>
    <w:rsid w:val="008D5E06"/>
    <w:rsid w:val="008E5A6C"/>
    <w:rsid w:val="00901E75"/>
    <w:rsid w:val="0091256D"/>
    <w:rsid w:val="00950639"/>
    <w:rsid w:val="00955370"/>
    <w:rsid w:val="00964238"/>
    <w:rsid w:val="009A7860"/>
    <w:rsid w:val="00A26FF1"/>
    <w:rsid w:val="00A650A0"/>
    <w:rsid w:val="00A703D2"/>
    <w:rsid w:val="00AA0561"/>
    <w:rsid w:val="00AA6010"/>
    <w:rsid w:val="00AB2555"/>
    <w:rsid w:val="00B07381"/>
    <w:rsid w:val="00B65911"/>
    <w:rsid w:val="00BA2D4E"/>
    <w:rsid w:val="00BF57B2"/>
    <w:rsid w:val="00C10DAB"/>
    <w:rsid w:val="00C349F2"/>
    <w:rsid w:val="00C663A8"/>
    <w:rsid w:val="00C84118"/>
    <w:rsid w:val="00CA1B48"/>
    <w:rsid w:val="00CF64C5"/>
    <w:rsid w:val="00D6143F"/>
    <w:rsid w:val="00D635AD"/>
    <w:rsid w:val="00DB1FAA"/>
    <w:rsid w:val="00DB6AD0"/>
    <w:rsid w:val="00E62CE0"/>
    <w:rsid w:val="00E9410C"/>
    <w:rsid w:val="00ED188D"/>
    <w:rsid w:val="00F10EBF"/>
    <w:rsid w:val="00F151AE"/>
    <w:rsid w:val="00F45C5F"/>
    <w:rsid w:val="00F6348E"/>
    <w:rsid w:val="00F72829"/>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3781E"/>
    <w:rsid w:val="00060D4B"/>
    <w:rsid w:val="00273732"/>
    <w:rsid w:val="002875D0"/>
    <w:rsid w:val="002F7E61"/>
    <w:rsid w:val="00375BFD"/>
    <w:rsid w:val="00382521"/>
    <w:rsid w:val="00550A55"/>
    <w:rsid w:val="006A6213"/>
    <w:rsid w:val="006C6601"/>
    <w:rsid w:val="00730B36"/>
    <w:rsid w:val="0079105C"/>
    <w:rsid w:val="008B297A"/>
    <w:rsid w:val="008F50A1"/>
    <w:rsid w:val="00925F01"/>
    <w:rsid w:val="009B1FEA"/>
    <w:rsid w:val="00A5009C"/>
    <w:rsid w:val="00A63EE8"/>
    <w:rsid w:val="00A70F8D"/>
    <w:rsid w:val="00AB51C3"/>
    <w:rsid w:val="00AE7C46"/>
    <w:rsid w:val="00B13FC5"/>
    <w:rsid w:val="00B205BA"/>
    <w:rsid w:val="00C27AD3"/>
    <w:rsid w:val="00C312DB"/>
    <w:rsid w:val="00C607C2"/>
    <w:rsid w:val="00C956A6"/>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009C"/>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 w:type="paragraph" w:customStyle="1" w:styleId="19EABB5D6185BC4090F8EDAB0BF35B72">
    <w:name w:val="19EABB5D6185BC4090F8EDAB0BF35B72"/>
    <w:rsid w:val="00A500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D&quot;:&quot;MENDELEY_CITATION_f310ec8c-2d3e-4e31-bd80-5e7958febd03&quot;,&quot;properties&quot;:{&quot;noteIndex&quot;:0},&quot;isEdited&quot;:false,&quot;manualOverride&quot;:{&quot;isManuallyOverridden&quot;:false,&quot;citeprocText&quot;:&quot;(Kalisz et al., 2021)&quot;,&quot;manualOverrideText&quot;:&quot;&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D&quot;:&quot;MENDELEY_CITATION_58791fdc-ccfa-4a5d-a8b2-b9268ce76c80&quot;,&quot;properties&quot;:{&quot;noteIndex&quot;:0},&quot;isEdited&quot;:false,&quot;manualOverride&quot;:{&quot;isManuallyOverridden&quot;:false,&quot;citeprocText&quot;:&quot;(Bernacchi et al., 2001; Dong et al., 2017, 2020, 2022; Paillassa et al., 2020; N. G. Smith et al., 2019; Westerband et al.,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quot;},{&quot;citationID&quot;:&quot;MENDELEY_CITATION_b6bffec5-a336-4aa4-bafd-fa52ffc56e66&quot;,&quot;properties&quot;:{&quot;noteIndex&quot;:0},&quot;isEdited&quot;:false,&quot;manualOverride&quot;:{&quot;isManuallyOverridden&quot;:false,&quot;citeprocText&quot;:&quot;(N. G. Smith et al., 2019; Walters, 2005)&quot;,&quot;manualOverrideText&quot;:&quot;&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container-title-short&quot;:&quot;J Exp B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quot;},{&quot;citationID&quot;:&quot;MENDELEY_CITATION_1dc2f543-26bf-4d4f-9466-00ccf56f10ae&quot;,&quot;properties&quot;:{&quot;noteIndex&quot;:0},&quot;isEdited&quot;:false,&quot;manualOverride&quot;:{&quot;isManuallyOverridden&quot;:false,&quot;citeprocText&quot;:&quot;(Waring et al., 2023)&quot;,&quot;manualOverrideText&quot;:&quot;&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D&quot;:&quot;MENDELEY_CITATION_8f5a5ffb-1d1d-417d-96e1-e6b41f0b99eb&quot;,&quot;properties&quot;:{&quot;noteIndex&quot;:0},&quot;isEdited&quot;:false,&quot;manualOverride&quot;:{&quot;isManuallyOverridden&quot;:false,&quot;citeprocText&quot;:&quot;(Treseder, 2004; van Diepen et al., 2007)&quot;,&quot;manualOverrideText&quot;:&quot;&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quot;},{&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D&quot;:&quot;MENDELEY_CITATION_0fc5ce7b-9a28-4962-8269-72b99d9e68c0&quot;,&quot;properties&quot;:{&quot;noteIndex&quot;:0},&quot;isEdited&quot;:false,&quot;manualOverride&quot;:{&quot;isManuallyOverridden&quot;:false,&quot;citeprocText&quot;:&quot;(Bialic-Murphy et al., 2021; Burke, 2008; Burke et al., 2011;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D&quot;:&quot;MENDELEY_CITATION_8477b9af-22a9-45bd-9fa8-923d76cd4e04&quot;,&quot;properties&quot;:{&quot;noteIndex&quot;:0},&quot;isEdited&quot;:false,&quot;manualOverride&quot;:{&quot;isManuallyOverridden&quot;:false,&quot;citeprocText&quot;:&quot;(Roche et al., 2021)&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f3b61032-87bc-4e08-8122-ae7efb9983da&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02c18d3-b447-4eef-ad4c-5e24a89cf046&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b300514d-aa2f-46ba-986c-60a1d90f79eb&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D&quot;:&quot;MENDELEY_CITATION_b3352e59-a566-4beb-8c7b-0c38a5c915d2&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e3af23c3-40de-4cf2-bf82-69e59e6b8b2b&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D&quot;:&quot;MENDELEY_CITATION_c0047cf2-5c0d-4056-b28c-f8cfba673606&quot;,&quot;properties&quot;:{&quot;noteIndex&quot;:0},&quot;isEdited&quot;:false,&quot;manualOverride&quot;:{&quot;isManuallyOverridden&quot;:false,&quot;citeprocText&quot;:&quot;(USDA NRCS, 2022)&quot;,&quot;manualOverrideText&quot;:&quot;&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D&quot;:&quot;MENDELEY_CITATION_d07b9b6e-eaea-4cc9-95c7-69a2a80ff972&quot;,&quot;properties&quot;:{&quot;noteIndex&quot;:0},&quot;isEdited&quot;:false,&quot;manualOverride&quot;:{&quot;isManuallyOverridden&quot;:false,&quot;citeprocText&quot;:&quot;(Duursma, 2015)&quot;,&quot;manualOverrideText&quot;:&quot;&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D&quot;:&quot;MENDELEY_CITATION_5894d3c9-7ebd-4dba-8669-82ad93feb03f&quot;,&quot;properties&quot;:{&quot;noteIndex&quot;:0},&quot;isEdited&quot;:false,&quot;manualOverride&quot;:{&quot;isManuallyOverridden&quot;:false,&quot;citeprocText&quot;:&quot;(Menne et al., 2012)&quot;,&quot;manualOverrideText&quot;:&quot;&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D&quot;:&quot;MENDELEY_CITATION_435ed787-70c1-4c08-9f01-d0b803792174&quot;,&quot;properties&quot;:{&quot;noteIndex&quot;:0},&quot;isEdited&quot;:false,&quot;manualOverride&quot;:{&quot;isManuallyOverridden&quot;:false,&quot;citeprocText&quot;:&quot;(Akana et al., 2023)&quot;,&quot;manualOverrideText&quot;:&quot;&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D&quot;:&quot;MENDELEY_CITATION_2bc39ec6-db35-47c1-a90b-6394a31079e4&quot;,&quot;properties&quot;:{&quot;noteIndex&quot;:0},&quot;isEdited&quot;:false,&quot;manualOverride&quot;:{&quot;isManuallyOverridden&quot;:false,&quot;citeprocText&quot;:&quot;(Lenth, 2019)&quot;,&quot;manualOverrideText&quot;:&quot;&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D&quot;:&quot;MENDELEY_CITATION_b4623069-eba8-46c2-b5e7-f745640824c0&quot;,&quot;properties&quot;:{&quot;noteIndex&quot;:0},&quot;isEdited&quot;:false,&quot;manualOverride&quot;:{&quot;isManuallyOverridden&quot;:false,&quot;citeprocText&quot;:&quot;(R Core Team, 2021)&quot;,&quot;manualOverrideText&quot;:&quot;&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D&quot;:&quot;MENDELEY_CITATION_c4525e27-1b09-4b2d-94de-1fee4f6b88c6&quot;,&quot;properties&quot;:{&quot;noteIndex&quot;:0},&quot;isEdited&quot;:false,&quot;manualOverride&quot;:{&quot;isManuallyOverridden&quot;:true,&quot;citeprocText&quot;:&quot;(Bialic-Murphy et al., 2021)&quot;,&quot;manualOverrideText&quot;:&quot;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79358c48-91cc-48f7-baaf-6025c612d2e3&quot;,&quot;properties&quot;:{&quot;noteIndex&quot;:0},&quot;isEdited&quot;:false,&quot;manualOverride&quot;:{&quot;isManuallyOverridden&quot;:false,&quot;citeprocText&quot;:&quot;(Kummel &amp;#38; Salant, 2006; Treseder, 2004; van Diepen et al., 2007)&quot;,&quot;manualOverrideText&quot;:&quot;&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Tag&quot;:&quot;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quot;},{&quot;citationID&quot;:&quot;MENDELEY_CITATION_dc085fb5-642f-4dc7-a7b6-491f7734b08d&quot;,&quot;properties&quot;:{&quot;noteIndex&quot;:0},&quot;isEdited&quot;:false,&quot;manualOverride&quot;:{&quot;isManuallyOverridden&quot;:false,&quot;citeprocText&quot;:&quot;(Waring et al., 2023)&quot;,&quot;manualOverrideText&quot;:&quot;&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D&quot;:&quot;MENDELEY_CITATION_547ad196-f0e8-459d-b412-d00ccae0e05b&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D&quot;:&quot;MENDELEY_CITATION_6d1210b3-b8fa-40c4-9296-2beedfd12071&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36</Pages>
  <Words>11812</Words>
  <Characters>67331</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8</cp:revision>
  <dcterms:created xsi:type="dcterms:W3CDTF">2025-07-01T17:25:00Z</dcterms:created>
  <dcterms:modified xsi:type="dcterms:W3CDTF">2025-07-10T22:17:00Z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