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2595B32A" w:rsidR="00F72829" w:rsidRPr="00F72829" w:rsidRDefault="00F72829" w:rsidP="00964238">
      <w:pPr>
        <w:spacing w:line="360" w:lineRule="auto"/>
      </w:pPr>
      <w:r>
        <w:rPr>
          <w:b/>
          <w:bCs/>
        </w:rPr>
        <w:t>“</w:t>
      </w:r>
      <w:r w:rsidRPr="00F72829">
        <w:rPr>
          <w:b/>
          <w:bCs/>
        </w:rPr>
        <w:t>The negative effects of an allelopathic invader on native plant photosynthesis intensify as the growth season progresses</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AM fungal communities,</w:t>
      </w:r>
      <w:r>
        <w:t xml:space="preserve"> has been hand-weeded or left at ambient levels since 2006.</w:t>
      </w:r>
    </w:p>
    <w:p w14:paraId="6D5310D3" w14:textId="4F02141D"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 In </w:t>
      </w:r>
      <w:r>
        <w:rPr>
          <w:i/>
          <w:iCs/>
        </w:rPr>
        <w:t>Trillium</w:t>
      </w:r>
      <w:r>
        <w:t xml:space="preserve"> spp., this response was due to a reduction in apparent photosynthetic capacity. In </w:t>
      </w:r>
      <w:r>
        <w:rPr>
          <w:i/>
          <w:iCs/>
        </w:rPr>
        <w:t xml:space="preserve">M. </w:t>
      </w:r>
      <w:proofErr w:type="spellStart"/>
      <w:r>
        <w:rPr>
          <w:i/>
          <w:iCs/>
        </w:rPr>
        <w:t>racemosum</w:t>
      </w:r>
      <w:proofErr w:type="spellEnd"/>
      <w:r>
        <w:t>, this response was due to a reduction in stomatal conductance that increased stomatal limitation. In both species, photosynthetic responses to the allelopathic invader were strongest later in the growing season.</w:t>
      </w:r>
    </w:p>
    <w:p w14:paraId="26B954DB" w14:textId="77777777"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demonstrated stronger negative photosynthetic responses to </w:t>
      </w:r>
      <w:r>
        <w:rPr>
          <w:i/>
          <w:iCs/>
        </w:rPr>
        <w:t xml:space="preserve">A. </w:t>
      </w:r>
      <w:proofErr w:type="spellStart"/>
      <w:r>
        <w:rPr>
          <w:i/>
          <w:iCs/>
        </w:rPr>
        <w:t>petiolata</w:t>
      </w:r>
      <w:proofErr w:type="spellEnd"/>
      <w:r>
        <w:t xml:space="preserve"> later in the growing season, highlighting the importance of quantifying the temporal dynamics that regulate plant physiological responses to allelopathic invaders. While not quantified in </w:t>
      </w:r>
      <w:r>
        <w:lastRenderedPageBreak/>
        <w:t xml:space="preserve">this study, amplified late-season responses to </w:t>
      </w:r>
      <w:r>
        <w:rPr>
          <w:i/>
          <w:iCs/>
        </w:rPr>
        <w:t xml:space="preserve">A. </w:t>
      </w:r>
      <w:proofErr w:type="spellStart"/>
      <w:r>
        <w:rPr>
          <w:i/>
          <w:iCs/>
        </w:rPr>
        <w:t>petiolata</w:t>
      </w:r>
      <w:proofErr w:type="spellEnd"/>
      <w:r>
        <w:t xml:space="preserve"> may have been associated with increased reliance on disrupted AM fungal partners for soil resources, as soil nutrient availability and soil moisture each declined as the growing season progressed.</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33574C62" w:rsidR="00166FFE" w:rsidRDefault="00000000" w:rsidP="00964238">
      <w:pPr>
        <w:spacing w:line="360" w:lineRule="auto"/>
        <w:rPr>
          <w:vertAlign w:val="subscript"/>
        </w:rPr>
      </w:pPr>
      <w:proofErr w:type="spellStart"/>
      <w:r>
        <w:rPr>
          <w:i/>
        </w:rPr>
        <w:t>Alliaria</w:t>
      </w:r>
      <w:proofErr w:type="spellEnd"/>
      <w:r>
        <w:rPr>
          <w:i/>
        </w:rPr>
        <w:t xml:space="preserve"> </w:t>
      </w:r>
      <w:proofErr w:type="spellStart"/>
      <w:r>
        <w:rPr>
          <w:i/>
        </w:rPr>
        <w:t>petiolata</w:t>
      </w:r>
      <w:proofErr w:type="spellEnd"/>
      <w:r>
        <w:t>, AM fungi, photosynthesis, plant invasion, 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0C255A7B"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0A5E05" w:rsidRPr="000A5E05">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0A5E05" w:rsidRPr="000A5E05">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0A5E05" w:rsidRPr="000A5E05">
            <w:rPr>
              <w:color w:val="000000"/>
            </w:rPr>
            <w:t>(Kalisz et al., 2021)</w:t>
          </w:r>
        </w:sdtContent>
      </w:sdt>
      <w:ins w:id="0"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0A5E05" w:rsidRPr="00557DBE">
            <w:rPr>
              <w:color w:val="000000"/>
            </w:rPr>
            <w:t>(</w:t>
          </w:r>
          <w:proofErr w:type="spellStart"/>
          <w:r w:rsidR="000A5E05" w:rsidRPr="00557DBE">
            <w:rPr>
              <w:color w:val="000000"/>
            </w:rPr>
            <w:t>Bialic</w:t>
          </w:r>
          <w:proofErr w:type="spellEnd"/>
          <w:r w:rsidR="000A5E05" w:rsidRPr="00557DBE">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015F655C"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0A5E05" w:rsidRPr="000A5E05">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1" w:author="Perkowski, Evan A" w:date="2025-07-17T09:23:00Z" w16du:dateUtc="2025-07-17T14:23:00Z">
        <w:r w:rsidR="00764C6D">
          <w:t xml:space="preserve"> (RuBP)</w:t>
        </w:r>
      </w:ins>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EndPr/>
        <w:sdtContent>
          <w:r w:rsidR="000A5E05" w:rsidRPr="00557DBE">
            <w:rPr>
              <w:color w:val="000000"/>
            </w:rPr>
            <w:t>(Evans &amp; Clarke, 2019; Evans &amp; Seemann, 1989)</w:t>
          </w:r>
        </w:sdtContent>
      </w:sdt>
      <w:r w:rsidR="00CF64C5" w:rsidRPr="007B5941">
        <w:t>.</w:t>
      </w:r>
      <w:ins w:id="2" w:author="Perkowski, Evan A" w:date="2025-07-17T13:47:00Z" w16du:dateUtc="2025-07-17T18:47:00Z">
        <w:r w:rsidR="00EF431B">
          <w:t xml:space="preserve"> </w:t>
        </w:r>
      </w:ins>
      <w:ins w:id="3" w:author="Perkowski, Evan A" w:date="2025-07-17T15:07:00Z" w16du:dateUtc="2025-07-17T20:07:00Z">
        <w:r w:rsidR="005F3D8A">
          <w:t xml:space="preserve">Photosynthetic capacity, </w:t>
        </w:r>
      </w:ins>
      <w:ins w:id="4" w:author="Perkowski, Evan A" w:date="2025-07-17T15:08:00Z" w16du:dateUtc="2025-07-17T20:08:00Z">
        <w:r w:rsidR="005F3D8A">
          <w:t>or t</w:t>
        </w:r>
      </w:ins>
      <w:ins w:id="5" w:author="Perkowski, Evan A" w:date="2025-07-17T13:37:00Z" w16du:dateUtc="2025-07-17T18:37:00Z">
        <w:r w:rsidR="002570C3">
          <w:t>he biochemical capacity at which a leaf can fix carbon</w:t>
        </w:r>
      </w:ins>
      <w:ins w:id="6" w:author="Perkowski, Evan A" w:date="2025-07-17T14:25:00Z" w16du:dateUtc="2025-07-17T19:25:00Z">
        <w:r w:rsidR="00AE4201">
          <w:t xml:space="preserve">, </w:t>
        </w:r>
      </w:ins>
      <w:ins w:id="7" w:author="Perkowski, Evan A" w:date="2025-07-17T13:37:00Z" w16du:dateUtc="2025-07-17T18:37:00Z">
        <w:r w:rsidR="002570C3">
          <w:t xml:space="preserve">is typically estimated </w:t>
        </w:r>
      </w:ins>
      <w:ins w:id="8" w:author="Perkowski, Evan A" w:date="2025-07-18T09:36:00Z" w16du:dateUtc="2025-07-18T14:36:00Z">
        <w:r w:rsidR="00CF5FA2">
          <w:t>using</w:t>
        </w:r>
      </w:ins>
      <w:ins w:id="9" w:author="Perkowski, Evan A" w:date="2025-07-17T13:37:00Z" w16du:dateUtc="2025-07-17T18:37:00Z">
        <w:r w:rsidR="002570C3">
          <w:t xml:space="preserve"> the</w:t>
        </w:r>
      </w:ins>
      <w:ins w:id="10" w:author="Perkowski, Evan A" w:date="2025-07-17T13:38:00Z" w16du:dateUtc="2025-07-17T18:38:00Z">
        <w:r w:rsidR="002570C3">
          <w:t xml:space="preserve"> </w:t>
        </w:r>
      </w:ins>
      <w:ins w:id="11" w:author="Perkowski, Evan A" w:date="2025-07-17T09:48:00Z" w16du:dateUtc="2025-07-17T14:48:00Z">
        <w:r w:rsidR="00982E48">
          <w:t>maximum rate of Rubisco carboxylation (</w:t>
        </w:r>
        <w:proofErr w:type="spellStart"/>
        <w:r w:rsidR="00982E48">
          <w:rPr>
            <w:i/>
            <w:iCs/>
          </w:rPr>
          <w:t>V</w:t>
        </w:r>
        <w:r w:rsidR="00982E48">
          <w:rPr>
            <w:vertAlign w:val="subscript"/>
          </w:rPr>
          <w:t>cmax</w:t>
        </w:r>
        <w:proofErr w:type="spellEnd"/>
        <w:r w:rsidR="00982E48">
          <w:t>) and the maximum rate of electron transport for RuBP regeneration (</w:t>
        </w:r>
        <w:proofErr w:type="spellStart"/>
        <w:r w:rsidR="00982E48">
          <w:rPr>
            <w:i/>
            <w:iCs/>
          </w:rPr>
          <w:t>J</w:t>
        </w:r>
        <w:r w:rsidR="00982E48">
          <w:rPr>
            <w:iCs/>
            <w:vertAlign w:val="subscript"/>
          </w:rPr>
          <w:t>max</w:t>
        </w:r>
        <w:proofErr w:type="spellEnd"/>
        <w:r w:rsidR="00982E48">
          <w:rPr>
            <w:iCs/>
          </w:rPr>
          <w:t>)</w:t>
        </w:r>
      </w:ins>
      <w:ins w:id="12" w:author="Perkowski, Evan A" w:date="2025-07-17T09:49:00Z" w16du:dateUtc="2025-07-17T14:49:00Z">
        <w:r w:rsidR="00982E48">
          <w:rPr>
            <w:iCs/>
          </w:rPr>
          <w:t xml:space="preserve"> </w:t>
        </w:r>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0A5E05" w:rsidRPr="000A5E05">
            <w:rPr>
              <w:iCs/>
              <w:color w:val="000000"/>
            </w:rPr>
            <w:t>(Ali et al., 2015; Farquhar et al., 1980)</w:t>
          </w:r>
        </w:sdtContent>
      </w:sdt>
      <w:ins w:id="13" w:author="Perkowski, Evan A" w:date="2025-07-17T09:48:00Z" w16du:dateUtc="2025-07-17T14:48:00Z">
        <w:r w:rsidR="00982E48">
          <w:rPr>
            <w:iCs/>
          </w:rPr>
          <w:t xml:space="preserve">. </w:t>
        </w:r>
      </w:ins>
      <w:ins w:id="14" w:author="Perkowski, Evan A" w:date="2025-07-17T13:47:00Z" w16du:dateUtc="2025-07-17T18:47:00Z">
        <w:r w:rsidR="00EF431B">
          <w:rPr>
            <w:iCs/>
          </w:rPr>
          <w:t xml:space="preserve">These rates are often positively correlated with leaf nitrogen and phosphorus content and are </w:t>
        </w:r>
      </w:ins>
      <w:ins w:id="15" w:author="Perkowski, Evan A" w:date="2025-07-17T13:48:00Z" w16du:dateUtc="2025-07-17T18:48:00Z">
        <w:r w:rsidR="00EF431B">
          <w:rPr>
            <w:iCs/>
          </w:rPr>
          <w:t>commonly</w:t>
        </w:r>
      </w:ins>
      <w:ins w:id="16" w:author="Perkowski, Evan A" w:date="2025-07-17T13:47:00Z" w16du:dateUtc="2025-07-17T18:47:00Z">
        <w:r w:rsidR="00EF431B">
          <w:rPr>
            <w:iCs/>
          </w:rPr>
          <w:t xml:space="preserve"> used as a</w:t>
        </w:r>
      </w:ins>
      <w:ins w:id="17" w:author="Perkowski, Evan A" w:date="2025-07-17T14:26:00Z" w16du:dateUtc="2025-07-17T19:26:00Z">
        <w:r w:rsidR="00AE4201">
          <w:rPr>
            <w:iCs/>
          </w:rPr>
          <w:t xml:space="preserve"> physiological</w:t>
        </w:r>
      </w:ins>
      <w:ins w:id="18" w:author="Perkowski, Evan A" w:date="2025-07-17T13:47:00Z" w16du:dateUtc="2025-07-17T18:47:00Z">
        <w:r w:rsidR="00EF431B">
          <w:rPr>
            <w:iCs/>
          </w:rPr>
          <w:t xml:space="preserve"> indicator of nutrient </w:t>
        </w:r>
        <w:r w:rsidR="00EF431B">
          <w:rPr>
            <w:iCs/>
          </w:rPr>
          <w:lastRenderedPageBreak/>
          <w:t xml:space="preserve">stress </w:t>
        </w:r>
      </w:ins>
      <w:customXmlInsRangeStart w:id="19"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19"/>
          <w:r w:rsidR="000A5E05" w:rsidRPr="000A5E05">
            <w:rPr>
              <w:iCs/>
              <w:color w:val="000000"/>
            </w:rPr>
            <w:t>(Ellsworth et al., 2022; Evans, 1989; Walker et al., 2014)</w:t>
          </w:r>
        </w:sdtContent>
      </w:sdt>
      <w:ins w:id="20" w:author="Perkowski, Evan A" w:date="2025-07-17T13:47:00Z" w16du:dateUtc="2025-07-17T18:47:00Z">
        <w:r w:rsidR="00EF431B">
          <w:rPr>
            <w:iCs/>
            <w:color w:val="000000"/>
          </w:rPr>
          <w:t>.</w:t>
        </w:r>
      </w:ins>
      <w:ins w:id="21"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drawdown from the atmosphere and </w:t>
        </w:r>
      </w:ins>
      <w:ins w:id="22" w:author="Perkowski, Evan A" w:date="2025-07-17T14:26:00Z" w16du:dateUtc="2025-07-17T19:26:00Z">
        <w:r w:rsidR="00AE4201">
          <w:rPr>
            <w:iCs/>
            <w:color w:val="000000"/>
          </w:rPr>
          <w:t>supports transpiration</w:t>
        </w:r>
      </w:ins>
      <w:r w:rsidR="00603BB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0A5E05" w:rsidRPr="00557DBE">
            <w:rPr>
              <w:color w:val="000000"/>
            </w:rPr>
            <w:t>(Farquhar &amp; Sharkey, 1982)</w:t>
          </w:r>
        </w:sdtContent>
      </w:sdt>
      <w:ins w:id="23" w:author="Perkowski, Evan A" w:date="2025-07-17T14:26:00Z" w16du:dateUtc="2025-07-17T19:26:00Z">
        <w:r w:rsidR="00AE4201">
          <w:rPr>
            <w:iCs/>
            <w:color w:val="000000"/>
          </w:rPr>
          <w:t>, allowing for the uptake and transport of water and nutrients to photosynthetic tissues</w:t>
        </w:r>
      </w:ins>
      <w:ins w:id="24" w:author="Perkowski, Evan A" w:date="2025-07-17T13:51:00Z" w16du:dateUtc="2025-07-17T18:51:00Z">
        <w:r w:rsidR="00EF431B">
          <w:rPr>
            <w:iCs/>
            <w:color w:val="000000"/>
          </w:rPr>
          <w:t xml:space="preserve">. </w:t>
        </w:r>
      </w:ins>
      <w:ins w:id="25" w:author="Perkowski, Evan A" w:date="2025-07-17T14:27:00Z" w16du:dateUtc="2025-07-17T19:27:00Z">
        <w:r w:rsidR="00AE4201">
          <w:rPr>
            <w:iCs/>
            <w:color w:val="000000"/>
          </w:rPr>
          <w:t>Stomatal conductance</w:t>
        </w:r>
      </w:ins>
      <w:ins w:id="26" w:author="Perkowski, Evan A" w:date="2025-07-17T14:39:00Z" w16du:dateUtc="2025-07-17T19:39:00Z">
        <w:r w:rsidR="00603BBF">
          <w:rPr>
            <w:iCs/>
            <w:color w:val="000000"/>
          </w:rPr>
          <w:t xml:space="preserve"> generally </w:t>
        </w:r>
      </w:ins>
      <w:ins w:id="27" w:author="Perkowski, Evan A" w:date="2025-07-17T14:27:00Z" w16du:dateUtc="2025-07-17T19:27:00Z">
        <w:r w:rsidR="00AE4201">
          <w:rPr>
            <w:iCs/>
            <w:color w:val="000000"/>
          </w:rPr>
          <w:t xml:space="preserve">declines with increasing water 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0A5E05" w:rsidRPr="000A5E05">
            <w:rPr>
              <w:iCs/>
              <w:color w:val="000000"/>
            </w:rPr>
            <w:t>(Medrano et al., 2002)</w:t>
          </w:r>
        </w:sdtContent>
      </w:sdt>
      <w:ins w:id="28" w:author="Perkowski, Evan A" w:date="2025-07-17T14:27:00Z" w16du:dateUtc="2025-07-17T19:27:00Z">
        <w:r w:rsidR="00AE4201">
          <w:rPr>
            <w:iCs/>
            <w:color w:val="000000"/>
          </w:rPr>
          <w:t xml:space="preserve">. </w:t>
        </w:r>
      </w:ins>
      <w:ins w:id="29" w:author="Perkowski, Evan A" w:date="2025-07-18T09:26:00Z" w16du:dateUtc="2025-07-18T14:26:00Z">
        <w:r w:rsidR="00DF0F06">
          <w:rPr>
            <w:iCs/>
            <w:color w:val="000000"/>
          </w:rPr>
          <w:t xml:space="preserve">Because </w:t>
        </w:r>
      </w:ins>
      <w:ins w:id="30" w:author="Perkowski, Evan A" w:date="2025-07-18T09:37:00Z" w16du:dateUtc="2025-07-18T14:37:00Z">
        <w:r w:rsidR="00CF5FA2">
          <w:rPr>
            <w:iCs/>
            <w:color w:val="000000"/>
          </w:rPr>
          <w:t>leaf-level photosynthesis</w:t>
        </w:r>
      </w:ins>
      <w:ins w:id="31" w:author="Perkowski, Evan A" w:date="2025-07-18T09:26:00Z" w16du:dateUtc="2025-07-18T14:26:00Z">
        <w:r w:rsidR="00DF0F06">
          <w:rPr>
            <w:iCs/>
            <w:color w:val="000000"/>
          </w:rPr>
          <w:t xml:space="preserve"> reflects both photosynthetic capacity and stomatal </w:t>
        </w:r>
      </w:ins>
      <w:ins w:id="32" w:author="Perkowski, Evan A" w:date="2025-07-18T09:27:00Z" w16du:dateUtc="2025-07-18T14:27:00Z">
        <w:r w:rsidR="00DF0F06">
          <w:rPr>
            <w:iCs/>
            <w:color w:val="000000"/>
          </w:rPr>
          <w:t xml:space="preserve">conductance, assessing how each </w:t>
        </w:r>
      </w:ins>
      <w:ins w:id="33" w:author="Perkowski, Evan A" w:date="2025-07-21T08:59:00Z" w16du:dateUtc="2025-07-21T13:59:00Z">
        <w:r w:rsidR="005A26BF">
          <w:rPr>
            <w:iCs/>
            <w:color w:val="000000"/>
          </w:rPr>
          <w:t>respond</w:t>
        </w:r>
      </w:ins>
      <w:ins w:id="34" w:author="Perkowski, Evan A" w:date="2025-07-18T09:27:00Z" w16du:dateUtc="2025-07-18T14:27:00Z">
        <w:r w:rsidR="00DF0F06">
          <w:rPr>
            <w:iCs/>
            <w:color w:val="000000"/>
          </w:rPr>
          <w:t xml:space="preserve"> to allelopathic inva</w:t>
        </w:r>
      </w:ins>
      <w:ins w:id="35" w:author="Perkowski, Evan A" w:date="2025-07-18T09:38:00Z" w16du:dateUtc="2025-07-18T14:38:00Z">
        <w:r w:rsidR="00CF5FA2">
          <w:rPr>
            <w:iCs/>
            <w:color w:val="000000"/>
          </w:rPr>
          <w:t>sion</w:t>
        </w:r>
      </w:ins>
      <w:ins w:id="36" w:author="Perkowski, Evan A" w:date="2025-07-18T09:27:00Z" w16du:dateUtc="2025-07-18T14:27:00Z">
        <w:r w:rsidR="00DF0F06">
          <w:rPr>
            <w:iCs/>
            <w:color w:val="000000"/>
          </w:rPr>
          <w:t xml:space="preserve"> </w:t>
        </w:r>
      </w:ins>
      <w:ins w:id="37" w:author="Perkowski, Evan A" w:date="2025-07-21T08:54:00Z" w16du:dateUtc="2025-07-21T13:54:00Z">
        <w:r w:rsidR="005A26BF">
          <w:rPr>
            <w:iCs/>
            <w:color w:val="000000"/>
          </w:rPr>
          <w:t xml:space="preserve">can </w:t>
        </w:r>
      </w:ins>
      <w:ins w:id="38" w:author="Perkowski, Evan A" w:date="2025-07-18T09:27:00Z" w16du:dateUtc="2025-07-18T14:27:00Z">
        <w:r w:rsidR="00DF0F06">
          <w:rPr>
            <w:iCs/>
            <w:color w:val="000000"/>
          </w:rPr>
          <w:t>help clarify the physiological mechanisms that drive native species responses.</w:t>
        </w:r>
      </w:ins>
    </w:p>
    <w:p w14:paraId="0000001F" w14:textId="0D3C6EEC"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39" w:author="Perkowski, Evan A" w:date="2025-07-17T14:51:00Z" w16du:dateUtc="2025-07-17T19:51:00Z">
        <w:r w:rsidR="00F95082">
          <w:t>plant nutrient and wat</w:t>
        </w:r>
      </w:ins>
      <w:ins w:id="40"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0A5E05" w:rsidRPr="00557DBE">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ins w:id="41" w:author="Perkowski, Evan A" w:date="2025-07-18T00:56:00Z" w16du:dateUtc="2025-07-18T05:56:00Z">
            <w:r w:rsidR="000A5E05" w:rsidRPr="00557DBE">
              <w:rPr>
                <w:color w:val="000000"/>
              </w:rPr>
              <w:t>(S. E. Smith &amp; Read, 2008)</w:t>
            </w:r>
          </w:ins>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0A5E05" w:rsidRPr="000A5E05">
            <w:rPr>
              <w:color w:val="000000"/>
            </w:rPr>
            <w:t xml:space="preserve">Burke, 2008; Callaway et al., 2008; Burke et al., 2011; Cantor et al., 2011; Anthony et al., 2019; </w:t>
          </w:r>
          <w:proofErr w:type="spellStart"/>
          <w:r w:rsidR="000A5E05" w:rsidRPr="000A5E05">
            <w:rPr>
              <w:color w:val="000000"/>
            </w:rPr>
            <w:t>Bialic</w:t>
          </w:r>
          <w:proofErr w:type="spellEnd"/>
          <w:r w:rsidR="000A5E05" w:rsidRPr="000A5E05">
            <w:rPr>
              <w:color w:val="000000"/>
            </w:rPr>
            <w:t>-Murphy et al., 2021)</w:t>
          </w:r>
        </w:sdtContent>
      </w:sdt>
      <w:r w:rsidR="00370678" w:rsidRPr="007B5941">
        <w:t xml:space="preserve">. </w:t>
      </w:r>
      <w:r w:rsidRPr="007B5941">
        <w:t xml:space="preserve">These disruptions </w:t>
      </w:r>
      <w:ins w:id="42"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0A5E05" w:rsidRPr="000A5E05">
            <w:rPr>
              <w:color w:val="000000"/>
            </w:rPr>
            <w:t>(</w:t>
          </w:r>
          <w:proofErr w:type="spellStart"/>
          <w:r w:rsidR="000A5E05" w:rsidRPr="000A5E05">
            <w:rPr>
              <w:color w:val="000000"/>
            </w:rPr>
            <w:t>Bialic</w:t>
          </w:r>
          <w:proofErr w:type="spellEnd"/>
          <w:r w:rsidR="000A5E05" w:rsidRPr="000A5E05">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0A5E05" w:rsidRPr="00557DBE">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0A5E05" w:rsidRPr="000A5E05">
            <w:rPr>
              <w:color w:val="000000"/>
            </w:rPr>
            <w:t>(Perkowski et al., 2021; Waring et al., 2023)</w:t>
          </w:r>
        </w:sdtContent>
      </w:sdt>
      <w:r w:rsidR="00370678" w:rsidRPr="007B5941">
        <w:rPr>
          <w:color w:val="000000"/>
        </w:rPr>
        <w:t xml:space="preserve">. </w:t>
      </w:r>
      <w:r w:rsidRPr="007B5941">
        <w:t>Thus,</w:t>
      </w:r>
      <w:ins w:id="43" w:author="Perkowski, Evan A" w:date="2025-07-21T09:02:00Z" w16du:dateUtc="2025-07-21T14:02:00Z">
        <w:r w:rsidR="005A26BF">
          <w:t xml:space="preserve"> all else being equal (e.g., </w:t>
        </w:r>
      </w:ins>
      <w:ins w:id="44" w:author="Perkowski, Evan A" w:date="2025-07-21T09:10:00Z" w16du:dateUtc="2025-07-21T14:10:00Z">
        <w:r w:rsidR="006D7237">
          <w:t>competition</w:t>
        </w:r>
      </w:ins>
      <w:ins w:id="45" w:author="Perkowski, Evan A" w:date="2025-07-21T09:11:00Z" w16du:dateUtc="2025-07-21T14:11:00Z">
        <w:r w:rsidR="006D7237">
          <w:t xml:space="preserve"> for soil resources</w:t>
        </w:r>
      </w:ins>
      <w:ins w:id="46" w:author="Perkowski, Evan A" w:date="2025-07-21T09:10:00Z" w16du:dateUtc="2025-07-21T14:10:00Z">
        <w:r w:rsidR="006D7237">
          <w:t>)</w:t>
        </w:r>
      </w:ins>
      <w:ins w:id="47" w:author="Perkowski, Evan A" w:date="2025-07-21T09:11:00Z" w16du:dateUtc="2025-07-21T14:11:00Z">
        <w:r w:rsidR="006D7237">
          <w:t>,</w:t>
        </w:r>
      </w:ins>
      <w:r w:rsidRPr="007B5941">
        <w:t xml:space="preserve"> disruptions in </w:t>
      </w:r>
      <w:r w:rsidR="00F45C5F">
        <w:t>AM fungal mutualisms</w:t>
      </w:r>
      <w:ins w:id="48"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0A5E05" w:rsidRPr="000A5E05">
            <w:rPr>
              <w:color w:val="000000"/>
            </w:rPr>
            <w:t>(Hale et al., 2011, 2016)</w:t>
          </w:r>
        </w:sdtContent>
      </w:sdt>
      <w:r w:rsidR="00370678" w:rsidRPr="007B5941">
        <w:t>.</w:t>
      </w:r>
    </w:p>
    <w:p w14:paraId="59CC4AF5" w14:textId="639128BF" w:rsidR="00370678" w:rsidRPr="007B5941" w:rsidRDefault="00000000" w:rsidP="00964238">
      <w:pPr>
        <w:spacing w:line="360" w:lineRule="auto"/>
        <w:ind w:firstLine="720"/>
      </w:pPr>
      <w:proofErr w:type="spellStart"/>
      <w:r w:rsidRPr="007B5941">
        <w:rPr>
          <w:i/>
        </w:rPr>
        <w:lastRenderedPageBreak/>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0A5E05" w:rsidRPr="006511C5">
            <w:rPr>
              <w:color w:val="000000"/>
            </w:rPr>
            <w:t>(Rodgers et al., 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0A5E05" w:rsidRPr="006511C5">
            <w:rPr>
              <w:color w:val="000000"/>
            </w:rPr>
            <w:t>(Anthony et al., 2019; Callaway et al., 2008; Cantor et al., 2011)</w:t>
          </w:r>
        </w:sdtContent>
      </w:sdt>
      <w:r w:rsidR="00370678" w:rsidRPr="007B5941">
        <w:rPr>
          <w:color w:val="000000"/>
        </w:rPr>
        <w:t xml:space="preserve">. </w:t>
      </w:r>
      <w:ins w:id="49" w:author="Perkowski, Evan A" w:date="2025-07-17T14:53:00Z" w16du:dateUtc="2025-07-17T19:53:00Z">
        <w:r w:rsidR="00F95082">
          <w:rPr>
            <w:color w:val="000000"/>
          </w:rPr>
          <w:t>Field studies have sh</w:t>
        </w:r>
      </w:ins>
      <w:ins w:id="50" w:author="Perkowski, Evan A" w:date="2025-07-17T14:54:00Z" w16du:dateUtc="2025-07-17T19:54:00Z">
        <w:r w:rsidR="00F95082">
          <w:rPr>
            <w:color w:val="000000"/>
          </w:rPr>
          <w:t xml:space="preserve">own that </w:t>
        </w:r>
      </w:ins>
      <w:del w:id="51" w:author="Perkowski, Evan A" w:date="2025-07-17T14:54:00Z" w16du:dateUtc="2025-07-17T19:54:00Z">
        <w:r w:rsidRPr="007B5941" w:rsidDel="00F95082">
          <w:delText xml:space="preserve">Previous work has linked </w:delText>
        </w:r>
      </w:del>
      <w:r w:rsidRPr="007B5941">
        <w:rPr>
          <w:i/>
        </w:rPr>
        <w:t xml:space="preserve">A. </w:t>
      </w:r>
      <w:proofErr w:type="spellStart"/>
      <w:r w:rsidRPr="007B5941">
        <w:rPr>
          <w:i/>
        </w:rPr>
        <w:t>petiolata</w:t>
      </w:r>
      <w:proofErr w:type="spellEnd"/>
      <w:r w:rsidRPr="007B5941">
        <w:t xml:space="preserve"> invasion </w:t>
      </w:r>
      <w:ins w:id="52" w:author="Perkowski, Evan A" w:date="2025-07-17T14:54:00Z" w16du:dateUtc="2025-07-17T19:54:00Z">
        <w:r w:rsidR="00F95082">
          <w:t>reduces</w:t>
        </w:r>
      </w:ins>
      <w:del w:id="53" w:author="Perkowski, Evan A" w:date="2025-07-17T14:54:00Z" w16du:dateUtc="2025-07-17T19:54:00Z">
        <w:r w:rsidRPr="007B5941" w:rsidDel="00F95082">
          <w:delText>with decreased</w:delText>
        </w:r>
      </w:del>
      <w:r w:rsidRPr="007B5941">
        <w:t xml:space="preserve"> AM fungal biomass, increase</w:t>
      </w:r>
      <w:ins w:id="54" w:author="Perkowski, Evan A" w:date="2025-07-17T14:54:00Z" w16du:dateUtc="2025-07-17T19:54:00Z">
        <w:r w:rsidR="00F95082">
          <w:t>s</w:t>
        </w:r>
      </w:ins>
      <w:del w:id="55" w:author="Perkowski, Evan A" w:date="2025-07-17T14:54:00Z" w16du:dateUtc="2025-07-17T19:54:00Z">
        <w:r w:rsidRPr="007B5941" w:rsidDel="00F95082">
          <w:delText>d</w:delText>
        </w:r>
      </w:del>
      <w:r w:rsidRPr="007B5941">
        <w:t xml:space="preserve"> AM species richness, and alter</w:t>
      </w:r>
      <w:ins w:id="56" w:author="Perkowski, Evan A" w:date="2025-07-17T14:54:00Z" w16du:dateUtc="2025-07-17T19:54:00Z">
        <w:r w:rsidR="00F95082">
          <w:t>s</w:t>
        </w:r>
      </w:ins>
      <w:del w:id="57" w:author="Perkowski, Evan A" w:date="2025-07-17T14:54:00Z" w16du:dateUtc="2025-07-17T19:54:00Z">
        <w:r w:rsidRPr="007B5941" w:rsidDel="00F95082">
          <w:delText>ed</w:delText>
        </w:r>
      </w:del>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26941031"/>
          <w:placeholder>
            <w:docPart w:val="DefaultPlaceholder_-1854013440"/>
          </w:placeholder>
        </w:sdtPr>
        <w:sdtContent>
          <w:proofErr w:type="spellStart"/>
          <w:r w:rsidR="000A5E05" w:rsidRPr="006511C5">
            <w:rPr>
              <w:color w:val="000000"/>
            </w:rPr>
            <w:t>Bialic</w:t>
          </w:r>
          <w:proofErr w:type="spellEnd"/>
          <w:r w:rsidR="000A5E05" w:rsidRPr="006511C5">
            <w:rPr>
              <w:color w:val="000000"/>
            </w:rPr>
            <w:t>-Murphy et al., 2021; Burke, 2008; Burke et al., 2011; Cantor et al., 2011)</w:t>
          </w:r>
        </w:sdtContent>
      </w:sdt>
      <w:r w:rsidR="00370678" w:rsidRPr="007B5941">
        <w:t xml:space="preserve">. </w:t>
      </w:r>
      <w:ins w:id="58" w:author="Perkowski, Evan A" w:date="2025-07-17T14:54:00Z" w16du:dateUtc="2025-07-17T19:54:00Z">
        <w:r w:rsidR="00F95082">
          <w:t xml:space="preserve">These AM fungal community changes are </w:t>
        </w:r>
      </w:ins>
      <w:del w:id="59" w:author="Perkowski, Evan A" w:date="2025-07-17T14:54:00Z" w16du:dateUtc="2025-07-17T19:54:00Z">
        <w:r w:rsidRPr="007B5941" w:rsidDel="00F95082">
          <w:delText>Disrupted AM fungal communities due to</w:delText>
        </w:r>
        <w:r w:rsidRPr="007B5941" w:rsidDel="00F95082">
          <w:rPr>
            <w:i/>
          </w:rPr>
          <w:delText xml:space="preserve"> A. petiolata</w:delText>
        </w:r>
        <w:r w:rsidRPr="007B5941" w:rsidDel="00F95082">
          <w:delText xml:space="preserve"> invasion have also been </w:delText>
        </w:r>
      </w:del>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0A5E05" w:rsidRPr="006511C5">
            <w:rPr>
              <w:color w:val="000000"/>
            </w:rPr>
            <w:t>(</w:t>
          </w:r>
          <w:proofErr w:type="spellStart"/>
          <w:r w:rsidR="000A5E05" w:rsidRPr="006511C5">
            <w:rPr>
              <w:color w:val="000000"/>
            </w:rPr>
            <w:t>Bialic</w:t>
          </w:r>
          <w:proofErr w:type="spellEnd"/>
          <w:r w:rsidR="000A5E05" w:rsidRPr="006511C5">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0A5E05" w:rsidRPr="006511C5">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0A5E05" w:rsidRPr="006511C5">
            <w:rPr>
              <w:color w:val="000000"/>
            </w:rPr>
            <w:t>(</w:t>
          </w:r>
          <w:proofErr w:type="spellStart"/>
          <w:r w:rsidR="000A5E05" w:rsidRPr="006511C5">
            <w:rPr>
              <w:color w:val="000000"/>
            </w:rPr>
            <w:t>Bialic</w:t>
          </w:r>
          <w:proofErr w:type="spellEnd"/>
          <w:r w:rsidR="000A5E05" w:rsidRPr="006511C5">
            <w:rPr>
              <w:color w:val="000000"/>
            </w:rPr>
            <w:t>-Murphy et al., 2021; Burke et al., 2019)</w:t>
          </w:r>
        </w:sdtContent>
      </w:sdt>
      <w:r w:rsidR="00F45C5F">
        <w:rPr>
          <w:color w:val="000000"/>
        </w:rPr>
        <w:t>.</w:t>
      </w:r>
    </w:p>
    <w:p w14:paraId="00000022" w14:textId="3F6293F2" w:rsidR="00166FFE" w:rsidRPr="00667B2B" w:rsidRDefault="00000000" w:rsidP="00667B2B">
      <w:pPr>
        <w:spacing w:line="360" w:lineRule="auto"/>
        <w:ind w:firstLine="720"/>
        <w:rPr>
          <w:i/>
          <w:iCs/>
        </w:rPr>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net photosynthesis </w:t>
      </w:r>
      <w:r w:rsidR="00667B2B">
        <w:t>in</w:t>
      </w:r>
      <w:r w:rsidRPr="007B5941">
        <w:t xml:space="preserve"> </w:t>
      </w:r>
      <w:r w:rsidR="00F45C5F">
        <w:t xml:space="preserve">a common coexisting native species,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0A5E05" w:rsidRPr="006511C5">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in part because such studies have not quantified</w:t>
      </w:r>
      <w:r w:rsidR="00CF5FA2">
        <w:t xml:space="preserve"> </w:t>
      </w:r>
      <w:ins w:id="60" w:author="Perkowski, Evan A" w:date="2025-07-18T09:40:00Z" w16du:dateUtc="2025-07-18T14:40:00Z">
        <w:r w:rsidR="00CF5FA2">
          <w:t>the concurrent</w:t>
        </w:r>
      </w:ins>
      <w:r w:rsidR="00F45C5F">
        <w:t xml:space="preserve"> photosynthetic capacity responses</w:t>
      </w:r>
      <w:ins w:id="61"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62" w:author="Perkowski, Evan A" w:date="2025-07-01T12:54:00Z" w16du:dateUtc="2025-07-01T17:54:00Z">
        <w:r w:rsidR="00A26FF1">
          <w:t xml:space="preserve"> of coexisting native species</w:t>
        </w:r>
      </w:ins>
      <w:r w:rsidR="00F45C5F">
        <w:t xml:space="preserve"> to </w:t>
      </w:r>
      <w:r w:rsidR="00F45C5F">
        <w:rPr>
          <w:i/>
          <w:iCs/>
        </w:rPr>
        <w:t xml:space="preserve">A. </w:t>
      </w:r>
      <w:proofErr w:type="spellStart"/>
      <w:r w:rsidR="00F45C5F">
        <w:rPr>
          <w:i/>
          <w:iCs/>
        </w:rPr>
        <w:t>petiolata</w:t>
      </w:r>
      <w:proofErr w:type="spellEnd"/>
      <w:r w:rsidRPr="007B5941">
        <w:t xml:space="preserve">. Photosynthetic responses 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mechanism </w:t>
      </w:r>
      <w:r w:rsidR="006C163A" w:rsidRPr="007B5941">
        <w:t xml:space="preserve">underlying </w:t>
      </w:r>
      <w:r w:rsidR="00A650A0" w:rsidRPr="007B5941">
        <w:t>these responses. Furthermore</w:t>
      </w:r>
      <w:r w:rsidRPr="007B5941">
        <w:t xml:space="preserve">, existing field research has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w:t>
      </w:r>
      <w:ins w:id="63" w:author="Perkowski, Evan A" w:date="2025-07-17T14:59:00Z" w16du:dateUtc="2025-07-17T19:59:00Z">
        <w:r w:rsidR="00667B2B">
          <w:t>For example, h</w:t>
        </w:r>
      </w:ins>
      <w:ins w:id="64" w:author="Perkowski, Evan A" w:date="2025-07-17T14:57:00Z" w16du:dateUtc="2025-07-17T19:57:00Z">
        <w:r w:rsidR="00667B2B">
          <w:t xml:space="preserve">igh </w:t>
        </w:r>
        <w:r w:rsidR="00667B2B">
          <w:lastRenderedPageBreak/>
          <w:t>light availability due to an open tree canopy</w:t>
        </w:r>
      </w:ins>
      <w:ins w:id="65" w:author="Perkowski, Evan A" w:date="2025-07-17T14:59:00Z" w16du:dateUtc="2025-07-17T19:59:00Z">
        <w:r w:rsidR="00667B2B">
          <w:t xml:space="preserve"> early in the growing season</w:t>
        </w:r>
      </w:ins>
      <w:ins w:id="66" w:author="Perkowski, Evan A" w:date="2025-07-17T14:57:00Z" w16du:dateUtc="2025-07-17T19:57:00Z">
        <w:r w:rsidR="00667B2B">
          <w:t xml:space="preserve"> should increase demand to build and maintai</w:t>
        </w:r>
      </w:ins>
      <w:ins w:id="67" w:author="Perkowski, Evan A" w:date="2025-07-17T14:58:00Z" w16du:dateUtc="2025-07-17T19:58:00Z">
        <w:r w:rsidR="00667B2B">
          <w:t>n photosynthetic enzymes</w:t>
        </w:r>
      </w:ins>
      <w:ins w:id="68" w:author="Perkowski, Evan A" w:date="2025-07-17T14:59:00Z" w16du:dateUtc="2025-07-17T19:59:00Z">
        <w:r w:rsidR="00667B2B">
          <w:t xml:space="preserve"> in the understory</w:t>
        </w:r>
      </w:ins>
      <w:ins w:id="69" w:author="Perkowski, Evan A" w:date="2025-07-17T14:58:00Z" w16du:dateUtc="2025-07-17T19:58:00Z">
        <w:r w:rsidR="00667B2B">
          <w:t xml:space="preserve">, which </w:t>
        </w:r>
      </w:ins>
      <w:ins w:id="70" w:author="Perkowski, Evan A" w:date="2025-07-17T14:59:00Z" w16du:dateUtc="2025-07-17T19:59:00Z">
        <w:r w:rsidR="00667B2B">
          <w:t>could</w:t>
        </w:r>
      </w:ins>
      <w:ins w:id="71" w:author="Perkowski, Evan A" w:date="2025-07-17T14:58:00Z" w16du:dateUtc="2025-07-17T19:58:00Z">
        <w:r w:rsidR="00667B2B">
          <w:t xml:space="preserve"> magnify the effects of disrupted AM fungal communities on native plant</w:t>
        </w:r>
      </w:ins>
      <w:ins w:id="72" w:author="Perkowski, Evan A" w:date="2025-07-18T09:41:00Z" w16du:dateUtc="2025-07-18T14:41:00Z">
        <w:r w:rsidR="00CF5FA2">
          <w:t xml:space="preserve"> resource uptake and allocation to structures that support photosynthesis</w:t>
        </w:r>
      </w:ins>
      <w:ins w:id="73" w:author="Perkowski, Evan A" w:date="2025-07-17T14:58:00Z" w16du:dateUtc="2025-07-17T19:58:00Z">
        <w:r w:rsidR="00667B2B">
          <w:t xml:space="preserve">. </w:t>
        </w:r>
      </w:ins>
      <w:ins w:id="74" w:author="Perkowski, Evan A" w:date="2025-07-18T09:41:00Z" w16du:dateUtc="2025-07-18T14:41:00Z">
        <w:r w:rsidR="00CF5FA2">
          <w:t>Alternatively,</w:t>
        </w:r>
      </w:ins>
      <w:ins w:id="75" w:author="Perkowski, Evan A" w:date="2025-07-17T14:58:00Z" w16du:dateUtc="2025-07-17T19:58:00Z">
        <w:r w:rsidR="00667B2B">
          <w:t xml:space="preserve"> reductions in soil resource availability later in the growing season could </w:t>
        </w:r>
      </w:ins>
      <w:ins w:id="76" w:author="Perkowski, Evan A" w:date="2025-07-17T14:59:00Z" w16du:dateUtc="2025-07-17T19:59:00Z">
        <w:r w:rsidR="00667B2B">
          <w:t>increase reliance on disrupted AM fungal communities on native plant physiology</w:t>
        </w:r>
      </w:ins>
      <w:ins w:id="77" w:author="Perkowski, Evan A" w:date="2025-07-18T09:41:00Z" w16du:dateUtc="2025-07-18T14:41:00Z">
        <w:r w:rsidR="00CF5FA2">
          <w:t xml:space="preserve">, thereby exacerbating the effects of disrupted AM fungal communities on </w:t>
        </w:r>
      </w:ins>
      <w:ins w:id="78" w:author="Perkowski, Evan A" w:date="2025-07-18T09:42:00Z" w16du:dateUtc="2025-07-18T14:42:00Z">
        <w:r w:rsidR="00CF5FA2">
          <w:t>investment in photosynthesis</w:t>
        </w:r>
      </w:ins>
      <w:ins w:id="79" w:author="Perkowski, Evan A" w:date="2025-07-17T14:59:00Z" w16du:dateUtc="2025-07-17T19:59:00Z">
        <w:r w:rsidR="00667B2B">
          <w:t>.</w:t>
        </w:r>
        <w:r w:rsidR="00667B2B" w:rsidRPr="00667B2B">
          <w:t xml:space="preserve"> </w:t>
        </w:r>
      </w:ins>
      <w:r w:rsidRPr="007B5941">
        <w:t xml:space="preserve">Studies that investigate the mechanisms that explain the photosynthetic responses to allelopathic invaders at different time points in the growing season would be valuable for assessing how leaf-level physiological responses to allelopathic plant invasion </w:t>
      </w:r>
      <w:proofErr w:type="gramStart"/>
      <w:r w:rsidRPr="007B5941">
        <w:t>compare</w:t>
      </w:r>
      <w:proofErr w:type="gramEnd"/>
      <w:r w:rsidRPr="007B5941">
        <w:t xml:space="preserve"> to its finer-scale impacts on AM fungal community composition and broader-scale </w:t>
      </w:r>
      <w:r w:rsidR="00A650A0" w:rsidRPr="007B5941">
        <w:t>effects</w:t>
      </w:r>
      <w:r w:rsidRPr="007B5941">
        <w:t xml:space="preserve"> on native plant productivity and survivorship.</w:t>
      </w:r>
    </w:p>
    <w:p w14:paraId="00000023" w14:textId="47B66EE7"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w:t>
      </w:r>
      <w:proofErr w:type="spellStart"/>
      <w:r w:rsidR="00C663A8">
        <w:rPr>
          <w:i/>
          <w:iCs/>
        </w:rPr>
        <w:t>petiolata</w:t>
      </w:r>
      <w:proofErr w:type="spellEnd"/>
      <w:r w:rsidRPr="007B5941">
        <w:t>. To do this, we collected gas exchange measurements from two understory native species</w:t>
      </w:r>
      <w:ins w:id="80"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growing 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81" w:author="Perkowski, Evan A" w:date="2025-07-01T12:53:00Z" w16du:dateUtc="2025-07-01T17:53:00Z">
        <w:r w:rsidR="00455C90">
          <w:t xml:space="preserve"> and assessed the following hypotheses:</w:t>
        </w:r>
      </w:ins>
      <w:del w:id="82" w:author="Perkowski, Evan A" w:date="2025-07-01T12:53:00Z" w16du:dateUtc="2025-07-01T17:53:00Z">
        <w:r w:rsidR="00ED188D" w:rsidRPr="007B5941" w:rsidDel="00455C90">
          <w:delText>. Gas exchange measurements were collected at two time</w:delText>
        </w:r>
        <w:r w:rsidR="00D635AD" w:rsidRPr="007B5941" w:rsidDel="00455C90">
          <w:delText xml:space="preserve"> </w:delText>
        </w:r>
        <w:r w:rsidR="00ED188D" w:rsidRPr="007B5941" w:rsidDel="00455C90">
          <w:delText>points</w:delText>
        </w:r>
        <w:r w:rsidR="00F45C5F" w:rsidDel="00455C90">
          <w:delText xml:space="preserve"> across the growing season: once early in the growth season while the tree canopy was open and again later in the growth season when the tree canopy was closed</w:delText>
        </w:r>
        <w:r w:rsidR="00ED188D" w:rsidRPr="007B5941" w:rsidDel="00455C90">
          <w:delText xml:space="preserve">. At each measurement timepoint, we quantified net photosynthesis and stomatal conductance rates, stomatal limitation of net photosynthesis, apparent photosynthetic capacity, and relative chlorophyll content in plots where </w:delText>
        </w:r>
        <w:r w:rsidR="00ED188D" w:rsidRPr="007B5941" w:rsidDel="00455C90">
          <w:rPr>
            <w:i/>
            <w:iCs/>
          </w:rPr>
          <w:delText>A. petiolata</w:delText>
        </w:r>
        <w:r w:rsidR="00ED188D" w:rsidRPr="007B5941" w:rsidDel="00455C90">
          <w:delText xml:space="preserve"> was either left at natural densities or manually removed.</w:delText>
        </w:r>
        <w:r w:rsidR="00F45C5F" w:rsidDel="00455C90">
          <w:delText xml:space="preserve"> Throughout the measurement periods, we also quantified soil nutrient availability and continuously monitored soil moisture. </w:delText>
        </w:r>
        <w:r w:rsidR="00ED188D" w:rsidRPr="007B5941" w:rsidDel="00455C90">
          <w:delText xml:space="preserve">We used this experiment and sampling approach to test </w:delText>
        </w:r>
        <w:r w:rsidRPr="007B5941" w:rsidDel="00455C90">
          <w:delText>the following hypotheses:</w:delText>
        </w:r>
      </w:del>
    </w:p>
    <w:p w14:paraId="4AA033AA" w14:textId="40C2D224"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 apparent photosynthetic capacity</w:t>
      </w:r>
      <w:ins w:id="83" w:author="Perkowski, Evan A" w:date="2025-07-18T09:43:00Z" w16du:dateUtc="2025-07-18T14:43:00Z">
        <w:r w:rsidR="00CF5FA2">
          <w:t xml:space="preserve"> (i.e., </w:t>
        </w:r>
        <w:proofErr w:type="spellStart"/>
        <w:r w:rsidR="00CF5FA2">
          <w:rPr>
            <w:i/>
            <w:iCs/>
          </w:rPr>
          <w:t>V</w:t>
        </w:r>
        <w:r w:rsidR="00CF5FA2">
          <w:rPr>
            <w:vertAlign w:val="subscript"/>
          </w:rPr>
          <w:t>cmax</w:t>
        </w:r>
        <w:proofErr w:type="spellEnd"/>
        <w:r w:rsidR="00CF5FA2">
          <w:t xml:space="preserve">, </w:t>
        </w:r>
        <w:proofErr w:type="spellStart"/>
        <w:r w:rsidR="00CF5FA2">
          <w:rPr>
            <w:i/>
            <w:iCs/>
          </w:rPr>
          <w:t>J</w:t>
        </w:r>
        <w:r w:rsidR="00CF5FA2">
          <w:rPr>
            <w:iCs/>
            <w:vertAlign w:val="subscript"/>
          </w:rPr>
          <w:t>max</w:t>
        </w:r>
        <w:proofErr w:type="spellEnd"/>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del w:id="84" w:author="Perkowski, Evan A" w:date="2025-07-21T09:32:00Z" w16du:dateUtc="2025-07-21T14:32:00Z">
        <w:r w:rsidR="00F45C5F" w:rsidDel="00A91C51">
          <w:delText xml:space="preserve"> We expected that a reduction in apparent photosynthetic capacity and/or relative chlorophyll content </w:delText>
        </w:r>
      </w:del>
      <w:del w:id="85" w:author="Perkowski, Evan A" w:date="2025-07-21T09:31:00Z" w16du:dateUtc="2025-07-21T14:31:00Z">
        <w:r w:rsidR="00F45C5F" w:rsidDel="00A91C51">
          <w:delText xml:space="preserve">in response to </w:delText>
        </w:r>
        <w:r w:rsidR="00F45C5F" w:rsidDel="00A91C51">
          <w:rPr>
            <w:i/>
            <w:iCs/>
          </w:rPr>
          <w:delText>A. petiolata</w:delText>
        </w:r>
        <w:r w:rsidR="00F45C5F" w:rsidDel="00A91C51">
          <w:delText xml:space="preserve"> presence </w:delText>
        </w:r>
      </w:del>
      <w:del w:id="86" w:author="Perkowski, Evan A" w:date="2025-07-21T09:32:00Z" w16du:dateUtc="2025-07-21T14:32:00Z">
        <w:r w:rsidR="00F45C5F" w:rsidDel="00A91C51">
          <w:delText xml:space="preserve">would be indicative of nutrient stress, while a reduction in stomatal conductance and increase in stomatal limitation </w:delText>
        </w:r>
      </w:del>
      <w:del w:id="87" w:author="Perkowski, Evan A" w:date="2025-07-21T09:31:00Z" w16du:dateUtc="2025-07-21T14:31:00Z">
        <w:r w:rsidR="00F45C5F" w:rsidDel="00A91C51">
          <w:delText xml:space="preserve">in response to </w:delText>
        </w:r>
        <w:r w:rsidR="00F45C5F" w:rsidDel="00A91C51">
          <w:rPr>
            <w:i/>
            <w:iCs/>
          </w:rPr>
          <w:delText>A. petiolata</w:delText>
        </w:r>
        <w:r w:rsidR="00F45C5F" w:rsidDel="00A91C51">
          <w:delText xml:space="preserve"> presence </w:delText>
        </w:r>
      </w:del>
      <w:del w:id="88" w:author="Perkowski, Evan A" w:date="2025-07-21T09:32:00Z" w16du:dateUtc="2025-07-21T14:32:00Z">
        <w:r w:rsidR="00F45C5F" w:rsidDel="00A91C51">
          <w:delText xml:space="preserve">would be indicative of water stress. </w:delText>
        </w:r>
      </w:del>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40D066BC"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strongest 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150B85EA" w14:textId="5E6365CB" w:rsidR="005202CA" w:rsidRPr="00F45C5F" w:rsidRDefault="00000000" w:rsidP="00F45C5F">
      <w:pPr>
        <w:numPr>
          <w:ilvl w:val="1"/>
          <w:numId w:val="1"/>
        </w:numPr>
        <w:spacing w:line="360" w:lineRule="auto"/>
        <w:rPr>
          <w:color w:val="0E101A"/>
        </w:rPr>
      </w:pPr>
      <w:r w:rsidRPr="007B5941">
        <w:rPr>
          <w:color w:val="0E101A"/>
        </w:rPr>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e strongest 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w:t>
      </w:r>
      <w:r w:rsidRPr="00F45C5F">
        <w:rPr>
          <w:color w:val="0E101A"/>
        </w:rPr>
        <w:lastRenderedPageBreak/>
        <w:t xml:space="preserve">as resources deplete. However, </w:t>
      </w:r>
      <w:r w:rsidR="00F45C5F">
        <w:rPr>
          <w:color w:val="0E101A"/>
        </w:rPr>
        <w:t>as tree canopy closure reduces light availability, photosynthetic demand for soil resources may also decline, potentially mitigating the effects of AM fungal disruption on late-season physiology</w:t>
      </w:r>
      <w:r w:rsidRPr="00F45C5F">
        <w:rPr>
          <w:color w:val="0E101A"/>
        </w:rPr>
        <w:t>.</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0602740E" w:rsidR="00166FFE" w:rsidRPr="00C10DAB" w:rsidRDefault="00000000" w:rsidP="00964238">
      <w:pPr>
        <w:spacing w:line="360" w:lineRule="auto"/>
      </w:pPr>
      <w:r w:rsidRPr="007B5941">
        <w:t>This study was conducted at Trillium Trail Nature Reserve in Fox Chapel, P</w:t>
      </w:r>
      <w:ins w:id="89" w:author="Perkowski, Evan A" w:date="2025-07-01T12:51:00Z" w16du:dateUtc="2025-07-01T17:51:00Z">
        <w:r w:rsidR="00455C90">
          <w:t>ennsylvania, US</w:t>
        </w:r>
      </w:ins>
      <w:r w:rsidRPr="007B5941">
        <w:t>A (40.520 °N, -79.901 °W). The mean annual precipitation of the study area</w:t>
      </w:r>
      <w:r w:rsidR="00F45C5F">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w:t>
      </w:r>
      <w:r w:rsidR="00336876" w:rsidRPr="007B5941">
        <w:t xml:space="preserve"> the mean annual temperature </w:t>
      </w:r>
      <w:r w:rsidR="00F45C5F">
        <w:t>is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efaultPlaceholder_-1854013440"/>
          </w:placeholder>
        </w:sdtPr>
        <w:sdtContent>
          <w:r w:rsidR="000A5E05" w:rsidRPr="006511C5">
            <w:rPr>
              <w:color w:val="000000"/>
            </w:rPr>
            <w:t>Palecki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90" w:author="Perkowski, Evan A" w:date="2025-07-01T12:51:00Z" w16du:dateUtc="2025-07-01T17:51:00Z">
        <w:r w:rsidR="00455C90">
          <w:t>has been</w:t>
        </w:r>
        <w:r w:rsidR="00455C90"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rsidR="00C10DAB">
        <w:t xml:space="preserve">, with relative abundance of </w:t>
      </w:r>
      <w:r w:rsidR="00C10DAB">
        <w:rPr>
          <w:i/>
          <w:iCs/>
        </w:rPr>
        <w:t xml:space="preserve">A. </w:t>
      </w:r>
      <w:proofErr w:type="spellStart"/>
      <w:r w:rsidR="00C10DAB">
        <w:rPr>
          <w:i/>
          <w:iCs/>
        </w:rPr>
        <w:t>petiolata</w:t>
      </w:r>
      <w:proofErr w:type="spellEnd"/>
      <w:r w:rsidR="00C10DAB">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efaultPlaceholder_-1854013440"/>
          </w:placeholder>
        </w:sdtPr>
        <w:sdtContent>
          <w:r w:rsidR="000A5E05" w:rsidRPr="006511C5">
            <w:rPr>
              <w:color w:val="000000"/>
            </w:rPr>
            <w:t>(Roche et al.,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 xml:space="preserve">A. </w:t>
      </w:r>
      <w:proofErr w:type="spellStart"/>
      <w:r w:rsidR="00336876" w:rsidRPr="007B5941">
        <w:rPr>
          <w:rStyle w:val="Emphasis"/>
          <w:color w:val="0E101A"/>
        </w:rPr>
        <w:t>petiolata</w:t>
      </w:r>
      <w:proofErr w:type="spellEnd"/>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 xml:space="preserve">A. </w:t>
      </w:r>
      <w:proofErr w:type="spellStart"/>
      <w:r w:rsidR="00336876" w:rsidRPr="007B5941">
        <w:rPr>
          <w:rStyle w:val="Emphasis"/>
          <w:color w:val="0E101A"/>
        </w:rPr>
        <w:t>petiolata</w:t>
      </w:r>
      <w:proofErr w:type="spellEnd"/>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efaultPlaceholder_-1854013440"/>
          </w:placeholder>
        </w:sdtPr>
        <w:sdtContent>
          <w:r w:rsidR="000A5E05" w:rsidRPr="006511C5">
            <w:rPr>
              <w:color w:val="000000"/>
            </w:rPr>
            <w:t>(Burke, 2008; Burke et al., 2011; Cantor et al.,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efaultPlaceholder_-1854013440"/>
          </w:placeholder>
        </w:sdtPr>
        <w:sdtContent>
          <w:r w:rsidR="000A5E05" w:rsidRPr="006511C5">
            <w:rPr>
              <w:color w:val="000000"/>
            </w:rPr>
            <w:t>(</w:t>
          </w:r>
          <w:proofErr w:type="spellStart"/>
          <w:r w:rsidR="000A5E05" w:rsidRPr="006511C5">
            <w:rPr>
              <w:color w:val="000000"/>
            </w:rPr>
            <w:t>Bialic</w:t>
          </w:r>
          <w:proofErr w:type="spellEnd"/>
          <w:r w:rsidR="000A5E05" w:rsidRPr="006511C5">
            <w:rPr>
              <w:color w:val="000000"/>
            </w:rPr>
            <w:t>-Murphy et al., 2021)</w:t>
          </w:r>
        </w:sdtContent>
      </w:sdt>
      <w:r w:rsidR="00C663A8">
        <w:rPr>
          <w:color w:val="000000"/>
        </w:rPr>
        <w:t xml:space="preserve"> (Table 1).</w:t>
      </w:r>
      <w:r w:rsidR="00F45C5F">
        <w:rPr>
          <w:color w:val="000000"/>
        </w:rPr>
        <w:t xml:space="preserve"> </w:t>
      </w:r>
      <w:ins w:id="91" w:author="Perkowski, Evan A" w:date="2025-07-21T09:34:00Z" w16du:dateUtc="2025-07-21T14:34:00Z">
        <w:r w:rsidR="00A91C51">
          <w:rPr>
            <w:color w:val="000000"/>
          </w:rPr>
          <w:t xml:space="preserve">Additionally, </w:t>
        </w:r>
      </w:ins>
      <w:del w:id="92" w:author="Perkowski, Evan A" w:date="2025-07-21T09:34:00Z" w16du:dateUtc="2025-07-21T14:34:00Z">
        <w:r w:rsidR="00F45C5F" w:rsidDel="00A91C51">
          <w:rPr>
            <w:color w:val="000000"/>
          </w:rPr>
          <w:delText xml:space="preserve">These patterns have been observed despite evidence that </w:delText>
        </w:r>
      </w:del>
      <w:r w:rsidR="00F45C5F">
        <w:rPr>
          <w:color w:val="000000"/>
        </w:rPr>
        <w:t>soil nutrient availab</w:t>
      </w:r>
      <w:r w:rsidR="00406B1D">
        <w:rPr>
          <w:color w:val="000000"/>
        </w:rPr>
        <w:t>i</w:t>
      </w:r>
      <w:r w:rsidR="00F45C5F">
        <w:rPr>
          <w:color w:val="000000"/>
        </w:rPr>
        <w:t xml:space="preserve">lity and soil water availability does not differ between </w:t>
      </w:r>
      <w:r w:rsidR="00F45C5F">
        <w:rPr>
          <w:i/>
          <w:iCs/>
          <w:color w:val="000000"/>
        </w:rPr>
        <w:t xml:space="preserve">A. </w:t>
      </w:r>
      <w:proofErr w:type="spellStart"/>
      <w:r w:rsidR="00F45C5F">
        <w:rPr>
          <w:i/>
          <w:iCs/>
          <w:color w:val="000000"/>
        </w:rPr>
        <w:t>petiolata</w:t>
      </w:r>
      <w:proofErr w:type="spellEnd"/>
      <w:r w:rsidR="00F45C5F">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efaultPlaceholder_-1854013440"/>
          </w:placeholder>
        </w:sdtPr>
        <w:sdtContent>
          <w:r w:rsidR="000A5E05" w:rsidRPr="006511C5">
            <w:rPr>
              <w:color w:val="000000"/>
            </w:rPr>
            <w:t>(</w:t>
          </w:r>
          <w:proofErr w:type="spellStart"/>
          <w:r w:rsidR="000A5E05" w:rsidRPr="006511C5">
            <w:rPr>
              <w:color w:val="000000"/>
            </w:rPr>
            <w:t>Bialic</w:t>
          </w:r>
          <w:proofErr w:type="spellEnd"/>
          <w:r w:rsidR="000A5E05" w:rsidRPr="006511C5">
            <w:rPr>
              <w:color w:val="000000"/>
            </w:rPr>
            <w:t>-Murphy et al., 2021; Burke et al., 2019)</w:t>
          </w:r>
        </w:sdtContent>
      </w:sdt>
      <w:r w:rsidR="00F45C5F">
        <w:rPr>
          <w:color w:val="000000"/>
        </w:rPr>
        <w:t xml:space="preserve"> (Table 1)</w:t>
      </w:r>
      <w:ins w:id="93" w:author="Perkowski, Evan A" w:date="2025-07-21T09:37:00Z" w16du:dateUtc="2025-07-21T14:37:00Z">
        <w:r w:rsidR="00A91C51">
          <w:rPr>
            <w:color w:val="000000"/>
          </w:rPr>
          <w:t>, though these soil measurements have typically been collected over a single timepoint</w:t>
        </w:r>
      </w:ins>
      <w:r w:rsidR="00F45C5F">
        <w:rPr>
          <w:color w:val="000000"/>
        </w:rPr>
        <w:t>.</w:t>
      </w:r>
    </w:p>
    <w:p w14:paraId="69DAE0B5" w14:textId="77777777" w:rsidR="00F45C5F" w:rsidRPr="00F45C5F" w:rsidRDefault="00F45C5F" w:rsidP="00964238">
      <w:pPr>
        <w:spacing w:line="360" w:lineRule="auto"/>
        <w:rPr>
          <w:color w:val="000000"/>
        </w:rPr>
      </w:pP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 xml:space="preserve">A. </w:t>
      </w:r>
      <w:proofErr w:type="spellStart"/>
      <w:r w:rsidR="00437F01">
        <w:rPr>
          <w:i/>
          <w:iCs/>
        </w:rPr>
        <w:t>petiolata</w:t>
      </w:r>
      <w:proofErr w:type="spellEnd"/>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w:t>
            </w:r>
            <w:proofErr w:type="spellStart"/>
            <w:r w:rsidRPr="00AA0561">
              <w:rPr>
                <w:rFonts w:ascii="Arial" w:hAnsi="Arial" w:cs="Arial"/>
                <w:i/>
                <w:iCs/>
                <w:color w:val="000000"/>
                <w:sz w:val="16"/>
                <w:szCs w:val="16"/>
              </w:rPr>
              <w:t>petiolata</w:t>
            </w:r>
            <w:proofErr w:type="spellEnd"/>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1A28E7E1" w:rsidR="00437F01" w:rsidRPr="00F45C5F" w:rsidRDefault="000A5E05"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w:t>
                </w:r>
                <w:proofErr w:type="spellStart"/>
                <w:r w:rsidRPr="006511C5">
                  <w:rPr>
                    <w:rFonts w:ascii="Arial" w:hAnsi="Arial" w:cs="Arial"/>
                    <w:color w:val="000000"/>
                    <w:sz w:val="16"/>
                  </w:rPr>
                  <w:t>Bialic</w:t>
                </w:r>
                <w:proofErr w:type="spellEnd"/>
                <w:r w:rsidRPr="006511C5">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17A46E51" w:rsidR="00437F01" w:rsidRPr="00F45C5F" w:rsidRDefault="000A5E05"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w:t>
                </w:r>
                <w:proofErr w:type="spellStart"/>
                <w:r w:rsidRPr="006511C5">
                  <w:rPr>
                    <w:rFonts w:ascii="Arial" w:hAnsi="Arial" w:cs="Arial"/>
                    <w:color w:val="000000"/>
                    <w:sz w:val="16"/>
                  </w:rPr>
                  <w:t>Bialic</w:t>
                </w:r>
                <w:proofErr w:type="spellEnd"/>
                <w:r w:rsidRPr="006511C5">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2E545D09" w:rsidR="00437F01" w:rsidRPr="00F45C5F" w:rsidRDefault="000A5E05"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7581E1E1" w:rsidR="003D79B8" w:rsidRPr="00F45C5F" w:rsidRDefault="000A5E05"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511C5">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12C37D1C" w:rsidR="003D79B8" w:rsidRPr="00F45C5F" w:rsidRDefault="000A5E05"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szCs w:val="16"/>
                  </w:rPr>
                  <w:t xml:space="preserve">(Mutz et al. in review; </w:t>
                </w:r>
                <w:proofErr w:type="spellStart"/>
                <w:r w:rsidRPr="006511C5">
                  <w:rPr>
                    <w:rFonts w:ascii="Arial" w:hAnsi="Arial" w:cs="Arial"/>
                    <w:color w:val="000000"/>
                    <w:sz w:val="16"/>
                    <w:szCs w:val="16"/>
                  </w:rPr>
                  <w:t>Bialic</w:t>
                </w:r>
                <w:proofErr w:type="spellEnd"/>
                <w:r w:rsidRPr="006511C5">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70A36520" w:rsidR="003D79B8" w:rsidRPr="00F45C5F" w:rsidRDefault="000A5E05"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47F5B811" w:rsidR="003D79B8" w:rsidRPr="00F45C5F" w:rsidRDefault="000A5E05"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511C5">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2D4FEA2E" w:rsidR="003D79B8" w:rsidRPr="00F45C5F" w:rsidRDefault="000A5E05"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511C5">
                  <w:rPr>
                    <w:rFonts w:ascii="Arial" w:hAnsi="Arial" w:cs="Arial"/>
                    <w:color w:val="000000"/>
                    <w:sz w:val="16"/>
                  </w:rPr>
                  <w:t>(</w:t>
                </w:r>
                <w:proofErr w:type="spellStart"/>
                <w:r w:rsidRPr="006511C5">
                  <w:rPr>
                    <w:rFonts w:ascii="Arial" w:hAnsi="Arial" w:cs="Arial"/>
                    <w:color w:val="000000"/>
                    <w:sz w:val="16"/>
                  </w:rPr>
                  <w:t>Bialic</w:t>
                </w:r>
                <w:proofErr w:type="spellEnd"/>
                <w:r w:rsidRPr="006511C5">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43A508D0" w:rsidR="003D79B8" w:rsidRPr="00F45C5F" w:rsidRDefault="000A5E05"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511C5">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38A34C7A" w:rsidR="003D79B8" w:rsidRPr="00F45C5F" w:rsidRDefault="000A5E05"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w:t>
                </w:r>
                <w:proofErr w:type="spellStart"/>
                <w:r w:rsidRPr="006511C5">
                  <w:rPr>
                    <w:rFonts w:ascii="Arial" w:hAnsi="Arial" w:cs="Arial"/>
                    <w:color w:val="000000"/>
                    <w:sz w:val="16"/>
                  </w:rPr>
                  <w:t>Bialic</w:t>
                </w:r>
                <w:proofErr w:type="spellEnd"/>
                <w:r w:rsidRPr="006511C5">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1D28F96E" w:rsidR="003D79B8" w:rsidRPr="00F45C5F" w:rsidRDefault="000A5E05"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6674B83D" w:rsidR="003D79B8" w:rsidRPr="00F45C5F" w:rsidRDefault="000A5E05"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511C5">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6BB9B82A" w:rsidR="00437F01" w:rsidRPr="00F45C5F" w:rsidRDefault="000A5E05"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(Roche et al., 2021, 2023)</w:t>
                </w:r>
              </w:p>
            </w:sdtContent>
          </w:sdt>
        </w:tc>
      </w:tr>
      <w:tr w:rsidR="00406B1D"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C9E6588" w:rsidR="00406B1D" w:rsidRPr="00F45C5F" w:rsidRDefault="00406B1D" w:rsidP="00AA0561">
            <w:pPr>
              <w:rPr>
                <w:rFonts w:ascii="Arial" w:hAnsi="Arial" w:cs="Arial"/>
                <w:color w:val="000000"/>
                <w:sz w:val="16"/>
                <w:szCs w:val="16"/>
              </w:rPr>
            </w:pPr>
            <w:r>
              <w:rPr>
                <w:rFonts w:ascii="Arial" w:hAnsi="Arial" w:cs="Arial"/>
                <w:color w:val="000000"/>
                <w:sz w:val="16"/>
                <w:szCs w:val="16"/>
              </w:rPr>
              <w:t>Native plant p</w:t>
            </w:r>
            <w:r w:rsidRPr="00F45C5F">
              <w:rPr>
                <w:rFonts w:ascii="Arial" w:hAnsi="Arial" w:cs="Arial"/>
                <w:color w:val="000000"/>
                <w:sz w:val="16"/>
                <w:szCs w:val="16"/>
              </w:rPr>
              <w:t>hysiology and allocation</w:t>
            </w:r>
          </w:p>
        </w:tc>
        <w:tc>
          <w:tcPr>
            <w:tcW w:w="2490" w:type="dxa"/>
            <w:tcBorders>
              <w:top w:val="single" w:sz="18" w:space="0" w:color="auto"/>
            </w:tcBorders>
            <w:vAlign w:val="center"/>
          </w:tcPr>
          <w:p w14:paraId="1B9ADFFD" w14:textId="35BF3ED2" w:rsidR="00406B1D" w:rsidRPr="00F45C5F"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406B1D" w:rsidRPr="00F45C5F" w:rsidRDefault="00406B1D"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406B1D" w:rsidRPr="00F45C5F"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4AB8039981E3A24E92F64AF168244EF7"/>
            </w:placeholder>
          </w:sdtPr>
          <w:sdtContent>
            <w:tc>
              <w:tcPr>
                <w:tcW w:w="2145" w:type="dxa"/>
                <w:tcBorders>
                  <w:top w:val="single" w:sz="18" w:space="0" w:color="auto"/>
                  <w:right w:val="single" w:sz="12" w:space="0" w:color="auto"/>
                </w:tcBorders>
                <w:vAlign w:val="center"/>
              </w:tcPr>
              <w:p w14:paraId="3B37FDBB" w14:textId="4EDB06E9" w:rsidR="00406B1D" w:rsidRPr="00F45C5F"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511C5">
                  <w:rPr>
                    <w:rFonts w:ascii="Arial" w:hAnsi="Arial" w:cs="Arial"/>
                    <w:color w:val="000000"/>
                    <w:sz w:val="16"/>
                  </w:rPr>
                  <w:t>(Hale et al., 2016)</w:t>
                </w:r>
              </w:p>
            </w:tc>
          </w:sdtContent>
        </w:sdt>
      </w:tr>
      <w:tr w:rsidR="00406B1D"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406B1D" w:rsidRPr="00F45C5F" w:rsidRDefault="00406B1D" w:rsidP="00AA0561">
            <w:pPr>
              <w:rPr>
                <w:rFonts w:ascii="Arial" w:hAnsi="Arial" w:cs="Arial"/>
                <w:color w:val="000000"/>
                <w:sz w:val="16"/>
                <w:szCs w:val="16"/>
              </w:rPr>
            </w:pPr>
          </w:p>
        </w:tc>
        <w:tc>
          <w:tcPr>
            <w:tcW w:w="2490" w:type="dxa"/>
            <w:vAlign w:val="center"/>
          </w:tcPr>
          <w:p w14:paraId="1EA04ADA" w14:textId="3408DE61" w:rsidR="00406B1D" w:rsidRPr="00F45C5F" w:rsidRDefault="00406B1D"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406B1D" w:rsidRPr="00F45C5F" w:rsidRDefault="00406B1D"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406B1D" w:rsidRPr="00F45C5F" w:rsidRDefault="00406B1D"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4AB8039981E3A24E92F64AF168244EF7"/>
            </w:placeholder>
          </w:sdtPr>
          <w:sdtContent>
            <w:tc>
              <w:tcPr>
                <w:tcW w:w="2145" w:type="dxa"/>
                <w:tcBorders>
                  <w:right w:val="single" w:sz="12" w:space="0" w:color="auto"/>
                </w:tcBorders>
                <w:vAlign w:val="center"/>
              </w:tcPr>
              <w:p w14:paraId="78B76BDB" w14:textId="78155BEE" w:rsidR="00406B1D" w:rsidRPr="00F45C5F" w:rsidRDefault="00406B1D"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511C5">
                  <w:rPr>
                    <w:rFonts w:ascii="Arial" w:hAnsi="Arial" w:cs="Arial"/>
                    <w:color w:val="000000"/>
                    <w:sz w:val="16"/>
                  </w:rPr>
                  <w:t>(Hale et al., 2011)</w:t>
                </w:r>
              </w:p>
            </w:tc>
          </w:sdtContent>
        </w:sdt>
      </w:tr>
      <w:tr w:rsidR="00406B1D"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406B1D" w:rsidRPr="00F45C5F" w:rsidRDefault="00406B1D" w:rsidP="00AA0561">
            <w:pPr>
              <w:rPr>
                <w:rFonts w:ascii="Arial" w:hAnsi="Arial" w:cs="Arial"/>
                <w:color w:val="000000"/>
                <w:sz w:val="16"/>
                <w:szCs w:val="16"/>
              </w:rPr>
            </w:pPr>
          </w:p>
        </w:tc>
        <w:tc>
          <w:tcPr>
            <w:tcW w:w="2490" w:type="dxa"/>
          </w:tcPr>
          <w:p w14:paraId="26CFABAF" w14:textId="5B962166" w:rsidR="00406B1D" w:rsidRPr="00F45C5F"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406B1D" w:rsidRPr="00F45C5F" w:rsidRDefault="00406B1D"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406B1D" w:rsidRPr="00F45C5F"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C23ECA4C50A2764BA71C349944B8F6AB"/>
            </w:placeholder>
          </w:sdtPr>
          <w:sdtContent>
            <w:tc>
              <w:tcPr>
                <w:tcW w:w="2145" w:type="dxa"/>
                <w:tcBorders>
                  <w:right w:val="single" w:sz="12" w:space="0" w:color="auto"/>
                </w:tcBorders>
                <w:vAlign w:val="center"/>
              </w:tcPr>
              <w:p w14:paraId="5C4054FD" w14:textId="5D49ECFC" w:rsidR="00406B1D" w:rsidRPr="00F45C5F"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(Brouwer et al., 2015; Hale et al., 2011)</w:t>
                </w:r>
              </w:p>
            </w:tc>
          </w:sdtContent>
        </w:sdt>
      </w:tr>
      <w:tr w:rsidR="00406B1D" w:rsidRPr="00AA0561" w14:paraId="570AF8FE" w14:textId="77777777" w:rsidTr="00406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2F69AF01" w14:textId="36E1411A" w:rsidR="00406B1D" w:rsidRPr="00F45C5F" w:rsidRDefault="00406B1D" w:rsidP="00AA0561">
            <w:pPr>
              <w:rPr>
                <w:rFonts w:ascii="Arial" w:hAnsi="Arial" w:cs="Arial"/>
                <w:color w:val="000000"/>
                <w:sz w:val="16"/>
                <w:szCs w:val="16"/>
              </w:rPr>
            </w:pPr>
          </w:p>
        </w:tc>
        <w:tc>
          <w:tcPr>
            <w:tcW w:w="2490" w:type="dxa"/>
          </w:tcPr>
          <w:p w14:paraId="046B778F" w14:textId="5147784B" w:rsidR="00406B1D" w:rsidRPr="00F45C5F" w:rsidRDefault="00406B1D"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29D65349" w14:textId="4DCE0EEA" w:rsidR="00406B1D" w:rsidRPr="00F45C5F" w:rsidRDefault="00406B1D"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1E45E30D" w14:textId="0F75A2C6" w:rsidR="00406B1D" w:rsidRPr="00F45C5F" w:rsidRDefault="00406B1D"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C23ECA4C50A2764BA71C349944B8F6AB"/>
            </w:placeholder>
          </w:sdtPr>
          <w:sdtContent>
            <w:tc>
              <w:tcPr>
                <w:tcW w:w="2145" w:type="dxa"/>
                <w:tcBorders>
                  <w:right w:val="single" w:sz="12" w:space="0" w:color="auto"/>
                </w:tcBorders>
                <w:vAlign w:val="center"/>
              </w:tcPr>
              <w:p w14:paraId="7A2420CB" w14:textId="14ECD8E8" w:rsidR="00406B1D" w:rsidRPr="00F45C5F" w:rsidRDefault="00406B1D"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511C5">
                  <w:rPr>
                    <w:rFonts w:ascii="Arial" w:hAnsi="Arial" w:cs="Arial"/>
                    <w:color w:val="000000"/>
                    <w:sz w:val="16"/>
                  </w:rPr>
                  <w:t>(Brouwer et al., 2015; Hale et al., 2011)</w:t>
                </w:r>
              </w:p>
            </w:tc>
          </w:sdtContent>
        </w:sdt>
      </w:tr>
      <w:tr w:rsidR="00406B1D" w:rsidRPr="00AA0561" w14:paraId="5516784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0E02979B" w14:textId="77777777" w:rsidR="00406B1D" w:rsidRPr="00F45C5F" w:rsidRDefault="00406B1D" w:rsidP="00AA0561">
            <w:pPr>
              <w:rPr>
                <w:rFonts w:ascii="Arial" w:hAnsi="Arial" w:cs="Arial"/>
                <w:color w:val="000000"/>
                <w:sz w:val="16"/>
                <w:szCs w:val="16"/>
              </w:rPr>
            </w:pPr>
          </w:p>
        </w:tc>
        <w:tc>
          <w:tcPr>
            <w:tcW w:w="2490" w:type="dxa"/>
            <w:tcBorders>
              <w:bottom w:val="single" w:sz="12" w:space="0" w:color="auto"/>
            </w:tcBorders>
          </w:tcPr>
          <w:p w14:paraId="147EDBF8" w14:textId="185A1DBF" w:rsidR="00406B1D" w:rsidRPr="00406B1D"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6"/>
                <w:szCs w:val="16"/>
              </w:rPr>
            </w:pPr>
            <w:ins w:id="94" w:author="Perkowski, Evan A" w:date="2025-07-18T09:53:00Z" w16du:dateUtc="2025-07-18T14:53:00Z">
              <w:r>
                <w:rPr>
                  <w:rFonts w:ascii="Arial" w:hAnsi="Arial" w:cs="Arial"/>
                  <w:color w:val="000000"/>
                  <w:sz w:val="16"/>
                  <w:szCs w:val="16"/>
                </w:rPr>
                <w:t>Photosynthetic capacity (</w:t>
              </w:r>
              <w:proofErr w:type="spellStart"/>
              <w:r>
                <w:rPr>
                  <w:rFonts w:ascii="Arial" w:hAnsi="Arial" w:cs="Arial"/>
                  <w:i/>
                  <w:iCs/>
                  <w:color w:val="000000"/>
                  <w:sz w:val="16"/>
                  <w:szCs w:val="16"/>
                </w:rPr>
                <w:t>V</w:t>
              </w:r>
              <w:r>
                <w:rPr>
                  <w:rFonts w:ascii="Arial" w:hAnsi="Arial" w:cs="Arial"/>
                  <w:color w:val="000000"/>
                  <w:sz w:val="16"/>
                  <w:szCs w:val="16"/>
                  <w:vertAlign w:val="subscript"/>
                </w:rPr>
                <w:t>cmax</w:t>
              </w:r>
              <w:proofErr w:type="spellEnd"/>
              <w:r>
                <w:rPr>
                  <w:rFonts w:ascii="Arial" w:hAnsi="Arial" w:cs="Arial"/>
                  <w:color w:val="000000"/>
                  <w:sz w:val="16"/>
                  <w:szCs w:val="16"/>
                </w:rPr>
                <w:t xml:space="preserve">, </w:t>
              </w:r>
              <w:proofErr w:type="spellStart"/>
              <w:r>
                <w:rPr>
                  <w:rFonts w:ascii="Arial" w:hAnsi="Arial" w:cs="Arial"/>
                  <w:i/>
                  <w:iCs/>
                  <w:color w:val="000000"/>
                  <w:sz w:val="16"/>
                  <w:szCs w:val="16"/>
                </w:rPr>
                <w:t>J</w:t>
              </w:r>
              <w:r>
                <w:rPr>
                  <w:rFonts w:ascii="Arial" w:hAnsi="Arial" w:cs="Arial"/>
                  <w:iCs/>
                  <w:color w:val="000000"/>
                  <w:sz w:val="16"/>
                  <w:szCs w:val="16"/>
                  <w:vertAlign w:val="subscript"/>
                </w:rPr>
                <w:t>max</w:t>
              </w:r>
              <w:proofErr w:type="spellEnd"/>
              <w:r>
                <w:rPr>
                  <w:rFonts w:ascii="Arial" w:hAnsi="Arial" w:cs="Arial"/>
                  <w:iCs/>
                  <w:color w:val="000000"/>
                  <w:sz w:val="16"/>
                  <w:szCs w:val="16"/>
                </w:rPr>
                <w:t>)</w:t>
              </w:r>
            </w:ins>
          </w:p>
        </w:tc>
        <w:tc>
          <w:tcPr>
            <w:tcW w:w="1162" w:type="dxa"/>
            <w:tcBorders>
              <w:bottom w:val="single" w:sz="12" w:space="0" w:color="auto"/>
            </w:tcBorders>
            <w:shd w:val="clear" w:color="auto" w:fill="F4B083" w:themeFill="accent2" w:themeFillTint="99"/>
            <w:vAlign w:val="center"/>
          </w:tcPr>
          <w:p w14:paraId="61C97795" w14:textId="666935EE" w:rsidR="00406B1D" w:rsidRPr="00F45C5F" w:rsidRDefault="00406B1D"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ins w:id="95" w:author="Perkowski, Evan A" w:date="2025-07-18T09:53:00Z" w16du:dateUtc="2025-07-18T14:53:00Z">
              <w:r>
                <w:rPr>
                  <w:rFonts w:ascii="Arial" w:hAnsi="Arial" w:cs="Arial"/>
                  <w:b/>
                  <w:bCs/>
                  <w:color w:val="000000"/>
                  <w:sz w:val="16"/>
                  <w:szCs w:val="16"/>
                </w:rPr>
                <w:t>?</w:t>
              </w:r>
            </w:ins>
          </w:p>
        </w:tc>
        <w:tc>
          <w:tcPr>
            <w:tcW w:w="2074" w:type="dxa"/>
            <w:tcBorders>
              <w:bottom w:val="single" w:sz="12" w:space="0" w:color="auto"/>
            </w:tcBorders>
            <w:vAlign w:val="center"/>
          </w:tcPr>
          <w:p w14:paraId="08FD7BB4" w14:textId="5FF73F72" w:rsidR="00406B1D" w:rsidRPr="00406B1D"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96" w:author="Perkowski, Evan A" w:date="2025-07-18T09:54:00Z" w16du:dateUtc="2025-07-18T14:54:00Z">
              <w:r>
                <w:rPr>
                  <w:rFonts w:ascii="Arial" w:hAnsi="Arial" w:cs="Arial"/>
                  <w:color w:val="000000"/>
                  <w:sz w:val="16"/>
                  <w:szCs w:val="16"/>
                </w:rPr>
                <w:t>No evidence prior to this study</w:t>
              </w:r>
            </w:ins>
          </w:p>
        </w:tc>
        <w:tc>
          <w:tcPr>
            <w:tcW w:w="2145" w:type="dxa"/>
            <w:tcBorders>
              <w:bottom w:val="single" w:sz="12" w:space="0" w:color="auto"/>
              <w:right w:val="single" w:sz="12" w:space="0" w:color="auto"/>
            </w:tcBorders>
            <w:vAlign w:val="center"/>
          </w:tcPr>
          <w:p w14:paraId="7F7F636E" w14:textId="7FAC4A6C" w:rsidR="00406B1D" w:rsidRDefault="00406B1D"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97" w:author="Perkowski, Evan A" w:date="2025-07-18T09:54:00Z" w16du:dateUtc="2025-07-18T14:54:00Z">
              <w:r>
                <w:rPr>
                  <w:rFonts w:ascii="Arial" w:hAnsi="Arial" w:cs="Arial"/>
                  <w:color w:val="000000"/>
                  <w:sz w:val="16"/>
                  <w:szCs w:val="16"/>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5517680"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w:t>
      </w:r>
      <w:ins w:id="98" w:author="Perkowski, Evan A" w:date="2025-07-18T10:21:00Z" w16du:dateUtc="2025-07-18T15:21:00Z">
        <w:r w:rsidR="00E22334">
          <w:t xml:space="preserve"> that form rhizomes (i.e., geophyte</w:t>
        </w:r>
      </w:ins>
      <w:ins w:id="99"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0A5E05" w:rsidRPr="006511C5">
            <w:rPr>
              <w:color w:val="000000"/>
            </w:rPr>
            <w:t>(USDA NRCS, 2022)</w:t>
          </w:r>
        </w:sdtContent>
      </w:sdt>
      <w:ins w:id="100"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0A5E05" w:rsidRPr="00557DBE">
            <w:rPr>
              <w:color w:val="000000"/>
            </w:rPr>
            <w:t>(Brundrett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w:t>
      </w:r>
      <w:proofErr w:type="gramStart"/>
      <w:r w:rsidRPr="007B5941">
        <w:rPr>
          <w:color w:val="0E101A"/>
        </w:rPr>
        <w:t>emerge</w:t>
      </w:r>
      <w:proofErr w:type="gramEnd"/>
      <w:r w:rsidRPr="007B5941">
        <w:rPr>
          <w:color w:val="0E101A"/>
        </w:rPr>
        <w:t xml:space="preserv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0A5E05" w:rsidRPr="006511C5">
            <w:rPr>
              <w:color w:val="000000"/>
            </w:rPr>
            <w:t>(Heberling et al., 2019)</w:t>
          </w:r>
        </w:sdtContent>
      </w:sdt>
    </w:p>
    <w:p w14:paraId="47827683" w14:textId="3BE20F52"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The remaining two plots were excluded from gas exchange measurements due to insufficient species replication in one plot and unforeseen field constraints in the other. Nonetheless, gas exchange data were collected in enough individuals across the sampled plots to confidently assess the effects of </w:t>
      </w:r>
      <w:r w:rsidR="00F45C5F">
        <w:rPr>
          <w:i/>
          <w:iCs/>
        </w:rPr>
        <w:t xml:space="preserve">A. </w:t>
      </w:r>
      <w:proofErr w:type="spellStart"/>
      <w:r w:rsidR="00F45C5F">
        <w:rPr>
          <w:i/>
          <w:iCs/>
        </w:rPr>
        <w:t>petiolata</w:t>
      </w:r>
      <w:proofErr w:type="spellEnd"/>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0A5E05" w:rsidRPr="006511C5">
            <w:rPr>
              <w:color w:val="000000"/>
            </w:rPr>
            <w:t>(Heberling et al., 2019)</w:t>
          </w:r>
        </w:sdtContent>
      </w:sdt>
      <w:r w:rsidR="00AA6010" w:rsidRPr="007B5941">
        <w:rPr>
          <w:color w:val="000000"/>
        </w:rPr>
        <w:t>.</w:t>
      </w:r>
    </w:p>
    <w:p w14:paraId="00000030" w14:textId="7EB18C1E"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0A5E05" w:rsidRPr="00557DBE">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0A5E05" w:rsidRPr="006511C5">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t>
      </w:r>
      <w:r w:rsidRPr="007B5941">
        <w:rPr>
          <w:color w:val="000000"/>
        </w:rPr>
        <w:lastRenderedPageBreak/>
        <w:t xml:space="preserve">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71287C37"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0A5E05" w:rsidRPr="006511C5">
            <w:rPr>
              <w:color w:val="000000"/>
            </w:rPr>
            <w:t>(</w:t>
          </w:r>
          <w:proofErr w:type="spellStart"/>
          <w:r w:rsidR="000A5E05" w:rsidRPr="006511C5">
            <w:rPr>
              <w:color w:val="000000"/>
            </w:rPr>
            <w:t>Duursma</w:t>
          </w:r>
          <w:proofErr w:type="spellEnd"/>
          <w:r w:rsidR="000A5E05" w:rsidRPr="006511C5">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0A5E05" w:rsidRPr="006511C5">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01" w:author="Perkowski, Evan A" w:date="2025-07-20T09:49:00Z" w16du:dateUtc="2025-07-20T14:49:00Z">
        <w:r w:rsidR="002B3B3D">
          <w:rPr>
            <w:color w:val="000000"/>
          </w:rPr>
          <w:t>Restrictions on t</w:t>
        </w:r>
      </w:ins>
      <w:del w:id="102" w:author="Perkowski, Evan A" w:date="2025-07-20T09:49:00Z" w16du:dateUtc="2025-07-20T14:49:00Z">
        <w:r w:rsidRPr="00305268" w:rsidDel="002B3B3D">
          <w:rPr>
            <w:color w:val="000000"/>
          </w:rPr>
          <w:delText>T</w:delText>
        </w:r>
      </w:del>
      <w:r w:rsidRPr="00305268">
        <w:rPr>
          <w:color w:val="000000"/>
        </w:rPr>
        <w:t xml:space="preserve">riose phosphate utilization (TPU) </w:t>
      </w:r>
      <w:del w:id="103" w:author="Perkowski, Evan A" w:date="2025-07-20T09:49:00Z" w16du:dateUtc="2025-07-20T14:49:00Z">
        <w:r w:rsidRPr="00305268" w:rsidDel="002B3B3D">
          <w:rPr>
            <w:color w:val="000000"/>
          </w:rPr>
          <w:delText>limitation was</w:delText>
        </w:r>
      </w:del>
      <w:ins w:id="104"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0A5E05" w:rsidRPr="006511C5">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274EC7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0A5E05" w:rsidRPr="00557DBE">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0A5E05" w:rsidRPr="006511C5">
            <w:rPr>
              <w:color w:val="000000"/>
            </w:rPr>
            <w:t>Kattge</w:t>
          </w:r>
          <w:proofErr w:type="spellEnd"/>
          <w:r w:rsidR="000A5E05" w:rsidRPr="006511C5">
            <w:rPr>
              <w:color w:val="000000"/>
            </w:rPr>
            <w:t xml:space="preserv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03D991B2"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0A5E05" w:rsidRPr="006511C5">
            <w:rPr>
              <w:color w:val="000000"/>
            </w:rPr>
            <w:t>Kattge</w:t>
          </w:r>
          <w:proofErr w:type="spellEnd"/>
          <w:r w:rsidR="000A5E05" w:rsidRPr="006511C5">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0A5E05" w:rsidRPr="006511C5">
            <w:rPr>
              <w:color w:val="000000"/>
            </w:rPr>
            <w:t>Kattge</w:t>
          </w:r>
          <w:proofErr w:type="spellEnd"/>
          <w:r w:rsidR="000A5E05" w:rsidRPr="006511C5">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0A5E05" w:rsidRPr="006511C5">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0A5E05" w:rsidRPr="006511C5">
            <w:rPr>
              <w:color w:val="000000"/>
            </w:rPr>
            <w:t>Kattge</w:t>
          </w:r>
          <w:proofErr w:type="spellEnd"/>
          <w:r w:rsidR="000A5E05" w:rsidRPr="006511C5">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781C139C"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0A5E05" w:rsidRPr="006511C5">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0A5E05" w:rsidRPr="006511C5">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1A3114F0"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0A5E05" w:rsidRPr="006511C5">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6704B68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0A5E05" w:rsidRPr="006511C5">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0A5E05" w:rsidRPr="005E5F88">
            <w:rPr>
              <w:color w:val="000000"/>
            </w:rPr>
            <w:t xml:space="preserve">(D’Angelo et al., 2001; Doane &amp; </w:t>
          </w:r>
          <w:proofErr w:type="spellStart"/>
          <w:r w:rsidR="000A5E05" w:rsidRPr="005E5F88">
            <w:rPr>
              <w:color w:val="000000"/>
            </w:rPr>
            <w:t>Horwáth</w:t>
          </w:r>
          <w:proofErr w:type="spellEnd"/>
          <w:r w:rsidR="000A5E05" w:rsidRPr="005E5F88">
            <w:rPr>
              <w:color w:val="000000"/>
            </w:rPr>
            <w:t xml:space="preserve">, 2003; </w:t>
          </w:r>
          <w:proofErr w:type="spellStart"/>
          <w:r w:rsidR="000A5E05" w:rsidRPr="005E5F88">
            <w:rPr>
              <w:color w:val="000000"/>
            </w:rPr>
            <w:t>Lajtha</w:t>
          </w:r>
          <w:proofErr w:type="spellEnd"/>
          <w:r w:rsidR="000A5E05" w:rsidRPr="005E5F88">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 xml:space="preserve">phosphorus </w:t>
      </w:r>
      <w:r w:rsidRPr="007B5941">
        <w:lastRenderedPageBreak/>
        <w:t>ratio was estimated as the ratio of soil inorganic nitrogen availability to soil phosphate availability.</w:t>
      </w:r>
    </w:p>
    <w:p w14:paraId="0000004F" w14:textId="261EE0EF" w:rsidR="00166FFE"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0A5E05" w:rsidRPr="006511C5">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6BADF92D" w14:textId="4CC7BAC2" w:rsidR="00F45C5F" w:rsidRDefault="00F45C5F">
      <w:r>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6 resin strips per nutrient type per </w:t>
            </w:r>
            <w:r>
              <w:rPr>
                <w:i/>
                <w:iCs/>
              </w:rPr>
              <w:t xml:space="preserve">A. </w:t>
            </w:r>
            <w:proofErr w:type="spellStart"/>
            <w:r>
              <w:rPr>
                <w:i/>
                <w:iCs/>
              </w:rPr>
              <w:t>petiolata</w:t>
            </w:r>
            <w:proofErr w:type="spellEnd"/>
            <w:r>
              <w:t xml:space="preserve"> treatment per plot (12 resin strips per nutrient type per plot) = 18 replicates per nutrient type per </w:t>
            </w:r>
            <w:r>
              <w:rPr>
                <w:i/>
                <w:iCs/>
              </w:rPr>
              <w:t xml:space="preserve">A. </w:t>
            </w:r>
            <w:proofErr w:type="spellStart"/>
            <w:r>
              <w:rPr>
                <w:i/>
                <w:iCs/>
              </w:rPr>
              <w:t>petiolata</w:t>
            </w:r>
            <w:proofErr w:type="spellEnd"/>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vAlign w:val="center"/>
          </w:tcPr>
          <w:p w14:paraId="1F0139D9" w14:textId="466E94CB" w:rsidR="00F45C5F" w:rsidRPr="00F45C5F" w:rsidRDefault="00F45C5F" w:rsidP="00F45C5F">
            <w:pPr>
              <w:spacing w:line="360" w:lineRule="auto"/>
            </w:pPr>
            <w:r w:rsidRPr="00F45C5F">
              <w:t>Plot</w:t>
            </w:r>
          </w:p>
        </w:tc>
        <w:tc>
          <w:tcPr>
            <w:tcW w:w="2406" w:type="dxa"/>
            <w:vAlign w:val="center"/>
          </w:tcPr>
          <w:p w14:paraId="0D14F002" w14:textId="1903FF45" w:rsidR="00F45C5F" w:rsidRPr="006C30E1" w:rsidRDefault="006C30E1" w:rsidP="00F45C5F">
            <w:pPr>
              <w:spacing w:line="360" w:lineRule="auto"/>
            </w:pPr>
            <w:r>
              <w:t>Plot (treatment is imposed in split-plot design)</w:t>
            </w:r>
          </w:p>
        </w:tc>
        <w:tc>
          <w:tcPr>
            <w:tcW w:w="2500" w:type="dxa"/>
            <w:vAlign w:val="center"/>
          </w:tcPr>
          <w:p w14:paraId="77483CB6" w14:textId="39077659" w:rsidR="00F45C5F" w:rsidRDefault="00F45C5F" w:rsidP="00F45C5F">
            <w:pPr>
              <w:spacing w:line="360" w:lineRule="auto"/>
            </w:pPr>
            <w:r>
              <w:t xml:space="preserve">3 plots x 1 soil moisture senser per </w:t>
            </w:r>
            <w:r>
              <w:rPr>
                <w:i/>
                <w:iCs/>
              </w:rPr>
              <w:t xml:space="preserve">A. </w:t>
            </w:r>
            <w:proofErr w:type="spellStart"/>
            <w:r>
              <w:rPr>
                <w:i/>
                <w:iCs/>
              </w:rPr>
              <w:t>petiolata</w:t>
            </w:r>
            <w:proofErr w:type="spellEnd"/>
            <w:r>
              <w:t xml:space="preserve"> treatment (2 soil moisture sensors per plot) = 3 replicates per </w:t>
            </w:r>
            <w:r>
              <w:rPr>
                <w:i/>
                <w:iCs/>
              </w:rPr>
              <w:t xml:space="preserve">A. </w:t>
            </w:r>
            <w:proofErr w:type="spellStart"/>
            <w:r>
              <w:rPr>
                <w:i/>
                <w:iCs/>
              </w:rPr>
              <w:t>petiolata</w:t>
            </w:r>
            <w:proofErr w:type="spellEnd"/>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F45C5F" w:rsidRDefault="00F45C5F" w:rsidP="00F45C5F">
            <w:pPr>
              <w:spacing w:line="360" w:lineRule="auto"/>
            </w:pPr>
            <w:r>
              <w:t>4-</w:t>
            </w:r>
            <w:ins w:id="105" w:author="Perkowski, Evan A" w:date="2025-07-17T08:48:00Z" w16du:dateUtc="2025-07-17T13:48:00Z">
              <w:r w:rsidR="00476CDE">
                <w:t xml:space="preserve">20 </w:t>
              </w:r>
            </w:ins>
            <w:r>
              <w:t xml:space="preserve">individuals per species per </w:t>
            </w:r>
            <w:r>
              <w:rPr>
                <w:i/>
                <w:iCs/>
              </w:rPr>
              <w:t xml:space="preserve">A. </w:t>
            </w:r>
            <w:proofErr w:type="spellStart"/>
            <w:r>
              <w:rPr>
                <w:i/>
                <w:iCs/>
              </w:rPr>
              <w:t>petiolata</w:t>
            </w:r>
            <w:proofErr w:type="spellEnd"/>
            <w:r>
              <w:rPr>
                <w:i/>
                <w:iCs/>
              </w:rPr>
              <w:t xml:space="preserve"> </w:t>
            </w:r>
            <w:r>
              <w:t xml:space="preserve">treatment per plot. Total number of individuals per species: </w:t>
            </w:r>
            <w:ins w:id="106" w:author="Perkowski, Evan A" w:date="2025-07-17T08:38:00Z" w16du:dateUtc="2025-07-17T13:38:00Z">
              <w:r w:rsidR="006839F1">
                <w:t xml:space="preserve">33 </w:t>
              </w:r>
            </w:ins>
            <w:r>
              <w:rPr>
                <w:i/>
                <w:iCs/>
              </w:rPr>
              <w:t>Trillium</w:t>
            </w:r>
            <w:r>
              <w:t xml:space="preserve"> spp. individuals, </w:t>
            </w:r>
            <w:ins w:id="107" w:author="Perkowski, Evan A" w:date="2025-07-17T08:38:00Z" w16du:dateUtc="2025-07-17T13:38:00Z">
              <w:r w:rsidR="006839F1">
                <w:t xml:space="preserve">32 </w:t>
              </w:r>
            </w:ins>
            <w:r>
              <w:rPr>
                <w:i/>
                <w:iCs/>
              </w:rPr>
              <w:t xml:space="preserve">M. </w:t>
            </w:r>
            <w:proofErr w:type="spellStart"/>
            <w:r>
              <w:rPr>
                <w:i/>
                <w:iCs/>
              </w:rPr>
              <w:t>racemosum</w:t>
            </w:r>
            <w:proofErr w:type="spellEnd"/>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2D9BF34A"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108" w:author="Perkowski, Evan A" w:date="2025-07-14T11:29:00Z" w16du:dateUtc="2025-07-14T16:29:00Z">
        <w:r w:rsidR="00AA2CD1">
          <w:rPr>
            <w:color w:val="0E101A"/>
          </w:rPr>
          <w:t xml:space="preserve"> Plant individual was also included as a random intercept term to account for repeated measures</w:t>
        </w:r>
      </w:ins>
      <w:ins w:id="109" w:author="Perkowski, Evan A" w:date="2025-07-14T11:30:00Z" w16du:dateUtc="2025-07-14T16:30:00Z">
        <w:r w:rsidR="00AA2CD1">
          <w:rPr>
            <w:color w:val="0E101A"/>
          </w:rPr>
          <w:t>. Individuals were only included in models if gas exchange measurements we</w:t>
        </w:r>
      </w:ins>
      <w:ins w:id="110"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41632DF1"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0A5E05" w:rsidRPr="00F12B35">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6511C5" w:rsidRPr="006511C5">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6511C5" w:rsidRPr="00F12B35">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6511C5" w:rsidRPr="006511C5">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726F3227" w:rsidR="00166FFE" w:rsidRDefault="00000000" w:rsidP="00964238">
      <w:pPr>
        <w:spacing w:line="360" w:lineRule="auto"/>
      </w:pPr>
      <w:r>
        <w:t xml:space="preserve">Soil inorganic nitrogen availability was reduced by </w:t>
      </w:r>
      <w:ins w:id="111" w:author="Perkowski, Evan A" w:date="2025-07-16T08:59:00Z" w16du:dateUtc="2025-07-16T13:59:00Z">
        <w:r w:rsidR="00AC049C">
          <w:t>69</w:t>
        </w:r>
      </w:ins>
      <w:r>
        <w:t>% (</w:t>
      </w:r>
      <w:r>
        <w:rPr>
          <w:i/>
        </w:rPr>
        <w:t>p</w:t>
      </w:r>
      <w:r>
        <w:t xml:space="preserve">&lt;0.001, Table </w:t>
      </w:r>
      <w:ins w:id="112" w:author="Perkowski, Evan A" w:date="2025-07-16T08:58:00Z" w16du:dateUtc="2025-07-16T13:58:00Z">
        <w:r w:rsidR="00AC049C">
          <w:t>3</w:t>
        </w:r>
      </w:ins>
      <w:r>
        <w:t>; Fig. 1a) and soil phosphate availability</w:t>
      </w:r>
      <w:r w:rsidR="00ED188D">
        <w:t xml:space="preserve"> was reduced</w:t>
      </w:r>
      <w:r>
        <w:t xml:space="preserve"> by 26% (</w:t>
      </w:r>
      <w:r>
        <w:rPr>
          <w:i/>
        </w:rPr>
        <w:t>p</w:t>
      </w:r>
      <w:ins w:id="113" w:author="Perkowski, Evan A" w:date="2025-07-16T09:01:00Z" w16du:dateUtc="2025-07-16T14:01:00Z">
        <w:r w:rsidR="00AC049C">
          <w:t>=</w:t>
        </w:r>
      </w:ins>
      <w:r>
        <w:t xml:space="preserve">0.001, Table </w:t>
      </w:r>
      <w:ins w:id="114" w:author="Perkowski, Evan A" w:date="2025-07-16T08:59:00Z" w16du:dateUtc="2025-07-16T13:59:00Z">
        <w:r w:rsidR="00AC049C">
          <w:t>3</w:t>
        </w:r>
      </w:ins>
      <w:r>
        <w:t xml:space="preserve">; Fig. 1b) </w:t>
      </w:r>
      <w:ins w:id="115" w:author="Perkowski, Evan A" w:date="2025-07-21T09:55:00Z" w16du:dateUtc="2025-07-21T14:55:00Z">
        <w:r w:rsidR="00BF639D">
          <w:t xml:space="preserve">in measurements collected after tree canopy closure compared to measurements </w:t>
        </w:r>
      </w:ins>
      <w:ins w:id="116" w:author="Perkowski, Evan A" w:date="2025-07-21T09:57:00Z" w16du:dateUtc="2025-07-21T14:57:00Z">
        <w:r w:rsidR="00BF639D">
          <w:t xml:space="preserve">that were </w:t>
        </w:r>
      </w:ins>
      <w:ins w:id="117" w:author="Perkowski, Evan A" w:date="2025-07-21T09:55:00Z" w16du:dateUtc="2025-07-21T14:55:00Z">
        <w:r w:rsidR="00BF639D">
          <w:t xml:space="preserve">collected before tree canopy closure. This response led to a </w:t>
        </w:r>
      </w:ins>
      <w:del w:id="118" w:author="Perkowski, Evan A" w:date="2025-07-21T09:55:00Z" w16du:dateUtc="2025-07-21T14:55:00Z">
        <w:r w:rsidDel="00BF639D">
          <w:delText xml:space="preserve">after tree canopy closure, leading to </w:delText>
        </w:r>
      </w:del>
      <w:ins w:id="119" w:author="Perkowski, Evan A" w:date="2025-07-16T09:01:00Z" w16du:dateUtc="2025-07-16T14:01:00Z">
        <w:r w:rsidR="00AC049C">
          <w:t>188</w:t>
        </w:r>
      </w:ins>
      <w:r>
        <w:t>% decrease in the soil nitrogen</w:t>
      </w:r>
      <w:r w:rsidR="00187A0A">
        <w:t>-to-</w:t>
      </w:r>
      <w:r>
        <w:t>phosphorus ratio (</w:t>
      </w:r>
      <w:r>
        <w:rPr>
          <w:i/>
        </w:rPr>
        <w:t>p</w:t>
      </w:r>
      <w:r>
        <w:t xml:space="preserve">&lt;0.001, Table </w:t>
      </w:r>
      <w:ins w:id="120" w:author="Perkowski, Evan A" w:date="2025-07-16T08:59:00Z" w16du:dateUtc="2025-07-16T13:59:00Z">
        <w:r w:rsidR="00AC049C">
          <w:t>3</w:t>
        </w:r>
      </w:ins>
      <w:r>
        <w:t>; Fig. 1c)</w:t>
      </w:r>
      <w:ins w:id="121" w:author="Perkowski, Evan A" w:date="2025-07-21T09:55:00Z" w16du:dateUtc="2025-07-21T14:55:00Z">
        <w:r w:rsidR="00BF639D">
          <w:t xml:space="preserve"> in measurements </w:t>
        </w:r>
      </w:ins>
      <w:ins w:id="122" w:author="Perkowski, Evan A" w:date="2025-07-21T09:57:00Z" w16du:dateUtc="2025-07-21T14:57:00Z">
        <w:r w:rsidR="00BF639D">
          <w:t xml:space="preserve">that were </w:t>
        </w:r>
      </w:ins>
      <w:ins w:id="123" w:author="Perkowski, Evan A" w:date="2025-07-21T09:55:00Z" w16du:dateUtc="2025-07-21T14:55:00Z">
        <w:r w:rsidR="00BF639D">
          <w:t>collected after tree canopy closure</w:t>
        </w:r>
      </w:ins>
      <w:r>
        <w:t>.</w:t>
      </w:r>
      <w:r w:rsidR="00BF639D">
        <w:t xml:space="preserve"> </w:t>
      </w:r>
      <w:r>
        <w:t xml:space="preserve">Soil nitrate availability </w:t>
      </w:r>
      <w:ins w:id="124" w:author="Perkowski, Evan A" w:date="2025-07-21T09:56:00Z" w16du:dateUtc="2025-07-21T14:56:00Z">
        <w:r w:rsidR="00BF639D">
          <w:t>was</w:t>
        </w:r>
      </w:ins>
      <w:ins w:id="125" w:author="Perkowski, Evan A" w:date="2025-07-21T09:57:00Z" w16du:dateUtc="2025-07-21T14:57:00Z">
        <w:r w:rsidR="00BF639D">
          <w:t xml:space="preserve"> decreased by</w:t>
        </w:r>
      </w:ins>
      <w:r>
        <w:t xml:space="preserve"> 71%</w:t>
      </w:r>
      <w:ins w:id="126" w:author="Perkowski, Evan A" w:date="2025-07-21T09:56:00Z" w16du:dateUtc="2025-07-21T14:56:00Z">
        <w:r w:rsidR="00BF639D">
          <w:t xml:space="preserve"> in measurements collected</w:t>
        </w:r>
      </w:ins>
      <w:r>
        <w:t xml:space="preserve"> after the tree canopy closed (</w:t>
      </w:r>
      <w:r>
        <w:rPr>
          <w:i/>
        </w:rPr>
        <w:t>p</w:t>
      </w:r>
      <w:r>
        <w:t xml:space="preserve">&lt;0.001, Table </w:t>
      </w:r>
      <w:ins w:id="127" w:author="Perkowski, Evan A" w:date="2025-07-16T08:59:00Z" w16du:dateUtc="2025-07-16T13:59:00Z">
        <w:r w:rsidR="00AC049C">
          <w:t>3</w:t>
        </w:r>
      </w:ins>
      <w:r>
        <w:t>; Fig. S1), whereas soil ammonium availability did not change between measurement periods (</w:t>
      </w:r>
      <w:r>
        <w:rPr>
          <w:i/>
        </w:rPr>
        <w:t>p</w:t>
      </w:r>
      <w:r>
        <w:t>=0.</w:t>
      </w:r>
      <w:ins w:id="128" w:author="Perkowski, Evan A" w:date="2025-07-16T09:02:00Z" w16du:dateUtc="2025-07-16T14:02:00Z">
        <w:r w:rsidR="00AC049C">
          <w:t>770</w:t>
        </w:r>
      </w:ins>
      <w:r>
        <w:t xml:space="preserve">, Table </w:t>
      </w:r>
      <w:ins w:id="129" w:author="Perkowski, Evan A" w:date="2025-07-16T08:59:00Z" w16du:dateUtc="2025-07-16T13:59:00Z">
        <w:r w:rsidR="00AC049C">
          <w:t>3</w:t>
        </w:r>
      </w:ins>
      <w:r>
        <w:t>; Fig. S1).</w:t>
      </w:r>
    </w:p>
    <w:p w14:paraId="0000005A" w14:textId="48C3A431"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130" w:author="Perkowski, Evan A" w:date="2025-07-16T09:25:00Z" w16du:dateUtc="2025-07-16T14:25:00Z">
        <w:r w:rsidR="00E97F11">
          <w:t>0.104</w:t>
        </w:r>
      </w:ins>
      <w:r>
        <w:t xml:space="preserve">, Table </w:t>
      </w:r>
      <w:ins w:id="131" w:author="Perkowski, Evan A" w:date="2025-07-16T09:02:00Z" w16du:dateUtc="2025-07-16T14:02:00Z">
        <w:r w:rsidR="00AC049C">
          <w:t>3</w:t>
        </w:r>
      </w:ins>
      <w:r>
        <w:t>; Fig. 1a), soil phosphate availability (</w:t>
      </w:r>
      <w:r>
        <w:rPr>
          <w:i/>
        </w:rPr>
        <w:t>p</w:t>
      </w:r>
      <w:r>
        <w:t xml:space="preserve">=0.108, Table </w:t>
      </w:r>
      <w:ins w:id="132" w:author="Perkowski, Evan A" w:date="2025-07-16T09:02:00Z" w16du:dateUtc="2025-07-16T14:02:00Z">
        <w:r w:rsidR="00AC049C">
          <w:t>3</w:t>
        </w:r>
      </w:ins>
      <w:r>
        <w:t>; Fig. 1b), soil ammonium availability (</w:t>
      </w:r>
      <w:r>
        <w:rPr>
          <w:i/>
        </w:rPr>
        <w:t>p</w:t>
      </w:r>
      <w:r>
        <w:t>=0.</w:t>
      </w:r>
      <w:r w:rsidR="00E97F11">
        <w:t>845</w:t>
      </w:r>
      <w:r>
        <w:t xml:space="preserve">, Table </w:t>
      </w:r>
      <w:ins w:id="133" w:author="Perkowski, Evan A" w:date="2025-07-16T09:26:00Z" w16du:dateUtc="2025-07-16T14:26:00Z">
        <w:r w:rsidR="00E97F11">
          <w:t>3</w:t>
        </w:r>
      </w:ins>
      <w:r>
        <w:t>; Fig. S1), or soil nitrate availability (</w:t>
      </w:r>
      <w:r>
        <w:rPr>
          <w:i/>
        </w:rPr>
        <w:t>p</w:t>
      </w:r>
      <w:r>
        <w:t xml:space="preserve">=0.106, Table </w:t>
      </w:r>
      <w:ins w:id="134" w:author="Perkowski, Evan A" w:date="2025-07-16T09:02:00Z" w16du:dateUtc="2025-07-16T14:02:00Z">
        <w:r w:rsidR="00AC049C">
          <w:t>3</w:t>
        </w:r>
      </w:ins>
      <w:r>
        <w:t>; Fig. S1). However, the soil nitrogen</w:t>
      </w:r>
      <w:r w:rsidR="00187A0A">
        <w:t>-to-</w:t>
      </w:r>
      <w:r>
        <w:t xml:space="preserve">phosphorus ratio was </w:t>
      </w:r>
      <w:ins w:id="135"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136" w:author="Perkowski, Evan A" w:date="2025-07-16T09:26:00Z" w16du:dateUtc="2025-07-16T14:26:00Z">
        <w:r w:rsidR="00E97F11">
          <w:t>078</w:t>
        </w:r>
      </w:ins>
      <w:r>
        <w:t xml:space="preserve">, Table </w:t>
      </w:r>
      <w:ins w:id="137" w:author="Perkowski, Evan A" w:date="2025-07-16T09:02:00Z" w16du:dateUtc="2025-07-16T14:02:00Z">
        <w:r w:rsidR="00AC049C">
          <w:t>3</w:t>
        </w:r>
      </w:ins>
      <w:r>
        <w:t>; Fig. 1c)</w:t>
      </w:r>
      <w:r w:rsidR="00ED188D">
        <w:t xml:space="preserve"> due to an insignificant </w:t>
      </w:r>
      <w:ins w:id="138" w:author="Perkowski, Evan A" w:date="2025-07-16T09:30:00Z" w16du:dateUtc="2025-07-16T14:30:00Z">
        <w:r w:rsidR="00E97F11">
          <w:t>22</w:t>
        </w:r>
      </w:ins>
      <w:r>
        <w:t>% increase in soil inorganic nitrogen availability (</w:t>
      </w:r>
      <w:r>
        <w:rPr>
          <w:i/>
        </w:rPr>
        <w:t>p</w:t>
      </w:r>
      <w:r>
        <w:t>=0.</w:t>
      </w:r>
      <w:ins w:id="139" w:author="Perkowski, Evan A" w:date="2025-07-16T09:26:00Z" w16du:dateUtc="2025-07-16T14:26:00Z">
        <w:r w:rsidR="00E97F11">
          <w:t>104</w:t>
        </w:r>
      </w:ins>
      <w:r>
        <w:t xml:space="preserve">, Table </w:t>
      </w:r>
      <w:ins w:id="140" w:author="Perkowski, Evan A" w:date="2025-07-16T09:02:00Z" w16du:dateUtc="2025-07-16T14:02:00Z">
        <w:r w:rsidR="00AC049C">
          <w:t>3</w:t>
        </w:r>
      </w:ins>
      <w:r>
        <w:t xml:space="preserve">) and insignificant </w:t>
      </w:r>
      <w:ins w:id="141" w:author="Perkowski, Evan A" w:date="2025-07-16T09:29:00Z" w16du:dateUtc="2025-07-16T14:29:00Z">
        <w:r w:rsidR="00E97F11">
          <w:t>14</w:t>
        </w:r>
      </w:ins>
      <w:r>
        <w:t>% decrease in soil phosphate availability (</w:t>
      </w:r>
      <w:r>
        <w:rPr>
          <w:i/>
        </w:rPr>
        <w:t>p</w:t>
      </w:r>
      <w:r>
        <w:t xml:space="preserve">=0.106, Table </w:t>
      </w:r>
      <w:ins w:id="142"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w:t>
      </w:r>
    </w:p>
    <w:p w14:paraId="055C75DE" w14:textId="226A8DCF" w:rsidR="00166FFE" w:rsidRDefault="00000000" w:rsidP="00964238">
      <w:pPr>
        <w:spacing w:line="360" w:lineRule="auto"/>
        <w:rPr>
          <w:ins w:id="143" w:author="Perkowski, Evan A" w:date="2025-07-15T11:05:00Z" w16du:dateUtc="2025-07-15T16:05:00Z"/>
        </w:rPr>
      </w:pPr>
      <w:r>
        <w:tab/>
        <w:t>Soil moisture decreased as the growth season progressed (</w:t>
      </w:r>
      <w:r>
        <w:rPr>
          <w:i/>
        </w:rPr>
        <w:t>p</w:t>
      </w:r>
      <w:r>
        <w:t xml:space="preserve">&lt;0.001; Table </w:t>
      </w:r>
      <w:ins w:id="144" w:author="Perkowski, Evan A" w:date="2025-07-16T09:31:00Z" w16du:dateUtc="2025-07-16T14:31:00Z">
        <w:r w:rsidR="00E97F11">
          <w:t>3</w:t>
        </w:r>
      </w:ins>
      <w:r>
        <w:t xml:space="preserve">; Fig. </w:t>
      </w:r>
      <w:ins w:id="145"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treatment than the </w:t>
      </w:r>
      <w:r>
        <w:rPr>
          <w:i/>
        </w:rPr>
        <w:t xml:space="preserve">A. </w:t>
      </w:r>
      <w:proofErr w:type="spellStart"/>
      <w:r>
        <w:rPr>
          <w:i/>
        </w:rPr>
        <w:t>petiolata</w:t>
      </w:r>
      <w:proofErr w:type="spellEnd"/>
      <w:r>
        <w:t xml:space="preserve">-weeded treatment </w:t>
      </w:r>
      <w:r>
        <w:lastRenderedPageBreak/>
        <w:t>(</w:t>
      </w:r>
      <w:r>
        <w:rPr>
          <w:i/>
        </w:rPr>
        <w:t>p</w:t>
      </w:r>
      <w:r>
        <w:t xml:space="preserve">&lt;0.001; Table </w:t>
      </w:r>
      <w:ins w:id="146" w:author="Perkowski, Evan A" w:date="2025-07-16T09:31:00Z" w16du:dateUtc="2025-07-16T14:31:00Z">
        <w:r w:rsidR="00E97F11">
          <w:t>3</w:t>
        </w:r>
      </w:ins>
      <w:ins w:id="147" w:author="Perkowski, Evan A" w:date="2025-07-16T09:44:00Z" w16du:dateUtc="2025-07-16T14:44:00Z">
        <w:r w:rsidR="0046321E">
          <w:t>; Fig. 1d</w:t>
        </w:r>
      </w:ins>
      <w:r>
        <w:t>)</w:t>
      </w:r>
      <w:ins w:id="148"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149" w:author="Perkowski, Evan A" w:date="2025-07-16T09:31:00Z" w16du:dateUtc="2025-07-16T14:31:00Z">
        <w:r w:rsidR="00E97F11">
          <w:t xml:space="preserve"> treatment and day of year (</w:t>
        </w:r>
        <w:r w:rsidR="00E97F11">
          <w:rPr>
            <w:i/>
            <w:iCs/>
          </w:rPr>
          <w:t>p</w:t>
        </w:r>
        <w:r w:rsidR="00E97F11">
          <w:t>=0.602; Table 3</w:t>
        </w:r>
      </w:ins>
      <w:ins w:id="150" w:author="Perkowski, Evan A" w:date="2025-07-16T09:44:00Z" w16du:dateUtc="2025-07-16T14:44:00Z">
        <w:r w:rsidR="0046321E">
          <w:t>; Fig. 1d</w:t>
        </w:r>
      </w:ins>
      <w:ins w:id="151" w:author="Perkowski, Evan A" w:date="2025-07-16T09:31:00Z" w16du:dateUtc="2025-07-16T14:31:00Z">
        <w:r w:rsidR="00E97F11">
          <w:t>)</w:t>
        </w:r>
      </w:ins>
      <w:r>
        <w:t>.</w:t>
      </w:r>
    </w:p>
    <w:p w14:paraId="1274C56C" w14:textId="08B11CDA" w:rsidR="002E0A6D" w:rsidRDefault="002E0A6D">
      <w:pPr>
        <w:rPr>
          <w:ins w:id="152" w:author="Perkowski, Evan A" w:date="2025-07-15T11:05:00Z" w16du:dateUtc="2025-07-15T16:05:00Z"/>
        </w:rPr>
      </w:pPr>
      <w:ins w:id="153" w:author="Perkowski, Evan A" w:date="2025-07-15T11:05:00Z" w16du:dateUtc="2025-07-15T16:05:00Z">
        <w:r>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ECA06B3"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77777777" w:rsidR="00AC049C" w:rsidRPr="007A07AC" w:rsidRDefault="00AC049C" w:rsidP="00AC049C">
            <w:pPr>
              <w:rPr>
                <w:color w:val="EE0000"/>
              </w:rPr>
            </w:pP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369492F6"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7CD6B058"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1972F878"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6AB2E09E" w:rsidR="00AC049C" w:rsidRPr="007A07AC" w:rsidRDefault="00AC049C" w:rsidP="00AC049C">
            <w:pPr>
              <w:jc w:val="right"/>
              <w:rPr>
                <w:color w:val="EE0000"/>
              </w:rPr>
            </w:pPr>
            <w:r w:rsidRPr="007A07AC">
              <w:rPr>
                <w:color w:val="EE0000"/>
              </w:rPr>
              <w:t>0.602</w:t>
            </w:r>
          </w:p>
        </w:tc>
      </w:tr>
    </w:tbl>
    <w:p w14:paraId="5A399825" w14:textId="171C2242" w:rsidR="002E0A6D" w:rsidRPr="007A07AC" w:rsidRDefault="002E0A6D" w:rsidP="002E0A6D">
      <w:pPr>
        <w:spacing w:line="360" w:lineRule="auto"/>
        <w:rPr>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5B61C7CE" w14:textId="77777777" w:rsidR="007A07AC" w:rsidRPr="007A07AC" w:rsidRDefault="007A07AC" w:rsidP="00964238">
      <w:pPr>
        <w:spacing w:line="360" w:lineRule="auto"/>
        <w:rPr>
          <w:ins w:id="154" w:author="Perkowski, Evan A" w:date="2025-07-15T11:05:00Z" w16du:dateUtc="2025-07-15T16:05:00Z"/>
          <w:color w:val="000000"/>
        </w:rPr>
      </w:pP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155"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156"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157"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158"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277A017F"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sidR="00F27BCC">
        <w:rPr>
          <w:color w:val="0E101A"/>
        </w:rPr>
        <w:t xml:space="preserve">following </w:t>
      </w:r>
      <w:r>
        <w:rPr>
          <w:color w:val="0E101A"/>
        </w:rPr>
        <w:t>tree canopy closure (</w:t>
      </w:r>
      <w:r>
        <w:rPr>
          <w:i/>
          <w:color w:val="0E101A"/>
        </w:rPr>
        <w:t>p</w:t>
      </w:r>
      <w:r>
        <w:rPr>
          <w:color w:val="0E101A"/>
        </w:rPr>
        <w:t xml:space="preserve">&lt;0.001, Table </w:t>
      </w:r>
      <w:ins w:id="159" w:author="Perkowski, Evan A" w:date="2025-07-16T10:18:00Z" w16du:dateUtc="2025-07-16T15:18:00Z">
        <w:r w:rsidR="00F27BCC">
          <w:rPr>
            <w:color w:val="0E101A"/>
          </w:rPr>
          <w:t>4</w:t>
        </w:r>
      </w:ins>
      <w:r>
        <w:rPr>
          <w:color w:val="0E101A"/>
        </w:rPr>
        <w:t xml:space="preserve">; Fig. </w:t>
      </w:r>
      <w:ins w:id="160" w:author="Perkowski, Evan A" w:date="2025-07-16T09:49:00Z" w16du:dateUtc="2025-07-16T14:49:00Z">
        <w:r w:rsidR="00DF61B7">
          <w:rPr>
            <w:color w:val="0E101A"/>
          </w:rPr>
          <w:t>2a</w:t>
        </w:r>
      </w:ins>
      <w:r>
        <w:rPr>
          <w:color w:val="0E101A"/>
        </w:rPr>
        <w:t xml:space="preserve">), </w:t>
      </w:r>
      <w:ins w:id="161" w:author="Perkowski, Evan A" w:date="2025-07-21T10:04:00Z" w16du:dateUtc="2025-07-21T15:04:00Z">
        <w:r w:rsidR="00BF639D">
          <w:rPr>
            <w:color w:val="0E101A"/>
          </w:rPr>
          <w:t xml:space="preserve">stomatal conductance decreased by </w:t>
        </w:r>
      </w:ins>
      <w:ins w:id="162"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163" w:author="Perkowski, Evan A" w:date="2025-07-16T09:50:00Z" w16du:dateUtc="2025-07-16T14:50:00Z">
        <w:r w:rsidR="00DF61B7">
          <w:rPr>
            <w:color w:val="0E101A"/>
          </w:rPr>
          <w:t>4</w:t>
        </w:r>
      </w:ins>
      <w:r>
        <w:rPr>
          <w:color w:val="0E101A"/>
        </w:rPr>
        <w:t xml:space="preserve">; Fig. </w:t>
      </w:r>
      <w:ins w:id="164" w:author="Perkowski, Evan A" w:date="2025-07-16T09:49:00Z" w16du:dateUtc="2025-07-16T14:49:00Z">
        <w:r w:rsidR="00DF61B7">
          <w:rPr>
            <w:color w:val="0E101A"/>
          </w:rPr>
          <w:t>2c</w:t>
        </w:r>
      </w:ins>
      <w:r>
        <w:rPr>
          <w:color w:val="0E101A"/>
        </w:rPr>
        <w:t>)</w:t>
      </w:r>
      <w:ins w:id="165"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166" w:author="Perkowski, Evan A" w:date="2025-07-16T10:18:00Z" w16du:dateUtc="2025-07-16T15:18:00Z">
        <w:r w:rsidR="00F27BCC" w:rsidRPr="00476CDE">
          <w:rPr>
            <w:color w:val="0E101A"/>
          </w:rPr>
          <w:t>4</w:t>
        </w:r>
      </w:ins>
      <w:r w:rsidRPr="00476CDE">
        <w:rPr>
          <w:color w:val="0E101A"/>
        </w:rPr>
        <w:t xml:space="preserve">; Fig. </w:t>
      </w:r>
      <w:ins w:id="167" w:author="Perkowski, Evan A" w:date="2025-07-16T09:49:00Z" w16du:dateUtc="2025-07-16T14:49:00Z">
        <w:r w:rsidR="00DF61B7" w:rsidRPr="00476CDE">
          <w:rPr>
            <w:color w:val="0E101A"/>
          </w:rPr>
          <w:t>2e</w:t>
        </w:r>
      </w:ins>
      <w:r>
        <w:rPr>
          <w:color w:val="0E101A"/>
        </w:rPr>
        <w:t xml:space="preserve">) </w:t>
      </w:r>
      <w:ins w:id="168" w:author="Perkowski, Evan A" w:date="2025-07-21T10:05:00Z" w16du:dateUtc="2025-07-21T15:05:00Z">
        <w:r w:rsidR="00DB4E46">
          <w:rPr>
            <w:color w:val="0E101A"/>
          </w:rPr>
          <w:t xml:space="preserve">in measurements collected after tree canopy closure </w:t>
        </w:r>
      </w:ins>
      <w:r>
        <w:rPr>
          <w:color w:val="0E101A"/>
        </w:rPr>
        <w:t xml:space="preserve">compared to </w:t>
      </w:r>
      <w:del w:id="169" w:author="Perkowski, Evan A" w:date="2025-07-21T10:11:00Z" w16du:dateUtc="2025-07-21T15:11:00Z">
        <w:r w:rsidDel="00DB4E46">
          <w:rPr>
            <w:color w:val="0E101A"/>
          </w:rPr>
          <w:delText xml:space="preserve">collected </w:delText>
        </w:r>
      </w:del>
      <w:r>
        <w:rPr>
          <w:color w:val="0E101A"/>
        </w:rPr>
        <w:t>before tree canopy closure.</w:t>
      </w:r>
      <w:ins w:id="170" w:author="Perkowski, Evan A" w:date="2025-07-21T10:08:00Z" w16du:dateUtc="2025-07-21T15:08:00Z">
        <w:r w:rsidR="00DB4E46">
          <w:rPr>
            <w:color w:val="0E101A"/>
          </w:rPr>
          <w:t xml:space="preserve"> </w:t>
        </w:r>
      </w:ins>
      <w:r>
        <w:rPr>
          <w:color w:val="0E101A"/>
        </w:rPr>
        <w:t xml:space="preserve">Net photosynthesis </w:t>
      </w:r>
      <w:ins w:id="171" w:author="Perkowski, Evan A" w:date="2025-07-16T10:30:00Z" w16du:dateUtc="2025-07-16T15:30:00Z">
        <w:r w:rsidR="001531BE">
          <w:rPr>
            <w:color w:val="0E101A"/>
          </w:rPr>
          <w:t>wa</w:t>
        </w:r>
      </w:ins>
      <w:ins w:id="172" w:author="Perkowski, Evan A" w:date="2025-07-16T10:31:00Z" w16du:dateUtc="2025-07-16T15:31:00Z">
        <w:r w:rsidR="001531BE">
          <w:rPr>
            <w:color w:val="0E101A"/>
          </w:rPr>
          <w:t xml:space="preserve">s </w:t>
        </w:r>
      </w:ins>
      <w:ins w:id="173"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174" w:author="Perkowski, Evan A" w:date="2025-07-16T10:18:00Z" w16du:dateUtc="2025-07-16T15:18:00Z">
        <w:r w:rsidR="00F27BCC">
          <w:rPr>
            <w:color w:val="0E101A"/>
          </w:rPr>
          <w:t>064</w:t>
        </w:r>
      </w:ins>
      <w:r>
        <w:rPr>
          <w:color w:val="0E101A"/>
        </w:rPr>
        <w:t xml:space="preserve">, Table </w:t>
      </w:r>
      <w:ins w:id="175" w:author="Perkowski, Evan A" w:date="2025-07-16T09:50:00Z" w16du:dateUtc="2025-07-16T14:50:00Z">
        <w:r w:rsidR="00DF61B7">
          <w:rPr>
            <w:color w:val="0E101A"/>
          </w:rPr>
          <w:t>4</w:t>
        </w:r>
      </w:ins>
      <w:r>
        <w:rPr>
          <w:color w:val="0E101A"/>
        </w:rPr>
        <w:t xml:space="preserve">; Fig. </w:t>
      </w:r>
      <w:ins w:id="176" w:author="Perkowski, Evan A" w:date="2025-07-16T09:49:00Z" w16du:dateUtc="2025-07-16T14:49:00Z">
        <w:r w:rsidR="00DF61B7">
          <w:rPr>
            <w:color w:val="0E101A"/>
          </w:rPr>
          <w:t>2a</w:t>
        </w:r>
      </w:ins>
      <w:r>
        <w:rPr>
          <w:color w:val="0E101A"/>
        </w:rPr>
        <w:t>)</w:t>
      </w:r>
      <w:ins w:id="177" w:author="Perkowski, Evan A" w:date="2025-07-16T10:19:00Z" w16du:dateUtc="2025-07-16T15:19:00Z">
        <w:r w:rsidR="00F27BCC">
          <w:rPr>
            <w:color w:val="0E101A"/>
          </w:rPr>
          <w:t xml:space="preserve">. </w:t>
        </w:r>
      </w:ins>
      <w:ins w:id="178" w:author="Perkowski, Evan A" w:date="2025-07-16T10:28:00Z" w16du:dateUtc="2025-07-16T15:28:00Z">
        <w:r w:rsidR="001531BE">
          <w:rPr>
            <w:color w:val="0E101A"/>
          </w:rPr>
          <w:t xml:space="preserve">This effect was driven by a 14% reduction in net photosynthesis in the </w:t>
        </w:r>
      </w:ins>
      <w:ins w:id="179"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180" w:author="Perkowski, Evan A" w:date="2025-07-16T10:28:00Z" w16du:dateUtc="2025-07-16T15:28:00Z">
        <w:r w:rsidR="001531BE" w:rsidRPr="001531BE">
          <w:rPr>
            <w:color w:val="0E101A"/>
          </w:rPr>
          <w:t>ambient</w:t>
        </w:r>
        <w:r w:rsidR="001531BE">
          <w:rPr>
            <w:color w:val="0E101A"/>
          </w:rPr>
          <w:t xml:space="preserve"> treatment </w:t>
        </w:r>
      </w:ins>
      <w:ins w:id="181" w:author="Perkowski, Evan A" w:date="2025-07-21T10:08:00Z" w16du:dateUtc="2025-07-21T15:08:00Z">
        <w:r w:rsidR="00DB4E46">
          <w:rPr>
            <w:color w:val="0E101A"/>
          </w:rPr>
          <w:t xml:space="preserve">for measurements collected </w:t>
        </w:r>
      </w:ins>
      <w:ins w:id="182" w:author="Perkowski, Evan A" w:date="2025-07-16T10:28:00Z" w16du:dateUtc="2025-07-16T15:28:00Z">
        <w:r w:rsidR="001531BE">
          <w:rPr>
            <w:color w:val="0E101A"/>
          </w:rPr>
          <w:t>after canopy closure</w:t>
        </w:r>
      </w:ins>
      <w:ins w:id="183" w:author="Perkowski, Evan A" w:date="2025-07-16T10:29:00Z" w16du:dateUtc="2025-07-16T15:29:00Z">
        <w:r w:rsidR="001531BE">
          <w:rPr>
            <w:color w:val="0E101A"/>
          </w:rPr>
          <w:t xml:space="preserve">, as there </w:t>
        </w:r>
      </w:ins>
      <w:ins w:id="184" w:author="Perkowski, Evan A" w:date="2025-07-21T10:12:00Z" w16du:dateUtc="2025-07-21T15:12:00Z">
        <w:r w:rsidR="00DB4E46">
          <w:rPr>
            <w:color w:val="0E101A"/>
          </w:rPr>
          <w:t>was</w:t>
        </w:r>
      </w:ins>
      <w:ins w:id="185" w:author="Perkowski, Evan A" w:date="2025-07-16T10:29:00Z" w16du:dateUtc="2025-07-16T15:29:00Z">
        <w:r w:rsidR="001531BE">
          <w:rPr>
            <w:color w:val="0E101A"/>
          </w:rPr>
          <w:t xml:space="preserve"> no treatment difference detected </w:t>
        </w:r>
      </w:ins>
      <w:ins w:id="186" w:author="Perkowski, Evan A" w:date="2025-07-21T10:08:00Z" w16du:dateUtc="2025-07-21T15:08:00Z">
        <w:r w:rsidR="00DB4E46">
          <w:rPr>
            <w:color w:val="0E101A"/>
          </w:rPr>
          <w:t xml:space="preserve">for measurements collected </w:t>
        </w:r>
      </w:ins>
      <w:ins w:id="187" w:author="Perkowski, Evan A" w:date="2025-07-16T10:29:00Z" w16du:dateUtc="2025-07-16T15:29:00Z">
        <w:r w:rsidR="001531BE">
          <w:rPr>
            <w:color w:val="0E101A"/>
          </w:rPr>
          <w:t>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188" w:author="Perkowski, Evan A" w:date="2025-07-16T10:26:00Z" w16du:dateUtc="2025-07-16T15:26:00Z">
        <w:r w:rsidR="00F27BCC">
          <w:rPr>
            <w:color w:val="0E101A"/>
          </w:rPr>
          <w:t>032</w:t>
        </w:r>
      </w:ins>
      <w:r>
        <w:rPr>
          <w:color w:val="0E101A"/>
        </w:rPr>
        <w:t xml:space="preserve">, Table </w:t>
      </w:r>
      <w:ins w:id="189" w:author="Perkowski, Evan A" w:date="2025-07-16T09:50:00Z" w16du:dateUtc="2025-07-16T14:50:00Z">
        <w:r w:rsidR="00DF61B7">
          <w:rPr>
            <w:color w:val="0E101A"/>
          </w:rPr>
          <w:t>4</w:t>
        </w:r>
      </w:ins>
      <w:r>
        <w:rPr>
          <w:color w:val="0E101A"/>
        </w:rPr>
        <w:t xml:space="preserve">; Fig. </w:t>
      </w:r>
      <w:ins w:id="190"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191" w:author="Perkowski, Evan A" w:date="2025-07-16T10:26:00Z" w16du:dateUtc="2025-07-16T15:26:00Z">
        <w:r w:rsidR="00F27BCC">
          <w:rPr>
            <w:color w:val="0E101A"/>
          </w:rPr>
          <w:t>726</w:t>
        </w:r>
      </w:ins>
      <w:r>
        <w:rPr>
          <w:color w:val="0E101A"/>
        </w:rPr>
        <w:t xml:space="preserve">, Table </w:t>
      </w:r>
      <w:ins w:id="192" w:author="Perkowski, Evan A" w:date="2025-07-16T09:50:00Z" w16du:dateUtc="2025-07-16T14:50:00Z">
        <w:r w:rsidR="00DF61B7">
          <w:rPr>
            <w:color w:val="0E101A"/>
          </w:rPr>
          <w:t>4</w:t>
        </w:r>
      </w:ins>
      <w:r>
        <w:rPr>
          <w:color w:val="0E101A"/>
        </w:rPr>
        <w:t xml:space="preserve">; Fig. </w:t>
      </w:r>
      <w:ins w:id="193"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194" w:author="Perkowski, Evan A" w:date="2025-07-16T10:26:00Z" w16du:dateUtc="2025-07-16T15:26:00Z">
        <w:r w:rsidR="00F27BCC">
          <w:rPr>
            <w:color w:val="0E101A"/>
          </w:rPr>
          <w:t>751</w:t>
        </w:r>
      </w:ins>
      <w:r>
        <w:rPr>
          <w:color w:val="0E101A"/>
        </w:rPr>
        <w:t xml:space="preserve">, Table </w:t>
      </w:r>
      <w:ins w:id="195" w:author="Perkowski, Evan A" w:date="2025-07-16T09:50:00Z" w16du:dateUtc="2025-07-16T14:50:00Z">
        <w:r w:rsidR="00DF61B7">
          <w:rPr>
            <w:color w:val="0E101A"/>
          </w:rPr>
          <w:t>4</w:t>
        </w:r>
      </w:ins>
      <w:r>
        <w:rPr>
          <w:color w:val="0E101A"/>
        </w:rPr>
        <w:t xml:space="preserve">; Fig. </w:t>
      </w:r>
      <w:ins w:id="196" w:author="Perkowski, Evan A" w:date="2025-07-16T09:49:00Z" w16du:dateUtc="2025-07-16T14:49:00Z">
        <w:r w:rsidR="00DF61B7">
          <w:rPr>
            <w:color w:val="0E101A"/>
          </w:rPr>
          <w:t>2e</w:t>
        </w:r>
      </w:ins>
      <w:r>
        <w:rPr>
          <w:color w:val="0E101A"/>
        </w:rPr>
        <w:t>)</w:t>
      </w:r>
      <w:r w:rsidR="00ED188D">
        <w:t>.</w:t>
      </w:r>
    </w:p>
    <w:p w14:paraId="0BF63E0A" w14:textId="0D7D3548" w:rsidR="00F136AE" w:rsidRPr="00F136AE" w:rsidRDefault="00000000" w:rsidP="00DB4E46">
      <w:pPr>
        <w:spacing w:line="360" w:lineRule="auto"/>
        <w:ind w:firstLine="720"/>
        <w:rPr>
          <w:ins w:id="197" w:author="Perkowski, Evan A" w:date="2025-07-16T12:55:00Z" w16du:dateUtc="2025-07-16T17:55:00Z"/>
        </w:rPr>
      </w:pPr>
      <w:r>
        <w:t>For</w:t>
      </w:r>
      <w:r>
        <w:rPr>
          <w:i/>
        </w:rPr>
        <w:t xml:space="preserve"> M. </w:t>
      </w:r>
      <w:proofErr w:type="spellStart"/>
      <w:r>
        <w:rPr>
          <w:i/>
        </w:rPr>
        <w:t>racemosum</w:t>
      </w:r>
      <w:proofErr w:type="spellEnd"/>
      <w:r>
        <w:t>, net photosynthesis decreased by 59% (</w:t>
      </w:r>
      <w:r>
        <w:rPr>
          <w:i/>
        </w:rPr>
        <w:t>p</w:t>
      </w:r>
      <w:r>
        <w:t xml:space="preserve">&lt;0.001, Table </w:t>
      </w:r>
      <w:ins w:id="198" w:author="Perkowski, Evan A" w:date="2025-07-16T09:57:00Z" w16du:dateUtc="2025-07-16T14:57:00Z">
        <w:r w:rsidR="00BB7050">
          <w:t>4</w:t>
        </w:r>
      </w:ins>
      <w:r>
        <w:t xml:space="preserve">; Fig. </w:t>
      </w:r>
      <w:ins w:id="199" w:author="Perkowski, Evan A" w:date="2025-07-16T09:57:00Z" w16du:dateUtc="2025-07-16T14:57:00Z">
        <w:r w:rsidR="00BB7050">
          <w:t>2b</w:t>
        </w:r>
      </w:ins>
      <w:r>
        <w:t xml:space="preserve">), </w:t>
      </w:r>
      <w:ins w:id="200" w:author="Perkowski, Evan A" w:date="2025-07-21T10:10:00Z" w16du:dateUtc="2025-07-21T15:10:00Z">
        <w:r w:rsidR="00DB4E46">
          <w:t xml:space="preserve">stomatal conductance decreased by </w:t>
        </w:r>
      </w:ins>
      <w:r>
        <w:t>6</w:t>
      </w:r>
      <w:ins w:id="201" w:author="Perkowski, Evan A" w:date="2025-07-16T12:48:00Z" w16du:dateUtc="2025-07-16T17:48:00Z">
        <w:r w:rsidR="000B498D">
          <w:t>3</w:t>
        </w:r>
      </w:ins>
      <w:r>
        <w:t>% (</w:t>
      </w:r>
      <w:r>
        <w:rPr>
          <w:i/>
        </w:rPr>
        <w:t>p</w:t>
      </w:r>
      <w:r>
        <w:t xml:space="preserve">&lt;0.001, Table </w:t>
      </w:r>
      <w:ins w:id="202" w:author="Perkowski, Evan A" w:date="2025-07-16T09:58:00Z" w16du:dateUtc="2025-07-16T14:58:00Z">
        <w:r w:rsidR="00BB7050">
          <w:t>4</w:t>
        </w:r>
      </w:ins>
      <w:r>
        <w:t xml:space="preserve">; Fig. </w:t>
      </w:r>
      <w:ins w:id="203" w:author="Perkowski, Evan A" w:date="2025-07-16T09:58:00Z" w16du:dateUtc="2025-07-16T14:58:00Z">
        <w:r w:rsidR="00BB7050">
          <w:t>2d</w:t>
        </w:r>
      </w:ins>
      <w:r>
        <w:t xml:space="preserve">) and </w:t>
      </w:r>
      <w:ins w:id="204" w:author="Perkowski, Evan A" w:date="2025-07-21T10:10:00Z" w16du:dateUtc="2025-07-21T15:10:00Z">
        <w:r w:rsidR="00DB4E46">
          <w:t>stomatal limitation increased by</w:t>
        </w:r>
      </w:ins>
      <w:r>
        <w:t xml:space="preserve"> 1</w:t>
      </w:r>
      <w:ins w:id="205" w:author="Perkowski, Evan A" w:date="2025-07-16T12:49:00Z" w16du:dateUtc="2025-07-16T17:49:00Z">
        <w:r w:rsidR="000B498D">
          <w:t>4</w:t>
        </w:r>
      </w:ins>
      <w:r>
        <w:t>% (</w:t>
      </w:r>
      <w:r>
        <w:rPr>
          <w:i/>
        </w:rPr>
        <w:t>p</w:t>
      </w:r>
      <w:ins w:id="206" w:author="Perkowski, Evan A" w:date="2025-07-16T12:50:00Z" w16du:dateUtc="2025-07-16T17:50:00Z">
        <w:r w:rsidR="000B498D">
          <w:t>&lt;</w:t>
        </w:r>
      </w:ins>
      <w:r>
        <w:t>0.</w:t>
      </w:r>
      <w:ins w:id="207" w:author="Perkowski, Evan A" w:date="2025-07-16T12:50:00Z" w16du:dateUtc="2025-07-16T17:50:00Z">
        <w:r w:rsidR="000B498D">
          <w:t>001</w:t>
        </w:r>
      </w:ins>
      <w:r>
        <w:t xml:space="preserve">, Table </w:t>
      </w:r>
      <w:ins w:id="208" w:author="Perkowski, Evan A" w:date="2025-07-16T09:58:00Z" w16du:dateUtc="2025-07-16T14:58:00Z">
        <w:r w:rsidR="00BB7050">
          <w:t>4</w:t>
        </w:r>
      </w:ins>
      <w:r>
        <w:t xml:space="preserve">; Fig. </w:t>
      </w:r>
      <w:ins w:id="209" w:author="Perkowski, Evan A" w:date="2025-07-16T09:58:00Z" w16du:dateUtc="2025-07-16T14:58:00Z">
        <w:r w:rsidR="00BB7050">
          <w:t>2f</w:t>
        </w:r>
      </w:ins>
      <w:r>
        <w:t xml:space="preserve">) </w:t>
      </w:r>
      <w:ins w:id="210" w:author="Perkowski, Evan A" w:date="2025-07-21T10:10:00Z" w16du:dateUtc="2025-07-21T15:10:00Z">
        <w:r w:rsidR="00DB4E46">
          <w:t xml:space="preserve">in measurements collected after tree canopy closure </w:t>
        </w:r>
      </w:ins>
      <w:r>
        <w:t xml:space="preserve">compared to before tree canopy closure. </w:t>
      </w:r>
      <w:ins w:id="211" w:author="Perkowski, Evan A" w:date="2025-07-16T12:50:00Z" w16du:dateUtc="2025-07-16T17:50:00Z">
        <w:r w:rsidR="000B498D">
          <w:t xml:space="preserve">In the </w:t>
        </w:r>
        <w:r w:rsidR="000B498D">
          <w:rPr>
            <w:i/>
            <w:iCs/>
          </w:rPr>
          <w:t xml:space="preserve">A. </w:t>
        </w:r>
        <w:proofErr w:type="spellStart"/>
        <w:r w:rsidR="000B498D">
          <w:rPr>
            <w:i/>
            <w:iCs/>
          </w:rPr>
          <w:t>petiolata</w:t>
        </w:r>
        <w:proofErr w:type="spellEnd"/>
        <w:r w:rsidR="000B498D">
          <w:t>-ambient</w:t>
        </w:r>
        <w:r w:rsidR="000B498D">
          <w:rPr>
            <w:i/>
            <w:iCs/>
          </w:rPr>
          <w:t xml:space="preserve"> </w:t>
        </w:r>
        <w:r w:rsidR="000B498D">
          <w:t>treatment, n</w:t>
        </w:r>
      </w:ins>
      <w:r>
        <w:t>et photosynthesis decreased by 1</w:t>
      </w:r>
      <w:ins w:id="212" w:author="Perkowski, Evan A" w:date="2025-07-16T13:02:00Z" w16du:dateUtc="2025-07-16T18:02:00Z">
        <w:r w:rsidR="00F136AE">
          <w:t>2</w:t>
        </w:r>
      </w:ins>
      <w:r>
        <w:t>% (</w:t>
      </w:r>
      <w:r>
        <w:rPr>
          <w:i/>
        </w:rPr>
        <w:t>p</w:t>
      </w:r>
      <w:ins w:id="213" w:author="Perkowski, Evan A" w:date="2025-07-16T12:52:00Z" w16du:dateUtc="2025-07-16T17:52:00Z">
        <w:r w:rsidR="000B498D">
          <w:t>=0.015</w:t>
        </w:r>
      </w:ins>
      <w:r>
        <w:t xml:space="preserve">, Table </w:t>
      </w:r>
      <w:ins w:id="214" w:author="Perkowski, Evan A" w:date="2025-07-16T09:58:00Z" w16du:dateUtc="2025-07-16T14:58:00Z">
        <w:r w:rsidR="00BB7050">
          <w:t>4</w:t>
        </w:r>
      </w:ins>
      <w:r>
        <w:t xml:space="preserve">) and stomatal conductance decreased by </w:t>
      </w:r>
      <w:ins w:id="215" w:author="Perkowski, Evan A" w:date="2025-07-16T13:03:00Z" w16du:dateUtc="2025-07-16T18:03:00Z">
        <w:r w:rsidR="00475C7C">
          <w:t>22</w:t>
        </w:r>
      </w:ins>
      <w:r>
        <w:t>% (</w:t>
      </w:r>
      <w:r>
        <w:rPr>
          <w:i/>
        </w:rPr>
        <w:t>p</w:t>
      </w:r>
      <w:ins w:id="216" w:author="Perkowski, Evan A" w:date="2025-07-16T12:52:00Z" w16du:dateUtc="2025-07-16T17:52:00Z">
        <w:r w:rsidR="000B498D">
          <w:t>=</w:t>
        </w:r>
      </w:ins>
      <w:r>
        <w:t>0.00</w:t>
      </w:r>
      <w:ins w:id="217" w:author="Perkowski, Evan A" w:date="2025-07-16T12:52:00Z" w16du:dateUtc="2025-07-16T17:52:00Z">
        <w:r w:rsidR="000B498D">
          <w:t>2</w:t>
        </w:r>
      </w:ins>
      <w:r>
        <w:t>, Table</w:t>
      </w:r>
      <w:ins w:id="218" w:author="Perkowski, Evan A" w:date="2025-07-16T09:58:00Z" w16du:dateUtc="2025-07-16T14:58:00Z">
        <w:r w:rsidR="00BB7050">
          <w:t xml:space="preserve"> 4</w:t>
        </w:r>
      </w:ins>
      <w:r>
        <w:t>), while stomatal limitation increased by 2</w:t>
      </w:r>
      <w:ins w:id="219" w:author="Perkowski, Evan A" w:date="2025-07-16T13:04:00Z" w16du:dateUtc="2025-07-16T18:04:00Z">
        <w:r w:rsidR="00475C7C">
          <w:t>4</w:t>
        </w:r>
      </w:ins>
      <w:r>
        <w:t>% (</w:t>
      </w:r>
      <w:r>
        <w:rPr>
          <w:i/>
        </w:rPr>
        <w:t>p</w:t>
      </w:r>
      <w:ins w:id="220" w:author="Perkowski, Evan A" w:date="2025-07-16T12:52:00Z" w16du:dateUtc="2025-07-16T17:52:00Z">
        <w:r w:rsidR="000B498D">
          <w:t>=</w:t>
        </w:r>
      </w:ins>
      <w:r>
        <w:t>0.00</w:t>
      </w:r>
      <w:ins w:id="221" w:author="Perkowski, Evan A" w:date="2025-07-16T12:52:00Z" w16du:dateUtc="2025-07-16T17:52:00Z">
        <w:r w:rsidR="000B498D">
          <w:t>7</w:t>
        </w:r>
      </w:ins>
      <w:r>
        <w:t xml:space="preserve">, Table </w:t>
      </w:r>
      <w:ins w:id="222" w:author="Perkowski, Evan A" w:date="2025-07-16T09:58:00Z" w16du:dateUtc="2025-07-16T14:58:00Z">
        <w:r w:rsidR="00BB7050">
          <w:t>4</w:t>
        </w:r>
      </w:ins>
      <w:r>
        <w:t xml:space="preserve">) to the </w:t>
      </w:r>
      <w:r>
        <w:rPr>
          <w:i/>
        </w:rPr>
        <w:t xml:space="preserve">A. </w:t>
      </w:r>
      <w:proofErr w:type="spellStart"/>
      <w:r>
        <w:rPr>
          <w:i/>
        </w:rPr>
        <w:t>petiolata</w:t>
      </w:r>
      <w:proofErr w:type="spellEnd"/>
      <w:r>
        <w:t>-weeded treatment.</w:t>
      </w:r>
      <w:ins w:id="223" w:author="Perkowski, Evan A" w:date="2025-07-16T12:53:00Z" w16du:dateUtc="2025-07-16T17:53:00Z">
        <w:r w:rsidR="00F136AE">
          <w:t xml:space="preserve"> </w:t>
        </w:r>
      </w:ins>
      <w:ins w:id="224" w:author="Perkowski, Evan A" w:date="2025-07-16T12:54:00Z" w16du:dateUtc="2025-07-16T17:54:00Z">
        <w:r w:rsidR="00F136AE">
          <w:t>In all cases,</w:t>
        </w:r>
      </w:ins>
      <w:ins w:id="225" w:author="Perkowski, Evan A" w:date="2025-07-16T12:55:00Z" w16du:dateUtc="2025-07-16T17:55:00Z">
        <w:r w:rsidR="00F136AE">
          <w:t xml:space="preserve"> net photosynthesis, stomatal conductance, and stomatal limitation responses to </w:t>
        </w:r>
        <w:r w:rsidR="00F136AE">
          <w:rPr>
            <w:i/>
            <w:iCs/>
          </w:rPr>
          <w:t xml:space="preserve">A. </w:t>
        </w:r>
        <w:proofErr w:type="spellStart"/>
        <w:r w:rsidR="00F136AE">
          <w:rPr>
            <w:i/>
            <w:iCs/>
          </w:rPr>
          <w:t>petiolata</w:t>
        </w:r>
        <w:proofErr w:type="spellEnd"/>
        <w:r w:rsidR="00F136AE">
          <w:t xml:space="preserve"> were driven b</w:t>
        </w:r>
      </w:ins>
      <w:ins w:id="226" w:author="Perkowski, Evan A" w:date="2025-07-16T12:57:00Z" w16du:dateUtc="2025-07-16T17:57:00Z">
        <w:r w:rsidR="00F136AE">
          <w:t xml:space="preserve">y significant </w:t>
        </w:r>
      </w:ins>
      <w:ins w:id="227" w:author="Perkowski, Evan A" w:date="2025-07-21T10:11:00Z" w16du:dateUtc="2025-07-21T15:11:00Z">
        <w:r w:rsidR="00DB4E46">
          <w:t xml:space="preserve">treatment </w:t>
        </w:r>
      </w:ins>
      <w:ins w:id="228" w:author="Perkowski, Evan A" w:date="2025-07-16T12:57:00Z" w16du:dateUtc="2025-07-16T17:57:00Z">
        <w:r w:rsidR="00F136AE">
          <w:t>effects observed</w:t>
        </w:r>
      </w:ins>
      <w:ins w:id="229" w:author="Perkowski, Evan A" w:date="2025-07-21T10:11:00Z" w16du:dateUtc="2025-07-21T15:11:00Z">
        <w:r w:rsidR="00DB4E46">
          <w:t xml:space="preserve"> in measurements collected</w:t>
        </w:r>
      </w:ins>
      <w:ins w:id="230" w:author="Perkowski, Evan A" w:date="2025-07-16T12:57:00Z" w16du:dateUtc="2025-07-16T17:57:00Z">
        <w:r w:rsidR="00F136AE">
          <w:t xml:space="preserve"> after tree canopy closure, with no effect of </w:t>
        </w:r>
        <w:r w:rsidR="00F136AE">
          <w:rPr>
            <w:i/>
            <w:iCs/>
          </w:rPr>
          <w:t xml:space="preserve">A. </w:t>
        </w:r>
        <w:proofErr w:type="spellStart"/>
        <w:r w:rsidR="00F136AE">
          <w:rPr>
            <w:i/>
            <w:iCs/>
          </w:rPr>
          <w:t>petiolata</w:t>
        </w:r>
        <w:proofErr w:type="spellEnd"/>
        <w:r w:rsidR="00F136AE">
          <w:t xml:space="preserve"> treatment observed </w:t>
        </w:r>
      </w:ins>
      <w:ins w:id="231" w:author="Perkowski, Evan A" w:date="2025-07-21T10:11:00Z" w16du:dateUtc="2025-07-21T15:11:00Z">
        <w:r w:rsidR="00DB4E46">
          <w:t xml:space="preserve">in measurements collected </w:t>
        </w:r>
      </w:ins>
      <w:ins w:id="232" w:author="Perkowski, Evan A" w:date="2025-07-16T12:57:00Z" w16du:dateUtc="2025-07-16T17:57:00Z">
        <w:r w:rsidR="00F136AE">
          <w:t>before tree canopy closure</w:t>
        </w:r>
      </w:ins>
      <w:ins w:id="233" w:author="Perkowski, Evan A" w:date="2025-07-16T12:58:00Z" w16du:dateUtc="2025-07-16T17:58:00Z">
        <w:r w:rsidR="00F136AE">
          <w:t xml:space="preserve"> for any trait</w:t>
        </w:r>
      </w:ins>
      <w:ins w:id="234" w:author="Perkowski, Evan A" w:date="2025-07-16T12:57:00Z" w16du:dateUtc="2025-07-16T17:57:00Z">
        <w:r w:rsidR="00F136AE">
          <w:t xml:space="preserve"> (Fig. 2b, 2d, 2f).</w:t>
        </w:r>
      </w:ins>
    </w:p>
    <w:p w14:paraId="00000066" w14:textId="49FC2049" w:rsidR="00166FFE" w:rsidDel="00F136AE" w:rsidRDefault="00000000" w:rsidP="00964238">
      <w:pPr>
        <w:spacing w:line="360" w:lineRule="auto"/>
        <w:ind w:firstLine="720"/>
        <w:rPr>
          <w:del w:id="235" w:author="Perkowski, Evan A" w:date="2025-07-16T12:57:00Z" w16du:dateUtc="2025-07-16T17:57:00Z"/>
        </w:rPr>
      </w:pPr>
      <w:del w:id="236" w:author="Perkowski, Evan A" w:date="2025-07-16T12:57:00Z" w16du:dateUtc="2025-07-16T17:57:00Z">
        <w:r w:rsidDel="00F136AE">
          <w:delText xml:space="preserve"> Net photosynthesis and stomatal conductance responses to </w:delText>
        </w:r>
        <w:r w:rsidDel="00F136AE">
          <w:rPr>
            <w:i/>
          </w:rPr>
          <w:delText>A. petiolata</w:delText>
        </w:r>
        <w:r w:rsidDel="00F136AE">
          <w:delText xml:space="preserve"> treatment were observed regardless of measurement period (</w:delText>
        </w:r>
        <w:r w:rsidDel="00F136AE">
          <w:rPr>
            <w:i/>
          </w:rPr>
          <w:delText>A. petiolata</w:delText>
        </w:r>
        <w:r w:rsidDel="00F136AE">
          <w:delText xml:space="preserve"> treatment-by-canopy status interaction: </w:delText>
        </w:r>
        <w:r w:rsidDel="00F136AE">
          <w:rPr>
            <w:i/>
          </w:rPr>
          <w:delText>p</w:delText>
        </w:r>
        <w:r w:rsidDel="00F136AE">
          <w:delText xml:space="preserve">&gt;0.05 in both cases, Table ), while stomatal limitation responses to </w:delText>
        </w:r>
        <w:r w:rsidDel="00F136AE">
          <w:rPr>
            <w:i/>
          </w:rPr>
          <w:delText>A. petiolata</w:delText>
        </w:r>
        <w:r w:rsidDel="00F136AE">
          <w:delText xml:space="preserve"> treatment were only observed after tree canopy closure (</w:delText>
        </w:r>
        <w:r w:rsidDel="00F136AE">
          <w:rPr>
            <w:i/>
            <w:color w:val="0E101A"/>
          </w:rPr>
          <w:delText>A. petiolata</w:delText>
        </w:r>
        <w:r w:rsidDel="00F136AE">
          <w:rPr>
            <w:color w:val="0E101A"/>
          </w:rPr>
          <w:delText xml:space="preserve"> treatment-by-canopy status</w:delText>
        </w:r>
        <w:r w:rsidDel="00F136AE">
          <w:delText xml:space="preserve"> interaction: </w:delText>
        </w:r>
        <w:r w:rsidDel="00F136AE">
          <w:rPr>
            <w:i/>
          </w:rPr>
          <w:delText>p</w:delText>
        </w:r>
        <w:r w:rsidDel="00F136AE">
          <w:delText>=0.024, Table ; Fig. ).</w:delText>
        </w:r>
      </w:del>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237"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238" w:author="Perkowski, Evan A" w:date="2025-07-16T09:58:00Z" w16du:dateUtc="2025-07-16T14:58:00Z">
        <w:r w:rsidR="00BB7050">
          <w:t>4</w:t>
        </w:r>
      </w:ins>
      <w:r>
        <w:t xml:space="preserve">; Fig. S2) and </w:t>
      </w:r>
      <w:ins w:id="239"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240" w:author="Perkowski, Evan A" w:date="2025-07-16T09:58:00Z" w16du:dateUtc="2025-07-16T14:58:00Z">
        <w:r w:rsidR="00BB7050">
          <w:t>Table 4</w:t>
        </w:r>
      </w:ins>
      <w:r>
        <w:t xml:space="preserve">; Fig. S2) </w:t>
      </w:r>
      <w:ins w:id="241" w:author="Perkowski, Evan A" w:date="2025-07-21T10:11:00Z" w16du:dateUtc="2025-07-21T15:11:00Z">
        <w:r w:rsidR="00DB4E46">
          <w:t xml:space="preserve">in measurements collected </w:t>
        </w:r>
      </w:ins>
      <w:r>
        <w:t xml:space="preserve">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242"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4"/>
          <w:footerReference w:type="default" r:id="rId15"/>
          <w:pgSz w:w="12240" w:h="15840"/>
          <w:pgMar w:top="1440" w:right="1440" w:bottom="1440" w:left="1440" w:header="720" w:footer="720" w:gutter="0"/>
          <w:lnNumType w:countBy="1" w:restart="continuous"/>
          <w:cols w:space="720"/>
        </w:sectPr>
      </w:pPr>
    </w:p>
    <w:p w14:paraId="0000006A" w14:textId="05705E42" w:rsidR="00166FFE" w:rsidRDefault="00000000">
      <w:pPr>
        <w:spacing w:line="480" w:lineRule="auto"/>
        <w:rPr>
          <w:vertAlign w:val="superscript"/>
        </w:rPr>
      </w:pPr>
      <w:r>
        <w:rPr>
          <w:b/>
        </w:rPr>
        <w:lastRenderedPageBreak/>
        <w:t xml:space="preserve">Table </w:t>
      </w:r>
      <w:ins w:id="243" w:author="Perkowski, Evan A" w:date="2025-07-16T15:25:00Z" w16du:dateUtc="2025-07-16T20:25:00Z">
        <w:r w:rsidR="0065200A">
          <w:rPr>
            <w:b/>
          </w:rPr>
          <w:t>4</w:t>
        </w:r>
      </w:ins>
      <w:ins w:id="244"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15637D6" w:rsidR="00166FFE" w:rsidRDefault="0088474C" w:rsidP="00964238">
      <w:pPr>
        <w:spacing w:line="360" w:lineRule="auto"/>
        <w:jc w:val="center"/>
        <w:rPr>
          <w:b/>
        </w:rPr>
      </w:pPr>
      <w:ins w:id="245"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08AB1A0D" w:rsidR="0065200A" w:rsidRPr="0065200A" w:rsidRDefault="00000000" w:rsidP="0065200A">
      <w:pPr>
        <w:spacing w:line="360" w:lineRule="auto"/>
        <w:rPr>
          <w:ins w:id="246"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247" w:author="Perkowski, Evan A" w:date="2025-07-16T14:53:00Z" w16du:dateUtc="2025-07-16T19:53:00Z">
        <w:r w:rsidR="0049263D">
          <w:t>5</w:t>
        </w:r>
      </w:ins>
      <w:r>
        <w:t xml:space="preserve">; Fig. </w:t>
      </w:r>
      <w:ins w:id="248"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249" w:author="Perkowski, Evan A" w:date="2025-07-16T14:54:00Z" w16du:dateUtc="2025-07-16T19:54:00Z">
        <w:r w:rsidR="0049263D">
          <w:t>5</w:t>
        </w:r>
      </w:ins>
      <w:r>
        <w:t xml:space="preserve">; Fig. </w:t>
      </w:r>
      <w:ins w:id="250" w:author="Perkowski, Evan A" w:date="2025-07-16T14:54:00Z" w16du:dateUtc="2025-07-16T19:54:00Z">
        <w:r w:rsidR="0049263D">
          <w:t>3c</w:t>
        </w:r>
      </w:ins>
      <w:r>
        <w:t xml:space="preserve">) </w:t>
      </w:r>
      <w:ins w:id="251" w:author="Perkowski, Evan A" w:date="2025-07-21T10:13:00Z" w16du:dateUtc="2025-07-21T15:13:00Z">
        <w:r w:rsidR="00DB4E46">
          <w:t>in measurements collected after tree canopy closure compared to before tree canopy closure</w:t>
        </w:r>
      </w:ins>
      <w:r>
        <w:t xml:space="preserve">. These patterns resulted in a </w:t>
      </w:r>
      <w:ins w:id="252"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253" w:author="Perkowski, Evan A" w:date="2025-07-16T14:54:00Z" w16du:dateUtc="2025-07-16T19:54:00Z">
        <w:r w:rsidR="0049263D">
          <w:t>5</w:t>
        </w:r>
      </w:ins>
      <w:r>
        <w:t xml:space="preserve">; Fig. </w:t>
      </w:r>
      <w:ins w:id="254" w:author="Perkowski, Evan A" w:date="2025-07-16T14:54:00Z" w16du:dateUtc="2025-07-16T19:54:00Z">
        <w:r w:rsidR="0049263D">
          <w:t>3e</w:t>
        </w:r>
      </w:ins>
      <w:r>
        <w:t>).</w:t>
      </w:r>
      <w:ins w:id="255" w:author="Perkowski, Evan A" w:date="2025-07-16T15:06:00Z" w16du:dateUtc="2025-07-16T20:06:00Z">
        <w:r w:rsidR="00AB2C8F">
          <w:t xml:space="preserve"> In the </w:t>
        </w:r>
        <w:r w:rsidR="00AB2C8F">
          <w:rPr>
            <w:i/>
            <w:iCs/>
          </w:rPr>
          <w:t xml:space="preserve">A. </w:t>
        </w:r>
        <w:proofErr w:type="spellStart"/>
        <w:r w:rsidR="00AB2C8F">
          <w:rPr>
            <w:i/>
            <w:iCs/>
          </w:rPr>
          <w:t>petiolata</w:t>
        </w:r>
        <w:proofErr w:type="spellEnd"/>
        <w:r w:rsidR="00AB2C8F">
          <w:t>-ambien</w:t>
        </w:r>
      </w:ins>
      <w:ins w:id="256"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257" w:author="Perkowski, Evan A" w:date="2025-07-16T15:29:00Z" w16du:dateUtc="2025-07-16T20:29:00Z">
        <w:r w:rsidR="0065200A">
          <w:t xml:space="preserve">marginally </w:t>
        </w:r>
      </w:ins>
      <w:ins w:id="258" w:author="Perkowski, Evan A" w:date="2025-07-16T15:07:00Z" w16du:dateUtc="2025-07-16T20:07:00Z">
        <w:r w:rsidR="00AB2C8F">
          <w:t>reduced by</w:t>
        </w:r>
        <w:r w:rsidR="00AB2C8F">
          <w:rPr>
            <w:iCs/>
          </w:rPr>
          <w:t xml:space="preserve"> </w:t>
        </w:r>
      </w:ins>
      <w:ins w:id="259" w:author="Perkowski, Evan A" w:date="2025-07-16T15:08:00Z" w16du:dateUtc="2025-07-16T20:08:00Z">
        <w:r w:rsidR="00AB2C8F">
          <w:rPr>
            <w:iCs/>
          </w:rPr>
          <w:t>7</w:t>
        </w:r>
      </w:ins>
      <w:ins w:id="260" w:author="Perkowski, Evan A" w:date="2025-07-16T15:07:00Z" w16du:dateUtc="2025-07-16T20:07:00Z">
        <w:r w:rsidR="00AB2C8F">
          <w:rPr>
            <w:iCs/>
          </w:rPr>
          <w:t>% (</w:t>
        </w:r>
      </w:ins>
      <w:ins w:id="261" w:author="Perkowski, Evan A" w:date="2025-07-16T15:08:00Z" w16du:dateUtc="2025-07-16T20:08:00Z">
        <w:r w:rsidR="00AB2C8F">
          <w:rPr>
            <w:i/>
            <w:iCs/>
          </w:rPr>
          <w:t>p</w:t>
        </w:r>
        <w:r w:rsidR="00AB2C8F">
          <w:t>=0.100; Table 5; Fig. 3a</w:t>
        </w:r>
      </w:ins>
      <w:ins w:id="262"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263" w:author="Perkowski, Evan A" w:date="2025-07-16T15:09:00Z" w16du:dateUtc="2025-07-16T20:09:00Z">
        <w:r w:rsidR="00AB2C8F">
          <w:rPr>
            <w:iCs/>
          </w:rPr>
          <w:t>10</w:t>
        </w:r>
      </w:ins>
      <w:ins w:id="264" w:author="Perkowski, Evan A" w:date="2025-07-16T15:07:00Z" w16du:dateUtc="2025-07-16T20:07:00Z">
        <w:r w:rsidR="00AB2C8F">
          <w:rPr>
            <w:iCs/>
          </w:rPr>
          <w:t>% (</w:t>
        </w:r>
      </w:ins>
      <w:ins w:id="265" w:author="Perkowski, Evan A" w:date="2025-07-16T15:25:00Z" w16du:dateUtc="2025-07-16T20:25:00Z">
        <w:r w:rsidR="0065200A">
          <w:rPr>
            <w:i/>
          </w:rPr>
          <w:t>p</w:t>
        </w:r>
        <w:r w:rsidR="0065200A">
          <w:rPr>
            <w:iCs/>
          </w:rPr>
          <w:t>=0.021</w:t>
        </w:r>
        <w:r w:rsidR="0065200A">
          <w:rPr>
            <w:color w:val="0E101A"/>
          </w:rPr>
          <w:t>; Table 5; Fig. 3c</w:t>
        </w:r>
      </w:ins>
      <w:ins w:id="266" w:author="Perkowski, Evan A" w:date="2025-07-16T15:07:00Z" w16du:dateUtc="2025-07-16T20:07:00Z">
        <w:r w:rsidR="00AB2C8F">
          <w:rPr>
            <w:iCs/>
          </w:rPr>
          <w:t xml:space="preserve">) compared to the </w:t>
        </w:r>
        <w:r w:rsidR="00AB2C8F">
          <w:rPr>
            <w:i/>
          </w:rPr>
          <w:t xml:space="preserve">A. </w:t>
        </w:r>
        <w:proofErr w:type="spellStart"/>
        <w:r w:rsidR="00AB2C8F">
          <w:rPr>
            <w:i/>
          </w:rPr>
          <w:t>petiolata</w:t>
        </w:r>
        <w:proofErr w:type="spellEnd"/>
        <w:r w:rsidR="00AB2C8F">
          <w:rPr>
            <w:iCs/>
          </w:rPr>
          <w:t xml:space="preserve">-weeded treatment, leading to </w:t>
        </w:r>
      </w:ins>
      <w:ins w:id="267" w:author="Perkowski, Evan A" w:date="2025-07-16T15:26:00Z" w16du:dateUtc="2025-07-16T20:26:00Z">
        <w:r w:rsidR="0065200A">
          <w:rPr>
            <w:iCs/>
          </w:rPr>
          <w:t>a 3</w:t>
        </w:r>
      </w:ins>
      <w:ins w:id="268" w:author="Perkowski, Evan A" w:date="2025-07-16T15:08:00Z" w16du:dateUtc="2025-07-16T20:08:00Z">
        <w:r w:rsidR="00AB2C8F">
          <w:rPr>
            <w:iCs/>
          </w:rPr>
          <w:t xml:space="preserve">% </w:t>
        </w:r>
      </w:ins>
      <w:ins w:id="269" w:author="Perkowski, Evan A" w:date="2025-07-16T15:27:00Z" w16du:dateUtc="2025-07-16T20:27:00Z">
        <w:r w:rsidR="0065200A">
          <w:rPr>
            <w:iCs/>
          </w:rPr>
          <w:t>de</w:t>
        </w:r>
      </w:ins>
      <w:ins w:id="270"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271" w:author="Perkowski, Evan A" w:date="2025-07-16T15:27:00Z" w16du:dateUtc="2025-07-16T20:27:00Z">
        <w:r w:rsidR="0065200A">
          <w:rPr>
            <w:i/>
          </w:rPr>
          <w:t>p</w:t>
        </w:r>
        <w:r w:rsidR="0065200A">
          <w:rPr>
            <w:iCs/>
          </w:rPr>
          <w:t>=0.042</w:t>
        </w:r>
      </w:ins>
      <w:ins w:id="272" w:author="Perkowski, Evan A" w:date="2025-07-16T15:25:00Z" w16du:dateUtc="2025-07-16T20:25:00Z">
        <w:r w:rsidR="0065200A">
          <w:rPr>
            <w:color w:val="0E101A"/>
          </w:rPr>
          <w:t>; Table 5; Fig. 3e</w:t>
        </w:r>
      </w:ins>
      <w:ins w:id="273" w:author="Perkowski, Evan A" w:date="2025-07-16T15:08:00Z" w16du:dateUtc="2025-07-16T20:08:00Z">
        <w:r w:rsidR="00AB2C8F">
          <w:rPr>
            <w:iCs/>
          </w:rPr>
          <w:t>).</w:t>
        </w:r>
      </w:ins>
      <w:ins w:id="274" w:author="Perkowski, Evan A" w:date="2025-07-16T15:27:00Z" w16du:dateUtc="2025-07-16T20:27:00Z">
        <w:r w:rsidR="0065200A">
          <w:rPr>
            <w:iCs/>
          </w:rPr>
          <w:t xml:space="preserve"> The </w:t>
        </w:r>
      </w:ins>
      <w:ins w:id="275" w:author="Perkowski, Evan A" w:date="2025-07-16T15:30:00Z" w16du:dateUtc="2025-07-16T20:30:00Z">
        <w:r w:rsidR="00035B31">
          <w:rPr>
            <w:iCs/>
          </w:rPr>
          <w:t>e</w:t>
        </w:r>
      </w:ins>
      <w:ins w:id="276" w:author="Perkowski, Evan A" w:date="2025-07-16T15:27:00Z" w16du:dateUtc="2025-07-16T20:27:00Z">
        <w:r w:rsidR="0065200A">
          <w:rPr>
            <w:iCs/>
          </w:rPr>
          <w:t xml:space="preserve">ffects of </w:t>
        </w:r>
        <w:r w:rsidR="0065200A">
          <w:rPr>
            <w:i/>
          </w:rPr>
          <w:t xml:space="preserve">A. </w:t>
        </w:r>
        <w:proofErr w:type="spellStart"/>
        <w:r w:rsidR="0065200A">
          <w:rPr>
            <w:i/>
          </w:rPr>
          <w:t>petiolata</w:t>
        </w:r>
        <w:proofErr w:type="spellEnd"/>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277" w:author="Perkowski, Evan A" w:date="2025-07-16T15:28:00Z" w16du:dateUtc="2025-07-16T20:28:00Z">
        <w:r w:rsidR="0065200A">
          <w:t>were driven by significant effects of the treatment on both traits</w:t>
        </w:r>
      </w:ins>
      <w:ins w:id="278" w:author="Perkowski, Evan A" w:date="2025-07-21T10:13:00Z" w16du:dateUtc="2025-07-21T15:13:00Z">
        <w:r w:rsidR="00DB4E46">
          <w:t xml:space="preserve"> when measurements were </w:t>
        </w:r>
      </w:ins>
      <w:ins w:id="279" w:author="Perkowski, Evan A" w:date="2025-07-21T10:14:00Z" w16du:dateUtc="2025-07-21T15:14:00Z">
        <w:r w:rsidR="00DB4E46">
          <w:t>collected</w:t>
        </w:r>
      </w:ins>
      <w:ins w:id="280" w:author="Perkowski, Evan A" w:date="2025-07-16T15:28:00Z" w16du:dateUtc="2025-07-16T20:28:00Z">
        <w:r w:rsidR="0065200A">
          <w:t xml:space="preserve"> after tree canopy closure, with no effect of </w:t>
        </w:r>
        <w:r w:rsidR="0065200A">
          <w:rPr>
            <w:i/>
            <w:iCs/>
          </w:rPr>
          <w:t xml:space="preserve">A. </w:t>
        </w:r>
        <w:proofErr w:type="spellStart"/>
        <w:r w:rsidR="0065200A">
          <w:rPr>
            <w:i/>
            <w:iCs/>
          </w:rPr>
          <w:t>petiolata</w:t>
        </w:r>
        <w:proofErr w:type="spellEnd"/>
        <w:r w:rsidR="0065200A">
          <w:t xml:space="preserve"> treatment on either of these traits before tree cano</w:t>
        </w:r>
      </w:ins>
      <w:ins w:id="281" w:author="Perkowski, Evan A" w:date="2025-07-16T15:29:00Z" w16du:dateUtc="2025-07-16T20:29:00Z">
        <w:r w:rsidR="0065200A">
          <w:t>py closure (</w:t>
        </w:r>
        <w:r w:rsidR="0065200A">
          <w:rPr>
            <w:i/>
            <w:iCs/>
          </w:rPr>
          <w:t xml:space="preserve">A. </w:t>
        </w:r>
        <w:proofErr w:type="spellStart"/>
        <w:r w:rsidR="0065200A">
          <w:rPr>
            <w:i/>
            <w:iCs/>
          </w:rPr>
          <w:t>petiolata</w:t>
        </w:r>
        <w:proofErr w:type="spellEnd"/>
        <w:r w:rsidR="0065200A">
          <w:t xml:space="preserve"> treatment-by-canopy status interaction: </w:t>
        </w:r>
        <w:r w:rsidR="0065200A">
          <w:rPr>
            <w:i/>
            <w:iCs/>
          </w:rPr>
          <w:t>p</w:t>
        </w:r>
        <w:r w:rsidR="0065200A">
          <w:t>&lt;0.05 in both cases; Table 5; Fig. 3a, 3c).</w:t>
        </w:r>
      </w:ins>
    </w:p>
    <w:p w14:paraId="000000D5" w14:textId="7F0B1F4F" w:rsidR="00166FFE" w:rsidDel="0065200A" w:rsidRDefault="00000000" w:rsidP="00964238">
      <w:pPr>
        <w:spacing w:line="360" w:lineRule="auto"/>
        <w:rPr>
          <w:del w:id="282" w:author="Perkowski, Evan A" w:date="2025-07-16T15:29:00Z" w16du:dateUtc="2025-07-16T20:29:00Z"/>
        </w:rPr>
      </w:pPr>
      <w:del w:id="283" w:author="Perkowski, Evan A" w:date="2025-07-16T15:29:00Z" w16du:dateUtc="2025-07-16T20:29:00Z">
        <w:r w:rsidDel="0065200A">
          <w:delText xml:space="preserve"> </w:delText>
        </w:r>
        <w:r w:rsidDel="0065200A">
          <w:rPr>
            <w:i/>
          </w:rPr>
          <w:delText>Alliaria petiolata</w:delText>
        </w:r>
        <w:r w:rsidDel="0065200A">
          <w:delText xml:space="preserve"> treatment had no effect on </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=0.296; Table ; Fig. ) or </w:delText>
        </w:r>
        <w:r w:rsidDel="0065200A">
          <w:rPr>
            <w:i/>
          </w:rPr>
          <w:delText>J</w:delText>
        </w:r>
        <w:r w:rsidDel="0065200A">
          <w:rPr>
            <w:vertAlign w:val="subscript"/>
          </w:rPr>
          <w:delText>max25</w:delText>
        </w:r>
        <w:r w:rsidDel="0065200A">
          <w:delText>:</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=0.386, Table ; Fig. ). However, </w:delText>
        </w:r>
        <w:r w:rsidDel="0065200A">
          <w:rPr>
            <w:i/>
          </w:rPr>
          <w:delText>J</w:delText>
        </w:r>
        <w:r w:rsidDel="0065200A">
          <w:rPr>
            <w:vertAlign w:val="subscript"/>
          </w:rPr>
          <w:delText>max25</w:delText>
        </w:r>
        <w:r w:rsidDel="0065200A">
          <w:delText xml:space="preserve"> was reduced by 8% in the </w:delText>
        </w:r>
        <w:r w:rsidDel="0065200A">
          <w:rPr>
            <w:i/>
          </w:rPr>
          <w:delText>A. petiolata</w:delText>
        </w:r>
        <w:r w:rsidDel="0065200A">
          <w:delText xml:space="preserve">-ambient treatment compared to the </w:delText>
        </w:r>
        <w:r w:rsidDel="0065200A">
          <w:rPr>
            <w:i/>
          </w:rPr>
          <w:delText>A. petiolata</w:delText>
        </w:r>
        <w:r w:rsidDel="0065200A">
          <w:delText xml:space="preserve">-weeded treatment </w:delText>
        </w:r>
        <w:r w:rsidDel="0065200A">
          <w:rPr>
            <w:color w:val="0E101A"/>
          </w:rPr>
          <w:delText>(</w:delText>
        </w:r>
        <w:r w:rsidDel="0065200A">
          <w:rPr>
            <w:i/>
            <w:color w:val="0E101A"/>
          </w:rPr>
          <w:delText>p</w:delText>
        </w:r>
        <w:r w:rsidDel="0065200A">
          <w:rPr>
            <w:color w:val="0E101A"/>
          </w:rPr>
          <w:delText>=0.045; Table ; Fig. ), a pattern that was only observed after tree canopy closure (</w:delText>
        </w:r>
        <w:r w:rsidDel="0065200A">
          <w:rPr>
            <w:i/>
            <w:color w:val="0E101A"/>
          </w:rPr>
          <w:delText>A. petiolata</w:delText>
        </w:r>
        <w:r w:rsidDel="0065200A">
          <w:rPr>
            <w:color w:val="0E101A"/>
          </w:rPr>
          <w:delText xml:space="preserve"> treatment-by-canopy status interaction: </w:delText>
        </w:r>
        <w:r w:rsidDel="0065200A">
          <w:rPr>
            <w:i/>
            <w:color w:val="0E101A"/>
          </w:rPr>
          <w:delText>p</w:delText>
        </w:r>
        <w:r w:rsidDel="0065200A">
          <w:rPr>
            <w:color w:val="0E101A"/>
          </w:rPr>
          <w:delText>=0.020; Table  Fig. ).</w:delText>
        </w:r>
      </w:del>
    </w:p>
    <w:p w14:paraId="000000D6" w14:textId="1B779137"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284" w:author="Perkowski, Evan A" w:date="2025-07-16T15:33:00Z" w16du:dateUtc="2025-07-16T20:33:00Z">
        <w:r w:rsidR="00035B31">
          <w:t xml:space="preserve">decreased by 56% </w:t>
        </w:r>
      </w:ins>
      <w:r>
        <w:t>(</w:t>
      </w:r>
      <w:r>
        <w:rPr>
          <w:i/>
        </w:rPr>
        <w:t>p</w:t>
      </w:r>
      <w:r>
        <w:t xml:space="preserve">&lt;0.001, Table </w:t>
      </w:r>
      <w:ins w:id="285" w:author="Perkowski, Evan A" w:date="2025-07-16T14:54:00Z" w16du:dateUtc="2025-07-16T19:54:00Z">
        <w:r w:rsidR="0049263D">
          <w:t>5</w:t>
        </w:r>
      </w:ins>
      <w:r>
        <w:t xml:space="preserve">; Fig. </w:t>
      </w:r>
      <w:ins w:id="286" w:author="Perkowski, Evan A" w:date="2025-07-16T14:54:00Z" w16du:dateUtc="2025-07-16T19:54:00Z">
        <w:r w:rsidR="0049263D">
          <w:t>3b</w:t>
        </w:r>
      </w:ins>
      <w:r>
        <w:t xml:space="preserve">) and </w:t>
      </w:r>
      <w:r>
        <w:rPr>
          <w:i/>
        </w:rPr>
        <w:t>J</w:t>
      </w:r>
      <w:r>
        <w:rPr>
          <w:vertAlign w:val="subscript"/>
        </w:rPr>
        <w:t>max25</w:t>
      </w:r>
      <w:r>
        <w:t xml:space="preserve"> </w:t>
      </w:r>
      <w:ins w:id="287" w:author="Perkowski, Evan A" w:date="2025-07-16T15:33:00Z" w16du:dateUtc="2025-07-16T20:33:00Z">
        <w:r w:rsidR="00035B31">
          <w:t xml:space="preserve">decreased by 57% </w:t>
        </w:r>
      </w:ins>
      <w:r>
        <w:t>(</w:t>
      </w:r>
      <w:r>
        <w:rPr>
          <w:i/>
        </w:rPr>
        <w:t>p</w:t>
      </w:r>
      <w:r>
        <w:t xml:space="preserve">&lt;0.001, Table </w:t>
      </w:r>
      <w:ins w:id="288" w:author="Perkowski, Evan A" w:date="2025-07-16T14:54:00Z" w16du:dateUtc="2025-07-16T19:54:00Z">
        <w:r w:rsidR="0049263D">
          <w:t>5</w:t>
        </w:r>
      </w:ins>
      <w:r>
        <w:t xml:space="preserve">; Fig. </w:t>
      </w:r>
      <w:ins w:id="289" w:author="Perkowski, Evan A" w:date="2025-07-16T14:54:00Z" w16du:dateUtc="2025-07-16T19:54:00Z">
        <w:r w:rsidR="0049263D">
          <w:t>3d</w:t>
        </w:r>
      </w:ins>
      <w:r>
        <w:t xml:space="preserve">) </w:t>
      </w:r>
      <w:ins w:id="290" w:author="Perkowski, Evan A" w:date="2025-07-21T10:14:00Z" w16du:dateUtc="2025-07-21T15:14:00Z">
        <w:r w:rsidR="00DB4E46">
          <w:t xml:space="preserve">in measurements collected </w:t>
        </w:r>
      </w:ins>
      <w:r>
        <w:t xml:space="preserve">after tree canopy closure, while </w:t>
      </w:r>
      <w:r>
        <w:rPr>
          <w:i/>
        </w:rPr>
        <w:t>J</w:t>
      </w:r>
      <w:r>
        <w:rPr>
          <w:vertAlign w:val="subscript"/>
        </w:rPr>
        <w:t>max25</w:t>
      </w:r>
      <w:r>
        <w:t>:</w:t>
      </w:r>
      <w:r>
        <w:rPr>
          <w:i/>
        </w:rPr>
        <w:t>V</w:t>
      </w:r>
      <w:r>
        <w:rPr>
          <w:vertAlign w:val="subscript"/>
        </w:rPr>
        <w:t>cmax25</w:t>
      </w:r>
      <w:r>
        <w:t xml:space="preserve"> </w:t>
      </w:r>
      <w:ins w:id="291" w:author="Perkowski, Evan A" w:date="2025-07-16T15:33:00Z" w16du:dateUtc="2025-07-16T20:33:00Z">
        <w:r w:rsidR="00035B31">
          <w:t xml:space="preserve">was unaffected </w:t>
        </w:r>
      </w:ins>
      <w:r>
        <w:t>(</w:t>
      </w:r>
      <w:r>
        <w:rPr>
          <w:i/>
        </w:rPr>
        <w:t>p</w:t>
      </w:r>
      <w:r>
        <w:t>=0.</w:t>
      </w:r>
      <w:ins w:id="292" w:author="Perkowski, Evan A" w:date="2025-07-16T15:34:00Z" w16du:dateUtc="2025-07-16T20:34:00Z">
        <w:r w:rsidR="00035B31">
          <w:t>335</w:t>
        </w:r>
      </w:ins>
      <w:r>
        <w:t xml:space="preserve">, Table </w:t>
      </w:r>
      <w:ins w:id="293" w:author="Perkowski, Evan A" w:date="2025-07-16T14:54:00Z" w16du:dateUtc="2025-07-16T19:54:00Z">
        <w:r w:rsidR="0049263D">
          <w:t>5</w:t>
        </w:r>
      </w:ins>
      <w:r>
        <w:t xml:space="preserve">; Fig. </w:t>
      </w:r>
      <w:ins w:id="294" w:author="Perkowski, Evan A" w:date="2025-07-16T14:54:00Z" w16du:dateUtc="2025-07-16T19:54:00Z">
        <w:r w:rsidR="0049263D">
          <w:t>3f</w:t>
        </w:r>
      </w:ins>
      <w:r>
        <w:t xml:space="preserve">). </w:t>
      </w:r>
      <w:del w:id="295" w:author="Perkowski, Evan A" w:date="2025-07-16T15:31:00Z" w16du:dateUtc="2025-07-16T20:31:00Z">
        <w:r w:rsidDel="00035B31">
          <w:delText xml:space="preserve">The decrease in </w:delText>
        </w:r>
        <w:r w:rsidDel="00035B31">
          <w:rPr>
            <w:i/>
          </w:rPr>
          <w:delText>J</w:delText>
        </w:r>
        <w:r w:rsidDel="00035B31">
          <w:rPr>
            <w:vertAlign w:val="subscript"/>
          </w:rPr>
          <w:delText>max25</w:delText>
        </w:r>
        <w:r w:rsidDel="00035B31">
          <w:delText>:</w:delText>
        </w:r>
        <w:r w:rsidDel="00035B31">
          <w:rPr>
            <w:i/>
          </w:rPr>
          <w:delText>V</w:delText>
        </w:r>
        <w:r w:rsidDel="00035B31">
          <w:rPr>
            <w:vertAlign w:val="subscript"/>
          </w:rPr>
          <w:delText>cmax25</w:delText>
        </w:r>
        <w:r w:rsidDel="00035B31">
          <w:delText xml:space="preserve"> due to tree canopy closure was only observed in the </w:delText>
        </w:r>
        <w:r w:rsidDel="00035B31">
          <w:rPr>
            <w:i/>
          </w:rPr>
          <w:delText>A. petiolata</w:delText>
        </w:r>
        <w:r w:rsidDel="00035B31">
          <w:delText>-weeded treatment (</w:delText>
        </w:r>
        <w:r w:rsidDel="00035B31">
          <w:rPr>
            <w:i/>
          </w:rPr>
          <w:delText>A. petiolata</w:delText>
        </w:r>
        <w:r w:rsidDel="00035B31">
          <w:delText xml:space="preserve"> treatment-by-canopy status interaction: </w:delText>
        </w:r>
        <w:r w:rsidDel="00035B31">
          <w:rPr>
            <w:i/>
          </w:rPr>
          <w:delText>p</w:delText>
        </w:r>
        <w:r w:rsidDel="00035B31">
          <w:delText xml:space="preserve">=0.073; Table ; Fig. ). </w:delText>
        </w:r>
      </w:del>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=0.</w:t>
      </w:r>
      <w:ins w:id="296" w:author="Perkowski, Evan A" w:date="2025-07-16T15:30:00Z" w16du:dateUtc="2025-07-16T20:30:00Z">
        <w:r w:rsidR="00035B31">
          <w:t>992</w:t>
        </w:r>
      </w:ins>
      <w:r>
        <w:t xml:space="preserve">, Table </w:t>
      </w:r>
      <w:ins w:id="297"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298" w:author="Perkowski, Evan A" w:date="2025-07-16T15:30:00Z" w16du:dateUtc="2025-07-16T20:30:00Z">
        <w:r w:rsidR="00035B31">
          <w:t>948</w:t>
        </w:r>
      </w:ins>
      <w:r>
        <w:t xml:space="preserve">, Table </w:t>
      </w:r>
      <w:ins w:id="299"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300" w:author="Perkowski, Evan A" w:date="2025-07-16T15:31:00Z" w16du:dateUtc="2025-07-16T20:31:00Z">
        <w:r w:rsidR="00035B31">
          <w:t>671</w:t>
        </w:r>
      </w:ins>
      <w:r>
        <w:t xml:space="preserve">, Table </w:t>
      </w:r>
      <w:ins w:id="301"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302" w:author="Perkowski, Evan A" w:date="2025-07-16T15:25:00Z" w16du:dateUtc="2025-07-16T20:25:00Z">
        <w:r w:rsidR="0065200A">
          <w:rPr>
            <w:b/>
          </w:rPr>
          <w:t>5</w:t>
        </w:r>
      </w:ins>
      <w:ins w:id="303"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4DD3911D" w:rsidR="00166FFE" w:rsidRDefault="009231F4" w:rsidP="00964238">
      <w:pPr>
        <w:spacing w:line="360" w:lineRule="auto"/>
        <w:jc w:val="center"/>
        <w:rPr>
          <w:b/>
        </w:rPr>
      </w:pPr>
      <w:ins w:id="304"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del w:id="305" w:author="Perkowski, Evan A" w:date="2025-07-10T17:17:00Z" w16du:dateUtc="2025-07-10T22:17:00Z">
        <w:r w:rsidDel="00083BAB">
          <w:rPr>
            <w:b/>
            <w:noProof/>
          </w:rPr>
          <w:drawing>
            <wp:inline distT="0" distB="0" distL="0" distR="0" wp14:anchorId="18EE778A" wp14:editId="0F535E20">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del>
    </w:p>
    <w:p w14:paraId="0000012E" w14:textId="6403A70D"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200E1DA1" w14:textId="29B67D01" w:rsidR="007A7331" w:rsidRDefault="007A7331" w:rsidP="00964238">
      <w:pPr>
        <w:spacing w:line="360" w:lineRule="auto"/>
        <w:rPr>
          <w:ins w:id="306" w:author="Perkowski, Evan A" w:date="2025-07-21T13:28:00Z" w16du:dateUtc="2025-07-21T18:28:00Z"/>
          <w:color w:val="0E101A"/>
        </w:rPr>
      </w:pPr>
      <w:ins w:id="307" w:author="Perkowski, Evan A" w:date="2025-07-21T13:31:00Z" w16du:dateUtc="2025-07-21T18:31:00Z">
        <w:r>
          <w:rPr>
            <w:color w:val="0E101A"/>
          </w:rPr>
          <w:t xml:space="preserve">Previous work has established that </w:t>
        </w:r>
      </w:ins>
    </w:p>
    <w:p w14:paraId="512DB10E" w14:textId="77777777" w:rsidR="007A7331" w:rsidRDefault="007A7331" w:rsidP="00964238">
      <w:pPr>
        <w:spacing w:line="360" w:lineRule="auto"/>
        <w:rPr>
          <w:ins w:id="308" w:author="Perkowski, Evan A" w:date="2025-07-21T13:28:00Z" w16du:dateUtc="2025-07-21T18:28:00Z"/>
          <w:color w:val="0E101A"/>
        </w:rPr>
      </w:pPr>
    </w:p>
    <w:p w14:paraId="00000130" w14:textId="66EDDD67" w:rsidR="00166FFE" w:rsidRDefault="00000000" w:rsidP="00964238">
      <w:pPr>
        <w:spacing w:line="360" w:lineRule="auto"/>
        <w:rPr>
          <w:ins w:id="309" w:author="Perkowski, Evan A" w:date="2025-07-21T13:29:00Z" w16du:dateUtc="2025-07-21T18:29:00Z"/>
          <w:color w:val="0E101A"/>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 xml:space="preserve">A. </w:t>
      </w:r>
      <w:proofErr w:type="spellStart"/>
      <w:r>
        <w:rPr>
          <w:i/>
          <w:color w:val="0E101A"/>
        </w:rPr>
        <w:t>petiolata</w:t>
      </w:r>
      <w:proofErr w:type="spellEnd"/>
      <w:r>
        <w:rPr>
          <w:color w:val="0E101A"/>
        </w:rPr>
        <w:t xml:space="preserve"> treatment w</w:t>
      </w:r>
      <w:r w:rsidR="00ED188D">
        <w:rPr>
          <w:color w:val="0E101A"/>
        </w:rPr>
        <w:t>as</w:t>
      </w:r>
      <w:r>
        <w:rPr>
          <w:color w:val="0E101A"/>
        </w:rPr>
        <w:t xml:space="preserve"> associated with a reduction in apparent photosynthetic capacity</w:t>
      </w:r>
      <w:ins w:id="310" w:author="Perkowski, Evan A" w:date="2025-07-21T13:28:00Z" w16du:dateUtc="2025-07-21T18:28:00Z">
        <w:r w:rsidR="007A7331">
          <w:rPr>
            <w:color w:val="0E101A"/>
          </w:rPr>
          <w:t xml:space="preserve"> (i.e., </w:t>
        </w:r>
        <w:r w:rsidR="007A7331">
          <w:rPr>
            <w:i/>
            <w:iCs/>
            <w:color w:val="0E101A"/>
          </w:rPr>
          <w:t>V</w:t>
        </w:r>
        <w:r w:rsidR="007A7331">
          <w:rPr>
            <w:color w:val="0E101A"/>
            <w:vertAlign w:val="subscript"/>
          </w:rPr>
          <w:t>cmax25</w:t>
        </w:r>
        <w:r w:rsidR="007A7331">
          <w:rPr>
            <w:color w:val="0E101A"/>
          </w:rPr>
          <w:t xml:space="preserve">, </w:t>
        </w:r>
        <w:r w:rsidR="007A7331">
          <w:rPr>
            <w:i/>
            <w:iCs/>
            <w:color w:val="0E101A"/>
          </w:rPr>
          <w:t>J</w:t>
        </w:r>
        <w:r w:rsidR="007A7331">
          <w:rPr>
            <w:color w:val="0E101A"/>
            <w:vertAlign w:val="subscript"/>
          </w:rPr>
          <w:t>max25</w:t>
        </w:r>
        <w:r w:rsidR="007A7331">
          <w:rPr>
            <w:color w:val="0E101A"/>
          </w:rPr>
          <w:t>)</w:t>
        </w:r>
      </w:ins>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 xml:space="preserve">M. </w:t>
      </w:r>
      <w:proofErr w:type="spellStart"/>
      <w:r>
        <w:rPr>
          <w:i/>
          <w:color w:val="0E101A"/>
        </w:rPr>
        <w:t>racemosum</w:t>
      </w:r>
      <w:proofErr w:type="spellEnd"/>
      <w:r>
        <w:rPr>
          <w:color w:val="0E101A"/>
        </w:rPr>
        <w:t xml:space="preserve"> to </w:t>
      </w:r>
      <w:r>
        <w:rPr>
          <w:i/>
          <w:color w:val="0E101A"/>
        </w:rPr>
        <w:t xml:space="preserve">A. </w:t>
      </w:r>
      <w:proofErr w:type="spellStart"/>
      <w:r>
        <w:rPr>
          <w:i/>
          <w:color w:val="0E101A"/>
        </w:rPr>
        <w:t>petiolata</w:t>
      </w:r>
      <w:proofErr w:type="spellEnd"/>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apparent photosynthetic capacity. Building on results reported in</w:t>
      </w:r>
      <w:r w:rsidR="00F45C5F">
        <w:rPr>
          <w:color w:val="0E101A"/>
        </w:rPr>
        <w:t xml:space="preserve"> </w:t>
      </w:r>
      <w:sdt>
        <w:sdtPr>
          <w:rPr>
            <w:color w:val="000000"/>
          </w:rPr>
          <w:tag w:val="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401035266"/>
          <w:placeholder>
            <w:docPart w:val="DefaultPlaceholder_-1854013440"/>
          </w:placeholder>
        </w:sdtPr>
        <w:sdtContent>
          <w:proofErr w:type="spellStart"/>
          <w:r w:rsidR="006511C5" w:rsidRPr="006511C5">
            <w:rPr>
              <w:color w:val="000000"/>
            </w:rPr>
            <w:t>Bialic</w:t>
          </w:r>
          <w:proofErr w:type="spellEnd"/>
          <w:r w:rsidR="006511C5" w:rsidRPr="006511C5">
            <w:rPr>
              <w:color w:val="000000"/>
            </w:rPr>
            <w:t>-Murphy et al. (2021)</w:t>
          </w:r>
        </w:sdtContent>
      </w:sdt>
      <w:ins w:id="311" w:author="Perkowski, Evan A" w:date="2025-07-21T10:15:00Z" w16du:dateUtc="2025-07-21T15:15:00Z">
        <w:r w:rsidR="004E13AA">
          <w:rPr>
            <w:color w:val="000000"/>
          </w:rPr>
          <w:t xml:space="preserve">, who showed that </w:t>
        </w:r>
        <w:r w:rsidR="004E13AA">
          <w:rPr>
            <w:i/>
            <w:iCs/>
            <w:color w:val="000000"/>
          </w:rPr>
          <w:t xml:space="preserve">A. </w:t>
        </w:r>
        <w:proofErr w:type="spellStart"/>
        <w:r w:rsidR="004E13AA">
          <w:rPr>
            <w:i/>
            <w:iCs/>
            <w:color w:val="000000"/>
          </w:rPr>
          <w:t>petiolata</w:t>
        </w:r>
        <w:proofErr w:type="spellEnd"/>
        <w:r w:rsidR="004E13AA">
          <w:rPr>
            <w:color w:val="000000"/>
          </w:rPr>
          <w:t xml:space="preserve"> treatments modify</w:t>
        </w:r>
      </w:ins>
      <w:ins w:id="312" w:author="Perkowski, Evan A" w:date="2025-07-21T10:16:00Z" w16du:dateUtc="2025-07-21T15:16:00Z">
        <w:r w:rsidR="004E13AA">
          <w:rPr>
            <w:color w:val="000000"/>
          </w:rPr>
          <w:t xml:space="preserve"> AMF community structure and native plant</w:t>
        </w:r>
      </w:ins>
      <w:ins w:id="313" w:author="Perkowski, Evan A" w:date="2025-07-21T10:15:00Z" w16du:dateUtc="2025-07-21T15:15:00Z">
        <w:r w:rsidR="004E13AA">
          <w:rPr>
            <w:color w:val="000000"/>
          </w:rPr>
          <w:t xml:space="preserve"> nutrient and water economies</w:t>
        </w:r>
      </w:ins>
      <w:ins w:id="314" w:author="Perkowski, Evan A" w:date="2025-07-21T10:16:00Z" w16du:dateUtc="2025-07-21T15:16:00Z">
        <w:r w:rsidR="004E13AA">
          <w:rPr>
            <w:color w:val="000000"/>
          </w:rPr>
          <w:t xml:space="preserve"> (Table 1)</w:t>
        </w:r>
      </w:ins>
      <w:r>
        <w:rPr>
          <w:color w:val="000000"/>
        </w:rPr>
        <w:t xml:space="preserve">, these observations </w:t>
      </w:r>
      <w:r>
        <w:rPr>
          <w:color w:val="0E101A"/>
        </w:rPr>
        <w:t xml:space="preserve">suggest that </w:t>
      </w:r>
      <w:r>
        <w:rPr>
          <w:i/>
          <w:color w:val="0E101A"/>
        </w:rPr>
        <w:t xml:space="preserve">A. </w:t>
      </w:r>
      <w:proofErr w:type="spellStart"/>
      <w:r>
        <w:rPr>
          <w:i/>
          <w:color w:val="0E101A"/>
        </w:rPr>
        <w:t>petiolata</w:t>
      </w:r>
      <w:proofErr w:type="spellEnd"/>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 xml:space="preserve">M. </w:t>
      </w:r>
      <w:proofErr w:type="spellStart"/>
      <w:r>
        <w:rPr>
          <w:i/>
          <w:color w:val="0E101A"/>
        </w:rPr>
        <w:t>racemosum</w:t>
      </w:r>
      <w:proofErr w:type="spellEnd"/>
      <w:r>
        <w:rPr>
          <w:color w:val="0E101A"/>
        </w:rPr>
        <w:t>.</w:t>
      </w:r>
    </w:p>
    <w:p w14:paraId="5D82F2D0" w14:textId="77777777" w:rsidR="007A7331" w:rsidRDefault="007A7331" w:rsidP="00964238">
      <w:pPr>
        <w:spacing w:line="360" w:lineRule="auto"/>
        <w:rPr>
          <w:ins w:id="315" w:author="Perkowski, Evan A" w:date="2025-07-21T13:29:00Z" w16du:dateUtc="2025-07-21T18:29:00Z"/>
          <w:color w:val="0E101A"/>
        </w:rPr>
      </w:pPr>
    </w:p>
    <w:p w14:paraId="2091802F" w14:textId="77777777" w:rsidR="007A7331" w:rsidRDefault="007A7331" w:rsidP="00964238">
      <w:pPr>
        <w:spacing w:line="360" w:lineRule="auto"/>
        <w:rPr>
          <w:ins w:id="316" w:author="Perkowski, Evan A" w:date="2025-07-21T13:29:00Z" w16du:dateUtc="2025-07-21T18:29:00Z"/>
          <w:color w:val="0E101A"/>
        </w:rPr>
      </w:pPr>
    </w:p>
    <w:p w14:paraId="5C94FDDD" w14:textId="77777777" w:rsidR="007A7331" w:rsidRDefault="007A7331" w:rsidP="00964238">
      <w:pPr>
        <w:spacing w:line="360" w:lineRule="auto"/>
        <w:rPr>
          <w:ins w:id="317" w:author="Perkowski, Evan A" w:date="2025-07-21T13:29:00Z" w16du:dateUtc="2025-07-21T18:29:00Z"/>
          <w:color w:val="0E101A"/>
        </w:rPr>
      </w:pPr>
    </w:p>
    <w:p w14:paraId="7E6AC754" w14:textId="77777777" w:rsidR="007A7331" w:rsidRDefault="007A7331" w:rsidP="00964238">
      <w:pPr>
        <w:spacing w:line="360" w:lineRule="auto"/>
        <w:rPr>
          <w:ins w:id="318" w:author="Perkowski, Evan A" w:date="2025-07-21T13:29:00Z" w16du:dateUtc="2025-07-21T18:29:00Z"/>
          <w:color w:val="0E101A"/>
        </w:rPr>
      </w:pPr>
    </w:p>
    <w:p w14:paraId="24EAE89D" w14:textId="77777777" w:rsidR="007A7331" w:rsidRDefault="007A7331" w:rsidP="00964238">
      <w:pPr>
        <w:spacing w:line="360" w:lineRule="auto"/>
        <w:rPr>
          <w:ins w:id="319" w:author="Perkowski, Evan A" w:date="2025-07-21T13:29:00Z" w16du:dateUtc="2025-07-21T18:29:00Z"/>
          <w:color w:val="0E101A"/>
        </w:rPr>
      </w:pPr>
    </w:p>
    <w:p w14:paraId="6875C513" w14:textId="77777777" w:rsidR="007A7331" w:rsidRDefault="007A7331" w:rsidP="00964238">
      <w:pPr>
        <w:spacing w:line="360" w:lineRule="auto"/>
        <w:rPr>
          <w:color w:val="0E101A"/>
        </w:rPr>
      </w:pPr>
    </w:p>
    <w:p w14:paraId="00000131" w14:textId="56DF4BB5" w:rsidR="00166FFE" w:rsidRDefault="00000000" w:rsidP="00F45C5F">
      <w:pPr>
        <w:spacing w:line="360" w:lineRule="auto"/>
        <w:ind w:firstLine="720"/>
        <w:rPr>
          <w:color w:val="0E101A"/>
        </w:rPr>
      </w:pPr>
      <w:r>
        <w:rPr>
          <w:color w:val="0E101A"/>
        </w:rPr>
        <w:t xml:space="preserve">While the mechanisms that drove photosynthetic responses to </w:t>
      </w:r>
      <w:r>
        <w:rPr>
          <w:i/>
          <w:color w:val="0E101A"/>
        </w:rPr>
        <w:t xml:space="preserve">A. </w:t>
      </w:r>
      <w:proofErr w:type="spellStart"/>
      <w:r>
        <w:rPr>
          <w:i/>
          <w:color w:val="0E101A"/>
        </w:rPr>
        <w:t>petiolata</w:t>
      </w:r>
      <w:proofErr w:type="spellEnd"/>
      <w:r>
        <w:rPr>
          <w:color w:val="0E101A"/>
        </w:rPr>
        <w:t xml:space="preserve"> treatment were different between the two species, native plant responses to </w:t>
      </w:r>
      <w:r>
        <w:rPr>
          <w:i/>
          <w:color w:val="0E101A"/>
        </w:rPr>
        <w:t xml:space="preserve">A. </w:t>
      </w:r>
      <w:proofErr w:type="spellStart"/>
      <w:r>
        <w:rPr>
          <w:i/>
          <w:color w:val="0E101A"/>
        </w:rPr>
        <w:t>petiolata</w:t>
      </w:r>
      <w:proofErr w:type="spellEnd"/>
      <w:r>
        <w:rPr>
          <w:color w:val="0E101A"/>
        </w:rPr>
        <w:t xml:space="preserve"> treatment were generally more pronounced</w:t>
      </w:r>
      <w:r w:rsidR="00F45C5F">
        <w:rPr>
          <w:color w:val="0E101A"/>
        </w:rPr>
        <w:t xml:space="preserve"> late</w:t>
      </w:r>
      <w:r>
        <w:rPr>
          <w:color w:val="0E101A"/>
        </w:rPr>
        <w:t xml:space="preserve">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 xml:space="preserve">A. </w:t>
      </w:r>
      <w:proofErr w:type="spellStart"/>
      <w:r>
        <w:rPr>
          <w:i/>
          <w:color w:val="0E101A"/>
        </w:rPr>
        <w:t>petiolata</w:t>
      </w:r>
      <w:proofErr w:type="spellEnd"/>
      <w:r>
        <w:rPr>
          <w:color w:val="0E101A"/>
        </w:rPr>
        <w:t xml:space="preserve"> coincided with a reduction in soil nutrient availability and soil moisture as the grow</w:t>
      </w:r>
      <w:r w:rsidR="00F45C5F">
        <w:rPr>
          <w:color w:val="0E101A"/>
        </w:rPr>
        <w:t>ing</w:t>
      </w:r>
      <w:r>
        <w:rPr>
          <w:color w:val="0E101A"/>
        </w:rPr>
        <w:t xml:space="preserve"> season progressed</w:t>
      </w:r>
      <w:r w:rsidR="000E2D3C">
        <w:rPr>
          <w:color w:val="0E101A"/>
        </w:rPr>
        <w:t xml:space="preserve">, which may have increased reliance on </w:t>
      </w:r>
      <w:r>
        <w:rPr>
          <w:color w:val="0E101A"/>
        </w:rPr>
        <w:t>AM fungal partners for soil resources</w:t>
      </w:r>
      <w:r w:rsidR="00F45C5F">
        <w:rPr>
          <w:color w:val="0E101A"/>
        </w:rPr>
        <w:t xml:space="preserve"> </w:t>
      </w:r>
      <w:sdt>
        <w:sdtPr>
          <w:rPr>
            <w:color w:val="000000"/>
          </w:rPr>
          <w:tag w:val="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
          <w:id w:val="-307637742"/>
          <w:placeholder>
            <w:docPart w:val="DefaultPlaceholder_-1854013440"/>
          </w:placeholder>
        </w:sdtPr>
        <w:sdtContent>
          <w:r w:rsidR="006511C5" w:rsidRPr="00F12B35">
            <w:rPr>
              <w:color w:val="000000"/>
            </w:rPr>
            <w:t>(Kummel &amp; Salant, 2006; Treseder, 2004; van Diepen et al., 2007)</w:t>
          </w:r>
        </w:sdtContent>
      </w:sdt>
      <w:r w:rsidR="000E2D3C">
        <w:rPr>
          <w:color w:val="0E101A"/>
        </w:rPr>
        <w:t xml:space="preserve">. Disruptions in AM fungal </w:t>
      </w:r>
      <w:r w:rsidR="000E2D3C">
        <w:rPr>
          <w:color w:val="0E101A"/>
        </w:rPr>
        <w:lastRenderedPageBreak/>
        <w:t xml:space="preserve">mutualism function due to the allelopathic invader may have </w:t>
      </w:r>
      <w:r>
        <w:rPr>
          <w:color w:val="0E101A"/>
        </w:rPr>
        <w:t>increased the cost of acquiring soil resources</w:t>
      </w:r>
      <w:r w:rsidR="000E2D3C">
        <w:rPr>
          <w:color w:val="0E101A"/>
        </w:rPr>
        <w:t xml:space="preserve">, potentially </w:t>
      </w:r>
      <w:r w:rsidR="00F45C5F">
        <w:rPr>
          <w:color w:val="0E101A"/>
        </w:rPr>
        <w:t>altering</w:t>
      </w:r>
      <w:r>
        <w:rPr>
          <w:color w:val="0E101A"/>
        </w:rPr>
        <w:t xml:space="preserve"> resource uptake and allocation to photosynthetic tissues</w:t>
      </w:r>
      <w:r w:rsidR="00F45C5F">
        <w:rPr>
          <w:color w:val="0E101A"/>
        </w:rPr>
        <w:t xml:space="preserve"> </w:t>
      </w:r>
      <w:sdt>
        <w:sdtPr>
          <w:rPr>
            <w:color w:val="000000"/>
          </w:rPr>
          <w:tag w:val="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1777244280"/>
          <w:placeholder>
            <w:docPart w:val="DefaultPlaceholder_-1854013440"/>
          </w:placeholder>
        </w:sdtPr>
        <w:sdtContent>
          <w:r w:rsidR="006511C5" w:rsidRPr="006511C5">
            <w:rPr>
              <w:color w:val="000000"/>
            </w:rPr>
            <w:t>(Waring et al., 2023)</w:t>
          </w:r>
        </w:sdtContent>
      </w:sdt>
      <w:r>
        <w:rPr>
          <w:color w:val="0E101A"/>
        </w:rPr>
        <w:t xml:space="preserve">. These patterns may have been exacerbated by the reduction in soil moisture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 xml:space="preserve">A. </w:t>
      </w:r>
      <w:proofErr w:type="spellStart"/>
      <w:r>
        <w:rPr>
          <w:i/>
          <w:color w:val="0E101A"/>
        </w:rPr>
        <w:t>petiolata</w:t>
      </w:r>
      <w:proofErr w:type="spellEnd"/>
      <w:r>
        <w:rPr>
          <w:color w:val="0E101A"/>
        </w:rPr>
        <w:t>-ambient treatment.</w:t>
      </w:r>
    </w:p>
    <w:p w14:paraId="00000132" w14:textId="5882D91B" w:rsidR="00166FFE" w:rsidRDefault="00000000" w:rsidP="00964238">
      <w:pPr>
        <w:spacing w:line="360" w:lineRule="auto"/>
        <w:ind w:firstLine="720"/>
        <w:rPr>
          <w:color w:val="0E101A"/>
        </w:rPr>
      </w:pPr>
      <w:r>
        <w:rPr>
          <w:color w:val="0E101A"/>
        </w:rPr>
        <w:t xml:space="preserve">Overall, our results indicate that native plant responses </w:t>
      </w:r>
      <w:r w:rsidR="00F45C5F">
        <w:rPr>
          <w:color w:val="0E101A"/>
        </w:rPr>
        <w:t>the allelopathic invader</w:t>
      </w:r>
      <w:r>
        <w:rPr>
          <w:color w:val="0E101A"/>
        </w:rPr>
        <w:t xml:space="preserve"> intensified as the growth season progressed, even though the mechanisms that drove individual species responses differed. These findings provide important insight into understanding </w:t>
      </w:r>
      <w:r w:rsidR="00F45C5F">
        <w:rPr>
          <w:color w:val="0E101A"/>
        </w:rPr>
        <w:t xml:space="preserve">native </w:t>
      </w:r>
      <w:r>
        <w:rPr>
          <w:color w:val="0E101A"/>
        </w:rPr>
        <w:t>plant responses to allelopathic plant invasion and highlight the need to understand these responses 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00000135" w14:textId="650EC417" w:rsidR="00166FFE" w:rsidRDefault="00000000" w:rsidP="00964238">
      <w:pPr>
        <w:spacing w:line="360" w:lineRule="auto"/>
      </w:pPr>
      <w:r>
        <w:t xml:space="preserve">Net photosynthesis rates were reduced in the </w:t>
      </w:r>
      <w:r>
        <w:rPr>
          <w:i/>
        </w:rPr>
        <w:t xml:space="preserve">A. </w:t>
      </w:r>
      <w:proofErr w:type="spellStart"/>
      <w:r>
        <w:rPr>
          <w:i/>
        </w:rPr>
        <w:t>petiolata</w:t>
      </w:r>
      <w:proofErr w:type="spellEnd"/>
      <w:r>
        <w:t xml:space="preserve">-ambient treatment for both </w:t>
      </w:r>
      <w:r>
        <w:rPr>
          <w:i/>
        </w:rPr>
        <w:t>Trillium</w:t>
      </w:r>
      <w:r>
        <w:t xml:space="preserve"> spp. and </w:t>
      </w:r>
      <w:r>
        <w:rPr>
          <w:i/>
        </w:rPr>
        <w:t xml:space="preserve">M. </w:t>
      </w:r>
      <w:proofErr w:type="spellStart"/>
      <w:r>
        <w:rPr>
          <w:i/>
        </w:rPr>
        <w:t>racemosum</w:t>
      </w:r>
      <w:proofErr w:type="spellEnd"/>
      <w:r>
        <w:t xml:space="preserve">, but the mechanisms underlying these responses differed between species. </w:t>
      </w:r>
      <w:r>
        <w:rPr>
          <w:i/>
        </w:rPr>
        <w:t>Trillium</w:t>
      </w:r>
      <w:r>
        <w:t xml:space="preserve"> spp. responses to </w:t>
      </w:r>
      <w:r>
        <w:rPr>
          <w:i/>
        </w:rPr>
        <w:t xml:space="preserve">A. </w:t>
      </w:r>
      <w:proofErr w:type="spellStart"/>
      <w:r>
        <w:rPr>
          <w:i/>
        </w:rPr>
        <w:t>petiolata</w:t>
      </w:r>
      <w:proofErr w:type="spellEnd"/>
      <w:r>
        <w:t xml:space="preserve"> treatment suggest that the allelopathic invader induced a form of nutrient </w:t>
      </w:r>
      <w:r w:rsidR="00F45C5F">
        <w:t>stress</w:t>
      </w:r>
      <w:r>
        <w:t>, modifying net photosynthesis by reducing apparent photosynthetic capacity through a</w:t>
      </w:r>
      <w:r w:rsidR="00F45C5F">
        <w:t xml:space="preserve"> likely</w:t>
      </w:r>
      <w:r>
        <w:t xml:space="preserve"> shift in nutrient allocation to photosynthetic enzymes. The null effect of </w:t>
      </w:r>
      <w:r>
        <w:rPr>
          <w:i/>
        </w:rPr>
        <w:t xml:space="preserve">A. </w:t>
      </w:r>
      <w:proofErr w:type="spellStart"/>
      <w:r>
        <w:rPr>
          <w:i/>
        </w:rPr>
        <w:t>petiolata</w:t>
      </w:r>
      <w:proofErr w:type="spellEnd"/>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 xml:space="preserve">A. </w:t>
      </w:r>
      <w:proofErr w:type="spellStart"/>
      <w:r>
        <w:rPr>
          <w:i/>
        </w:rPr>
        <w:t>petiolata</w:t>
      </w:r>
      <w:proofErr w:type="spellEnd"/>
      <w:r>
        <w:t>-ambient treatment implies that any reduction in nutrient provisioning toward photosynthetic enzymes may have been due to a reduction in the fraction of leaf nutrients allocated to bioenergetics</w:t>
      </w:r>
      <w:r w:rsidR="00F45C5F">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065643895"/>
          <w:placeholder>
            <w:docPart w:val="DefaultPlaceholder_-1854013440"/>
          </w:placeholder>
        </w:sdtPr>
        <w:sdtContent>
          <w:r w:rsidR="006511C5" w:rsidRPr="00F12B35">
            <w:rPr>
              <w:color w:val="000000"/>
            </w:rPr>
            <w:t>(Niinemets et al., 1998; Niinemets &amp; Tenhunen, 1997; Waring et al., 2023)</w:t>
          </w:r>
        </w:sdtContent>
      </w:sdt>
      <w:r w:rsidR="00F45C5F">
        <w:t xml:space="preserve">. </w:t>
      </w:r>
      <w:r>
        <w:t xml:space="preserve">Null effects of </w:t>
      </w:r>
      <w:r>
        <w:rPr>
          <w:i/>
        </w:rPr>
        <w:t xml:space="preserve">A. </w:t>
      </w:r>
      <w:proofErr w:type="spellStart"/>
      <w:r>
        <w:rPr>
          <w:i/>
        </w:rPr>
        <w:t>petiolata</w:t>
      </w:r>
      <w:proofErr w:type="spellEnd"/>
      <w:r>
        <w:t xml:space="preserve"> treatment on stomatal conductance and stomatal limitation indicate that </w:t>
      </w:r>
      <w:r>
        <w:rPr>
          <w:i/>
        </w:rPr>
        <w:t xml:space="preserve">A. </w:t>
      </w:r>
      <w:proofErr w:type="spellStart"/>
      <w:r>
        <w:rPr>
          <w:i/>
        </w:rPr>
        <w:t>petiolata</w:t>
      </w:r>
      <w:proofErr w:type="spellEnd"/>
      <w:r>
        <w:t xml:space="preserve"> do</w:t>
      </w:r>
      <w:r w:rsidR="00F45C5F">
        <w:t>es</w:t>
      </w:r>
      <w:r>
        <w:t xml:space="preserve"> not impact the water economics of </w:t>
      </w:r>
      <w:r>
        <w:rPr>
          <w:i/>
        </w:rPr>
        <w:t>Trillium</w:t>
      </w:r>
      <w:r>
        <w:t xml:space="preserve"> spp., </w:t>
      </w:r>
      <w:r>
        <w:lastRenderedPageBreak/>
        <w:t>suggesting that</w:t>
      </w:r>
      <w:r w:rsidR="00B65911">
        <w:t xml:space="preserve"> the</w:t>
      </w:r>
      <w:r>
        <w:t xml:space="preserve"> physiological responses to the allelopathic invader </w:t>
      </w:r>
      <w:r w:rsidR="00B65911">
        <w:t>we</w:t>
      </w:r>
      <w:r>
        <w:t>re driven entirely by shifts in nutrient economics.</w:t>
      </w:r>
    </w:p>
    <w:p w14:paraId="1D702F59" w14:textId="2523FD9A" w:rsidR="00F45C5F" w:rsidRDefault="00000000" w:rsidP="00F45C5F">
      <w:pPr>
        <w:spacing w:line="360" w:lineRule="auto"/>
        <w:ind w:firstLine="720"/>
      </w:pPr>
      <w:r>
        <w:t xml:space="preserve">In contrast, </w:t>
      </w:r>
      <w:r>
        <w:rPr>
          <w:i/>
        </w:rPr>
        <w:t xml:space="preserve">M. </w:t>
      </w:r>
      <w:proofErr w:type="spellStart"/>
      <w:r>
        <w:rPr>
          <w:i/>
        </w:rPr>
        <w:t>racemosum</w:t>
      </w:r>
      <w:proofErr w:type="spellEnd"/>
      <w:r>
        <w:t xml:space="preserve"> responses to </w:t>
      </w:r>
      <w:r>
        <w:rPr>
          <w:i/>
        </w:rPr>
        <w:t xml:space="preserve">A. </w:t>
      </w:r>
      <w:proofErr w:type="spellStart"/>
      <w:r>
        <w:rPr>
          <w:i/>
        </w:rPr>
        <w:t>petiolata</w:t>
      </w:r>
      <w:proofErr w:type="spellEnd"/>
      <w:r>
        <w:t xml:space="preserve"> treatment</w:t>
      </w:r>
      <w:r w:rsidR="00F45C5F">
        <w:t xml:space="preserve"> suggest that </w:t>
      </w:r>
      <w:proofErr w:type="spellStart"/>
      <w:r w:rsidR="00F45C5F">
        <w:t>presense</w:t>
      </w:r>
      <w:proofErr w:type="spellEnd"/>
      <w:r w:rsidR="00F45C5F">
        <w:t xml:space="preserve"> of the allelopathic invader induced a form of water stress</w:t>
      </w:r>
      <w:r>
        <w:t xml:space="preserve">, as reduced net photosynthesis rates in the </w:t>
      </w:r>
      <w:r>
        <w:rPr>
          <w:i/>
        </w:rPr>
        <w:t xml:space="preserve">A. </w:t>
      </w:r>
      <w:proofErr w:type="spellStart"/>
      <w:r>
        <w:rPr>
          <w:i/>
        </w:rPr>
        <w:t>petiolata</w:t>
      </w:r>
      <w:proofErr w:type="spellEnd"/>
      <w:r>
        <w:t xml:space="preserve">-ambient treatment were driven by a reduction in stomatal conductance that increased late-season stomatal limitation. While these effects could have been due to direct phytotoxic effects of </w:t>
      </w:r>
      <w:r>
        <w:rPr>
          <w:i/>
        </w:rPr>
        <w:t xml:space="preserve">A. </w:t>
      </w:r>
      <w:proofErr w:type="spellStart"/>
      <w:r>
        <w:rPr>
          <w:i/>
        </w:rPr>
        <w:t>petiolata</w:t>
      </w:r>
      <w:proofErr w:type="spellEnd"/>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w:t>
      </w:r>
      <w:r w:rsidR="00F45C5F">
        <w:t xml:space="preserve">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508133052"/>
          <w:placeholder>
            <w:docPart w:val="DefaultPlaceholder_-1854013440"/>
          </w:placeholder>
        </w:sdtPr>
        <w:sdtContent>
          <w:r w:rsidR="006511C5" w:rsidRPr="006511C5">
            <w:rPr>
              <w:color w:val="000000"/>
            </w:rPr>
            <w:t>(Hale et al., 2016)</w:t>
          </w:r>
        </w:sdtContent>
      </w:sdt>
      <w:r w:rsidR="00F45C5F">
        <w:t xml:space="preserve">. </w:t>
      </w:r>
      <w:r>
        <w:t xml:space="preserve">These patterns corresponded with null effects of </w:t>
      </w:r>
      <w:r>
        <w:rPr>
          <w:i/>
        </w:rPr>
        <w:t xml:space="preserve">A. </w:t>
      </w:r>
      <w:proofErr w:type="spellStart"/>
      <w:r>
        <w:rPr>
          <w:i/>
        </w:rPr>
        <w:t>petiolata</w:t>
      </w:r>
      <w:proofErr w:type="spellEnd"/>
      <w:r>
        <w:rPr>
          <w:i/>
        </w:rPr>
        <w:t xml:space="preserve"> </w:t>
      </w:r>
      <w:r>
        <w:t xml:space="preserve">treatment on apparent photosynthetic capacity, supporting previous work suggesting that physiological responses of </w:t>
      </w:r>
      <w:r>
        <w:rPr>
          <w:i/>
        </w:rPr>
        <w:t xml:space="preserve">M. </w:t>
      </w:r>
      <w:proofErr w:type="spellStart"/>
      <w:r>
        <w:rPr>
          <w:i/>
        </w:rPr>
        <w:t>racemosum</w:t>
      </w:r>
      <w:proofErr w:type="spellEnd"/>
      <w:r>
        <w:t xml:space="preserve"> to </w:t>
      </w:r>
      <w:r>
        <w:rPr>
          <w:i/>
        </w:rPr>
        <w:t xml:space="preserve">A. </w:t>
      </w:r>
      <w:proofErr w:type="spellStart"/>
      <w:r>
        <w:rPr>
          <w:i/>
        </w:rPr>
        <w:t>petiolata</w:t>
      </w:r>
      <w:proofErr w:type="spellEnd"/>
      <w:r>
        <w:t xml:space="preserve"> invasion are associated with changes in water economics, not nutrient economics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885261953"/>
          <w:placeholder>
            <w:docPart w:val="DefaultPlaceholder_-1854013440"/>
          </w:placeholder>
        </w:sdtPr>
        <w:sdtContent>
          <w:r w:rsidR="006511C5" w:rsidRPr="006511C5">
            <w:rPr>
              <w:color w:val="000000"/>
            </w:rPr>
            <w:t>(Hale et al., 2011, 2016)</w:t>
          </w:r>
        </w:sdtContent>
      </w:sdt>
      <w:r w:rsidR="00F45C5F">
        <w:t>.</w:t>
      </w:r>
    </w:p>
    <w:p w14:paraId="00000137" w14:textId="64063E24" w:rsidR="00166FFE" w:rsidRPr="00F45C5F" w:rsidRDefault="00000000" w:rsidP="00F45C5F">
      <w:pPr>
        <w:spacing w:line="360" w:lineRule="auto"/>
        <w:ind w:firstLine="720"/>
      </w:pPr>
      <w:r>
        <w:t xml:space="preserve">The differences in the physiological responses of </w:t>
      </w:r>
      <w:r>
        <w:rPr>
          <w:i/>
        </w:rPr>
        <w:t>Trillium</w:t>
      </w:r>
      <w:r>
        <w:t xml:space="preserve"> spp. and </w:t>
      </w:r>
      <w:r>
        <w:rPr>
          <w:i/>
        </w:rPr>
        <w:t xml:space="preserve">M. </w:t>
      </w:r>
      <w:proofErr w:type="spellStart"/>
      <w:r>
        <w:rPr>
          <w:i/>
        </w:rPr>
        <w:t>racemosum</w:t>
      </w:r>
      <w:proofErr w:type="spellEnd"/>
      <w:r>
        <w:t xml:space="preserve"> may be due in part to differences in leaf economic strategy. While </w:t>
      </w:r>
      <w:r>
        <w:rPr>
          <w:i/>
        </w:rPr>
        <w:t xml:space="preserve">Trillium </w:t>
      </w:r>
      <w:r>
        <w:t xml:space="preserve">spp. and </w:t>
      </w:r>
      <w:r>
        <w:rPr>
          <w:i/>
        </w:rPr>
        <w:t xml:space="preserve">M. </w:t>
      </w:r>
      <w:proofErr w:type="spellStart"/>
      <w:r>
        <w:rPr>
          <w:i/>
        </w:rPr>
        <w:t>racemosum</w:t>
      </w:r>
      <w:proofErr w:type="spellEnd"/>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355427837"/>
          <w:placeholder>
            <w:docPart w:val="DefaultPlaceholder_-1854013440"/>
          </w:placeholder>
        </w:sdtPr>
        <w:sdtContent>
          <w:r w:rsidR="006511C5" w:rsidRPr="00F12B35">
            <w:rPr>
              <w:color w:val="000000"/>
            </w:rPr>
            <w:t>(Brundrett &amp; Kendrick, 1987, 1990; Heberling et al., 2019)</w:t>
          </w:r>
        </w:sdtContent>
      </w:sdt>
      <w:r w:rsidR="00F45C5F">
        <w:rPr>
          <w:color w:val="0E101A"/>
        </w:rPr>
        <w:t xml:space="preserve">, </w:t>
      </w:r>
      <w:r>
        <w:rPr>
          <w:color w:val="0E101A"/>
        </w:rPr>
        <w:t>the</w:t>
      </w:r>
      <w:r w:rsidR="000E2D3C">
        <w:rPr>
          <w:color w:val="0E101A"/>
        </w:rPr>
        <w:t>se two</w:t>
      </w:r>
      <w:r>
        <w:rPr>
          <w:color w:val="0E101A"/>
        </w:rPr>
        <w:t xml:space="preserve"> species differ in leaf lifespan, placing them at different positions along the leaf economics spectrum</w:t>
      </w:r>
      <w:r>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2124213350"/>
          <w:placeholder>
            <w:docPart w:val="DefaultPlaceholder_-1854013440"/>
          </w:placeholder>
        </w:sdtPr>
        <w:sdtContent>
          <w:r w:rsidR="006511C5" w:rsidRPr="006511C5">
            <w:rPr>
              <w:color w:val="000000"/>
            </w:rPr>
            <w:t>(Onoda et al., 2017; Reich, 2014; Wright et al., 2004)</w:t>
          </w:r>
        </w:sdtContent>
      </w:sdt>
      <w:r w:rsidR="00F45C5F">
        <w:t xml:space="preserve">. </w:t>
      </w:r>
      <w:r>
        <w:t xml:space="preserve">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 xml:space="preserve">M. </w:t>
      </w:r>
      <w:proofErr w:type="spellStart"/>
      <w:r>
        <w:rPr>
          <w:i/>
        </w:rPr>
        <w:t>racemosum</w:t>
      </w:r>
      <w:proofErr w:type="spellEnd"/>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 xml:space="preserve">M. </w:t>
      </w:r>
      <w:proofErr w:type="spellStart"/>
      <w:r>
        <w:rPr>
          <w:i/>
        </w:rPr>
        <w:t>racemosum</w:t>
      </w:r>
      <w:proofErr w:type="spellEnd"/>
      <w:r>
        <w:t xml:space="preserve"> had lower temperature-standardized maximum rates of Rubisco carboxylation than </w:t>
      </w:r>
      <w:r>
        <w:rPr>
          <w:i/>
        </w:rPr>
        <w:t xml:space="preserve">Trillium </w:t>
      </w:r>
      <w:r>
        <w:t>spp</w:t>
      </w:r>
      <w:r>
        <w:rPr>
          <w:i/>
        </w:rPr>
        <w:t>.</w:t>
      </w:r>
      <w:r>
        <w:t xml:space="preserve"> on average (</w:t>
      </w:r>
      <w:r w:rsidRPr="007A7331">
        <w:rPr>
          <w:i/>
        </w:rPr>
        <w:t>V</w:t>
      </w:r>
      <w:r w:rsidRPr="007A7331">
        <w:rPr>
          <w:vertAlign w:val="subscript"/>
        </w:rPr>
        <w:t>cmax25</w:t>
      </w:r>
      <w:r w:rsidRPr="007A7331">
        <w:t xml:space="preserve"> mean ± SD:</w:t>
      </w:r>
      <w:ins w:id="320" w:author="Perkowski, Evan A" w:date="2025-07-21T13:27:00Z" w16du:dateUtc="2025-07-21T18:27:00Z">
        <w:r w:rsidR="007A7331">
          <w:t xml:space="preserve"> 65.3</w:t>
        </w:r>
      </w:ins>
      <w:r w:rsidRPr="007A7331">
        <w:t xml:space="preserve"> ± </w:t>
      </w:r>
      <w:ins w:id="321" w:author="Perkowski, Evan A" w:date="2025-07-21T13:27:00Z" w16du:dateUtc="2025-07-21T18:27:00Z">
        <w:r w:rsidR="007A7331">
          <w:t>41.8</w:t>
        </w:r>
      </w:ins>
      <w:r w:rsidRPr="007A7331">
        <w:t xml:space="preserve"> </w:t>
      </w:r>
      <w:proofErr w:type="spellStart"/>
      <w:r w:rsidRPr="007A7331">
        <w:t>μmol</w:t>
      </w:r>
      <w:proofErr w:type="spellEnd"/>
      <w:r w:rsidRPr="007A7331">
        <w:t xml:space="preserve"> m</w:t>
      </w:r>
      <w:r w:rsidRPr="007A7331">
        <w:rPr>
          <w:vertAlign w:val="superscript"/>
        </w:rPr>
        <w:t>-2</w:t>
      </w:r>
      <w:r w:rsidRPr="007A7331">
        <w:t xml:space="preserve"> s</w:t>
      </w:r>
      <w:r w:rsidRPr="007A7331">
        <w:rPr>
          <w:vertAlign w:val="superscript"/>
        </w:rPr>
        <w:t>-1</w:t>
      </w:r>
      <w:r w:rsidRPr="007A7331">
        <w:t xml:space="preserve"> in </w:t>
      </w:r>
      <w:r w:rsidRPr="007A7331">
        <w:rPr>
          <w:i/>
        </w:rPr>
        <w:t>Trillium</w:t>
      </w:r>
      <w:r w:rsidRPr="007A7331">
        <w:t xml:space="preserve"> spp. compared to 4</w:t>
      </w:r>
      <w:ins w:id="322" w:author="Perkowski, Evan A" w:date="2025-07-21T13:27:00Z" w16du:dateUtc="2025-07-21T18:27:00Z">
        <w:r w:rsidR="007A7331">
          <w:t>4.4</w:t>
        </w:r>
      </w:ins>
      <w:r w:rsidRPr="007A7331">
        <w:t xml:space="preserve"> ± 19.</w:t>
      </w:r>
      <w:ins w:id="323" w:author="Perkowski, Evan A" w:date="2025-07-21T13:27:00Z" w16du:dateUtc="2025-07-21T18:27:00Z">
        <w:r w:rsidR="007A7331">
          <w:t>1</w:t>
        </w:r>
      </w:ins>
      <w:r w:rsidRPr="007A7331">
        <w:t xml:space="preserve"> </w:t>
      </w:r>
      <w:proofErr w:type="spellStart"/>
      <w:r w:rsidRPr="007A7331">
        <w:t>μmol</w:t>
      </w:r>
      <w:proofErr w:type="spellEnd"/>
      <w:r w:rsidRPr="007A7331">
        <w:t xml:space="preserve"> m</w:t>
      </w:r>
      <w:r w:rsidRPr="007A7331">
        <w:rPr>
          <w:vertAlign w:val="superscript"/>
        </w:rPr>
        <w:t>-2</w:t>
      </w:r>
      <w:r w:rsidRPr="007A7331">
        <w:t xml:space="preserve"> s</w:t>
      </w:r>
      <w:r w:rsidRPr="007A7331">
        <w:rPr>
          <w:vertAlign w:val="superscript"/>
        </w:rPr>
        <w:t>-1</w:t>
      </w:r>
      <w:r w:rsidRPr="007A7331">
        <w:t xml:space="preserve"> in </w:t>
      </w:r>
      <w:r w:rsidRPr="007A7331">
        <w:rPr>
          <w:i/>
        </w:rPr>
        <w:t xml:space="preserve">M. </w:t>
      </w:r>
      <w:proofErr w:type="spellStart"/>
      <w:r w:rsidRPr="007A7331">
        <w:rPr>
          <w:i/>
        </w:rPr>
        <w:t>racemosum</w:t>
      </w:r>
      <w:proofErr w:type="spellEnd"/>
      <w:r>
        <w:t>), reflecting a more resource-conservative strategy</w:t>
      </w:r>
      <w:r w:rsidR="00F45C5F">
        <w:t xml:space="preserve"> compared to </w:t>
      </w:r>
      <w:r w:rsidR="00F45C5F">
        <w:rPr>
          <w:i/>
          <w:iCs/>
        </w:rPr>
        <w:t>Trillium</w:t>
      </w:r>
      <w:r w:rsidR="00F45C5F">
        <w:t xml:space="preserve"> spp</w:t>
      </w:r>
      <w:r>
        <w:t>.</w:t>
      </w:r>
    </w:p>
    <w:p w14:paraId="68A1CA42" w14:textId="1DB0ABC7" w:rsidR="000E2D3C" w:rsidRPr="000E2D3C" w:rsidRDefault="00000000" w:rsidP="00964238">
      <w:pPr>
        <w:spacing w:line="360" w:lineRule="auto"/>
        <w:ind w:firstLine="720"/>
      </w:pPr>
      <w:r>
        <w:t xml:space="preserve">The greater </w:t>
      </w:r>
      <w:r w:rsidR="00F45C5F">
        <w:t xml:space="preserve">resource </w:t>
      </w:r>
      <w:r>
        <w:t xml:space="preserve">demand for photosynthetic enzyme production and maintenance in </w:t>
      </w:r>
      <w:r>
        <w:rPr>
          <w:i/>
        </w:rPr>
        <w:t>Trillium</w:t>
      </w:r>
      <w:r>
        <w:t xml:space="preserve"> spp. may explain why its photosynthetic capacity was reduced in the </w:t>
      </w:r>
      <w:r>
        <w:rPr>
          <w:i/>
        </w:rPr>
        <w:t xml:space="preserve">A. </w:t>
      </w:r>
      <w:proofErr w:type="spellStart"/>
      <w:r>
        <w:rPr>
          <w:i/>
        </w:rPr>
        <w:t>petiolata</w:t>
      </w:r>
      <w:proofErr w:type="spellEnd"/>
      <w:r>
        <w:t xml:space="preserve">-ambient treatment, especially if individuals relied more heavily on disrupted AM fungi for </w:t>
      </w:r>
      <w:r>
        <w:lastRenderedPageBreak/>
        <w:t>nutrient uptake. In other words, disrupt</w:t>
      </w:r>
      <w:r w:rsidR="00B65911">
        <w:t xml:space="preserve">ed </w:t>
      </w:r>
      <w:r>
        <w:t>AM fung</w:t>
      </w:r>
      <w:r w:rsidR="00B65911">
        <w:t>al communities</w:t>
      </w:r>
      <w:r>
        <w:t xml:space="preserve"> due to </w:t>
      </w:r>
      <w:r>
        <w:rPr>
          <w:i/>
        </w:rPr>
        <w:t xml:space="preserve">A. </w:t>
      </w:r>
      <w:proofErr w:type="spellStart"/>
      <w:r>
        <w:rPr>
          <w:i/>
        </w:rPr>
        <w:t>petiolata</w:t>
      </w:r>
      <w:proofErr w:type="spellEnd"/>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 xml:space="preserve">A. </w:t>
      </w:r>
      <w:proofErr w:type="spellStart"/>
      <w:r>
        <w:rPr>
          <w:i/>
        </w:rPr>
        <w:t>petiolata</w:t>
      </w:r>
      <w:proofErr w:type="spellEnd"/>
      <w:r>
        <w:t xml:space="preserve"> having no </w:t>
      </w:r>
      <w:r w:rsidR="00131691">
        <w:t xml:space="preserve">direct </w:t>
      </w:r>
      <w:r>
        <w:t xml:space="preserve">effect on soil nutrient availability. In contrast, resource conservative strategies for </w:t>
      </w:r>
      <w:r>
        <w:rPr>
          <w:i/>
        </w:rPr>
        <w:t xml:space="preserve">M. </w:t>
      </w:r>
      <w:proofErr w:type="spellStart"/>
      <w:r>
        <w:rPr>
          <w:i/>
        </w:rPr>
        <w:t>racemosum</w:t>
      </w:r>
      <w:proofErr w:type="spellEnd"/>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w:t>
      </w:r>
      <w:r w:rsidR="00F45C5F">
        <w:t xml:space="preserve">increasingly </w:t>
      </w:r>
      <w:r w:rsidR="000E2D3C">
        <w:t xml:space="preserve">reduced soil moisture in the </w:t>
      </w:r>
      <w:proofErr w:type="spellStart"/>
      <w:r w:rsidR="000E2D3C">
        <w:rPr>
          <w:i/>
          <w:iCs/>
        </w:rPr>
        <w:t>Alliaria</w:t>
      </w:r>
      <w:proofErr w:type="spellEnd"/>
      <w:r w:rsidR="000E2D3C">
        <w:t>-ambient treatment may have caused individuals to no longer be able to 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 xml:space="preserve">Photosynthetic responses to A. </w:t>
      </w:r>
      <w:proofErr w:type="spellStart"/>
      <w:r>
        <w:rPr>
          <w:i/>
        </w:rPr>
        <w:t>petiolata</w:t>
      </w:r>
      <w:proofErr w:type="spellEnd"/>
      <w:r>
        <w:rPr>
          <w:i/>
        </w:rPr>
        <w:t xml:space="preserve"> presence intensify as the growing season progresses</w:t>
      </w:r>
    </w:p>
    <w:p w14:paraId="0000013B" w14:textId="0FECFDA3" w:rsidR="00166FFE" w:rsidRDefault="00000000" w:rsidP="00964238">
      <w:pPr>
        <w:spacing w:line="360" w:lineRule="auto"/>
      </w:pPr>
      <w:r>
        <w:t xml:space="preserve">We hypothesized that the effects of </w:t>
      </w:r>
      <w:r>
        <w:rPr>
          <w:i/>
        </w:rPr>
        <w:t xml:space="preserve">A. </w:t>
      </w:r>
      <w:proofErr w:type="spellStart"/>
      <w:r>
        <w:rPr>
          <w:i/>
        </w:rPr>
        <w:t>petiolata</w:t>
      </w:r>
      <w:proofErr w:type="spellEnd"/>
      <w:r>
        <w:t xml:space="preserve"> treatment on leaf-level photosynthesis would be more apparent early in the growing season when understory demand for maintaining photosynthetic enzymes and a desired transpiration stream is greatest </w:t>
      </w:r>
      <w:sdt>
        <w:sdtPr>
          <w:rPr>
            <w:color w:val="000000"/>
          </w:rPr>
          <w:tag w:val="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48728652"/>
          <w:placeholder>
            <w:docPart w:val="DefaultPlaceholder_-1854013440"/>
          </w:placeholder>
        </w:sdtPr>
        <w:sdtContent>
          <w:r w:rsidR="006511C5" w:rsidRPr="006511C5">
            <w:rPr>
              <w:color w:val="000000"/>
            </w:rPr>
            <w:t>(Heberling et al., 2019)</w:t>
          </w:r>
        </w:sdtContent>
      </w:sdt>
      <w:r>
        <w:t xml:space="preserve">. Contrary to this hypothesis, the effects of </w:t>
      </w:r>
      <w:r>
        <w:rPr>
          <w:i/>
        </w:rPr>
        <w:t xml:space="preserve">A. </w:t>
      </w:r>
      <w:proofErr w:type="spellStart"/>
      <w:r>
        <w:rPr>
          <w:i/>
        </w:rPr>
        <w:t>petiolata</w:t>
      </w:r>
      <w:proofErr w:type="spellEnd"/>
      <w:r>
        <w:t xml:space="preserve"> treatment were absent (for </w:t>
      </w:r>
      <w:r>
        <w:rPr>
          <w:i/>
        </w:rPr>
        <w:t>Trillium</w:t>
      </w:r>
      <w:r>
        <w:t xml:space="preserve"> spp.) or relatively weak (for </w:t>
      </w:r>
      <w:r>
        <w:rPr>
          <w:i/>
        </w:rPr>
        <w:t xml:space="preserve">M. </w:t>
      </w:r>
      <w:proofErr w:type="spellStart"/>
      <w:r>
        <w:rPr>
          <w:i/>
        </w:rPr>
        <w:t>racemosum</w:t>
      </w:r>
      <w:proofErr w:type="spellEnd"/>
      <w:r>
        <w:t xml:space="preserve">) before tree canopy closure. For </w:t>
      </w:r>
      <w:r>
        <w:rPr>
          <w:i/>
        </w:rPr>
        <w:t xml:space="preserve">M. </w:t>
      </w:r>
      <w:proofErr w:type="spellStart"/>
      <w:r>
        <w:rPr>
          <w:i/>
        </w:rPr>
        <w:t>racemosum</w:t>
      </w:r>
      <w:proofErr w:type="spellEnd"/>
      <w:r>
        <w:t xml:space="preserve">, the early-season reduction in net photosynthesis and stomatal conductance was associated with lower soil moisture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 xml:space="preserve">-weeded treatment, which may have caused individuals to close stomata as a water-savings mechanism or </w:t>
      </w:r>
      <w:r w:rsidR="00B65911">
        <w:t xml:space="preserve">alternatively </w:t>
      </w:r>
      <w:r>
        <w:t>rely on disrupted AM fungal partners for water.</w:t>
      </w:r>
    </w:p>
    <w:p w14:paraId="29421FA7" w14:textId="1298E7D1" w:rsidR="005F5FEA" w:rsidRDefault="00000000" w:rsidP="00F45C5F">
      <w:pPr>
        <w:spacing w:line="360" w:lineRule="auto"/>
        <w:ind w:firstLine="720"/>
      </w:pPr>
      <w:r>
        <w:t xml:space="preserve">Limited early-season photosynthetic responses to </w:t>
      </w:r>
      <w:r>
        <w:rPr>
          <w:i/>
        </w:rPr>
        <w:t xml:space="preserve">A. </w:t>
      </w:r>
      <w:proofErr w:type="spellStart"/>
      <w:r>
        <w:rPr>
          <w:i/>
        </w:rPr>
        <w:t>petiolata</w:t>
      </w:r>
      <w:proofErr w:type="spellEnd"/>
      <w:r>
        <w:t xml:space="preserve"> treatment may be attributed to resource optimization that caused individuals to favor investment toward direct uptake regardless of </w:t>
      </w:r>
      <w:r>
        <w:rPr>
          <w:i/>
        </w:rPr>
        <w:t xml:space="preserve">A. </w:t>
      </w:r>
      <w:proofErr w:type="spellStart"/>
      <w:r>
        <w:rPr>
          <w:i/>
        </w:rPr>
        <w:t>petiolata</w:t>
      </w:r>
      <w:proofErr w:type="spellEnd"/>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326906807"/>
          <w:placeholder>
            <w:docPart w:val="DefaultPlaceholder_-1854013440"/>
          </w:placeholder>
        </w:sdtPr>
        <w:sdtContent>
          <w:r w:rsidR="006511C5" w:rsidRPr="00F12B35">
            <w:rPr>
              <w:color w:val="000000"/>
            </w:rPr>
            <w:t xml:space="preserve">(Bloom et al., 1985; Kummel &amp; Salant, 2006; </w:t>
          </w:r>
          <w:r w:rsidR="006511C5" w:rsidRPr="00F12B35">
            <w:rPr>
              <w:color w:val="000000"/>
            </w:rPr>
            <w:lastRenderedPageBreak/>
            <w:t>Rastetter et al., 2001)</w:t>
          </w:r>
        </w:sdtContent>
      </w:sdt>
      <w:r w:rsidR="00F45C5F">
        <w:t xml:space="preserve">. </w:t>
      </w:r>
      <w:r>
        <w:t xml:space="preserve">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959792449"/>
          <w:placeholder>
            <w:docPart w:val="DefaultPlaceholder_-1854013440"/>
          </w:placeholder>
        </w:sdtPr>
        <w:sdtContent>
          <w:r w:rsidR="006511C5" w:rsidRPr="006511C5">
            <w:rPr>
              <w:color w:val="000000"/>
            </w:rPr>
            <w:t>(Lu et al., 2022; Perkowski et al., 2021, 2024)</w:t>
          </w:r>
        </w:sdtContent>
      </w:sdt>
      <w:r w:rsidR="00F45C5F">
        <w:t xml:space="preserve">. </w:t>
      </w:r>
      <w:r>
        <w:t xml:space="preserve">Therefore, limited photosynthetic responses to </w:t>
      </w:r>
      <w:r>
        <w:rPr>
          <w:i/>
        </w:rPr>
        <w:t xml:space="preserve">A. </w:t>
      </w:r>
      <w:proofErr w:type="spellStart"/>
      <w:r>
        <w:rPr>
          <w:i/>
        </w:rPr>
        <w:t>petiolata</w:t>
      </w:r>
      <w:proofErr w:type="spellEnd"/>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090E91AE" w:rsidR="00166FFE" w:rsidRDefault="00000000" w:rsidP="00F45C5F">
      <w:pPr>
        <w:spacing w:line="360" w:lineRule="auto"/>
        <w:ind w:firstLine="720"/>
      </w:pPr>
      <w:r>
        <w:t xml:space="preserve">Alternatively, we hypothesized that the effects of </w:t>
      </w:r>
      <w:r>
        <w:rPr>
          <w:i/>
        </w:rPr>
        <w:t xml:space="preserve">A. </w:t>
      </w:r>
      <w:proofErr w:type="spellStart"/>
      <w:r>
        <w:rPr>
          <w:i/>
        </w:rPr>
        <w:t>petiolata</w:t>
      </w:r>
      <w:proofErr w:type="spellEnd"/>
      <w:r>
        <w:t xml:space="preserve"> treatment on leaf-level photosynthe</w:t>
      </w:r>
      <w:r w:rsidR="00F45C5F">
        <w:t>tic traits</w:t>
      </w:r>
      <w:r>
        <w:t xml:space="preserve"> would intensify as the growing season progressed. Our findings support this hypothesis, as both native species exhibited stronger reductions in net photosynthesis rates under ambient levels of </w:t>
      </w:r>
      <w:r>
        <w:rPr>
          <w:i/>
        </w:rPr>
        <w:t xml:space="preserve">A. </w:t>
      </w:r>
      <w:proofErr w:type="spellStart"/>
      <w:r>
        <w:rPr>
          <w:i/>
        </w:rPr>
        <w:t>petiolata</w:t>
      </w:r>
      <w:proofErr w:type="spellEnd"/>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 xml:space="preserve">A. </w:t>
      </w:r>
      <w:proofErr w:type="spellStart"/>
      <w:r>
        <w:rPr>
          <w:i/>
        </w:rPr>
        <w:t>petiolata</w:t>
      </w:r>
      <w:proofErr w:type="spellEnd"/>
      <w:r>
        <w:t xml:space="preserve"> treatment having no direct effect on nitrogen or phosphorus availability, although soil moisture was reduced </w:t>
      </w:r>
      <w:r w:rsidR="00F45C5F">
        <w:t xml:space="preserve">and the soil nitrogen-to-phosphorus ratio was increased </w:t>
      </w:r>
      <w:r>
        <w:t xml:space="preserve">in the </w:t>
      </w:r>
      <w:r>
        <w:rPr>
          <w:i/>
        </w:rPr>
        <w:t xml:space="preserve">A. </w:t>
      </w:r>
      <w:proofErr w:type="spellStart"/>
      <w:r>
        <w:rPr>
          <w:i/>
        </w:rPr>
        <w:t>petiolata</w:t>
      </w:r>
      <w:proofErr w:type="spellEnd"/>
      <w:r>
        <w:t xml:space="preserve">-ambient treatment. These patterns suggest that late-season photosynthetic responses to </w:t>
      </w:r>
      <w:r>
        <w:rPr>
          <w:i/>
        </w:rPr>
        <w:t xml:space="preserve">A. </w:t>
      </w:r>
      <w:proofErr w:type="spellStart"/>
      <w:r>
        <w:rPr>
          <w:i/>
        </w:rPr>
        <w:t>petiolata</w:t>
      </w:r>
      <w:proofErr w:type="spellEnd"/>
      <w:r>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470010670"/>
          <w:placeholder>
            <w:docPart w:val="DefaultPlaceholder_-1854013440"/>
          </w:placeholder>
        </w:sdtPr>
        <w:sdtContent>
          <w:r w:rsidR="006511C5" w:rsidRPr="006511C5">
            <w:rPr>
              <w:color w:val="000000"/>
            </w:rPr>
            <w:t>(Perkowski et al., 2021, 2024)</w:t>
          </w:r>
        </w:sdtContent>
      </w:sdt>
      <w:r w:rsidR="00F45C5F">
        <w:t xml:space="preserve">. </w:t>
      </w:r>
      <w:r>
        <w:t xml:space="preserve">This may have been further exacerbated by stronger soil moisture reductions in the </w:t>
      </w:r>
      <w:r>
        <w:rPr>
          <w:i/>
        </w:rPr>
        <w:t xml:space="preserve">A. </w:t>
      </w:r>
      <w:proofErr w:type="spellStart"/>
      <w:r>
        <w:rPr>
          <w:i/>
        </w:rPr>
        <w:t>petiolata</w:t>
      </w:r>
      <w:proofErr w:type="spellEnd"/>
      <w:r>
        <w:t>-ambient treatment</w:t>
      </w:r>
      <w:r w:rsidR="00F45C5F">
        <w:t xml:space="preserve"> and may have also been indicative of increased phosphorus limitation</w:t>
      </w:r>
      <w:r>
        <w:t>.</w:t>
      </w:r>
      <w:r w:rsidR="00F45C5F">
        <w:t xml:space="preserve"> It is important to note that we did not explicitly assess the link between AM fungal mutualism disruption and native plant physiology responses to </w:t>
      </w:r>
      <w:r w:rsidR="00F45C5F">
        <w:rPr>
          <w:i/>
          <w:iCs/>
        </w:rPr>
        <w:t xml:space="preserve">A. </w:t>
      </w:r>
      <w:proofErr w:type="spellStart"/>
      <w:r w:rsidR="00F45C5F">
        <w:rPr>
          <w:i/>
          <w:iCs/>
        </w:rPr>
        <w:t>petiolata</w:t>
      </w:r>
      <w:proofErr w:type="spellEnd"/>
      <w:r w:rsidR="00F45C5F">
        <w:t>. However, the patterns observed here indicate that this is an important next step toward understanding how soil microbial community disruptions due to allelopathic invaders scales to impact native plant physiology and community composition. Specifically, f</w:t>
      </w:r>
      <w:r>
        <w:t xml:space="preserve">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1721548024"/>
          <w:placeholder>
            <w:docPart w:val="DefaultPlaceholder_-1854013440"/>
          </w:placeholder>
        </w:sdtPr>
        <w:sdtContent>
          <w:r w:rsidR="006511C5" w:rsidRPr="00F12B35">
            <w:rPr>
              <w:color w:val="000000"/>
            </w:rPr>
            <w:t>Hodge &amp; Fitter, 2010)</w:t>
          </w:r>
        </w:sdtContent>
      </w:sdt>
      <w:r w:rsidR="00F45C5F">
        <w:t xml:space="preserve"> </w:t>
      </w:r>
      <w:r>
        <w:t xml:space="preserve">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37330641"/>
          <w:placeholder>
            <w:docPart w:val="DefaultPlaceholder_-1854013440"/>
          </w:placeholder>
        </w:sdtPr>
        <w:sdtContent>
          <w:r w:rsidR="006511C5" w:rsidRPr="00F12B35">
            <w:rPr>
              <w:color w:val="000000"/>
            </w:rPr>
            <w:t>Gustafson &amp; Casper, 2004)</w:t>
          </w:r>
        </w:sdtContent>
      </w:sdt>
      <w:r w:rsidR="00F45C5F">
        <w:t xml:space="preserve"> </w:t>
      </w:r>
      <w:r>
        <w:t>would be a useful next step for linking soil microbial community, soil resource availability, and photosynthetic responses to</w:t>
      </w:r>
      <w:r w:rsidR="00F45C5F">
        <w:t xml:space="preserve"> allelopathic invaders</w:t>
      </w:r>
      <w:r>
        <w:t>.</w:t>
      </w:r>
    </w:p>
    <w:p w14:paraId="0000013E" w14:textId="7031C85B" w:rsidR="00166FFE" w:rsidRDefault="00000000" w:rsidP="00F45C5F">
      <w:pPr>
        <w:spacing w:line="360" w:lineRule="auto"/>
        <w:ind w:firstLine="720"/>
      </w:pPr>
      <w:r>
        <w:lastRenderedPageBreak/>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xml:space="preserve">. This </w:t>
      </w:r>
      <w:r w:rsidR="00F45C5F">
        <w:t xml:space="preserve">risk </w:t>
      </w:r>
      <w:r w:rsidR="00B65911">
        <w:t xml:space="preserve">may be especially </w:t>
      </w:r>
      <w:r w:rsidR="00F45C5F">
        <w:t>important in</w:t>
      </w:r>
      <w:r>
        <w:t xml:space="preserve"> dynamic systems</w:t>
      </w:r>
      <w:r w:rsidR="00F45C5F">
        <w:t xml:space="preserve"> </w:t>
      </w:r>
      <w:r>
        <w:t>where</w:t>
      </w:r>
      <w:r w:rsidR="00F45C5F">
        <w:t xml:space="preserve"> light availability is dependent on tree canopy establishment and soil resource availability declines across the growing season. </w:t>
      </w:r>
      <w:r>
        <w:t xml:space="preserve">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00430ED3" w:rsidR="00166FFE" w:rsidRDefault="00000000" w:rsidP="00964238">
      <w:pPr>
        <w:spacing w:line="360" w:lineRule="auto"/>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6511C5" w:rsidRPr="006511C5">
            <w:rPr>
              <w:color w:val="000000"/>
            </w:rPr>
            <w:t xml:space="preserve">(Anthony et al., 2019; </w:t>
          </w:r>
          <w:proofErr w:type="spellStart"/>
          <w:r w:rsidR="006511C5" w:rsidRPr="006511C5">
            <w:rPr>
              <w:color w:val="000000"/>
            </w:rPr>
            <w:t>Bialic</w:t>
          </w:r>
          <w:proofErr w:type="spellEnd"/>
          <w:r w:rsidR="006511C5" w:rsidRPr="006511C5">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6511C5" w:rsidRPr="006511C5">
            <w:rPr>
              <w:color w:val="000000"/>
            </w:rPr>
            <w:t>(</w:t>
          </w:r>
          <w:proofErr w:type="spellStart"/>
          <w:r w:rsidR="006511C5" w:rsidRPr="006511C5">
            <w:rPr>
              <w:color w:val="000000"/>
            </w:rPr>
            <w:t>Bialic</w:t>
          </w:r>
          <w:proofErr w:type="spellEnd"/>
          <w:r w:rsidR="006511C5" w:rsidRPr="006511C5">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similar its impacts on AM fungal community and plant </w:t>
      </w:r>
      <w:r>
        <w:lastRenderedPageBreak/>
        <w:t xml:space="preserve">community dynamics, suggesting that the effects of </w:t>
      </w:r>
      <w:r>
        <w:rPr>
          <w:i/>
        </w:rPr>
        <w:t xml:space="preserve">A. </w:t>
      </w:r>
      <w:proofErr w:type="spellStart"/>
      <w:r>
        <w:rPr>
          <w:i/>
        </w:rPr>
        <w:t>petiolata</w:t>
      </w:r>
      <w:proofErr w:type="spellEnd"/>
      <w:r>
        <w:t xml:space="preserve"> invasion across these levels of organization may be inherently linked and scalable through its impacts on native plant physiology. In other words, disruptions in AM fungal community composition due to </w:t>
      </w:r>
      <w:r>
        <w:rPr>
          <w:i/>
        </w:rPr>
        <w:t xml:space="preserve">A. </w:t>
      </w:r>
      <w:proofErr w:type="spellStart"/>
      <w:r>
        <w:rPr>
          <w:i/>
        </w:rPr>
        <w:t>petiolata</w:t>
      </w:r>
      <w:proofErr w:type="spellEnd"/>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3935A0F3" w:rsidR="00166FFE" w:rsidDel="0088474C" w:rsidRDefault="00000000" w:rsidP="00964238">
      <w:pPr>
        <w:spacing w:line="360" w:lineRule="auto"/>
        <w:rPr>
          <w:del w:id="324" w:author="Perkowski, Evan A" w:date="2025-07-15T14:26:00Z" w16du:dateUtc="2025-07-15T19:26:00Z"/>
        </w:rPr>
      </w:pPr>
      <w:del w:id="325" w:author="Perkowski, Evan A" w:date="2025-07-15T14:26:00Z" w16du:dateUtc="2025-07-15T19:26:00Z">
        <w:r w:rsidDel="0088474C">
          <w:rPr>
            <w:i/>
          </w:rPr>
          <w:delText>Conclusions</w:delText>
        </w:r>
      </w:del>
    </w:p>
    <w:p w14:paraId="00000144" w14:textId="45F0CA8C" w:rsidR="00166FFE" w:rsidDel="0088474C" w:rsidRDefault="00000000" w:rsidP="00964238">
      <w:pPr>
        <w:spacing w:line="360" w:lineRule="auto"/>
        <w:rPr>
          <w:del w:id="326" w:author="Perkowski, Evan A" w:date="2025-07-15T14:26:00Z" w16du:dateUtc="2025-07-15T19:26:00Z"/>
        </w:rPr>
      </w:pPr>
      <w:del w:id="327" w:author="Perkowski, Evan A" w:date="2025-07-15T14:26:00Z" w16du:dateUtc="2025-07-15T19:26:00Z">
        <w:r w:rsidDel="0088474C">
          <w:delText xml:space="preserve">The </w:delText>
        </w:r>
        <w:r w:rsidDel="0088474C">
          <w:rPr>
            <w:i/>
          </w:rPr>
          <w:delText>A. petiolata</w:delText>
        </w:r>
        <w:r w:rsidDel="0088474C">
          <w:delText>-ambient treatment negatively affected leaf-level photosynthetic processes in two native AM fungal-associating understory perennial species</w:delText>
        </w:r>
        <w:r w:rsidR="00131691" w:rsidDel="0088474C">
          <w:delText xml:space="preserve">. While these patterns were driven by species-specific mechanisms, the negative effects of </w:delText>
        </w:r>
        <w:r w:rsidR="00131691" w:rsidDel="0088474C">
          <w:rPr>
            <w:i/>
            <w:iCs/>
          </w:rPr>
          <w:delText>A. petiolata</w:delText>
        </w:r>
        <w:r w:rsidR="00131691" w:rsidDel="0088474C">
          <w:delText xml:space="preserve"> presence were stronger in both species </w:delText>
        </w:r>
        <w:r w:rsidDel="0088474C">
          <w:delText xml:space="preserve">after the tree canopy closed and soil resource availability decreased. </w:delText>
        </w:r>
        <w:r w:rsidR="00131691" w:rsidDel="0088474C">
          <w:delText>These patterns highlight the need to understand species-specific responses to allelopathic invasion and other anthropogenic stressors to native ecosystems, and to specifically consider the temporal scale by which these factors might modify native plant communities. Our</w:delText>
        </w:r>
        <w:r w:rsidDel="0088474C">
          <w:delText xml:space="preserve"> results provide important insight into understanding the mechanisms that drive photosynthetic responses to allelopathic plant invasion and are a critical piece of empirical data needed to link the effects of allelopathic plant invasion on belowground soil microbial communities with its effects on plant population and community dynamics. Furthermore, </w:delText>
        </w:r>
        <w:r w:rsidR="00131691" w:rsidDel="0088474C">
          <w:delText>these</w:delText>
        </w:r>
        <w:r w:rsidDel="0088474C">
          <w:delText xml:space="preserve"> findings indicate that understanding the temporal effects of invasion on coexisting native species may be important for predicting the effects of invasion and other anthropogenic drivers of environmental change on population and community </w:delText>
        </w:r>
      </w:del>
      <w:customXmlDelRangeStart w:id="328" w:author="Perkowski, Evan A" w:date="2025-07-15T14:26:00Z"/>
      <w:sdt>
        <w:sdtPr>
          <w:tag w:val="goog_rdk_5"/>
          <w:id w:val="1636068261"/>
        </w:sdtPr>
        <w:sdtContent>
          <w:customXmlDelRangeEnd w:id="328"/>
          <w:customXmlDelRangeStart w:id="329" w:author="Perkowski, Evan A" w:date="2025-07-15T14:26:00Z"/>
        </w:sdtContent>
      </w:sdt>
      <w:customXmlDelRangeEnd w:id="329"/>
      <w:customXmlDelRangeStart w:id="330" w:author="Perkowski, Evan A" w:date="2025-07-15T14:26:00Z"/>
      <w:sdt>
        <w:sdtPr>
          <w:tag w:val="goog_rdk_6"/>
          <w:id w:val="-153142854"/>
        </w:sdtPr>
        <w:sdtContent>
          <w:customXmlDelRangeEnd w:id="330"/>
          <w:customXmlDelRangeStart w:id="331" w:author="Perkowski, Evan A" w:date="2025-07-15T14:26:00Z"/>
        </w:sdtContent>
      </w:sdt>
      <w:customXmlDelRangeEnd w:id="331"/>
      <w:del w:id="332" w:author="Perkowski, Evan A" w:date="2025-07-15T14:26:00Z" w16du:dateUtc="2025-07-15T19:26:00Z">
        <w:r w:rsidDel="0088474C">
          <w:delText>dynamics.</w:delText>
        </w:r>
      </w:del>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4FF5746C" w14:textId="77777777" w:rsidR="006511C5" w:rsidRDefault="006511C5">
          <w:pPr>
            <w:autoSpaceDE w:val="0"/>
            <w:autoSpaceDN w:val="0"/>
            <w:ind w:hanging="480"/>
            <w:divId w:val="198251355"/>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168040DB" w14:textId="77777777" w:rsidR="006511C5" w:rsidRDefault="006511C5">
          <w:pPr>
            <w:autoSpaceDE w:val="0"/>
            <w:autoSpaceDN w:val="0"/>
            <w:ind w:hanging="480"/>
            <w:divId w:val="1835680533"/>
          </w:pPr>
          <w:r>
            <w:lastRenderedPageBreak/>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5144E16E" w14:textId="77777777" w:rsidR="006511C5" w:rsidRDefault="006511C5">
          <w:pPr>
            <w:autoSpaceDE w:val="0"/>
            <w:autoSpaceDN w:val="0"/>
            <w:ind w:hanging="480"/>
            <w:divId w:val="901910142"/>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w:t>
          </w:r>
          <w:proofErr w:type="spellStart"/>
          <w:r>
            <w:rPr>
              <w:i/>
              <w:iCs/>
            </w:rPr>
            <w:t>petiolata</w:t>
          </w:r>
          <w:proofErr w:type="spellEnd"/>
          <w:r>
            <w:t xml:space="preserve"> (garlic mustard). </w:t>
          </w:r>
          <w:r>
            <w:rPr>
              <w:i/>
              <w:iCs/>
            </w:rPr>
            <w:t>Biological Invasions</w:t>
          </w:r>
          <w:r>
            <w:t xml:space="preserve">, </w:t>
          </w:r>
          <w:r>
            <w:rPr>
              <w:i/>
              <w:iCs/>
            </w:rPr>
            <w:t>21</w:t>
          </w:r>
          <w:r>
            <w:t>(10), 3085–3099. https://doi.org/10.1007/s10530-019-02031-8</w:t>
          </w:r>
        </w:p>
        <w:p w14:paraId="5A892AED" w14:textId="77777777" w:rsidR="006511C5" w:rsidRDefault="006511C5">
          <w:pPr>
            <w:autoSpaceDE w:val="0"/>
            <w:autoSpaceDN w:val="0"/>
            <w:ind w:hanging="480"/>
            <w:divId w:val="414128610"/>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5B40AA80" w14:textId="77777777" w:rsidR="006511C5" w:rsidRDefault="006511C5">
          <w:pPr>
            <w:autoSpaceDE w:val="0"/>
            <w:autoSpaceDN w:val="0"/>
            <w:ind w:hanging="480"/>
            <w:divId w:val="345863063"/>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5AD9D9A0" w14:textId="77777777" w:rsidR="006511C5" w:rsidRDefault="006511C5">
          <w:pPr>
            <w:autoSpaceDE w:val="0"/>
            <w:autoSpaceDN w:val="0"/>
            <w:ind w:hanging="480"/>
            <w:divId w:val="1038821770"/>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727EA2E4" w14:textId="77777777" w:rsidR="006511C5" w:rsidRDefault="006511C5">
          <w:pPr>
            <w:autoSpaceDE w:val="0"/>
            <w:autoSpaceDN w:val="0"/>
            <w:ind w:hanging="480"/>
            <w:divId w:val="336886581"/>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7F3C07E0" w14:textId="77777777" w:rsidR="006511C5" w:rsidRDefault="006511C5">
          <w:pPr>
            <w:autoSpaceDE w:val="0"/>
            <w:autoSpaceDN w:val="0"/>
            <w:ind w:hanging="480"/>
            <w:divId w:val="2030597283"/>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3D0710BD" w14:textId="77777777" w:rsidR="006511C5" w:rsidRDefault="006511C5">
          <w:pPr>
            <w:autoSpaceDE w:val="0"/>
            <w:autoSpaceDN w:val="0"/>
            <w:ind w:hanging="480"/>
            <w:divId w:val="304700643"/>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5319FFF2" w14:textId="77777777" w:rsidR="006511C5" w:rsidRDefault="006511C5">
          <w:pPr>
            <w:autoSpaceDE w:val="0"/>
            <w:autoSpaceDN w:val="0"/>
            <w:ind w:hanging="480"/>
            <w:divId w:val="1970164667"/>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277CC63A" w14:textId="77777777" w:rsidR="006511C5" w:rsidRDefault="006511C5">
          <w:pPr>
            <w:autoSpaceDE w:val="0"/>
            <w:autoSpaceDN w:val="0"/>
            <w:ind w:hanging="480"/>
            <w:divId w:val="1937376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78CD5457" w14:textId="77777777" w:rsidR="006511C5" w:rsidRDefault="006511C5">
          <w:pPr>
            <w:autoSpaceDE w:val="0"/>
            <w:autoSpaceDN w:val="0"/>
            <w:ind w:hanging="480"/>
            <w:divId w:val="1607233521"/>
          </w:pPr>
          <w:r>
            <w:t xml:space="preserve">Burke, D. J. (2008). Effects of </w:t>
          </w:r>
          <w:proofErr w:type="spellStart"/>
          <w:r>
            <w:rPr>
              <w:i/>
              <w:iCs/>
            </w:rPr>
            <w:t>Alliaria</w:t>
          </w:r>
          <w:proofErr w:type="spellEnd"/>
          <w:r>
            <w:rPr>
              <w:i/>
              <w:iCs/>
            </w:rPr>
            <w:t xml:space="preserve">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829936D" w14:textId="77777777" w:rsidR="006511C5" w:rsidRDefault="006511C5">
          <w:pPr>
            <w:autoSpaceDE w:val="0"/>
            <w:autoSpaceDN w:val="0"/>
            <w:ind w:hanging="480"/>
            <w:divId w:val="1509171617"/>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6E09A62B" w14:textId="77777777" w:rsidR="006511C5" w:rsidRDefault="006511C5">
          <w:pPr>
            <w:autoSpaceDE w:val="0"/>
            <w:autoSpaceDN w:val="0"/>
            <w:ind w:hanging="480"/>
            <w:divId w:val="2080790455"/>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0338BD48" w14:textId="77777777" w:rsidR="006511C5" w:rsidRDefault="006511C5">
          <w:pPr>
            <w:autoSpaceDE w:val="0"/>
            <w:autoSpaceDN w:val="0"/>
            <w:ind w:hanging="480"/>
            <w:divId w:val="1620334058"/>
          </w:pPr>
          <w:r>
            <w:t xml:space="preserve">Callaway, R. M., Cipollini, D., Barto, K., Thelen, G. C., Hallett, S. G., Prati, D., Stinson, K., &amp; </w:t>
          </w:r>
          <w:proofErr w:type="spellStart"/>
          <w:r>
            <w:t>Klironomos</w:t>
          </w:r>
          <w:proofErr w:type="spellEnd"/>
          <w:r>
            <w:t xml:space="preserve">, J. (2008). Novel weapons: Invasive plant suppresses fungal mutualists in </w:t>
          </w:r>
          <w:r>
            <w:lastRenderedPageBreak/>
            <w:t xml:space="preserve">America but not in its native Europe. </w:t>
          </w:r>
          <w:r>
            <w:rPr>
              <w:i/>
              <w:iCs/>
            </w:rPr>
            <w:t>Ecology</w:t>
          </w:r>
          <w:r>
            <w:t xml:space="preserve">, </w:t>
          </w:r>
          <w:r>
            <w:rPr>
              <w:i/>
              <w:iCs/>
            </w:rPr>
            <w:t>89</w:t>
          </w:r>
          <w:r>
            <w:t>(4), 1043–1055. https://doi.org/10.1890/07-0370.1</w:t>
          </w:r>
        </w:p>
        <w:p w14:paraId="32C217CC" w14:textId="77777777" w:rsidR="006511C5" w:rsidRDefault="006511C5">
          <w:pPr>
            <w:autoSpaceDE w:val="0"/>
            <w:autoSpaceDN w:val="0"/>
            <w:ind w:hanging="480"/>
            <w:divId w:val="1892576360"/>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5B17C022" w14:textId="77777777" w:rsidR="006511C5" w:rsidRDefault="006511C5">
          <w:pPr>
            <w:autoSpaceDE w:val="0"/>
            <w:autoSpaceDN w:val="0"/>
            <w:ind w:hanging="480"/>
            <w:divId w:val="749813159"/>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3932ACB9" w14:textId="77777777" w:rsidR="006511C5" w:rsidRDefault="006511C5">
          <w:pPr>
            <w:autoSpaceDE w:val="0"/>
            <w:autoSpaceDN w:val="0"/>
            <w:ind w:hanging="480"/>
            <w:divId w:val="1977175497"/>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6818FCE9" w14:textId="77777777" w:rsidR="006511C5" w:rsidRDefault="006511C5">
          <w:pPr>
            <w:autoSpaceDE w:val="0"/>
            <w:autoSpaceDN w:val="0"/>
            <w:ind w:hanging="480"/>
            <w:divId w:val="1795059874"/>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21AB7055" w14:textId="77777777" w:rsidR="006511C5" w:rsidRDefault="006511C5">
          <w:pPr>
            <w:autoSpaceDE w:val="0"/>
            <w:autoSpaceDN w:val="0"/>
            <w:ind w:hanging="480"/>
            <w:divId w:val="2123919854"/>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9011FC1" w14:textId="77777777" w:rsidR="006511C5" w:rsidRDefault="006511C5">
          <w:pPr>
            <w:autoSpaceDE w:val="0"/>
            <w:autoSpaceDN w:val="0"/>
            <w:ind w:hanging="480"/>
            <w:divId w:val="705174927"/>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4B2C15C4" w14:textId="77777777" w:rsidR="006511C5" w:rsidRDefault="006511C5">
          <w:pPr>
            <w:autoSpaceDE w:val="0"/>
            <w:autoSpaceDN w:val="0"/>
            <w:ind w:hanging="480"/>
            <w:divId w:val="1021199506"/>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754BD432" w14:textId="77777777" w:rsidR="006511C5" w:rsidRDefault="006511C5">
          <w:pPr>
            <w:autoSpaceDE w:val="0"/>
            <w:autoSpaceDN w:val="0"/>
            <w:ind w:hanging="480"/>
            <w:divId w:val="1106732144"/>
          </w:pPr>
          <w:r>
            <w:t xml:space="preserve">Evans, J. R., &amp; Clarke, V. C. (2019). The nitrogen cost of photosynthesis. </w:t>
          </w:r>
          <w:r>
            <w:rPr>
              <w:i/>
              <w:iCs/>
            </w:rPr>
            <w:t>Journal of Experimental Botany</w:t>
          </w:r>
          <w:r>
            <w:t xml:space="preserve">, </w:t>
          </w:r>
          <w:r>
            <w:rPr>
              <w:i/>
              <w:iCs/>
            </w:rPr>
            <w:t>70</w:t>
          </w:r>
          <w:r>
            <w:t>(1), 7–15. https://doi.org/10.1093/jxb/ery366</w:t>
          </w:r>
        </w:p>
        <w:p w14:paraId="791873C1" w14:textId="77777777" w:rsidR="006511C5" w:rsidRDefault="006511C5">
          <w:pPr>
            <w:autoSpaceDE w:val="0"/>
            <w:autoSpaceDN w:val="0"/>
            <w:ind w:hanging="480"/>
            <w:divId w:val="7144063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3A1D9B0A" w14:textId="77777777" w:rsidR="006511C5" w:rsidRDefault="006511C5">
          <w:pPr>
            <w:autoSpaceDE w:val="0"/>
            <w:autoSpaceDN w:val="0"/>
            <w:ind w:hanging="480"/>
            <w:divId w:val="516575895"/>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1CD1A614" w14:textId="77777777" w:rsidR="006511C5" w:rsidRDefault="006511C5">
          <w:pPr>
            <w:autoSpaceDE w:val="0"/>
            <w:autoSpaceDN w:val="0"/>
            <w:ind w:hanging="480"/>
            <w:divId w:val="1470242377"/>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31DCFFC5" w14:textId="77777777" w:rsidR="006511C5" w:rsidRDefault="006511C5">
          <w:pPr>
            <w:autoSpaceDE w:val="0"/>
            <w:autoSpaceDN w:val="0"/>
            <w:ind w:hanging="480"/>
            <w:divId w:val="988165780"/>
          </w:pPr>
          <w:r>
            <w:t xml:space="preserve">Fox, J., &amp; Weisberg, S. (2019). </w:t>
          </w:r>
          <w:r>
            <w:rPr>
              <w:i/>
              <w:iCs/>
            </w:rPr>
            <w:t>An R companion to applied regression</w:t>
          </w:r>
          <w:r>
            <w:t xml:space="preserve"> (Third edit). Sage. https://socialsciences.mcmaster.ca/jfox/Books/Companion/</w:t>
          </w:r>
        </w:p>
        <w:p w14:paraId="064CEC61" w14:textId="77777777" w:rsidR="006511C5" w:rsidRDefault="006511C5">
          <w:pPr>
            <w:autoSpaceDE w:val="0"/>
            <w:autoSpaceDN w:val="0"/>
            <w:ind w:hanging="480"/>
            <w:divId w:val="231548985"/>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50150779" w14:textId="77777777" w:rsidR="006511C5" w:rsidRDefault="006511C5">
          <w:pPr>
            <w:autoSpaceDE w:val="0"/>
            <w:autoSpaceDN w:val="0"/>
            <w:ind w:hanging="480"/>
            <w:divId w:val="2134051039"/>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51CC9CAD" w14:textId="77777777" w:rsidR="006511C5" w:rsidRDefault="006511C5">
          <w:pPr>
            <w:autoSpaceDE w:val="0"/>
            <w:autoSpaceDN w:val="0"/>
            <w:ind w:hanging="480"/>
            <w:divId w:val="526451239"/>
          </w:pPr>
          <w:r>
            <w:lastRenderedPageBreak/>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31A36C05" w14:textId="77777777" w:rsidR="006511C5" w:rsidRDefault="006511C5">
          <w:pPr>
            <w:autoSpaceDE w:val="0"/>
            <w:autoSpaceDN w:val="0"/>
            <w:ind w:hanging="480"/>
            <w:divId w:val="1395815613"/>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6573C71E" w14:textId="77777777" w:rsidR="006511C5" w:rsidRDefault="006511C5">
          <w:pPr>
            <w:autoSpaceDE w:val="0"/>
            <w:autoSpaceDN w:val="0"/>
            <w:ind w:hanging="480"/>
            <w:divId w:val="289944591"/>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25AAB8CB" w14:textId="77777777" w:rsidR="006511C5" w:rsidRDefault="006511C5">
          <w:pPr>
            <w:autoSpaceDE w:val="0"/>
            <w:autoSpaceDN w:val="0"/>
            <w:ind w:hanging="480"/>
            <w:divId w:val="1565605582"/>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18016FE" w14:textId="77777777" w:rsidR="006511C5" w:rsidRDefault="006511C5">
          <w:pPr>
            <w:autoSpaceDE w:val="0"/>
            <w:autoSpaceDN w:val="0"/>
            <w:ind w:hanging="480"/>
            <w:divId w:val="414523445"/>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49FEE08B" w14:textId="77777777" w:rsidR="006511C5" w:rsidRDefault="006511C5">
          <w:pPr>
            <w:autoSpaceDE w:val="0"/>
            <w:autoSpaceDN w:val="0"/>
            <w:ind w:hanging="480"/>
            <w:divId w:val="1998798260"/>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51F91F45" w14:textId="77777777" w:rsidR="006511C5" w:rsidRDefault="006511C5">
          <w:pPr>
            <w:autoSpaceDE w:val="0"/>
            <w:autoSpaceDN w:val="0"/>
            <w:ind w:hanging="480"/>
            <w:divId w:val="1937008536"/>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5D316DAF" w14:textId="77777777" w:rsidR="006511C5" w:rsidRDefault="006511C5">
          <w:pPr>
            <w:autoSpaceDE w:val="0"/>
            <w:autoSpaceDN w:val="0"/>
            <w:ind w:hanging="480"/>
            <w:divId w:val="2145543530"/>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C49C7B0" w14:textId="77777777" w:rsidR="006511C5" w:rsidRDefault="006511C5">
          <w:pPr>
            <w:autoSpaceDE w:val="0"/>
            <w:autoSpaceDN w:val="0"/>
            <w:ind w:hanging="480"/>
            <w:divId w:val="246577119"/>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457E811B" w14:textId="77777777" w:rsidR="006511C5" w:rsidRDefault="006511C5">
          <w:pPr>
            <w:autoSpaceDE w:val="0"/>
            <w:autoSpaceDN w:val="0"/>
            <w:ind w:hanging="480"/>
            <w:divId w:val="932325418"/>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212BBE4E" w14:textId="77777777" w:rsidR="006511C5" w:rsidRDefault="006511C5">
          <w:pPr>
            <w:autoSpaceDE w:val="0"/>
            <w:autoSpaceDN w:val="0"/>
            <w:ind w:hanging="480"/>
            <w:divId w:val="1590195211"/>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2630737B" w14:textId="77777777" w:rsidR="006511C5" w:rsidRDefault="006511C5">
          <w:pPr>
            <w:autoSpaceDE w:val="0"/>
            <w:autoSpaceDN w:val="0"/>
            <w:ind w:hanging="480"/>
            <w:divId w:val="1990087750"/>
          </w:pPr>
          <w:r>
            <w:t xml:space="preserve">Lenth, R. (2019). </w:t>
          </w:r>
          <w:proofErr w:type="spellStart"/>
          <w:r>
            <w:rPr>
              <w:i/>
              <w:iCs/>
            </w:rPr>
            <w:t>emmeans</w:t>
          </w:r>
          <w:proofErr w:type="spellEnd"/>
          <w:r>
            <w:rPr>
              <w:i/>
              <w:iCs/>
            </w:rPr>
            <w:t>: estimated marginal means, aka least-squares means</w:t>
          </w:r>
          <w:r>
            <w:t>. https://cran.r-project.org/package=emmeans</w:t>
          </w:r>
        </w:p>
        <w:p w14:paraId="2BCAF18E" w14:textId="77777777" w:rsidR="006511C5" w:rsidRDefault="006511C5">
          <w:pPr>
            <w:autoSpaceDE w:val="0"/>
            <w:autoSpaceDN w:val="0"/>
            <w:ind w:hanging="480"/>
            <w:divId w:val="1924072608"/>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3A18D15" w14:textId="77777777" w:rsidR="006511C5" w:rsidRDefault="006511C5">
          <w:pPr>
            <w:autoSpaceDE w:val="0"/>
            <w:autoSpaceDN w:val="0"/>
            <w:ind w:hanging="480"/>
            <w:divId w:val="693462083"/>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07AE36D3" w14:textId="77777777" w:rsidR="006511C5" w:rsidRDefault="006511C5">
          <w:pPr>
            <w:autoSpaceDE w:val="0"/>
            <w:autoSpaceDN w:val="0"/>
            <w:ind w:hanging="480"/>
            <w:divId w:val="709916989"/>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4179E81C" w14:textId="77777777" w:rsidR="006511C5" w:rsidRDefault="006511C5">
          <w:pPr>
            <w:autoSpaceDE w:val="0"/>
            <w:autoSpaceDN w:val="0"/>
            <w:ind w:hanging="480"/>
            <w:divId w:val="1138301321"/>
          </w:pPr>
          <w:r>
            <w:lastRenderedPageBreak/>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7CCA617F" w14:textId="77777777" w:rsidR="006511C5" w:rsidRDefault="006511C5">
          <w:pPr>
            <w:autoSpaceDE w:val="0"/>
            <w:autoSpaceDN w:val="0"/>
            <w:ind w:hanging="480"/>
            <w:divId w:val="159543823"/>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7B0B317B" w14:textId="77777777" w:rsidR="006511C5" w:rsidRDefault="006511C5">
          <w:pPr>
            <w:autoSpaceDE w:val="0"/>
            <w:autoSpaceDN w:val="0"/>
            <w:ind w:hanging="480"/>
            <w:divId w:val="804591993"/>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77762E8C" w14:textId="77777777" w:rsidR="006511C5" w:rsidRDefault="006511C5">
          <w:pPr>
            <w:autoSpaceDE w:val="0"/>
            <w:autoSpaceDN w:val="0"/>
            <w:ind w:hanging="480"/>
            <w:divId w:val="1256550944"/>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0BE49C3C" w14:textId="77777777" w:rsidR="006511C5" w:rsidRDefault="006511C5">
          <w:pPr>
            <w:autoSpaceDE w:val="0"/>
            <w:autoSpaceDN w:val="0"/>
            <w:ind w:hanging="480"/>
            <w:divId w:val="199098953"/>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5C4A6883" w14:textId="77777777" w:rsidR="006511C5" w:rsidRDefault="006511C5">
          <w:pPr>
            <w:autoSpaceDE w:val="0"/>
            <w:autoSpaceDN w:val="0"/>
            <w:ind w:hanging="480"/>
            <w:divId w:val="820852686"/>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2D9844B4" w14:textId="77777777" w:rsidR="006511C5" w:rsidRDefault="006511C5">
          <w:pPr>
            <w:autoSpaceDE w:val="0"/>
            <w:autoSpaceDN w:val="0"/>
            <w:ind w:hanging="480"/>
            <w:divId w:val="152720584"/>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4590826F" w14:textId="77777777" w:rsidR="006511C5" w:rsidRDefault="006511C5">
          <w:pPr>
            <w:autoSpaceDE w:val="0"/>
            <w:autoSpaceDN w:val="0"/>
            <w:ind w:hanging="480"/>
            <w:divId w:val="438257161"/>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53E8BC62" w14:textId="77777777" w:rsidR="006511C5" w:rsidRDefault="006511C5">
          <w:pPr>
            <w:autoSpaceDE w:val="0"/>
            <w:autoSpaceDN w:val="0"/>
            <w:ind w:hanging="480"/>
            <w:divId w:val="594243436"/>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228FD033" w14:textId="77777777" w:rsidR="006511C5" w:rsidRDefault="006511C5">
          <w:pPr>
            <w:autoSpaceDE w:val="0"/>
            <w:autoSpaceDN w:val="0"/>
            <w:ind w:hanging="480"/>
            <w:divId w:val="773937912"/>
          </w:pPr>
          <w:r>
            <w:t xml:space="preserve">R Core Team. (2021). </w:t>
          </w:r>
          <w:r>
            <w:rPr>
              <w:i/>
              <w:iCs/>
            </w:rPr>
            <w:t>R: A language and environment for statistical computing</w:t>
          </w:r>
          <w:r>
            <w:t xml:space="preserve"> (4.1.1). R Foundation for Statistical Computing. https://www.r-project.org/</w:t>
          </w:r>
        </w:p>
        <w:p w14:paraId="0232EAC8" w14:textId="77777777" w:rsidR="006511C5" w:rsidRDefault="006511C5">
          <w:pPr>
            <w:autoSpaceDE w:val="0"/>
            <w:autoSpaceDN w:val="0"/>
            <w:ind w:hanging="480"/>
            <w:divId w:val="1611469297"/>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76659B3F" w14:textId="77777777" w:rsidR="006511C5" w:rsidRDefault="006511C5">
          <w:pPr>
            <w:autoSpaceDE w:val="0"/>
            <w:autoSpaceDN w:val="0"/>
            <w:ind w:hanging="480"/>
            <w:divId w:val="2132043597"/>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3301C09E" w14:textId="77777777" w:rsidR="006511C5" w:rsidRDefault="006511C5">
          <w:pPr>
            <w:autoSpaceDE w:val="0"/>
            <w:autoSpaceDN w:val="0"/>
            <w:ind w:hanging="480"/>
            <w:divId w:val="1027222169"/>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65473A0C" w14:textId="77777777" w:rsidR="006511C5" w:rsidRDefault="006511C5">
          <w:pPr>
            <w:autoSpaceDE w:val="0"/>
            <w:autoSpaceDN w:val="0"/>
            <w:ind w:hanging="480"/>
            <w:divId w:val="1486124250"/>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88AD797" w14:textId="77777777" w:rsidR="006511C5" w:rsidRDefault="006511C5">
          <w:pPr>
            <w:autoSpaceDE w:val="0"/>
            <w:autoSpaceDN w:val="0"/>
            <w:ind w:hanging="480"/>
            <w:divId w:val="2001689263"/>
          </w:pPr>
          <w:r>
            <w:lastRenderedPageBreak/>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w:t>
          </w:r>
          <w:proofErr w:type="spellStart"/>
          <w:r>
            <w:rPr>
              <w:i/>
              <w:iCs/>
            </w:rPr>
            <w:t>petiolata</w:t>
          </w:r>
          <w:proofErr w:type="spellEnd"/>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017DB804" w14:textId="77777777" w:rsidR="006511C5" w:rsidRDefault="006511C5">
          <w:pPr>
            <w:autoSpaceDE w:val="0"/>
            <w:autoSpaceDN w:val="0"/>
            <w:ind w:hanging="480"/>
            <w:divId w:val="904990946"/>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4F09242E" w14:textId="77777777" w:rsidR="006511C5" w:rsidRDefault="006511C5">
          <w:pPr>
            <w:autoSpaceDE w:val="0"/>
            <w:autoSpaceDN w:val="0"/>
            <w:ind w:hanging="480"/>
            <w:divId w:val="1840538432"/>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2CBDD16E" w14:textId="77777777" w:rsidR="006511C5" w:rsidRDefault="006511C5">
          <w:pPr>
            <w:autoSpaceDE w:val="0"/>
            <w:autoSpaceDN w:val="0"/>
            <w:ind w:hanging="480"/>
            <w:divId w:val="1129317287"/>
          </w:pPr>
          <w:r>
            <w:t xml:space="preserve">Smith, S. E., &amp; Read, D. J. (2008). </w:t>
          </w:r>
          <w:r>
            <w:rPr>
              <w:i/>
              <w:iCs/>
            </w:rPr>
            <w:t>Mycorrhizal Symbiosis</w:t>
          </w:r>
          <w:r>
            <w:t>.</w:t>
          </w:r>
        </w:p>
        <w:p w14:paraId="09182A4D" w14:textId="77777777" w:rsidR="006511C5" w:rsidRDefault="006511C5">
          <w:pPr>
            <w:autoSpaceDE w:val="0"/>
            <w:autoSpaceDN w:val="0"/>
            <w:ind w:hanging="480"/>
            <w:divId w:val="2120224154"/>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7F1B8E6E" w14:textId="77777777" w:rsidR="006511C5" w:rsidRDefault="006511C5">
          <w:pPr>
            <w:autoSpaceDE w:val="0"/>
            <w:autoSpaceDN w:val="0"/>
            <w:ind w:hanging="480"/>
            <w:divId w:val="645234341"/>
          </w:pPr>
          <w:r>
            <w:t>Treseder, K. K. (2004). A meta‐analysis of mycorrhizal responses to nitrogen, phosphorus, and atmospheric CO</w:t>
          </w:r>
          <w:r>
            <w:rPr>
              <w:vertAlign w:val="subscript"/>
            </w:rPr>
            <w:t>2</w:t>
          </w:r>
          <w:r>
            <w:t xml:space="preserve"> in field studies. </w:t>
          </w:r>
          <w:r>
            <w:rPr>
              <w:i/>
              <w:iCs/>
            </w:rPr>
            <w:t>New Phytologist</w:t>
          </w:r>
          <w:r>
            <w:t xml:space="preserve">, </w:t>
          </w:r>
          <w:r>
            <w:rPr>
              <w:i/>
              <w:iCs/>
            </w:rPr>
            <w:t>164</w:t>
          </w:r>
          <w:r>
            <w:t>(2), 347–355. https://doi.org/10.1111/j.1469-8137.2004.01159.x</w:t>
          </w:r>
        </w:p>
        <w:p w14:paraId="5F341695" w14:textId="77777777" w:rsidR="006511C5" w:rsidRDefault="006511C5">
          <w:pPr>
            <w:autoSpaceDE w:val="0"/>
            <w:autoSpaceDN w:val="0"/>
            <w:ind w:hanging="480"/>
            <w:divId w:val="1612929627"/>
          </w:pPr>
          <w:r>
            <w:t xml:space="preserve">USDA NRCS. (2022). The PLANTS Database. </w:t>
          </w:r>
          <w:r>
            <w:rPr>
              <w:i/>
              <w:iCs/>
            </w:rPr>
            <w:t>(Http://Plants.Usda.Gov, 18 November 2022). National Plant Data Team, Greensboro, NC 27401-4901 USA.</w:t>
          </w:r>
        </w:p>
        <w:p w14:paraId="6C533F4C" w14:textId="77777777" w:rsidR="006511C5" w:rsidRDefault="006511C5">
          <w:pPr>
            <w:autoSpaceDE w:val="0"/>
            <w:autoSpaceDN w:val="0"/>
            <w:ind w:hanging="480"/>
            <w:divId w:val="1738280188"/>
          </w:pPr>
          <w:r>
            <w:t xml:space="preserve">van Diepen, L. T. A., Lilleskov, E. A., </w:t>
          </w:r>
          <w:proofErr w:type="spellStart"/>
          <w:r>
            <w:t>Pregitzer</w:t>
          </w:r>
          <w:proofErr w:type="spellEnd"/>
          <w:r>
            <w:t xml:space="preserve">, K. S., &amp; Miller, R. M. (2007). Decline of arbuscular mycorrhizal fungi in northern hardwood forests exposed to chronic nitrogen additions. </w:t>
          </w:r>
          <w:r>
            <w:rPr>
              <w:i/>
              <w:iCs/>
            </w:rPr>
            <w:t>New Phytologist</w:t>
          </w:r>
          <w:r>
            <w:t xml:space="preserve">, </w:t>
          </w:r>
          <w:r>
            <w:rPr>
              <w:i/>
              <w:iCs/>
            </w:rPr>
            <w:t>176</w:t>
          </w:r>
          <w:r>
            <w:t>(1), 175–183. https://doi.org/10.1111/j.1469-8137.2007.02150.x</w:t>
          </w:r>
        </w:p>
        <w:p w14:paraId="50B03966" w14:textId="77777777" w:rsidR="006511C5" w:rsidRDefault="006511C5">
          <w:pPr>
            <w:autoSpaceDE w:val="0"/>
            <w:autoSpaceDN w:val="0"/>
            <w:ind w:hanging="480"/>
            <w:divId w:val="271714120"/>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1396E263" w14:textId="77777777" w:rsidR="006511C5" w:rsidRDefault="006511C5">
          <w:pPr>
            <w:autoSpaceDE w:val="0"/>
            <w:autoSpaceDN w:val="0"/>
            <w:ind w:hanging="480"/>
            <w:divId w:val="747925345"/>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1E77ABC3" w14:textId="77777777" w:rsidR="006511C5" w:rsidRDefault="006511C5">
          <w:pPr>
            <w:autoSpaceDE w:val="0"/>
            <w:autoSpaceDN w:val="0"/>
            <w:ind w:hanging="480"/>
            <w:divId w:val="1793203752"/>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7005095D" w14:textId="77777777" w:rsidR="006511C5" w:rsidRDefault="006511C5">
          <w:pPr>
            <w:autoSpaceDE w:val="0"/>
            <w:autoSpaceDN w:val="0"/>
            <w:ind w:hanging="480"/>
            <w:divId w:val="2038114699"/>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0C453777" w14:textId="77777777" w:rsidR="006511C5" w:rsidRDefault="006511C5">
          <w:pPr>
            <w:autoSpaceDE w:val="0"/>
            <w:autoSpaceDN w:val="0"/>
            <w:ind w:hanging="480"/>
            <w:divId w:val="2050884128"/>
          </w:pPr>
          <w:r>
            <w:t xml:space="preserve">Wright, I. J., Reich, P. B., Westoby, M., Ackerly, D. D., Baruch, Z., Bongers, F., Cavender-Bares, J., Chapin, T., Cornelissen, J. H. C., Diemer, M., </w:t>
          </w:r>
          <w:proofErr w:type="spellStart"/>
          <w:r>
            <w:t>Flexas</w:t>
          </w:r>
          <w:proofErr w:type="spellEnd"/>
          <w:r>
            <w:t xml:space="preserve">,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566D7B50" w14:textId="77777777" w:rsidR="006511C5" w:rsidRDefault="006511C5">
          <w:pPr>
            <w:autoSpaceDE w:val="0"/>
            <w:autoSpaceDN w:val="0"/>
            <w:ind w:hanging="480"/>
            <w:divId w:val="489978502"/>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2CA32919" w:rsidR="00131691" w:rsidRDefault="006511C5"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lastRenderedPageBreak/>
        <w:t>Table S1</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 xml:space="preserve">A. </w:t>
      </w:r>
      <w:proofErr w:type="spellStart"/>
      <w:r>
        <w:rPr>
          <w:bCs/>
          <w:i/>
          <w:iCs/>
        </w:rPr>
        <w:t>petiolata</w:t>
      </w:r>
      <w:proofErr w:type="spellEnd"/>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 xml:space="preserve">A. </w:t>
      </w:r>
      <w:proofErr w:type="spellStart"/>
      <w:r>
        <w:rPr>
          <w:bCs/>
          <w:i/>
          <w:iCs/>
        </w:rPr>
        <w:t>petiolata</w:t>
      </w:r>
      <w:proofErr w:type="spellEnd"/>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FA1F0" w14:textId="77777777" w:rsidR="0088168C" w:rsidRDefault="0088168C">
      <w:r>
        <w:separator/>
      </w:r>
    </w:p>
  </w:endnote>
  <w:endnote w:type="continuationSeparator" w:id="0">
    <w:p w14:paraId="03EAC347" w14:textId="77777777" w:rsidR="0088168C" w:rsidRDefault="00881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1A0BC9F-393A-1E45-B751-1759EC18B6DE}"/>
    <w:embedBold r:id="rId2" w:fontKey="{CDA4D3B4-6A5E-2D4E-84D1-D182AB04BAD9}"/>
    <w:embedItalic r:id="rId3" w:fontKey="{C79C0954-0B6F-9443-8633-E8CFFCE8711B}"/>
    <w:embedBoldItalic r:id="rId4" w:fontKey="{20681F46-244F-4544-B0A4-6E40703730E8}"/>
  </w:font>
  <w:font w:name="Georgia">
    <w:panose1 w:val="02040502050405020303"/>
    <w:charset w:val="00"/>
    <w:family w:val="roman"/>
    <w:pitch w:val="variable"/>
    <w:sig w:usb0="00000287" w:usb1="00000000" w:usb2="00000000" w:usb3="00000000" w:csb0="0000009F" w:csb1="00000000"/>
    <w:embedRegular r:id="rId5" w:fontKey="{18641322-4FB9-394E-8EF8-5ADCB936C871}"/>
    <w:embedItalic r:id="rId6" w:fontKey="{871B8A65-7411-F141-BA38-6D3B78B3CF45}"/>
  </w:font>
  <w:font w:name="Arial">
    <w:panose1 w:val="020B0604020202020204"/>
    <w:charset w:val="00"/>
    <w:family w:val="swiss"/>
    <w:pitch w:val="variable"/>
    <w:sig w:usb0="E0002AFF" w:usb1="C0007843" w:usb2="00000009" w:usb3="00000000" w:csb0="000001FF" w:csb1="00000000"/>
    <w:embedRegular r:id="rId7" w:fontKey="{ABEEB76F-BA6A-1243-AC1F-888F75B40D92}"/>
    <w:embedBold r:id="rId8" w:fontKey="{F852CCF7-E88B-314F-AE67-7CA73EEB44AB}"/>
    <w:embedItalic r:id="rId9" w:fontKey="{D3E8FC6D-F4CA-FF4D-80A9-5D2A67AFF4CB}"/>
    <w:embedBoldItalic r:id="rId10" w:fontKey="{0D79358D-6BF5-CD46-9E41-3B4B25FB370E}"/>
  </w:font>
  <w:font w:name="Cambria Math">
    <w:panose1 w:val="02040503050406030204"/>
    <w:charset w:val="00"/>
    <w:family w:val="roman"/>
    <w:pitch w:val="variable"/>
    <w:sig w:usb0="E00002FF" w:usb1="420024FF" w:usb2="00000000" w:usb3="00000000" w:csb0="0000019F" w:csb1="00000000"/>
    <w:embedRegular r:id="rId11" w:fontKey="{3E0FF6FF-21B3-8D47-9E50-5DDE4D049003}"/>
    <w:embedItalic r:id="rId12" w:fontKey="{1C67EAB2-71B2-CB47-BEAE-26C7B36E2132}"/>
  </w:font>
  <w:font w:name="Calibri Light">
    <w:panose1 w:val="020F0302020204030204"/>
    <w:charset w:val="00"/>
    <w:family w:val="swiss"/>
    <w:pitch w:val="variable"/>
    <w:sig w:usb0="E0002AFF" w:usb1="C000247B" w:usb2="00000009" w:usb3="00000000" w:csb0="000001FF" w:csb1="00000000"/>
    <w:embedRegular r:id="rId13" w:fontKey="{A355EAFD-D172-B74D-9467-825B92B1E032}"/>
  </w:font>
  <w:font w:name="Calibri">
    <w:panose1 w:val="020F0502020204030204"/>
    <w:charset w:val="00"/>
    <w:family w:val="swiss"/>
    <w:pitch w:val="variable"/>
    <w:sig w:usb0="E0002AFF" w:usb1="C000247B" w:usb2="00000009" w:usb3="00000000" w:csb0="000001FF" w:csb1="00000000"/>
    <w:embedRegular r:id="rId14" w:fontKey="{B991611F-EBE8-214B-9F51-266E41357F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847C9" w14:textId="77777777" w:rsidR="0088168C" w:rsidRDefault="0088168C">
      <w:r>
        <w:separator/>
      </w:r>
    </w:p>
  </w:footnote>
  <w:footnote w:type="continuationSeparator" w:id="0">
    <w:p w14:paraId="4AAFBEA7" w14:textId="77777777" w:rsidR="0088168C" w:rsidRDefault="008816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35B31"/>
    <w:rsid w:val="0003781E"/>
    <w:rsid w:val="00060D4B"/>
    <w:rsid w:val="00072F93"/>
    <w:rsid w:val="00075F7E"/>
    <w:rsid w:val="00083BAB"/>
    <w:rsid w:val="000A5E05"/>
    <w:rsid w:val="000B498D"/>
    <w:rsid w:val="000D0A8E"/>
    <w:rsid w:val="000E2D3C"/>
    <w:rsid w:val="001174DE"/>
    <w:rsid w:val="0012263B"/>
    <w:rsid w:val="00131691"/>
    <w:rsid w:val="00135486"/>
    <w:rsid w:val="00147B1F"/>
    <w:rsid w:val="001531BE"/>
    <w:rsid w:val="00166FFE"/>
    <w:rsid w:val="001716CA"/>
    <w:rsid w:val="001845AA"/>
    <w:rsid w:val="00187A0A"/>
    <w:rsid w:val="001C5131"/>
    <w:rsid w:val="00225393"/>
    <w:rsid w:val="002476B0"/>
    <w:rsid w:val="002570C3"/>
    <w:rsid w:val="0027288B"/>
    <w:rsid w:val="00276412"/>
    <w:rsid w:val="00277A69"/>
    <w:rsid w:val="002875D0"/>
    <w:rsid w:val="002A2DAD"/>
    <w:rsid w:val="002B3B3D"/>
    <w:rsid w:val="002E0A6D"/>
    <w:rsid w:val="00305268"/>
    <w:rsid w:val="003066C5"/>
    <w:rsid w:val="00315130"/>
    <w:rsid w:val="00326589"/>
    <w:rsid w:val="00336876"/>
    <w:rsid w:val="0036477C"/>
    <w:rsid w:val="00365E3F"/>
    <w:rsid w:val="00370678"/>
    <w:rsid w:val="00375BFD"/>
    <w:rsid w:val="003816C3"/>
    <w:rsid w:val="00392D9D"/>
    <w:rsid w:val="003D5A65"/>
    <w:rsid w:val="003D79B8"/>
    <w:rsid w:val="003E7BE7"/>
    <w:rsid w:val="003F3909"/>
    <w:rsid w:val="00406B1D"/>
    <w:rsid w:val="00424724"/>
    <w:rsid w:val="0042616A"/>
    <w:rsid w:val="00437F01"/>
    <w:rsid w:val="004512D5"/>
    <w:rsid w:val="00455C90"/>
    <w:rsid w:val="00457317"/>
    <w:rsid w:val="00461253"/>
    <w:rsid w:val="0046321E"/>
    <w:rsid w:val="00463C24"/>
    <w:rsid w:val="00475C7C"/>
    <w:rsid w:val="00476CDE"/>
    <w:rsid w:val="0049263D"/>
    <w:rsid w:val="004A30E3"/>
    <w:rsid w:val="004C5874"/>
    <w:rsid w:val="004D7986"/>
    <w:rsid w:val="004E13AA"/>
    <w:rsid w:val="005159D6"/>
    <w:rsid w:val="005202CA"/>
    <w:rsid w:val="0052110A"/>
    <w:rsid w:val="00540661"/>
    <w:rsid w:val="00541D9F"/>
    <w:rsid w:val="00550A55"/>
    <w:rsid w:val="00557DBE"/>
    <w:rsid w:val="005615A7"/>
    <w:rsid w:val="005637A6"/>
    <w:rsid w:val="00581CB3"/>
    <w:rsid w:val="00584D8D"/>
    <w:rsid w:val="005A26BF"/>
    <w:rsid w:val="005E5F88"/>
    <w:rsid w:val="005F3D8A"/>
    <w:rsid w:val="005F5FEA"/>
    <w:rsid w:val="00603BBF"/>
    <w:rsid w:val="006511C5"/>
    <w:rsid w:val="0065200A"/>
    <w:rsid w:val="00667B2B"/>
    <w:rsid w:val="006802BE"/>
    <w:rsid w:val="006839F1"/>
    <w:rsid w:val="006843B4"/>
    <w:rsid w:val="006B1BC6"/>
    <w:rsid w:val="006C163A"/>
    <w:rsid w:val="006C30E1"/>
    <w:rsid w:val="006D7237"/>
    <w:rsid w:val="006F367E"/>
    <w:rsid w:val="00714524"/>
    <w:rsid w:val="00722710"/>
    <w:rsid w:val="007400AA"/>
    <w:rsid w:val="007421B7"/>
    <w:rsid w:val="00746A87"/>
    <w:rsid w:val="00764C6D"/>
    <w:rsid w:val="00774A87"/>
    <w:rsid w:val="007868CE"/>
    <w:rsid w:val="0079105C"/>
    <w:rsid w:val="007A07AC"/>
    <w:rsid w:val="007A7331"/>
    <w:rsid w:val="007B228C"/>
    <w:rsid w:val="007B5941"/>
    <w:rsid w:val="007D3304"/>
    <w:rsid w:val="007F268F"/>
    <w:rsid w:val="007F3180"/>
    <w:rsid w:val="007F4EDF"/>
    <w:rsid w:val="00842DC2"/>
    <w:rsid w:val="00855E45"/>
    <w:rsid w:val="00864519"/>
    <w:rsid w:val="00872F47"/>
    <w:rsid w:val="00877B6D"/>
    <w:rsid w:val="0088168C"/>
    <w:rsid w:val="0088474C"/>
    <w:rsid w:val="008C25DC"/>
    <w:rsid w:val="008D5E06"/>
    <w:rsid w:val="008E155A"/>
    <w:rsid w:val="008E5A6C"/>
    <w:rsid w:val="00901E75"/>
    <w:rsid w:val="0091256D"/>
    <w:rsid w:val="009231F4"/>
    <w:rsid w:val="00950639"/>
    <w:rsid w:val="00955370"/>
    <w:rsid w:val="00964238"/>
    <w:rsid w:val="00982E48"/>
    <w:rsid w:val="009A7860"/>
    <w:rsid w:val="009B0108"/>
    <w:rsid w:val="00A26FF1"/>
    <w:rsid w:val="00A650A0"/>
    <w:rsid w:val="00A703D2"/>
    <w:rsid w:val="00A723AC"/>
    <w:rsid w:val="00A91C51"/>
    <w:rsid w:val="00AA0561"/>
    <w:rsid w:val="00AA2CD1"/>
    <w:rsid w:val="00AA6010"/>
    <w:rsid w:val="00AB2555"/>
    <w:rsid w:val="00AB2C8F"/>
    <w:rsid w:val="00AC049C"/>
    <w:rsid w:val="00AE4201"/>
    <w:rsid w:val="00AE515B"/>
    <w:rsid w:val="00B07381"/>
    <w:rsid w:val="00B65911"/>
    <w:rsid w:val="00B72B4C"/>
    <w:rsid w:val="00BA2D4E"/>
    <w:rsid w:val="00BB7050"/>
    <w:rsid w:val="00BE4685"/>
    <w:rsid w:val="00BF57B2"/>
    <w:rsid w:val="00BF639D"/>
    <w:rsid w:val="00C10DAB"/>
    <w:rsid w:val="00C10F2D"/>
    <w:rsid w:val="00C14D2A"/>
    <w:rsid w:val="00C17E78"/>
    <w:rsid w:val="00C349F2"/>
    <w:rsid w:val="00C34B0A"/>
    <w:rsid w:val="00C663A8"/>
    <w:rsid w:val="00C84118"/>
    <w:rsid w:val="00CA1B48"/>
    <w:rsid w:val="00CF3322"/>
    <w:rsid w:val="00CF5FA2"/>
    <w:rsid w:val="00CF64C5"/>
    <w:rsid w:val="00D417AC"/>
    <w:rsid w:val="00D6143F"/>
    <w:rsid w:val="00D635AD"/>
    <w:rsid w:val="00DB1FAA"/>
    <w:rsid w:val="00DB4E46"/>
    <w:rsid w:val="00DB6AD0"/>
    <w:rsid w:val="00DF0F06"/>
    <w:rsid w:val="00DF61B7"/>
    <w:rsid w:val="00E22334"/>
    <w:rsid w:val="00E62CE0"/>
    <w:rsid w:val="00E66140"/>
    <w:rsid w:val="00E9410C"/>
    <w:rsid w:val="00E97F11"/>
    <w:rsid w:val="00ED188D"/>
    <w:rsid w:val="00EF431B"/>
    <w:rsid w:val="00F10EBF"/>
    <w:rsid w:val="00F12B35"/>
    <w:rsid w:val="00F136AE"/>
    <w:rsid w:val="00F151AE"/>
    <w:rsid w:val="00F27BCC"/>
    <w:rsid w:val="00F45C5F"/>
    <w:rsid w:val="00F47DFF"/>
    <w:rsid w:val="00F6348E"/>
    <w:rsid w:val="00F67D56"/>
    <w:rsid w:val="00F72829"/>
    <w:rsid w:val="00F9419D"/>
    <w:rsid w:val="00F95082"/>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56147">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739089">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412681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85589">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347152">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514207">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387952">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4AB8039981E3A24E92F64AF168244EF7"/>
        <w:category>
          <w:name w:val="General"/>
          <w:gallery w:val="placeholder"/>
        </w:category>
        <w:types>
          <w:type w:val="bbPlcHdr"/>
        </w:types>
        <w:behaviors>
          <w:behavior w:val="content"/>
        </w:behaviors>
        <w:guid w:val="{E670F643-E73A-734F-91A6-69D488EE739D}"/>
      </w:docPartPr>
      <w:docPartBody>
        <w:p w:rsidR="00000000" w:rsidRDefault="008F0A42" w:rsidP="008F0A42">
          <w:pPr>
            <w:pStyle w:val="4AB8039981E3A24E92F64AF168244EF7"/>
          </w:pPr>
          <w:r w:rsidRPr="00854AB4">
            <w:rPr>
              <w:rStyle w:val="PlaceholderText"/>
            </w:rPr>
            <w:t>Click or tap here to enter text.</w:t>
          </w:r>
        </w:p>
      </w:docPartBody>
    </w:docPart>
    <w:docPart>
      <w:docPartPr>
        <w:name w:val="C23ECA4C50A2764BA71C349944B8F6AB"/>
        <w:category>
          <w:name w:val="General"/>
          <w:gallery w:val="placeholder"/>
        </w:category>
        <w:types>
          <w:type w:val="bbPlcHdr"/>
        </w:types>
        <w:behaviors>
          <w:behavior w:val="content"/>
        </w:behaviors>
        <w:guid w:val="{18F26034-5EEC-204E-8143-4DD9F85CC13D}"/>
      </w:docPartPr>
      <w:docPartBody>
        <w:p w:rsidR="00000000" w:rsidRDefault="008F0A42" w:rsidP="008F0A42">
          <w:pPr>
            <w:pStyle w:val="C23ECA4C50A2764BA71C349944B8F6A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60D4B"/>
    <w:rsid w:val="000C2B0B"/>
    <w:rsid w:val="000F6A9F"/>
    <w:rsid w:val="00273732"/>
    <w:rsid w:val="002875D0"/>
    <w:rsid w:val="002E46A2"/>
    <w:rsid w:val="002F7E61"/>
    <w:rsid w:val="00375BFD"/>
    <w:rsid w:val="00382521"/>
    <w:rsid w:val="003F3909"/>
    <w:rsid w:val="004A30E3"/>
    <w:rsid w:val="005074FA"/>
    <w:rsid w:val="0052110A"/>
    <w:rsid w:val="00550A55"/>
    <w:rsid w:val="005B6E5D"/>
    <w:rsid w:val="005E312C"/>
    <w:rsid w:val="006A6213"/>
    <w:rsid w:val="006C6601"/>
    <w:rsid w:val="00722710"/>
    <w:rsid w:val="00730B36"/>
    <w:rsid w:val="007400AA"/>
    <w:rsid w:val="00746A87"/>
    <w:rsid w:val="0079105C"/>
    <w:rsid w:val="007C05B8"/>
    <w:rsid w:val="008B297A"/>
    <w:rsid w:val="008B708B"/>
    <w:rsid w:val="008F0A42"/>
    <w:rsid w:val="008F50A1"/>
    <w:rsid w:val="00925F01"/>
    <w:rsid w:val="009B1FEA"/>
    <w:rsid w:val="00A5009C"/>
    <w:rsid w:val="00A57E6C"/>
    <w:rsid w:val="00A63EE8"/>
    <w:rsid w:val="00A70F8D"/>
    <w:rsid w:val="00AB51C3"/>
    <w:rsid w:val="00AE7C46"/>
    <w:rsid w:val="00B13FC5"/>
    <w:rsid w:val="00B205BA"/>
    <w:rsid w:val="00C27AD3"/>
    <w:rsid w:val="00C312DB"/>
    <w:rsid w:val="00C607C2"/>
    <w:rsid w:val="00C956A6"/>
    <w:rsid w:val="00D1144D"/>
    <w:rsid w:val="00E96A88"/>
    <w:rsid w:val="00F151AE"/>
    <w:rsid w:val="00FB1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0A42"/>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FA2C71E4A5506748B243ACB525523369">
    <w:name w:val="FA2C71E4A5506748B243ACB525523369"/>
    <w:rsid w:val="008F0A42"/>
  </w:style>
  <w:style w:type="paragraph" w:customStyle="1" w:styleId="40FC1D998F4AA0488DF39AD4673ED6F1">
    <w:name w:val="40FC1D998F4AA0488DF39AD4673ED6F1"/>
    <w:rsid w:val="008F0A42"/>
  </w:style>
  <w:style w:type="paragraph" w:customStyle="1" w:styleId="4AB8039981E3A24E92F64AF168244EF7">
    <w:name w:val="4AB8039981E3A24E92F64AF168244EF7"/>
    <w:rsid w:val="008F0A42"/>
  </w:style>
  <w:style w:type="paragraph" w:customStyle="1" w:styleId="C23ECA4C50A2764BA71C349944B8F6AB">
    <w:name w:val="C23ECA4C50A2764BA71C349944B8F6AB"/>
    <w:rsid w:val="008F0A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false,&quot;citeprocText&quot;:&quot;(Bialic-Murphy et al., 2021; Burke, 2008; Burke et al., 2011; Cantor et al., 201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c4525e27-1b09-4b2d-94de-1fee4f6b88c6&quot;,&quot;properties&quot;:{&quot;noteIndex&quot;:0},&quot;isEdited&quot;:false,&quot;manualOverride&quot;:{&quot;isManuallyOverridden&quot;:true,&quot;citeprocText&quot;:&quot;(Bialic-Murphy et al., 2021)&quot;,&quot;manualOverrideText&quot;:&quot;Bialic-Murphy et al. (2021)&quot;},&quot;citationTag&quot;:&quot;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79358c48-91cc-48f7-baaf-6025c612d2e3&quot;,&quot;properties&quot;:{&quot;noteIndex&quot;:0},&quot;isEdited&quot;:false,&quot;manualOverride&quot;:{&quot;isManuallyOverridden&quot;:false,&quot;citeprocText&quot;:&quot;(Kummel &amp;#38; Salant, 2006; Treseder, 2004; van Diepen et al., 2007)&quot;,&quot;manualOverrideText&quot;:&quot;&quot;},&quot;citationTag&quot;:&quot;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dc085fb5-642f-4dc7-a7b6-491f7734b08d&quot;,&quot;properties&quot;:{&quot;noteIndex&quot;:0},&quot;isEdited&quot;:false,&quot;manualOverride&quot;:{&quot;isManuallyOverridden&quot;:false,&quot;citeprocText&quot;:&quot;(Waring et al., 2023)&quot;,&quot;manualOverrideText&quot;:&quot;&quot;},&quot;citationTag&quot;:&quot;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6d1210b3-b8fa-40c4-9296-2beedfd12071&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37</Pages>
  <Words>12202</Words>
  <Characters>69553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10</cp:revision>
  <dcterms:created xsi:type="dcterms:W3CDTF">2025-07-17T18:56:00Z</dcterms:created>
  <dcterms:modified xsi:type="dcterms:W3CDTF">2025-07-21T18:32:00Z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