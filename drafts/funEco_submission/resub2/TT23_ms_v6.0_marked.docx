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3348B0F5"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 xml:space="preserve">are </w:t>
      </w:r>
      <w:del w:id="0" w:author="Perkowski, Evan A" w:date="2026-02-09T14:26:00Z" w16du:dateUtc="2026-02-09T20:26:00Z">
        <w:r w:rsidR="004906BC" w:rsidDel="00FB1758">
          <w:rPr>
            <w:b/>
            <w:bCs/>
          </w:rPr>
          <w:delText xml:space="preserve">observed </w:delText>
        </w:r>
      </w:del>
      <w:ins w:id="1" w:author="Perkowski, Evan A" w:date="2026-02-09T14:26:00Z" w16du:dateUtc="2026-02-09T20:26:00Z">
        <w:r w:rsidR="00FB1758">
          <w:rPr>
            <w:b/>
            <w:bCs/>
          </w:rPr>
          <w:t xml:space="preserve">amplified </w:t>
        </w:r>
      </w:ins>
      <w:r w:rsidR="004906BC">
        <w:rPr>
          <w:b/>
          <w:bCs/>
        </w:rPr>
        <w:t>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16CD2572" w:rsidR="00225393" w:rsidRDefault="00225393" w:rsidP="00225393">
      <w:pPr>
        <w:pStyle w:val="ListParagraph"/>
        <w:numPr>
          <w:ilvl w:val="0"/>
          <w:numId w:val="3"/>
        </w:numPr>
        <w:spacing w:line="360" w:lineRule="auto"/>
      </w:pPr>
      <w:r>
        <w:t xml:space="preserve">Many invasive plants produce </w:t>
      </w:r>
      <w:ins w:id="2" w:author="Perkowski, Evan A" w:date="2026-02-24T14:04:00Z" w16du:dateUtc="2026-02-24T20:04:00Z">
        <w:r w:rsidR="00B32021">
          <w:t xml:space="preserve">antimicrobial </w:t>
        </w:r>
      </w:ins>
      <w:r>
        <w:t xml:space="preserve">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w:t>
      </w:r>
      <w:ins w:id="3" w:author="Perkowski, Evan A" w:date="2026-02-09T14:27:00Z" w16du:dateUtc="2026-02-09T20:27:00Z">
        <w:r w:rsidR="00FB1758">
          <w:t>s</w:t>
        </w:r>
      </w:ins>
      <w:r w:rsidR="000A7C05">
        <w:t xml:space="preserve">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7A24A139"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proofErr w:type="spellStart"/>
      <w:r>
        <w:rPr>
          <w:i/>
          <w:iCs/>
        </w:rPr>
        <w:t>Alliaria</w:t>
      </w:r>
      <w:proofErr w:type="spellEnd"/>
      <w:r>
        <w:rPr>
          <w:i/>
          <w:iCs/>
        </w:rPr>
        <w:t xml:space="preserve"> petiolata</w:t>
      </w:r>
      <w:r>
        <w:t>, an allelopathic invader</w:t>
      </w:r>
      <w:ins w:id="4" w:author="Perkowski, Evan A" w:date="2026-02-24T14:04:00Z" w16du:dateUtc="2026-02-24T20:04:00Z">
        <w:r w:rsidR="00B32021">
          <w:t xml:space="preserve"> known to</w:t>
        </w:r>
      </w:ins>
      <w:del w:id="5" w:author="Perkowski, Evan A" w:date="2026-02-24T14:04:00Z" w16du:dateUtc="2026-02-24T20:04:00Z">
        <w:r w:rsidDel="00B32021">
          <w:delText xml:space="preserve"> that</w:delText>
        </w:r>
      </w:del>
      <w:r>
        <w:t xml:space="preserve"> disrupt</w:t>
      </w:r>
      <w:del w:id="6" w:author="Perkowski, Evan A" w:date="2026-02-24T14:04:00Z" w16du:dateUtc="2026-02-24T20:04:00Z">
        <w:r w:rsidDel="00B32021">
          <w:delText>s</w:delText>
        </w:r>
      </w:del>
      <w:r>
        <w:t xml:space="preserve">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5ED7C19E"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 xml:space="preserve">M. </w:t>
      </w:r>
      <w:proofErr w:type="spellStart"/>
      <w:r w:rsidR="004906BC">
        <w:rPr>
          <w:i/>
          <w:iCs/>
        </w:rPr>
        <w:t>racemosum</w:t>
      </w:r>
      <w:proofErr w:type="spellEnd"/>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del w:id="7" w:author="Perkowski, Evan A" w:date="2026-02-19T12:14:00Z" w16du:dateUtc="2026-02-19T18:14:00Z">
        <w:r w:rsidR="004906BC" w:rsidDel="007952C6">
          <w:delText xml:space="preserve">only </w:delText>
        </w:r>
      </w:del>
      <w:ins w:id="8" w:author="Perkowski, Evan A" w:date="2026-02-19T12:14:00Z" w16du:dateUtc="2026-02-19T18:14:00Z">
        <w:r w:rsidR="007952C6">
          <w:t xml:space="preserve">amplified </w:t>
        </w:r>
      </w:ins>
      <w:del w:id="9" w:author="Perkowski, Evan A" w:date="2026-02-19T12:14:00Z" w16du:dateUtc="2026-02-19T18:14:00Z">
        <w:r w:rsidR="004906BC" w:rsidDel="007952C6">
          <w:delText xml:space="preserve">observed </w:delText>
        </w:r>
      </w:del>
      <w:r w:rsidR="004906BC">
        <w:t>after tree canopy clos</w:t>
      </w:r>
      <w:r w:rsidR="000A7C05">
        <w:t>ure</w:t>
      </w:r>
      <w:r>
        <w:t>.</w:t>
      </w:r>
    </w:p>
    <w:p w14:paraId="26B954DB" w14:textId="091895EE" w:rsidR="00225393" w:rsidRDefault="00225393" w:rsidP="00225393">
      <w:pPr>
        <w:pStyle w:val="ListParagraph"/>
        <w:numPr>
          <w:ilvl w:val="0"/>
          <w:numId w:val="3"/>
        </w:numPr>
        <w:spacing w:line="360" w:lineRule="auto"/>
      </w:pPr>
      <w:del w:id="10" w:author="Perkowski, Evan A" w:date="2026-02-24T14:05:00Z" w16du:dateUtc="2026-02-24T20:05:00Z">
        <w:r w:rsidDel="00B32021">
          <w:delText xml:space="preserve">Our findings indicate that </w:delText>
        </w:r>
      </w:del>
      <w:proofErr w:type="spellStart"/>
      <w:r>
        <w:rPr>
          <w:i/>
          <w:iCs/>
        </w:rPr>
        <w:t>A</w:t>
      </w:r>
      <w:ins w:id="11" w:author="Perkowski, Evan A" w:date="2026-02-24T14:05:00Z" w16du:dateUtc="2026-02-24T20:05:00Z">
        <w:r w:rsidR="00B32021">
          <w:rPr>
            <w:i/>
            <w:iCs/>
          </w:rPr>
          <w:t>lliaria</w:t>
        </w:r>
      </w:ins>
      <w:proofErr w:type="spellEnd"/>
      <w:del w:id="12" w:author="Perkowski, Evan A" w:date="2026-02-24T14:05:00Z" w16du:dateUtc="2026-02-24T20:05:00Z">
        <w:r w:rsidDel="00B32021">
          <w:rPr>
            <w:i/>
            <w:iCs/>
          </w:rPr>
          <w:delText>.</w:delText>
        </w:r>
      </w:del>
      <w:r>
        <w:rPr>
          <w:i/>
          <w:iCs/>
        </w:rPr>
        <w:t xml:space="preserve"> petiolata</w:t>
      </w:r>
      <w:r>
        <w:t xml:space="preserve"> reduce</w:t>
      </w:r>
      <w:ins w:id="13" w:author="Perkowski, Evan A" w:date="2026-02-09T14:27:00Z" w16du:dateUtc="2026-02-09T20:27:00Z">
        <w:r w:rsidR="00FB1758">
          <w:t>d</w:t>
        </w:r>
      </w:ins>
      <w:del w:id="14" w:author="Perkowski, Evan A" w:date="2026-02-09T14:27:00Z" w16du:dateUtc="2026-02-09T20:27:00Z">
        <w:r w:rsidDel="00FB1758">
          <w:delText>s</w:delText>
        </w:r>
      </w:del>
      <w:r>
        <w:t xml:space="preserve">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 xml:space="preserve">M. </w:t>
      </w:r>
      <w:proofErr w:type="spellStart"/>
      <w:r>
        <w:rPr>
          <w:i/>
          <w:iCs/>
        </w:rPr>
        <w:t>racemosum</w:t>
      </w:r>
      <w:proofErr w:type="spellEnd"/>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lastRenderedPageBreak/>
        <w:t>Keywords</w:t>
      </w:r>
    </w:p>
    <w:p w14:paraId="0000001B" w14:textId="42170071" w:rsidR="00166FFE" w:rsidRDefault="00000000" w:rsidP="00964238">
      <w:pPr>
        <w:spacing w:line="360" w:lineRule="auto"/>
        <w:rPr>
          <w:vertAlign w:val="subscript"/>
        </w:rPr>
      </w:pPr>
      <w:proofErr w:type="spellStart"/>
      <w:r>
        <w:rPr>
          <w:i/>
        </w:rPr>
        <w:t>Alliaria</w:t>
      </w:r>
      <w:proofErr w:type="spellEnd"/>
      <w:r>
        <w:rPr>
          <w:i/>
        </w:rPr>
        <w:t xml:space="preserve"> petiolata</w:t>
      </w:r>
      <w:r>
        <w:t xml:space="preserve">, AM fungi, photosynthesis, plant invasion, </w:t>
      </w:r>
      <w:r w:rsidR="000A7C05">
        <w:t xml:space="preserve">symbiosis, </w:t>
      </w:r>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05171998"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 xml:space="preserve">Allelopathy </w:t>
      </w:r>
      <w:del w:id="15" w:author="Perkowski, Evan A" w:date="2026-02-20T09:48:00Z" w16du:dateUtc="2026-02-20T15:48:00Z">
        <w:r w:rsidRPr="007B5941" w:rsidDel="0038682C">
          <w:delText xml:space="preserve">is estimated to </w:delText>
        </w:r>
      </w:del>
      <w:r w:rsidRPr="007B5941">
        <w:t>occur</w:t>
      </w:r>
      <w:ins w:id="16" w:author="Perkowski, Evan A" w:date="2026-02-20T09:48:00Z" w16du:dateUtc="2026-02-20T15:48:00Z">
        <w:r w:rsidR="0038682C">
          <w:t>s</w:t>
        </w:r>
      </w:ins>
      <w:r w:rsidRPr="007B5941">
        <w:t xml:space="preserve"> in </w:t>
      </w:r>
      <w:ins w:id="17" w:author="Perkowski, Evan A" w:date="2026-02-20T09:48:00Z" w16du:dateUtc="2026-02-20T15:48:00Z">
        <w:r w:rsidR="0038682C">
          <w:t>~</w:t>
        </w:r>
      </w:ins>
      <w:r w:rsidRPr="007B5941">
        <w:t>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w:t>
      </w:r>
      <w:del w:id="18" w:author="Perkowski, Evan A" w:date="2026-02-20T09:48:00Z" w16du:dateUtc="2026-02-20T15:48:00Z">
        <w:r w:rsidR="0027288B" w:rsidDel="0038682C">
          <w:rPr>
            <w:color w:val="000000"/>
          </w:rPr>
          <w:delText xml:space="preserve">has been shown to </w:delText>
        </w:r>
      </w:del>
      <w:r w:rsidR="0027288B">
        <w:rPr>
          <w:color w:val="000000"/>
        </w:rPr>
        <w:t>negatively affect</w:t>
      </w:r>
      <w:ins w:id="19" w:author="Perkowski, Evan A" w:date="2026-02-20T09:48:00Z" w16du:dateUtc="2026-02-20T15:48:00Z">
        <w:r w:rsidR="0038682C">
          <w:rPr>
            <w:color w:val="000000"/>
          </w:rPr>
          <w:t>s</w:t>
        </w:r>
      </w:ins>
      <w:r w:rsidR="0027288B">
        <w:rPr>
          <w:color w:val="000000"/>
        </w:rPr>
        <w:t xml:space="preserve">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Brouwer et al., 2015; Hale et al., 2011, 2016; Hale &amp; Kalisz, 2012; Qu et al., 2021; Roche et al., 2021; Zhang et al., 2021)</w:t>
          </w:r>
        </w:sdtContent>
      </w:sdt>
      <w:r w:rsidRPr="007B5941">
        <w:t xml:space="preserve">. Despite the prevalence of allelopathy among invasive species, </w:t>
      </w:r>
      <w:ins w:id="20" w:author="Perkowski, Evan A" w:date="2026-02-20T09:49:00Z" w16du:dateUtc="2026-02-20T15:49:00Z">
        <w:r w:rsidR="0038682C">
          <w:t>we do not fully</w:t>
        </w:r>
      </w:ins>
      <w:del w:id="21" w:author="Perkowski, Evan A" w:date="2026-02-20T09:49:00Z" w16du:dateUtc="2026-02-20T15:49:00Z">
        <w:r w:rsidRPr="007B5941" w:rsidDel="0038682C">
          <w:delText>our</w:delText>
        </w:r>
      </w:del>
      <w:r w:rsidRPr="007B5941">
        <w:t xml:space="preserve"> understand</w:t>
      </w:r>
      <w:del w:id="22" w:author="Perkowski, Evan A" w:date="2026-02-20T09:49:00Z" w16du:dateUtc="2026-02-20T15:49:00Z">
        <w:r w:rsidRPr="007B5941" w:rsidDel="0038682C">
          <w:delText>ing</w:delText>
        </w:r>
      </w:del>
      <w:r w:rsidRPr="007B5941">
        <w:t xml:space="preserve"> </w:t>
      </w:r>
      <w:del w:id="23" w:author="Perkowski, Evan A" w:date="2026-02-20T09:49:00Z" w16du:dateUtc="2026-02-20T15:49:00Z">
        <w:r w:rsidRPr="007B5941" w:rsidDel="0038682C">
          <w:delText>of</w:delText>
        </w:r>
        <w:r w:rsidR="00C663A8" w:rsidDel="0038682C">
          <w:delText xml:space="preserve"> </w:delText>
        </w:r>
      </w:del>
      <w:r w:rsidR="00C663A8">
        <w:t xml:space="preserve">the mechanisms that drive </w:t>
      </w:r>
      <w:del w:id="24" w:author="Perkowski, Evan A" w:date="2026-02-20T09:49:00Z" w16du:dateUtc="2026-02-20T15:49:00Z">
        <w:r w:rsidR="00E66140" w:rsidDel="0038682C">
          <w:delText xml:space="preserve">the </w:delText>
        </w:r>
      </w:del>
      <w:ins w:id="25" w:author="Perkowski, Evan A" w:date="2026-02-20T09:49:00Z" w16du:dateUtc="2026-02-20T15:49:00Z">
        <w:r w:rsidR="0038682C">
          <w:t xml:space="preserve">native plant </w:t>
        </w:r>
      </w:ins>
      <w:r w:rsidR="00C663A8">
        <w:t xml:space="preserve">physiological responses </w:t>
      </w:r>
      <w:del w:id="26" w:author="Perkowski, Evan A" w:date="2026-02-20T09:49:00Z" w16du:dateUtc="2026-02-20T15:49:00Z">
        <w:r w:rsidR="00C663A8" w:rsidDel="0038682C">
          <w:delText xml:space="preserve">of native species </w:delText>
        </w:r>
      </w:del>
      <w:r w:rsidR="00C663A8">
        <w:t xml:space="preserve">to allelopathic invasion </w:t>
      </w:r>
      <w:del w:id="27" w:author="Perkowski, Evan A" w:date="2026-02-20T09:50:00Z" w16du:dateUtc="2026-02-20T15:50:00Z">
        <w:r w:rsidR="00C663A8" w:rsidDel="0038682C">
          <w:delText xml:space="preserve">and </w:delText>
        </w:r>
      </w:del>
      <w:ins w:id="28" w:author="Perkowski, Evan A" w:date="2026-02-20T09:50:00Z" w16du:dateUtc="2026-02-20T15:50:00Z">
        <w:r w:rsidR="0038682C">
          <w:t xml:space="preserve">or </w:t>
        </w:r>
      </w:ins>
      <w:r w:rsidR="00C663A8">
        <w:t>the temporal dynamics that underpin these responses</w:t>
      </w:r>
      <w:del w:id="29" w:author="Perkowski, Evan A" w:date="2026-02-20T09:50:00Z" w16du:dateUtc="2026-02-20T15:50:00Z">
        <w:r w:rsidR="00C663A8" w:rsidDel="0038682C">
          <w:delText xml:space="preserve"> remains limited</w:delText>
        </w:r>
      </w:del>
      <w:r w:rsidR="00C663A8">
        <w:t xml:space="preserve">.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22CBB5B5" w:rsidR="00DF0F06" w:rsidRDefault="00000000" w:rsidP="00CE731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w:t>
      </w:r>
      <w:ins w:id="30" w:author="Perkowski, Evan A" w:date="2026-02-09T16:25:00Z" w16du:dateUtc="2026-02-09T22:25:00Z">
        <w:r w:rsidR="00CE7312">
          <w:t xml:space="preserve"> Photosynthetic enzymes, </w:t>
        </w:r>
      </w:ins>
      <w:ins w:id="31" w:author="Perkowski, Evan A" w:date="2026-02-09T16:26:00Z" w16du:dateUtc="2026-02-09T22:26:00Z">
        <w:r w:rsidR="00CE7312">
          <w:t xml:space="preserve">such as </w:t>
        </w:r>
        <w:r w:rsidR="00CE7312" w:rsidRPr="007B5941">
          <w:t>Ribulose-1,5-bisphosphate</w:t>
        </w:r>
        <w:r w:rsidR="00CE7312">
          <w:t xml:space="preserve"> (RuBP)</w:t>
        </w:r>
        <w:r w:rsidR="00CE7312" w:rsidRPr="007B5941">
          <w:t xml:space="preserve"> carboxylase/oxygenase (Rubisco)</w:t>
        </w:r>
      </w:ins>
      <w:ins w:id="32" w:author="Perkowski, Evan A" w:date="2026-02-09T16:25:00Z" w16du:dateUtc="2026-02-09T22:25:00Z">
        <w:r w:rsidR="00CE7312">
          <w:t xml:space="preserve">, require substantial nutrients and energy for their construction and maintenance, </w:t>
        </w:r>
      </w:ins>
      <w:del w:id="33" w:author="Perkowski, Evan A" w:date="2026-02-09T16:26:00Z" w16du:dateUtc="2026-02-09T22:26:00Z">
        <w:r w:rsidR="00CF64C5" w:rsidRPr="007B5941" w:rsidDel="00CE7312">
          <w:delText xml:space="preserve"> </w:delText>
        </w:r>
        <w:r w:rsidRPr="007B5941" w:rsidDel="00CE7312">
          <w:delText>Through photosynthesis, plants convert carbon dioxide into simple sugars using enzymes such as Ribulose-1,5-bisphosphate</w:delText>
        </w:r>
        <w:r w:rsidR="00764C6D" w:rsidDel="00CE7312">
          <w:delText xml:space="preserve"> (RuBP)</w:delText>
        </w:r>
        <w:r w:rsidRPr="007B5941" w:rsidDel="00CE7312">
          <w:delText xml:space="preserve"> carboxylase/oxygenase (Rubisco)</w:delText>
        </w:r>
        <w:r w:rsidR="00537235" w:rsidDel="00CE7312">
          <w:delText>. These enzymes</w:delText>
        </w:r>
        <w:r w:rsidRPr="007B5941" w:rsidDel="00CE7312">
          <w:delText xml:space="preserve"> require</w:delText>
        </w:r>
        <w:r w:rsidR="00537235" w:rsidDel="00CE7312">
          <w:delText xml:space="preserve"> high amounts of</w:delText>
        </w:r>
        <w:r w:rsidRPr="007B5941" w:rsidDel="00CE7312">
          <w:delText xml:space="preserve"> nutrients and energy</w:delText>
        </w:r>
        <w:r w:rsidR="00537235" w:rsidDel="00CE7312">
          <w:delText xml:space="preserve"> to build and maintain, </w:delText>
        </w:r>
      </w:del>
      <w:r w:rsidR="00537235">
        <w:t>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w:t>
      </w:r>
      <w:del w:id="34" w:author="Perkowski, Evan A" w:date="2026-02-09T16:30:00Z" w16du:dateUtc="2026-02-09T22:30:00Z">
        <w:r w:rsidR="004422F6" w:rsidRPr="009C5167" w:rsidDel="00CE7312">
          <w:rPr>
            <w:color w:val="000000" w:themeColor="text1"/>
          </w:rPr>
          <w:delText xml:space="preserve">, standardized to a common temperature (e.g., 25°C; </w:delText>
        </w:r>
        <w:r w:rsidR="004422F6" w:rsidRPr="009C5167" w:rsidDel="00CE7312">
          <w:rPr>
            <w:i/>
            <w:iCs/>
            <w:color w:val="000000" w:themeColor="text1"/>
          </w:rPr>
          <w:delText>V</w:delText>
        </w:r>
        <w:r w:rsidR="004422F6" w:rsidRPr="009C5167" w:rsidDel="00CE7312">
          <w:rPr>
            <w:color w:val="000000" w:themeColor="text1"/>
            <w:vertAlign w:val="subscript"/>
          </w:rPr>
          <w:delText>cmax25</w:delText>
        </w:r>
        <w:r w:rsidR="004422F6" w:rsidRPr="009C5167" w:rsidDel="00CE7312">
          <w:rPr>
            <w:color w:val="000000" w:themeColor="text1"/>
          </w:rPr>
          <w:delText>)</w:delText>
        </w:r>
      </w:del>
      <w:r w:rsidR="004422F6" w:rsidRPr="009C5167">
        <w:rPr>
          <w:color w:val="000000" w:themeColor="text1"/>
        </w:rPr>
        <w:t xml:space="preserve">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w:t>
      </w:r>
      <w:ins w:id="35" w:author="Perkowski, Evan A" w:date="2026-02-09T16:31:00Z" w16du:dateUtc="2026-02-09T22:31:00Z">
        <w:r w:rsidR="00CE7312">
          <w:rPr>
            <w:color w:val="000000" w:themeColor="text1"/>
          </w:rPr>
          <w:t xml:space="preserve"> </w:t>
        </w:r>
      </w:ins>
      <w:del w:id="36" w:author="Perkowski, Evan A" w:date="2026-02-09T16:31:00Z" w16du:dateUtc="2026-02-09T22:31:00Z">
        <w:r w:rsidR="004422F6" w:rsidRPr="009C5167" w:rsidDel="00CE7312">
          <w:rPr>
            <w:color w:val="000000" w:themeColor="text1"/>
          </w:rPr>
          <w:delText>, standardized to a common temperature</w:delText>
        </w:r>
      </w:del>
      <w:del w:id="37" w:author="Perkowski, Evan A" w:date="2026-02-09T16:30:00Z" w16du:dateUtc="2026-02-09T22:30:00Z">
        <w:r w:rsidR="004422F6" w:rsidRPr="009C5167" w:rsidDel="00CE7312">
          <w:rPr>
            <w:color w:val="000000" w:themeColor="text1"/>
          </w:rPr>
          <w:delText xml:space="preserve"> (e.g., 25°C;  </w:delText>
        </w:r>
        <w:r w:rsidR="004422F6" w:rsidRPr="009C5167" w:rsidDel="00CE7312">
          <w:rPr>
            <w:i/>
            <w:iCs/>
            <w:color w:val="000000" w:themeColor="text1"/>
          </w:rPr>
          <w:delText>J</w:delText>
        </w:r>
        <w:r w:rsidR="004422F6" w:rsidRPr="009C5167" w:rsidDel="00CE7312">
          <w:rPr>
            <w:iCs/>
            <w:color w:val="000000" w:themeColor="text1"/>
            <w:vertAlign w:val="subscript"/>
          </w:rPr>
          <w:delText>max25</w:delText>
        </w:r>
        <w:r w:rsidR="004422F6" w:rsidRPr="009C5167" w:rsidDel="00CE7312">
          <w:rPr>
            <w:iCs/>
            <w:color w:val="000000" w:themeColor="text1"/>
          </w:rPr>
          <w:delText>)</w:delText>
        </w:r>
      </w:del>
      <w:del w:id="38" w:author="Perkowski, Evan A" w:date="2026-02-09T16:31:00Z" w16du:dateUtc="2026-02-09T22:31:00Z">
        <w:r w:rsidR="004422F6" w:rsidRPr="009C5167" w:rsidDel="00CE7312">
          <w:rPr>
            <w:iCs/>
            <w:color w:val="000000" w:themeColor="text1"/>
          </w:rPr>
          <w:delText xml:space="preserve"> </w:delText>
        </w:r>
      </w:del>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w:t>
      </w:r>
      <w:ins w:id="39" w:author="Perkowski, Evan A" w:date="2026-02-09T16:28:00Z" w16du:dateUtc="2026-02-09T22:28:00Z">
        <w:r w:rsidR="00CE7312">
          <w:rPr>
            <w:iCs/>
          </w:rPr>
          <w:t xml:space="preserve"> </w:t>
        </w:r>
      </w:ins>
      <w:ins w:id="40" w:author="Perkowski, Evan A" w:date="2026-02-24T13:55:00Z" w16du:dateUtc="2026-02-24T19:55:00Z">
        <w:r w:rsidR="00E52D8D" w:rsidRPr="00E52D8D">
          <w:rPr>
            <w:iCs/>
          </w:rPr>
          <w:t xml:space="preserve">These gas exchange-derived parameters can be standardized to a common temperature to make inferences about nutrient investment toward photosynthesis. This standardization is commonly done at 25°C, represented as </w:t>
        </w:r>
        <w:r w:rsidR="00E52D8D" w:rsidRPr="00E52D8D">
          <w:rPr>
            <w:i/>
          </w:rPr>
          <w:t>V</w:t>
        </w:r>
        <w:r w:rsidR="00E52D8D" w:rsidRPr="00E52D8D">
          <w:rPr>
            <w:vertAlign w:val="subscript"/>
          </w:rPr>
          <w:t xml:space="preserve">cmax25 </w:t>
        </w:r>
        <w:r w:rsidR="00E52D8D" w:rsidRPr="00E52D8D">
          <w:t xml:space="preserve">and </w:t>
        </w:r>
        <w:r w:rsidR="00E52D8D" w:rsidRPr="00E52D8D">
          <w:rPr>
            <w:i/>
            <w:iCs/>
          </w:rPr>
          <w:t>J</w:t>
        </w:r>
        <w:r w:rsidR="00E52D8D" w:rsidRPr="00E52D8D">
          <w:rPr>
            <w:iCs/>
            <w:vertAlign w:val="subscript"/>
          </w:rPr>
          <w:t>max25</w:t>
        </w:r>
        <w:r w:rsidR="00E52D8D" w:rsidRPr="00E52D8D">
          <w:rPr>
            <w:iCs/>
          </w:rPr>
          <w:t xml:space="preserve"> from this point forward.</w:t>
        </w:r>
      </w:ins>
      <w:r w:rsidR="00982E48" w:rsidRPr="00E52D8D">
        <w:rPr>
          <w:iCs/>
        </w:rPr>
        <w:t xml:space="preserve"> </w:t>
      </w:r>
      <w:r w:rsidR="009448F7" w:rsidRPr="009C5167">
        <w:rPr>
          <w:i/>
          <w:iCs/>
          <w:color w:val="000000" w:themeColor="text1"/>
        </w:rPr>
        <w:t>V</w:t>
      </w:r>
      <w:r w:rsidR="009448F7" w:rsidRPr="009C5167">
        <w:rPr>
          <w:color w:val="000000" w:themeColor="text1"/>
          <w:vertAlign w:val="subscript"/>
        </w:rPr>
        <w:t>cmax</w:t>
      </w:r>
      <w:ins w:id="41" w:author="Perkowski, Evan A" w:date="2026-02-20T09:11:00Z" w16du:dateUtc="2026-02-20T15:11:00Z">
        <w:r w:rsidR="004738FD">
          <w:rPr>
            <w:color w:val="000000" w:themeColor="text1"/>
            <w:vertAlign w:val="subscript"/>
          </w:rPr>
          <w:t>25</w:t>
        </w:r>
      </w:ins>
      <w:r w:rsidR="009448F7" w:rsidRPr="009C5167" w:rsidDel="009448F7">
        <w:rPr>
          <w:iCs/>
          <w:color w:val="000000" w:themeColor="text1"/>
        </w:rPr>
        <w:t xml:space="preserve"> </w:t>
      </w:r>
      <w:r w:rsidR="009448F7" w:rsidRPr="009C5167">
        <w:rPr>
          <w:iCs/>
          <w:color w:val="000000" w:themeColor="text1"/>
        </w:rPr>
        <w:t xml:space="preserve">and </w:t>
      </w:r>
      <w:r w:rsidR="009448F7" w:rsidRPr="009C5167">
        <w:rPr>
          <w:i/>
          <w:iCs/>
          <w:color w:val="000000" w:themeColor="text1"/>
        </w:rPr>
        <w:t>J</w:t>
      </w:r>
      <w:r w:rsidR="009448F7" w:rsidRPr="009C5167">
        <w:rPr>
          <w:color w:val="000000" w:themeColor="text1"/>
          <w:vertAlign w:val="subscript"/>
        </w:rPr>
        <w:t>max</w:t>
      </w:r>
      <w:ins w:id="42" w:author="Perkowski, Evan A" w:date="2026-02-20T09:11:00Z" w16du:dateUtc="2026-02-20T15:11:00Z">
        <w:r w:rsidR="004738FD">
          <w:rPr>
            <w:color w:val="000000" w:themeColor="text1"/>
            <w:vertAlign w:val="subscript"/>
          </w:rPr>
          <w:t>25</w:t>
        </w:r>
      </w:ins>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del w:id="43" w:author="Perkowski, Evan A" w:date="2026-02-20T09:51:00Z" w16du:dateUtc="2026-02-20T15:51:00Z">
        <w:r w:rsidR="00AE4201" w:rsidDel="0038682C">
          <w:rPr>
            <w:iCs/>
          </w:rPr>
          <w:delText>physiological</w:delText>
        </w:r>
        <w:r w:rsidR="00EF431B" w:rsidDel="0038682C">
          <w:rPr>
            <w:iCs/>
          </w:rPr>
          <w:delText xml:space="preserve"> </w:delText>
        </w:r>
      </w:del>
      <w:r w:rsidR="00EF431B">
        <w:rPr>
          <w:iCs/>
        </w:rPr>
        <w:t>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(Ellsworth et al., 2022; Evans, 1989; Walker et al., 2014)</w:t>
          </w:r>
        </w:sdtContent>
      </w:sdt>
      <w:r w:rsidR="00EF431B">
        <w:rPr>
          <w:iCs/>
          <w:color w:val="000000"/>
        </w:rPr>
        <w:t xml:space="preserve">. Photosynthesis is also regulated by stomatal </w:t>
      </w:r>
      <w:r w:rsidR="00EF431B">
        <w:rPr>
          <w:iCs/>
          <w:color w:val="000000"/>
        </w:rPr>
        <w:lastRenderedPageBreak/>
        <w:t>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w:t>
      </w:r>
      <w:del w:id="44" w:author="Perkowski, Evan A" w:date="2026-02-20T09:51:00Z" w16du:dateUtc="2026-02-20T15:51:00Z">
        <w:r w:rsidR="00537235" w:rsidDel="0038682C">
          <w:rPr>
            <w:iCs/>
            <w:color w:val="000000"/>
          </w:rPr>
          <w:delText xml:space="preserve">the </w:delText>
        </w:r>
      </w:del>
      <w:r w:rsidR="00537235">
        <w:rPr>
          <w:iCs/>
          <w:color w:val="000000"/>
        </w:rPr>
        <w:t>lea</w:t>
      </w:r>
      <w:ins w:id="45" w:author="Perkowski, Evan A" w:date="2026-02-20T09:51:00Z" w16du:dateUtc="2026-02-20T15:51:00Z">
        <w:r w:rsidR="0038682C">
          <w:rPr>
            <w:iCs/>
            <w:color w:val="000000"/>
          </w:rPr>
          <w:t>ves</w:t>
        </w:r>
      </w:ins>
      <w:del w:id="46" w:author="Perkowski, Evan A" w:date="2026-02-20T09:51:00Z" w16du:dateUtc="2026-02-20T15:51:00Z">
        <w:r w:rsidR="00537235" w:rsidDel="0038682C">
          <w:rPr>
            <w:iCs/>
            <w:color w:val="000000"/>
          </w:rPr>
          <w:delText>f</w:delText>
        </w:r>
      </w:del>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w:t>
      </w:r>
      <w:ins w:id="47" w:author="Perkowski, Evan A" w:date="2026-02-19T12:16:00Z" w16du:dateUtc="2026-02-19T18:16:00Z">
        <w:r w:rsidR="007952C6">
          <w:rPr>
            <w:iCs/>
            <w:color w:val="000000"/>
          </w:rPr>
          <w:t>a</w:t>
        </w:r>
      </w:ins>
      <w:del w:id="48" w:author="Perkowski, Evan A" w:date="2026-02-19T12:16:00Z" w16du:dateUtc="2026-02-19T18:16:00Z">
        <w:r w:rsidR="00537235" w:rsidDel="007952C6">
          <w:rPr>
            <w:iCs/>
            <w:color w:val="000000"/>
          </w:rPr>
          <w:delText>es</w:delText>
        </w:r>
      </w:del>
      <w:r w:rsidR="00537235">
        <w:rPr>
          <w:iCs/>
          <w:color w:val="000000"/>
        </w:rPr>
        <w:t xml:space="preserve">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w:t>
      </w:r>
      <w:del w:id="49" w:author="Perkowski, Evan A" w:date="2026-02-20T09:51:00Z" w16du:dateUtc="2026-02-20T15:51:00Z">
        <w:r w:rsidR="00AE4201" w:rsidDel="0038682C">
          <w:rPr>
            <w:iCs/>
            <w:color w:val="000000"/>
          </w:rPr>
          <w:delText xml:space="preserve">physiological </w:delText>
        </w:r>
      </w:del>
      <w:r w:rsidR="00AE4201">
        <w:rPr>
          <w:iCs/>
          <w:color w:val="000000"/>
        </w:rPr>
        <w:t xml:space="preserve">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78AAAF13"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 xml:space="preserve">Antimicrobial compounds produced by allelopathic invaders can </w:t>
      </w:r>
      <w:del w:id="50" w:author="Perkowski, Evan A" w:date="2026-02-20T09:15:00Z" w16du:dateUtc="2026-02-20T15:15:00Z">
        <w:r w:rsidRPr="007B5941" w:rsidDel="004738FD">
          <w:delText xml:space="preserve">disrupt these symbioses by </w:delText>
        </w:r>
      </w:del>
      <w:r w:rsidRPr="007B5941">
        <w:t>inhibit</w:t>
      </w:r>
      <w:del w:id="51" w:author="Perkowski, Evan A" w:date="2026-02-20T09:15:00Z" w16du:dateUtc="2026-02-20T15:15:00Z">
        <w:r w:rsidRPr="007B5941" w:rsidDel="004738FD">
          <w:delText>ing</w:delText>
        </w:r>
      </w:del>
      <w:r w:rsidRPr="007B5941">
        <w:t xml:space="preserve">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 xml:space="preserve">Burke, 2008; Callaway et al., 2008; Burke et al., 2011; Cantor et al., 2011; Anthony et al., 2019; </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del w:id="52" w:author="Perkowski, Evan A" w:date="2026-02-20T09:15:00Z" w16du:dateUtc="2026-02-20T15:15:00Z">
        <w:r w:rsidR="00F45C5F" w:rsidDel="004738FD">
          <w:delText>ecosystem</w:delText>
        </w:r>
        <w:r w:rsidRPr="007B5941" w:rsidDel="004738FD">
          <w:delText xml:space="preserve"> </w:delText>
        </w:r>
      </w:del>
      <w:ins w:id="53" w:author="Perkowski, Evan A" w:date="2026-02-20T09:15:00Z" w16du:dateUtc="2026-02-20T15:15:00Z">
        <w:r w:rsidR="004738FD">
          <w:t>soil</w:t>
        </w:r>
        <w:r w:rsidR="004738FD" w:rsidRPr="007B5941">
          <w:t xml:space="preserve"> </w:t>
        </w:r>
      </w:ins>
      <w:r w:rsidRPr="007B5941">
        <w:t>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del w:id="54" w:author="Perkowski, Evan A" w:date="2026-02-20T09:15:00Z" w16du:dateUtc="2026-02-20T15:15:00Z">
        <w:r w:rsidR="009448F7" w:rsidDel="004738FD">
          <w:delText>D</w:delText>
        </w:r>
        <w:r w:rsidRPr="007B5941" w:rsidDel="004738FD">
          <w:delText xml:space="preserve">isruptions in </w:delText>
        </w:r>
      </w:del>
      <w:r w:rsidRPr="007B5941">
        <w:t xml:space="preserve">AM fungal </w:t>
      </w:r>
      <w:r w:rsidR="00F45C5F">
        <w:t>mutualism</w:t>
      </w:r>
      <w:ins w:id="55" w:author="Perkowski, Evan A" w:date="2026-02-20T09:15:00Z" w16du:dateUtc="2026-02-20T15:15:00Z">
        <w:r w:rsidR="004738FD">
          <w:t xml:space="preserve"> disruption</w:t>
        </w:r>
      </w:ins>
      <w:del w:id="56" w:author="Perkowski, Evan A" w:date="2026-02-20T09:15:00Z" w16du:dateUtc="2026-02-20T15:15:00Z">
        <w:r w:rsidR="00F45C5F" w:rsidDel="004738FD">
          <w:delText>s</w:delText>
        </w:r>
      </w:del>
      <w:r w:rsidR="00F45C5F">
        <w:t xml:space="preserve">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 xml:space="preserve">This pattern may </w:t>
      </w:r>
      <w:del w:id="57" w:author="Perkowski, Evan A" w:date="2026-02-20T09:52:00Z" w16du:dateUtc="2026-02-20T15:52:00Z">
        <w:r w:rsidRPr="007B5941" w:rsidDel="0038682C">
          <w:rPr>
            <w:color w:val="000000"/>
          </w:rPr>
          <w:delText xml:space="preserve">scale to </w:delText>
        </w:r>
      </w:del>
      <w:r w:rsidRPr="007B5941">
        <w:rPr>
          <w:color w:val="000000"/>
        </w:rPr>
        <w:t>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w:t>
      </w:r>
      <w:del w:id="58" w:author="Perkowski, Evan A" w:date="2026-02-20T09:13:00Z" w16du:dateUtc="2026-02-20T15:13:00Z">
        <w:r w:rsidRPr="007B5941" w:rsidDel="004738FD">
          <w:delText xml:space="preserve">disruptions in </w:delText>
        </w:r>
      </w:del>
      <w:r w:rsidR="00F45C5F">
        <w:t xml:space="preserve">AM fungal </w:t>
      </w:r>
      <w:del w:id="59" w:author="Perkowski, Evan A" w:date="2026-02-20T09:13:00Z" w16du:dateUtc="2026-02-20T15:13:00Z">
        <w:r w:rsidR="00F45C5F" w:rsidDel="004738FD">
          <w:delText>mutualisms</w:delText>
        </w:r>
        <w:r w:rsidR="005A26BF" w:rsidDel="004738FD">
          <w:delText xml:space="preserve"> </w:delText>
        </w:r>
      </w:del>
      <w:ins w:id="60" w:author="Perkowski, Evan A" w:date="2026-02-20T09:13:00Z" w16du:dateUtc="2026-02-20T15:13:00Z">
        <w:r w:rsidR="004738FD">
          <w:t xml:space="preserve">mutualism disruption </w:t>
        </w:r>
      </w:ins>
      <w:del w:id="61" w:author="Perkowski, Evan A" w:date="2026-02-09T17:05:00Z" w16du:dateUtc="2026-02-09T23:05:00Z">
        <w:r w:rsidR="005A26BF" w:rsidDel="00973A03">
          <w:delText>due to allelopathy</w:delText>
        </w:r>
        <w:r w:rsidRPr="007B5941" w:rsidDel="00973A03">
          <w:delText xml:space="preserve"> </w:delText>
        </w:r>
      </w:del>
      <w:r w:rsidRPr="007B5941">
        <w:t xml:space="preserve">could cause native plants to be unable to satisfy </w:t>
      </w:r>
      <w:del w:id="62" w:author="Perkowski, Evan A" w:date="2026-02-20T09:14:00Z" w16du:dateUtc="2026-02-20T15:14:00Z">
        <w:r w:rsidRPr="007B5941" w:rsidDel="004738FD">
          <w:delText xml:space="preserve">the </w:delText>
        </w:r>
      </w:del>
      <w:r w:rsidRPr="007B5941">
        <w:t xml:space="preserve">demand to build and maintain photosynthetic enzymes and/or maintain stomatal conductance, which may explain why native species exhibit reduced net photosynthesis rates </w:t>
      </w:r>
      <w:del w:id="63" w:author="Perkowski, Evan A" w:date="2026-02-20T09:52:00Z" w16du:dateUtc="2026-02-20T15:52:00Z">
        <w:r w:rsidR="005E706D" w:rsidDel="0038682C">
          <w:delText xml:space="preserve">and </w:delText>
        </w:r>
      </w:del>
      <w:del w:id="64" w:author="Perkowski, Evan A" w:date="2026-02-09T17:06:00Z" w16du:dateUtc="2026-02-09T23:06:00Z">
        <w:r w:rsidR="005E706D" w:rsidDel="00973A03">
          <w:delText xml:space="preserve">consequent </w:delText>
        </w:r>
      </w:del>
      <w:del w:id="65" w:author="Perkowski, Evan A" w:date="2026-02-20T09:52:00Z" w16du:dateUtc="2026-02-20T15:52:00Z">
        <w:r w:rsidR="005E706D" w:rsidDel="0038682C">
          <w:delText xml:space="preserve">fitness declines </w:delText>
        </w:r>
      </w:del>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Hale et al., 2011, 2016)</w:t>
          </w:r>
        </w:sdtContent>
      </w:sdt>
      <w:r w:rsidR="005E706D">
        <w:t>.</w:t>
      </w:r>
    </w:p>
    <w:p w14:paraId="59CC4AF5" w14:textId="104B2E46"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petiolata</w:t>
      </w:r>
      <w:r w:rsidRPr="007B5941">
        <w:t xml:space="preserve"> (M. </w:t>
      </w:r>
      <w:proofErr w:type="spellStart"/>
      <w:r w:rsidRPr="007B5941">
        <w:t>Bieb</w:t>
      </w:r>
      <w:proofErr w:type="spellEnd"/>
      <w:r w:rsidRPr="007B5941">
        <w:t>)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xml:space="preserve">. This </w:t>
      </w:r>
      <w:r w:rsidRPr="007B5941">
        <w:lastRenderedPageBreak/>
        <w:t>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w:t>
      </w:r>
      <w:del w:id="66" w:author="Perkowski, Evan A" w:date="2026-02-09T17:06:00Z" w16du:dateUtc="2026-02-09T23:06:00Z">
        <w:r w:rsidRPr="007B5941" w:rsidDel="00973A03">
          <w:delText xml:space="preserve"> such as allyl isothiocyanate</w:delText>
        </w:r>
      </w:del>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w:t>
      </w:r>
      <w:del w:id="67" w:author="Perkowski, Evan A" w:date="2026-02-20T09:17:00Z" w16du:dateUtc="2026-02-20T15:17:00Z">
        <w:r w:rsidRPr="007B5941" w:rsidDel="004738FD">
          <w:delText xml:space="preserve">invasion </w:delText>
        </w:r>
      </w:del>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20C2B" w:rsidRPr="00220C2B">
            <w:rPr>
              <w:color w:val="000000"/>
            </w:rPr>
            <w:t>Bialic</w:t>
          </w:r>
          <w:proofErr w:type="spellEnd"/>
          <w:r w:rsidR="00220C2B" w:rsidRPr="00220C2B">
            <w:rPr>
              <w:color w:val="000000"/>
            </w:rPr>
            <w:t>-Murphy et al., 2021; Burke, 2008; Burke et al., 2011; Cantor et al., 2011)</w:t>
          </w:r>
        </w:sdtContent>
      </w:sdt>
      <w:r w:rsidR="00370678" w:rsidRPr="007B5941">
        <w:t xml:space="preserve">. </w:t>
      </w:r>
      <w:r w:rsidR="00F95082">
        <w:t xml:space="preserve">These AM fungal community </w:t>
      </w:r>
      <w:ins w:id="68" w:author="Perkowski, Evan A" w:date="2026-02-20T09:46:00Z" w16du:dateUtc="2026-02-20T15:46:00Z">
        <w:r w:rsidR="0038682C">
          <w:t>disruption</w:t>
        </w:r>
      </w:ins>
      <w:ins w:id="69" w:author="Perkowski, Evan A" w:date="2026-02-20T09:52:00Z" w16du:dateUtc="2026-02-20T15:52:00Z">
        <w:r w:rsidR="004D0C18">
          <w:t>s</w:t>
        </w:r>
      </w:ins>
      <w:ins w:id="70" w:author="Perkowski, Evan A" w:date="2026-02-20T09:46:00Z" w16du:dateUtc="2026-02-20T15:46:00Z">
        <w:r w:rsidR="0038682C">
          <w:t xml:space="preserve"> </w:t>
        </w:r>
      </w:ins>
      <w:del w:id="71" w:author="Perkowski, Evan A" w:date="2026-02-20T09:46:00Z" w16du:dateUtc="2026-02-20T15:46:00Z">
        <w:r w:rsidR="00F95082" w:rsidDel="0038682C">
          <w:delText xml:space="preserve">changes are </w:delText>
        </w:r>
        <w:r w:rsidRPr="007B5941" w:rsidDel="0038682C">
          <w:delText>associated with</w:delText>
        </w:r>
      </w:del>
      <w:ins w:id="72" w:author="Perkowski, Evan A" w:date="2026-02-20T09:46:00Z" w16du:dateUtc="2026-02-20T15:46:00Z">
        <w:r w:rsidR="0038682C">
          <w:t>negatively affect</w:t>
        </w:r>
      </w:ins>
      <w:r w:rsidRPr="007B5941">
        <w:t xml:space="preserve"> </w:t>
      </w:r>
      <w:del w:id="73" w:author="Perkowski, Evan A" w:date="2026-02-20T09:47:00Z" w16du:dateUtc="2026-02-20T15:47:00Z">
        <w:r w:rsidRPr="007B5941" w:rsidDel="0038682C">
          <w:delText xml:space="preserve">negative impacts on </w:delText>
        </w:r>
      </w:del>
      <w:r w:rsidRPr="007B5941">
        <w:t>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Hale et al., 2016; Roche et al., 2021, 2023)</w:t>
          </w:r>
        </w:sdtContent>
      </w:sdt>
      <w:r w:rsidRPr="007B5941">
        <w:t xml:space="preserve">, with stronger </w:t>
      </w:r>
      <w:del w:id="74" w:author="Perkowski, Evan A" w:date="2026-02-20T09:47:00Z" w16du:dateUtc="2026-02-20T15:47:00Z">
        <w:r w:rsidRPr="007B5941" w:rsidDel="0038682C">
          <w:delText xml:space="preserve">negative </w:delText>
        </w:r>
      </w:del>
      <w:r w:rsidRPr="007B5941">
        <w:t>impacts in</w:t>
      </w:r>
      <w:ins w:id="75" w:author="Perkowski, Evan A" w:date="2026-02-20T09:47:00Z" w16du:dateUtc="2026-02-20T15:47:00Z">
        <w:r w:rsidR="0038682C">
          <w:t xml:space="preserve"> AM-associating</w:t>
        </w:r>
      </w:ins>
      <w:r w:rsidRPr="007B5941">
        <w:t xml:space="preserve"> native species </w:t>
      </w:r>
      <w:del w:id="76" w:author="Perkowski, Evan A" w:date="2026-02-20T09:47:00Z" w16du:dateUtc="2026-02-20T15:47:00Z">
        <w:r w:rsidRPr="007B5941" w:rsidDel="0038682C">
          <w:delText xml:space="preserve">that associate with AM fungi </w:delText>
        </w:r>
      </w:del>
      <w:r w:rsidR="006802BE" w:rsidRPr="007B5941">
        <w:t xml:space="preserve">compared </w:t>
      </w:r>
      <w:del w:id="77" w:author="Perkowski, Evan A" w:date="2026-02-20T09:47:00Z" w16du:dateUtc="2026-02-20T15:47:00Z">
        <w:r w:rsidR="006802BE" w:rsidRPr="007B5941" w:rsidDel="0038682C">
          <w:delText>to</w:delText>
        </w:r>
        <w:r w:rsidRPr="007B5941" w:rsidDel="0038682C">
          <w:delText xml:space="preserve"> those that </w:delText>
        </w:r>
        <w:r w:rsidR="001061B7" w:rsidDel="0038682C">
          <w:delText xml:space="preserve">are </w:delText>
        </w:r>
      </w:del>
      <w:r w:rsidR="001061B7">
        <w:t>non-mycorrhizal</w:t>
      </w:r>
      <w:ins w:id="78" w:author="Perkowski, Evan A" w:date="2026-02-20T09:47:00Z" w16du:dateUtc="2026-02-20T15:47:00Z">
        <w:r w:rsidR="0038682C">
          <w:t xml:space="preserve"> species</w:t>
        </w:r>
      </w:ins>
      <w:r w:rsidR="001061B7">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w:t>
      </w:r>
      <w:del w:id="79" w:author="Perkowski, Evan A" w:date="2026-02-20T09:17:00Z" w16du:dateUtc="2026-02-20T15:17:00Z">
        <w:r w:rsidRPr="007B5941" w:rsidDel="004738FD">
          <w:delText xml:space="preserve">the breakdown of the </w:delText>
        </w:r>
      </w:del>
      <w:r w:rsidRPr="007B5941">
        <w:t>AM fungal mutualism</w:t>
      </w:r>
      <w:ins w:id="80" w:author="Perkowski, Evan A" w:date="2026-02-20T09:17:00Z" w16du:dateUtc="2026-02-20T15:17:00Z">
        <w:r w:rsidR="004738FD">
          <w:t xml:space="preserve"> disruption</w:t>
        </w:r>
      </w:ins>
      <w:r w:rsidRPr="007B5941">
        <w:t xml:space="preserve"> is the </w:t>
      </w:r>
      <w:ins w:id="81" w:author="Perkowski, Evan A" w:date="2026-02-20T09:17:00Z" w16du:dateUtc="2026-02-20T15:17:00Z">
        <w:r w:rsidR="004738FD">
          <w:t xml:space="preserve">likely </w:t>
        </w:r>
      </w:ins>
      <w:r w:rsidRPr="007B5941">
        <w:t xml:space="preserve">mechanism that drives native plant </w:t>
      </w:r>
      <w:del w:id="82" w:author="Perkowski, Evan A" w:date="2026-02-20T09:47:00Z" w16du:dateUtc="2026-02-20T15:47:00Z">
        <w:r w:rsidRPr="007B5941" w:rsidDel="0038682C">
          <w:delText xml:space="preserve">community </w:delText>
        </w:r>
      </w:del>
      <w:r w:rsidRPr="007B5941">
        <w:t xml:space="preserve">responses </w:t>
      </w:r>
      <w:del w:id="83" w:author="Perkowski, Evan A" w:date="2026-02-20T09:54:00Z" w16du:dateUtc="2026-02-20T15:54:00Z">
        <w:r w:rsidRPr="007B5941" w:rsidDel="004D0C18">
          <w:delText xml:space="preserve">to </w:delText>
        </w:r>
        <w:r w:rsidRPr="007B5941" w:rsidDel="004D0C18">
          <w:rPr>
            <w:i/>
          </w:rPr>
          <w:delText>A. petiolata</w:delText>
        </w:r>
      </w:del>
      <w:ins w:id="84" w:author="Perkowski, Evan A" w:date="2026-02-20T09:54:00Z" w16du:dateUtc="2026-02-20T15:54:00Z">
        <w:r w:rsidR="004D0C18">
          <w:t>this allelopathic invader</w:t>
        </w:r>
      </w:ins>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sidR="00F45C5F">
        <w:rPr>
          <w:color w:val="000000"/>
        </w:rPr>
        <w:t>.</w:t>
      </w:r>
    </w:p>
    <w:p w14:paraId="004B41CC" w14:textId="3DDD1DFB" w:rsidR="00F66055" w:rsidRPr="002712C7" w:rsidDel="00973A03" w:rsidRDefault="00000000">
      <w:pPr>
        <w:spacing w:line="360" w:lineRule="auto"/>
        <w:ind w:firstLine="720"/>
        <w:rPr>
          <w:del w:id="85" w:author="Perkowski, Evan A" w:date="2026-02-09T17:04:00Z" w16du:dateUtc="2026-02-09T23:04:00Z"/>
        </w:rPr>
      </w:pPr>
      <w:r w:rsidRPr="007B5941">
        <w:t xml:space="preserve">Previous work </w:t>
      </w:r>
      <w:del w:id="86" w:author="Perkowski, Evan A" w:date="2026-02-20T09:54:00Z" w16du:dateUtc="2026-02-20T15:54:00Z">
        <w:r w:rsidR="006802BE" w:rsidRPr="007B5941" w:rsidDel="004D0C18">
          <w:delText xml:space="preserve">also </w:delText>
        </w:r>
      </w:del>
      <w:r w:rsidRPr="007B5941">
        <w:t xml:space="preserve">indicates that </w:t>
      </w:r>
      <w:r w:rsidRPr="007B5941">
        <w:rPr>
          <w:i/>
        </w:rPr>
        <w:t>A. petiolata</w:t>
      </w:r>
      <w:r w:rsidRPr="007B5941">
        <w:t xml:space="preserve"> reduces net photosynthesis</w:t>
      </w:r>
      <w:ins w:id="87" w:author="Perkowski, Evan A" w:date="2026-02-09T17:02:00Z" w16du:dateUtc="2026-02-09T23:02:00Z">
        <w:r w:rsidR="00F66055">
          <w:t xml:space="preserve"> and stomatal condu</w:t>
        </w:r>
      </w:ins>
      <w:ins w:id="88" w:author="Perkowski, Evan A" w:date="2026-02-23T10:47:00Z" w16du:dateUtc="2026-02-23T16:47:00Z">
        <w:r w:rsidR="00E303D3">
          <w:t>ct</w:t>
        </w:r>
      </w:ins>
      <w:ins w:id="89" w:author="Perkowski, Evan A" w:date="2026-02-09T17:02:00Z" w16du:dateUtc="2026-02-09T23:02:00Z">
        <w:r w:rsidR="00F66055">
          <w:t>ance</w:t>
        </w:r>
      </w:ins>
      <w:r w:rsidRPr="007B5941">
        <w:t xml:space="preserve"> </w:t>
      </w:r>
      <w:r w:rsidR="00667B2B">
        <w:t>in</w:t>
      </w:r>
      <w:r w:rsidRPr="007B5941">
        <w:t xml:space="preserve"> </w:t>
      </w:r>
      <w:r w:rsidR="00F45C5F">
        <w:t xml:space="preserve">a common </w:t>
      </w:r>
      <w:r w:rsidR="001061B7">
        <w:t xml:space="preserve">forest understory </w:t>
      </w:r>
      <w:r w:rsidR="00F45C5F">
        <w:t>native</w:t>
      </w:r>
      <w:ins w:id="90" w:author="Perkowski, Evan A" w:date="2026-02-24T13:56:00Z" w16du:dateUtc="2026-02-24T19:56:00Z">
        <w:r w:rsidR="00A01573">
          <w:t xml:space="preserve"> species</w:t>
        </w:r>
      </w:ins>
      <w:r w:rsidR="00F45C5F">
        <w:t xml:space="preserve">, </w:t>
      </w:r>
      <w:r w:rsidR="00F45C5F">
        <w:rPr>
          <w:i/>
          <w:iCs/>
        </w:rPr>
        <w:t>M.</w:t>
      </w:r>
      <w:r w:rsidR="00F45C5F" w:rsidRPr="00F45C5F">
        <w:rPr>
          <w:i/>
          <w:iCs/>
        </w:rPr>
        <w:t xml:space="preserve"> </w:t>
      </w:r>
      <w:proofErr w:type="spellStart"/>
      <w:r w:rsidR="00F45C5F" w:rsidRPr="00F45C5F">
        <w:rPr>
          <w:i/>
          <w:iCs/>
        </w:rPr>
        <w:t>racemosum</w:t>
      </w:r>
      <w:proofErr w:type="spellEnd"/>
      <w:ins w:id="91" w:author="Perkowski, Evan A" w:date="2026-02-09T17:03:00Z" w16du:dateUtc="2026-02-09T23:03:00Z">
        <w:r w:rsidR="00F66055">
          <w:rPr>
            <w:i/>
            <w:iCs/>
          </w:rPr>
          <w:t xml:space="preserve"> </w:t>
        </w:r>
      </w:ins>
      <w:del w:id="92" w:author="Perkowski, Evan A" w:date="2026-02-09T17:03:00Z" w16du:dateUtc="2026-02-09T23:03:00Z">
        <w:r w:rsidR="00F45C5F" w:rsidDel="00F66055">
          <w:delText xml:space="preserve">, through </w:delText>
        </w:r>
      </w:del>
      <w:del w:id="93" w:author="Perkowski, Evan A" w:date="2026-02-09T16:53:00Z" w16du:dateUtc="2026-02-09T22:53:00Z">
        <w:r w:rsidR="00F45C5F" w:rsidDel="0037533F">
          <w:delText>a reduction in</w:delText>
        </w:r>
      </w:del>
      <w:del w:id="94" w:author="Perkowski, Evan A" w:date="2026-02-09T17:03:00Z" w16du:dateUtc="2026-02-09T23:03:00Z">
        <w:r w:rsidR="00F45C5F" w:rsidDel="00F66055">
          <w:delText xml:space="preserve"> stomatal conductance</w:delText>
        </w:r>
        <w:r w:rsidR="00F45C5F" w:rsidRPr="00F45C5F" w:rsidDel="00F66055">
          <w:delText xml:space="preserve"> </w:delText>
        </w:r>
      </w:del>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w:t>
      </w:r>
      <w:del w:id="95" w:author="Perkowski, Evan A" w:date="2026-02-09T17:03:00Z" w16du:dateUtc="2026-02-09T23:03:00Z">
        <w:r w:rsidRPr="007B5941" w:rsidDel="00F66055">
          <w:delText xml:space="preserve">these </w:delText>
        </w:r>
      </w:del>
      <w:ins w:id="96" w:author="Perkowski, Evan A" w:date="2026-02-09T17:03:00Z" w16du:dateUtc="2026-02-09T23:03:00Z">
        <w:r w:rsidR="00F66055">
          <w:t>native plant</w:t>
        </w:r>
        <w:r w:rsidR="00F66055" w:rsidRPr="007B5941">
          <w:t xml:space="preserve"> </w:t>
        </w:r>
      </w:ins>
      <w:r w:rsidRPr="007B5941">
        <w:t>responses</w:t>
      </w:r>
      <w:ins w:id="97" w:author="Perkowski, Evan A" w:date="2026-02-09T17:03:00Z" w16du:dateUtc="2026-02-09T23:03:00Z">
        <w:r w:rsidR="00F66055">
          <w:t xml:space="preserve"> to </w:t>
        </w:r>
        <w:r w:rsidR="00F66055">
          <w:rPr>
            <w:i/>
            <w:iCs/>
          </w:rPr>
          <w:t>A. petiolata</w:t>
        </w:r>
      </w:ins>
      <w:ins w:id="98" w:author="Perkowski, Evan A" w:date="2026-02-09T16:56:00Z" w16du:dateUtc="2026-02-09T22:56:00Z">
        <w:r w:rsidR="00F66055">
          <w:t xml:space="preserve"> </w:t>
        </w:r>
      </w:ins>
      <w:del w:id="99" w:author="Perkowski, Evan A" w:date="2026-02-09T17:03:00Z" w16du:dateUtc="2026-02-09T23:03:00Z">
        <w:r w:rsidRPr="007B5941" w:rsidDel="00F66055">
          <w:delText xml:space="preserve"> </w:delText>
        </w:r>
      </w:del>
      <w:r w:rsidRPr="007B5941">
        <w:t>are not fully understood</w:t>
      </w:r>
      <w:r w:rsidR="00F45C5F">
        <w:t xml:space="preserve">, in part because </w:t>
      </w:r>
      <w:r w:rsidR="00CF5FA2">
        <w:t>the</w:t>
      </w:r>
      <w:ins w:id="100" w:author="Perkowski, Evan A" w:date="2026-02-09T16:55:00Z" w16du:dateUtc="2026-02-09T22:55:00Z">
        <w:r w:rsidR="00F66055">
          <w:t xml:space="preserve"> effects of </w:t>
        </w:r>
        <w:r w:rsidR="00F66055">
          <w:rPr>
            <w:i/>
            <w:iCs/>
          </w:rPr>
          <w:t>A. petiolata</w:t>
        </w:r>
        <w:r w:rsidR="00F66055">
          <w:t xml:space="preserve"> on apparent photosynthetic capacity (i.e., </w:t>
        </w:r>
        <w:r w:rsidR="00F66055">
          <w:rPr>
            <w:i/>
            <w:iCs/>
          </w:rPr>
          <w:t>V</w:t>
        </w:r>
        <w:r w:rsidR="00F66055">
          <w:rPr>
            <w:vertAlign w:val="subscript"/>
          </w:rPr>
          <w:t>cmax25</w:t>
        </w:r>
        <w:r w:rsidR="00F66055">
          <w:t xml:space="preserve">, </w:t>
        </w:r>
        <w:r w:rsidR="00F66055">
          <w:rPr>
            <w:i/>
            <w:iCs/>
          </w:rPr>
          <w:t>J</w:t>
        </w:r>
        <w:r w:rsidR="00F66055">
          <w:rPr>
            <w:vertAlign w:val="subscript"/>
          </w:rPr>
          <w:t>max25</w:t>
        </w:r>
        <w:r w:rsidR="00F66055">
          <w:t>) have not been quantified.</w:t>
        </w:r>
      </w:ins>
      <w:ins w:id="101" w:author="Perkowski, Evan A" w:date="2026-02-09T16:56:00Z" w16du:dateUtc="2026-02-09T22:56:00Z">
        <w:r w:rsidR="00F66055">
          <w:t xml:space="preserve"> </w:t>
        </w:r>
      </w:ins>
      <w:del w:id="102" w:author="Perkowski, Evan A" w:date="2026-02-09T16:56:00Z" w16du:dateUtc="2026-02-09T22:56:00Z">
        <w:r w:rsidR="00CF5FA2" w:rsidDel="00F66055">
          <w:delText xml:space="preserve"> concurrent</w:delText>
        </w:r>
        <w:r w:rsidR="00F45C5F" w:rsidDel="00F66055">
          <w:delText xml:space="preserve"> photosynthetic capacity responses</w:delText>
        </w:r>
        <w:r w:rsidR="00667B2B" w:rsidDel="00F66055">
          <w:delText xml:space="preserve"> (i.e., </w:delText>
        </w:r>
        <w:r w:rsidR="00667B2B" w:rsidDel="00F66055">
          <w:rPr>
            <w:i/>
            <w:iCs/>
          </w:rPr>
          <w:delText>V</w:delText>
        </w:r>
        <w:r w:rsidR="00667B2B" w:rsidDel="00F66055">
          <w:rPr>
            <w:vertAlign w:val="subscript"/>
          </w:rPr>
          <w:delText>cmax</w:delText>
        </w:r>
        <w:r w:rsidR="00667B2B" w:rsidDel="00F66055">
          <w:delText xml:space="preserve">, </w:delText>
        </w:r>
        <w:r w:rsidR="00667B2B" w:rsidDel="00F66055">
          <w:rPr>
            <w:i/>
            <w:iCs/>
          </w:rPr>
          <w:delText>J</w:delText>
        </w:r>
        <w:r w:rsidR="00667B2B" w:rsidDel="00F66055">
          <w:rPr>
            <w:iCs/>
            <w:vertAlign w:val="subscript"/>
          </w:rPr>
          <w:delText>max</w:delText>
        </w:r>
        <w:r w:rsidR="00667B2B" w:rsidDel="00F66055">
          <w:rPr>
            <w:iCs/>
          </w:rPr>
          <w:delText>)</w:delText>
        </w:r>
        <w:r w:rsidR="00A26FF1" w:rsidDel="00F66055">
          <w:delText xml:space="preserve"> of native species</w:delText>
        </w:r>
        <w:r w:rsidR="00F45C5F" w:rsidDel="00F66055">
          <w:delText xml:space="preserve"> </w:delText>
        </w:r>
        <w:r w:rsidR="001061B7" w:rsidDel="00F66055">
          <w:delText xml:space="preserve">growing with </w:delText>
        </w:r>
        <w:r w:rsidR="00F45C5F" w:rsidDel="00F66055">
          <w:rPr>
            <w:i/>
            <w:iCs/>
          </w:rPr>
          <w:delText>A. petiolata</w:delText>
        </w:r>
        <w:r w:rsidR="001061B7" w:rsidDel="00F66055">
          <w:delText xml:space="preserve"> have not been quantified</w:delText>
        </w:r>
        <w:r w:rsidRPr="007B5941" w:rsidDel="00F66055">
          <w:delText xml:space="preserve">. </w:delText>
        </w:r>
      </w:del>
      <w:del w:id="103" w:author="Perkowski, Evan A" w:date="2026-02-09T17:01:00Z" w16du:dateUtc="2026-02-09T23:01:00Z">
        <w:r w:rsidRPr="007B5941" w:rsidDel="00F66055">
          <w:delText xml:space="preserve">Photosynthetic responses </w:delText>
        </w:r>
        <w:r w:rsidR="001061B7" w:rsidDel="00F66055">
          <w:delText>of native</w:delText>
        </w:r>
        <w:r w:rsidR="00D348DB" w:rsidDel="00F66055">
          <w:delText xml:space="preserve"> </w:delText>
        </w:r>
        <w:r w:rsidR="001061B7" w:rsidDel="00F66055">
          <w:delText>s</w:delText>
        </w:r>
        <w:r w:rsidR="00D348DB" w:rsidDel="00F66055">
          <w:delText>pecies</w:delText>
        </w:r>
        <w:r w:rsidR="001061B7" w:rsidDel="00F66055">
          <w:delText xml:space="preserve"> </w:delText>
        </w:r>
        <w:r w:rsidRPr="007B5941" w:rsidDel="00F66055">
          <w:delText xml:space="preserve">to </w:delText>
        </w:r>
        <w:r w:rsidRPr="007B5941" w:rsidDel="00F66055">
          <w:rPr>
            <w:i/>
          </w:rPr>
          <w:delText>A. petiolata</w:delText>
        </w:r>
        <w:r w:rsidRPr="007B5941" w:rsidDel="00F66055">
          <w:delText xml:space="preserve"> </w:delText>
        </w:r>
      </w:del>
      <w:del w:id="104" w:author="Perkowski, Evan A" w:date="2026-02-09T16:57:00Z" w16du:dateUtc="2026-02-09T22:57:00Z">
        <w:r w:rsidR="007B0019" w:rsidDel="00F66055">
          <w:delText xml:space="preserve">presence </w:delText>
        </w:r>
      </w:del>
      <w:del w:id="105" w:author="Perkowski, Evan A" w:date="2026-02-09T17:01:00Z" w16du:dateUtc="2026-02-09T23:01:00Z">
        <w:r w:rsidRPr="007B5941" w:rsidDel="00F66055">
          <w:delText xml:space="preserve">could be driven by changes in photosynthetic capacity, indicating nutrient limitation, or by changes in stomatal conductance, indicating water limitation. </w:delText>
        </w:r>
      </w:del>
      <w:r w:rsidR="00A650A0" w:rsidRPr="007B5941">
        <w:t>Understanding whether changes in</w:t>
      </w:r>
      <w:ins w:id="106" w:author="Perkowski, Evan A" w:date="2026-02-09T17:01:00Z" w16du:dateUtc="2026-02-09T23:01:00Z">
        <w:r w:rsidR="00F66055">
          <w:t xml:space="preserve"> net photosynthesis are driven by changes in photosynthetic capacity or st</w:t>
        </w:r>
      </w:ins>
      <w:ins w:id="107" w:author="Perkowski, Evan A" w:date="2026-02-09T17:02:00Z" w16du:dateUtc="2026-02-09T23:02:00Z">
        <w:r w:rsidR="00F66055">
          <w:t xml:space="preserve">omatal conductance would clarify the mechanism </w:t>
        </w:r>
      </w:ins>
      <w:ins w:id="108" w:author="Perkowski, Evan A" w:date="2026-02-24T13:58:00Z" w16du:dateUtc="2026-02-24T19:58:00Z">
        <w:r w:rsidR="00A01573">
          <w:t>underlying</w:t>
        </w:r>
      </w:ins>
      <w:ins w:id="109" w:author="Perkowski, Evan A" w:date="2026-02-09T17:02:00Z" w16du:dateUtc="2026-02-09T23:02:00Z">
        <w:r w:rsidR="00F66055">
          <w:t xml:space="preserve"> </w:t>
        </w:r>
        <w:r w:rsidR="00F66055">
          <w:rPr>
            <w:i/>
            <w:iCs/>
          </w:rPr>
          <w:t>A. petiolata</w:t>
        </w:r>
        <w:r w:rsidR="00F66055">
          <w:t xml:space="preserve"> impacts</w:t>
        </w:r>
      </w:ins>
      <w:ins w:id="110" w:author="Perkowski, Evan A" w:date="2026-02-24T13:58:00Z" w16du:dateUtc="2026-02-24T19:58:00Z">
        <w:r w:rsidR="00A01573">
          <w:t xml:space="preserve"> on</w:t>
        </w:r>
      </w:ins>
      <w:ins w:id="111" w:author="Perkowski, Evan A" w:date="2026-02-09T17:02:00Z" w16du:dateUtc="2026-02-09T23:02:00Z">
        <w:r w:rsidR="00F66055">
          <w:t xml:space="preserve"> native plant physiology. </w:t>
        </w:r>
      </w:ins>
      <w:ins w:id="112" w:author="Perkowski, Evan A" w:date="2026-02-20T09:54:00Z" w16du:dateUtc="2026-02-20T15:54:00Z">
        <w:r w:rsidR="004D0C18">
          <w:t xml:space="preserve">Moreover, </w:t>
        </w:r>
      </w:ins>
      <w:del w:id="113" w:author="Perkowski, Evan A" w:date="2026-02-09T17:02:00Z" w16du:dateUtc="2026-02-09T23:02:00Z">
        <w:r w:rsidR="00A650A0" w:rsidRPr="007B5941" w:rsidDel="00F66055">
          <w:delText xml:space="preserve"> photosynthetic capacity or stomatal conductance drive </w:delText>
        </w:r>
      </w:del>
      <w:del w:id="114" w:author="Perkowski, Evan A" w:date="2026-02-09T17:01:00Z" w16du:dateUtc="2026-02-09T23:01:00Z">
        <w:r w:rsidR="001061B7" w:rsidDel="00F66055">
          <w:delText xml:space="preserve">such </w:delText>
        </w:r>
      </w:del>
      <w:del w:id="115" w:author="Perkowski, Evan A" w:date="2026-02-09T17:02:00Z" w16du:dateUtc="2026-02-09T23:02:00Z">
        <w:r w:rsidR="00A650A0" w:rsidRPr="007B5941" w:rsidDel="00F66055">
          <w:delText xml:space="preserve">photosynthetic responses to </w:delText>
        </w:r>
        <w:r w:rsidR="00A650A0" w:rsidRPr="007B5941" w:rsidDel="00F66055">
          <w:rPr>
            <w:i/>
            <w:iCs/>
          </w:rPr>
          <w:delText>A. petiolata</w:delText>
        </w:r>
        <w:r w:rsidR="00A650A0" w:rsidRPr="007B5941" w:rsidDel="00F66055">
          <w:delText xml:space="preserve"> </w:delText>
        </w:r>
        <w:r w:rsidR="007B0019" w:rsidDel="00F66055">
          <w:delText>presence</w:delText>
        </w:r>
        <w:r w:rsidR="00A650A0" w:rsidRPr="007B5941" w:rsidDel="00F66055">
          <w:delText xml:space="preserve"> would provide valuable insight into </w:delText>
        </w:r>
      </w:del>
      <w:del w:id="116" w:author="Perkowski, Evan A" w:date="2026-02-09T17:01:00Z" w16du:dateUtc="2026-02-09T23:01:00Z">
        <w:r w:rsidR="00A650A0" w:rsidRPr="007B5941" w:rsidDel="00F66055">
          <w:delText xml:space="preserve">the </w:delText>
        </w:r>
      </w:del>
      <w:del w:id="117" w:author="Perkowski, Evan A" w:date="2026-02-09T17:02:00Z" w16du:dateUtc="2026-02-09T23:02:00Z">
        <w:r w:rsidR="001061B7" w:rsidRPr="007B5941" w:rsidDel="00F66055">
          <w:delText xml:space="preserve">underlying </w:delText>
        </w:r>
        <w:r w:rsidR="00A650A0" w:rsidRPr="007B5941" w:rsidDel="00F66055">
          <w:delText xml:space="preserve">mechanism. </w:delText>
        </w:r>
      </w:del>
      <w:del w:id="118" w:author="Perkowski, Evan A" w:date="2026-02-20T09:54:00Z" w16du:dateUtc="2026-02-20T15:54:00Z">
        <w:r w:rsidR="00A650A0" w:rsidRPr="007B5941" w:rsidDel="004D0C18">
          <w:delText>Furthermore</w:delText>
        </w:r>
        <w:r w:rsidRPr="007B5941" w:rsidDel="004D0C18">
          <w:delText>,</w:delText>
        </w:r>
      </w:del>
      <w:ins w:id="119" w:author="Perkowski, Evan A" w:date="2026-02-20T09:54:00Z" w16du:dateUtc="2026-02-20T15:54:00Z">
        <w:r w:rsidR="004D0C18">
          <w:t>f</w:t>
        </w:r>
      </w:ins>
      <w:del w:id="120" w:author="Perkowski, Evan A" w:date="2026-02-20T09:54:00Z" w16du:dateUtc="2026-02-20T15:54:00Z">
        <w:r w:rsidRPr="007B5941" w:rsidDel="004D0C18">
          <w:delText xml:space="preserve"> </w:delText>
        </w:r>
      </w:del>
      <w:ins w:id="121" w:author="Perkowski, Evan A" w:date="2026-02-09T16:57:00Z" w16du:dateUtc="2026-02-09T22:57:00Z">
        <w:r w:rsidR="00F66055">
          <w:t>ield studies ha</w:t>
        </w:r>
      </w:ins>
      <w:ins w:id="122" w:author="Perkowski, Evan A" w:date="2026-02-19T14:23:00Z" w16du:dateUtc="2026-02-19T20:23:00Z">
        <w:r w:rsidR="005B4A8C">
          <w:t>ve</w:t>
        </w:r>
      </w:ins>
      <w:ins w:id="123" w:author="Perkowski, Evan A" w:date="2026-02-09T16:57:00Z" w16du:dateUtc="2026-02-09T22:57:00Z">
        <w:r w:rsidR="00F66055">
          <w:t xml:space="preserve"> quantified photosynthe</w:t>
        </w:r>
      </w:ins>
      <w:ins w:id="124" w:author="Perkowski, Evan A" w:date="2026-02-09T16:58:00Z" w16du:dateUtc="2026-02-09T22:58:00Z">
        <w:r w:rsidR="00F66055">
          <w:t xml:space="preserve">tic responses to </w:t>
        </w:r>
        <w:r w:rsidR="00F66055">
          <w:rPr>
            <w:i/>
            <w:iCs/>
          </w:rPr>
          <w:t>A. petiolata</w:t>
        </w:r>
      </w:ins>
      <w:ins w:id="125" w:author="Perkowski, Evan A" w:date="2026-02-09T16:57:00Z" w16du:dateUtc="2026-02-09T22:57:00Z">
        <w:r w:rsidR="00F66055">
          <w:t xml:space="preserve"> at a single point in the growing season despite strong seasonal shifts in understory light and soil resource availability that could modulate reliance on</w:t>
        </w:r>
      </w:ins>
      <w:ins w:id="126" w:author="Perkowski, Evan A" w:date="2026-02-09T16:58:00Z" w16du:dateUtc="2026-02-09T22:58:00Z">
        <w:r w:rsidR="00F66055">
          <w:t xml:space="preserve"> disrupted AM fungal communities.</w:t>
        </w:r>
      </w:ins>
      <w:ins w:id="127" w:author="Perkowski, Evan A" w:date="2026-02-09T16:57:00Z" w16du:dateUtc="2026-02-09T22:57:00Z">
        <w:r w:rsidR="00F66055">
          <w:t xml:space="preserve"> </w:t>
        </w:r>
      </w:ins>
      <w:del w:id="128" w:author="Perkowski, Evan A" w:date="2026-02-09T17:04:00Z" w16du:dateUtc="2026-02-09T23:04:00Z">
        <w:r w:rsidR="00F66055" w:rsidDel="00973A03">
          <w:delText>High light availability due to an open tree canopy early in the growing season should increase demand to build and maintain photosynthetic enzymes in the understory. This, in turn, could magnify the effects of disrupted AM fungal communities on native plants’ resource uptake and allocation to photosynthetic tissues. Alternatively, reduc</w:delText>
        </w:r>
      </w:del>
      <w:del w:id="129" w:author="Perkowski, Evan A" w:date="2026-02-09T17:00:00Z" w16du:dateUtc="2026-02-09T23:00:00Z">
        <w:r w:rsidR="00F66055" w:rsidDel="00F66055">
          <w:delText xml:space="preserve">tions in </w:delText>
        </w:r>
      </w:del>
      <w:del w:id="130" w:author="Perkowski, Evan A" w:date="2026-02-09T17:04:00Z" w16du:dateUtc="2026-02-09T23:04:00Z">
        <w:r w:rsidR="00F66055" w:rsidDel="00973A03">
          <w:delText>soil resource availability later in the growing season could increase reliance on disrupted AM fungal communities</w:delText>
        </w:r>
      </w:del>
      <w:del w:id="131" w:author="Perkowski, Evan A" w:date="2026-02-09T17:00:00Z" w16du:dateUtc="2026-02-09T23:00:00Z">
        <w:r w:rsidR="00F66055" w:rsidDel="00F66055">
          <w:delText xml:space="preserve"> by native plant physiology</w:delText>
        </w:r>
      </w:del>
      <w:del w:id="132" w:author="Perkowski, Evan A" w:date="2026-02-09T17:04:00Z" w16du:dateUtc="2026-02-09T23:04:00Z">
        <w:r w:rsidR="00F66055" w:rsidDel="00973A03">
          <w:delText xml:space="preserve">, </w:delText>
        </w:r>
      </w:del>
      <w:del w:id="133" w:author="Perkowski, Evan A" w:date="2026-02-09T17:00:00Z" w16du:dateUtc="2026-02-09T23:00:00Z">
        <w:r w:rsidR="00F66055" w:rsidDel="00F66055">
          <w:delText xml:space="preserve">thereby </w:delText>
        </w:r>
      </w:del>
      <w:del w:id="134" w:author="Perkowski, Evan A" w:date="2026-02-09T17:04:00Z" w16du:dateUtc="2026-02-09T23:04:00Z">
        <w:r w:rsidR="00F66055" w:rsidDel="00973A03">
          <w:delText xml:space="preserve">exacerbating the effects of disrupted AM fungal communities on investment </w:delText>
        </w:r>
      </w:del>
      <w:del w:id="135" w:author="Perkowski, Evan A" w:date="2026-02-09T17:00:00Z" w16du:dateUtc="2026-02-09T23:00:00Z">
        <w:r w:rsidR="00F66055" w:rsidDel="00F66055">
          <w:delText xml:space="preserve">in </w:delText>
        </w:r>
      </w:del>
      <w:del w:id="136" w:author="Perkowski, Evan A" w:date="2026-02-09T17:04:00Z" w16du:dateUtc="2026-02-09T23:04:00Z">
        <w:r w:rsidR="00F66055" w:rsidDel="00973A03">
          <w:delText>photosynthesis.</w:delText>
        </w:r>
        <w:r w:rsidR="00F66055" w:rsidRPr="00667B2B" w:rsidDel="00973A03">
          <w:delText xml:space="preserve"> </w:delText>
        </w:r>
        <w:r w:rsidR="00F66055" w:rsidDel="00973A03">
          <w:delText>Measurements</w:delText>
        </w:r>
        <w:r w:rsidR="00F66055" w:rsidRPr="007B5941" w:rsidDel="00973A03">
          <w:delText xml:space="preserve"> </w:delText>
        </w:r>
        <w:r w:rsidR="00F66055" w:rsidDel="00973A03">
          <w:delText xml:space="preserve">at </w:delText>
        </w:r>
        <w:r w:rsidR="00F66055" w:rsidRPr="007B5941" w:rsidDel="00973A03">
          <w:delText xml:space="preserve">different time points in the growing season </w:delText>
        </w:r>
        <w:r w:rsidR="00F66055" w:rsidDel="00973A03">
          <w:delText>are needed to</w:delText>
        </w:r>
        <w:r w:rsidR="00F66055" w:rsidRPr="007B5941" w:rsidDel="00973A03">
          <w:delText xml:space="preserve"> assess</w:delText>
        </w:r>
        <w:r w:rsidR="00F66055" w:rsidDel="00973A03">
          <w:delText xml:space="preserve"> the relative magnitude of</w:delText>
        </w:r>
        <w:r w:rsidR="00F66055" w:rsidRPr="007B5941" w:rsidDel="00973A03">
          <w:delText xml:space="preserve"> leaf-level physiological responses to </w:delText>
        </w:r>
      </w:del>
      <w:del w:id="137" w:author="Perkowski, Evan A" w:date="2026-02-09T17:00:00Z" w16du:dateUtc="2026-02-09T23:00:00Z">
        <w:r w:rsidR="00F66055" w:rsidRPr="00F66055" w:rsidDel="00F66055">
          <w:rPr>
            <w:i/>
            <w:iCs/>
            <w:rPrChange w:id="138" w:author="Perkowski, Evan A" w:date="2026-02-09T17:00:00Z" w16du:dateUtc="2026-02-09T23:00:00Z">
              <w:rPr/>
            </w:rPrChange>
          </w:rPr>
          <w:delText>allelopathic invaders</w:delText>
        </w:r>
      </w:del>
      <w:del w:id="139" w:author="Perkowski, Evan A" w:date="2026-02-09T17:04:00Z" w16du:dateUtc="2026-02-09T23:04:00Z">
        <w:r w:rsidR="00F66055" w:rsidRPr="007B5941" w:rsidDel="00973A03">
          <w:delText xml:space="preserve"> </w:delText>
        </w:r>
        <w:r w:rsidR="00F66055" w:rsidDel="00973A03">
          <w:delText xml:space="preserve">and how this relates to </w:delText>
        </w:r>
      </w:del>
      <w:del w:id="140" w:author="Perkowski, Evan A" w:date="2026-02-09T17:00:00Z" w16du:dateUtc="2026-02-09T23:00:00Z">
        <w:r w:rsidR="00F66055" w:rsidDel="00F66055">
          <w:delText xml:space="preserve">the </w:delText>
        </w:r>
      </w:del>
      <w:del w:id="141" w:author="Perkowski, Evan A" w:date="2026-02-09T17:04:00Z" w16du:dateUtc="2026-02-09T23:04:00Z">
        <w:r w:rsidR="00F66055" w:rsidRPr="007B5941" w:rsidDel="00973A03">
          <w:delText xml:space="preserve">fine-scale impacts on AM fungal community composition </w:delText>
        </w:r>
        <w:r w:rsidR="00F66055" w:rsidDel="00973A03">
          <w:delText xml:space="preserve">and </w:delText>
        </w:r>
      </w:del>
      <w:del w:id="142" w:author="Perkowski, Evan A" w:date="2026-02-09T17:00:00Z" w16du:dateUtc="2026-02-09T23:00:00Z">
        <w:r w:rsidR="00F66055" w:rsidDel="00F66055">
          <w:delText>the</w:delText>
        </w:r>
        <w:r w:rsidR="00F66055" w:rsidRPr="007B5941" w:rsidDel="00F66055">
          <w:delText xml:space="preserve"> </w:delText>
        </w:r>
      </w:del>
      <w:del w:id="143" w:author="Perkowski, Evan A" w:date="2026-02-09T17:04:00Z" w16du:dateUtc="2026-02-09T23:04:00Z">
        <w:r w:rsidR="00F66055" w:rsidRPr="007B5941" w:rsidDel="00973A03">
          <w:delText>broad-scale effects on native plant productivity and survivorship.</w:delText>
        </w:r>
      </w:del>
    </w:p>
    <w:p w14:paraId="55ED308C" w14:textId="3578B0EA" w:rsidR="00F66055" w:rsidRPr="002712C7" w:rsidRDefault="00F66055" w:rsidP="00973A03">
      <w:pPr>
        <w:spacing w:line="360" w:lineRule="auto"/>
        <w:ind w:firstLine="720"/>
        <w:rPr>
          <w:ins w:id="144" w:author="Perkowski, Evan A" w:date="2026-02-09T16:58:00Z" w16du:dateUtc="2026-02-09T22:58:00Z"/>
        </w:rPr>
      </w:pPr>
      <w:ins w:id="145" w:author="Perkowski, Evan A" w:date="2026-02-09T16:58:00Z" w16du:dateUtc="2026-02-09T22:58:00Z">
        <w:r>
          <w:t>Gas exchange m</w:t>
        </w:r>
      </w:ins>
      <w:del w:id="146" w:author="Perkowski, Evan A" w:date="2026-02-09T16:58:00Z" w16du:dateUtc="2026-02-09T22:58:00Z">
        <w:r w:rsidDel="00F66055">
          <w:delText>M</w:delText>
        </w:r>
      </w:del>
      <w:r>
        <w:t>easurements</w:t>
      </w:r>
      <w:r w:rsidRPr="007B5941">
        <w:t xml:space="preserve"> </w:t>
      </w:r>
      <w:ins w:id="147" w:author="Perkowski, Evan A" w:date="2026-02-09T16:58:00Z" w16du:dateUtc="2026-02-09T22:58:00Z">
        <w:r>
          <w:t xml:space="preserve">collected </w:t>
        </w:r>
      </w:ins>
      <w:r>
        <w:t xml:space="preserve">at </w:t>
      </w:r>
      <w:r w:rsidRPr="007B5941">
        <w:t xml:space="preserve">different time points in the growing season </w:t>
      </w:r>
      <w:r>
        <w:t>are needed to</w:t>
      </w:r>
      <w:r w:rsidRPr="007B5941">
        <w:t xml:space="preserve"> assess</w:t>
      </w:r>
      <w:r>
        <w:t xml:space="preserve"> the relative magnitude of</w:t>
      </w:r>
      <w:r w:rsidRPr="007B5941">
        <w:t xml:space="preserve"> leaf-level physiological responses to </w:t>
      </w:r>
      <w:del w:id="148" w:author="Perkowski, Evan A" w:date="2026-02-09T16:59:00Z" w16du:dateUtc="2026-02-09T22:59:00Z">
        <w:r w:rsidRPr="00F66055" w:rsidDel="00F66055">
          <w:rPr>
            <w:i/>
            <w:iCs/>
            <w:rPrChange w:id="149" w:author="Perkowski, Evan A" w:date="2026-02-09T16:59:00Z" w16du:dateUtc="2026-02-09T22:59:00Z">
              <w:rPr/>
            </w:rPrChange>
          </w:rPr>
          <w:delText>allelopathic invaders</w:delText>
        </w:r>
      </w:del>
      <w:ins w:id="150" w:author="Perkowski, Evan A" w:date="2026-02-09T16:59:00Z" w16du:dateUtc="2026-02-09T22:59:00Z">
        <w:r>
          <w:rPr>
            <w:i/>
            <w:iCs/>
          </w:rPr>
          <w:t>A. petiolata</w:t>
        </w:r>
      </w:ins>
      <w:r w:rsidRPr="007B5941">
        <w:t xml:space="preserve"> </w:t>
      </w:r>
      <w:r>
        <w:t xml:space="preserve">and how this relates to </w:t>
      </w:r>
      <w:del w:id="151" w:author="Perkowski, Evan A" w:date="2026-02-09T16:59:00Z" w16du:dateUtc="2026-02-09T22:59:00Z">
        <w:r w:rsidDel="00F66055">
          <w:delText xml:space="preserve">the </w:delText>
        </w:r>
      </w:del>
      <w:r w:rsidRPr="007B5941">
        <w:t xml:space="preserve">fine-scale impacts on AM fungal community composition </w:t>
      </w:r>
      <w:r>
        <w:t xml:space="preserve">and </w:t>
      </w:r>
      <w:del w:id="152" w:author="Perkowski, Evan A" w:date="2026-02-09T16:59:00Z" w16du:dateUtc="2026-02-09T22:59:00Z">
        <w:r w:rsidDel="00F66055">
          <w:delText>the</w:delText>
        </w:r>
        <w:r w:rsidRPr="007B5941" w:rsidDel="00F66055">
          <w:delText xml:space="preserve"> </w:delText>
        </w:r>
      </w:del>
      <w:r w:rsidRPr="007B5941">
        <w:t>broad-scale effects on native plant productivity and survivorship.</w:t>
      </w:r>
    </w:p>
    <w:p w14:paraId="00000022" w14:textId="7540C7FC" w:rsidR="00166FFE" w:rsidRPr="002712C7" w:rsidDel="00973A03" w:rsidRDefault="00000000" w:rsidP="00F66055">
      <w:pPr>
        <w:spacing w:line="360" w:lineRule="auto"/>
        <w:ind w:firstLine="720"/>
        <w:rPr>
          <w:del w:id="153" w:author="Perkowski, Evan A" w:date="2026-02-09T17:05:00Z" w16du:dateUtc="2026-02-09T23:05:00Z"/>
        </w:rPr>
      </w:pPr>
      <w:del w:id="154" w:author="Perkowski, Evan A" w:date="2026-02-09T16:59:00Z" w16du:dateUtc="2026-02-09T22:59:00Z">
        <w:r w:rsidRPr="007B5941" w:rsidDel="00F66055">
          <w:delText xml:space="preserve">existing field research has quantified photosynthetic responses to </w:delText>
        </w:r>
        <w:r w:rsidRPr="007B5941" w:rsidDel="00F66055">
          <w:rPr>
            <w:i/>
          </w:rPr>
          <w:delText>A. petiolata</w:delText>
        </w:r>
        <w:r w:rsidRPr="007B5941" w:rsidDel="00F66055">
          <w:delText xml:space="preserve"> </w:delText>
        </w:r>
      </w:del>
      <w:del w:id="155" w:author="Perkowski, Evan A" w:date="2026-02-09T16:57:00Z" w16du:dateUtc="2026-02-09T22:57:00Z">
        <w:r w:rsidR="007B0019" w:rsidDel="00F66055">
          <w:delText>presence</w:delText>
        </w:r>
        <w:r w:rsidRPr="007B5941" w:rsidDel="00F66055">
          <w:delText xml:space="preserve"> </w:delText>
        </w:r>
      </w:del>
      <w:del w:id="156" w:author="Perkowski, Evan A" w:date="2026-02-09T16:59:00Z" w16du:dateUtc="2026-02-09T22:59:00Z">
        <w:r w:rsidRPr="007B5941" w:rsidDel="00F66055">
          <w:delText xml:space="preserve">at a single time point in the </w:delText>
        </w:r>
        <w:r w:rsidR="001061B7" w:rsidRPr="007B5941" w:rsidDel="00F66055">
          <w:delText>grow</w:delText>
        </w:r>
        <w:r w:rsidR="001061B7" w:rsidDel="00F66055">
          <w:delText>ing</w:delText>
        </w:r>
        <w:r w:rsidR="001061B7" w:rsidRPr="007B5941" w:rsidDel="00F66055">
          <w:delText xml:space="preserve"> </w:delText>
        </w:r>
        <w:r w:rsidRPr="007B5941" w:rsidDel="00F66055">
          <w:delText xml:space="preserve">season, </w:delText>
        </w:r>
        <w:r w:rsidR="006C163A" w:rsidRPr="007B5941" w:rsidDel="00F66055">
          <w:delText>providing</w:delText>
        </w:r>
        <w:r w:rsidRPr="007B5941" w:rsidDel="00F66055">
          <w:delText xml:space="preserve"> limited insight into the </w:delText>
        </w:r>
        <w:r w:rsidR="001061B7" w:rsidDel="00F66055">
          <w:delText xml:space="preserve">extent to which the </w:delText>
        </w:r>
        <w:r w:rsidRPr="007B5941" w:rsidDel="00F66055">
          <w:delText xml:space="preserve">impacts of </w:delText>
        </w:r>
        <w:r w:rsidR="00524D3F" w:rsidRPr="007B5941" w:rsidDel="00F66055">
          <w:rPr>
            <w:i/>
          </w:rPr>
          <w:delText>A. petiolata</w:delText>
        </w:r>
        <w:r w:rsidR="00524D3F" w:rsidRPr="007B5941" w:rsidDel="00F66055">
          <w:delText xml:space="preserve"> </w:delText>
        </w:r>
        <w:r w:rsidR="001061B7" w:rsidDel="00F66055">
          <w:delText xml:space="preserve">change </w:delText>
        </w:r>
        <w:r w:rsidRPr="007B5941" w:rsidDel="00F66055">
          <w:delText xml:space="preserve">across the growth season as understory light availability and soil resource availability decrease. </w:delText>
        </w:r>
      </w:del>
      <w:del w:id="157" w:author="Perkowski, Evan A" w:date="2026-02-09T17:05:00Z" w16du:dateUtc="2026-02-09T23:05:00Z">
        <w:r w:rsidR="00667B2B" w:rsidDel="00973A03">
          <w:delText>For example, high light availability due to an open tree canopy early in the growing season should increase demand to build and maintain photosynthetic enzymes in the understory</w:delText>
        </w:r>
        <w:r w:rsidR="001061B7" w:rsidDel="00973A03">
          <w:delText>.</w:delText>
        </w:r>
        <w:r w:rsidR="00667B2B" w:rsidDel="00973A03">
          <w:delText xml:space="preserve"> </w:delText>
        </w:r>
        <w:r w:rsidR="001061B7" w:rsidDel="00973A03">
          <w:delText>This</w:delText>
        </w:r>
        <w:r w:rsidR="00D348DB" w:rsidDel="00973A03">
          <w:delText>,</w:delText>
        </w:r>
        <w:r w:rsidR="001061B7" w:rsidDel="00973A03">
          <w:delText xml:space="preserve"> in turn</w:delText>
        </w:r>
        <w:r w:rsidR="00D348DB" w:rsidDel="00973A03">
          <w:delText>,</w:delText>
        </w:r>
        <w:r w:rsidR="00667B2B" w:rsidDel="00973A03">
          <w:delText xml:space="preserve"> could magnify the effects of disrupted AM fungal communities on native plant</w:delText>
        </w:r>
        <w:r w:rsidR="001061B7" w:rsidDel="00973A03">
          <w:delText>s’</w:delText>
        </w:r>
        <w:r w:rsidR="00CF5FA2" w:rsidDel="00973A03">
          <w:delText xml:space="preserve"> resource uptake and allocation to photosynthe</w:delText>
        </w:r>
        <w:r w:rsidR="009C5167" w:rsidDel="00973A03">
          <w:delText>tic tissues</w:delText>
        </w:r>
        <w:r w:rsidR="00667B2B" w:rsidDel="00973A03">
          <w:delText xml:space="preserve">. </w:delText>
        </w:r>
        <w:r w:rsidR="00CF5FA2" w:rsidDel="00973A03">
          <w:delText>Alternatively,</w:delText>
        </w:r>
        <w:r w:rsidR="00667B2B" w:rsidDel="00973A03">
          <w:delText xml:space="preserve"> reductions in soil resource availability later in the growing season could increase reliance on disrupted AM fungal communities </w:delText>
        </w:r>
        <w:r w:rsidR="001061B7" w:rsidDel="00973A03">
          <w:delText>by</w:delText>
        </w:r>
        <w:r w:rsidR="00667B2B" w:rsidDel="00973A03">
          <w:delText xml:space="preserve"> native plant physiology</w:delText>
        </w:r>
        <w:r w:rsidR="00CF5FA2" w:rsidDel="00973A03">
          <w:delText>, thereby exacerbating the effects of disrupted AM fungal communities on investment in photosynthesis</w:delText>
        </w:r>
        <w:r w:rsidR="00667B2B" w:rsidDel="00973A03">
          <w:delText>.</w:delText>
        </w:r>
        <w:r w:rsidR="00667B2B" w:rsidRPr="00667B2B" w:rsidDel="00973A03">
          <w:delText xml:space="preserve"> </w:delText>
        </w:r>
        <w:r w:rsidR="001061B7" w:rsidDel="00973A03">
          <w:delText>Measurements</w:delText>
        </w:r>
        <w:r w:rsidR="001061B7" w:rsidRPr="007B5941" w:rsidDel="00973A03">
          <w:delText xml:space="preserve"> </w:delText>
        </w:r>
        <w:r w:rsidR="001061B7" w:rsidDel="00973A03">
          <w:delText xml:space="preserve">at </w:delText>
        </w:r>
        <w:r w:rsidRPr="007B5941" w:rsidDel="00973A03">
          <w:delText xml:space="preserve">different time points in the growing season </w:delText>
        </w:r>
        <w:r w:rsidR="001061B7" w:rsidDel="00973A03">
          <w:delText>are needed to</w:delText>
        </w:r>
        <w:r w:rsidRPr="007B5941" w:rsidDel="00973A03">
          <w:delText xml:space="preserve"> assess</w:delText>
        </w:r>
        <w:r w:rsidR="001061B7" w:rsidDel="00973A03">
          <w:delText xml:space="preserve"> the relative magnitude of</w:delText>
        </w:r>
        <w:r w:rsidRPr="007B5941" w:rsidDel="00973A03">
          <w:delText xml:space="preserve"> leaf-level physiological responses to allelopathic </w:delText>
        </w:r>
        <w:r w:rsidR="00524D3F" w:rsidDel="00973A03">
          <w:delText>invaders</w:delText>
        </w:r>
        <w:r w:rsidRPr="007B5941" w:rsidDel="00973A03">
          <w:delText xml:space="preserve"> </w:delText>
        </w:r>
        <w:r w:rsidR="007B0019" w:rsidDel="00973A03">
          <w:delText>and how this relates to</w:delText>
        </w:r>
        <w:r w:rsidR="001061B7" w:rsidDel="00973A03">
          <w:delText xml:space="preserve"> the </w:delText>
        </w:r>
        <w:r w:rsidRPr="007B5941" w:rsidDel="00973A03">
          <w:delText xml:space="preserve">fine-scale impacts on AM fungal community composition </w:delText>
        </w:r>
        <w:r w:rsidR="001061B7" w:rsidDel="00973A03">
          <w:delText>and the</w:delText>
        </w:r>
        <w:r w:rsidRPr="007B5941" w:rsidDel="00973A03">
          <w:delText xml:space="preserve"> broad-scale </w:delText>
        </w:r>
        <w:r w:rsidR="00A650A0" w:rsidRPr="007B5941" w:rsidDel="00973A03">
          <w:delText>effects</w:delText>
        </w:r>
        <w:r w:rsidRPr="007B5941" w:rsidDel="00973A03">
          <w:delText xml:space="preserve"> on native plant productivity and survivorship.</w:delText>
        </w:r>
      </w:del>
    </w:p>
    <w:p w14:paraId="00000023" w14:textId="7AB095D4" w:rsidR="00166FFE" w:rsidRPr="007B5941" w:rsidRDefault="006802BE" w:rsidP="00AB2555">
      <w:pPr>
        <w:spacing w:line="360" w:lineRule="auto"/>
        <w:ind w:firstLine="720"/>
      </w:pPr>
      <w:r w:rsidRPr="007B5941">
        <w:t xml:space="preserve">Here, we assessed the temporal dynamics that drive the effects of </w:t>
      </w:r>
      <w:del w:id="158" w:author="Perkowski, Evan A" w:date="2026-02-19T16:28:00Z" w16du:dateUtc="2026-02-19T22:28:00Z">
        <w:r w:rsidRPr="00E86B6C" w:rsidDel="00E86B6C">
          <w:rPr>
            <w:i/>
            <w:iCs/>
            <w:rPrChange w:id="159" w:author="Perkowski, Evan A" w:date="2026-02-19T16:28:00Z" w16du:dateUtc="2026-02-19T22:28:00Z">
              <w:rPr/>
            </w:rPrChange>
          </w:rPr>
          <w:delText>allelopathic invasion</w:delText>
        </w:r>
      </w:del>
      <w:ins w:id="160" w:author="Perkowski, Evan A" w:date="2026-02-19T16:28:00Z" w16du:dateUtc="2026-02-19T22:28:00Z">
        <w:r w:rsidR="00E86B6C">
          <w:rPr>
            <w:i/>
            <w:iCs/>
          </w:rPr>
          <w:t>A. petiolata</w:t>
        </w:r>
      </w:ins>
      <w:r w:rsidRPr="007B5941">
        <w:t xml:space="preserve"> on leaf-level photosynthetic processes of </w:t>
      </w:r>
      <w:r w:rsidR="00D635AD" w:rsidRPr="007B5941">
        <w:t xml:space="preserve">two </w:t>
      </w:r>
      <w:r w:rsidRPr="007B5941">
        <w:t>coexisting native plant</w:t>
      </w:r>
      <w:r w:rsidR="00D635AD" w:rsidRPr="007B5941">
        <w:t xml:space="preserve"> species</w:t>
      </w:r>
      <w:del w:id="161" w:author="Perkowski, Evan A" w:date="2026-02-19T16:28:00Z" w16du:dateUtc="2026-02-19T22:28:00Z">
        <w:r w:rsidR="00C663A8" w:rsidDel="00E86B6C">
          <w:delText xml:space="preserve"> growing with and without the presence of </w:delText>
        </w:r>
        <w:r w:rsidR="00667B2B" w:rsidDel="00E86B6C">
          <w:rPr>
            <w:i/>
            <w:iCs/>
          </w:rPr>
          <w:delText>A.</w:delText>
        </w:r>
        <w:r w:rsidR="00C663A8" w:rsidDel="00E86B6C">
          <w:rPr>
            <w:i/>
            <w:iCs/>
          </w:rPr>
          <w:delText xml:space="preserve"> petiolata</w:delText>
        </w:r>
      </w:del>
      <w:r w:rsidRPr="007B5941">
        <w:t xml:space="preserve">. </w:t>
      </w:r>
      <w:ins w:id="162" w:author="Perkowski, Evan A" w:date="2026-02-19T16:28:00Z" w16du:dateUtc="2026-02-19T22:28:00Z">
        <w:r w:rsidR="00E86B6C">
          <w:t>W</w:t>
        </w:r>
      </w:ins>
      <w:del w:id="163" w:author="Perkowski, Evan A" w:date="2026-02-19T16:28:00Z" w16du:dateUtc="2026-02-19T22:28:00Z">
        <w:r w:rsidRPr="007B5941" w:rsidDel="00E86B6C">
          <w:delText>To do this, w</w:delText>
        </w:r>
      </w:del>
      <w:r w:rsidRPr="007B5941">
        <w:t xml:space="preserve">e collected gas exchange </w:t>
      </w:r>
      <w:r w:rsidRPr="007B5941">
        <w:lastRenderedPageBreak/>
        <w:t xml:space="preserve">measurements </w:t>
      </w:r>
      <w:r w:rsidR="00AE4CE6">
        <w:t xml:space="preserve">at two </w:t>
      </w:r>
      <w:del w:id="164" w:author="Perkowski, Evan A" w:date="2026-02-20T09:22:00Z" w16du:dateUtc="2026-02-20T15:22:00Z">
        <w:r w:rsidR="00AE4CE6" w:rsidDel="00E319B7">
          <w:delText xml:space="preserve">measurement </w:delText>
        </w:r>
      </w:del>
      <w:r w:rsidR="00AE4CE6">
        <w:t xml:space="preserve">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xml:space="preserve">. We used these measurements and experimental setup to </w:t>
      </w:r>
      <w:del w:id="165" w:author="Perkowski, Evan A" w:date="2026-02-20T09:55:00Z" w16du:dateUtc="2026-02-20T15:55:00Z">
        <w:r w:rsidR="00AE4CE6" w:rsidDel="004D0C18">
          <w:delText>assess</w:delText>
        </w:r>
        <w:r w:rsidR="00455C90" w:rsidDel="004D0C18">
          <w:delText xml:space="preserve"> </w:delText>
        </w:r>
      </w:del>
      <w:ins w:id="166" w:author="Perkowski, Evan A" w:date="2026-02-20T09:55:00Z" w16du:dateUtc="2026-02-20T15:55:00Z">
        <w:r w:rsidR="004D0C18">
          <w:t xml:space="preserve">test </w:t>
        </w:r>
      </w:ins>
      <w:r w:rsidR="00455C90">
        <w:t>the following hypotheses:</w:t>
      </w:r>
    </w:p>
    <w:p w14:paraId="4AA033AA" w14:textId="3E43489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w:t>
      </w:r>
      <w:del w:id="167" w:author="Perkowski, Evan A" w:date="2026-02-20T09:23:00Z" w16du:dateUtc="2026-02-20T15:23:00Z">
        <w:r w:rsidR="00F45C5F" w:rsidDel="00E319B7">
          <w:delText xml:space="preserve">and increase in stomatal limitation </w:delText>
        </w:r>
      </w:del>
      <w:r w:rsidR="00F45C5F">
        <w:t xml:space="preserve">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0BBE8837"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w:t>
      </w:r>
      <w:del w:id="168" w:author="Perkowski, Evan A" w:date="2026-02-19T16:29:00Z" w16du:dateUtc="2026-02-19T22:29:00Z">
        <w:r w:rsidRPr="007B5941" w:rsidDel="00E86B6C">
          <w:rPr>
            <w:color w:val="0E101A"/>
          </w:rPr>
          <w:delText xml:space="preserve">treatment </w:delText>
        </w:r>
      </w:del>
      <w:r w:rsidRPr="007B5941">
        <w:rPr>
          <w:color w:val="0E101A"/>
        </w:rPr>
        <w:t xml:space="preserve">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w:t>
      </w:r>
      <w:del w:id="169" w:author="Perkowski, Evan A" w:date="2026-02-20T09:56:00Z" w16du:dateUtc="2026-02-20T15:56:00Z">
        <w:r w:rsidR="00F45C5F" w:rsidDel="004D0C18">
          <w:rPr>
            <w:color w:val="0E101A"/>
          </w:rPr>
          <w:delText xml:space="preserve">for soil resources </w:delText>
        </w:r>
      </w:del>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 xml:space="preserve">it more difficult for AM-associating plants to acquire nutrients and water </w:t>
      </w:r>
      <w:del w:id="170" w:author="Perkowski, Evan A" w:date="2026-02-20T09:24:00Z" w16du:dateUtc="2026-02-20T15:24:00Z">
        <w:r w:rsidRPr="007B5941" w:rsidDel="00E319B7">
          <w:rPr>
            <w:color w:val="0E101A"/>
          </w:rPr>
          <w:delText xml:space="preserve">needed </w:delText>
        </w:r>
      </w:del>
      <w:r w:rsidRPr="007B5941">
        <w:rPr>
          <w:color w:val="0E101A"/>
        </w:rPr>
        <w:t>to satisfy</w:t>
      </w:r>
      <w:r w:rsidR="00F45C5F">
        <w:rPr>
          <w:color w:val="0E101A"/>
        </w:rPr>
        <w:t xml:space="preserve"> photosynthetic demand</w:t>
      </w:r>
      <w:del w:id="171" w:author="Perkowski, Evan A" w:date="2026-02-20T09:24:00Z" w16du:dateUtc="2026-02-20T15:24:00Z">
        <w:r w:rsidR="00F45C5F" w:rsidDel="00E319B7">
          <w:rPr>
            <w:color w:val="0E101A"/>
          </w:rPr>
          <w:delText xml:space="preserve"> for soil resources</w:delText>
        </w:r>
      </w:del>
      <w:r w:rsidRPr="007B5941">
        <w:rPr>
          <w:color w:val="0E101A"/>
        </w:rPr>
        <w:t>.</w:t>
      </w:r>
    </w:p>
    <w:p w14:paraId="69DAE0B5" w14:textId="4CE44DF8"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w:t>
      </w:r>
      <w:del w:id="172" w:author="Perkowski, Evan A" w:date="2026-02-24T14:10:00Z" w16du:dateUtc="2026-02-24T20:10:00Z">
        <w:r w:rsidRPr="007B5941" w:rsidDel="00B32021">
          <w:rPr>
            <w:color w:val="0E101A"/>
          </w:rPr>
          <w:delText xml:space="preserve">treatment </w:delText>
        </w:r>
      </w:del>
      <w:r w:rsidRPr="007B5941">
        <w:rPr>
          <w:color w:val="0E101A"/>
        </w:rPr>
        <w:t>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w:t>
      </w:r>
      <w:del w:id="173" w:author="Perkowski, Evan A" w:date="2026-02-20T09:42:00Z" w16du:dateUtc="2026-02-20T15:42:00Z">
        <w:r w:rsidR="00F45C5F" w:rsidDel="0038682C">
          <w:rPr>
            <w:color w:val="0E101A"/>
          </w:rPr>
          <w:delText xml:space="preserve">for soil resources </w:delText>
        </w:r>
      </w:del>
      <w:r w:rsidR="00F45C5F">
        <w:rPr>
          <w:color w:val="0E101A"/>
        </w:rPr>
        <w:t xml:space="preserve">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488"/>
        <w:gridCol w:w="2454"/>
        <w:gridCol w:w="957"/>
        <w:gridCol w:w="2646"/>
        <w:gridCol w:w="2340"/>
      </w:tblGrid>
      <w:tr w:rsidR="007B0019" w:rsidRPr="00A33CA8"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A33CA8" w:rsidRDefault="00437F01" w:rsidP="00AA0561">
            <w:pPr>
              <w:jc w:val="center"/>
              <w:rPr>
                <w:color w:val="000000"/>
                <w:sz w:val="19"/>
                <w:szCs w:val="19"/>
              </w:rPr>
            </w:pPr>
            <w:r w:rsidRPr="00A33CA8">
              <w:rPr>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A. petiolata</w:t>
            </w:r>
            <w:r w:rsidRPr="00A33CA8">
              <w:rPr>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A33CA8" w:rsidRDefault="00437F01" w:rsidP="00AA0561">
            <w:pPr>
              <w:jc w:val="center"/>
              <w:cnfStyle w:val="100000000000" w:firstRow="1"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Citation</w:t>
            </w:r>
          </w:p>
        </w:tc>
      </w:tr>
      <w:tr w:rsidR="007B0019" w:rsidRPr="00A33CA8"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A33CA8" w:rsidRDefault="00437F01" w:rsidP="00AA0561">
            <w:pPr>
              <w:rPr>
                <w:color w:val="000000"/>
                <w:sz w:val="19"/>
                <w:szCs w:val="19"/>
              </w:rPr>
            </w:pPr>
            <w:r w:rsidRPr="00A33CA8">
              <w:rPr>
                <w:color w:val="000000"/>
                <w:sz w:val="19"/>
                <w:szCs w:val="19"/>
              </w:rPr>
              <w:t>Soil characteristics</w:t>
            </w:r>
          </w:p>
        </w:tc>
        <w:tc>
          <w:tcPr>
            <w:tcW w:w="2454" w:type="dxa"/>
            <w:tcBorders>
              <w:top w:val="single" w:sz="18" w:space="0" w:color="auto"/>
            </w:tcBorders>
            <w:vAlign w:val="center"/>
          </w:tcPr>
          <w:p w14:paraId="554DF3D7" w14:textId="152A2DE9"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moisture</w:t>
            </w:r>
          </w:p>
        </w:tc>
        <w:tc>
          <w:tcPr>
            <w:tcW w:w="957" w:type="dxa"/>
            <w:tcBorders>
              <w:top w:val="single" w:sz="18" w:space="0" w:color="auto"/>
            </w:tcBorders>
            <w:vAlign w:val="center"/>
          </w:tcPr>
          <w:p w14:paraId="2A9051FB" w14:textId="5696EB8B"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tcBorders>
              <w:top w:val="single" w:sz="18" w:space="0" w:color="auto"/>
            </w:tcBorders>
            <w:vAlign w:val="center"/>
          </w:tcPr>
          <w:p w14:paraId="7DA5C7FF" w14:textId="28F4662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tc>
          <w:tcPr>
            <w:tcW w:w="2340" w:type="dxa"/>
            <w:tcBorders>
              <w:top w:val="single" w:sz="18" w:space="0" w:color="auto"/>
              <w:right w:val="single" w:sz="12" w:space="0" w:color="auto"/>
            </w:tcBorders>
            <w:vAlign w:val="center"/>
          </w:tcPr>
          <w:sdt>
            <w:sdtPr>
              <w:rPr>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et al., 2019)</w:t>
                </w:r>
              </w:p>
            </w:sdtContent>
          </w:sdt>
        </w:tc>
      </w:tr>
      <w:tr w:rsidR="007B0019" w:rsidRPr="00A33CA8"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A33CA8" w:rsidRDefault="00437F01" w:rsidP="00AA0561">
            <w:pPr>
              <w:pStyle w:val="NormalWeb"/>
              <w:spacing w:before="0" w:beforeAutospacing="0" w:after="0" w:afterAutospacing="0"/>
              <w:rPr>
                <w:color w:val="000000"/>
                <w:sz w:val="19"/>
                <w:szCs w:val="19"/>
              </w:rPr>
            </w:pPr>
          </w:p>
        </w:tc>
        <w:tc>
          <w:tcPr>
            <w:tcW w:w="2454" w:type="dxa"/>
            <w:vAlign w:val="center"/>
          </w:tcPr>
          <w:p w14:paraId="0CF932BA" w14:textId="32AED336" w:rsidR="00437F01" w:rsidRPr="00A33CA8"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nutrient availability</w:t>
            </w:r>
          </w:p>
        </w:tc>
        <w:tc>
          <w:tcPr>
            <w:tcW w:w="957" w:type="dxa"/>
            <w:vAlign w:val="center"/>
          </w:tcPr>
          <w:p w14:paraId="4F1BCC7B" w14:textId="49794EC2" w:rsidR="00437F01" w:rsidRPr="00A33CA8" w:rsidRDefault="00437F01" w:rsidP="009C5167">
            <w:pPr>
              <w:jc w:val="cente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change</w:t>
            </w:r>
          </w:p>
        </w:tc>
        <w:tc>
          <w:tcPr>
            <w:tcW w:w="2646" w:type="dxa"/>
            <w:vAlign w:val="center"/>
          </w:tcPr>
          <w:p w14:paraId="78806C63" w14:textId="47992C36" w:rsidR="00437F01" w:rsidRPr="00A33CA8" w:rsidRDefault="00437F01"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No difference between </w:t>
            </w:r>
            <w:r w:rsidRPr="00A33CA8">
              <w:rPr>
                <w:i/>
                <w:iCs/>
                <w:color w:val="000000"/>
                <w:sz w:val="19"/>
                <w:szCs w:val="19"/>
              </w:rPr>
              <w:t>A. petiolata</w:t>
            </w:r>
            <w:r w:rsidRPr="00A33CA8">
              <w:rPr>
                <w:color w:val="000000"/>
                <w:sz w:val="19"/>
                <w:szCs w:val="19"/>
              </w:rPr>
              <w:t>-ambient and weeded plots</w:t>
            </w:r>
          </w:p>
        </w:tc>
        <w:sdt>
          <w:sdtPr>
            <w:rPr>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et al., 2019)</w:t>
                </w:r>
              </w:p>
            </w:tc>
          </w:sdtContent>
        </w:sdt>
      </w:tr>
      <w:tr w:rsidR="009C5167" w:rsidRPr="00A33CA8"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A33CA8" w:rsidRDefault="00437F01" w:rsidP="00AA0561">
            <w:pPr>
              <w:pStyle w:val="NormalWeb"/>
              <w:spacing w:before="0" w:beforeAutospacing="0" w:after="0" w:afterAutospacing="0"/>
              <w:rPr>
                <w:color w:val="000000"/>
                <w:sz w:val="19"/>
                <w:szCs w:val="19"/>
              </w:rPr>
            </w:pPr>
          </w:p>
        </w:tc>
        <w:tc>
          <w:tcPr>
            <w:tcW w:w="2454" w:type="dxa"/>
            <w:tcBorders>
              <w:bottom w:val="single" w:sz="18" w:space="0" w:color="auto"/>
            </w:tcBorders>
            <w:vAlign w:val="center"/>
          </w:tcPr>
          <w:p w14:paraId="7683423E" w14:textId="1C20AC89" w:rsidR="00437F01" w:rsidRPr="00A33CA8"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8" w:space="0" w:color="auto"/>
            </w:tcBorders>
            <w:vAlign w:val="center"/>
          </w:tcPr>
          <w:p w14:paraId="705A6F87" w14:textId="0692423A"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Soil C is greater in </w:t>
            </w:r>
            <w:r w:rsidRPr="00A33CA8">
              <w:rPr>
                <w:i/>
                <w:iCs/>
                <w:color w:val="000000"/>
                <w:sz w:val="19"/>
                <w:szCs w:val="19"/>
              </w:rPr>
              <w:t>A. petiolata</w:t>
            </w:r>
            <w:r w:rsidRPr="00A33CA8">
              <w:rPr>
                <w:color w:val="000000"/>
                <w:sz w:val="19"/>
                <w:szCs w:val="19"/>
              </w:rPr>
              <w:t>-weeded plots</w:t>
            </w:r>
          </w:p>
        </w:tc>
        <w:sdt>
          <w:sdtPr>
            <w:rPr>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(Burke et al., 2019)</w:t>
                </w:r>
              </w:p>
            </w:tc>
          </w:sdtContent>
        </w:sdt>
      </w:tr>
      <w:tr w:rsidR="009C5167" w:rsidRPr="00A33CA8"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A33CA8" w:rsidRDefault="003D79B8" w:rsidP="00AA0561">
            <w:pPr>
              <w:rPr>
                <w:color w:val="000000"/>
                <w:sz w:val="19"/>
                <w:szCs w:val="19"/>
              </w:rPr>
            </w:pPr>
            <w:r w:rsidRPr="00A33CA8">
              <w:rPr>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DA1A5AE" w14:textId="587C087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Reduced spore germination by </w:t>
            </w:r>
            <w:r w:rsidRPr="00A33CA8">
              <w:rPr>
                <w:i/>
                <w:iCs/>
                <w:color w:val="000000"/>
                <w:sz w:val="19"/>
                <w:szCs w:val="19"/>
              </w:rPr>
              <w:t xml:space="preserve">A. petiolata </w:t>
            </w:r>
            <w:r w:rsidRPr="00A33CA8">
              <w:rPr>
                <w:color w:val="000000"/>
                <w:sz w:val="19"/>
                <w:szCs w:val="19"/>
              </w:rPr>
              <w:t>allelochemicals</w:t>
            </w:r>
          </w:p>
        </w:tc>
        <w:sdt>
          <w:sdtPr>
            <w:rPr>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(Cantor et al., 2011)</w:t>
                </w:r>
              </w:p>
            </w:tc>
          </w:sdtContent>
        </w:sdt>
      </w:tr>
      <w:tr w:rsidR="009C5167" w:rsidRPr="00A33CA8"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A33CA8" w:rsidRDefault="003D79B8" w:rsidP="00AA0561">
            <w:pPr>
              <w:rPr>
                <w:color w:val="000000"/>
                <w:sz w:val="19"/>
                <w:szCs w:val="19"/>
              </w:rPr>
            </w:pPr>
          </w:p>
        </w:tc>
        <w:tc>
          <w:tcPr>
            <w:tcW w:w="2454" w:type="dxa"/>
            <w:vAlign w:val="center"/>
          </w:tcPr>
          <w:p w14:paraId="519B136C" w14:textId="74BCAAB9"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00C37A31" w14:textId="400F109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 xml:space="preserve">Higher colonization in </w:t>
            </w:r>
            <w:r w:rsidRPr="00A33CA8">
              <w:rPr>
                <w:i/>
                <w:iCs/>
                <w:color w:val="000000"/>
                <w:sz w:val="19"/>
                <w:szCs w:val="19"/>
              </w:rPr>
              <w:t>A. petiolata</w:t>
            </w:r>
            <w:r w:rsidRPr="00A33CA8">
              <w:rPr>
                <w:color w:val="000000"/>
                <w:sz w:val="19"/>
                <w:szCs w:val="19"/>
              </w:rPr>
              <w:t>-weeded treatment</w:t>
            </w:r>
          </w:p>
        </w:tc>
        <w:tc>
          <w:tcPr>
            <w:tcW w:w="2340" w:type="dxa"/>
            <w:tcBorders>
              <w:right w:val="single" w:sz="12" w:space="0" w:color="auto"/>
            </w:tcBorders>
            <w:vAlign w:val="center"/>
          </w:tcPr>
          <w:sdt>
            <w:sdtPr>
              <w:rPr>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A33CA8"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(Mutz et al. in review; </w:t>
                </w:r>
                <w:proofErr w:type="spellStart"/>
                <w:r w:rsidRPr="00A33CA8">
                  <w:rPr>
                    <w:color w:val="000000"/>
                    <w:sz w:val="19"/>
                    <w:szCs w:val="19"/>
                  </w:rPr>
                  <w:t>Bialic</w:t>
                </w:r>
                <w:proofErr w:type="spellEnd"/>
                <w:r w:rsidRPr="00A33CA8">
                  <w:rPr>
                    <w:color w:val="000000"/>
                    <w:sz w:val="19"/>
                    <w:szCs w:val="19"/>
                  </w:rPr>
                  <w:t>-Murphy et al., 2021)</w:t>
                </w:r>
              </w:p>
            </w:sdtContent>
          </w:sdt>
        </w:tc>
      </w:tr>
      <w:tr w:rsidR="009C5167" w:rsidRPr="00A33CA8"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A33CA8" w:rsidRDefault="003D79B8" w:rsidP="00AA0561">
            <w:pPr>
              <w:rPr>
                <w:color w:val="000000"/>
                <w:sz w:val="19"/>
                <w:szCs w:val="19"/>
              </w:rPr>
            </w:pPr>
          </w:p>
        </w:tc>
        <w:tc>
          <w:tcPr>
            <w:tcW w:w="2454" w:type="dxa"/>
            <w:vAlign w:val="center"/>
          </w:tcPr>
          <w:p w14:paraId="3EFFA812" w14:textId="49A877FF"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3D6889" w14:textId="11A5481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Lower fungal hyphal lengths in </w:t>
            </w:r>
            <w:r w:rsidRPr="00A33CA8">
              <w:rPr>
                <w:i/>
                <w:iCs/>
                <w:color w:val="000000"/>
                <w:sz w:val="19"/>
                <w:szCs w:val="19"/>
              </w:rPr>
              <w:t>A. petiolata</w:t>
            </w:r>
            <w:r w:rsidRPr="00A33CA8">
              <w:rPr>
                <w:color w:val="000000"/>
                <w:sz w:val="19"/>
                <w:szCs w:val="19"/>
              </w:rPr>
              <w:t>-ambient plots</w:t>
            </w:r>
          </w:p>
        </w:tc>
        <w:tc>
          <w:tcPr>
            <w:tcW w:w="2340" w:type="dxa"/>
            <w:tcBorders>
              <w:right w:val="single" w:sz="12" w:space="0" w:color="auto"/>
            </w:tcBorders>
            <w:vAlign w:val="center"/>
          </w:tcPr>
          <w:sdt>
            <w:sdtPr>
              <w:rPr>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A33CA8"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(Cantor et al., 2011; Hale et al., 2016)</w:t>
                </w:r>
              </w:p>
            </w:sdtContent>
          </w:sdt>
        </w:tc>
      </w:tr>
      <w:tr w:rsidR="007B0019" w:rsidRPr="00A33CA8"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A33CA8" w:rsidRDefault="003D79B8" w:rsidP="00AA0561">
            <w:pPr>
              <w:rPr>
                <w:color w:val="000000"/>
                <w:sz w:val="19"/>
                <w:szCs w:val="19"/>
              </w:rPr>
            </w:pPr>
          </w:p>
        </w:tc>
        <w:tc>
          <w:tcPr>
            <w:tcW w:w="2454" w:type="dxa"/>
            <w:vAlign w:val="center"/>
          </w:tcPr>
          <w:p w14:paraId="79276D9D" w14:textId="0E0A060F"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AM fungal spore abundance in soil</w:t>
            </w:r>
          </w:p>
        </w:tc>
        <w:tc>
          <w:tcPr>
            <w:tcW w:w="957" w:type="dxa"/>
            <w:vAlign w:val="center"/>
          </w:tcPr>
          <w:p w14:paraId="78A515D2" w14:textId="6BD759A2"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704307CE" w14:textId="3F969B61"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(Burke et al., 2019)</w:t>
                </w:r>
              </w:p>
            </w:tc>
          </w:sdtContent>
        </w:sdt>
      </w:tr>
      <w:tr w:rsidR="007B0019" w:rsidRPr="00A33CA8"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A33CA8" w:rsidRDefault="003D79B8" w:rsidP="00AA0561">
            <w:pPr>
              <w:rPr>
                <w:color w:val="000000"/>
                <w:sz w:val="19"/>
                <w:szCs w:val="19"/>
              </w:rPr>
            </w:pPr>
          </w:p>
        </w:tc>
        <w:tc>
          <w:tcPr>
            <w:tcW w:w="2454" w:type="dxa"/>
            <w:vAlign w:val="center"/>
          </w:tcPr>
          <w:p w14:paraId="5A53D15A" w14:textId="0CE86082"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diversity (richness) in soil</w:t>
            </w:r>
          </w:p>
        </w:tc>
        <w:tc>
          <w:tcPr>
            <w:tcW w:w="957" w:type="dxa"/>
            <w:vAlign w:val="center"/>
          </w:tcPr>
          <w:p w14:paraId="5C935152" w14:textId="447139D4"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AA398A6" w14:textId="46C46636"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w:t>
                </w:r>
              </w:p>
            </w:tc>
          </w:sdtContent>
        </w:sdt>
      </w:tr>
      <w:tr w:rsidR="007B0019" w:rsidRPr="00A33CA8"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A33CA8" w:rsidRDefault="003D79B8" w:rsidP="00AA0561">
            <w:pPr>
              <w:rPr>
                <w:color w:val="000000"/>
                <w:sz w:val="19"/>
                <w:szCs w:val="19"/>
              </w:rPr>
            </w:pPr>
          </w:p>
        </w:tc>
        <w:tc>
          <w:tcPr>
            <w:tcW w:w="2454" w:type="dxa"/>
            <w:vAlign w:val="center"/>
          </w:tcPr>
          <w:p w14:paraId="6BB45AC4" w14:textId="0D730767"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diversity (richness) in roots</w:t>
            </w:r>
          </w:p>
        </w:tc>
        <w:tc>
          <w:tcPr>
            <w:tcW w:w="957" w:type="dxa"/>
            <w:vAlign w:val="center"/>
          </w:tcPr>
          <w:p w14:paraId="010B075F" w14:textId="230FB8B5"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tc>
          <w:tcPr>
            <w:tcW w:w="2646" w:type="dxa"/>
            <w:vAlign w:val="center"/>
          </w:tcPr>
          <w:p w14:paraId="1F2665DC" w14:textId="2D2DBEA3"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No change</w:t>
            </w:r>
          </w:p>
        </w:tc>
        <w:sdt>
          <w:sdtPr>
            <w:rPr>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(Mutz et al. in review)</w:t>
                </w:r>
              </w:p>
            </w:tc>
          </w:sdtContent>
        </w:sdt>
      </w:tr>
      <w:tr w:rsidR="007B0019" w:rsidRPr="00A33CA8"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A33CA8" w:rsidRDefault="003D79B8" w:rsidP="00AA0561">
            <w:pPr>
              <w:rPr>
                <w:color w:val="000000"/>
                <w:sz w:val="19"/>
                <w:szCs w:val="19"/>
              </w:rPr>
            </w:pPr>
          </w:p>
        </w:tc>
        <w:tc>
          <w:tcPr>
            <w:tcW w:w="2454" w:type="dxa"/>
            <w:vAlign w:val="center"/>
          </w:tcPr>
          <w:p w14:paraId="2FF2F4B3" w14:textId="544818A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AM fungal community composition in soil</w:t>
            </w:r>
          </w:p>
        </w:tc>
        <w:tc>
          <w:tcPr>
            <w:tcW w:w="957" w:type="dxa"/>
            <w:vAlign w:val="center"/>
          </w:tcPr>
          <w:p w14:paraId="16A23E70" w14:textId="21ADD045"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9420622" w14:textId="7330B1BC"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AM fungal composition</w:t>
            </w:r>
            <w:r w:rsidR="009C5167" w:rsidRPr="00A33CA8">
              <w:rPr>
                <w:color w:val="000000"/>
                <w:sz w:val="19"/>
                <w:szCs w:val="19"/>
              </w:rPr>
              <w:t xml:space="preserve"> shift</w:t>
            </w:r>
            <w:r w:rsidRPr="00A33CA8">
              <w:rPr>
                <w:color w:val="000000"/>
                <w:sz w:val="19"/>
                <w:szCs w:val="19"/>
              </w:rPr>
              <w:t xml:space="preserve"> in mineral soil</w:t>
            </w:r>
          </w:p>
        </w:tc>
        <w:tc>
          <w:tcPr>
            <w:tcW w:w="2340" w:type="dxa"/>
            <w:tcBorders>
              <w:right w:val="single" w:sz="12" w:space="0" w:color="auto"/>
            </w:tcBorders>
            <w:vAlign w:val="center"/>
          </w:tcPr>
          <w:sdt>
            <w:sdtPr>
              <w:rPr>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w:t>
                </w:r>
                <w:proofErr w:type="spellStart"/>
                <w:r w:rsidRPr="00A33CA8">
                  <w:rPr>
                    <w:color w:val="000000"/>
                    <w:sz w:val="19"/>
                    <w:szCs w:val="19"/>
                  </w:rPr>
                  <w:t>Bialic</w:t>
                </w:r>
                <w:proofErr w:type="spellEnd"/>
                <w:r w:rsidRPr="00A33CA8">
                  <w:rPr>
                    <w:color w:val="000000"/>
                    <w:sz w:val="19"/>
                    <w:szCs w:val="19"/>
                  </w:rPr>
                  <w:t>-Murphy et al., 2021; Burke, 2008; Burke et al., 2011, 2019)</w:t>
                </w:r>
              </w:p>
            </w:sdtContent>
          </w:sdt>
        </w:tc>
      </w:tr>
      <w:tr w:rsidR="007B0019" w:rsidRPr="00A33CA8"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A33CA8" w:rsidRDefault="003D79B8" w:rsidP="00AA0561">
            <w:pPr>
              <w:rPr>
                <w:color w:val="000000"/>
                <w:sz w:val="19"/>
                <w:szCs w:val="19"/>
              </w:rPr>
            </w:pPr>
          </w:p>
        </w:tc>
        <w:tc>
          <w:tcPr>
            <w:tcW w:w="2454" w:type="dxa"/>
            <w:vAlign w:val="center"/>
          </w:tcPr>
          <w:p w14:paraId="6592B12A" w14:textId="095A6CA8" w:rsidR="003D79B8"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AM fungal community composition in native plant roots</w:t>
            </w:r>
          </w:p>
        </w:tc>
        <w:tc>
          <w:tcPr>
            <w:tcW w:w="957" w:type="dxa"/>
            <w:vAlign w:val="center"/>
          </w:tcPr>
          <w:p w14:paraId="47A38F9E" w14:textId="2B2EB189" w:rsidR="003D79B8" w:rsidRPr="00A33CA8" w:rsidRDefault="003D79B8" w:rsidP="009C5167">
            <w:pPr>
              <w:jc w:val="cente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Change</w:t>
            </w:r>
          </w:p>
        </w:tc>
        <w:tc>
          <w:tcPr>
            <w:tcW w:w="2646" w:type="dxa"/>
            <w:vAlign w:val="center"/>
          </w:tcPr>
          <w:p w14:paraId="68C987CC" w14:textId="7FC144B0" w:rsidR="00AA0561" w:rsidRPr="00A33CA8" w:rsidRDefault="003D79B8"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 xml:space="preserve">AM fungal composition </w:t>
            </w:r>
            <w:r w:rsidR="009C5167" w:rsidRPr="00A33CA8">
              <w:rPr>
                <w:color w:val="000000"/>
                <w:sz w:val="19"/>
                <w:szCs w:val="19"/>
              </w:rPr>
              <w:t xml:space="preserve">shift </w:t>
            </w:r>
            <w:r w:rsidRPr="00A33CA8">
              <w:rPr>
                <w:color w:val="000000"/>
                <w:sz w:val="19"/>
                <w:szCs w:val="19"/>
              </w:rPr>
              <w:t>in native plant roots</w:t>
            </w:r>
          </w:p>
        </w:tc>
        <w:tc>
          <w:tcPr>
            <w:tcW w:w="2340" w:type="dxa"/>
            <w:tcBorders>
              <w:right w:val="single" w:sz="12" w:space="0" w:color="auto"/>
            </w:tcBorders>
            <w:vAlign w:val="center"/>
          </w:tcPr>
          <w:sdt>
            <w:sdtPr>
              <w:rPr>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(Mutz et al. in review)</w:t>
                </w:r>
              </w:p>
            </w:sdtContent>
          </w:sdt>
        </w:tc>
      </w:tr>
      <w:tr w:rsidR="009C5167" w:rsidRPr="00A33CA8"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A33CA8" w:rsidRDefault="003D79B8" w:rsidP="00AA0561">
            <w:pPr>
              <w:rPr>
                <w:color w:val="000000"/>
                <w:sz w:val="19"/>
                <w:szCs w:val="19"/>
              </w:rPr>
            </w:pPr>
          </w:p>
        </w:tc>
        <w:tc>
          <w:tcPr>
            <w:tcW w:w="2454" w:type="dxa"/>
            <w:tcBorders>
              <w:bottom w:val="single" w:sz="18" w:space="0" w:color="auto"/>
            </w:tcBorders>
            <w:vAlign w:val="center"/>
          </w:tcPr>
          <w:p w14:paraId="4A87389F" w14:textId="1165B96A"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Soil nutrient provisioning to native plants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A33CA8" w:rsidRDefault="003D79B8"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bottom w:val="single" w:sz="18" w:space="0" w:color="auto"/>
            </w:tcBorders>
            <w:vAlign w:val="center"/>
          </w:tcPr>
          <w:p w14:paraId="0C063B55" w14:textId="7D50E9C4" w:rsidR="003D79B8" w:rsidRPr="00A33CA8" w:rsidRDefault="003D79B8"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 xml:space="preserve">Native plant </w:t>
            </w:r>
            <w:r w:rsidR="007B0019" w:rsidRPr="00A33CA8">
              <w:rPr>
                <w:color w:val="000000"/>
                <w:sz w:val="19"/>
                <w:szCs w:val="19"/>
                <w:lang w:val="el-GR"/>
              </w:rPr>
              <w:t>δ</w:t>
            </w:r>
            <w:r w:rsidRPr="00A33CA8">
              <w:rPr>
                <w:color w:val="000000"/>
                <w:sz w:val="19"/>
                <w:szCs w:val="19"/>
                <w:vertAlign w:val="superscript"/>
              </w:rPr>
              <w:t>15</w:t>
            </w:r>
            <w:r w:rsidRPr="00A33CA8">
              <w:rPr>
                <w:color w:val="000000"/>
                <w:sz w:val="19"/>
                <w:szCs w:val="19"/>
              </w:rPr>
              <w:t xml:space="preserve">N higher in </w:t>
            </w:r>
            <w:r w:rsidRPr="00A33CA8">
              <w:rPr>
                <w:i/>
                <w:iCs/>
                <w:color w:val="000000"/>
                <w:sz w:val="19"/>
                <w:szCs w:val="19"/>
              </w:rPr>
              <w:t>A. petiolata</w:t>
            </w:r>
            <w:r w:rsidRPr="00A33CA8">
              <w:rPr>
                <w:color w:val="000000"/>
                <w:sz w:val="19"/>
                <w:szCs w:val="19"/>
              </w:rPr>
              <w:t>-invaded plots</w:t>
            </w:r>
          </w:p>
        </w:tc>
        <w:sdt>
          <w:sdtPr>
            <w:rPr>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(Mutz et al. in review)</w:t>
                </w:r>
              </w:p>
            </w:tc>
          </w:sdtContent>
        </w:sdt>
      </w:tr>
      <w:tr w:rsidR="009C5167" w:rsidRPr="00A33CA8"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A33CA8" w:rsidRDefault="003D79B8" w:rsidP="00AA0561">
            <w:pPr>
              <w:rPr>
                <w:color w:val="000000"/>
                <w:sz w:val="19"/>
                <w:szCs w:val="19"/>
              </w:rPr>
            </w:pPr>
            <w:r w:rsidRPr="00A33CA8">
              <w:rPr>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A33CA8" w:rsidRDefault="00437F01"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33CA8" w:rsidRDefault="00437F01"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A33CA8" w:rsidRDefault="009C5167"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N</w:t>
            </w:r>
            <w:r w:rsidR="00437F01" w:rsidRPr="00A33CA8">
              <w:rPr>
                <w:color w:val="000000"/>
                <w:sz w:val="19"/>
                <w:szCs w:val="19"/>
              </w:rPr>
              <w:t>ative</w:t>
            </w:r>
            <w:r w:rsidR="00F45C5F" w:rsidRPr="00A33CA8">
              <w:rPr>
                <w:color w:val="000000"/>
                <w:sz w:val="19"/>
                <w:szCs w:val="19"/>
              </w:rPr>
              <w:t xml:space="preserve"> AM</w:t>
            </w:r>
            <w:r w:rsidRPr="00A33CA8">
              <w:rPr>
                <w:color w:val="000000"/>
                <w:sz w:val="19"/>
                <w:szCs w:val="19"/>
              </w:rPr>
              <w:t xml:space="preserve"> </w:t>
            </w:r>
            <w:r w:rsidR="00437F01" w:rsidRPr="00A33CA8">
              <w:rPr>
                <w:color w:val="000000"/>
                <w:sz w:val="19"/>
                <w:szCs w:val="19"/>
              </w:rPr>
              <w:t>plant</w:t>
            </w:r>
            <w:r w:rsidRPr="00A33CA8">
              <w:rPr>
                <w:color w:val="000000"/>
                <w:sz w:val="19"/>
                <w:szCs w:val="19"/>
              </w:rPr>
              <w:t xml:space="preserve"> abundance</w:t>
            </w:r>
            <w:r w:rsidR="00437F01" w:rsidRPr="00A33CA8">
              <w:rPr>
                <w:color w:val="000000"/>
                <w:sz w:val="19"/>
                <w:szCs w:val="19"/>
              </w:rPr>
              <w:t xml:space="preserve"> decrease</w:t>
            </w:r>
            <w:r w:rsidRPr="00A33CA8">
              <w:rPr>
                <w:color w:val="000000"/>
                <w:sz w:val="19"/>
                <w:szCs w:val="19"/>
              </w:rPr>
              <w:t>s</w:t>
            </w:r>
            <w:r w:rsidR="00437F01" w:rsidRPr="00A33CA8">
              <w:rPr>
                <w:color w:val="000000"/>
                <w:sz w:val="19"/>
                <w:szCs w:val="19"/>
              </w:rPr>
              <w:t xml:space="preserve"> with </w:t>
            </w:r>
            <w:r w:rsidR="00437F01" w:rsidRPr="00A33CA8">
              <w:rPr>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(Roche et al., 2021, 2023)</w:t>
                </w:r>
              </w:p>
            </w:sdtContent>
          </w:sdt>
        </w:tc>
      </w:tr>
      <w:tr w:rsidR="009C5167" w:rsidRPr="00A33CA8"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A33CA8" w:rsidRDefault="006E4FDA" w:rsidP="00AA0561">
            <w:pPr>
              <w:rPr>
                <w:color w:val="000000"/>
                <w:sz w:val="19"/>
                <w:szCs w:val="19"/>
              </w:rPr>
            </w:pPr>
            <w:r w:rsidRPr="00A33CA8">
              <w:rPr>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 xml:space="preserve">Stored carbon (inulin) in </w:t>
            </w:r>
            <w:r w:rsidRPr="00A33CA8">
              <w:rPr>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sz w:val="19"/>
                <w:szCs w:val="19"/>
              </w:rPr>
            </w:pPr>
            <w:r w:rsidRPr="00A33CA8">
              <w:rPr>
                <w:b/>
                <w:bCs/>
                <w:color w:val="000000"/>
                <w:sz w:val="19"/>
                <w:szCs w:val="19"/>
              </w:rPr>
              <w:t>-</w:t>
            </w:r>
          </w:p>
        </w:tc>
        <w:tc>
          <w:tcPr>
            <w:tcW w:w="2646" w:type="dxa"/>
            <w:tcBorders>
              <w:top w:val="single" w:sz="18" w:space="0" w:color="auto"/>
            </w:tcBorders>
            <w:vAlign w:val="center"/>
          </w:tcPr>
          <w:p w14:paraId="6855B61A" w14:textId="1DA6D79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 xml:space="preserve">leaf litter reduced stored carbon (inulin) in </w:t>
            </w:r>
            <w:r w:rsidRPr="00A33CA8">
              <w:rPr>
                <w:i/>
                <w:iCs/>
                <w:color w:val="000000"/>
                <w:sz w:val="19"/>
                <w:szCs w:val="19"/>
              </w:rPr>
              <w:t>Maianthemum</w:t>
            </w:r>
          </w:p>
        </w:tc>
        <w:sdt>
          <w:sdtPr>
            <w:rPr>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sz w:val="19"/>
                    <w:szCs w:val="19"/>
                  </w:rPr>
                </w:pPr>
                <w:r w:rsidRPr="00A33CA8">
                  <w:rPr>
                    <w:color w:val="000000"/>
                    <w:sz w:val="19"/>
                    <w:szCs w:val="19"/>
                  </w:rPr>
                  <w:t>(Hale et al., 2016)</w:t>
                </w:r>
              </w:p>
            </w:tc>
          </w:sdtContent>
        </w:sdt>
      </w:tr>
      <w:tr w:rsidR="009C5167" w:rsidRPr="00A33CA8"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A33CA8" w:rsidRDefault="006E4FDA" w:rsidP="00AA0561">
            <w:pPr>
              <w:rPr>
                <w:color w:val="000000"/>
                <w:sz w:val="19"/>
                <w:szCs w:val="19"/>
              </w:rPr>
            </w:pPr>
          </w:p>
        </w:tc>
        <w:tc>
          <w:tcPr>
            <w:tcW w:w="2454" w:type="dxa"/>
            <w:vAlign w:val="center"/>
          </w:tcPr>
          <w:p w14:paraId="1EA04ADA" w14:textId="3408DE61"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sz w:val="19"/>
                <w:szCs w:val="19"/>
              </w:rPr>
            </w:pPr>
            <w:r w:rsidRPr="00A33CA8">
              <w:rPr>
                <w:b/>
                <w:bCs/>
                <w:color w:val="000000"/>
                <w:sz w:val="19"/>
                <w:szCs w:val="19"/>
              </w:rPr>
              <w:t>-</w:t>
            </w:r>
          </w:p>
        </w:tc>
        <w:tc>
          <w:tcPr>
            <w:tcW w:w="2646" w:type="dxa"/>
            <w:vAlign w:val="center"/>
          </w:tcPr>
          <w:p w14:paraId="4EAA5CD0" w14:textId="0F7A9CE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i/>
                <w:iCs/>
                <w:color w:val="000000"/>
                <w:sz w:val="19"/>
                <w:szCs w:val="19"/>
              </w:rPr>
              <w:t xml:space="preserve">A. petiolata </w:t>
            </w:r>
            <w:r w:rsidRPr="00A33CA8">
              <w:rPr>
                <w:color w:val="000000"/>
                <w:sz w:val="19"/>
                <w:szCs w:val="19"/>
              </w:rPr>
              <w:t>tissue slowed soil respiration</w:t>
            </w:r>
          </w:p>
        </w:tc>
        <w:sdt>
          <w:sdtPr>
            <w:rPr>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sz w:val="19"/>
                    <w:szCs w:val="19"/>
                  </w:rPr>
                </w:pPr>
                <w:r w:rsidRPr="00A33CA8">
                  <w:rPr>
                    <w:color w:val="000000"/>
                    <w:sz w:val="19"/>
                    <w:szCs w:val="19"/>
                  </w:rPr>
                  <w:t>(Hale et al., 2011)</w:t>
                </w:r>
              </w:p>
            </w:tc>
          </w:sdtContent>
        </w:sdt>
      </w:tr>
      <w:tr w:rsidR="009C5167" w:rsidRPr="00A33CA8"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A33CA8" w:rsidRDefault="006E4FDA" w:rsidP="00AA0561">
            <w:pPr>
              <w:rPr>
                <w:color w:val="000000"/>
                <w:sz w:val="19"/>
                <w:szCs w:val="19"/>
              </w:rPr>
            </w:pPr>
          </w:p>
        </w:tc>
        <w:tc>
          <w:tcPr>
            <w:tcW w:w="2454" w:type="dxa"/>
            <w:vAlign w:val="center"/>
          </w:tcPr>
          <w:p w14:paraId="26CFABAF" w14:textId="5B962166"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
                <w:iCs/>
                <w:color w:val="000000"/>
                <w:sz w:val="19"/>
                <w:szCs w:val="19"/>
              </w:rPr>
            </w:pPr>
            <w:r w:rsidRPr="00A33CA8">
              <w:rPr>
                <w:color w:val="000000"/>
                <w:sz w:val="19"/>
                <w:szCs w:val="19"/>
              </w:rPr>
              <w:t xml:space="preserve">Net photosynthesis in </w:t>
            </w:r>
            <w:r w:rsidRPr="00A33CA8">
              <w:rPr>
                <w:i/>
                <w:iCs/>
                <w:color w:val="000000"/>
                <w:sz w:val="19"/>
                <w:szCs w:val="19"/>
              </w:rPr>
              <w:t>Maianthemum</w:t>
            </w:r>
          </w:p>
        </w:tc>
        <w:tc>
          <w:tcPr>
            <w:tcW w:w="957" w:type="dxa"/>
            <w:shd w:val="clear" w:color="auto" w:fill="F4B083" w:themeFill="accent2" w:themeFillTint="99"/>
            <w:vAlign w:val="center"/>
          </w:tcPr>
          <w:p w14:paraId="07FA2DB2" w14:textId="0D6A9B22"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23B7C654" w14:textId="1AF65FD8"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net photosynthesis rates</w:t>
            </w:r>
          </w:p>
        </w:tc>
        <w:sdt>
          <w:sdtPr>
            <w:rPr>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A33CA8" w:rsidRDefault="00220C2B"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A33CA8" w:rsidRDefault="006E4FDA" w:rsidP="00AA0561">
            <w:pPr>
              <w:rPr>
                <w:color w:val="000000"/>
                <w:sz w:val="19"/>
                <w:szCs w:val="19"/>
              </w:rPr>
            </w:pPr>
          </w:p>
        </w:tc>
        <w:tc>
          <w:tcPr>
            <w:tcW w:w="2454" w:type="dxa"/>
            <w:vAlign w:val="center"/>
          </w:tcPr>
          <w:p w14:paraId="046B778F" w14:textId="5147784B"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i/>
                <w:iCs/>
                <w:color w:val="000000"/>
                <w:sz w:val="19"/>
                <w:szCs w:val="19"/>
              </w:rPr>
            </w:pPr>
            <w:r w:rsidRPr="00A33CA8">
              <w:rPr>
                <w:color w:val="000000"/>
                <w:sz w:val="19"/>
                <w:szCs w:val="19"/>
              </w:rPr>
              <w:t xml:space="preserve">Stomatal conductance in </w:t>
            </w:r>
            <w:r w:rsidRPr="00A33CA8">
              <w:rPr>
                <w:i/>
                <w:iCs/>
                <w:color w:val="000000"/>
                <w:sz w:val="19"/>
                <w:szCs w:val="19"/>
              </w:rPr>
              <w:t>Maianthemum</w:t>
            </w:r>
          </w:p>
        </w:tc>
        <w:tc>
          <w:tcPr>
            <w:tcW w:w="957" w:type="dxa"/>
            <w:shd w:val="clear" w:color="auto" w:fill="F4B083" w:themeFill="accent2" w:themeFillTint="99"/>
            <w:vAlign w:val="center"/>
          </w:tcPr>
          <w:p w14:paraId="29D65349" w14:textId="4DCE0EEA"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1E45E30D" w14:textId="0F75A2C6"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i/>
                <w:iCs/>
                <w:color w:val="000000"/>
                <w:sz w:val="19"/>
                <w:szCs w:val="19"/>
              </w:rPr>
              <w:t>A. petiolata</w:t>
            </w:r>
            <w:r w:rsidRPr="00A33CA8">
              <w:rPr>
                <w:color w:val="000000"/>
                <w:sz w:val="19"/>
                <w:szCs w:val="19"/>
              </w:rPr>
              <w:t xml:space="preserve"> decreases stomatal conductance</w:t>
            </w:r>
          </w:p>
        </w:tc>
        <w:sdt>
          <w:sdtPr>
            <w:rPr>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A33CA8" w:rsidRDefault="00220C2B"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(Brouwer et al., 2015; Hale et al., 2011)</w:t>
                </w:r>
              </w:p>
            </w:tc>
          </w:sdtContent>
        </w:sdt>
      </w:tr>
      <w:tr w:rsidR="009C5167" w:rsidRPr="00A33CA8"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A33CA8" w:rsidRDefault="006E4FDA" w:rsidP="00AA0561">
            <w:pPr>
              <w:rPr>
                <w:color w:val="000000"/>
                <w:sz w:val="19"/>
                <w:szCs w:val="19"/>
              </w:rPr>
            </w:pPr>
          </w:p>
        </w:tc>
        <w:tc>
          <w:tcPr>
            <w:tcW w:w="2454" w:type="dxa"/>
            <w:vAlign w:val="center"/>
          </w:tcPr>
          <w:p w14:paraId="147EDBF8" w14:textId="185A1DBF"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iCs/>
                <w:color w:val="000000"/>
                <w:sz w:val="19"/>
                <w:szCs w:val="19"/>
              </w:rPr>
            </w:pPr>
            <w:r w:rsidRPr="00A33CA8">
              <w:rPr>
                <w:color w:val="000000"/>
                <w:sz w:val="19"/>
                <w:szCs w:val="19"/>
              </w:rPr>
              <w:t>Photosynthetic capacity (</w:t>
            </w:r>
            <w:proofErr w:type="spellStart"/>
            <w:r w:rsidRPr="00A33CA8">
              <w:rPr>
                <w:i/>
                <w:iCs/>
                <w:color w:val="000000"/>
                <w:sz w:val="19"/>
                <w:szCs w:val="19"/>
              </w:rPr>
              <w:t>V</w:t>
            </w:r>
            <w:r w:rsidRPr="00A33CA8">
              <w:rPr>
                <w:color w:val="000000"/>
                <w:sz w:val="19"/>
                <w:szCs w:val="19"/>
                <w:vertAlign w:val="subscript"/>
              </w:rPr>
              <w:t>cmax</w:t>
            </w:r>
            <w:proofErr w:type="spellEnd"/>
            <w:r w:rsidRPr="00A33CA8">
              <w:rPr>
                <w:color w:val="000000"/>
                <w:sz w:val="19"/>
                <w:szCs w:val="19"/>
              </w:rPr>
              <w:t xml:space="preserve">, </w:t>
            </w:r>
            <w:proofErr w:type="spellStart"/>
            <w:r w:rsidRPr="00A33CA8">
              <w:rPr>
                <w:i/>
                <w:iCs/>
                <w:color w:val="000000"/>
                <w:sz w:val="19"/>
                <w:szCs w:val="19"/>
              </w:rPr>
              <w:t>J</w:t>
            </w:r>
            <w:r w:rsidRPr="00A33CA8">
              <w:rPr>
                <w:iCs/>
                <w:color w:val="000000"/>
                <w:sz w:val="19"/>
                <w:szCs w:val="19"/>
                <w:vertAlign w:val="subscript"/>
              </w:rPr>
              <w:t>max</w:t>
            </w:r>
            <w:proofErr w:type="spellEnd"/>
            <w:r w:rsidRPr="00A33CA8">
              <w:rPr>
                <w:iCs/>
                <w:color w:val="000000"/>
                <w:sz w:val="19"/>
                <w:szCs w:val="19"/>
              </w:rPr>
              <w:t>)</w:t>
            </w:r>
          </w:p>
        </w:tc>
        <w:tc>
          <w:tcPr>
            <w:tcW w:w="957" w:type="dxa"/>
            <w:shd w:val="clear" w:color="auto" w:fill="FFD966" w:themeFill="accent4" w:themeFillTint="99"/>
            <w:vAlign w:val="center"/>
          </w:tcPr>
          <w:p w14:paraId="61C97795" w14:textId="666935EE" w:rsidR="006E4FDA" w:rsidRPr="00A33CA8" w:rsidRDefault="006E4FDA" w:rsidP="009C5167">
            <w:pPr>
              <w:jc w:val="center"/>
              <w:cnfStyle w:val="000000000000" w:firstRow="0" w:lastRow="0" w:firstColumn="0" w:lastColumn="0" w:oddVBand="0" w:evenVBand="0" w:oddHBand="0"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vAlign w:val="center"/>
          </w:tcPr>
          <w:p w14:paraId="08FD7BB4" w14:textId="5FF73F72"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right w:val="single" w:sz="12" w:space="0" w:color="auto"/>
            </w:tcBorders>
            <w:vAlign w:val="center"/>
          </w:tcPr>
          <w:p w14:paraId="7F7F636E" w14:textId="7FAC4A6C" w:rsidR="006E4FDA" w:rsidRPr="00A33CA8" w:rsidRDefault="006E4FDA" w:rsidP="009C5167">
            <w:pPr>
              <w:cnfStyle w:val="000000000000" w:firstRow="0" w:lastRow="0" w:firstColumn="0" w:lastColumn="0" w:oddVBand="0" w:evenVBand="0" w:oddHBand="0" w:evenHBand="0" w:firstRowFirstColumn="0" w:firstRowLastColumn="0" w:lastRowFirstColumn="0" w:lastRowLastColumn="0"/>
              <w:rPr>
                <w:color w:val="000000"/>
                <w:sz w:val="19"/>
                <w:szCs w:val="19"/>
              </w:rPr>
            </w:pPr>
            <w:r w:rsidRPr="00A33CA8">
              <w:rPr>
                <w:color w:val="000000"/>
                <w:sz w:val="19"/>
                <w:szCs w:val="19"/>
              </w:rPr>
              <w:t>This study</w:t>
            </w:r>
          </w:p>
        </w:tc>
      </w:tr>
      <w:tr w:rsidR="009C5167" w:rsidRPr="00A33CA8"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A33CA8" w:rsidRDefault="006E4FDA" w:rsidP="00AA0561">
            <w:pPr>
              <w:rPr>
                <w:color w:val="000000"/>
                <w:sz w:val="19"/>
                <w:szCs w:val="19"/>
              </w:rPr>
            </w:pPr>
          </w:p>
        </w:tc>
        <w:tc>
          <w:tcPr>
            <w:tcW w:w="2454" w:type="dxa"/>
            <w:tcBorders>
              <w:bottom w:val="single" w:sz="12" w:space="0" w:color="auto"/>
            </w:tcBorders>
            <w:vAlign w:val="center"/>
          </w:tcPr>
          <w:p w14:paraId="02C5A68D" w14:textId="4BAE6E37"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A33CA8" w:rsidRDefault="006E4FDA" w:rsidP="009C5167">
            <w:pPr>
              <w:jc w:val="center"/>
              <w:cnfStyle w:val="000000100000" w:firstRow="0" w:lastRow="0" w:firstColumn="0" w:lastColumn="0" w:oddVBand="0" w:evenVBand="0" w:oddHBand="1" w:evenHBand="0" w:firstRowFirstColumn="0" w:firstRowLastColumn="0" w:lastRowFirstColumn="0" w:lastRowLastColumn="0"/>
              <w:rPr>
                <w:b/>
                <w:bCs/>
                <w:color w:val="000000"/>
                <w:sz w:val="19"/>
                <w:szCs w:val="19"/>
              </w:rPr>
            </w:pPr>
            <w:r w:rsidRPr="00A33CA8">
              <w:rPr>
                <w:b/>
                <w:bCs/>
                <w:color w:val="000000"/>
                <w:sz w:val="19"/>
                <w:szCs w:val="19"/>
              </w:rPr>
              <w:t>?</w:t>
            </w:r>
          </w:p>
        </w:tc>
        <w:tc>
          <w:tcPr>
            <w:tcW w:w="2646" w:type="dxa"/>
            <w:tcBorders>
              <w:bottom w:val="single" w:sz="12" w:space="0" w:color="auto"/>
            </w:tcBorders>
            <w:vAlign w:val="center"/>
          </w:tcPr>
          <w:p w14:paraId="70226DA1" w14:textId="0F04FBCD"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A33CA8" w:rsidRDefault="006E4FDA" w:rsidP="009C5167">
            <w:pPr>
              <w:cnfStyle w:val="000000100000" w:firstRow="0" w:lastRow="0" w:firstColumn="0" w:lastColumn="0" w:oddVBand="0" w:evenVBand="0" w:oddHBand="1" w:evenHBand="0" w:firstRowFirstColumn="0" w:firstRowLastColumn="0" w:lastRowFirstColumn="0" w:lastRowLastColumn="0"/>
              <w:rPr>
                <w:color w:val="000000"/>
                <w:sz w:val="19"/>
                <w:szCs w:val="19"/>
              </w:rPr>
            </w:pPr>
            <w:r w:rsidRPr="00A33CA8">
              <w:rPr>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61AF9D2B"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Normals;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petiolata</w:t>
      </w:r>
      <w:r w:rsidRPr="007B5941">
        <w:t xml:space="preserve"> </w:t>
      </w:r>
      <w:r>
        <w:t>has been</w:t>
      </w:r>
      <w:r w:rsidRPr="007B5941">
        <w:t xml:space="preserve"> </w:t>
      </w:r>
      <w:del w:id="174" w:author="Perkowski, Evan A" w:date="2026-02-20T09:56:00Z" w16du:dateUtc="2026-02-20T15:56:00Z">
        <w:r w:rsidRPr="007B5941" w:rsidDel="004D0C18">
          <w:delText xml:space="preserve">manually </w:delText>
        </w:r>
      </w:del>
      <w:r w:rsidRPr="007B5941">
        <w:t xml:space="preserve">weeded </w:t>
      </w:r>
      <w:ins w:id="175" w:author="Perkowski, Evan A" w:date="2026-02-20T09:56:00Z" w16du:dateUtc="2026-02-20T15:56:00Z">
        <w:r w:rsidR="004D0C18">
          <w:t xml:space="preserve">by hand </w:t>
        </w:r>
      </w:ins>
      <w:r w:rsidRPr="007B5941">
        <w:t xml:space="preserve">at the beginning of each growth season from one half of each experimental plot since 2006, with </w:t>
      </w:r>
      <w:r w:rsidRPr="007B5941">
        <w:rPr>
          <w:i/>
        </w:rPr>
        <w:t xml:space="preserve">A. petiolata </w:t>
      </w:r>
      <w:r w:rsidRPr="007B5941">
        <w:t xml:space="preserve">remaining at natural densities in the other half of each plot. </w:t>
      </w:r>
      <w:del w:id="176" w:author="Perkowski, Evan A" w:date="2026-02-20T09:57:00Z" w16du:dateUtc="2026-02-20T15:57:00Z">
        <w:r w:rsidRPr="007B5941" w:rsidDel="004D0C18">
          <w:delText xml:space="preserve">Manual </w:delText>
        </w:r>
      </w:del>
      <w:ins w:id="177" w:author="Perkowski, Evan A" w:date="2026-02-20T09:57:00Z" w16du:dateUtc="2026-02-20T15:57:00Z">
        <w:r w:rsidR="004D0C18">
          <w:t>W</w:t>
        </w:r>
      </w:ins>
      <w:del w:id="178" w:author="Perkowski, Evan A" w:date="2026-02-20T09:57:00Z" w16du:dateUtc="2026-02-20T15:57:00Z">
        <w:r w:rsidRPr="007B5941" w:rsidDel="004D0C18">
          <w:delText>w</w:delText>
        </w:r>
      </w:del>
      <w:r w:rsidRPr="007B5941">
        <w:t>eeding</w:t>
      </w:r>
      <w:ins w:id="179" w:author="Perkowski, Evan A" w:date="2026-02-20T09:57:00Z" w16du:dateUtc="2026-02-20T15:57:00Z">
        <w:r w:rsidR="004D0C18">
          <w:t xml:space="preserve"> by hand</w:t>
        </w:r>
      </w:ins>
      <w:r w:rsidRPr="007B5941">
        <w:t xml:space="preserve">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Pr>
          <w:color w:val="000000"/>
        </w:rPr>
        <w:t xml:space="preserve"> (Table 1). </w:t>
      </w:r>
      <w:ins w:id="180" w:author="Perkowski, Evan A" w:date="2026-02-24T14:01:00Z" w16du:dateUtc="2026-02-24T20:01:00Z">
        <w:r w:rsidR="00A01573" w:rsidRPr="00A01573">
          <w:t xml:space="preserve">Additionally, soil nutrient availability and soil water availability did not differ between </w:t>
        </w:r>
        <w:r w:rsidR="00A01573" w:rsidRPr="00A01573">
          <w:rPr>
            <w:i/>
            <w:iCs/>
          </w:rPr>
          <w:t>A. petiolata</w:t>
        </w:r>
        <w:r w:rsidR="00A01573" w:rsidRPr="00A01573">
          <w:t xml:space="preserve"> treatments when quantified at a single timepoint in the summer </w:t>
        </w:r>
      </w:ins>
      <w:del w:id="181" w:author="Perkowski, Evan A" w:date="2026-02-24T14:01:00Z" w16du:dateUtc="2026-02-24T20:01:00Z">
        <w:r w:rsidDel="00A01573">
          <w:rPr>
            <w:color w:val="000000"/>
          </w:rPr>
          <w:delText xml:space="preserve">Additionally, soil nutrient availability and soil water availability </w:delText>
        </w:r>
        <w:r w:rsidR="00736BA8" w:rsidDel="00A01573">
          <w:rPr>
            <w:color w:val="000000"/>
          </w:rPr>
          <w:delText xml:space="preserve">did </w:delText>
        </w:r>
        <w:r w:rsidDel="00A01573">
          <w:rPr>
            <w:color w:val="000000"/>
          </w:rPr>
          <w:delText xml:space="preserve">not differ between </w:delText>
        </w:r>
        <w:r w:rsidDel="00A01573">
          <w:rPr>
            <w:i/>
            <w:iCs/>
            <w:color w:val="000000"/>
          </w:rPr>
          <w:delText>A. petiolata</w:delText>
        </w:r>
        <w:r w:rsidDel="00A01573">
          <w:rPr>
            <w:color w:val="000000"/>
          </w:rPr>
          <w:delText xml:space="preserve"> treatments </w:delText>
        </w:r>
      </w:del>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w:t>
          </w:r>
          <w:r w:rsidR="00A01573">
            <w:rPr>
              <w:color w:val="000000"/>
            </w:rPr>
            <w:t xml:space="preserve">June, </w:t>
          </w:r>
          <w:proofErr w:type="spellStart"/>
          <w:r w:rsidR="00220C2B" w:rsidRPr="00220C2B">
            <w:rPr>
              <w:color w:val="000000"/>
            </w:rPr>
            <w:t>Bialic</w:t>
          </w:r>
          <w:proofErr w:type="spellEnd"/>
          <w:r w:rsidR="00220C2B" w:rsidRPr="00220C2B">
            <w:rPr>
              <w:color w:val="000000"/>
            </w:rPr>
            <w:t>-Murphy et al., 2021; Burke et al., 2019)</w:t>
          </w:r>
        </w:sdtContent>
      </w:sdt>
      <w:r>
        <w:rPr>
          <w:color w:val="000000"/>
        </w:rPr>
        <w:t xml:space="preserve"> (Table 1)</w:t>
      </w:r>
      <w:del w:id="182" w:author="Perkowski, Evan A" w:date="2026-02-24T14:01:00Z" w16du:dateUtc="2026-02-24T20:01:00Z">
        <w:r w:rsidR="00774796" w:rsidDel="00A01573">
          <w:rPr>
            <w:color w:val="000000"/>
          </w:rPr>
          <w:delText>, at a single timepoint</w:delText>
        </w:r>
      </w:del>
      <w:r w:rsidR="00774796">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51A2E50B" w14:textId="77777777" w:rsidR="009656F2" w:rsidRDefault="00000000" w:rsidP="009656F2">
      <w:pPr>
        <w:spacing w:line="360" w:lineRule="auto"/>
        <w:rPr>
          <w:ins w:id="183" w:author="Perkowski, Evan A" w:date="2026-02-18T15:43:00Z" w16du:dateUtc="2026-02-18T21:43:00Z"/>
        </w:rPr>
      </w:pPr>
      <w:r w:rsidRPr="007B5941">
        <w:t xml:space="preserve">Gas exchange </w:t>
      </w:r>
      <w:r w:rsidR="00ED188D" w:rsidRPr="007B5941">
        <w:t>measurements</w:t>
      </w:r>
      <w:r w:rsidRPr="007B5941">
        <w:t xml:space="preserve"> were collected </w:t>
      </w:r>
      <w:del w:id="184" w:author="Perkowski, Evan A" w:date="2026-02-18T15:41:00Z" w16du:dateUtc="2026-02-18T21:41:00Z">
        <w:r w:rsidRPr="007B5941" w:rsidDel="009656F2">
          <w:delText xml:space="preserve">between April and June 2023 </w:delText>
        </w:r>
      </w:del>
      <w:r w:rsidRPr="007B5941">
        <w:t xml:space="preserve">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5A586D4C" w:rsidR="00336876" w:rsidRPr="007B5941" w:rsidRDefault="009656F2" w:rsidP="009656F2">
      <w:pPr>
        <w:spacing w:line="360" w:lineRule="auto"/>
        <w:ind w:firstLine="720"/>
      </w:pPr>
      <w:ins w:id="185" w:author="Perkowski, Evan A" w:date="2026-02-18T15:41:00Z" w16du:dateUtc="2026-02-18T21:41:00Z">
        <w:r>
          <w:t>Gas exchange data</w:t>
        </w:r>
      </w:ins>
      <w:ins w:id="186" w:author="Perkowski, Evan A" w:date="2026-02-19T12:56:00Z" w16du:dateUtc="2026-02-19T18:56:00Z">
        <w:r w:rsidR="00216508">
          <w:t xml:space="preserve"> </w:t>
        </w:r>
      </w:ins>
      <w:ins w:id="187" w:author="Perkowski, Evan A" w:date="2026-02-18T15:41:00Z" w16du:dateUtc="2026-02-18T21:41:00Z">
        <w:r>
          <w:t>were collected</w:t>
        </w:r>
      </w:ins>
      <w:ins w:id="188" w:author="Perkowski, Evan A" w:date="2026-02-20T09:58:00Z" w16du:dateUtc="2026-02-20T15:58:00Z">
        <w:r w:rsidR="004D0C18">
          <w:t xml:space="preserve"> (n = 32 individuals for </w:t>
        </w:r>
        <w:r w:rsidR="004D0C18">
          <w:rPr>
            <w:i/>
            <w:iCs/>
          </w:rPr>
          <w:t>Trillium</w:t>
        </w:r>
        <w:r w:rsidR="004D0C18">
          <w:t xml:space="preserve"> spp., </w:t>
        </w:r>
      </w:ins>
      <w:ins w:id="189" w:author="Perkowski, Evan A" w:date="2026-02-24T14:03:00Z" w16du:dateUtc="2026-02-24T20:03:00Z">
        <w:r w:rsidR="00A01573">
          <w:t xml:space="preserve">n = </w:t>
        </w:r>
      </w:ins>
      <w:ins w:id="190" w:author="Perkowski, Evan A" w:date="2026-02-20T09:58:00Z" w16du:dateUtc="2026-02-20T15:58:00Z">
        <w:r w:rsidR="004D0C18">
          <w:t xml:space="preserve">33 individuals for </w:t>
        </w:r>
        <w:r w:rsidR="004D0C18">
          <w:rPr>
            <w:i/>
            <w:iCs/>
          </w:rPr>
          <w:t xml:space="preserve">M. </w:t>
        </w:r>
        <w:proofErr w:type="spellStart"/>
        <w:r w:rsidR="004D0C18">
          <w:rPr>
            <w:i/>
            <w:iCs/>
          </w:rPr>
          <w:t>racemosum</w:t>
        </w:r>
        <w:proofErr w:type="spellEnd"/>
        <w:r w:rsidR="004D0C18">
          <w:t>; Table 2)</w:t>
        </w:r>
      </w:ins>
      <w:ins w:id="191" w:author="Perkowski, Evan A" w:date="2026-02-18T15:41:00Z" w16du:dateUtc="2026-02-18T21:41:00Z">
        <w:r>
          <w:t xml:space="preserve"> from three of the five experimental plots</w:t>
        </w:r>
      </w:ins>
      <w:ins w:id="192" w:author="Perkowski, Evan A" w:date="2026-02-20T09:58:00Z" w16du:dateUtc="2026-02-20T15:58:00Z">
        <w:r w:rsidR="004D0C18">
          <w:t xml:space="preserve">. Two plots were excluded due </w:t>
        </w:r>
      </w:ins>
      <w:ins w:id="193" w:author="Perkowski, Evan A" w:date="2026-02-20T09:59:00Z" w16du:dateUtc="2026-02-20T15:59:00Z">
        <w:r w:rsidR="004D0C18">
          <w:t xml:space="preserve">to </w:t>
        </w:r>
      </w:ins>
      <w:ins w:id="194" w:author="Perkowski, Evan A" w:date="2026-02-18T15:41:00Z" w16du:dateUtc="2026-02-18T21:41:00Z">
        <w:r>
          <w:t xml:space="preserve">an insufficient number of focal native species. Measurements were performed during two periods: once early in the growing season </w:t>
        </w:r>
      </w:ins>
      <w:r w:rsidRPr="007B5941">
        <w:t xml:space="preserve">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del w:id="195" w:author="Perkowski, Evan A" w:date="2026-02-24T14:03:00Z" w16du:dateUtc="2026-02-24T20:03:00Z">
        <w:r w:rsidR="00736BA8" w:rsidDel="00A01573">
          <w:delText xml:space="preserve">of </w:delText>
        </w:r>
      </w:del>
      <w:ins w:id="196" w:author="Perkowski, Evan A" w:date="2026-02-24T14:03:00Z" w16du:dateUtc="2026-02-24T20:03:00Z">
        <w:r w:rsidR="00A01573">
          <w:t>between</w:t>
        </w:r>
        <w:r w:rsidR="00A01573">
          <w:t xml:space="preserve"> </w:t>
        </w:r>
      </w:ins>
      <w:r w:rsidR="00736BA8">
        <w:t>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del w:id="197" w:author="Perkowski, Evan A" w:date="2026-02-19T12:53:00Z" w16du:dateUtc="2026-02-19T18:53:00Z">
        <w:r w:rsidR="00F3277E" w:rsidDel="001159C6">
          <w:delText>T</w:delText>
        </w:r>
        <w:r w:rsidR="00F45C5F" w:rsidDel="001159C6">
          <w:delText xml:space="preserve">wo </w:delText>
        </w:r>
        <w:r w:rsidR="00736BA8" w:rsidDel="001159C6">
          <w:delText xml:space="preserve">of the five </w:delText>
        </w:r>
        <w:r w:rsidR="00F45C5F" w:rsidDel="001159C6">
          <w:delText xml:space="preserve">plots were excluded from gas exchange measurements due to </w:delText>
        </w:r>
        <w:r w:rsidR="00F3277E" w:rsidDel="001159C6">
          <w:delText xml:space="preserve">an </w:delText>
        </w:r>
        <w:r w:rsidR="00F45C5F" w:rsidDel="001159C6">
          <w:delText xml:space="preserve">insufficient </w:delText>
        </w:r>
        <w:r w:rsidR="00736BA8" w:rsidDel="001159C6">
          <w:delText xml:space="preserve">number of </w:delText>
        </w:r>
        <w:r w:rsidR="00F3277E" w:rsidDel="001159C6">
          <w:delText xml:space="preserve">the focal </w:delText>
        </w:r>
        <w:r w:rsidR="00524D3F" w:rsidDel="001159C6">
          <w:delText xml:space="preserve">native </w:delText>
        </w:r>
        <w:r w:rsidR="00F45C5F" w:rsidDel="001159C6">
          <w:delText xml:space="preserve">species </w:delText>
        </w:r>
        <w:r w:rsidR="00736BA8" w:rsidDel="001159C6">
          <w:delText>within them</w:delText>
        </w:r>
        <w:r w:rsidR="00F45C5F" w:rsidDel="001159C6">
          <w:delText xml:space="preserve">. </w:delText>
        </w:r>
        <w:r w:rsidR="00736BA8" w:rsidDel="001159C6">
          <w:delText>G</w:delText>
        </w:r>
        <w:r w:rsidR="00F45C5F" w:rsidDel="001159C6">
          <w:delText xml:space="preserve">as exchange data across the </w:delText>
        </w:r>
        <w:r w:rsidR="00736BA8" w:rsidDel="001159C6">
          <w:delText xml:space="preserve">three </w:delText>
        </w:r>
        <w:r w:rsidR="00F45C5F" w:rsidDel="001159C6">
          <w:delText xml:space="preserve">sampled plots </w:delText>
        </w:r>
        <w:r w:rsidR="00736BA8" w:rsidDel="001159C6">
          <w:delText xml:space="preserve">allowed us to </w:delText>
        </w:r>
        <w:r w:rsidR="00F45C5F" w:rsidDel="001159C6">
          <w:delText xml:space="preserve">confidently assess the effects of </w:delText>
        </w:r>
        <w:r w:rsidR="00F45C5F" w:rsidDel="001159C6">
          <w:rPr>
            <w:i/>
            <w:iCs/>
          </w:rPr>
          <w:delText>A. petiolata</w:delText>
        </w:r>
        <w:r w:rsidR="00F45C5F" w:rsidDel="001159C6">
          <w:delText xml:space="preserve"> on native plant physiology (</w:delText>
        </w:r>
        <w:r w:rsidR="00D348DB" w:rsidDel="001159C6">
          <w:delText xml:space="preserve">n = 32 individuals for </w:delText>
        </w:r>
        <w:r w:rsidR="00D348DB" w:rsidDel="001159C6">
          <w:rPr>
            <w:i/>
            <w:iCs/>
          </w:rPr>
          <w:delText>Trillium</w:delText>
        </w:r>
        <w:r w:rsidR="00D348DB" w:rsidDel="001159C6">
          <w:delText xml:space="preserve"> spp., 33 individuals for </w:delText>
        </w:r>
        <w:r w:rsidR="00D348DB" w:rsidDel="001159C6">
          <w:rPr>
            <w:i/>
            <w:iCs/>
          </w:rPr>
          <w:delText>M. racemosum</w:delText>
        </w:r>
        <w:r w:rsidR="00D348DB" w:rsidDel="001159C6">
          <w:delText xml:space="preserve"> </w:delText>
        </w:r>
        <w:r w:rsidR="00F45C5F" w:rsidDel="001159C6">
          <w:delText>Table 2).</w:delText>
        </w:r>
      </w:del>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w:t>
          </w:r>
          <w:proofErr w:type="spellStart"/>
          <w:r w:rsidR="00220C2B" w:rsidRPr="00220C2B">
            <w:rPr>
              <w:color w:val="000000"/>
            </w:rPr>
            <w:t>Duursma</w:t>
          </w:r>
          <w:proofErr w:type="spellEnd"/>
          <w:r w:rsidR="00220C2B" w:rsidRPr="00220C2B">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w:t>
      </w:r>
      <w:r w:rsidRPr="00305268">
        <w:rPr>
          <w:color w:val="000000"/>
        </w:rPr>
        <w:lastRenderedPageBreak/>
        <w:t xml:space="preserve">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lastRenderedPageBreak/>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w:t>
      </w:r>
      <w:del w:id="198" w:author="Perkowski, Evan A" w:date="2026-02-20T10:03:00Z" w16du:dateUtc="2026-02-20T16:03:00Z">
        <w:r w:rsidRPr="00305268" w:rsidDel="00E74E62">
          <w:delText xml:space="preserve">e.g., </w:delText>
        </w:r>
      </w:del>
      <w:r w:rsidRPr="00305268">
        <w:t xml:space="preserve">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59218F27" w14:textId="4413F96F" w:rsidR="009656F2" w:rsidRDefault="009656F2" w:rsidP="00964238">
      <w:pPr>
        <w:spacing w:line="360" w:lineRule="auto"/>
        <w:rPr>
          <w:ins w:id="199" w:author="Perkowski, Evan A" w:date="2026-02-18T15:51:00Z" w16du:dateUtc="2026-02-18T21:51:00Z"/>
        </w:rPr>
      </w:pPr>
      <w:ins w:id="200" w:author="Perkowski, Evan A" w:date="2026-02-18T15:51:00Z" w16du:dateUtc="2026-02-18T21:51:00Z">
        <w:r>
          <w:lastRenderedPageBreak/>
          <w:t xml:space="preserve">Relative chlorophyll content (unitless), </w:t>
        </w:r>
        <w:proofErr w:type="spellStart"/>
        <w:r>
          <w:t>i.e</w:t>
        </w:r>
        <w:proofErr w:type="spellEnd"/>
        <w:r>
          <w:t xml:space="preserve">, not calibrated to actual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w:t>
        </w:r>
        <w:r>
          <w:t xml:space="preserve">curve on the same leaf using a SPAD-meter built into a </w:t>
        </w:r>
        <w:proofErr w:type="spellStart"/>
        <w:r>
          <w:t>MultispeQ</w:t>
        </w:r>
        <w:proofErr w:type="spellEnd"/>
        <w:r>
          <w:t xml:space="preserve"> V2.0 handheld device (</w:t>
        </w:r>
        <w:proofErr w:type="spellStart"/>
        <w:r>
          <w:t>PhotosynQ</w:t>
        </w:r>
        <w:proofErr w:type="spellEnd"/>
        <w:r>
          <w:t xml:space="preserve"> Inc., East Lansing, MI, USA).</w:t>
        </w:r>
      </w:ins>
    </w:p>
    <w:p w14:paraId="0000004B" w14:textId="0F87AA8D" w:rsidR="00166FFE" w:rsidRPr="007B5941" w:rsidDel="00A33CA8" w:rsidRDefault="00000000" w:rsidP="00964238">
      <w:pPr>
        <w:spacing w:line="360" w:lineRule="auto"/>
        <w:rPr>
          <w:del w:id="201" w:author="Perkowski, Evan A" w:date="2026-02-18T15:51:00Z" w16du:dateUtc="2026-02-18T21:51:00Z"/>
        </w:rPr>
      </w:pPr>
      <w:del w:id="202" w:author="Perkowski, Evan A" w:date="2026-02-18T15:51:00Z" w16du:dateUtc="2026-02-18T21:51:00Z">
        <w:r w:rsidRPr="007B5941" w:rsidDel="00A33CA8">
          <w:delText xml:space="preserve">Relative chlorophyll content was measured after each </w:delText>
        </w:r>
        <w:r w:rsidRPr="007B5941" w:rsidDel="00A33CA8">
          <w:rPr>
            <w:i/>
          </w:rPr>
          <w:delText>A</w:delText>
        </w:r>
        <w:r w:rsidRPr="007B5941" w:rsidDel="00A33CA8">
          <w:rPr>
            <w:vertAlign w:val="subscript"/>
          </w:rPr>
          <w:delText>net</w:delText>
        </w:r>
        <w:r w:rsidRPr="007B5941" w:rsidDel="00A33CA8">
          <w:delText>/</w:delText>
        </w:r>
        <w:r w:rsidRPr="007B5941" w:rsidDel="00A33CA8">
          <w:rPr>
            <w:i/>
          </w:rPr>
          <w:delText>C</w:delText>
        </w:r>
        <w:r w:rsidRPr="007B5941" w:rsidDel="00A33CA8">
          <w:rPr>
            <w:vertAlign w:val="subscript"/>
          </w:rPr>
          <w:delText>i</w:delText>
        </w:r>
        <w:r w:rsidRPr="007B5941" w:rsidDel="00A33CA8">
          <w:delText xml:space="preserve"> curve on the same leaf using a Soil Plant Analysis Development chlorophyll meter (SPAD, unitless) built into the MultispeQ V2.0 handheld device (PhotosynQ Inc., East Lansing, MI, USA).</w:delText>
        </w:r>
      </w:del>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 xml:space="preserve">(D’Angelo et al., 2001; Doane &amp; </w:t>
          </w:r>
          <w:proofErr w:type="spellStart"/>
          <w:r w:rsidR="00220C2B" w:rsidRPr="00220C2B">
            <w:rPr>
              <w:color w:val="000000"/>
            </w:rPr>
            <w:t>Horwáth</w:t>
          </w:r>
          <w:proofErr w:type="spellEnd"/>
          <w:r w:rsidR="00220C2B" w:rsidRPr="00220C2B">
            <w:rPr>
              <w:color w:val="000000"/>
            </w:rPr>
            <w:t xml:space="preserve">, 2003; </w:t>
          </w:r>
          <w:proofErr w:type="spellStart"/>
          <w:r w:rsidR="00220C2B" w:rsidRPr="00220C2B">
            <w:rPr>
              <w:color w:val="000000"/>
            </w:rPr>
            <w:t>Lajtha</w:t>
          </w:r>
          <w:proofErr w:type="spellEnd"/>
          <w:r w:rsidR="00220C2B" w:rsidRPr="00220C2B">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A33CA8" w:rsidRDefault="00F45C5F" w:rsidP="00F45C5F">
            <w:pPr>
              <w:spacing w:line="360" w:lineRule="auto"/>
              <w:rPr>
                <w:b/>
                <w:bCs/>
                <w:sz w:val="20"/>
                <w:szCs w:val="20"/>
              </w:rPr>
            </w:pPr>
            <w:r w:rsidRPr="00A33CA8">
              <w:rPr>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A33CA8" w:rsidRDefault="00F45C5F" w:rsidP="00F45C5F">
            <w:pPr>
              <w:spacing w:line="360" w:lineRule="auto"/>
              <w:rPr>
                <w:b/>
                <w:bCs/>
                <w:sz w:val="20"/>
                <w:szCs w:val="20"/>
              </w:rPr>
            </w:pPr>
            <w:r w:rsidRPr="00A33CA8">
              <w:rPr>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A33CA8" w:rsidRDefault="00F45C5F" w:rsidP="00F45C5F">
            <w:pPr>
              <w:spacing w:line="360" w:lineRule="auto"/>
              <w:rPr>
                <w:b/>
                <w:bCs/>
                <w:sz w:val="20"/>
                <w:szCs w:val="20"/>
              </w:rPr>
            </w:pPr>
            <w:r w:rsidRPr="00A33CA8">
              <w:rPr>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A33CA8" w:rsidRDefault="00F45C5F" w:rsidP="00F45C5F">
            <w:pPr>
              <w:spacing w:line="360" w:lineRule="auto"/>
              <w:rPr>
                <w:b/>
                <w:bCs/>
                <w:sz w:val="20"/>
                <w:szCs w:val="20"/>
              </w:rPr>
            </w:pPr>
            <w:r w:rsidRPr="00A33CA8">
              <w:rPr>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A33CA8" w:rsidRDefault="00F45C5F" w:rsidP="00F45C5F">
            <w:pPr>
              <w:spacing w:line="360" w:lineRule="auto"/>
              <w:rPr>
                <w:sz w:val="20"/>
                <w:szCs w:val="20"/>
              </w:rPr>
            </w:pPr>
            <w:r w:rsidRPr="00A33CA8">
              <w:rPr>
                <w:sz w:val="20"/>
                <w:szCs w:val="20"/>
              </w:rPr>
              <w:t>Soil nutrient availability</w:t>
            </w:r>
          </w:p>
        </w:tc>
        <w:tc>
          <w:tcPr>
            <w:tcW w:w="2405" w:type="dxa"/>
            <w:shd w:val="clear" w:color="auto" w:fill="F2F2F2" w:themeFill="background1" w:themeFillShade="F2"/>
            <w:vAlign w:val="center"/>
          </w:tcPr>
          <w:p w14:paraId="7A877A5F" w14:textId="066CB090" w:rsidR="00F45C5F" w:rsidRPr="00A33CA8" w:rsidRDefault="00F45C5F" w:rsidP="00F45C5F">
            <w:pPr>
              <w:spacing w:line="360" w:lineRule="auto"/>
              <w:rPr>
                <w:sz w:val="20"/>
                <w:szCs w:val="20"/>
              </w:rPr>
            </w:pPr>
            <w:r w:rsidRPr="00A33CA8">
              <w:rPr>
                <w:sz w:val="20"/>
                <w:szCs w:val="20"/>
              </w:rPr>
              <w:t>Plot</w:t>
            </w:r>
          </w:p>
        </w:tc>
        <w:tc>
          <w:tcPr>
            <w:tcW w:w="2406" w:type="dxa"/>
            <w:shd w:val="clear" w:color="auto" w:fill="F2F2F2" w:themeFill="background1" w:themeFillShade="F2"/>
            <w:vAlign w:val="center"/>
          </w:tcPr>
          <w:p w14:paraId="3A6E96E2" w14:textId="4964C3A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A33CA8" w:rsidRDefault="00F45C5F" w:rsidP="00F45C5F">
            <w:pPr>
              <w:spacing w:line="360" w:lineRule="auto"/>
              <w:rPr>
                <w:sz w:val="20"/>
                <w:szCs w:val="20"/>
              </w:rPr>
            </w:pPr>
            <w:r w:rsidRPr="00A33CA8">
              <w:rPr>
                <w:sz w:val="20"/>
                <w:szCs w:val="20"/>
              </w:rPr>
              <w:t xml:space="preserve">3 plots x 6 resin strips per nutrient type per </w:t>
            </w:r>
            <w:r w:rsidRPr="00A33CA8">
              <w:rPr>
                <w:i/>
                <w:iCs/>
                <w:sz w:val="20"/>
                <w:szCs w:val="20"/>
              </w:rPr>
              <w:t>A. petiolata</w:t>
            </w:r>
            <w:r w:rsidRPr="00A33CA8">
              <w:rPr>
                <w:sz w:val="20"/>
                <w:szCs w:val="20"/>
              </w:rPr>
              <w:t xml:space="preserve"> treatment per plot (12 resin strips per nutrient type per plot) = 18 replicates per nutrient type per </w:t>
            </w:r>
            <w:r w:rsidRPr="00A33CA8">
              <w:rPr>
                <w:i/>
                <w:iCs/>
                <w:sz w:val="20"/>
                <w:szCs w:val="20"/>
              </w:rPr>
              <w:t>A. petiolata</w:t>
            </w:r>
            <w:r w:rsidRPr="00A33CA8">
              <w:rPr>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A33CA8" w:rsidRDefault="00F45C5F" w:rsidP="00F45C5F">
            <w:pPr>
              <w:spacing w:line="360" w:lineRule="auto"/>
              <w:rPr>
                <w:sz w:val="20"/>
                <w:szCs w:val="20"/>
              </w:rPr>
            </w:pPr>
            <w:r w:rsidRPr="00A33CA8">
              <w:rPr>
                <w:sz w:val="20"/>
                <w:szCs w:val="20"/>
              </w:rPr>
              <w:t>Soil moisture</w:t>
            </w:r>
          </w:p>
        </w:tc>
        <w:tc>
          <w:tcPr>
            <w:tcW w:w="2405" w:type="dxa"/>
            <w:vAlign w:val="center"/>
          </w:tcPr>
          <w:p w14:paraId="1F0139D9" w14:textId="466E94CB" w:rsidR="00F45C5F" w:rsidRPr="00A33CA8" w:rsidRDefault="00F45C5F" w:rsidP="00F45C5F">
            <w:pPr>
              <w:spacing w:line="360" w:lineRule="auto"/>
              <w:rPr>
                <w:sz w:val="20"/>
                <w:szCs w:val="20"/>
              </w:rPr>
            </w:pPr>
            <w:r w:rsidRPr="00A33CA8">
              <w:rPr>
                <w:sz w:val="20"/>
                <w:szCs w:val="20"/>
              </w:rPr>
              <w:t>Plot</w:t>
            </w:r>
          </w:p>
        </w:tc>
        <w:tc>
          <w:tcPr>
            <w:tcW w:w="2406" w:type="dxa"/>
            <w:vAlign w:val="center"/>
          </w:tcPr>
          <w:p w14:paraId="0D14F002" w14:textId="1903FF45" w:rsidR="00F45C5F" w:rsidRPr="00A33CA8" w:rsidRDefault="006C30E1" w:rsidP="00F45C5F">
            <w:pPr>
              <w:spacing w:line="360" w:lineRule="auto"/>
              <w:rPr>
                <w:sz w:val="20"/>
                <w:szCs w:val="20"/>
              </w:rPr>
            </w:pPr>
            <w:r w:rsidRPr="00A33CA8">
              <w:rPr>
                <w:sz w:val="20"/>
                <w:szCs w:val="20"/>
              </w:rPr>
              <w:t>Plot (treatment is imposed in split-plot design)</w:t>
            </w:r>
          </w:p>
        </w:tc>
        <w:tc>
          <w:tcPr>
            <w:tcW w:w="2500" w:type="dxa"/>
            <w:vAlign w:val="center"/>
          </w:tcPr>
          <w:p w14:paraId="77483CB6" w14:textId="6A4822E9" w:rsidR="00F45C5F" w:rsidRPr="00A33CA8" w:rsidRDefault="00F45C5F" w:rsidP="00F45C5F">
            <w:pPr>
              <w:spacing w:line="360" w:lineRule="auto"/>
              <w:rPr>
                <w:sz w:val="20"/>
                <w:szCs w:val="20"/>
              </w:rPr>
            </w:pPr>
            <w:r w:rsidRPr="00A33CA8">
              <w:rPr>
                <w:sz w:val="20"/>
                <w:szCs w:val="20"/>
              </w:rPr>
              <w:t>3 plots x 1 soil moisture sens</w:t>
            </w:r>
            <w:r w:rsidR="00EA4B42" w:rsidRPr="00A33CA8">
              <w:rPr>
                <w:sz w:val="20"/>
                <w:szCs w:val="20"/>
              </w:rPr>
              <w:t>o</w:t>
            </w:r>
            <w:r w:rsidRPr="00A33CA8">
              <w:rPr>
                <w:sz w:val="20"/>
                <w:szCs w:val="20"/>
              </w:rPr>
              <w:t xml:space="preserve">r per </w:t>
            </w:r>
            <w:r w:rsidRPr="00A33CA8">
              <w:rPr>
                <w:i/>
                <w:iCs/>
                <w:sz w:val="20"/>
                <w:szCs w:val="20"/>
              </w:rPr>
              <w:t>A. petiolata</w:t>
            </w:r>
            <w:r w:rsidRPr="00A33CA8">
              <w:rPr>
                <w:sz w:val="20"/>
                <w:szCs w:val="20"/>
              </w:rPr>
              <w:t xml:space="preserve"> treatment (2 soil moisture sensors per plot) = 3 replicates per </w:t>
            </w:r>
            <w:r w:rsidRPr="00A33CA8">
              <w:rPr>
                <w:i/>
                <w:iCs/>
                <w:sz w:val="20"/>
                <w:szCs w:val="20"/>
              </w:rPr>
              <w:t>A. petiolata</w:t>
            </w:r>
            <w:r w:rsidRPr="00A33CA8">
              <w:rPr>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A33CA8" w:rsidRDefault="00F45C5F" w:rsidP="00F45C5F">
            <w:pPr>
              <w:spacing w:line="360" w:lineRule="auto"/>
              <w:rPr>
                <w:sz w:val="20"/>
                <w:szCs w:val="20"/>
              </w:rPr>
            </w:pPr>
            <w:r w:rsidRPr="00A33CA8">
              <w:rPr>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A33CA8" w:rsidRDefault="00F45C5F" w:rsidP="00F45C5F">
            <w:pPr>
              <w:spacing w:line="360" w:lineRule="auto"/>
              <w:rPr>
                <w:sz w:val="20"/>
                <w:szCs w:val="20"/>
              </w:rPr>
            </w:pPr>
            <w:r w:rsidRPr="00A33CA8">
              <w:rPr>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A33CA8" w:rsidRDefault="00F45C5F" w:rsidP="00F45C5F">
            <w:pPr>
              <w:spacing w:line="360" w:lineRule="auto"/>
              <w:rPr>
                <w:sz w:val="20"/>
                <w:szCs w:val="20"/>
              </w:rPr>
            </w:pPr>
            <w:r w:rsidRPr="00A33CA8">
              <w:rPr>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A33CA8" w:rsidRDefault="00F45C5F" w:rsidP="00F45C5F">
            <w:pPr>
              <w:spacing w:line="360" w:lineRule="auto"/>
              <w:rPr>
                <w:sz w:val="20"/>
                <w:szCs w:val="20"/>
              </w:rPr>
            </w:pPr>
            <w:r w:rsidRPr="00A33CA8">
              <w:rPr>
                <w:sz w:val="20"/>
                <w:szCs w:val="20"/>
              </w:rPr>
              <w:t>4-</w:t>
            </w:r>
            <w:r w:rsidR="00476CDE" w:rsidRPr="00A33CA8">
              <w:rPr>
                <w:sz w:val="20"/>
                <w:szCs w:val="20"/>
              </w:rPr>
              <w:t xml:space="preserve">20 </w:t>
            </w:r>
            <w:r w:rsidRPr="00A33CA8">
              <w:rPr>
                <w:sz w:val="20"/>
                <w:szCs w:val="20"/>
              </w:rPr>
              <w:t xml:space="preserve">individuals per species per </w:t>
            </w:r>
            <w:r w:rsidRPr="00A33CA8">
              <w:rPr>
                <w:i/>
                <w:iCs/>
                <w:sz w:val="20"/>
                <w:szCs w:val="20"/>
              </w:rPr>
              <w:t xml:space="preserve">A. petiolata </w:t>
            </w:r>
            <w:r w:rsidRPr="00A33CA8">
              <w:rPr>
                <w:sz w:val="20"/>
                <w:szCs w:val="20"/>
              </w:rPr>
              <w:t xml:space="preserve">treatment per plot. Total number of individuals per species: </w:t>
            </w:r>
            <w:r w:rsidR="006839F1" w:rsidRPr="00A33CA8">
              <w:rPr>
                <w:sz w:val="20"/>
                <w:szCs w:val="20"/>
              </w:rPr>
              <w:t xml:space="preserve">33 </w:t>
            </w:r>
            <w:r w:rsidRPr="00A33CA8">
              <w:rPr>
                <w:i/>
                <w:iCs/>
                <w:sz w:val="20"/>
                <w:szCs w:val="20"/>
              </w:rPr>
              <w:t>Trillium</w:t>
            </w:r>
            <w:r w:rsidRPr="00A33CA8">
              <w:rPr>
                <w:sz w:val="20"/>
                <w:szCs w:val="20"/>
              </w:rPr>
              <w:t xml:space="preserve"> spp. individuals, </w:t>
            </w:r>
            <w:r w:rsidR="006839F1" w:rsidRPr="00A33CA8">
              <w:rPr>
                <w:sz w:val="20"/>
                <w:szCs w:val="20"/>
              </w:rPr>
              <w:t xml:space="preserve">32 </w:t>
            </w:r>
            <w:r w:rsidRPr="00A33CA8">
              <w:rPr>
                <w:i/>
                <w:iCs/>
                <w:sz w:val="20"/>
                <w:szCs w:val="20"/>
              </w:rPr>
              <w:t xml:space="preserve">M. </w:t>
            </w:r>
            <w:proofErr w:type="spellStart"/>
            <w:r w:rsidRPr="00A33CA8">
              <w:rPr>
                <w:i/>
                <w:iCs/>
                <w:sz w:val="20"/>
                <w:szCs w:val="20"/>
              </w:rPr>
              <w:t>racemosum</w:t>
            </w:r>
            <w:proofErr w:type="spellEnd"/>
            <w:r w:rsidRPr="00A33CA8">
              <w:rPr>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0BEB36E4"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69B1A649" w:rsidR="00166FFE" w:rsidRDefault="00E74E62" w:rsidP="00964238">
      <w:pPr>
        <w:spacing w:line="360" w:lineRule="auto"/>
      </w:pPr>
      <w:ins w:id="203" w:author="Perkowski, Evan A" w:date="2026-02-20T10:06:00Z" w16du:dateUtc="2026-02-20T16:06:00Z">
        <w:r>
          <w:t>Resin strips</w:t>
        </w:r>
      </w:ins>
      <w:ins w:id="204" w:author="Perkowski, Evan A" w:date="2026-02-18T15:57:00Z" w16du:dateUtc="2026-02-18T21:57:00Z">
        <w:r w:rsidR="00A33CA8">
          <w:t xml:space="preserve"> collected after tree canopy closure had significantly lower</w:t>
        </w:r>
      </w:ins>
      <w:ins w:id="205" w:author="Perkowski, Evan A" w:date="2026-02-18T15:59:00Z" w16du:dateUtc="2026-02-18T21:59:00Z">
        <w:r w:rsidR="00A33CA8">
          <w:t xml:space="preserve"> soil</w:t>
        </w:r>
      </w:ins>
      <w:del w:id="206" w:author="Perkowski, Evan A" w:date="2026-02-18T15:57:00Z" w16du:dateUtc="2026-02-18T21:57:00Z">
        <w:r w:rsidR="00A33CA8" w:rsidDel="00A33CA8">
          <w:delText>Soil</w:delText>
        </w:r>
      </w:del>
      <w:r w:rsidR="00A33CA8">
        <w:t xml:space="preserve"> inorganic nitrogen availability </w:t>
      </w:r>
      <w:del w:id="207" w:author="Perkowski, Evan A" w:date="2026-02-18T15:57:00Z" w16du:dateUtc="2026-02-18T21:57:00Z">
        <w:r w:rsidR="00A33CA8" w:rsidDel="00A33CA8">
          <w:delText xml:space="preserve">was </w:delText>
        </w:r>
        <w:r w:rsidR="00AC049C" w:rsidDel="00A33CA8">
          <w:delText>69</w:delText>
        </w:r>
        <w:r w:rsidR="00A33CA8" w:rsidDel="00A33CA8">
          <w:delText xml:space="preserve">% </w:delText>
        </w:r>
        <w:r w:rsidR="0013691E" w:rsidDel="00A33CA8">
          <w:delText xml:space="preserve">lower </w:delText>
        </w:r>
      </w:del>
      <w:r w:rsidR="00A33CA8">
        <w:t>(</w:t>
      </w:r>
      <w:r w:rsidR="00A33CA8">
        <w:rPr>
          <w:i/>
        </w:rPr>
        <w:t>p</w:t>
      </w:r>
      <w:r w:rsidR="00A33CA8">
        <w:t xml:space="preserve">&lt;0.001, Table </w:t>
      </w:r>
      <w:r w:rsidR="00AC049C">
        <w:t>3</w:t>
      </w:r>
      <w:r w:rsidR="00A33CA8">
        <w:t>; Fig. 1a) and soil phosphate availability</w:t>
      </w:r>
      <w:r w:rsidR="00ED188D">
        <w:t xml:space="preserve"> </w:t>
      </w:r>
      <w:del w:id="208" w:author="Perkowski, Evan A" w:date="2026-02-09T14:37:00Z" w16du:dateUtc="2026-02-09T20:37:00Z">
        <w:r w:rsidR="00ED188D" w:rsidDel="004549C7">
          <w:delText xml:space="preserve">was </w:delText>
        </w:r>
      </w:del>
      <w:del w:id="209" w:author="Perkowski, Evan A" w:date="2026-02-18T15:57:00Z" w16du:dateUtc="2026-02-18T21:57:00Z">
        <w:r w:rsidR="00A33CA8" w:rsidDel="00A33CA8">
          <w:delText>26%</w:delText>
        </w:r>
        <w:r w:rsidR="0013691E" w:rsidDel="00A33CA8">
          <w:delText xml:space="preserve"> lower</w:delText>
        </w:r>
        <w:r w:rsidR="00A33CA8" w:rsidDel="00A33CA8">
          <w:delText xml:space="preserve"> </w:delText>
        </w:r>
      </w:del>
      <w:r w:rsidR="00A33CA8">
        <w:t>(</w:t>
      </w:r>
      <w:r w:rsidR="00A33CA8">
        <w:rPr>
          <w:i/>
        </w:rPr>
        <w:t>p</w:t>
      </w:r>
      <w:r w:rsidR="00AC049C">
        <w:t>=</w:t>
      </w:r>
      <w:r w:rsidR="00A33CA8">
        <w:t xml:space="preserve">0.001, Table </w:t>
      </w:r>
      <w:r w:rsidR="00AC049C">
        <w:t>3</w:t>
      </w:r>
      <w:r w:rsidR="00A33CA8">
        <w:t xml:space="preserve">; Fig. 1b) </w:t>
      </w:r>
      <w:del w:id="210" w:author="Perkowski, Evan A" w:date="2026-02-18T15:57:00Z" w16du:dateUtc="2026-02-18T21:57:00Z">
        <w:r w:rsidR="00BF639D" w:rsidDel="00A33CA8">
          <w:delText xml:space="preserve">in </w:delText>
        </w:r>
        <w:r w:rsidR="0013691E" w:rsidDel="00A33CA8">
          <w:delText>samples</w:delText>
        </w:r>
        <w:r w:rsidR="00BF639D" w:rsidDel="00A33CA8">
          <w:delText xml:space="preserve"> collected after tree canopy closure </w:delText>
        </w:r>
      </w:del>
      <w:r w:rsidR="00BF639D">
        <w:t xml:space="preserve">compared to </w:t>
      </w:r>
      <w:del w:id="211" w:author="Perkowski, Evan A" w:date="2026-02-20T10:06:00Z" w16du:dateUtc="2026-02-20T16:06:00Z">
        <w:r w:rsidR="0013691E" w:rsidDel="00E74E62">
          <w:delText>samples</w:delText>
        </w:r>
        <w:r w:rsidR="00BF639D" w:rsidDel="00E74E62">
          <w:delText xml:space="preserve"> </w:delText>
        </w:r>
      </w:del>
      <w:ins w:id="212" w:author="Perkowski, Evan A" w:date="2026-02-20T10:06:00Z" w16du:dateUtc="2026-02-20T16:06:00Z">
        <w:r>
          <w:t xml:space="preserve">those </w:t>
        </w:r>
      </w:ins>
      <w:r w:rsidR="00BF639D">
        <w:t>collected before tree canopy closure</w:t>
      </w:r>
      <w:ins w:id="213" w:author="Perkowski, Evan A" w:date="2026-02-18T15:58:00Z" w16du:dateUtc="2026-02-18T21:58:00Z">
        <w:r w:rsidR="00A33CA8">
          <w:t>, decreasing</w:t>
        </w:r>
      </w:ins>
      <w:del w:id="214" w:author="Perkowski, Evan A" w:date="2026-02-18T15:58:00Z" w16du:dateUtc="2026-02-18T21:58:00Z">
        <w:r w:rsidR="00BF639D" w:rsidDel="00A33CA8">
          <w:delText xml:space="preserve">. This response led to a </w:delText>
        </w:r>
        <w:r w:rsidR="00AC049C" w:rsidDel="00A33CA8">
          <w:delText>188</w:delText>
        </w:r>
        <w:r w:rsidR="00A33CA8" w:rsidDel="00A33CA8">
          <w:delText xml:space="preserve">% </w:delText>
        </w:r>
        <w:r w:rsidR="0013691E" w:rsidDel="00A33CA8">
          <w:delText xml:space="preserve">decline </w:delText>
        </w:r>
        <w:r w:rsidR="00A33CA8" w:rsidDel="00A33CA8">
          <w:delText>in</w:delText>
        </w:r>
      </w:del>
      <w:r w:rsidR="00A33CA8">
        <w:t xml:space="preserve"> the soil nitrogen</w:t>
      </w:r>
      <w:r w:rsidR="00187A0A">
        <w:t>-to-</w:t>
      </w:r>
      <w:r w:rsidR="00A33CA8">
        <w:t>phosphorus ratio (</w:t>
      </w:r>
      <w:r w:rsidR="00A33CA8">
        <w:rPr>
          <w:i/>
        </w:rPr>
        <w:t>p</w:t>
      </w:r>
      <w:r w:rsidR="00A33CA8">
        <w:t xml:space="preserve">&lt;0.001, Table </w:t>
      </w:r>
      <w:r w:rsidR="00AC049C">
        <w:t>3</w:t>
      </w:r>
      <w:r w:rsidR="00A33CA8">
        <w:t>; Fig. 1c)</w:t>
      </w:r>
      <w:del w:id="215" w:author="Perkowski, Evan A" w:date="2026-02-18T15:58:00Z" w16du:dateUtc="2026-02-18T21:58:00Z">
        <w:r w:rsidR="00BF639D" w:rsidDel="00A33CA8">
          <w:delText xml:space="preserve"> after tree canopy closure</w:delText>
        </w:r>
      </w:del>
      <w:r w:rsidR="00A33CA8">
        <w:t>.</w:t>
      </w:r>
      <w:ins w:id="216" w:author="Perkowski, Evan A" w:date="2026-02-20T10:07:00Z" w16du:dateUtc="2026-02-20T16:07:00Z">
        <w:r>
          <w:t xml:space="preserve"> S</w:t>
        </w:r>
      </w:ins>
      <w:ins w:id="217" w:author="Perkowski, Evan A" w:date="2026-02-18T15:59:00Z" w16du:dateUtc="2026-02-18T21:59:00Z">
        <w:r w:rsidR="00A33CA8">
          <w:t>oil</w:t>
        </w:r>
      </w:ins>
      <w:ins w:id="218" w:author="Perkowski, Evan A" w:date="2026-02-18T15:58:00Z" w16du:dateUtc="2026-02-18T21:58:00Z">
        <w:r w:rsidR="00A33CA8">
          <w:t xml:space="preserve"> inorganic nitrogen availability was</w:t>
        </w:r>
      </w:ins>
      <w:ins w:id="219" w:author="Perkowski, Evan A" w:date="2026-02-20T10:07:00Z" w16du:dateUtc="2026-02-20T16:07:00Z">
        <w:r>
          <w:t xml:space="preserve"> lower after tree canopy closure</w:t>
        </w:r>
      </w:ins>
      <w:del w:id="220" w:author="Perkowski, Evan A" w:date="2026-02-18T15:59:00Z" w16du:dateUtc="2026-02-18T21:59:00Z">
        <w:r w:rsidR="00BF639D" w:rsidDel="00A33CA8">
          <w:delText xml:space="preserve"> </w:delText>
        </w:r>
        <w:r w:rsidR="00A33CA8" w:rsidDel="00A33CA8">
          <w:delText xml:space="preserve">Soil </w:delText>
        </w:r>
      </w:del>
      <w:del w:id="221" w:author="Perkowski, Evan A" w:date="2026-02-20T10:07:00Z" w16du:dateUtc="2026-02-20T16:07:00Z">
        <w:r w:rsidR="00A33CA8" w:rsidDel="00E74E62">
          <w:delText>nitrate availability</w:delText>
        </w:r>
      </w:del>
      <w:r w:rsidR="00A33CA8">
        <w:t xml:space="preserve"> </w:t>
      </w:r>
      <w:del w:id="222" w:author="Perkowski, Evan A" w:date="2026-02-18T15:59:00Z" w16du:dateUtc="2026-02-18T21:59:00Z">
        <w:r w:rsidR="00BF639D" w:rsidDel="00A33CA8">
          <w:delText>was decreased by</w:delText>
        </w:r>
        <w:r w:rsidR="00A33CA8" w:rsidDel="00A33CA8">
          <w:delText xml:space="preserve"> 71%</w:delText>
        </w:r>
        <w:r w:rsidR="00BF639D" w:rsidDel="00A33CA8">
          <w:delText xml:space="preserve"> in </w:delText>
        </w:r>
        <w:r w:rsidR="0013691E" w:rsidDel="00A33CA8">
          <w:delText>samples</w:delText>
        </w:r>
        <w:r w:rsidR="00BF639D" w:rsidDel="00A33CA8">
          <w:delText xml:space="preserve"> collected</w:delText>
        </w:r>
        <w:r w:rsidR="00A33CA8" w:rsidDel="00A33CA8">
          <w:delText xml:space="preserve"> after the tree canopy closed </w:delText>
        </w:r>
      </w:del>
      <w:r w:rsidR="00A33CA8">
        <w:t>(</w:t>
      </w:r>
      <w:r w:rsidR="00A33CA8">
        <w:rPr>
          <w:i/>
        </w:rPr>
        <w:t>p</w:t>
      </w:r>
      <w:r w:rsidR="00A33CA8">
        <w:t xml:space="preserve">&lt;0.001, Table </w:t>
      </w:r>
      <w:r w:rsidR="00AC049C">
        <w:t>3</w:t>
      </w:r>
      <w:r w:rsidR="00A33CA8">
        <w:t xml:space="preserve">; Fig. S1), </w:t>
      </w:r>
      <w:ins w:id="223" w:author="Perkowski, Evan A" w:date="2026-02-20T10:07:00Z" w16du:dateUtc="2026-02-20T16:07:00Z">
        <w:r>
          <w:t xml:space="preserve">while </w:t>
        </w:r>
      </w:ins>
      <w:ins w:id="224" w:author="Perkowski, Evan A" w:date="2026-02-20T10:08:00Z" w16du:dateUtc="2026-02-20T16:08:00Z">
        <w:r>
          <w:t xml:space="preserve">soil </w:t>
        </w:r>
      </w:ins>
      <w:del w:id="225" w:author="Perkowski, Evan A" w:date="2026-02-18T15:59:00Z" w16du:dateUtc="2026-02-18T21:59:00Z">
        <w:r w:rsidR="00A33CA8" w:rsidDel="00A33CA8">
          <w:delText xml:space="preserve">whereas soil </w:delText>
        </w:r>
      </w:del>
      <w:r w:rsidR="00A33CA8">
        <w:t>ammonium availability</w:t>
      </w:r>
      <w:ins w:id="226" w:author="Perkowski, Evan A" w:date="2026-02-20T10:08:00Z" w16du:dateUtc="2026-02-20T16:08:00Z">
        <w:r>
          <w:t xml:space="preserve"> was unaffected by canopy status</w:t>
        </w:r>
      </w:ins>
      <w:r w:rsidR="00A33CA8">
        <w:t xml:space="preserve"> </w:t>
      </w:r>
      <w:del w:id="227" w:author="Perkowski, Evan A" w:date="2026-02-18T15:59:00Z" w16du:dateUtc="2026-02-18T21:59:00Z">
        <w:r w:rsidR="00A33CA8" w:rsidDel="00A33CA8">
          <w:delText xml:space="preserve">did not change between measurement periods </w:delText>
        </w:r>
      </w:del>
      <w:r w:rsidR="00A33CA8">
        <w:t>(</w:t>
      </w:r>
      <w:r w:rsidR="00A33CA8">
        <w:rPr>
          <w:i/>
        </w:rPr>
        <w:t>p</w:t>
      </w:r>
      <w:r w:rsidR="00A33CA8">
        <w:t>=0.</w:t>
      </w:r>
      <w:r w:rsidR="00AC049C">
        <w:t>770</w:t>
      </w:r>
      <w:r w:rsidR="00A33CA8">
        <w:t xml:space="preserve">, Table </w:t>
      </w:r>
      <w:r w:rsidR="00AC049C">
        <w:t>3</w:t>
      </w:r>
      <w:r w:rsidR="00A33CA8">
        <w:t>; Fig. S1).</w:t>
      </w:r>
    </w:p>
    <w:p w14:paraId="0000005A" w14:textId="64F76D70" w:rsidR="00166FFE" w:rsidRDefault="00000000" w:rsidP="00964238">
      <w:pPr>
        <w:spacing w:line="360" w:lineRule="auto"/>
        <w:ind w:firstLine="720"/>
      </w:pPr>
      <w:proofErr w:type="spellStart"/>
      <w:r>
        <w:rPr>
          <w:i/>
        </w:rPr>
        <w:t>Alliaria</w:t>
      </w:r>
      <w:proofErr w:type="spellEnd"/>
      <w:r>
        <w:rPr>
          <w:i/>
        </w:rPr>
        <w:t xml:space="preserve">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del w:id="228" w:author="Perkowski, Evan A" w:date="2026-02-18T15:59:00Z" w16du:dateUtc="2026-02-18T21:59:00Z">
        <w:r w:rsidR="00E97F11" w:rsidDel="00A33CA8">
          <w:delText>22</w:delText>
        </w:r>
        <w:r w:rsidDel="00A33CA8">
          <w:delText xml:space="preserve">% </w:delText>
        </w:r>
      </w:del>
      <w:r>
        <w:t>increase in soil inorganic nitrogen availability (</w:t>
      </w:r>
      <w:r>
        <w:rPr>
          <w:i/>
        </w:rPr>
        <w:t>p</w:t>
      </w:r>
      <w:r>
        <w:t>=0.</w:t>
      </w:r>
      <w:r w:rsidR="00E97F11">
        <w:t>104</w:t>
      </w:r>
      <w:r>
        <w:t xml:space="preserve">, Table </w:t>
      </w:r>
      <w:r w:rsidR="00AC049C">
        <w:t>3</w:t>
      </w:r>
      <w:r>
        <w:t xml:space="preserve">) and insignificant </w:t>
      </w:r>
      <w:del w:id="229" w:author="Perkowski, Evan A" w:date="2026-02-18T16:00:00Z" w16du:dateUtc="2026-02-18T22:00:00Z">
        <w:r w:rsidR="00E97F11" w:rsidDel="00A33CA8">
          <w:delText>14</w:delText>
        </w:r>
        <w:r w:rsidDel="00A33CA8">
          <w:delText xml:space="preserve">% </w:delText>
        </w:r>
      </w:del>
      <w:r>
        <w:t>decrease in soil phosphate availability (</w:t>
      </w:r>
      <w:r>
        <w:rPr>
          <w:i/>
        </w:rPr>
        <w:t>p</w:t>
      </w:r>
      <w:r>
        <w:t xml:space="preserve">=0.106, Table </w:t>
      </w:r>
      <w:r w:rsidR="00AC049C">
        <w:t>3</w:t>
      </w:r>
      <w:r>
        <w:t>; Fig. 1b)</w:t>
      </w:r>
      <w:del w:id="230" w:author="Perkowski, Evan A" w:date="2026-02-18T16:00:00Z" w16du:dateUtc="2026-02-18T22:00:00Z">
        <w:r w:rsidDel="00A33CA8">
          <w:delText xml:space="preserve"> in the </w:delText>
        </w:r>
        <w:r w:rsidDel="00A33CA8">
          <w:rPr>
            <w:i/>
          </w:rPr>
          <w:delText>A. petiolata</w:delText>
        </w:r>
        <w:r w:rsidDel="00A33CA8">
          <w:delText xml:space="preserve">-ambient compared to the </w:delText>
        </w:r>
        <w:r w:rsidDel="00A33CA8">
          <w:rPr>
            <w:i/>
          </w:rPr>
          <w:delText>A. petiolata</w:delText>
        </w:r>
        <w:r w:rsidDel="00A33CA8">
          <w:delText>-weeded treatment</w:delText>
        </w:r>
      </w:del>
      <w:r>
        <w:t>.</w:t>
      </w:r>
    </w:p>
    <w:p w14:paraId="1274C56C" w14:textId="39384152"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del w:id="231" w:author="Perkowski, Evan A" w:date="2026-02-18T16:00:00Z" w16du:dateUtc="2026-02-18T22:00:00Z">
        <w:r w:rsidR="00E97F11" w:rsidDel="00A33CA8">
          <w:delText xml:space="preserve">, with </w:delText>
        </w:r>
      </w:del>
      <w:ins w:id="232" w:author="Perkowski, Evan A" w:date="2026-02-18T16:00:00Z" w16du:dateUtc="2026-02-18T22:00:00Z">
        <w:r w:rsidR="00A33CA8">
          <w:t xml:space="preserve">. There was </w:t>
        </w:r>
      </w:ins>
      <w:r w:rsidR="00E97F11">
        <w:t xml:space="preserve">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proofErr w:type="spellStart"/>
            <w:r w:rsidRPr="00733A8E">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 xml:space="preserve">Key: </w:t>
      </w:r>
      <w:proofErr w:type="spellStart"/>
      <w:r w:rsidRPr="00733A8E">
        <w:t>df</w:t>
      </w:r>
      <w:proofErr w:type="spellEnd"/>
      <w:r w:rsidRPr="00733A8E">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2F6A9A66" w:rsidR="00166FFE" w:rsidRDefault="004549C7" w:rsidP="00964238">
      <w:pPr>
        <w:spacing w:line="360" w:lineRule="auto"/>
        <w:jc w:val="center"/>
        <w:rPr>
          <w:b/>
        </w:rPr>
      </w:pPr>
      <w:r>
        <w:rPr>
          <w:b/>
          <w:noProof/>
        </w:rPr>
        <w:drawing>
          <wp:inline distT="0" distB="0" distL="0" distR="0" wp14:anchorId="27B2114D" wp14:editId="602FEAEE">
            <wp:extent cx="4214649" cy="4958517"/>
            <wp:effectExtent l="0" t="0" r="1905" b="0"/>
            <wp:docPr id="869780743" name="Picture 1" descr="A group of diagrams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0743" name="Picture 1" descr="A group of diagrams showing different types of soi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3004" cy="5003642"/>
                    </a:xfrm>
                    <a:prstGeom prst="rect">
                      <a:avLst/>
                    </a:prstGeom>
                  </pic:spPr>
                </pic:pic>
              </a:graphicData>
            </a:graphic>
          </wp:inline>
        </w:drawing>
      </w:r>
      <w:del w:id="233" w:author="Perkowski, Evan A" w:date="2026-02-09T14:36:00Z" w16du:dateUtc="2026-02-09T20:36:00Z">
        <w:r w:rsidR="00DF61B7" w:rsidDel="004549C7">
          <w:rPr>
            <w:b/>
            <w:noProof/>
          </w:rPr>
          <w:drawing>
            <wp:inline distT="0" distB="0" distL="0" distR="0" wp14:anchorId="75A2D755" wp14:editId="30765B1A">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del>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5FC8783D" w14:textId="764ACA02" w:rsidR="004549C7" w:rsidRDefault="00000000" w:rsidP="00964238">
      <w:pPr>
        <w:spacing w:line="360" w:lineRule="auto"/>
        <w:rPr>
          <w:ins w:id="234" w:author="Perkowski, Evan A" w:date="2026-02-09T14:43:00Z" w16du:dateUtc="2026-02-09T20:43:00Z"/>
          <w:color w:val="0E101A"/>
        </w:rPr>
      </w:pPr>
      <w:r>
        <w:rPr>
          <w:i/>
        </w:rPr>
        <w:lastRenderedPageBreak/>
        <w:t>Gas exchange</w:t>
      </w:r>
    </w:p>
    <w:p w14:paraId="00000065" w14:textId="3F1F08FB"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w:t>
      </w:r>
      <w:ins w:id="235" w:author="Perkowski, Evan A" w:date="2026-02-18T16:02:00Z" w16du:dateUtc="2026-02-18T22:02:00Z">
        <w:r w:rsidR="00F7073B">
          <w:rPr>
            <w:color w:val="0E101A"/>
          </w:rPr>
          <w:t xml:space="preserve">measurements collected after tree canopy closure </w:t>
        </w:r>
      </w:ins>
      <w:ins w:id="236" w:author="Perkowski, Evan A" w:date="2026-02-18T16:06:00Z" w16du:dateUtc="2026-02-18T22:06:00Z">
        <w:r w:rsidR="00F7073B">
          <w:rPr>
            <w:color w:val="0E101A"/>
          </w:rPr>
          <w:t>demonstrated</w:t>
        </w:r>
      </w:ins>
      <w:ins w:id="237" w:author="Perkowski, Evan A" w:date="2026-02-18T16:02:00Z" w16du:dateUtc="2026-02-18T22:02:00Z">
        <w:r w:rsidR="00F7073B">
          <w:rPr>
            <w:color w:val="0E101A"/>
          </w:rPr>
          <w:t xml:space="preserve"> significantly lower net photosynthesis and stomatal conductance rates</w:t>
        </w:r>
      </w:ins>
      <w:ins w:id="238" w:author="Perkowski, Evan A" w:date="2026-02-18T16:03:00Z" w16du:dateUtc="2026-02-18T22:03:00Z">
        <w:r w:rsidR="00F7073B">
          <w:rPr>
            <w:color w:val="0E101A"/>
          </w:rPr>
          <w:t xml:space="preserve"> and significantly greater stomatal limitat</w:t>
        </w:r>
      </w:ins>
      <w:ins w:id="239" w:author="Perkowski, Evan A" w:date="2026-02-18T16:04:00Z" w16du:dateUtc="2026-02-18T22:04:00Z">
        <w:r w:rsidR="00F7073B">
          <w:rPr>
            <w:color w:val="0E101A"/>
          </w:rPr>
          <w:t>ion</w:t>
        </w:r>
      </w:ins>
      <w:ins w:id="240" w:author="Perkowski, Evan A" w:date="2026-02-18T16:03:00Z" w16du:dateUtc="2026-02-18T22:03:00Z">
        <w:r w:rsidR="00F7073B">
          <w:rPr>
            <w:color w:val="0E101A"/>
          </w:rPr>
          <w:t xml:space="preserve"> </w:t>
        </w:r>
        <w:r w:rsidR="00F7073B">
          <w:t xml:space="preserve">compared to </w:t>
        </w:r>
      </w:ins>
      <w:ins w:id="241" w:author="Perkowski, Evan A" w:date="2026-02-19T12:59:00Z" w16du:dateUtc="2026-02-19T18:59:00Z">
        <w:r w:rsidR="000563F2">
          <w:t>measurements</w:t>
        </w:r>
      </w:ins>
      <w:ins w:id="242" w:author="Perkowski, Evan A" w:date="2026-02-18T16:03:00Z" w16du:dateUtc="2026-02-18T22:03:00Z">
        <w:r w:rsidR="00F7073B">
          <w:t xml:space="preserve"> collected before tree canopy closure</w:t>
        </w:r>
      </w:ins>
      <w:del w:id="243" w:author="Perkowski, Evan A" w:date="2026-02-18T16:03:00Z" w16du:dateUtc="2026-02-18T22:03:00Z">
        <w:r w:rsidDel="00F7073B">
          <w:rPr>
            <w:color w:val="0E101A"/>
          </w:rPr>
          <w:delText>net photosynthesis</w:delText>
        </w:r>
      </w:del>
      <w:del w:id="244" w:author="Perkowski, Evan A" w:date="2026-02-09T14:49:00Z" w16du:dateUtc="2026-02-09T20:49:00Z">
        <w:r w:rsidDel="001F75CF">
          <w:rPr>
            <w:color w:val="0E101A"/>
          </w:rPr>
          <w:delText xml:space="preserve"> </w:delText>
        </w:r>
      </w:del>
      <w:del w:id="245" w:author="Perkowski, Evan A" w:date="2026-02-09T14:48:00Z" w16du:dateUtc="2026-02-09T20:48:00Z">
        <w:r w:rsidDel="001F75CF">
          <w:rPr>
            <w:color w:val="0E101A"/>
          </w:rPr>
          <w:delText xml:space="preserve">decreased </w:delText>
        </w:r>
      </w:del>
      <w:ins w:id="246" w:author="Perkowski, Evan A" w:date="2026-02-09T14:48:00Z" w16du:dateUtc="2026-02-09T20:48:00Z">
        <w:r w:rsidR="001F75CF">
          <w:rPr>
            <w:color w:val="0E101A"/>
          </w:rPr>
          <w:t xml:space="preserve"> </w:t>
        </w:r>
      </w:ins>
      <w:r>
        <w:rPr>
          <w:color w:val="0E101A"/>
        </w:rPr>
        <w:t>(</w:t>
      </w:r>
      <w:r>
        <w:rPr>
          <w:i/>
          <w:color w:val="0E101A"/>
        </w:rPr>
        <w:t>p</w:t>
      </w:r>
      <w:r>
        <w:rPr>
          <w:color w:val="0E101A"/>
        </w:rPr>
        <w:t>&lt;0.001</w:t>
      </w:r>
      <w:ins w:id="247" w:author="Perkowski, Evan A" w:date="2026-02-18T16:03:00Z" w16du:dateUtc="2026-02-18T22:03:00Z">
        <w:r w:rsidR="00F7073B">
          <w:rPr>
            <w:color w:val="0E101A"/>
          </w:rPr>
          <w:t xml:space="preserve"> in </w:t>
        </w:r>
      </w:ins>
      <w:ins w:id="248" w:author="Perkowski, Evan A" w:date="2026-02-20T10:09:00Z" w16du:dateUtc="2026-02-20T16:09:00Z">
        <w:r w:rsidR="00E74E62">
          <w:rPr>
            <w:color w:val="0E101A"/>
          </w:rPr>
          <w:t>all</w:t>
        </w:r>
      </w:ins>
      <w:ins w:id="249" w:author="Perkowski, Evan A" w:date="2026-02-18T16:03:00Z" w16du:dateUtc="2026-02-18T22:03:00Z">
        <w:r w:rsidR="00F7073B">
          <w:rPr>
            <w:color w:val="0E101A"/>
          </w:rPr>
          <w:t xml:space="preserve"> cases</w:t>
        </w:r>
      </w:ins>
      <w:r>
        <w:rPr>
          <w:color w:val="0E101A"/>
        </w:rPr>
        <w:t xml:space="preserve">, Table </w:t>
      </w:r>
      <w:r w:rsidR="00F27BCC">
        <w:rPr>
          <w:color w:val="0E101A"/>
        </w:rPr>
        <w:t>4</w:t>
      </w:r>
      <w:r>
        <w:rPr>
          <w:color w:val="0E101A"/>
        </w:rPr>
        <w:t xml:space="preserve">; Fig. </w:t>
      </w:r>
      <w:r w:rsidR="00DF61B7">
        <w:rPr>
          <w:color w:val="0E101A"/>
        </w:rPr>
        <w:t>2a</w:t>
      </w:r>
      <w:ins w:id="250" w:author="Perkowski, Evan A" w:date="2026-02-18T16:04:00Z" w16du:dateUtc="2026-02-18T22:04:00Z">
        <w:r w:rsidR="00F7073B">
          <w:rPr>
            <w:color w:val="0E101A"/>
          </w:rPr>
          <w:t>, 2c, 2e</w:t>
        </w:r>
      </w:ins>
      <w:r>
        <w:rPr>
          <w:color w:val="0E101A"/>
        </w:rPr>
        <w:t>)</w:t>
      </w:r>
      <w:ins w:id="251" w:author="Perkowski, Evan A" w:date="2026-02-18T16:04:00Z" w16du:dateUtc="2026-02-18T22:04:00Z">
        <w:r w:rsidR="00F7073B">
          <w:rPr>
            <w:color w:val="0E101A"/>
          </w:rPr>
          <w:t xml:space="preserve">. </w:t>
        </w:r>
      </w:ins>
      <w:del w:id="252" w:author="Perkowski, Evan A" w:date="2026-02-18T16:04:00Z" w16du:dateUtc="2026-02-18T22:04:00Z">
        <w:r w:rsidDel="00F7073B">
          <w:rPr>
            <w:color w:val="0E101A"/>
          </w:rPr>
          <w:delText xml:space="preserve">, </w:delText>
        </w:r>
      </w:del>
      <w:del w:id="253" w:author="Perkowski, Evan A" w:date="2026-02-09T14:49:00Z" w16du:dateUtc="2026-02-09T20:49:00Z">
        <w:r w:rsidR="00BF639D" w:rsidDel="001F75CF">
          <w:rPr>
            <w:color w:val="0E101A"/>
          </w:rPr>
          <w:delText>stomatal conductance</w:delText>
        </w:r>
      </w:del>
      <w:del w:id="254" w:author="Perkowski, Evan A" w:date="2026-02-09T14:48:00Z" w16du:dateUtc="2026-02-09T20:48:00Z">
        <w:r w:rsidR="00BF639D" w:rsidDel="001F75CF">
          <w:rPr>
            <w:color w:val="0E101A"/>
          </w:rPr>
          <w:delText xml:space="preserve"> </w:delText>
        </w:r>
      </w:del>
      <w:del w:id="255" w:author="Perkowski, Evan A" w:date="2026-02-09T14:49:00Z" w16du:dateUtc="2026-02-09T20:49:00Z">
        <w:r w:rsidR="00BF639D" w:rsidDel="001F75CF">
          <w:rPr>
            <w:color w:val="0E101A"/>
          </w:rPr>
          <w:delText xml:space="preserve">decreased </w:delText>
        </w:r>
      </w:del>
      <w:del w:id="256" w:author="Perkowski, Evan A" w:date="2026-02-18T16:04:00Z" w16du:dateUtc="2026-02-18T22:04:00Z">
        <w:r w:rsidDel="00F7073B">
          <w:rPr>
            <w:color w:val="0E101A"/>
          </w:rPr>
          <w:delText>(</w:delText>
        </w:r>
        <w:r w:rsidDel="00F7073B">
          <w:rPr>
            <w:i/>
            <w:color w:val="0E101A"/>
          </w:rPr>
          <w:delText>p</w:delText>
        </w:r>
        <w:r w:rsidDel="00F7073B">
          <w:rPr>
            <w:color w:val="0E101A"/>
          </w:rPr>
          <w:delText xml:space="preserve">&lt;0.001, Table </w:delText>
        </w:r>
        <w:r w:rsidR="00DF61B7" w:rsidDel="00F7073B">
          <w:rPr>
            <w:color w:val="0E101A"/>
          </w:rPr>
          <w:delText>4</w:delText>
        </w:r>
        <w:r w:rsidDel="00F7073B">
          <w:rPr>
            <w:color w:val="0E101A"/>
          </w:rPr>
          <w:delText xml:space="preserve">; Fig. </w:delText>
        </w:r>
        <w:r w:rsidR="00DF61B7" w:rsidDel="00F7073B">
          <w:rPr>
            <w:color w:val="0E101A"/>
          </w:rPr>
          <w:delText>2c</w:delText>
        </w:r>
        <w:r w:rsidDel="00F7073B">
          <w:rPr>
            <w:color w:val="0E101A"/>
          </w:rPr>
          <w:delText>)</w:delText>
        </w:r>
      </w:del>
      <w:del w:id="257" w:author="Perkowski, Evan A" w:date="2026-02-09T14:44:00Z" w16du:dateUtc="2026-02-09T20:44:00Z">
        <w:r w:rsidR="00BF639D" w:rsidDel="004549C7">
          <w:rPr>
            <w:color w:val="0E101A"/>
          </w:rPr>
          <w:delText>, and stomatal limitation decreased by</w:delText>
        </w:r>
        <w:r w:rsidDel="004549C7">
          <w:rPr>
            <w:color w:val="0E101A"/>
          </w:rPr>
          <w:delText xml:space="preserve"> 55% (</w:delText>
        </w:r>
        <w:r w:rsidDel="004549C7">
          <w:rPr>
            <w:i/>
            <w:color w:val="0E101A"/>
          </w:rPr>
          <w:delText>p</w:delText>
        </w:r>
        <w:r w:rsidDel="004549C7">
          <w:rPr>
            <w:color w:val="0E101A"/>
          </w:rPr>
          <w:delText xml:space="preserve">&lt;0.001, Table </w:delText>
        </w:r>
        <w:r w:rsidR="00F27BCC" w:rsidRPr="00476CDE" w:rsidDel="004549C7">
          <w:rPr>
            <w:color w:val="0E101A"/>
          </w:rPr>
          <w:delText>4</w:delText>
        </w:r>
        <w:r w:rsidRPr="00476CDE" w:rsidDel="004549C7">
          <w:rPr>
            <w:color w:val="0E101A"/>
          </w:rPr>
          <w:delText xml:space="preserve">; Fig. </w:delText>
        </w:r>
        <w:r w:rsidR="00DF61B7" w:rsidRPr="00476CDE" w:rsidDel="004549C7">
          <w:rPr>
            <w:color w:val="0E101A"/>
          </w:rPr>
          <w:delText>2e</w:delText>
        </w:r>
        <w:r w:rsidDel="004549C7">
          <w:rPr>
            <w:color w:val="0E101A"/>
          </w:rPr>
          <w:delText xml:space="preserve">) </w:delText>
        </w:r>
      </w:del>
      <w:del w:id="258" w:author="Perkowski, Evan A" w:date="2026-02-09T14:49:00Z" w16du:dateUtc="2026-02-09T20:49:00Z">
        <w:r w:rsidR="00DB4E46" w:rsidDel="001F75CF">
          <w:rPr>
            <w:color w:val="0E101A"/>
          </w:rPr>
          <w:delText xml:space="preserve">in measurements collected after tree canopy closure </w:delText>
        </w:r>
        <w:r w:rsidDel="001F75CF">
          <w:rPr>
            <w:color w:val="0E101A"/>
          </w:rPr>
          <w:delText xml:space="preserve">compared to before </w:delText>
        </w:r>
      </w:del>
      <w:del w:id="259" w:author="Perkowski, Evan A" w:date="2026-02-18T16:03:00Z" w16du:dateUtc="2026-02-18T22:03:00Z">
        <w:r w:rsidDel="00F7073B">
          <w:rPr>
            <w:color w:val="0E101A"/>
          </w:rPr>
          <w:delText>tree canopy closure</w:delText>
        </w:r>
      </w:del>
      <w:del w:id="260" w:author="Perkowski, Evan A" w:date="2026-02-18T16:04:00Z" w16du:dateUtc="2026-02-18T22:04:00Z">
        <w:r w:rsidDel="00F7073B">
          <w:rPr>
            <w:color w:val="0E101A"/>
          </w:rPr>
          <w:delText>.</w:delText>
        </w:r>
        <w:r w:rsidR="00DB4E46" w:rsidDel="00F7073B">
          <w:rPr>
            <w:color w:val="0E101A"/>
          </w:rPr>
          <w:delText xml:space="preserve"> </w:delText>
        </w:r>
      </w:del>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ins w:id="261" w:author="Perkowski, Evan A" w:date="2026-02-20T10:09:00Z" w16du:dateUtc="2026-02-20T16:09:00Z">
        <w:r w:rsidR="00E74E62">
          <w:rPr>
            <w:color w:val="0E101A"/>
          </w:rPr>
          <w:t xml:space="preserve">, </w:t>
        </w:r>
      </w:ins>
      <w:ins w:id="262" w:author="Perkowski, Evan A" w:date="2026-02-19T13:01:00Z" w16du:dateUtc="2026-02-19T19:01:00Z">
        <w:r w:rsidR="000563F2">
          <w:rPr>
            <w:color w:val="0E101A"/>
          </w:rPr>
          <w:t>with amplified responses</w:t>
        </w:r>
      </w:ins>
      <w:ins w:id="263" w:author="Perkowski, Evan A" w:date="2026-02-09T14:50:00Z" w16du:dateUtc="2026-02-09T20:50:00Z">
        <w:r w:rsidR="001F75CF">
          <w:rPr>
            <w:color w:val="0E101A"/>
          </w:rPr>
          <w:t xml:space="preserve"> observed</w:t>
        </w:r>
      </w:ins>
      <w:del w:id="264" w:author="Perkowski, Evan A" w:date="2026-02-09T14:50:00Z" w16du:dateUtc="2026-02-09T20:50:00Z">
        <w:r w:rsidR="00F27BCC" w:rsidDel="001F75CF">
          <w:rPr>
            <w:color w:val="0E101A"/>
          </w:rPr>
          <w:delText xml:space="preserve">. </w:delText>
        </w:r>
        <w:r w:rsidR="001531BE" w:rsidDel="001F75CF">
          <w:rPr>
            <w:color w:val="0E101A"/>
          </w:rPr>
          <w:delText xml:space="preserve">This effect was driven by a 14% reduction in net photosynthesis in the </w:delText>
        </w:r>
        <w:r w:rsidR="001531BE" w:rsidDel="001F75CF">
          <w:rPr>
            <w:i/>
            <w:iCs/>
            <w:color w:val="0E101A"/>
          </w:rPr>
          <w:delText xml:space="preserve">A. </w:delText>
        </w:r>
        <w:r w:rsidR="001531BE" w:rsidRPr="001531BE" w:rsidDel="001F75CF">
          <w:rPr>
            <w:i/>
            <w:iCs/>
            <w:color w:val="0E101A"/>
          </w:rPr>
          <w:delText>petiolata</w:delText>
        </w:r>
        <w:r w:rsidR="001531BE" w:rsidDel="001F75CF">
          <w:rPr>
            <w:color w:val="0E101A"/>
          </w:rPr>
          <w:delText>-</w:delText>
        </w:r>
        <w:r w:rsidR="001531BE" w:rsidRPr="001531BE" w:rsidDel="001F75CF">
          <w:rPr>
            <w:color w:val="0E101A"/>
          </w:rPr>
          <w:delText>ambient</w:delText>
        </w:r>
        <w:r w:rsidR="001531BE" w:rsidDel="001F75CF">
          <w:rPr>
            <w:color w:val="0E101A"/>
          </w:rPr>
          <w:delText xml:space="preserve"> treatment </w:delText>
        </w:r>
        <w:r w:rsidR="00DB4E46" w:rsidDel="001F75CF">
          <w:rPr>
            <w:color w:val="0E101A"/>
          </w:rPr>
          <w:delText>for measurements collected</w:delText>
        </w:r>
      </w:del>
      <w:r w:rsidR="00DB4E46">
        <w:rPr>
          <w:color w:val="0E101A"/>
        </w:rPr>
        <w:t xml:space="preserve"> </w:t>
      </w:r>
      <w:r w:rsidR="001531BE">
        <w:rPr>
          <w:color w:val="0E101A"/>
        </w:rPr>
        <w:t>after canopy closure</w:t>
      </w:r>
      <w:del w:id="265" w:author="Perkowski, Evan A" w:date="2026-02-09T14:50:00Z" w16du:dateUtc="2026-02-09T20:50:00Z">
        <w:r w:rsidR="001531BE" w:rsidDel="001F75CF">
          <w:rPr>
            <w:color w:val="0E101A"/>
          </w:rPr>
          <w:delText xml:space="preserve">, as there </w:delText>
        </w:r>
        <w:r w:rsidR="00DB4E46" w:rsidDel="001F75CF">
          <w:rPr>
            <w:color w:val="0E101A"/>
          </w:rPr>
          <w:delText>was</w:delText>
        </w:r>
        <w:r w:rsidR="001531BE" w:rsidDel="001F75CF">
          <w:rPr>
            <w:color w:val="0E101A"/>
          </w:rPr>
          <w:delText xml:space="preserve"> no treatment difference detected </w:delText>
        </w:r>
        <w:r w:rsidR="00DB4E46" w:rsidDel="001F75CF">
          <w:rPr>
            <w:color w:val="0E101A"/>
          </w:rPr>
          <w:delText xml:space="preserve">for measurements collected </w:delText>
        </w:r>
        <w:r w:rsidR="001531BE" w:rsidDel="001F75CF">
          <w:rPr>
            <w:color w:val="0E101A"/>
          </w:rPr>
          <w:delText>prior to tree canopy closure</w:delText>
        </w:r>
      </w:del>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proofErr w:type="spellStart"/>
      <w:r>
        <w:rPr>
          <w:i/>
          <w:color w:val="0E101A"/>
        </w:rPr>
        <w:t>Alliaria</w:t>
      </w:r>
      <w:proofErr w:type="spellEnd"/>
      <w:r>
        <w:rPr>
          <w:i/>
          <w:color w:val="0E101A"/>
        </w:rPr>
        <w:t xml:space="preserve">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ins w:id="266" w:author="Perkowski, Evan A" w:date="2026-02-20T10:10:00Z" w16du:dateUtc="2026-02-20T16:10:00Z">
        <w:r w:rsidR="00E74E62">
          <w:rPr>
            <w:color w:val="0E101A"/>
          </w:rPr>
          <w:t>,</w:t>
        </w:r>
      </w:ins>
      <w:ins w:id="267" w:author="Perkowski, Evan A" w:date="2026-02-09T14:50:00Z" w16du:dateUtc="2026-02-09T20:50:00Z">
        <w:r w:rsidR="001F75CF">
          <w:rPr>
            <w:color w:val="0E101A"/>
          </w:rPr>
          <w:t xml:space="preserve"> regardless of canopy status </w:t>
        </w:r>
      </w:ins>
      <w:ins w:id="268" w:author="Perkowski, Evan A" w:date="2026-02-18T16:01:00Z" w16du:dateUtc="2026-02-18T22:01:00Z">
        <w:r w:rsidR="00A33CA8">
          <w:rPr>
            <w:color w:val="0E101A"/>
          </w:rPr>
          <w:t>(</w:t>
        </w:r>
      </w:ins>
      <w:ins w:id="269" w:author="Perkowski, Evan A" w:date="2026-02-09T14:50:00Z" w16du:dateUtc="2026-02-09T20:50:00Z">
        <w:r w:rsidR="001F75CF">
          <w:rPr>
            <w:i/>
            <w:color w:val="0E101A"/>
          </w:rPr>
          <w:t>A. petiolata</w:t>
        </w:r>
        <w:r w:rsidR="001F75CF">
          <w:rPr>
            <w:color w:val="0E101A"/>
          </w:rPr>
          <w:t xml:space="preserve"> treatment-by-canopy status interaction: </w:t>
        </w:r>
        <w:r w:rsidR="001F75CF">
          <w:rPr>
            <w:i/>
            <w:color w:val="0E101A"/>
          </w:rPr>
          <w:t>p</w:t>
        </w:r>
      </w:ins>
      <w:ins w:id="270" w:author="Perkowski, Evan A" w:date="2026-02-09T14:51:00Z" w16du:dateUtc="2026-02-09T20:51:00Z">
        <w:r w:rsidR="001F75CF">
          <w:rPr>
            <w:color w:val="0E101A"/>
          </w:rPr>
          <w:t>&gt;0.05 in both cases</w:t>
        </w:r>
      </w:ins>
      <w:ins w:id="271" w:author="Perkowski, Evan A" w:date="2026-02-09T14:50:00Z" w16du:dateUtc="2026-02-09T20:50:00Z">
        <w:r w:rsidR="001F75CF">
          <w:rPr>
            <w:color w:val="0E101A"/>
          </w:rPr>
          <w:t>, Table 4</w:t>
        </w:r>
      </w:ins>
      <w:ins w:id="272" w:author="Perkowski, Evan A" w:date="2026-02-09T14:51:00Z" w16du:dateUtc="2026-02-09T20:51:00Z">
        <w:r w:rsidR="001F75CF">
          <w:rPr>
            <w:color w:val="0E101A"/>
          </w:rPr>
          <w:t>)</w:t>
        </w:r>
      </w:ins>
      <w:r w:rsidR="00ED188D">
        <w:t>.</w:t>
      </w:r>
    </w:p>
    <w:p w14:paraId="3CF4E9F7" w14:textId="2594F932" w:rsidR="00EC5237" w:rsidDel="002E137F" w:rsidRDefault="004549C7">
      <w:pPr>
        <w:spacing w:line="360" w:lineRule="auto"/>
        <w:ind w:firstLine="720"/>
        <w:rPr>
          <w:del w:id="273" w:author="Perkowski, Evan A" w:date="2026-02-09T14:39:00Z" w16du:dateUtc="2026-02-09T20:39:00Z"/>
        </w:rPr>
      </w:pPr>
      <w:ins w:id="274" w:author="Perkowski, Evan A" w:date="2026-02-09T14:39:00Z" w16du:dateUtc="2026-02-09T20:39:00Z">
        <w:r>
          <w:t xml:space="preserve">For </w:t>
        </w:r>
        <w:r w:rsidRPr="004549C7">
          <w:rPr>
            <w:i/>
            <w:iCs/>
          </w:rPr>
          <w:t xml:space="preserve">M. </w:t>
        </w:r>
        <w:proofErr w:type="spellStart"/>
        <w:r w:rsidRPr="004549C7">
          <w:rPr>
            <w:i/>
            <w:iCs/>
          </w:rPr>
          <w:t>racemosum</w:t>
        </w:r>
        <w:proofErr w:type="spellEnd"/>
        <w:r>
          <w:t xml:space="preserve">, </w:t>
        </w:r>
      </w:ins>
      <w:ins w:id="275" w:author="Perkowski, Evan A" w:date="2026-02-18T16:05:00Z" w16du:dateUtc="2026-02-18T22:05:00Z">
        <w:r w:rsidR="00F7073B">
          <w:rPr>
            <w:color w:val="0E101A"/>
          </w:rPr>
          <w:t xml:space="preserve">measurements collected after canopy closure </w:t>
        </w:r>
      </w:ins>
      <w:ins w:id="276" w:author="Perkowski, Evan A" w:date="2026-02-18T16:06:00Z" w16du:dateUtc="2026-02-18T22:06:00Z">
        <w:r w:rsidR="00F7073B">
          <w:rPr>
            <w:color w:val="0E101A"/>
          </w:rPr>
          <w:t>exhibited</w:t>
        </w:r>
      </w:ins>
      <w:ins w:id="277" w:author="Perkowski, Evan A" w:date="2026-02-18T16:05:00Z" w16du:dateUtc="2026-02-18T22:05:00Z">
        <w:r w:rsidR="00F7073B">
          <w:rPr>
            <w:color w:val="0E101A"/>
          </w:rPr>
          <w:t xml:space="preserve"> significantly lower </w:t>
        </w:r>
      </w:ins>
      <w:ins w:id="278" w:author="Perkowski, Evan A" w:date="2026-02-09T14:39:00Z" w16du:dateUtc="2026-02-09T20:39:00Z">
        <w:r>
          <w:t>net photosynthesis</w:t>
        </w:r>
      </w:ins>
      <w:ins w:id="279" w:author="Perkowski, Evan A" w:date="2026-02-09T14:45:00Z" w16du:dateUtc="2026-02-09T20:45:00Z">
        <w:r w:rsidR="001F75CF">
          <w:t xml:space="preserve"> </w:t>
        </w:r>
      </w:ins>
      <w:ins w:id="280" w:author="Perkowski, Evan A" w:date="2026-02-09T14:39:00Z" w16du:dateUtc="2026-02-09T20:39:00Z">
        <w:r>
          <w:t>and stomatal conductance</w:t>
        </w:r>
      </w:ins>
      <w:ins w:id="281" w:author="Perkowski, Evan A" w:date="2026-02-18T16:05:00Z" w16du:dateUtc="2026-02-18T22:05:00Z">
        <w:r w:rsidR="00F7073B">
          <w:t xml:space="preserve"> rates and significantly greater stomatal limitation compared to </w:t>
        </w:r>
      </w:ins>
      <w:ins w:id="282" w:author="Perkowski, Evan A" w:date="2026-02-19T13:02:00Z" w16du:dateUtc="2026-02-19T19:02:00Z">
        <w:r w:rsidR="000563F2">
          <w:t>measurements</w:t>
        </w:r>
      </w:ins>
      <w:ins w:id="283" w:author="Perkowski, Evan A" w:date="2026-02-18T16:05:00Z" w16du:dateUtc="2026-02-18T22:05:00Z">
        <w:r w:rsidR="00F7073B">
          <w:t xml:space="preserve"> collected before canopy closure</w:t>
        </w:r>
      </w:ins>
      <w:ins w:id="284" w:author="Perkowski, Evan A" w:date="2026-02-09T14:45:00Z" w16du:dateUtc="2026-02-09T20:45:00Z">
        <w:r w:rsidR="001F75CF">
          <w:t xml:space="preserve"> </w:t>
        </w:r>
      </w:ins>
      <w:ins w:id="285" w:author="Perkowski, Evan A" w:date="2026-02-09T14:39:00Z" w16du:dateUtc="2026-02-09T20:39:00Z">
        <w:r>
          <w:t>(</w:t>
        </w:r>
        <w:r w:rsidRPr="002E137F">
          <w:rPr>
            <w:i/>
            <w:iCs/>
            <w:rPrChange w:id="286" w:author="Perkowski, Evan A" w:date="2026-02-20T16:19:00Z" w16du:dateUtc="2026-02-20T22:19:00Z">
              <w:rPr/>
            </w:rPrChange>
          </w:rPr>
          <w:t>p</w:t>
        </w:r>
        <w:r>
          <w:t>&lt;0.001</w:t>
        </w:r>
      </w:ins>
      <w:ins w:id="287" w:author="Perkowski, Evan A" w:date="2026-02-18T16:05:00Z" w16du:dateUtc="2026-02-18T22:05:00Z">
        <w:r w:rsidR="00F7073B">
          <w:t xml:space="preserve"> in all cases</w:t>
        </w:r>
      </w:ins>
      <w:ins w:id="288" w:author="Perkowski, Evan A" w:date="2026-02-09T14:39:00Z" w16du:dateUtc="2026-02-09T20:39:00Z">
        <w:r>
          <w:t>, Table 4; Fig. 2</w:t>
        </w:r>
      </w:ins>
      <w:ins w:id="289" w:author="Perkowski, Evan A" w:date="2026-02-18T16:05:00Z" w16du:dateUtc="2026-02-18T22:05:00Z">
        <w:r w:rsidR="00F7073B">
          <w:t>b, 2d, 2f</w:t>
        </w:r>
      </w:ins>
      <w:ins w:id="290" w:author="Perkowski, Evan A" w:date="2026-02-09T14:39:00Z" w16du:dateUtc="2026-02-09T20:39:00Z">
        <w:r>
          <w:t>)</w:t>
        </w:r>
      </w:ins>
      <w:ins w:id="291" w:author="Perkowski, Evan A" w:date="2026-02-09T14:40:00Z" w16du:dateUtc="2026-02-09T20:40:00Z">
        <w:r>
          <w:t>. In</w:t>
        </w:r>
      </w:ins>
      <w:ins w:id="292" w:author="Perkowski, Evan A" w:date="2026-02-09T14:39:00Z" w16du:dateUtc="2026-02-09T20:39:00Z">
        <w:r>
          <w:t xml:space="preserve"> the </w:t>
        </w:r>
        <w:r w:rsidRPr="004549C7">
          <w:rPr>
            <w:i/>
            <w:iCs/>
          </w:rPr>
          <w:t>A. petiolata</w:t>
        </w:r>
        <w:r>
          <w:t>-ambient treatment, net photosynthesis</w:t>
        </w:r>
      </w:ins>
      <w:ins w:id="293" w:author="Perkowski, Evan A" w:date="2026-02-20T16:19:00Z" w16du:dateUtc="2026-02-20T22:19:00Z">
        <w:r w:rsidR="002E137F">
          <w:t xml:space="preserve"> and stomatal conductance rates each</w:t>
        </w:r>
      </w:ins>
      <w:ins w:id="294" w:author="Perkowski, Evan A" w:date="2026-02-09T14:39:00Z" w16du:dateUtc="2026-02-09T20:39:00Z">
        <w:r>
          <w:t xml:space="preserve"> </w:t>
        </w:r>
      </w:ins>
      <w:ins w:id="295" w:author="Perkowski, Evan A" w:date="2026-02-09T14:47:00Z" w16du:dateUtc="2026-02-09T20:47:00Z">
        <w:r w:rsidR="001F75CF">
          <w:t xml:space="preserve">significantly </w:t>
        </w:r>
      </w:ins>
      <w:ins w:id="296" w:author="Perkowski, Evan A" w:date="2026-02-09T14:39:00Z" w16du:dateUtc="2026-02-09T20:39:00Z">
        <w:r>
          <w:t>decreased (</w:t>
        </w:r>
        <w:r w:rsidRPr="002E137F">
          <w:rPr>
            <w:i/>
            <w:iCs/>
            <w:rPrChange w:id="297" w:author="Perkowski, Evan A" w:date="2026-02-20T16:19:00Z" w16du:dateUtc="2026-02-20T22:19:00Z">
              <w:rPr/>
            </w:rPrChange>
          </w:rPr>
          <w:t>p</w:t>
        </w:r>
        <w:r>
          <w:t>=0.01</w:t>
        </w:r>
      </w:ins>
      <w:ins w:id="298" w:author="Perkowski, Evan A" w:date="2026-02-20T16:21:00Z" w16du:dateUtc="2026-02-20T22:21:00Z">
        <w:r w:rsidR="002E137F">
          <w:t>6</w:t>
        </w:r>
      </w:ins>
      <w:ins w:id="299" w:author="Perkowski, Evan A" w:date="2026-02-20T16:20:00Z" w16du:dateUtc="2026-02-20T22:20:00Z">
        <w:r w:rsidR="002E137F">
          <w:t xml:space="preserve"> for net photosynthesis, </w:t>
        </w:r>
        <w:r w:rsidR="002E137F">
          <w:rPr>
            <w:i/>
            <w:iCs/>
          </w:rPr>
          <w:t>p</w:t>
        </w:r>
        <w:r w:rsidR="002E137F">
          <w:t>=0.00</w:t>
        </w:r>
      </w:ins>
      <w:ins w:id="300" w:author="Perkowski, Evan A" w:date="2026-02-20T16:21:00Z" w16du:dateUtc="2026-02-20T22:21:00Z">
        <w:r w:rsidR="002E137F">
          <w:t>2</w:t>
        </w:r>
      </w:ins>
      <w:ins w:id="301" w:author="Perkowski, Evan A" w:date="2026-02-20T16:20:00Z" w16du:dateUtc="2026-02-20T22:20:00Z">
        <w:r w:rsidR="002E137F">
          <w:t xml:space="preserve"> for stomatal conductance</w:t>
        </w:r>
      </w:ins>
      <w:ins w:id="302" w:author="Perkowski, Evan A" w:date="2026-02-09T14:39:00Z" w16du:dateUtc="2026-02-09T20:39:00Z">
        <w:r>
          <w:t>, Table 4) wh</w:t>
        </w:r>
      </w:ins>
      <w:ins w:id="303" w:author="Perkowski, Evan A" w:date="2026-02-09T14:47:00Z" w16du:dateUtc="2026-02-09T20:47:00Z">
        <w:r w:rsidR="001F75CF">
          <w:t xml:space="preserve">ile </w:t>
        </w:r>
      </w:ins>
      <w:ins w:id="304" w:author="Perkowski, Evan A" w:date="2026-02-09T14:39:00Z" w16du:dateUtc="2026-02-09T20:39:00Z">
        <w:r>
          <w:t xml:space="preserve">stomatal limitation </w:t>
        </w:r>
      </w:ins>
      <w:ins w:id="305" w:author="Perkowski, Evan A" w:date="2026-02-09T14:47:00Z" w16du:dateUtc="2026-02-09T20:47:00Z">
        <w:r w:rsidR="001F75CF">
          <w:t xml:space="preserve">significantly </w:t>
        </w:r>
      </w:ins>
      <w:ins w:id="306" w:author="Perkowski, Evan A" w:date="2026-02-09T14:39:00Z" w16du:dateUtc="2026-02-09T20:39:00Z">
        <w:r>
          <w:t>increased (</w:t>
        </w:r>
        <w:r w:rsidRPr="002E137F">
          <w:rPr>
            <w:i/>
            <w:iCs/>
            <w:rPrChange w:id="307" w:author="Perkowski, Evan A" w:date="2026-02-20T16:21:00Z" w16du:dateUtc="2026-02-20T22:21:00Z">
              <w:rPr/>
            </w:rPrChange>
          </w:rPr>
          <w:t>p</w:t>
        </w:r>
        <w:r>
          <w:t>=0.007, Table 4)</w:t>
        </w:r>
      </w:ins>
      <w:ins w:id="308" w:author="Perkowski, Evan A" w:date="2026-02-09T14:41:00Z" w16du:dateUtc="2026-02-09T20:41:00Z">
        <w:r>
          <w:t xml:space="preserve"> compared to the </w:t>
        </w:r>
        <w:r>
          <w:rPr>
            <w:i/>
            <w:iCs/>
          </w:rPr>
          <w:t>A. petiolata</w:t>
        </w:r>
        <w:r>
          <w:t>-weeded treatment</w:t>
        </w:r>
      </w:ins>
      <w:ins w:id="309" w:author="Perkowski, Evan A" w:date="2026-02-09T14:39:00Z" w16du:dateUtc="2026-02-09T20:39:00Z">
        <w:r>
          <w:t>.</w:t>
        </w:r>
      </w:ins>
      <w:ins w:id="310" w:author="Perkowski, Evan A" w:date="2026-02-20T16:21:00Z" w16du:dateUtc="2026-02-20T22:21:00Z">
        <w:r w:rsidR="002E137F">
          <w:t xml:space="preserve"> For net photosynthesis and stomatal conductance</w:t>
        </w:r>
      </w:ins>
      <w:del w:id="311" w:author="Perkowski, Evan A" w:date="2026-02-09T14:39:00Z" w16du:dateUtc="2026-02-09T20:39:00Z">
        <w:r w:rsidDel="004549C7">
          <w:delText>For</w:delText>
        </w:r>
        <w:r w:rsidDel="004549C7">
          <w:rPr>
            <w:i/>
          </w:rPr>
          <w:delText xml:space="preserve"> M. racemosum</w:delText>
        </w:r>
        <w:r w:rsidDel="004549C7">
          <w:delText>, net photosynthesis decreased by 59%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2b</w:delText>
        </w:r>
        <w:r w:rsidDel="004549C7">
          <w:delText xml:space="preserve">), </w:delText>
        </w:r>
        <w:r w:rsidR="00DB4E46" w:rsidDel="004549C7">
          <w:delText xml:space="preserve">stomatal conductance decreased by </w:delText>
        </w:r>
        <w:r w:rsidDel="004549C7">
          <w:delText>6</w:delText>
        </w:r>
        <w:r w:rsidR="000B498D" w:rsidDel="004549C7">
          <w:delText>3</w:delText>
        </w:r>
        <w:r w:rsidDel="004549C7">
          <w:delText>% (</w:delText>
        </w:r>
        <w:r w:rsidDel="004549C7">
          <w:rPr>
            <w:i/>
          </w:rPr>
          <w:delText>p</w:delText>
        </w:r>
        <w:r w:rsidDel="004549C7">
          <w:delText xml:space="preserve">&lt;0.001, Table </w:delText>
        </w:r>
        <w:r w:rsidR="00BB7050" w:rsidDel="004549C7">
          <w:delText>4</w:delText>
        </w:r>
        <w:r w:rsidDel="004549C7">
          <w:delText xml:space="preserve">; Fig. </w:delText>
        </w:r>
        <w:r w:rsidR="00BB7050" w:rsidDel="004549C7">
          <w:delText>2d</w:delText>
        </w:r>
        <w:r w:rsidDel="004549C7">
          <w:delText xml:space="preserve">) and </w:delText>
        </w:r>
        <w:r w:rsidR="00DB4E46" w:rsidDel="004549C7">
          <w:delText>stomatal limitation increased by</w:delText>
        </w:r>
        <w:r w:rsidDel="004549C7">
          <w:delText xml:space="preserve"> 1</w:delText>
        </w:r>
        <w:r w:rsidR="000B498D" w:rsidDel="004549C7">
          <w:delText>4</w:delText>
        </w:r>
        <w:r w:rsidDel="004549C7">
          <w:delText>% (</w:delText>
        </w:r>
        <w:r w:rsidDel="004549C7">
          <w:rPr>
            <w:i/>
          </w:rPr>
          <w:delText>p</w:delText>
        </w:r>
        <w:r w:rsidR="000B498D" w:rsidDel="004549C7">
          <w:delText>&lt;</w:delText>
        </w:r>
        <w:r w:rsidDel="004549C7">
          <w:delText>0.</w:delText>
        </w:r>
        <w:r w:rsidR="000B498D" w:rsidDel="004549C7">
          <w:delText>001</w:delText>
        </w:r>
        <w:r w:rsidDel="004549C7">
          <w:delText xml:space="preserve">, Table </w:delText>
        </w:r>
        <w:r w:rsidR="00BB7050" w:rsidDel="004549C7">
          <w:delText>4</w:delText>
        </w:r>
        <w:r w:rsidDel="004549C7">
          <w:delText xml:space="preserve">; Fig. </w:delText>
        </w:r>
        <w:r w:rsidR="00BB7050" w:rsidDel="004549C7">
          <w:delText>2f</w:delText>
        </w:r>
        <w:r w:rsidDel="004549C7">
          <w:delText xml:space="preserve">) </w:delText>
        </w:r>
        <w:r w:rsidR="00DB4E46" w:rsidDel="004549C7">
          <w:delText xml:space="preserve">in measurements collected after tree canopy closure </w:delText>
        </w:r>
        <w:r w:rsidDel="004549C7">
          <w:delText xml:space="preserve">compared to before tree canopy closure. </w:delText>
        </w:r>
        <w:r w:rsidR="000B498D" w:rsidDel="004549C7">
          <w:delText xml:space="preserve">In the </w:delText>
        </w:r>
        <w:r w:rsidR="000B498D" w:rsidDel="004549C7">
          <w:rPr>
            <w:i/>
            <w:iCs/>
          </w:rPr>
          <w:delText>A. petiolata</w:delText>
        </w:r>
        <w:r w:rsidR="000B498D" w:rsidDel="004549C7">
          <w:delText>-ambient</w:delText>
        </w:r>
        <w:r w:rsidR="000B498D" w:rsidDel="004549C7">
          <w:rPr>
            <w:i/>
            <w:iCs/>
          </w:rPr>
          <w:delText xml:space="preserve"> </w:delText>
        </w:r>
        <w:r w:rsidR="000B498D" w:rsidDel="004549C7">
          <w:delText>treatment, n</w:delText>
        </w:r>
        <w:r w:rsidDel="004549C7">
          <w:delText>et photosynthesis decreased by 1</w:delText>
        </w:r>
        <w:r w:rsidR="00F136AE" w:rsidDel="004549C7">
          <w:delText>2</w:delText>
        </w:r>
        <w:r w:rsidDel="004549C7">
          <w:delText>% (</w:delText>
        </w:r>
        <w:r w:rsidDel="004549C7">
          <w:rPr>
            <w:i/>
          </w:rPr>
          <w:delText>p</w:delText>
        </w:r>
        <w:r w:rsidR="000B498D" w:rsidDel="004549C7">
          <w:delText>=0.015</w:delText>
        </w:r>
        <w:r w:rsidDel="004549C7">
          <w:delText xml:space="preserve">, Table </w:delText>
        </w:r>
        <w:r w:rsidR="00BB7050" w:rsidDel="004549C7">
          <w:delText>4</w:delText>
        </w:r>
        <w:r w:rsidDel="004549C7">
          <w:delText xml:space="preserve">) and stomatal conductance decreased by </w:delText>
        </w:r>
        <w:r w:rsidR="00475C7C" w:rsidDel="004549C7">
          <w:delText>22</w:delText>
        </w:r>
        <w:r w:rsidDel="004549C7">
          <w:delText>% (</w:delText>
        </w:r>
        <w:r w:rsidDel="004549C7">
          <w:rPr>
            <w:i/>
          </w:rPr>
          <w:delText>p</w:delText>
        </w:r>
        <w:r w:rsidR="000B498D" w:rsidDel="004549C7">
          <w:delText>=</w:delText>
        </w:r>
        <w:r w:rsidDel="004549C7">
          <w:delText>0.00</w:delText>
        </w:r>
        <w:r w:rsidR="000B498D" w:rsidDel="004549C7">
          <w:delText>2</w:delText>
        </w:r>
        <w:r w:rsidDel="004549C7">
          <w:delText>, Table</w:delText>
        </w:r>
        <w:r w:rsidR="00BB7050" w:rsidDel="004549C7">
          <w:delText xml:space="preserve"> 4</w:delText>
        </w:r>
        <w:r w:rsidDel="004549C7">
          <w:delText>), while stomatal limitation increased by 2</w:delText>
        </w:r>
        <w:r w:rsidR="00475C7C" w:rsidDel="004549C7">
          <w:delText>4</w:delText>
        </w:r>
        <w:r w:rsidDel="004549C7">
          <w:delText>% (</w:delText>
        </w:r>
        <w:r w:rsidDel="004549C7">
          <w:rPr>
            <w:i/>
          </w:rPr>
          <w:delText>p</w:delText>
        </w:r>
        <w:r w:rsidR="000B498D" w:rsidDel="004549C7">
          <w:delText>=</w:delText>
        </w:r>
        <w:r w:rsidDel="004549C7">
          <w:delText>0.00</w:delText>
        </w:r>
        <w:r w:rsidR="000B498D" w:rsidDel="004549C7">
          <w:delText>7</w:delText>
        </w:r>
        <w:r w:rsidDel="004549C7">
          <w:delText xml:space="preserve">, Table </w:delText>
        </w:r>
        <w:r w:rsidR="00BB7050" w:rsidDel="004549C7">
          <w:delText>4</w:delText>
        </w:r>
        <w:r w:rsidDel="004549C7">
          <w:delText xml:space="preserve">) to the </w:delText>
        </w:r>
        <w:r w:rsidDel="004549C7">
          <w:rPr>
            <w:i/>
          </w:rPr>
          <w:delText>A. petiolata</w:delText>
        </w:r>
        <w:r w:rsidDel="004549C7">
          <w:delText>-weeded treatment.</w:delText>
        </w:r>
        <w:r w:rsidR="00F136AE" w:rsidDel="004549C7">
          <w:delText xml:space="preserve"> </w:delText>
        </w:r>
        <w:r w:rsidR="00C1732C" w:rsidDel="004549C7">
          <w:delText xml:space="preserve">Despite no </w:delText>
        </w:r>
        <w:r w:rsidR="008F65AF" w:rsidDel="004549C7">
          <w:rPr>
            <w:i/>
            <w:iCs/>
          </w:rPr>
          <w:delText>A. petiolata</w:delText>
        </w:r>
        <w:r w:rsidR="008F65AF" w:rsidDel="004549C7">
          <w:delText>-by-canopy status</w:delText>
        </w:r>
        <w:r w:rsidR="00C1732C" w:rsidDel="004549C7">
          <w:delText xml:space="preserve"> interaction</w:delText>
        </w:r>
        <w:r w:rsidR="00183FB6" w:rsidDel="004549C7">
          <w:delText>,</w:delText>
        </w:r>
        <w:r w:rsidR="00F136AE" w:rsidDel="004549C7">
          <w:delText xml:space="preserve"> net photosynthesis</w:delText>
        </w:r>
        <w:r w:rsidR="00183FB6" w:rsidDel="004549C7">
          <w:delText xml:space="preserve"> and</w:delText>
        </w:r>
        <w:r w:rsidR="00F136AE" w:rsidDel="004549C7">
          <w:delText xml:space="preserve"> stomatal conductance responses to </w:delText>
        </w:r>
        <w:r w:rsidR="00F136AE" w:rsidDel="004549C7">
          <w:rPr>
            <w:i/>
            <w:iCs/>
          </w:rPr>
          <w:delText>A. petiolata</w:delText>
        </w:r>
        <w:r w:rsidR="00F136AE" w:rsidDel="004549C7">
          <w:delText xml:space="preserve"> were driven by significant </w:delText>
        </w:r>
        <w:r w:rsidR="00DB4E46" w:rsidDel="004549C7">
          <w:delText xml:space="preserve">treatment </w:delText>
        </w:r>
        <w:r w:rsidR="00F136AE" w:rsidDel="004549C7">
          <w:delText>effects observed</w:delText>
        </w:r>
        <w:r w:rsidR="00EC5237" w:rsidDel="004549C7">
          <w:delText xml:space="preserve"> only</w:delText>
        </w:r>
        <w:r w:rsidR="00DB4E46" w:rsidDel="004549C7">
          <w:delText xml:space="preserve"> </w:delText>
        </w:r>
        <w:r w:rsidR="00F136AE" w:rsidDel="004549C7">
          <w:delText>after tree canopy closure</w:delText>
        </w:r>
        <w:r w:rsidR="00183FB6" w:rsidDel="004549C7">
          <w:delText xml:space="preserve"> (Tukey: </w:delText>
        </w:r>
        <w:r w:rsidR="00183FB6" w:rsidDel="004549C7">
          <w:rPr>
            <w:i/>
            <w:iCs/>
          </w:rPr>
          <w:delText>p</w:delText>
        </w:r>
        <w:r w:rsidR="00183FB6" w:rsidDel="004549C7">
          <w:delText xml:space="preserve">&lt;0.05 in </w:delText>
        </w:r>
        <w:r w:rsidR="00EC5237" w:rsidDel="004549C7">
          <w:delText>both</w:delText>
        </w:r>
        <w:r w:rsidR="00183FB6" w:rsidDel="004549C7">
          <w:delText xml:space="preserve"> cases</w:delText>
        </w:r>
        <w:r w:rsidR="00EC5237" w:rsidDel="004549C7">
          <w:delText xml:space="preserve">; </w:delText>
        </w:r>
        <w:r w:rsidR="00F136AE" w:rsidDel="004549C7">
          <w:delText>Fig. 2b, 2d).</w:delText>
        </w:r>
        <w:r w:rsidR="00183FB6" w:rsidDel="004549C7">
          <w:delText xml:space="preserve"> </w:delText>
        </w:r>
        <w:r w:rsidR="00EC5237" w:rsidDel="004549C7">
          <w:delText xml:space="preserve">Stomatal limitation responses to </w:delText>
        </w:r>
        <w:r w:rsidR="00EC5237" w:rsidDel="004549C7">
          <w:rPr>
            <w:i/>
            <w:iCs/>
          </w:rPr>
          <w:delText>A. petiolata</w:delText>
        </w:r>
        <w:r w:rsidR="00EC5237" w:rsidDel="004549C7">
          <w:delText xml:space="preserve"> were also driven by significant treatment effects that were only observed after tree canopy closure (</w:delText>
        </w:r>
        <w:r w:rsidR="00EC5237" w:rsidDel="004549C7">
          <w:rPr>
            <w:i/>
            <w:iCs/>
          </w:rPr>
          <w:delText>A. petiolata</w:delText>
        </w:r>
        <w:r w:rsidR="00EC5237" w:rsidDel="004549C7">
          <w:delText xml:space="preserve">-by-canopy status interaction: </w:delText>
        </w:r>
        <w:r w:rsidR="00EC5237" w:rsidDel="004549C7">
          <w:rPr>
            <w:i/>
            <w:iCs/>
          </w:rPr>
          <w:delText>p</w:delText>
        </w:r>
        <w:r w:rsidR="00EC5237" w:rsidDel="004549C7">
          <w:delText>=0.033; Table 4; Fig. 2f)</w:delText>
        </w:r>
      </w:del>
    </w:p>
    <w:p w14:paraId="305098C8" w14:textId="41F6BD78" w:rsidR="002E137F" w:rsidRDefault="002E137F" w:rsidP="002E137F">
      <w:pPr>
        <w:spacing w:line="360" w:lineRule="auto"/>
        <w:ind w:firstLine="720"/>
        <w:rPr>
          <w:ins w:id="312" w:author="Perkowski, Evan A" w:date="2026-02-20T16:18:00Z" w16du:dateUtc="2026-02-20T22:18:00Z"/>
        </w:rPr>
      </w:pPr>
      <w:ins w:id="313" w:author="Perkowski, Evan A" w:date="2026-02-20T16:18:00Z" w16du:dateUtc="2026-02-20T22:18:00Z">
        <w:r>
          <w:t xml:space="preserve">, these responses occurred independently of </w:t>
        </w:r>
        <w:r w:rsidRPr="004549C7">
          <w:rPr>
            <w:i/>
            <w:iCs/>
          </w:rPr>
          <w:t>A. petiolata</w:t>
        </w:r>
        <w:r>
          <w:t xml:space="preserve"> treatment (</w:t>
        </w:r>
        <w:r>
          <w:rPr>
            <w:i/>
            <w:iCs/>
          </w:rPr>
          <w:t>A. petiolata</w:t>
        </w:r>
        <w:r>
          <w:t xml:space="preserve">-by-canopy interaction: </w:t>
        </w:r>
        <w:r>
          <w:rPr>
            <w:i/>
            <w:iCs/>
          </w:rPr>
          <w:t>p</w:t>
        </w:r>
        <w:r>
          <w:t>&gt;0.05 in both cases; Table 4</w:t>
        </w:r>
      </w:ins>
      <w:ins w:id="314" w:author="Perkowski, Evan A" w:date="2026-02-20T16:22:00Z" w16du:dateUtc="2026-02-20T22:22:00Z">
        <w:r>
          <w:t>; Fig. 2b, 2d</w:t>
        </w:r>
      </w:ins>
      <w:ins w:id="315" w:author="Perkowski, Evan A" w:date="2026-02-20T16:18:00Z" w16du:dateUtc="2026-02-20T22:18:00Z">
        <w:r>
          <w:t>)</w:t>
        </w:r>
      </w:ins>
      <w:ins w:id="316" w:author="Perkowski, Evan A" w:date="2026-02-20T17:21:00Z" w16du:dateUtc="2026-02-20T23:21:00Z">
        <w:r w:rsidR="0042647D">
          <w:t>.</w:t>
        </w:r>
      </w:ins>
      <w:ins w:id="317" w:author="Perkowski, Evan A" w:date="2026-02-20T16:21:00Z" w16du:dateUtc="2026-02-20T22:21:00Z">
        <w:r>
          <w:t xml:space="preserve"> For stomatal limitation,</w:t>
        </w:r>
      </w:ins>
      <w:ins w:id="318" w:author="Perkowski, Evan A" w:date="2026-02-20T16:41:00Z" w16du:dateUtc="2026-02-20T22:41:00Z">
        <w:r w:rsidR="00372CE6">
          <w:t xml:space="preserve"> responses to</w:t>
        </w:r>
      </w:ins>
      <w:ins w:id="319" w:author="Perkowski, Evan A" w:date="2026-02-20T16:21:00Z" w16du:dateUtc="2026-02-20T22:21:00Z">
        <w:r>
          <w:t xml:space="preserve"> </w:t>
        </w:r>
      </w:ins>
      <w:ins w:id="320" w:author="Perkowski, Evan A" w:date="2026-02-20T16:41:00Z" w16du:dateUtc="2026-02-20T22:41:00Z">
        <w:r w:rsidR="00372CE6">
          <w:rPr>
            <w:i/>
            <w:iCs/>
          </w:rPr>
          <w:t>A. petiolata</w:t>
        </w:r>
      </w:ins>
      <w:ins w:id="321" w:author="Perkowski, Evan A" w:date="2026-02-20T16:21:00Z" w16du:dateUtc="2026-02-20T22:21:00Z">
        <w:r>
          <w:t xml:space="preserve"> were stronger after canopy closure (</w:t>
        </w:r>
        <w:r>
          <w:rPr>
            <w:i/>
            <w:iCs/>
          </w:rPr>
          <w:t>A. petiolata</w:t>
        </w:r>
        <w:r>
          <w:t xml:space="preserve">-by-canopy interaction: </w:t>
        </w:r>
        <w:r>
          <w:rPr>
            <w:i/>
            <w:iCs/>
          </w:rPr>
          <w:t>p</w:t>
        </w:r>
      </w:ins>
      <w:ins w:id="322" w:author="Perkowski, Evan A" w:date="2026-02-20T16:25:00Z" w16du:dateUtc="2026-02-20T22:25:00Z">
        <w:r>
          <w:t>=0.023</w:t>
        </w:r>
      </w:ins>
      <w:ins w:id="323" w:author="Perkowski, Evan A" w:date="2026-02-20T16:21:00Z" w16du:dateUtc="2026-02-20T22:21:00Z">
        <w:r>
          <w:t>; Table 4</w:t>
        </w:r>
      </w:ins>
      <w:ins w:id="324" w:author="Perkowski, Evan A" w:date="2026-02-20T16:22:00Z" w16du:dateUtc="2026-02-20T22:22:00Z">
        <w:r>
          <w:t>; Fig. 2f</w:t>
        </w:r>
      </w:ins>
      <w:ins w:id="325" w:author="Perkowski, Evan A" w:date="2026-02-20T16:21:00Z" w16du:dateUtc="2026-02-20T22:21:00Z">
        <w:r>
          <w:t>).</w:t>
        </w:r>
      </w:ins>
    </w:p>
    <w:p w14:paraId="00000067" w14:textId="77777777" w:rsidR="00166FFE" w:rsidRDefault="00166FFE">
      <w:pPr>
        <w:spacing w:line="360" w:lineRule="auto"/>
        <w:pPrChange w:id="326" w:author="Perkowski, Evan A" w:date="2026-02-20T16:40:00Z" w16du:dateUtc="2026-02-20T22:40:00Z">
          <w:pPr>
            <w:spacing w:line="360" w:lineRule="auto"/>
            <w:ind w:firstLine="720"/>
          </w:pPr>
        </w:pPrChange>
      </w:pPr>
    </w:p>
    <w:p w14:paraId="00000068" w14:textId="77777777" w:rsidR="00166FFE" w:rsidRDefault="00000000" w:rsidP="00964238">
      <w:pPr>
        <w:spacing w:line="360" w:lineRule="auto"/>
        <w:rPr>
          <w:i/>
        </w:rPr>
      </w:pPr>
      <w:r>
        <w:rPr>
          <w:i/>
        </w:rPr>
        <w:t>Relative chlorophyll content</w:t>
      </w:r>
    </w:p>
    <w:p w14:paraId="750B1D1F" w14:textId="5A050ECE" w:rsidR="00166FFE" w:rsidRDefault="00000000" w:rsidP="00964238">
      <w:pPr>
        <w:spacing w:line="360" w:lineRule="auto"/>
      </w:pPr>
      <w:r>
        <w:t xml:space="preserve">SPAD values were </w:t>
      </w:r>
      <w:del w:id="327" w:author="Perkowski, Evan A" w:date="2026-02-19T13:02:00Z" w16du:dateUtc="2026-02-19T19:02:00Z">
        <w:r w:rsidR="00F136AE" w:rsidDel="000563F2">
          <w:delText>31</w:delText>
        </w:r>
        <w:r w:rsidDel="000563F2">
          <w:delText xml:space="preserve">% </w:delText>
        </w:r>
      </w:del>
      <w:r>
        <w:t xml:space="preserve">greater in </w:t>
      </w:r>
      <w:r>
        <w:rPr>
          <w:i/>
        </w:rPr>
        <w:t>Trillium</w:t>
      </w:r>
      <w:r>
        <w:t xml:space="preserve"> spp. </w:t>
      </w:r>
      <w:del w:id="328" w:author="Perkowski, Evan A" w:date="2026-02-19T13:02:00Z" w16du:dateUtc="2026-02-19T19:02:00Z">
        <w:r w:rsidDel="000563F2">
          <w:delText>(</w:delText>
        </w:r>
        <w:r w:rsidDel="000563F2">
          <w:rPr>
            <w:i/>
          </w:rPr>
          <w:delText>p</w:delText>
        </w:r>
        <w:r w:rsidDel="000563F2">
          <w:delText xml:space="preserve">&lt;0.001, Table </w:delText>
        </w:r>
        <w:r w:rsidR="00BB7050" w:rsidDel="000563F2">
          <w:delText>4</w:delText>
        </w:r>
        <w:r w:rsidDel="000563F2">
          <w:delText xml:space="preserve">; Fig. S2) </w:delText>
        </w:r>
      </w:del>
      <w:r>
        <w:t xml:space="preserve">and </w:t>
      </w:r>
      <w:del w:id="329" w:author="Perkowski, Evan A" w:date="2026-02-19T13:02:00Z" w16du:dateUtc="2026-02-19T19:02:00Z">
        <w:r w:rsidR="00F136AE" w:rsidDel="000563F2">
          <w:delText>47</w:delText>
        </w:r>
        <w:r w:rsidDel="000563F2">
          <w:delText xml:space="preserve">% greater in </w:delText>
        </w:r>
      </w:del>
      <w:r>
        <w:rPr>
          <w:i/>
        </w:rPr>
        <w:t xml:space="preserve">M. </w:t>
      </w:r>
      <w:proofErr w:type="spellStart"/>
      <w:r>
        <w:rPr>
          <w:i/>
        </w:rPr>
        <w:t>racemosum</w:t>
      </w:r>
      <w:proofErr w:type="spellEnd"/>
      <w:r>
        <w:t xml:space="preserve"> </w:t>
      </w:r>
      <w:del w:id="330" w:author="Perkowski, Evan A" w:date="2026-02-20T10:11:00Z" w16du:dateUtc="2026-02-20T16:11:00Z">
        <w:r w:rsidDel="00E74E62">
          <w:delText>(</w:delText>
        </w:r>
        <w:r w:rsidDel="00E74E62">
          <w:rPr>
            <w:i/>
          </w:rPr>
          <w:delText>p</w:delText>
        </w:r>
        <w:r w:rsidDel="00E74E62">
          <w:delText xml:space="preserve">&lt;0.001, </w:delText>
        </w:r>
        <w:r w:rsidR="00BB7050" w:rsidDel="00E74E62">
          <w:delText>Table 4</w:delText>
        </w:r>
        <w:r w:rsidDel="00E74E62">
          <w:delText xml:space="preserve">; Fig. S2) </w:delText>
        </w:r>
      </w:del>
      <w:del w:id="331" w:author="Perkowski, Evan A" w:date="2026-02-19T13:02:00Z" w16du:dateUtc="2026-02-19T19:02:00Z">
        <w:r w:rsidR="00DB4E46" w:rsidDel="000563F2">
          <w:delText xml:space="preserve">in </w:delText>
        </w:r>
      </w:del>
      <w:ins w:id="332" w:author="Perkowski, Evan A" w:date="2026-02-19T13:02:00Z" w16du:dateUtc="2026-02-19T19:02:00Z">
        <w:r w:rsidR="000563F2">
          <w:t xml:space="preserve">for </w:t>
        </w:r>
      </w:ins>
      <w:r w:rsidR="00DB4E46">
        <w:t xml:space="preserve">measurements collected </w:t>
      </w:r>
      <w:r>
        <w:t xml:space="preserve">after </w:t>
      </w:r>
      <w:del w:id="333" w:author="Perkowski, Evan A" w:date="2026-02-20T10:11:00Z" w16du:dateUtc="2026-02-20T16:11:00Z">
        <w:r w:rsidDel="00E74E62">
          <w:delText xml:space="preserve">tree </w:delText>
        </w:r>
      </w:del>
      <w:r>
        <w:t>canopy closure</w:t>
      </w:r>
      <w:r w:rsidR="00E74E62">
        <w:t xml:space="preserve"> (</w:t>
      </w:r>
      <w:r w:rsidR="00E74E62">
        <w:rPr>
          <w:i/>
        </w:rPr>
        <w:t>p</w:t>
      </w:r>
      <w:r w:rsidR="00E74E62">
        <w:t>&lt;0.001 in both cases, Table 4; Fig. S2)</w:t>
      </w:r>
      <w:del w:id="334" w:author="Perkowski, Evan A" w:date="2026-02-19T13:03:00Z" w16du:dateUtc="2026-02-19T19:03:00Z">
        <w:r w:rsidDel="000563F2">
          <w:delText xml:space="preserve"> compared to before tree canopy closure</w:delText>
        </w:r>
      </w:del>
      <w:r>
        <w:t xml:space="preserve">. </w:t>
      </w:r>
      <w:proofErr w:type="spellStart"/>
      <w:r>
        <w:rPr>
          <w:i/>
        </w:rPr>
        <w:t>A</w:t>
      </w:r>
      <w:ins w:id="335" w:author="Perkowski, Evan A" w:date="2026-02-19T13:03:00Z" w16du:dateUtc="2026-02-19T19:03:00Z">
        <w:r w:rsidR="000563F2">
          <w:rPr>
            <w:i/>
          </w:rPr>
          <w:t>lliaria</w:t>
        </w:r>
      </w:ins>
      <w:proofErr w:type="spellEnd"/>
      <w:del w:id="336" w:author="Perkowski, Evan A" w:date="2026-02-19T13:03:00Z" w16du:dateUtc="2026-02-19T19:03:00Z">
        <w:r w:rsidDel="000563F2">
          <w:rPr>
            <w:i/>
          </w:rPr>
          <w:delText>.</w:delText>
        </w:r>
      </w:del>
      <w:r>
        <w:rPr>
          <w:i/>
        </w:rPr>
        <w:t xml:space="preserve"> petiolata</w:t>
      </w:r>
      <w:r>
        <w:t xml:space="preserve"> treatment had no effect on SPAD in either species (</w:t>
      </w:r>
      <w:r>
        <w:rPr>
          <w:i/>
        </w:rPr>
        <w:t>p</w:t>
      </w:r>
      <w:r>
        <w:t xml:space="preserve">&gt;0.05 in both cases, Table </w:t>
      </w:r>
      <w:r w:rsidR="00BB7050">
        <w:t>4</w:t>
      </w:r>
      <w:r>
        <w:t>)</w:t>
      </w:r>
      <w:ins w:id="337" w:author="Perkowski, Evan A" w:date="2026-02-19T13:03:00Z" w16du:dateUtc="2026-02-19T19:03:00Z">
        <w:r w:rsidR="000563F2">
          <w:t xml:space="preserve"> regardless of canopy status (</w:t>
        </w:r>
        <w:r w:rsidR="000563F2">
          <w:rPr>
            <w:i/>
            <w:iCs/>
          </w:rPr>
          <w:t>A. petiolata</w:t>
        </w:r>
        <w:r w:rsidR="000563F2">
          <w:t xml:space="preserve">-by-canopy interaction: </w:t>
        </w:r>
        <w:r w:rsidR="000563F2">
          <w:rPr>
            <w:i/>
            <w:iCs/>
          </w:rPr>
          <w:t>p</w:t>
        </w:r>
        <w:r w:rsidR="000563F2">
          <w:t>&gt;0.05 in both cases; Table 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59F4C6C" w:rsidR="00166FFE" w:rsidRDefault="0001541A">
            <w:pPr>
              <w:jc w:val="right"/>
            </w:pPr>
            <w:r>
              <w:t>5.</w:t>
            </w:r>
            <w:r w:rsidR="00CF649D">
              <w:t>790</w:t>
            </w:r>
          </w:p>
        </w:tc>
        <w:tc>
          <w:tcPr>
            <w:tcW w:w="945" w:type="dxa"/>
            <w:tcMar>
              <w:top w:w="100" w:type="dxa"/>
              <w:left w:w="100" w:type="dxa"/>
              <w:bottom w:w="100" w:type="dxa"/>
              <w:right w:w="100" w:type="dxa"/>
            </w:tcMar>
          </w:tcPr>
          <w:p w14:paraId="000000B5" w14:textId="0BD349C7" w:rsidR="00166FFE" w:rsidRDefault="0001541A">
            <w:pPr>
              <w:jc w:val="right"/>
              <w:rPr>
                <w:b/>
              </w:rPr>
            </w:pPr>
            <w:r>
              <w:rPr>
                <w:b/>
              </w:rPr>
              <w:t>0.01</w:t>
            </w:r>
            <w:r w:rsidR="00CF649D">
              <w:rPr>
                <w:b/>
              </w:rPr>
              <w:t>6</w:t>
            </w:r>
          </w:p>
        </w:tc>
        <w:tc>
          <w:tcPr>
            <w:tcW w:w="1065" w:type="dxa"/>
            <w:tcMar>
              <w:top w:w="100" w:type="dxa"/>
              <w:left w:w="100" w:type="dxa"/>
              <w:bottom w:w="100" w:type="dxa"/>
              <w:right w:w="100" w:type="dxa"/>
            </w:tcMar>
          </w:tcPr>
          <w:p w14:paraId="000000B6" w14:textId="434F2672" w:rsidR="00166FFE" w:rsidRDefault="00022DE0">
            <w:pPr>
              <w:jc w:val="right"/>
            </w:pPr>
            <w:r>
              <w:t>9.</w:t>
            </w:r>
            <w:r w:rsidR="00CF649D">
              <w:t>280</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3E3CD532" w:rsidR="00166FFE" w:rsidRDefault="00022DE0">
            <w:pPr>
              <w:jc w:val="right"/>
            </w:pPr>
            <w:r>
              <w:t>7.</w:t>
            </w:r>
            <w:r w:rsidR="00671348">
              <w:t>452</w:t>
            </w:r>
          </w:p>
        </w:tc>
        <w:tc>
          <w:tcPr>
            <w:tcW w:w="900" w:type="dxa"/>
            <w:tcMar>
              <w:top w:w="100" w:type="dxa"/>
              <w:left w:w="100" w:type="dxa"/>
              <w:bottom w:w="100" w:type="dxa"/>
              <w:right w:w="100" w:type="dxa"/>
            </w:tcMar>
          </w:tcPr>
          <w:p w14:paraId="000000B9" w14:textId="6CC9161A" w:rsidR="00166FFE" w:rsidRDefault="00022DE0">
            <w:pPr>
              <w:jc w:val="right"/>
              <w:rPr>
                <w:b/>
              </w:rPr>
            </w:pPr>
            <w:r>
              <w:rPr>
                <w:b/>
              </w:rPr>
              <w:t>0.00</w:t>
            </w:r>
            <w:r w:rsidR="00671348">
              <w:rPr>
                <w:b/>
              </w:rPr>
              <w:t>6</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2DA2EEC7" w:rsidR="00166FFE" w:rsidRDefault="0001541A">
            <w:pPr>
              <w:jc w:val="right"/>
            </w:pPr>
            <w:r>
              <w:t>2</w:t>
            </w:r>
            <w:r w:rsidR="00CF649D">
              <w:t>48.591</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3A1EA2BA" w:rsidR="00166FFE" w:rsidRDefault="00022DE0">
            <w:pPr>
              <w:jc w:val="right"/>
            </w:pPr>
            <w:r>
              <w:t>13</w:t>
            </w:r>
            <w:r w:rsidR="00CF649D">
              <w:t>2.846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49A94BA7" w:rsidR="00166FFE" w:rsidRDefault="00671348">
            <w:pPr>
              <w:jc w:val="right"/>
            </w:pPr>
            <w:r>
              <w:t>7.336</w:t>
            </w:r>
          </w:p>
        </w:tc>
        <w:tc>
          <w:tcPr>
            <w:tcW w:w="900" w:type="dxa"/>
            <w:tcMar>
              <w:top w:w="100" w:type="dxa"/>
              <w:left w:w="100" w:type="dxa"/>
              <w:bottom w:w="100" w:type="dxa"/>
              <w:right w:w="100" w:type="dxa"/>
            </w:tcMar>
          </w:tcPr>
          <w:p w14:paraId="000000C3" w14:textId="7E487471" w:rsidR="00166FFE" w:rsidRDefault="00022DE0">
            <w:pPr>
              <w:jc w:val="right"/>
              <w:rPr>
                <w:b/>
              </w:rPr>
            </w:pPr>
            <w:r>
              <w:rPr>
                <w:b/>
              </w:rPr>
              <w:t>0.0</w:t>
            </w:r>
            <w:r w:rsidR="00671348">
              <w:rPr>
                <w:b/>
              </w:rPr>
              <w:t>07</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106B7440" w:rsidR="00166FFE" w:rsidRDefault="0001541A">
            <w:pPr>
              <w:jc w:val="right"/>
            </w:pPr>
            <w:r>
              <w:t>0.</w:t>
            </w:r>
            <w:r w:rsidR="00CF649D">
              <w:t>301</w:t>
            </w:r>
          </w:p>
        </w:tc>
        <w:tc>
          <w:tcPr>
            <w:tcW w:w="945" w:type="dxa"/>
            <w:tcBorders>
              <w:bottom w:val="single" w:sz="4" w:space="0" w:color="000000"/>
            </w:tcBorders>
            <w:tcMar>
              <w:top w:w="100" w:type="dxa"/>
              <w:left w:w="100" w:type="dxa"/>
              <w:bottom w:w="100" w:type="dxa"/>
              <w:right w:w="100" w:type="dxa"/>
            </w:tcMar>
          </w:tcPr>
          <w:p w14:paraId="000000C9" w14:textId="6F275F76" w:rsidR="00166FFE" w:rsidRDefault="0001541A">
            <w:pPr>
              <w:jc w:val="right"/>
            </w:pPr>
            <w:r>
              <w:t>0.58</w:t>
            </w:r>
            <w:r w:rsidR="00CF649D">
              <w:t>3</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4AE4110C" w:rsidR="00166FFE" w:rsidRDefault="00022DE0">
            <w:pPr>
              <w:jc w:val="right"/>
            </w:pPr>
            <w:r>
              <w:t>0.65</w:t>
            </w:r>
            <w:r w:rsidR="00CF649D">
              <w:t>6</w:t>
            </w:r>
          </w:p>
        </w:tc>
        <w:tc>
          <w:tcPr>
            <w:tcW w:w="1200" w:type="dxa"/>
            <w:tcBorders>
              <w:bottom w:val="single" w:sz="4" w:space="0" w:color="000000"/>
            </w:tcBorders>
            <w:tcMar>
              <w:top w:w="100" w:type="dxa"/>
              <w:left w:w="100" w:type="dxa"/>
              <w:bottom w:w="100" w:type="dxa"/>
              <w:right w:w="100" w:type="dxa"/>
            </w:tcMar>
          </w:tcPr>
          <w:p w14:paraId="000000CC" w14:textId="21B041BE" w:rsidR="00166FFE" w:rsidRDefault="00671348">
            <w:pPr>
              <w:jc w:val="right"/>
            </w:pPr>
            <w:r>
              <w:t>5.204</w:t>
            </w:r>
          </w:p>
        </w:tc>
        <w:tc>
          <w:tcPr>
            <w:tcW w:w="900" w:type="dxa"/>
            <w:tcBorders>
              <w:bottom w:val="single" w:sz="4" w:space="0" w:color="000000"/>
            </w:tcBorders>
            <w:tcMar>
              <w:top w:w="100" w:type="dxa"/>
              <w:left w:w="100" w:type="dxa"/>
              <w:bottom w:w="100" w:type="dxa"/>
              <w:right w:w="100" w:type="dxa"/>
            </w:tcMar>
          </w:tcPr>
          <w:p w14:paraId="000000CD" w14:textId="58AC2FC1" w:rsidR="00166FFE" w:rsidRDefault="00022DE0">
            <w:pPr>
              <w:jc w:val="right"/>
              <w:rPr>
                <w:b/>
              </w:rPr>
            </w:pPr>
            <w:r>
              <w:rPr>
                <w:b/>
              </w:rPr>
              <w:t>0.0</w:t>
            </w:r>
            <w:r w:rsidR="00671348">
              <w:rPr>
                <w:b/>
              </w:rPr>
              <w:t>23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598AB01D" w:rsidR="00166FFE" w:rsidRDefault="00DB71CE" w:rsidP="00964238">
      <w:pPr>
        <w:spacing w:line="360" w:lineRule="auto"/>
        <w:jc w:val="center"/>
        <w:rPr>
          <w:b/>
        </w:rPr>
      </w:pPr>
      <w:r>
        <w:rPr>
          <w:b/>
          <w:noProof/>
        </w:rPr>
        <w:drawing>
          <wp:inline distT="0" distB="0" distL="0" distR="0" wp14:anchorId="38933B7A" wp14:editId="370DC113">
            <wp:extent cx="3504901" cy="5476672"/>
            <wp:effectExtent l="0" t="0" r="635" b="0"/>
            <wp:docPr id="1310553572" name="Picture 2"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3572" name="Picture 2" descr="A collage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6017" cy="552529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7D2E6D04" w14:textId="5AF23285" w:rsidR="001D6947" w:rsidRPr="001D6947" w:rsidRDefault="00000000" w:rsidP="0065200A">
      <w:pPr>
        <w:spacing w:line="360" w:lineRule="auto"/>
        <w:rPr>
          <w:ins w:id="338" w:author="Perkowski, Evan A" w:date="2026-02-20T16:29:00Z" w16du:dateUtc="2026-02-20T22:29:00Z"/>
          <w:iCs/>
        </w:rPr>
      </w:pPr>
      <w:r>
        <w:t xml:space="preserve">In </w:t>
      </w:r>
      <w:r>
        <w:rPr>
          <w:i/>
        </w:rPr>
        <w:t>Trillium</w:t>
      </w:r>
      <w:r>
        <w:t xml:space="preserve"> spp., </w:t>
      </w:r>
      <w:ins w:id="339" w:author="Perkowski, Evan A" w:date="2026-02-18T18:12:00Z" w16du:dateUtc="2026-02-19T00:12:00Z">
        <w:r w:rsidR="004E55A4">
          <w:t xml:space="preserve">measurements collected after canopy closure exhibited significantly decreased </w:t>
        </w:r>
      </w:ins>
      <w:r>
        <w:rPr>
          <w:i/>
        </w:rPr>
        <w:t>V</w:t>
      </w:r>
      <w:r>
        <w:rPr>
          <w:vertAlign w:val="subscript"/>
        </w:rPr>
        <w:t>cmax25</w:t>
      </w:r>
      <w:ins w:id="340" w:author="Perkowski, Evan A" w:date="2026-02-18T18:13:00Z" w16du:dateUtc="2026-02-19T00:13:00Z">
        <w:r w:rsidR="004E55A4">
          <w:rPr>
            <w:vertAlign w:val="subscript"/>
          </w:rPr>
          <w:t xml:space="preserve"> </w:t>
        </w:r>
      </w:ins>
      <w:del w:id="341" w:author="Perkowski, Evan A" w:date="2026-02-18T18:13:00Z" w16du:dateUtc="2026-02-19T00:13:00Z">
        <w:r w:rsidDel="004E55A4">
          <w:delText xml:space="preserve"> decreased by 76% (</w:delText>
        </w:r>
        <w:r w:rsidDel="004E55A4">
          <w:rPr>
            <w:i/>
          </w:rPr>
          <w:delText>p</w:delText>
        </w:r>
        <w:r w:rsidDel="004E55A4">
          <w:delText xml:space="preserve">&lt;0.001, Table </w:delText>
        </w:r>
        <w:r w:rsidR="0049263D" w:rsidDel="004E55A4">
          <w:delText>5</w:delText>
        </w:r>
        <w:r w:rsidDel="004E55A4">
          <w:delText xml:space="preserve">; Fig. </w:delText>
        </w:r>
        <w:r w:rsidR="00733A8E" w:rsidDel="004E55A4">
          <w:delText>3</w:delText>
        </w:r>
        <w:r w:rsidR="0049263D" w:rsidDel="004E55A4">
          <w:delText>a</w:delText>
        </w:r>
        <w:r w:rsidDel="004E55A4">
          <w:delText xml:space="preserve">) </w:delText>
        </w:r>
      </w:del>
      <w:r>
        <w:t xml:space="preserve">and </w:t>
      </w:r>
      <w:r>
        <w:rPr>
          <w:i/>
        </w:rPr>
        <w:t>J</w:t>
      </w:r>
      <w:r>
        <w:rPr>
          <w:vertAlign w:val="subscript"/>
        </w:rPr>
        <w:t>max25</w:t>
      </w:r>
      <w:r>
        <w:t xml:space="preserve"> </w:t>
      </w:r>
      <w:del w:id="342" w:author="Perkowski, Evan A" w:date="2026-02-18T18:13:00Z" w16du:dateUtc="2026-02-19T00:13:00Z">
        <w:r w:rsidDel="004E55A4">
          <w:delText xml:space="preserve">decreased by 75% </w:delText>
        </w:r>
      </w:del>
      <w:r>
        <w:t>(</w:t>
      </w:r>
      <w:r>
        <w:rPr>
          <w:i/>
        </w:rPr>
        <w:t>p</w:t>
      </w:r>
      <w:r>
        <w:t>&lt;0.001</w:t>
      </w:r>
      <w:ins w:id="343" w:author="Perkowski, Evan A" w:date="2026-02-18T18:13:00Z" w16du:dateUtc="2026-02-19T00:13:00Z">
        <w:r w:rsidR="004E55A4">
          <w:t xml:space="preserve"> in both cases</w:t>
        </w:r>
      </w:ins>
      <w:r>
        <w:t xml:space="preserve">, Table </w:t>
      </w:r>
      <w:r w:rsidR="0049263D">
        <w:t>5</w:t>
      </w:r>
      <w:r>
        <w:t xml:space="preserve">; Fig. </w:t>
      </w:r>
      <w:r w:rsidR="00733A8E">
        <w:t>3</w:t>
      </w:r>
      <w:ins w:id="344" w:author="Perkowski, Evan A" w:date="2026-02-18T18:13:00Z" w16du:dateUtc="2026-02-19T00:13:00Z">
        <w:r w:rsidR="004E55A4">
          <w:t>a, 3</w:t>
        </w:r>
      </w:ins>
      <w:r w:rsidR="0049263D">
        <w:t>c</w:t>
      </w:r>
      <w:r>
        <w:t xml:space="preserve">) </w:t>
      </w:r>
      <w:del w:id="345" w:author="Perkowski, Evan A" w:date="2026-02-18T18:13:00Z" w16du:dateUtc="2026-02-19T00:13:00Z">
        <w:r w:rsidR="00DB4E46" w:rsidDel="004E55A4">
          <w:delText xml:space="preserve">in measurements collected after tree canopy closure </w:delText>
        </w:r>
      </w:del>
      <w:r w:rsidR="00DB4E46">
        <w:t xml:space="preserve">compared </w:t>
      </w:r>
      <w:ins w:id="346" w:author="Perkowski, Evan A" w:date="2026-02-18T18:13:00Z" w16du:dateUtc="2026-02-19T00:13:00Z">
        <w:r w:rsidR="004E55A4">
          <w:t xml:space="preserve">measurements collected </w:t>
        </w:r>
      </w:ins>
      <w:del w:id="347" w:author="Perkowski, Evan A" w:date="2026-02-18T18:13:00Z" w16du:dateUtc="2026-02-19T00:13:00Z">
        <w:r w:rsidR="00DB4E46" w:rsidDel="004E55A4">
          <w:delText xml:space="preserve">to </w:delText>
        </w:r>
      </w:del>
      <w:r w:rsidR="00DB4E46">
        <w:t xml:space="preserve">before </w:t>
      </w:r>
      <w:del w:id="348" w:author="Perkowski, Evan A" w:date="2026-02-20T10:14:00Z" w16du:dateUtc="2026-02-20T16:14:00Z">
        <w:r w:rsidR="00DB4E46" w:rsidDel="000511CF">
          <w:delText xml:space="preserve">tree </w:delText>
        </w:r>
      </w:del>
      <w:r w:rsidR="00DB4E46">
        <w:t>canopy closure</w:t>
      </w:r>
      <w:ins w:id="349" w:author="Perkowski, Evan A" w:date="2026-02-18T18:13:00Z" w16du:dateUtc="2026-02-19T00:13:00Z">
        <w:r w:rsidR="004E55A4">
          <w:t>, resulting in a significant increase</w:t>
        </w:r>
      </w:ins>
      <w:del w:id="350" w:author="Perkowski, Evan A" w:date="2026-02-18T18:13:00Z" w16du:dateUtc="2026-02-19T00:13:00Z">
        <w:r w:rsidDel="004E55A4">
          <w:delText xml:space="preserve">. These patterns resulted in a </w:delText>
        </w:r>
        <w:r w:rsidR="006F367E" w:rsidDel="004E55A4">
          <w:delText>6</w:delText>
        </w:r>
        <w:r w:rsidDel="004E55A4">
          <w:delText>% increase</w:delText>
        </w:r>
      </w:del>
      <w:r>
        <w:t xml:space="preserve"> in </w:t>
      </w:r>
      <w:r>
        <w:rPr>
          <w:i/>
        </w:rPr>
        <w:t>J</w:t>
      </w:r>
      <w:r>
        <w:rPr>
          <w:vertAlign w:val="subscript"/>
        </w:rPr>
        <w:t>max25</w:t>
      </w:r>
      <w:r>
        <w:t>:</w:t>
      </w:r>
      <w:r>
        <w:rPr>
          <w:i/>
        </w:rPr>
        <w:t>V</w:t>
      </w:r>
      <w:r>
        <w:rPr>
          <w:vertAlign w:val="subscript"/>
        </w:rPr>
        <w:t>cmax25</w:t>
      </w:r>
      <w:r>
        <w:t xml:space="preserve"> </w:t>
      </w:r>
      <w:ins w:id="351" w:author="Perkowski, Evan A" w:date="2026-02-18T18:13:00Z" w16du:dateUtc="2026-02-19T00:13:00Z">
        <w:r w:rsidR="004E55A4">
          <w:t>following</w:t>
        </w:r>
      </w:ins>
      <w:del w:id="352" w:author="Perkowski, Evan A" w:date="2026-02-18T18:13:00Z" w16du:dateUtc="2026-02-19T00:13:00Z">
        <w:r w:rsidDel="004E55A4">
          <w:delText>after</w:delText>
        </w:r>
      </w:del>
      <w:r>
        <w:t xml:space="preserve"> </w:t>
      </w:r>
      <w:del w:id="353" w:author="Perkowski, Evan A" w:date="2026-02-20T10:14:00Z" w16du:dateUtc="2026-02-20T16:14:00Z">
        <w:r w:rsidDel="000511CF">
          <w:delText xml:space="preserve">tree </w:delText>
        </w:r>
      </w:del>
      <w:r>
        <w:t xml:space="preserve">canopy closure </w:t>
      </w:r>
      <w:del w:id="354" w:author="Perkowski, Evan A" w:date="2026-02-18T18:13:00Z" w16du:dateUtc="2026-02-19T00:13:00Z">
        <w:r w:rsidDel="004E55A4">
          <w:delText xml:space="preserve">compared to before tree canopy closure </w:delText>
        </w:r>
      </w:del>
      <w:r>
        <w:t>(</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t>
      </w:r>
      <w:ins w:id="355" w:author="Perkowski, Evan A" w:date="2026-02-20T16:28:00Z" w16du:dateUtc="2026-02-20T22:28:00Z">
        <w:r w:rsidR="001D6947">
          <w:t xml:space="preserve">was unaffected </w:t>
        </w:r>
      </w:ins>
      <w:del w:id="356" w:author="Perkowski, Evan A" w:date="2026-02-20T16:28:00Z" w16du:dateUtc="2026-02-20T22:28:00Z">
        <w:r w:rsidR="00AB2C8F" w:rsidDel="001D6947">
          <w:delText xml:space="preserve">was </w:delText>
        </w:r>
        <w:r w:rsidR="0065200A" w:rsidDel="001D6947">
          <w:delText xml:space="preserve">marginally </w:delText>
        </w:r>
        <w:r w:rsidR="00AB2C8F" w:rsidDel="001D6947">
          <w:delText xml:space="preserve">reduced </w:delText>
        </w:r>
      </w:del>
      <w:del w:id="357" w:author="Perkowski, Evan A" w:date="2026-02-18T18:14:00Z" w16du:dateUtc="2026-02-19T00:14:00Z">
        <w:r w:rsidR="00AB2C8F" w:rsidDel="004E55A4">
          <w:delText>by</w:delText>
        </w:r>
        <w:r w:rsidR="00AB2C8F" w:rsidDel="004E55A4">
          <w:rPr>
            <w:iCs/>
          </w:rPr>
          <w:delText xml:space="preserve"> 7% </w:delText>
        </w:r>
      </w:del>
      <w:r w:rsidR="00AB2C8F">
        <w:rPr>
          <w:iCs/>
        </w:rPr>
        <w:t>(</w:t>
      </w:r>
      <w:r w:rsidR="00AB2C8F">
        <w:rPr>
          <w:i/>
          <w:iCs/>
        </w:rPr>
        <w:t>p</w:t>
      </w:r>
      <w:r w:rsidR="00AB2C8F">
        <w:t>=0.1</w:t>
      </w:r>
      <w:ins w:id="358" w:author="Perkowski, Evan A" w:date="2026-02-20T16:28:00Z" w16du:dateUtc="2026-02-20T22:28:00Z">
        <w:r w:rsidR="001D6947">
          <w:t>39</w:t>
        </w:r>
      </w:ins>
      <w:del w:id="359" w:author="Perkowski, Evan A" w:date="2026-02-20T16:28:00Z" w16du:dateUtc="2026-02-20T22:28:00Z">
        <w:r w:rsidR="00AB2C8F" w:rsidDel="001D6947">
          <w:delText>00</w:delText>
        </w:r>
      </w:del>
      <w:r w:rsidR="00AB2C8F">
        <w:t>; Table 5</w:t>
      </w:r>
      <w:del w:id="360" w:author="Perkowski, Evan A" w:date="2026-02-20T16:30:00Z" w16du:dateUtc="2026-02-20T22:30:00Z">
        <w:r w:rsidR="00AB2C8F" w:rsidDel="001D6947">
          <w:delText xml:space="preserve">; Fig. </w:delText>
        </w:r>
        <w:r w:rsidR="00733A8E" w:rsidDel="001D6947">
          <w:delText>3</w:delText>
        </w:r>
        <w:r w:rsidR="00AB2C8F" w:rsidDel="001D6947">
          <w:delText>a</w:delText>
        </w:r>
      </w:del>
      <w:r w:rsidR="00AB2C8F">
        <w:rPr>
          <w:iCs/>
        </w:rPr>
        <w:t xml:space="preserve">) </w:t>
      </w:r>
      <w:del w:id="361" w:author="Perkowski, Evan A" w:date="2026-02-20T16:29:00Z" w16du:dateUtc="2026-02-20T22:29:00Z">
        <w:r w:rsidR="00AB2C8F" w:rsidDel="001D6947">
          <w:rPr>
            <w:iCs/>
          </w:rPr>
          <w:delText xml:space="preserve">and </w:delText>
        </w:r>
      </w:del>
      <w:ins w:id="362" w:author="Perkowski, Evan A" w:date="2026-02-20T16:29:00Z" w16du:dateUtc="2026-02-20T22:29:00Z">
        <w:r w:rsidR="001D6947">
          <w:rPr>
            <w:iCs/>
          </w:rPr>
          <w:t xml:space="preserve">while </w:t>
        </w:r>
      </w:ins>
      <w:r w:rsidR="00AB2C8F">
        <w:rPr>
          <w:i/>
        </w:rPr>
        <w:t>J</w:t>
      </w:r>
      <w:r w:rsidR="00AB2C8F">
        <w:rPr>
          <w:iCs/>
          <w:vertAlign w:val="subscript"/>
        </w:rPr>
        <w:t>max25</w:t>
      </w:r>
      <w:r w:rsidR="00AB2C8F">
        <w:rPr>
          <w:iCs/>
        </w:rPr>
        <w:t xml:space="preserve"> was </w:t>
      </w:r>
      <w:ins w:id="363" w:author="Perkowski, Evan A" w:date="2026-02-18T18:14:00Z" w16du:dateUtc="2026-02-19T00:14:00Z">
        <w:r w:rsidR="004E55A4">
          <w:rPr>
            <w:iCs/>
          </w:rPr>
          <w:t xml:space="preserve">significantly </w:t>
        </w:r>
      </w:ins>
      <w:r w:rsidR="00AB2C8F">
        <w:rPr>
          <w:iCs/>
        </w:rPr>
        <w:t>reduced</w:t>
      </w:r>
      <w:del w:id="364" w:author="Perkowski, Evan A" w:date="2026-02-18T18:14:00Z" w16du:dateUtc="2026-02-19T00:14:00Z">
        <w:r w:rsidR="00AB2C8F" w:rsidDel="004E55A4">
          <w:rPr>
            <w:iCs/>
          </w:rPr>
          <w:delText xml:space="preserve"> by 10%</w:delText>
        </w:r>
      </w:del>
      <w:r w:rsidR="00AB2C8F">
        <w:rPr>
          <w:iCs/>
        </w:rPr>
        <w:t xml:space="preserve"> (</w:t>
      </w:r>
      <w:r w:rsidR="0065200A">
        <w:rPr>
          <w:i/>
        </w:rPr>
        <w:t>p</w:t>
      </w:r>
      <w:r w:rsidR="0065200A">
        <w:rPr>
          <w:iCs/>
        </w:rPr>
        <w:t>=0.021</w:t>
      </w:r>
      <w:r w:rsidR="0065200A">
        <w:rPr>
          <w:color w:val="0E101A"/>
        </w:rPr>
        <w:t>; Table 5</w:t>
      </w:r>
      <w:del w:id="365" w:author="Perkowski, Evan A" w:date="2026-02-20T16:30:00Z" w16du:dateUtc="2026-02-20T22:30:00Z">
        <w:r w:rsidR="0065200A" w:rsidDel="001D6947">
          <w:rPr>
            <w:color w:val="0E101A"/>
          </w:rPr>
          <w:delText xml:space="preserve">; Fig. </w:delText>
        </w:r>
        <w:r w:rsidR="00733A8E" w:rsidDel="001D6947">
          <w:rPr>
            <w:color w:val="0E101A"/>
          </w:rPr>
          <w:delText>3</w:delText>
        </w:r>
        <w:r w:rsidR="0065200A" w:rsidDel="001D6947">
          <w:rPr>
            <w:color w:val="0E101A"/>
          </w:rPr>
          <w:delText>c</w:delText>
        </w:r>
      </w:del>
      <w:r w:rsidR="00AB2C8F">
        <w:rPr>
          <w:iCs/>
        </w:rPr>
        <w:t xml:space="preserve">) compared to the </w:t>
      </w:r>
      <w:r w:rsidR="00AB2C8F">
        <w:rPr>
          <w:i/>
        </w:rPr>
        <w:t>A. petiolata</w:t>
      </w:r>
      <w:r w:rsidR="00AB2C8F">
        <w:rPr>
          <w:iCs/>
        </w:rPr>
        <w:t xml:space="preserve">-weeded treatment, leading to </w:t>
      </w:r>
      <w:r w:rsidR="0065200A">
        <w:rPr>
          <w:iCs/>
        </w:rPr>
        <w:t>a</w:t>
      </w:r>
      <w:ins w:id="366" w:author="Perkowski, Evan A" w:date="2026-02-18T18:14:00Z" w16du:dateUtc="2026-02-19T00:14:00Z">
        <w:r w:rsidR="004E55A4">
          <w:rPr>
            <w:iCs/>
          </w:rPr>
          <w:t xml:space="preserve"> </w:t>
        </w:r>
      </w:ins>
      <w:ins w:id="367" w:author="Perkowski, Evan A" w:date="2026-02-20T16:39:00Z" w16du:dateUtc="2026-02-20T22:39:00Z">
        <w:r w:rsidR="00372CE6">
          <w:rPr>
            <w:iCs/>
          </w:rPr>
          <w:t xml:space="preserve">marginal </w:t>
        </w:r>
      </w:ins>
      <w:del w:id="368" w:author="Perkowski, Evan A" w:date="2026-02-18T18:14:00Z" w16du:dateUtc="2026-02-19T00:14:00Z">
        <w:r w:rsidR="0065200A" w:rsidDel="004E55A4">
          <w:rPr>
            <w:iCs/>
          </w:rPr>
          <w:delText xml:space="preserve"> 3</w:delText>
        </w:r>
        <w:r w:rsidR="00AB2C8F" w:rsidDel="004E55A4">
          <w:rPr>
            <w:iCs/>
          </w:rPr>
          <w:delText xml:space="preserve">% </w:delText>
        </w:r>
      </w:del>
      <w:r w:rsidR="0065200A">
        <w:rPr>
          <w:iCs/>
        </w:rPr>
        <w:t>de</w:t>
      </w:r>
      <w:r w:rsidR="00AB2C8F">
        <w:rPr>
          <w:iCs/>
        </w:rPr>
        <w:t>c</w:t>
      </w:r>
      <w:ins w:id="369" w:author="Perkowski, Evan A" w:date="2026-02-18T18:14:00Z" w16du:dateUtc="2026-02-19T00:14:00Z">
        <w:r w:rsidR="004E55A4">
          <w:rPr>
            <w:iCs/>
          </w:rPr>
          <w:t>line</w:t>
        </w:r>
      </w:ins>
      <w:del w:id="370" w:author="Perkowski, Evan A" w:date="2026-02-18T18:14:00Z" w16du:dateUtc="2026-02-19T00:14:00Z">
        <w:r w:rsidR="00AB2C8F" w:rsidDel="004E55A4">
          <w:rPr>
            <w:iCs/>
          </w:rPr>
          <w:delText>rease</w:delText>
        </w:r>
      </w:del>
      <w:r w:rsidR="00AB2C8F">
        <w:rPr>
          <w:iCs/>
        </w:rPr>
        <w:t xml:space="preserv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w:t>
      </w:r>
      <w:r w:rsidR="00372CE6">
        <w:rPr>
          <w:iCs/>
        </w:rPr>
        <w:t>5</w:t>
      </w:r>
      <w:r w:rsidR="0065200A">
        <w:rPr>
          <w:iCs/>
        </w:rPr>
        <w:t>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w:t>
      </w:r>
      <w:ins w:id="371" w:author="Perkowski, Evan A" w:date="2026-02-20T16:29:00Z" w16du:dateUtc="2026-02-20T22:29:00Z">
        <w:r w:rsidR="001D6947">
          <w:rPr>
            <w:iCs/>
          </w:rPr>
          <w:t xml:space="preserve">A significant interaction between </w:t>
        </w:r>
        <w:r w:rsidR="001D6947">
          <w:rPr>
            <w:i/>
          </w:rPr>
          <w:t>A. petiolata</w:t>
        </w:r>
        <w:r w:rsidR="001D6947">
          <w:rPr>
            <w:iCs/>
          </w:rPr>
          <w:t xml:space="preserve"> treatment and canopy status for </w:t>
        </w:r>
        <w:r w:rsidR="001D6947">
          <w:rPr>
            <w:i/>
          </w:rPr>
          <w:t>V</w:t>
        </w:r>
        <w:r w:rsidR="001D6947">
          <w:rPr>
            <w:iCs/>
            <w:vertAlign w:val="subscript"/>
          </w:rPr>
          <w:t>cmax25</w:t>
        </w:r>
        <w:r w:rsidR="001D6947">
          <w:rPr>
            <w:iCs/>
          </w:rPr>
          <w:t xml:space="preserve"> (</w:t>
        </w:r>
        <w:r w:rsidR="001D6947">
          <w:rPr>
            <w:i/>
          </w:rPr>
          <w:t>p</w:t>
        </w:r>
        <w:r w:rsidR="001D6947">
          <w:rPr>
            <w:iCs/>
          </w:rPr>
          <w:t xml:space="preserve">=0.032; Table 5; Fig. </w:t>
        </w:r>
      </w:ins>
      <w:ins w:id="372" w:author="Perkowski, Evan A" w:date="2026-02-20T16:30:00Z" w16du:dateUtc="2026-02-20T22:30:00Z">
        <w:r w:rsidR="001D6947">
          <w:rPr>
            <w:iCs/>
          </w:rPr>
          <w:t xml:space="preserve">3a) and </w:t>
        </w:r>
        <w:r w:rsidR="001D6947">
          <w:rPr>
            <w:i/>
          </w:rPr>
          <w:t>J</w:t>
        </w:r>
        <w:r w:rsidR="001D6947">
          <w:rPr>
            <w:iCs/>
            <w:vertAlign w:val="subscript"/>
          </w:rPr>
          <w:t>max25</w:t>
        </w:r>
        <w:r w:rsidR="001D6947">
          <w:rPr>
            <w:iCs/>
          </w:rPr>
          <w:t xml:space="preserve"> (</w:t>
        </w:r>
      </w:ins>
      <w:ins w:id="373" w:author="Perkowski, Evan A" w:date="2026-02-20T16:38:00Z" w16du:dateUtc="2026-02-20T22:38:00Z">
        <w:r w:rsidR="001D6947" w:rsidRPr="001D6947">
          <w:rPr>
            <w:i/>
          </w:rPr>
          <w:t>p</w:t>
        </w:r>
        <w:r w:rsidR="001D6947">
          <w:rPr>
            <w:iCs/>
          </w:rPr>
          <w:t>=</w:t>
        </w:r>
        <w:r w:rsidR="001D6947" w:rsidRPr="001D6947">
          <w:rPr>
            <w:iCs/>
          </w:rPr>
          <w:t>0</w:t>
        </w:r>
        <w:r w:rsidR="001D6947">
          <w:rPr>
            <w:iCs/>
          </w:rPr>
          <w:t>.014; Table 5; Fig. 3c</w:t>
        </w:r>
      </w:ins>
      <w:ins w:id="374" w:author="Perkowski, Evan A" w:date="2026-02-20T16:30:00Z" w16du:dateUtc="2026-02-20T22:30:00Z">
        <w:r w:rsidR="001D6947">
          <w:rPr>
            <w:iCs/>
          </w:rPr>
          <w:t>)</w:t>
        </w:r>
      </w:ins>
      <w:ins w:id="375" w:author="Perkowski, Evan A" w:date="2026-02-20T16:38:00Z" w16du:dateUtc="2026-02-20T22:38:00Z">
        <w:r w:rsidR="001D6947">
          <w:rPr>
            <w:iCs/>
          </w:rPr>
          <w:t xml:space="preserve"> indicated stronger </w:t>
        </w:r>
        <w:r w:rsidR="001D6947">
          <w:rPr>
            <w:i/>
          </w:rPr>
          <w:t>A. petiolata</w:t>
        </w:r>
        <w:r w:rsidR="001D6947">
          <w:rPr>
            <w:iCs/>
          </w:rPr>
          <w:t xml:space="preserve"> effects aft</w:t>
        </w:r>
      </w:ins>
      <w:ins w:id="376" w:author="Perkowski, Evan A" w:date="2026-02-20T16:39:00Z" w16du:dateUtc="2026-02-20T22:39:00Z">
        <w:r w:rsidR="001D6947">
          <w:rPr>
            <w:iCs/>
          </w:rPr>
          <w:t>er tree canopy closure</w:t>
        </w:r>
      </w:ins>
      <w:r w:rsidR="001D6947">
        <w:rPr>
          <w:iCs/>
        </w:rPr>
        <w:t>.</w:t>
      </w:r>
    </w:p>
    <w:p w14:paraId="5AC66A86" w14:textId="32A9A007" w:rsidR="0065200A" w:rsidRPr="0065200A" w:rsidDel="00372CE6" w:rsidRDefault="0065200A" w:rsidP="0065200A">
      <w:pPr>
        <w:spacing w:line="360" w:lineRule="auto"/>
        <w:rPr>
          <w:del w:id="377" w:author="Perkowski, Evan A" w:date="2026-02-20T16:39:00Z" w16du:dateUtc="2026-02-20T22:39:00Z"/>
        </w:rPr>
      </w:pPr>
      <w:del w:id="378" w:author="Perkowski, Evan A" w:date="2026-02-20T16:39:00Z" w16du:dateUtc="2026-02-20T22:39:00Z">
        <w:r w:rsidDel="00372CE6">
          <w:rPr>
            <w:iCs/>
          </w:rPr>
          <w:delText xml:space="preserve">The </w:delText>
        </w:r>
        <w:r w:rsidR="00035B31" w:rsidDel="00372CE6">
          <w:rPr>
            <w:iCs/>
          </w:rPr>
          <w:delText>e</w:delText>
        </w:r>
        <w:r w:rsidDel="00372CE6">
          <w:rPr>
            <w:iCs/>
          </w:rPr>
          <w:delText xml:space="preserve">ffects of </w:delText>
        </w:r>
        <w:r w:rsidDel="00372CE6">
          <w:rPr>
            <w:i/>
          </w:rPr>
          <w:delText>A. petiolata</w:delText>
        </w:r>
        <w:r w:rsidDel="00372CE6">
          <w:rPr>
            <w:iCs/>
          </w:rPr>
          <w:delText xml:space="preserve"> treatment on </w:delText>
        </w:r>
        <w:r w:rsidDel="00372CE6">
          <w:rPr>
            <w:i/>
          </w:rPr>
          <w:delText>V</w:delText>
        </w:r>
        <w:r w:rsidDel="00372CE6">
          <w:rPr>
            <w:iCs/>
            <w:vertAlign w:val="subscript"/>
          </w:rPr>
          <w:delText>cmax25</w:delText>
        </w:r>
        <w:r w:rsidDel="00372CE6">
          <w:rPr>
            <w:iCs/>
          </w:rPr>
          <w:delText xml:space="preserve"> and </w:delText>
        </w:r>
        <w:r w:rsidDel="00372CE6">
          <w:rPr>
            <w:i/>
          </w:rPr>
          <w:delText>J</w:delText>
        </w:r>
        <w:r w:rsidDel="00372CE6">
          <w:rPr>
            <w:iCs/>
            <w:vertAlign w:val="subscript"/>
          </w:rPr>
          <w:delText>max25</w:delText>
        </w:r>
        <w:r w:rsidDel="00372CE6">
          <w:rPr>
            <w:iCs/>
          </w:rPr>
          <w:delText xml:space="preserve"> </w:delText>
        </w:r>
      </w:del>
      <w:del w:id="379" w:author="Perkowski, Evan A" w:date="2026-02-18T18:14:00Z" w16du:dateUtc="2026-02-19T00:14:00Z">
        <w:r w:rsidDel="00F03A63">
          <w:delText xml:space="preserve">were </w:delText>
        </w:r>
        <w:r w:rsidR="00EA4B42" w:rsidDel="00F03A63">
          <w:delText>due to</w:delText>
        </w:r>
        <w:r w:rsidDel="00F03A63">
          <w:delText xml:space="preserve"> significant </w:delText>
        </w:r>
        <w:r w:rsidR="00EA4B42" w:rsidDel="00F03A63">
          <w:delText xml:space="preserve">treatment </w:delText>
        </w:r>
        <w:r w:rsidDel="00F03A63">
          <w:delText>effects on both traits</w:delText>
        </w:r>
        <w:r w:rsidR="00DB4E46" w:rsidDel="00F03A63">
          <w:delText xml:space="preserve"> when measurements were collected</w:delText>
        </w:r>
        <w:r w:rsidDel="00F03A63">
          <w:delText xml:space="preserve"> </w:delText>
        </w:r>
      </w:del>
      <w:del w:id="380" w:author="Perkowski, Evan A" w:date="2026-02-20T16:39:00Z" w16du:dateUtc="2026-02-20T22:39:00Z">
        <w:r w:rsidDel="00372CE6">
          <w:delText xml:space="preserve">after </w:delText>
        </w:r>
      </w:del>
      <w:del w:id="381" w:author="Perkowski, Evan A" w:date="2026-02-20T10:14:00Z" w16du:dateUtc="2026-02-20T16:14:00Z">
        <w:r w:rsidDel="000511CF">
          <w:delText xml:space="preserve">tree </w:delText>
        </w:r>
      </w:del>
      <w:del w:id="382" w:author="Perkowski, Evan A" w:date="2026-02-20T16:39:00Z" w16du:dateUtc="2026-02-20T22:39:00Z">
        <w:r w:rsidDel="00372CE6">
          <w:delText>canopy closure</w:delText>
        </w:r>
      </w:del>
      <w:del w:id="383" w:author="Perkowski, Evan A" w:date="2026-02-18T18:14:00Z" w16du:dateUtc="2026-02-19T00:14:00Z">
        <w:r w:rsidDel="00F03A63">
          <w:delText>, with no</w:delText>
        </w:r>
        <w:r w:rsidR="00EA4B42" w:rsidDel="00F03A63">
          <w:delText xml:space="preserve"> treatment</w:delText>
        </w:r>
        <w:r w:rsidDel="00F03A63">
          <w:delText xml:space="preserve"> effect </w:delText>
        </w:r>
        <w:r w:rsidR="00EA4B42" w:rsidDel="00F03A63">
          <w:delText xml:space="preserve">detected for </w:delText>
        </w:r>
        <w:r w:rsidDel="00F03A63">
          <w:delText xml:space="preserve">either of these traits </w:delText>
        </w:r>
        <w:r w:rsidR="00EA4B42" w:rsidDel="00F03A63">
          <w:delText>prior to</w:delText>
        </w:r>
        <w:r w:rsidDel="00F03A63">
          <w:delText xml:space="preserve"> tree canopy closure</w:delText>
        </w:r>
      </w:del>
      <w:del w:id="384" w:author="Perkowski, Evan A" w:date="2026-02-20T16:39:00Z" w16du:dateUtc="2026-02-20T22:39:00Z">
        <w:r w:rsidDel="00372CE6">
          <w:delText xml:space="preserve"> (</w:delText>
        </w:r>
        <w:r w:rsidDel="00372CE6">
          <w:rPr>
            <w:i/>
            <w:iCs/>
          </w:rPr>
          <w:delText>A. petiolata</w:delText>
        </w:r>
        <w:r w:rsidDel="00372CE6">
          <w:delText xml:space="preserve"> treatment-by-canopy status interaction: </w:delText>
        </w:r>
        <w:r w:rsidDel="00372CE6">
          <w:rPr>
            <w:i/>
            <w:iCs/>
          </w:rPr>
          <w:delText>p</w:delText>
        </w:r>
        <w:r w:rsidDel="00372CE6">
          <w:delText xml:space="preserve">&lt;0.05 in both cases; Table 5; Fig. </w:delText>
        </w:r>
        <w:r w:rsidR="00733A8E" w:rsidDel="00372CE6">
          <w:delText>3</w:delText>
        </w:r>
        <w:r w:rsidDel="00372CE6">
          <w:delText xml:space="preserve">a, </w:delText>
        </w:r>
        <w:r w:rsidR="00733A8E" w:rsidDel="00372CE6">
          <w:delText>3</w:delText>
        </w:r>
        <w:r w:rsidDel="00372CE6">
          <w:delText>c).</w:delText>
        </w:r>
      </w:del>
    </w:p>
    <w:p w14:paraId="000000D6" w14:textId="030818D1"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w:t>
      </w:r>
      <w:ins w:id="385" w:author="Perkowski, Evan A" w:date="2026-02-18T18:14:00Z" w16du:dateUtc="2026-02-19T00:14:00Z">
        <w:r w:rsidR="00F03A63">
          <w:t xml:space="preserve"> measurements collected after canopy closure </w:t>
        </w:r>
      </w:ins>
      <w:ins w:id="386" w:author="Perkowski, Evan A" w:date="2026-02-18T18:15:00Z" w16du:dateUtc="2026-02-19T00:15:00Z">
        <w:r w:rsidR="00F03A63">
          <w:t>demonstrated significantly decreased</w:t>
        </w:r>
      </w:ins>
      <w:r>
        <w:t xml:space="preserve"> </w:t>
      </w:r>
      <w:r>
        <w:rPr>
          <w:i/>
        </w:rPr>
        <w:t>V</w:t>
      </w:r>
      <w:r>
        <w:rPr>
          <w:vertAlign w:val="subscript"/>
        </w:rPr>
        <w:t>cmax25</w:t>
      </w:r>
      <w:r>
        <w:t xml:space="preserve"> </w:t>
      </w:r>
      <w:del w:id="387" w:author="Perkowski, Evan A" w:date="2026-02-18T18:15:00Z" w16du:dateUtc="2026-02-19T00:15:00Z">
        <w:r w:rsidR="00035B31" w:rsidDel="00F03A63">
          <w:delText xml:space="preserve">decreased by 56% </w:delText>
        </w:r>
        <w:r w:rsidDel="00F03A63">
          <w:delText>(</w:delText>
        </w:r>
        <w:r w:rsidDel="00F03A63">
          <w:rPr>
            <w:i/>
          </w:rPr>
          <w:delText>p</w:delText>
        </w:r>
        <w:r w:rsidDel="00F03A63">
          <w:delText xml:space="preserve">&lt;0.001, Table </w:delText>
        </w:r>
        <w:r w:rsidR="0049263D" w:rsidDel="00F03A63">
          <w:delText>5</w:delText>
        </w:r>
        <w:r w:rsidDel="00F03A63">
          <w:delText xml:space="preserve">; Fig. </w:delText>
        </w:r>
        <w:r w:rsidR="00733A8E" w:rsidDel="00F03A63">
          <w:delText>3</w:delText>
        </w:r>
        <w:r w:rsidR="0049263D" w:rsidDel="00F03A63">
          <w:delText>b</w:delText>
        </w:r>
        <w:r w:rsidDel="00F03A63">
          <w:delText xml:space="preserve">) </w:delText>
        </w:r>
      </w:del>
      <w:r>
        <w:t xml:space="preserve">and </w:t>
      </w:r>
      <w:r>
        <w:rPr>
          <w:i/>
        </w:rPr>
        <w:t>J</w:t>
      </w:r>
      <w:r>
        <w:rPr>
          <w:vertAlign w:val="subscript"/>
        </w:rPr>
        <w:t>max25</w:t>
      </w:r>
      <w:r>
        <w:t xml:space="preserve"> </w:t>
      </w:r>
      <w:del w:id="388" w:author="Perkowski, Evan A" w:date="2026-02-18T18:15:00Z" w16du:dateUtc="2026-02-19T00:15:00Z">
        <w:r w:rsidR="00035B31" w:rsidDel="00F03A63">
          <w:delText xml:space="preserve">decreased by 57% </w:delText>
        </w:r>
      </w:del>
      <w:r>
        <w:t>(</w:t>
      </w:r>
      <w:r>
        <w:rPr>
          <w:i/>
        </w:rPr>
        <w:t>p</w:t>
      </w:r>
      <w:r>
        <w:t>&lt;0.001</w:t>
      </w:r>
      <w:ins w:id="389" w:author="Perkowski, Evan A" w:date="2026-02-18T18:15:00Z" w16du:dateUtc="2026-02-19T00:15:00Z">
        <w:r w:rsidR="00F03A63">
          <w:t xml:space="preserve"> in both cases</w:t>
        </w:r>
      </w:ins>
      <w:r>
        <w:t xml:space="preserve">, Table </w:t>
      </w:r>
      <w:r w:rsidR="0049263D">
        <w:t>5</w:t>
      </w:r>
      <w:r>
        <w:t xml:space="preserve">; Fig. </w:t>
      </w:r>
      <w:r w:rsidR="00733A8E">
        <w:t>3</w:t>
      </w:r>
      <w:ins w:id="390" w:author="Perkowski, Evan A" w:date="2026-02-18T18:15:00Z" w16du:dateUtc="2026-02-19T00:15:00Z">
        <w:r w:rsidR="00F03A63">
          <w:t>b, 3</w:t>
        </w:r>
      </w:ins>
      <w:r w:rsidR="0049263D">
        <w:t>d</w:t>
      </w:r>
      <w:r>
        <w:t xml:space="preserve">) </w:t>
      </w:r>
      <w:del w:id="391" w:author="Perkowski, Evan A" w:date="2026-02-18T18:15:00Z" w16du:dateUtc="2026-02-19T00:15:00Z">
        <w:r w:rsidR="00DB4E46" w:rsidDel="00F03A63">
          <w:delText xml:space="preserve">in measurements collected </w:delText>
        </w:r>
        <w:r w:rsidDel="00F03A63">
          <w:delText>after tree canopy closure</w:delText>
        </w:r>
        <w:r w:rsidR="000E238C" w:rsidDel="00F03A63">
          <w:delText xml:space="preserve"> </w:delText>
        </w:r>
      </w:del>
      <w:r w:rsidR="000E238C">
        <w:t xml:space="preserve">compared to </w:t>
      </w:r>
      <w:r w:rsidR="00EA4B42">
        <w:t>measurements</w:t>
      </w:r>
      <w:r w:rsidR="000E238C">
        <w:t xml:space="preserve"> collected before </w:t>
      </w:r>
      <w:del w:id="392" w:author="Perkowski, Evan A" w:date="2026-02-20T10:14:00Z" w16du:dateUtc="2026-02-20T16:14:00Z">
        <w:r w:rsidR="000E238C" w:rsidDel="000511CF">
          <w:delText xml:space="preserve">tree </w:delText>
        </w:r>
      </w:del>
      <w:r w:rsidR="000E238C">
        <w:t>canopy closure</w:t>
      </w:r>
      <w:ins w:id="393" w:author="Perkowski, Evan A" w:date="2026-02-18T18:15:00Z" w16du:dateUtc="2026-02-19T00:15:00Z">
        <w:r w:rsidR="00F03A63">
          <w:t xml:space="preserve">. </w:t>
        </w:r>
      </w:ins>
      <w:del w:id="394" w:author="Perkowski, Evan A" w:date="2026-02-18T18:15:00Z" w16du:dateUtc="2026-02-19T00:15:00Z">
        <w:r w:rsidDel="00F03A63">
          <w:delText xml:space="preserve">, while </w:delText>
        </w:r>
      </w:del>
      <w:r>
        <w:rPr>
          <w:i/>
        </w:rPr>
        <w:t>J</w:t>
      </w:r>
      <w:r>
        <w:rPr>
          <w:vertAlign w:val="subscript"/>
        </w:rPr>
        <w:t>max25</w:t>
      </w:r>
      <w:r>
        <w:t>:</w:t>
      </w:r>
      <w:r>
        <w:rPr>
          <w:i/>
        </w:rPr>
        <w:t>V</w:t>
      </w:r>
      <w:r>
        <w:rPr>
          <w:vertAlign w:val="subscript"/>
        </w:rPr>
        <w:t>cmax25</w:t>
      </w:r>
      <w:r>
        <w:t xml:space="preserve"> </w:t>
      </w:r>
      <w:del w:id="395" w:author="Perkowski, Evan A" w:date="2026-02-20T10:15:00Z" w16du:dateUtc="2026-02-20T16:15:00Z">
        <w:r w:rsidR="000E238C" w:rsidDel="000511CF">
          <w:delText>did not change between the two measurement periods</w:delText>
        </w:r>
      </w:del>
      <w:ins w:id="396" w:author="Perkowski, Evan A" w:date="2026-02-20T10:15:00Z" w16du:dateUtc="2026-02-20T16:15:00Z">
        <w:r w:rsidR="000511CF">
          <w:t>was not altered by canopy status</w:t>
        </w:r>
      </w:ins>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proofErr w:type="spellStart"/>
      <w:r>
        <w:rPr>
          <w:i/>
        </w:rPr>
        <w:t>A</w:t>
      </w:r>
      <w:r w:rsidR="00187A0A">
        <w:rPr>
          <w:i/>
        </w:rPr>
        <w:t>lliaria</w:t>
      </w:r>
      <w:proofErr w:type="spellEnd"/>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ins w:id="397" w:author="Perkowski, Evan A" w:date="2026-02-18T18:16:00Z" w16du:dateUtc="2026-02-19T00:16:00Z">
        <w:r w:rsidR="00F03A63">
          <w:t xml:space="preserve"> regardless of canopy status</w:t>
        </w:r>
      </w:ins>
      <w:ins w:id="398" w:author="Perkowski, Evan A" w:date="2026-02-19T13:10:00Z" w16du:dateUtc="2026-02-19T19:10:00Z">
        <w:r w:rsidR="000950CD">
          <w:t xml:space="preserve"> (</w:t>
        </w:r>
        <w:r w:rsidR="000950CD">
          <w:rPr>
            <w:i/>
            <w:iCs/>
          </w:rPr>
          <w:t>A. petiolata</w:t>
        </w:r>
        <w:r w:rsidR="000950CD">
          <w:t xml:space="preserve"> treatment-by-canopy status interaction: </w:t>
        </w:r>
        <w:r w:rsidR="000950CD">
          <w:rPr>
            <w:i/>
            <w:iCs/>
          </w:rPr>
          <w:t>p</w:t>
        </w:r>
        <w:r w:rsidR="000950CD">
          <w:t>&gt;0.05 all cases; Table 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15FAF071" w:rsidR="00166FFE" w:rsidRDefault="001D6947">
            <w:pPr>
              <w:jc w:val="right"/>
            </w:pPr>
            <w:r>
              <w:t>2.188</w:t>
            </w:r>
          </w:p>
        </w:tc>
        <w:tc>
          <w:tcPr>
            <w:tcW w:w="990" w:type="dxa"/>
            <w:tcMar>
              <w:top w:w="100" w:type="dxa"/>
              <w:left w:w="100" w:type="dxa"/>
              <w:bottom w:w="100" w:type="dxa"/>
              <w:right w:w="100" w:type="dxa"/>
            </w:tcMar>
          </w:tcPr>
          <w:p w14:paraId="000000F4" w14:textId="2147BEFB" w:rsidR="00166FFE" w:rsidRPr="001D6947" w:rsidRDefault="001D6947">
            <w:pPr>
              <w:jc w:val="right"/>
            </w:pPr>
            <w:r>
              <w:t>0.139</w:t>
            </w:r>
          </w:p>
        </w:tc>
        <w:tc>
          <w:tcPr>
            <w:tcW w:w="1140" w:type="dxa"/>
            <w:tcMar>
              <w:top w:w="100" w:type="dxa"/>
              <w:left w:w="100" w:type="dxa"/>
              <w:bottom w:w="100" w:type="dxa"/>
              <w:right w:w="100" w:type="dxa"/>
            </w:tcMar>
          </w:tcPr>
          <w:p w14:paraId="000000F5" w14:textId="7ED66364" w:rsidR="00166FFE" w:rsidRDefault="0001541A">
            <w:pPr>
              <w:jc w:val="right"/>
            </w:pPr>
            <w:r>
              <w:t>5.</w:t>
            </w:r>
            <w:r w:rsidR="001D6947">
              <w:t>103</w:t>
            </w:r>
          </w:p>
        </w:tc>
        <w:tc>
          <w:tcPr>
            <w:tcW w:w="945" w:type="dxa"/>
            <w:tcMar>
              <w:top w:w="100" w:type="dxa"/>
              <w:left w:w="100" w:type="dxa"/>
              <w:bottom w:w="100" w:type="dxa"/>
              <w:right w:w="100" w:type="dxa"/>
            </w:tcMar>
          </w:tcPr>
          <w:p w14:paraId="000000F6" w14:textId="13EB8664" w:rsidR="00166FFE" w:rsidRDefault="0001541A">
            <w:pPr>
              <w:jc w:val="right"/>
              <w:rPr>
                <w:b/>
              </w:rPr>
            </w:pPr>
            <w:r>
              <w:rPr>
                <w:b/>
              </w:rPr>
              <w:t>0.02</w:t>
            </w:r>
            <w:r w:rsidR="001D6947">
              <w:rPr>
                <w:b/>
              </w:rPr>
              <w:t>4</w:t>
            </w:r>
          </w:p>
        </w:tc>
        <w:tc>
          <w:tcPr>
            <w:tcW w:w="990" w:type="dxa"/>
            <w:tcMar>
              <w:top w:w="100" w:type="dxa"/>
              <w:left w:w="100" w:type="dxa"/>
              <w:bottom w:w="100" w:type="dxa"/>
              <w:right w:w="100" w:type="dxa"/>
            </w:tcMar>
          </w:tcPr>
          <w:p w14:paraId="000000F7" w14:textId="02870041" w:rsidR="0001541A" w:rsidRDefault="001D6947" w:rsidP="0001541A">
            <w:pPr>
              <w:jc w:val="right"/>
            </w:pPr>
            <w:r>
              <w:t>3.764</w:t>
            </w:r>
          </w:p>
        </w:tc>
        <w:tc>
          <w:tcPr>
            <w:tcW w:w="975" w:type="dxa"/>
            <w:tcMar>
              <w:top w:w="100" w:type="dxa"/>
              <w:left w:w="100" w:type="dxa"/>
              <w:bottom w:w="100" w:type="dxa"/>
              <w:right w:w="100" w:type="dxa"/>
            </w:tcMar>
          </w:tcPr>
          <w:p w14:paraId="000000F8" w14:textId="0393FADA" w:rsidR="00166FFE" w:rsidRPr="001D6947" w:rsidRDefault="0001541A">
            <w:pPr>
              <w:jc w:val="right"/>
            </w:pPr>
            <w:r w:rsidRPr="00DB71CE">
              <w:rPr>
                <w:i/>
                <w:iCs/>
              </w:rPr>
              <w:t>0.0</w:t>
            </w:r>
            <w:r w:rsidR="001D6947" w:rsidRPr="00DB71CE">
              <w:rPr>
                <w:i/>
                <w:iCs/>
              </w:rPr>
              <w:t>5</w:t>
            </w:r>
            <w:r w:rsidRPr="00DB71CE">
              <w:rPr>
                <w:i/>
                <w:iCs/>
              </w:rPr>
              <w:t>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2EC756A9" w:rsidR="00166FFE" w:rsidRDefault="0001541A">
            <w:pPr>
              <w:jc w:val="right"/>
            </w:pPr>
            <w:r>
              <w:t>15</w:t>
            </w:r>
            <w:r w:rsidR="001D6947">
              <w:t>13.276</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508589B3" w:rsidR="00166FFE" w:rsidRDefault="0001541A">
            <w:pPr>
              <w:jc w:val="right"/>
            </w:pPr>
            <w:r>
              <w:t>1</w:t>
            </w:r>
            <w:r w:rsidR="001D6947">
              <w:t>472.096</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1CD0CCB6" w:rsidR="00166FFE" w:rsidRDefault="0001541A">
            <w:pPr>
              <w:jc w:val="right"/>
            </w:pPr>
            <w:r>
              <w:t>1</w:t>
            </w:r>
            <w:r w:rsidR="001D6947">
              <w:t>0.561</w:t>
            </w:r>
          </w:p>
        </w:tc>
        <w:tc>
          <w:tcPr>
            <w:tcW w:w="975" w:type="dxa"/>
            <w:tcMar>
              <w:top w:w="100" w:type="dxa"/>
              <w:left w:w="100" w:type="dxa"/>
              <w:bottom w:w="100" w:type="dxa"/>
              <w:right w:w="100" w:type="dxa"/>
            </w:tcMar>
          </w:tcPr>
          <w:p w14:paraId="00000100" w14:textId="78FEBAB1" w:rsidR="00166FFE" w:rsidRDefault="0001541A">
            <w:pPr>
              <w:jc w:val="right"/>
              <w:rPr>
                <w:b/>
              </w:rPr>
            </w:pPr>
            <w:r>
              <w:rPr>
                <w:b/>
              </w:rPr>
              <w: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6B59BF6D" w:rsidR="00166FFE" w:rsidRDefault="001D6947">
            <w:pPr>
              <w:jc w:val="right"/>
            </w:pPr>
            <w:r>
              <w:t>4.569</w:t>
            </w:r>
          </w:p>
        </w:tc>
        <w:tc>
          <w:tcPr>
            <w:tcW w:w="990" w:type="dxa"/>
            <w:tcMar>
              <w:top w:w="100" w:type="dxa"/>
              <w:left w:w="100" w:type="dxa"/>
              <w:bottom w:w="100" w:type="dxa"/>
              <w:right w:w="100" w:type="dxa"/>
            </w:tcMar>
          </w:tcPr>
          <w:p w14:paraId="00000104" w14:textId="7DDA7909" w:rsidR="00166FFE" w:rsidRPr="0001541A" w:rsidRDefault="0001541A">
            <w:pPr>
              <w:jc w:val="right"/>
              <w:rPr>
                <w:b/>
                <w:bCs/>
              </w:rPr>
            </w:pPr>
            <w:r w:rsidRPr="0001541A">
              <w:rPr>
                <w:b/>
                <w:bCs/>
              </w:rPr>
              <w:t>0.0</w:t>
            </w:r>
            <w:r w:rsidR="001D6947">
              <w:rPr>
                <w:b/>
                <w:bCs/>
              </w:rPr>
              <w:t>33</w:t>
            </w:r>
          </w:p>
        </w:tc>
        <w:tc>
          <w:tcPr>
            <w:tcW w:w="1140" w:type="dxa"/>
            <w:tcMar>
              <w:top w:w="100" w:type="dxa"/>
              <w:left w:w="100" w:type="dxa"/>
              <w:bottom w:w="100" w:type="dxa"/>
              <w:right w:w="100" w:type="dxa"/>
            </w:tcMar>
          </w:tcPr>
          <w:p w14:paraId="00000105" w14:textId="5C5B4981" w:rsidR="00166FFE" w:rsidRDefault="001D6947">
            <w:pPr>
              <w:jc w:val="right"/>
            </w:pPr>
            <w:r>
              <w:t>6.070</w:t>
            </w:r>
          </w:p>
        </w:tc>
        <w:tc>
          <w:tcPr>
            <w:tcW w:w="945" w:type="dxa"/>
            <w:tcMar>
              <w:top w:w="100" w:type="dxa"/>
              <w:left w:w="100" w:type="dxa"/>
              <w:bottom w:w="100" w:type="dxa"/>
              <w:right w:w="100" w:type="dxa"/>
            </w:tcMar>
          </w:tcPr>
          <w:p w14:paraId="00000106" w14:textId="6D0F5660" w:rsidR="00166FFE" w:rsidRDefault="0001541A">
            <w:pPr>
              <w:jc w:val="right"/>
              <w:rPr>
                <w:b/>
              </w:rPr>
            </w:pPr>
            <w:r>
              <w:rPr>
                <w:b/>
              </w:rPr>
              <w:t>0.01</w:t>
            </w:r>
            <w:r w:rsidR="001D6947">
              <w:rPr>
                <w:b/>
              </w:rPr>
              <w:t>4</w:t>
            </w:r>
          </w:p>
        </w:tc>
        <w:tc>
          <w:tcPr>
            <w:tcW w:w="990" w:type="dxa"/>
            <w:tcMar>
              <w:top w:w="100" w:type="dxa"/>
              <w:left w:w="100" w:type="dxa"/>
              <w:bottom w:w="100" w:type="dxa"/>
              <w:right w:w="100" w:type="dxa"/>
            </w:tcMar>
          </w:tcPr>
          <w:p w14:paraId="00000107" w14:textId="58C07507" w:rsidR="00166FFE" w:rsidRDefault="0001541A">
            <w:pPr>
              <w:jc w:val="right"/>
            </w:pPr>
            <w:r>
              <w:t>1.</w:t>
            </w:r>
            <w:r w:rsidR="001D6947">
              <w:t>739</w:t>
            </w:r>
          </w:p>
        </w:tc>
        <w:tc>
          <w:tcPr>
            <w:tcW w:w="975" w:type="dxa"/>
            <w:tcMar>
              <w:top w:w="100" w:type="dxa"/>
              <w:left w:w="100" w:type="dxa"/>
              <w:bottom w:w="100" w:type="dxa"/>
              <w:right w:w="100" w:type="dxa"/>
            </w:tcMar>
          </w:tcPr>
          <w:p w14:paraId="00000108" w14:textId="706D8CE4" w:rsidR="00166FFE" w:rsidRDefault="0001541A">
            <w:pPr>
              <w:jc w:val="right"/>
            </w:pPr>
            <w:r>
              <w:t>0.</w:t>
            </w:r>
            <w:r w:rsidR="001D6947">
              <w:t>187</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033FDF0C" w:rsidR="00166FFE" w:rsidRDefault="00DB71CE" w:rsidP="00964238">
      <w:pPr>
        <w:spacing w:line="360" w:lineRule="auto"/>
        <w:jc w:val="center"/>
        <w:rPr>
          <w:b/>
        </w:rPr>
      </w:pPr>
      <w:r>
        <w:rPr>
          <w:b/>
          <w:noProof/>
        </w:rPr>
        <w:drawing>
          <wp:inline distT="0" distB="0" distL="0" distR="0" wp14:anchorId="445C7BDE" wp14:editId="051FFBDB">
            <wp:extent cx="3386618" cy="5291847"/>
            <wp:effectExtent l="0" t="0" r="4445" b="4445"/>
            <wp:docPr id="486238808" name="Picture 3"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8808" name="Picture 3" descr="A group of graphs showing different types of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1895" cy="5346970"/>
                    </a:xfrm>
                    <a:prstGeom prst="rect">
                      <a:avLst/>
                    </a:prstGeom>
                  </pic:spPr>
                </pic:pic>
              </a:graphicData>
            </a:graphic>
          </wp:inline>
        </w:drawing>
      </w:r>
    </w:p>
    <w:p w14:paraId="0000012E" w14:textId="4934ECE5"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del w:id="399" w:author="Perkowski, Evan A" w:date="2026-02-19T13:19:00Z" w16du:dateUtc="2026-02-19T19:19:00Z">
        <w:r w:rsidR="008F65AF" w:rsidDel="00461884">
          <w:rPr>
            <w:color w:val="0E101A"/>
          </w:rPr>
          <w:delText>1</w:delText>
        </w:r>
      </w:del>
      <w:ins w:id="400" w:author="Perkowski, Evan A" w:date="2026-02-19T13:19:00Z" w16du:dateUtc="2026-02-19T19:19:00Z">
        <w:r w:rsidR="00461884">
          <w:rPr>
            <w:color w:val="0E101A"/>
          </w:rPr>
          <w:t>05</w:t>
        </w:r>
      </w:ins>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3282EE66" w:rsidR="00677FF2" w:rsidRPr="00677FF2" w:rsidRDefault="00337A97" w:rsidP="008A782E">
      <w:pPr>
        <w:spacing w:line="360" w:lineRule="auto"/>
      </w:pPr>
      <w:del w:id="401" w:author="Perkowski, Evan A" w:date="2026-02-20T10:19:00Z" w16du:dateUtc="2026-02-20T16:19:00Z">
        <w:r w:rsidDel="00351BCA">
          <w:delText>Our r</w:delText>
        </w:r>
        <w:r w:rsidR="00676ACE" w:rsidDel="00351BCA">
          <w:delText xml:space="preserve">esults demonstrate that </w:delText>
        </w:r>
      </w:del>
      <w:proofErr w:type="spellStart"/>
      <w:r>
        <w:rPr>
          <w:i/>
          <w:iCs/>
        </w:rPr>
        <w:t>A</w:t>
      </w:r>
      <w:ins w:id="402" w:author="Perkowski, Evan A" w:date="2026-02-20T10:19:00Z" w16du:dateUtc="2026-02-20T16:19:00Z">
        <w:r w:rsidR="00351BCA">
          <w:rPr>
            <w:i/>
            <w:iCs/>
          </w:rPr>
          <w:t>lliaria</w:t>
        </w:r>
      </w:ins>
      <w:proofErr w:type="spellEnd"/>
      <w:del w:id="403" w:author="Perkowski, Evan A" w:date="2026-02-20T10:19:00Z" w16du:dateUtc="2026-02-20T16:19:00Z">
        <w:r w:rsidDel="00351BCA">
          <w:rPr>
            <w:i/>
            <w:iCs/>
          </w:rPr>
          <w:delText>.</w:delText>
        </w:r>
      </w:del>
      <w:r>
        <w:rPr>
          <w:i/>
          <w:iCs/>
        </w:rPr>
        <w:t xml:space="preserve"> petiolata</w:t>
      </w:r>
      <w:r>
        <w:t xml:space="preserve"> presence</w:t>
      </w:r>
      <w:r w:rsidR="00676ACE">
        <w:t xml:space="preserve"> decrease</w:t>
      </w:r>
      <w:r>
        <w:t>d</w:t>
      </w:r>
      <w:r w:rsidR="00676ACE">
        <w:t xml:space="preserve"> net photosynthesis rates in</w:t>
      </w:r>
      <w:r w:rsidR="002170A2">
        <w:t xml:space="preserve"> </w:t>
      </w:r>
      <w:proofErr w:type="gramStart"/>
      <w:r w:rsidR="002170A2">
        <w:t>both</w:t>
      </w:r>
      <w:r w:rsidR="00676ACE">
        <w:t xml:space="preserve"> </w:t>
      </w:r>
      <w:r w:rsidR="00EA4B42">
        <w:t xml:space="preserve">of the </w:t>
      </w:r>
      <w:r w:rsidR="00676ACE">
        <w:t>native</w:t>
      </w:r>
      <w:proofErr w:type="gramEnd"/>
      <w:r w:rsidR="00676ACE">
        <w:t xml:space="preserve"> understory species</w:t>
      </w:r>
      <w:r w:rsidR="002170A2">
        <w:t xml:space="preserve"> tested</w:t>
      </w:r>
      <w:ins w:id="404" w:author="Perkowski, Evan A" w:date="2026-02-19T13:22:00Z" w16du:dateUtc="2026-02-19T19:22:00Z">
        <w:r w:rsidR="00461884">
          <w:t xml:space="preserve">. </w:t>
        </w:r>
      </w:ins>
      <w:ins w:id="405" w:author="Perkowski, Evan A" w:date="2026-02-19T13:23:00Z" w16du:dateUtc="2026-02-19T19:23:00Z">
        <w:r w:rsidR="00461884">
          <w:t>T</w:t>
        </w:r>
      </w:ins>
      <w:ins w:id="406" w:author="Perkowski, Evan A" w:date="2026-02-19T13:22:00Z" w16du:dateUtc="2026-02-19T19:22:00Z">
        <w:r w:rsidR="00461884">
          <w:t xml:space="preserve">his response </w:t>
        </w:r>
      </w:ins>
      <w:ins w:id="407" w:author="Perkowski, Evan A" w:date="2026-02-19T13:23:00Z" w16du:dateUtc="2026-02-19T19:23:00Z">
        <w:r w:rsidR="00461884">
          <w:t xml:space="preserve">was </w:t>
        </w:r>
      </w:ins>
      <w:ins w:id="408" w:author="Perkowski, Evan A" w:date="2026-02-20T10:19:00Z" w16du:dateUtc="2026-02-20T16:19:00Z">
        <w:r w:rsidR="00351BCA">
          <w:t>strongest</w:t>
        </w:r>
      </w:ins>
      <w:ins w:id="409" w:author="Perkowski, Evan A" w:date="2026-02-19T13:23:00Z" w16du:dateUtc="2026-02-19T19:23:00Z">
        <w:r w:rsidR="00461884">
          <w:t xml:space="preserve"> in </w:t>
        </w:r>
        <w:r w:rsidR="00461884" w:rsidRPr="00461884">
          <w:rPr>
            <w:i/>
            <w:iCs/>
          </w:rPr>
          <w:t>Trillium</w:t>
        </w:r>
        <w:r w:rsidR="00461884">
          <w:t xml:space="preserve"> spp. </w:t>
        </w:r>
      </w:ins>
      <w:r w:rsidR="00676ACE" w:rsidRPr="00461884">
        <w:t>after</w:t>
      </w:r>
      <w:r w:rsidR="00676ACE">
        <w:t xml:space="preserve"> tree canopy closure</w:t>
      </w:r>
      <w:ins w:id="410" w:author="Perkowski, Evan A" w:date="2026-02-19T13:23:00Z" w16du:dateUtc="2026-02-19T19:23:00Z">
        <w:r w:rsidR="00461884">
          <w:t xml:space="preserve"> and was consistently observed across the growing season in </w:t>
        </w:r>
        <w:r w:rsidR="00461884">
          <w:rPr>
            <w:i/>
            <w:iCs/>
          </w:rPr>
          <w:t xml:space="preserve">M. </w:t>
        </w:r>
        <w:proofErr w:type="spellStart"/>
        <w:r w:rsidR="00461884">
          <w:rPr>
            <w:i/>
            <w:iCs/>
          </w:rPr>
          <w:t>racemosum</w:t>
        </w:r>
      </w:ins>
      <w:proofErr w:type="spellEnd"/>
      <w:r w:rsidR="00676ACE">
        <w:t xml:space="preserv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 xml:space="preserve">M.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 xml:space="preserve">could scale </w:t>
      </w:r>
      <w:del w:id="411" w:author="Perkowski, Evan A" w:date="2026-02-20T10:19:00Z" w16du:dateUtc="2026-02-20T16:19:00Z">
        <w:r w:rsidR="002170A2" w:rsidDel="00351BCA">
          <w:delText xml:space="preserve">up </w:delText>
        </w:r>
      </w:del>
      <w:r w:rsidR="002170A2">
        <w:t>to</w:t>
      </w:r>
      <w:r w:rsidR="00677FF2">
        <w:t xml:space="preserve"> </w:t>
      </w:r>
      <w:del w:id="412" w:author="Perkowski, Evan A" w:date="2026-02-20T10:19:00Z" w16du:dateUtc="2026-02-20T16:19:00Z">
        <w:r w:rsidR="00677FF2" w:rsidDel="00351BCA">
          <w:delText xml:space="preserve">effect </w:delText>
        </w:r>
      </w:del>
      <w:r w:rsidR="00677FF2">
        <w:t xml:space="preserve">native plant population and community </w:t>
      </w:r>
      <w:del w:id="413" w:author="Perkowski, Evan A" w:date="2026-02-20T10:20:00Z" w16du:dateUtc="2026-02-20T16:20:00Z">
        <w:r w:rsidR="002170A2" w:rsidDel="00351BCA">
          <w:delText>composition</w:delText>
        </w:r>
        <w:r w:rsidR="00677FF2" w:rsidDel="00351BCA">
          <w:delText xml:space="preserve"> </w:delText>
        </w:r>
      </w:del>
      <w:ins w:id="414" w:author="Perkowski, Evan A" w:date="2026-02-20T10:20:00Z" w16du:dateUtc="2026-02-20T16:20:00Z">
        <w:r w:rsidR="00351BCA">
          <w:t xml:space="preserve">dynamics </w:t>
        </w:r>
      </w:ins>
      <w:r w:rsidR="00677FF2">
        <w:t>(Table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5CF55501" w:rsidR="00677FF2" w:rsidRDefault="00000000" w:rsidP="00774796">
      <w:pPr>
        <w:spacing w:line="360" w:lineRule="auto"/>
      </w:pPr>
      <w:r>
        <w:rPr>
          <w:color w:val="0E101A"/>
        </w:rPr>
        <w:t xml:space="preserve">Both </w:t>
      </w:r>
      <w:del w:id="415" w:author="Perkowski, Evan A" w:date="2026-02-20T10:20:00Z" w16du:dateUtc="2026-02-20T16:20:00Z">
        <w:r w:rsidR="00220C2B" w:rsidDel="00351BCA">
          <w:rPr>
            <w:color w:val="0E101A"/>
          </w:rPr>
          <w:delText xml:space="preserve">of the </w:delText>
        </w:r>
      </w:del>
      <w:r>
        <w:rPr>
          <w:color w:val="0E101A"/>
        </w:rPr>
        <w:t xml:space="preserve">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BC50A0">
        <w:rPr>
          <w:color w:val="0E101A"/>
        </w:rPr>
        <w:t xml:space="preserve">, but no change in </w:t>
      </w:r>
      <w:r w:rsidR="00BC50A0">
        <w:rPr>
          <w:i/>
          <w:iCs/>
          <w:color w:val="0E101A"/>
        </w:rPr>
        <w:t>V</w:t>
      </w:r>
      <w:r w:rsidR="00BC50A0">
        <w:rPr>
          <w:color w:val="0E101A"/>
          <w:vertAlign w:val="subscript"/>
        </w:rPr>
        <w:t>cmax25</w:t>
      </w:r>
      <w:r w:rsidR="00BC50A0">
        <w:rPr>
          <w:color w:val="0E101A"/>
        </w:rPr>
        <w:t xml:space="preserve">, </w:t>
      </w:r>
      <w:r w:rsidR="00650BA0">
        <w:rPr>
          <w:color w:val="0E101A"/>
        </w:rPr>
        <w:t>stomatal conductance</w:t>
      </w:r>
      <w:r w:rsidR="00BC50A0">
        <w:rPr>
          <w:color w:val="0E101A"/>
        </w:rPr>
        <w:t>,</w:t>
      </w:r>
      <w:r w:rsidR="00650BA0">
        <w:rPr>
          <w:color w:val="0E101A"/>
        </w:rPr>
        <w:t xml:space="preserv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 xml:space="preserve">M. </w:t>
      </w:r>
      <w:proofErr w:type="spellStart"/>
      <w:r w:rsidR="00381258">
        <w:rPr>
          <w:i/>
        </w:rPr>
        <w:t>racemosum</w:t>
      </w:r>
      <w:proofErr w:type="spellEnd"/>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 xml:space="preserve">M. </w:t>
      </w:r>
      <w:proofErr w:type="spellStart"/>
      <w:r w:rsidR="008F4D31">
        <w:rPr>
          <w:i/>
          <w:iCs/>
        </w:rPr>
        <w:t>racemosum</w:t>
      </w:r>
      <w:proofErr w:type="spellEnd"/>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w:t>
      </w:r>
      <w:r w:rsidR="00381258">
        <w:lastRenderedPageBreak/>
        <w:t xml:space="preserve">previous work </w:t>
      </w:r>
      <w:r w:rsidR="008F4D31">
        <w:t>showing</w:t>
      </w:r>
      <w:r w:rsidR="002170A2">
        <w:t xml:space="preserve"> </w:t>
      </w:r>
      <w:r w:rsidR="00381258">
        <w:t xml:space="preserve">that </w:t>
      </w:r>
      <w:r w:rsidR="00381258">
        <w:rPr>
          <w:i/>
        </w:rPr>
        <w:t xml:space="preserve">M. </w:t>
      </w:r>
      <w:proofErr w:type="spellStart"/>
      <w:r w:rsidR="00381258">
        <w:rPr>
          <w:i/>
        </w:rPr>
        <w:t>racemosum</w:t>
      </w:r>
      <w:proofErr w:type="spellEnd"/>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3255BE6A" w:rsidR="00677FF2" w:rsidRPr="00FB0E47" w:rsidRDefault="00677FF2" w:rsidP="00FB0E47">
      <w:pPr>
        <w:spacing w:line="360" w:lineRule="auto"/>
        <w:ind w:firstLine="720"/>
        <w:rPr>
          <w:iCs/>
        </w:rPr>
      </w:pPr>
      <w:r>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w:t>
      </w:r>
      <w:proofErr w:type="spellStart"/>
      <w:r w:rsidR="00FB0E47" w:rsidRPr="007A7331">
        <w:t>mean±SD</w:t>
      </w:r>
      <w:proofErr w:type="spellEnd"/>
      <w:r w:rsidR="00FB0E47" w:rsidRPr="007A7331">
        <w:t>:</w:t>
      </w:r>
      <w:r w:rsidR="00FB0E47">
        <w:t xml:space="preserve"> </w:t>
      </w:r>
      <w:r w:rsidR="00FB0E47" w:rsidRPr="007A7331">
        <w:t>4</w:t>
      </w:r>
      <w:r w:rsidR="00FB0E47">
        <w:t>4.4</w:t>
      </w:r>
      <w:r w:rsidR="00FB0E47" w:rsidRPr="007A7331">
        <w:t>±19.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w:t>
      </w:r>
      <w:del w:id="416" w:author="Perkowski, Evan A" w:date="2026-02-20T10:21:00Z" w16du:dateUtc="2026-02-20T16:21:00Z">
        <w:r w:rsidR="00FB0E47" w:rsidDel="00351BCA">
          <w:delText xml:space="preserve">at the leaf-level </w:delText>
        </w:r>
      </w:del>
      <w:r w:rsidR="00FB0E47">
        <w:t xml:space="preserve">may be needed to verify </w:t>
      </w:r>
      <w:r w:rsidR="00650BA0">
        <w:t>whether this is the case.</w:t>
      </w:r>
    </w:p>
    <w:p w14:paraId="10F25521" w14:textId="69D642C6" w:rsidR="00381258" w:rsidRDefault="00381258" w:rsidP="00381258">
      <w:pPr>
        <w:spacing w:line="360" w:lineRule="auto"/>
        <w:rPr>
          <w:color w:val="0E101A"/>
        </w:rPr>
      </w:pPr>
    </w:p>
    <w:p w14:paraId="65782F0C" w14:textId="45205788" w:rsidR="006C25C5" w:rsidRPr="00DE45FE" w:rsidRDefault="00381258" w:rsidP="00381258">
      <w:pPr>
        <w:spacing w:line="360" w:lineRule="auto"/>
        <w:rPr>
          <w:b/>
          <w:bCs/>
        </w:rPr>
      </w:pPr>
      <w:r>
        <w:rPr>
          <w:i/>
        </w:rPr>
        <w:t xml:space="preserve">Photosynthetic responses to A. petiolata presence </w:t>
      </w:r>
      <w:r w:rsidRPr="006C25C5">
        <w:rPr>
          <w:i/>
        </w:rPr>
        <w:t xml:space="preserve">are </w:t>
      </w:r>
      <w:ins w:id="417" w:author="Perkowski, Evan A" w:date="2026-02-19T13:44:00Z" w16du:dateUtc="2026-02-19T19:44:00Z">
        <w:r w:rsidR="00A315D3">
          <w:rPr>
            <w:i/>
          </w:rPr>
          <w:t>strongest</w:t>
        </w:r>
      </w:ins>
      <w:r w:rsidRPr="006C25C5">
        <w:rPr>
          <w:i/>
        </w:rPr>
        <w:t xml:space="preserve"> after tree canopy closure</w:t>
      </w:r>
    </w:p>
    <w:p w14:paraId="6DE53432" w14:textId="75EE67C8"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t>
      </w:r>
      <w:ins w:id="418" w:author="Perkowski, Evan A" w:date="2026-02-20T10:22:00Z" w16du:dateUtc="2026-02-20T16:22:00Z">
        <w:r w:rsidR="00351BCA">
          <w:rPr>
            <w:color w:val="0E101A"/>
          </w:rPr>
          <w:t xml:space="preserve">on leaf-level photosynthetic traits </w:t>
        </w:r>
      </w:ins>
      <w:r>
        <w:rPr>
          <w:color w:val="0E101A"/>
        </w:rPr>
        <w:t xml:space="preserve">were </w:t>
      </w:r>
      <w:ins w:id="419" w:author="Perkowski, Evan A" w:date="2026-02-20T10:22:00Z" w16du:dateUtc="2026-02-20T16:22:00Z">
        <w:r w:rsidR="00351BCA">
          <w:rPr>
            <w:color w:val="0E101A"/>
          </w:rPr>
          <w:t xml:space="preserve">largely </w:t>
        </w:r>
      </w:ins>
      <w:r>
        <w:rPr>
          <w:color w:val="0E101A"/>
        </w:rPr>
        <w:t xml:space="preserve">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w:t>
      </w:r>
      <w:del w:id="420" w:author="Perkowski, Evan A" w:date="2026-02-20T10:23:00Z" w16du:dateUtc="2026-02-20T16:23:00Z">
        <w:r w:rsidR="00381258" w:rsidDel="00351BCA">
          <w:delText xml:space="preserve">more strongly </w:delText>
        </w:r>
      </w:del>
      <w:r w:rsidR="00381258">
        <w:t xml:space="preserve">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w:t>
      </w:r>
      <w:del w:id="421" w:author="Perkowski, Evan A" w:date="2026-02-20T10:23:00Z" w16du:dateUtc="2026-02-20T16:23:00Z">
        <w:r w:rsidR="00381258" w:rsidDel="00F301B4">
          <w:delText xml:space="preserve">demand to build and maintain </w:delText>
        </w:r>
      </w:del>
      <w:r w:rsidR="00381258">
        <w:t>photosynthetic</w:t>
      </w:r>
      <w:ins w:id="422" w:author="Perkowski, Evan A" w:date="2026-02-20T10:23:00Z" w16du:dateUtc="2026-02-20T16:23:00Z">
        <w:r w:rsidR="00F301B4">
          <w:t xml:space="preserve"> demand to build</w:t>
        </w:r>
      </w:ins>
      <w:r w:rsidR="00381258">
        <w:t xml:space="preserve"> enzymes and </w:t>
      </w:r>
      <w:r w:rsidR="00381258">
        <w:lastRenderedPageBreak/>
        <w:t xml:space="preserve">maintain transpiration while minimizing any negative consequence of relying on </w:t>
      </w:r>
      <w:r w:rsidR="00FB0E47">
        <w:t xml:space="preserve">disrupted </w:t>
      </w:r>
      <w:r w:rsidR="00381258">
        <w:t>AM fungal partners for resources.</w:t>
      </w:r>
    </w:p>
    <w:p w14:paraId="11636D20" w14:textId="77777777" w:rsidR="00BC50A0" w:rsidRDefault="00590A63">
      <w:pPr>
        <w:spacing w:line="360" w:lineRule="auto"/>
        <w:ind w:firstLine="720"/>
        <w:rPr>
          <w:ins w:id="423" w:author="Perkowski, Evan A" w:date="2026-02-20T17:14:00Z" w16du:dateUtc="2026-02-20T23:14:00Z"/>
        </w:rPr>
        <w:pPrChange w:id="424" w:author="Perkowski, Evan A" w:date="2026-02-20T17:29:00Z" w16du:dateUtc="2026-02-20T23:29:00Z">
          <w:pPr>
            <w:spacing w:line="360" w:lineRule="auto"/>
          </w:pPr>
        </w:pPrChange>
      </w:pPr>
      <w:r>
        <w:t xml:space="preserve">Supporting our second hypothesis, </w:t>
      </w:r>
      <w:r w:rsidR="00381258">
        <w:t xml:space="preserve">the effects of </w:t>
      </w:r>
      <w:r w:rsidR="00381258">
        <w:rPr>
          <w:i/>
        </w:rPr>
        <w:t>A. petiolata</w:t>
      </w:r>
      <w:r w:rsidR="00381258">
        <w:t xml:space="preserve"> treatment on leaf-level photosynthetic traits </w:t>
      </w:r>
      <w:r>
        <w:t>were</w:t>
      </w:r>
      <w:ins w:id="425" w:author="Perkowski, Evan A" w:date="2026-02-19T13:42:00Z" w16du:dateUtc="2026-02-19T19:42:00Z">
        <w:r w:rsidR="00A315D3">
          <w:t xml:space="preserve"> </w:t>
        </w:r>
      </w:ins>
      <w:ins w:id="426" w:author="Perkowski, Evan A" w:date="2026-02-20T17:11:00Z" w16du:dateUtc="2026-02-20T23:11:00Z">
        <w:r w:rsidR="00BC50A0">
          <w:t>often</w:t>
        </w:r>
      </w:ins>
      <w:ins w:id="427" w:author="Perkowski, Evan A" w:date="2026-02-20T10:23:00Z" w16du:dateUtc="2026-02-20T16:23:00Z">
        <w:r w:rsidR="00F301B4">
          <w:t xml:space="preserve"> </w:t>
        </w:r>
      </w:ins>
      <w:del w:id="428" w:author="Perkowski, Evan A" w:date="2026-02-20T10:23:00Z" w16du:dateUtc="2026-02-20T16:23:00Z">
        <w:r w:rsidDel="00F301B4">
          <w:delText xml:space="preserve"> </w:delText>
        </w:r>
      </w:del>
      <w:del w:id="429" w:author="Perkowski, Evan A" w:date="2026-02-09T14:30:00Z" w16du:dateUtc="2026-02-09T20:30:00Z">
        <w:r w:rsidDel="00FB1758">
          <w:delText>only observed</w:delText>
        </w:r>
      </w:del>
      <w:ins w:id="430" w:author="Perkowski, Evan A" w:date="2026-02-09T14:30:00Z" w16du:dateUtc="2026-02-09T20:30:00Z">
        <w:r w:rsidR="00FB1758">
          <w:t>stronge</w:t>
        </w:r>
      </w:ins>
      <w:ins w:id="431" w:author="Perkowski, Evan A" w:date="2026-02-19T13:42:00Z" w16du:dateUtc="2026-02-19T19:42:00Z">
        <w:r w:rsidR="00A315D3">
          <w:t>r</w:t>
        </w:r>
      </w:ins>
      <w:r>
        <w:t xml:space="preserve"> after tree canopy closure</w:t>
      </w:r>
      <w:r w:rsidR="00381258">
        <w:t>.</w:t>
      </w:r>
      <w:ins w:id="432" w:author="Perkowski, Evan A" w:date="2026-02-20T15:22:00Z" w16du:dateUtc="2026-02-20T21:22:00Z">
        <w:r w:rsidR="0096042D">
          <w:t xml:space="preserve"> </w:t>
        </w:r>
      </w:ins>
      <w:ins w:id="433" w:author="Perkowski, Evan A" w:date="2026-02-20T17:11:00Z" w16du:dateUtc="2026-02-20T23:11:00Z">
        <w:r w:rsidR="00BC50A0">
          <w:t xml:space="preserve">For </w:t>
        </w:r>
        <w:r w:rsidR="00BC50A0">
          <w:rPr>
            <w:i/>
            <w:iCs/>
          </w:rPr>
          <w:t>Trillium</w:t>
        </w:r>
        <w:r w:rsidR="00BC50A0">
          <w:t xml:space="preserve"> spp.</w:t>
        </w:r>
      </w:ins>
      <w:ins w:id="434" w:author="Perkowski, Evan A" w:date="2026-02-20T15:22:00Z" w16du:dateUtc="2026-02-20T21:22:00Z">
        <w:r w:rsidR="0096042D">
          <w:t xml:space="preserve">, </w:t>
        </w:r>
      </w:ins>
      <w:ins w:id="435" w:author="Perkowski, Evan A" w:date="2026-02-20T17:08:00Z" w16du:dateUtc="2026-02-20T23:08:00Z">
        <w:r w:rsidR="00BC50A0">
          <w:t xml:space="preserve">interactions between </w:t>
        </w:r>
        <w:r w:rsidR="00BC50A0">
          <w:rPr>
            <w:i/>
            <w:iCs/>
          </w:rPr>
          <w:t>A. petiolata</w:t>
        </w:r>
        <w:r w:rsidR="00BC50A0">
          <w:t xml:space="preserve"> and canopy closure for net photosynthesis, </w:t>
        </w:r>
        <w:r w:rsidR="00BC50A0">
          <w:rPr>
            <w:i/>
            <w:iCs/>
          </w:rPr>
          <w:t>V</w:t>
        </w:r>
        <w:r w:rsidR="00BC50A0">
          <w:rPr>
            <w:vertAlign w:val="subscript"/>
          </w:rPr>
          <w:t>cmax25</w:t>
        </w:r>
        <w:r w:rsidR="00BC50A0">
          <w:t xml:space="preserve">, and </w:t>
        </w:r>
        <w:r w:rsidR="00BC50A0">
          <w:rPr>
            <w:i/>
            <w:iCs/>
          </w:rPr>
          <w:t>J</w:t>
        </w:r>
        <w:r w:rsidR="00BC50A0">
          <w:rPr>
            <w:iCs/>
            <w:vertAlign w:val="subscript"/>
          </w:rPr>
          <w:t>max25</w:t>
        </w:r>
        <w:r w:rsidR="00BC50A0">
          <w:rPr>
            <w:iCs/>
          </w:rPr>
          <w:t xml:space="preserve"> indicated </w:t>
        </w:r>
      </w:ins>
      <w:ins w:id="436" w:author="Perkowski, Evan A" w:date="2026-02-20T17:09:00Z" w16du:dateUtc="2026-02-20T23:09:00Z">
        <w:r w:rsidR="00BC50A0">
          <w:rPr>
            <w:iCs/>
          </w:rPr>
          <w:t xml:space="preserve">that </w:t>
        </w:r>
        <w:r w:rsidR="00BC50A0">
          <w:rPr>
            <w:i/>
          </w:rPr>
          <w:t xml:space="preserve">A. petiolata </w:t>
        </w:r>
        <w:r w:rsidR="00BC50A0">
          <w:rPr>
            <w:iCs/>
          </w:rPr>
          <w:t xml:space="preserve">had </w:t>
        </w:r>
      </w:ins>
      <w:ins w:id="437" w:author="Perkowski, Evan A" w:date="2026-02-20T17:08:00Z" w16du:dateUtc="2026-02-20T23:08:00Z">
        <w:r w:rsidR="00BC50A0">
          <w:rPr>
            <w:iCs/>
          </w:rPr>
          <w:t xml:space="preserve">stronger </w:t>
        </w:r>
      </w:ins>
      <w:ins w:id="438" w:author="Perkowski, Evan A" w:date="2026-02-20T17:09:00Z" w16du:dateUtc="2026-02-20T23:09:00Z">
        <w:r w:rsidR="00BC50A0">
          <w:rPr>
            <w:iCs/>
          </w:rPr>
          <w:t xml:space="preserve">negative </w:t>
        </w:r>
      </w:ins>
      <w:ins w:id="439" w:author="Perkowski, Evan A" w:date="2026-02-20T17:08:00Z" w16du:dateUtc="2026-02-20T23:08:00Z">
        <w:r w:rsidR="00BC50A0">
          <w:rPr>
            <w:iCs/>
          </w:rPr>
          <w:t xml:space="preserve">effects </w:t>
        </w:r>
      </w:ins>
      <w:ins w:id="440" w:author="Perkowski, Evan A" w:date="2026-02-20T17:09:00Z" w16du:dateUtc="2026-02-20T23:09:00Z">
        <w:r w:rsidR="00BC50A0">
          <w:rPr>
            <w:iCs/>
          </w:rPr>
          <w:t>on these traits</w:t>
        </w:r>
      </w:ins>
      <w:ins w:id="441" w:author="Perkowski, Evan A" w:date="2026-02-20T17:08:00Z" w16du:dateUtc="2026-02-20T23:08:00Z">
        <w:r w:rsidR="00BC50A0">
          <w:rPr>
            <w:iCs/>
          </w:rPr>
          <w:t xml:space="preserve"> after canopy closure</w:t>
        </w:r>
      </w:ins>
      <w:ins w:id="442" w:author="Perkowski, Evan A" w:date="2026-02-20T17:09:00Z" w16du:dateUtc="2026-02-20T23:09:00Z">
        <w:r w:rsidR="00BC50A0">
          <w:rPr>
            <w:iCs/>
          </w:rPr>
          <w:t xml:space="preserve">. </w:t>
        </w:r>
      </w:ins>
      <w:ins w:id="443" w:author="Perkowski, Evan A" w:date="2026-02-20T17:12:00Z" w16du:dateUtc="2026-02-20T23:12:00Z">
        <w:r w:rsidR="00BC50A0">
          <w:rPr>
            <w:iCs/>
          </w:rPr>
          <w:t xml:space="preserve">For </w:t>
        </w:r>
        <w:r w:rsidR="00BC50A0">
          <w:rPr>
            <w:i/>
          </w:rPr>
          <w:t xml:space="preserve">M. </w:t>
        </w:r>
        <w:proofErr w:type="spellStart"/>
        <w:r w:rsidR="00BC50A0">
          <w:rPr>
            <w:i/>
          </w:rPr>
          <w:t>racemosum</w:t>
        </w:r>
        <w:proofErr w:type="spellEnd"/>
        <w:r w:rsidR="00BC50A0">
          <w:rPr>
            <w:iCs/>
          </w:rPr>
          <w:t xml:space="preserve">, temporal effects of </w:t>
        </w:r>
        <w:r w:rsidR="00BC50A0">
          <w:rPr>
            <w:i/>
          </w:rPr>
          <w:t>A. petiolata</w:t>
        </w:r>
        <w:r w:rsidR="00BC50A0">
          <w:rPr>
            <w:iCs/>
          </w:rPr>
          <w:t xml:space="preserve"> on photosynthetic traits were less clear. Positive effects of </w:t>
        </w:r>
        <w:r w:rsidR="00BC50A0">
          <w:rPr>
            <w:i/>
          </w:rPr>
          <w:t>A. petiolata</w:t>
        </w:r>
        <w:r w:rsidR="00BC50A0">
          <w:rPr>
            <w:iCs/>
          </w:rPr>
          <w:t xml:space="preserve"> on stomatal limitation were indeed stronger after tree canopy closure; however,</w:t>
        </w:r>
      </w:ins>
      <w:ins w:id="444" w:author="Perkowski, Evan A" w:date="2026-02-20T17:13:00Z" w16du:dateUtc="2026-02-20T23:13:00Z">
        <w:r w:rsidR="00BC50A0">
          <w:rPr>
            <w:iCs/>
          </w:rPr>
          <w:t xml:space="preserve"> canopy status did not modify</w:t>
        </w:r>
      </w:ins>
      <w:ins w:id="445" w:author="Perkowski, Evan A" w:date="2026-02-20T17:12:00Z" w16du:dateUtc="2026-02-20T23:12:00Z">
        <w:r w:rsidR="00BC50A0">
          <w:rPr>
            <w:iCs/>
          </w:rPr>
          <w:t xml:space="preserve"> net photosynthesis and stomatal conductance responses </w:t>
        </w:r>
      </w:ins>
      <w:ins w:id="446" w:author="Perkowski, Evan A" w:date="2026-02-20T17:13:00Z" w16du:dateUtc="2026-02-20T23:13:00Z">
        <w:r w:rsidR="00BC50A0">
          <w:rPr>
            <w:iCs/>
          </w:rPr>
          <w:t xml:space="preserve">to </w:t>
        </w:r>
        <w:r w:rsidR="00BC50A0">
          <w:rPr>
            <w:i/>
          </w:rPr>
          <w:t>A. petiolata</w:t>
        </w:r>
        <w:r w:rsidR="00BC50A0">
          <w:rPr>
            <w:iCs/>
          </w:rPr>
          <w:t>.</w:t>
        </w:r>
      </w:ins>
      <w:ins w:id="447" w:author="Perkowski, Evan A" w:date="2026-02-20T17:14:00Z" w16du:dateUtc="2026-02-20T23:14:00Z">
        <w:r w:rsidR="00BC50A0">
          <w:rPr>
            <w:iCs/>
          </w:rPr>
          <w:t xml:space="preserve"> </w:t>
        </w:r>
      </w:ins>
    </w:p>
    <w:p w14:paraId="0D104AD8" w14:textId="11D0DA1C" w:rsidR="00381258" w:rsidRPr="00BC50A0" w:rsidRDefault="00BC50A0" w:rsidP="0042647D">
      <w:pPr>
        <w:spacing w:line="360" w:lineRule="auto"/>
        <w:ind w:firstLine="720"/>
      </w:pPr>
      <w:ins w:id="448" w:author="Perkowski, Evan A" w:date="2026-02-20T17:15:00Z" w16du:dateUtc="2026-02-20T23:15:00Z">
        <w:r>
          <w:t xml:space="preserve">Canopy closure </w:t>
        </w:r>
      </w:ins>
      <w:ins w:id="449" w:author="Perkowski, Evan A" w:date="2026-02-20T17:16:00Z" w16du:dateUtc="2026-02-20T23:16:00Z">
        <w:r>
          <w:t>strongly covaried with a reduction in</w:t>
        </w:r>
      </w:ins>
      <w:ins w:id="450" w:author="Perkowski, Evan A" w:date="2026-02-20T17:15:00Z" w16du:dateUtc="2026-02-20T23:15:00Z">
        <w:r>
          <w:t xml:space="preserve"> </w:t>
        </w:r>
      </w:ins>
      <w:del w:id="451" w:author="Perkowski, Evan A" w:date="2026-02-20T10:24:00Z" w16du:dateUtc="2026-02-20T16:24:00Z">
        <w:r w:rsidR="00381258" w:rsidRPr="00BC50A0" w:rsidDel="00F301B4">
          <w:delText>T</w:delText>
        </w:r>
      </w:del>
      <w:del w:id="452" w:author="Perkowski, Evan A" w:date="2026-02-20T17:13:00Z" w16du:dateUtc="2026-02-20T23:13:00Z">
        <w:r w:rsidR="00381258" w:rsidRPr="00BC50A0" w:rsidDel="00BC50A0">
          <w:delText>his</w:delText>
        </w:r>
      </w:del>
      <w:del w:id="453" w:author="Perkowski, Evan A" w:date="2026-02-20T17:15:00Z" w16du:dateUtc="2026-02-20T23:15:00Z">
        <w:r w:rsidR="00381258" w:rsidDel="00BC50A0">
          <w:delText xml:space="preserve"> </w:delText>
        </w:r>
      </w:del>
      <w:del w:id="454" w:author="Perkowski, Evan A" w:date="2026-02-20T17:14:00Z" w16du:dateUtc="2026-02-20T23:14:00Z">
        <w:r w:rsidR="00381258" w:rsidDel="00BC50A0">
          <w:delText xml:space="preserve">pattern </w:delText>
        </w:r>
      </w:del>
      <w:del w:id="455" w:author="Perkowski, Evan A" w:date="2026-02-20T17:15:00Z" w16du:dateUtc="2026-02-20T23:15:00Z">
        <w:r w:rsidR="00381258" w:rsidDel="00BC50A0">
          <w:delText>w</w:delText>
        </w:r>
      </w:del>
      <w:del w:id="456" w:author="Perkowski, Evan A" w:date="2026-02-20T17:14:00Z" w16du:dateUtc="2026-02-20T23:14:00Z">
        <w:r w:rsidR="00381258" w:rsidDel="00BC50A0">
          <w:delText>as</w:delText>
        </w:r>
      </w:del>
      <w:del w:id="457" w:author="Perkowski, Evan A" w:date="2026-02-20T17:15:00Z" w16du:dateUtc="2026-02-20T23:15:00Z">
        <w:r w:rsidR="00381258" w:rsidDel="00BC50A0">
          <w:delText xml:space="preserve"> associated with decreased </w:delText>
        </w:r>
      </w:del>
      <w:ins w:id="458" w:author="Perkowski, Evan A" w:date="2026-02-20T17:15:00Z" w16du:dateUtc="2026-02-20T23:15:00Z">
        <w:r>
          <w:t xml:space="preserve">soil </w:t>
        </w:r>
      </w:ins>
      <w:r w:rsidR="00381258">
        <w:t xml:space="preserve">nitrogen availability, </w:t>
      </w:r>
      <w:ins w:id="459" w:author="Perkowski, Evan A" w:date="2026-02-20T17:15:00Z" w16du:dateUtc="2026-02-20T23:15:00Z">
        <w:r>
          <w:t xml:space="preserve">soil </w:t>
        </w:r>
      </w:ins>
      <w:r w:rsidR="00381258">
        <w:t>phosphorus availability, and soil moisture</w:t>
      </w:r>
      <w:del w:id="460" w:author="Perkowski, Evan A" w:date="2026-02-20T17:15:00Z" w16du:dateUtc="2026-02-20T23:15:00Z">
        <w:r w:rsidR="00381258" w:rsidDel="00BC50A0">
          <w:delText xml:space="preserve"> following tree canopy closure</w:delText>
        </w:r>
      </w:del>
      <w:r w:rsidR="00381258">
        <w:t xml:space="preserve">. </w:t>
      </w:r>
      <w:ins w:id="461" w:author="Perkowski, Evan A" w:date="2026-02-20T17:15:00Z" w16du:dateUtc="2026-02-20T23:15:00Z">
        <w:r>
          <w:t xml:space="preserve">Given this, </w:t>
        </w:r>
      </w:ins>
      <w:ins w:id="462" w:author="Perkowski, Evan A" w:date="2026-02-20T17:16:00Z" w16du:dateUtc="2026-02-20T23:16:00Z">
        <w:r>
          <w:t xml:space="preserve">stronger </w:t>
        </w:r>
      </w:ins>
      <w:del w:id="463" w:author="Perkowski, Evan A" w:date="2026-02-20T17:15:00Z" w16du:dateUtc="2026-02-20T23:15:00Z">
        <w:r w:rsidR="00381258" w:rsidDel="00BC50A0">
          <w:delText xml:space="preserve">These patterns suggest that </w:delText>
        </w:r>
      </w:del>
      <w:r w:rsidR="00381258">
        <w:t xml:space="preserve">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t>
      </w:r>
      <w:del w:id="464" w:author="Perkowski, Evan A" w:date="2026-02-20T17:16:00Z" w16du:dateUtc="2026-02-20T23:16:00Z">
        <w:r w:rsidR="00381258" w:rsidDel="00BC50A0">
          <w:delText xml:space="preserve">with reduced nutrient and water availability </w:delText>
        </w:r>
      </w:del>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r w:rsidR="00676ACE">
        <w:t xml:space="preserve"> </w:t>
      </w:r>
      <w:ins w:id="465" w:author="Perkowski, Evan A" w:date="2026-02-20T17:17:00Z" w16du:dateUtc="2026-02-20T23:17:00Z">
        <w:r w:rsidR="0042647D">
          <w:t xml:space="preserve">Strong covariance between canopy closure and soil resource availability limits our ability to ascertain whether plant responses to </w:t>
        </w:r>
        <w:r w:rsidR="0042647D">
          <w:rPr>
            <w:i/>
            <w:iCs/>
          </w:rPr>
          <w:t>A. petiolata</w:t>
        </w:r>
        <w:r w:rsidR="0042647D">
          <w:t xml:space="preserve"> were driven by the reduction in light availability or soil resource availability, and should be a target of future work</w:t>
        </w:r>
      </w:ins>
      <w:del w:id="466" w:author="Perkowski, Evan A" w:date="2026-02-18T18:07:00Z" w16du:dateUtc="2026-02-19T00:07:00Z">
        <w:r w:rsidR="00676ACE" w:rsidDel="004E55A4">
          <w:delText>It is important to note that this study cannot separate the effects of canopy closure from effects on soil resource availability</w:delText>
        </w:r>
      </w:del>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483AA2FA" w:rsidR="00381258" w:rsidRPr="004E55A4" w:rsidDel="004E55A4" w:rsidRDefault="00381258" w:rsidP="00381258">
      <w:pPr>
        <w:spacing w:line="360" w:lineRule="auto"/>
        <w:ind w:firstLine="720"/>
        <w:rPr>
          <w:del w:id="467" w:author="Perkowski, Evan A" w:date="2026-02-18T18:09:00Z" w16du:dateUtc="2026-02-19T00:09:00Z"/>
          <w:iCs/>
        </w:rPr>
      </w:pPr>
      <w:r>
        <w:t xml:space="preserve">Overall, these findings highlight the necessity of quantifying the temporal effects of plant invasion on coexisting native plant populations. Ecophysiological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proofErr w:type="gramStart"/>
      <w:r w:rsidR="002C6A4D">
        <w:t>assuming that</w:t>
      </w:r>
      <w:proofErr w:type="gramEnd"/>
      <w:r w:rsidR="002C6A4D">
        <w:t xml:space="preserve"> they represent native physiology across the growing season can be misleading</w:t>
      </w:r>
      <w:r>
        <w:t xml:space="preserve">. This risk may be especially important in systems where light </w:t>
      </w:r>
      <w:r>
        <w:lastRenderedPageBreak/>
        <w:t xml:space="preserve">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t xml:space="preserve">community changes </w:t>
      </w:r>
      <w:r>
        <w:t xml:space="preserve">up to plant community dynamics. Quantifying </w:t>
      </w:r>
      <w:r w:rsidR="002C6A4D">
        <w:t xml:space="preserve">differential </w:t>
      </w:r>
      <w:r w:rsidR="005834AD">
        <w:t xml:space="preserve">physiological </w:t>
      </w:r>
      <w:r w:rsidR="002C6A4D">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ins w:id="468" w:author="Perkowski, Evan A" w:date="2026-02-18T18:09:00Z" w16du:dateUtc="2026-02-19T00:09:00Z">
        <w:r w:rsidR="004E55A4">
          <w:rPr>
            <w:i/>
          </w:rPr>
          <w:t xml:space="preserve"> </w:t>
        </w:r>
        <w:r w:rsidR="004E55A4">
          <w:rPr>
            <w:iCs/>
          </w:rPr>
          <w:t xml:space="preserve">Indeed, </w:t>
        </w:r>
      </w:ins>
    </w:p>
    <w:p w14:paraId="0000013F" w14:textId="77777777" w:rsidR="00166FFE" w:rsidDel="004E55A4" w:rsidRDefault="00166FFE" w:rsidP="00964238">
      <w:pPr>
        <w:spacing w:line="360" w:lineRule="auto"/>
        <w:rPr>
          <w:del w:id="469" w:author="Perkowski, Evan A" w:date="2026-02-18T18:09:00Z" w16du:dateUtc="2026-02-19T00:09:00Z"/>
          <w:i/>
        </w:rPr>
      </w:pPr>
    </w:p>
    <w:p w14:paraId="00000140" w14:textId="7D4240A0" w:rsidR="00166FFE" w:rsidDel="004E55A4" w:rsidRDefault="00000000" w:rsidP="00964238">
      <w:pPr>
        <w:spacing w:line="360" w:lineRule="auto"/>
        <w:rPr>
          <w:del w:id="470" w:author="Perkowski, Evan A" w:date="2026-02-18T18:09:00Z" w16du:dateUtc="2026-02-19T00:09:00Z"/>
        </w:rPr>
      </w:pPr>
      <w:del w:id="471" w:author="Perkowski, Evan A" w:date="2026-02-18T18:09:00Z" w16du:dateUtc="2026-02-19T00:09:00Z">
        <w:r w:rsidDel="004E55A4">
          <w:rPr>
            <w:i/>
          </w:rPr>
          <w:delText>Using leaf physiology to assess linkages between aboveground and belowground responses to allelopathic plant invasion</w:delText>
        </w:r>
      </w:del>
    </w:p>
    <w:p w14:paraId="00000141" w14:textId="556D2826" w:rsidR="00166FFE" w:rsidRPr="00D728DE" w:rsidRDefault="00000000" w:rsidP="0042647D">
      <w:pPr>
        <w:spacing w:line="360" w:lineRule="auto"/>
        <w:ind w:firstLine="720"/>
        <w:rPr>
          <w:color w:val="000000"/>
        </w:rPr>
      </w:pPr>
      <w:del w:id="472" w:author="Perkowski, Evan A" w:date="2026-02-18T18:09:00Z" w16du:dateUtc="2026-02-19T00:09:00Z">
        <w:r w:rsidDel="004E55A4">
          <w:delText xml:space="preserve">Native species’ physiological responses to </w:delText>
        </w:r>
        <w:r w:rsidDel="004E55A4">
          <w:rPr>
            <w:i/>
          </w:rPr>
          <w:delText>A. petiolata</w:delText>
        </w:r>
        <w:r w:rsidDel="004E55A4">
          <w:delText xml:space="preserve"> treatments have direct implications for understanding the integrated negative effects of </w:delText>
        </w:r>
        <w:r w:rsidDel="004E55A4">
          <w:rPr>
            <w:i/>
          </w:rPr>
          <w:delText>A. petiolata</w:delText>
        </w:r>
        <w:r w:rsidDel="004E55A4">
          <w:delText xml:space="preserve"> invasion on the belowground soil microbial community and aboveground plant community form and function. </w:delText>
        </w:r>
        <w:r w:rsidR="00BA2D4E" w:rsidDel="004E55A4">
          <w:rPr>
            <w:i/>
          </w:rPr>
          <w:delText>Alliaria</w:delText>
        </w:r>
        <w:r w:rsidDel="004E55A4">
          <w:rPr>
            <w:i/>
          </w:rPr>
          <w:delText xml:space="preserve"> petiolata</w:delText>
        </w:r>
        <w:r w:rsidDel="004E55A4">
          <w:delText xml:space="preserve"> disrupts the belowground AM fungal community composition by reducing AM fungal biomass and root colonization rates while also increasing AM fungal richness </w:delText>
        </w:r>
      </w:del>
      <w:customXmlDelRangeStart w:id="473" w:author="Perkowski, Evan A" w:date="2026-02-18T18:09:00Z"/>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customXmlDelRangeEnd w:id="473"/>
          <w:del w:id="474" w:author="Perkowski, Evan A" w:date="2026-02-18T18:09:00Z" w16du:dateUtc="2026-02-19T00:09:00Z">
            <w:r w:rsidR="00220C2B" w:rsidRPr="00220C2B" w:rsidDel="004E55A4">
              <w:rPr>
                <w:color w:val="000000"/>
              </w:rPr>
              <w:delText>(Table 1; Anthony et al., 2019; Bialic-Murphy et al., 2021; Burke, 2008; Burke et al., 2011, 2019; Cantor et al., 2011; Roche et al., 2021)</w:delText>
            </w:r>
          </w:del>
          <w:customXmlDelRangeStart w:id="475" w:author="Perkowski, Evan A" w:date="2026-02-18T18:09:00Z"/>
        </w:sdtContent>
      </w:sdt>
      <w:customXmlDelRangeEnd w:id="475"/>
      <w:del w:id="476" w:author="Perkowski, Evan A" w:date="2026-02-18T18:09:00Z" w16du:dateUtc="2026-02-19T00:09:00Z">
        <w:r w:rsidR="00F45C5F" w:rsidDel="004E55A4">
          <w:delText xml:space="preserve">. </w:delText>
        </w:r>
        <w:r w:rsidDel="004E55A4">
          <w:delText xml:space="preserve">This allelopathic invader also negatively affects the abundance and survivorship of AM native plants that coexist with </w:delText>
        </w:r>
        <w:r w:rsidDel="004E55A4">
          <w:rPr>
            <w:i/>
          </w:rPr>
          <w:delText>A. petiolata</w:delText>
        </w:r>
        <w:r w:rsidDel="004E55A4">
          <w:delText xml:space="preserve"> in its non-native range </w:delText>
        </w:r>
      </w:del>
      <w:customXmlDelRangeStart w:id="477" w:author="Perkowski, Evan A" w:date="2026-02-18T18:09:00Z"/>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customXmlDelRangeEnd w:id="477"/>
          <w:del w:id="478" w:author="Perkowski, Evan A" w:date="2026-02-18T18:09:00Z" w16du:dateUtc="2026-02-19T00:09:00Z">
            <w:r w:rsidR="00220C2B" w:rsidRPr="00220C2B" w:rsidDel="004E55A4">
              <w:rPr>
                <w:color w:val="000000"/>
              </w:rPr>
              <w:delText>(Bialic-Murphy et al., 2020; Callaway et al., 2008; Roche et al., 2021, 2023)</w:delText>
            </w:r>
          </w:del>
          <w:customXmlDelRangeStart w:id="479" w:author="Perkowski, Evan A" w:date="2026-02-18T18:09:00Z"/>
        </w:sdtContent>
      </w:sdt>
      <w:customXmlDelRangeEnd w:id="479"/>
      <w:del w:id="480" w:author="Perkowski, Evan A" w:date="2026-02-18T18:09:00Z" w16du:dateUtc="2026-02-19T00:09:00Z">
        <w:r w:rsidR="00F45C5F" w:rsidDel="004E55A4">
          <w:rPr>
            <w:color w:val="000000"/>
          </w:rPr>
          <w:delText xml:space="preserve">. </w:delText>
        </w:r>
      </w:del>
      <w:ins w:id="481" w:author="Perkowski, Evan A" w:date="2026-02-18T18:09:00Z" w16du:dateUtc="2026-02-19T00:09:00Z">
        <w:r w:rsidR="004E55A4">
          <w:t>o</w:t>
        </w:r>
      </w:ins>
      <w:r>
        <w:t xml:space="preserve">ur results indicate that photosynthetic responses to </w:t>
      </w:r>
      <w:r>
        <w:rPr>
          <w:i/>
        </w:rPr>
        <w:t>A. petiolata</w:t>
      </w:r>
      <w:r>
        <w:t xml:space="preserve"> are directionally similar </w:t>
      </w:r>
      <w:r w:rsidR="005834AD">
        <w:t xml:space="preserve">to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lastRenderedPageBreak/>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proofErr w:type="spellStart"/>
          <w:r>
            <w:rPr>
              <w:i/>
              <w:iCs/>
            </w:rPr>
            <w:t>Alliaria</w:t>
          </w:r>
          <w:proofErr w:type="spellEnd"/>
          <w:r>
            <w:rPr>
              <w:i/>
              <w:iCs/>
            </w:rPr>
            <w:t xml:space="preserve">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w:t>
          </w:r>
          <w:r>
            <w:lastRenderedPageBreak/>
            <w:t xml:space="preserve">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Cernusak,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lastRenderedPageBreak/>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1C6AB0A" w14:textId="77777777" w:rsidR="00220C2B" w:rsidRDefault="00220C2B" w:rsidP="00220C2B">
          <w:pPr>
            <w:autoSpaceDE w:val="0"/>
            <w:autoSpaceDN w:val="0"/>
            <w:spacing w:line="360" w:lineRule="auto"/>
            <w:ind w:hanging="480"/>
            <w:divId w:val="1286153269"/>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r>
            <w:rPr>
              <w:i/>
              <w:iCs/>
            </w:rPr>
            <w:t>emmeans: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w:t>
          </w:r>
          <w:r>
            <w:lastRenderedPageBreak/>
            <w:t xml:space="preserve">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w:t>
          </w:r>
          <w:proofErr w:type="spellStart"/>
          <w:r>
            <w:t>Arguez</w:t>
          </w:r>
          <w:proofErr w:type="spellEnd"/>
          <w:r>
            <w:t xml:space="preserve">, A., &amp; Lawrimore, J. H. (2021). U.S. Climate Normals 2020: U.S. Hourly Climate Normals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 xml:space="preserve">Perkowski, E. A., </w:t>
          </w:r>
          <w:proofErr w:type="spellStart"/>
          <w:r>
            <w:t>Ezekannagha</w:t>
          </w:r>
          <w:proofErr w:type="spellEnd"/>
          <w:r>
            <w:t>,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lastRenderedPageBreak/>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Finzi, A. C. (2008). Ready or not, garlic mustard is moving in: </w:t>
          </w:r>
          <w:proofErr w:type="spellStart"/>
          <w:r>
            <w:rPr>
              <w:i/>
              <w:iCs/>
            </w:rPr>
            <w:t>Alliaria</w:t>
          </w:r>
          <w:proofErr w:type="spellEnd"/>
          <w:r>
            <w:rPr>
              <w:i/>
              <w:iCs/>
            </w:rPr>
            <w:t xml:space="preserve"> petiolata</w:t>
          </w:r>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 xml:space="preserve">Walker, A. P., Beckerman, A. P., Gu, L., </w:t>
          </w:r>
          <w:proofErr w:type="spellStart"/>
          <w:r>
            <w:t>Kattge</w:t>
          </w:r>
          <w:proofErr w:type="spellEnd"/>
          <w:r>
            <w:t xml:space="preserve">, J., Cernusak,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lastRenderedPageBreak/>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w:t>
          </w:r>
          <w:proofErr w:type="spellStart"/>
          <w:r>
            <w:t>Flexas</w:t>
          </w:r>
          <w:proofErr w:type="spellEnd"/>
          <w:r>
            <w:t xml:space="preserve">, J., Garnier, E., Groom, P. K., Gulias, J., Hikosaka,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B89B2" w14:textId="77777777" w:rsidR="00E12247" w:rsidRDefault="00E12247">
      <w:r>
        <w:separator/>
      </w:r>
    </w:p>
  </w:endnote>
  <w:endnote w:type="continuationSeparator" w:id="0">
    <w:p w14:paraId="4BD44FA3" w14:textId="77777777" w:rsidR="00E12247" w:rsidRDefault="00E12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68F92D4-F1B1-F441-8AC1-03B253AB5709}"/>
    <w:embedBold r:id="rId2" w:fontKey="{AB7C0067-68BB-8F4F-99F1-40757A528950}"/>
    <w:embedItalic r:id="rId3" w:fontKey="{92A8FCEF-AD4C-B245-AA6C-61130BC70AA9}"/>
    <w:embedBoldItalic r:id="rId4" w:fontKey="{9AB18D49-8986-AC4B-8D9C-ADA546A3A80B}"/>
  </w:font>
  <w:font w:name="Georgia">
    <w:panose1 w:val="02040502050405020303"/>
    <w:charset w:val="00"/>
    <w:family w:val="roman"/>
    <w:pitch w:val="variable"/>
    <w:sig w:usb0="00000287" w:usb1="00000000" w:usb2="00000000" w:usb3="00000000" w:csb0="0000009F" w:csb1="00000000"/>
    <w:embedRegular r:id="rId5" w:fontKey="{0950B53B-34A1-B948-BD3D-6E297072B05B}"/>
    <w:embedItalic r:id="rId6" w:fontKey="{1872C283-2E24-EE4B-B288-89C4567E34E8}"/>
  </w:font>
  <w:font w:name="Cambria Math">
    <w:panose1 w:val="02040503050406030204"/>
    <w:charset w:val="00"/>
    <w:family w:val="roman"/>
    <w:pitch w:val="variable"/>
    <w:sig w:usb0="E00002FF" w:usb1="420024FF" w:usb2="00000000" w:usb3="00000000" w:csb0="0000019F" w:csb1="00000000"/>
    <w:embedRegular r:id="rId7" w:fontKey="{AC9D1ABB-F84A-2946-877F-9E84B577E3EF}"/>
    <w:embedItalic r:id="rId8" w:fontKey="{8419D388-9C9B-1F42-8C07-9D5D1FDE07CB}"/>
  </w:font>
  <w:font w:name="Calibri Light">
    <w:panose1 w:val="020F0302020204030204"/>
    <w:charset w:val="00"/>
    <w:family w:val="swiss"/>
    <w:pitch w:val="variable"/>
    <w:sig w:usb0="E0002AFF" w:usb1="C000247B" w:usb2="00000009" w:usb3="00000000" w:csb0="000001FF" w:csb1="00000000"/>
    <w:embedRegular r:id="rId9" w:fontKey="{A67599CC-0031-7944-84FA-0D989302AA2E}"/>
  </w:font>
  <w:font w:name="Calibri">
    <w:panose1 w:val="020F0502020204030204"/>
    <w:charset w:val="00"/>
    <w:family w:val="swiss"/>
    <w:pitch w:val="variable"/>
    <w:sig w:usb0="E1002AFF" w:usb1="C000ACFF" w:usb2="00000009" w:usb3="00000000" w:csb0="000001FF" w:csb1="00000000"/>
    <w:embedRegular r:id="rId10" w:fontKey="{1BCA3DF2-1BDB-1646-8EEC-CB6D8E2E15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75565" w14:textId="77777777" w:rsidR="00E12247" w:rsidRDefault="00E12247">
      <w:r>
        <w:separator/>
      </w:r>
    </w:p>
  </w:footnote>
  <w:footnote w:type="continuationSeparator" w:id="0">
    <w:p w14:paraId="735C2B43" w14:textId="77777777" w:rsidR="00E12247" w:rsidRDefault="00E122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9"/>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2CE1"/>
    <w:rsid w:val="00046B1D"/>
    <w:rsid w:val="000511CF"/>
    <w:rsid w:val="000563F2"/>
    <w:rsid w:val="00060D4B"/>
    <w:rsid w:val="00072F93"/>
    <w:rsid w:val="00075F7E"/>
    <w:rsid w:val="00083BAB"/>
    <w:rsid w:val="00083CDC"/>
    <w:rsid w:val="000950CD"/>
    <w:rsid w:val="000A548D"/>
    <w:rsid w:val="000A5E05"/>
    <w:rsid w:val="000A7C05"/>
    <w:rsid w:val="000B498D"/>
    <w:rsid w:val="000D0A8E"/>
    <w:rsid w:val="000E238C"/>
    <w:rsid w:val="000E2D3C"/>
    <w:rsid w:val="000F27DE"/>
    <w:rsid w:val="001061B7"/>
    <w:rsid w:val="001159C6"/>
    <w:rsid w:val="001174DE"/>
    <w:rsid w:val="001178F4"/>
    <w:rsid w:val="0012263B"/>
    <w:rsid w:val="00131691"/>
    <w:rsid w:val="0013222B"/>
    <w:rsid w:val="00132A63"/>
    <w:rsid w:val="00135486"/>
    <w:rsid w:val="0013691E"/>
    <w:rsid w:val="00147B1F"/>
    <w:rsid w:val="001531BE"/>
    <w:rsid w:val="00166FFE"/>
    <w:rsid w:val="001716CA"/>
    <w:rsid w:val="00183FB6"/>
    <w:rsid w:val="001845AA"/>
    <w:rsid w:val="00187A0A"/>
    <w:rsid w:val="001C5131"/>
    <w:rsid w:val="001D6947"/>
    <w:rsid w:val="001F4522"/>
    <w:rsid w:val="001F75CF"/>
    <w:rsid w:val="0021244F"/>
    <w:rsid w:val="00216508"/>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E137F"/>
    <w:rsid w:val="002E5249"/>
    <w:rsid w:val="002F1E21"/>
    <w:rsid w:val="002F46D1"/>
    <w:rsid w:val="00305268"/>
    <w:rsid w:val="003066C5"/>
    <w:rsid w:val="00315130"/>
    <w:rsid w:val="00326589"/>
    <w:rsid w:val="00336876"/>
    <w:rsid w:val="00337A97"/>
    <w:rsid w:val="00351BCA"/>
    <w:rsid w:val="0036477C"/>
    <w:rsid w:val="00365E3F"/>
    <w:rsid w:val="00366A90"/>
    <w:rsid w:val="00370678"/>
    <w:rsid w:val="00372CE6"/>
    <w:rsid w:val="0037533F"/>
    <w:rsid w:val="00375BFD"/>
    <w:rsid w:val="00381258"/>
    <w:rsid w:val="003816C3"/>
    <w:rsid w:val="0038682C"/>
    <w:rsid w:val="00392D9D"/>
    <w:rsid w:val="003D5A65"/>
    <w:rsid w:val="003D79B8"/>
    <w:rsid w:val="003E4F2E"/>
    <w:rsid w:val="003E7BE7"/>
    <w:rsid w:val="003F3909"/>
    <w:rsid w:val="003F40FD"/>
    <w:rsid w:val="003F45B6"/>
    <w:rsid w:val="00406B1D"/>
    <w:rsid w:val="004146E8"/>
    <w:rsid w:val="00416C18"/>
    <w:rsid w:val="00424724"/>
    <w:rsid w:val="0042616A"/>
    <w:rsid w:val="0042647D"/>
    <w:rsid w:val="004304B4"/>
    <w:rsid w:val="00437163"/>
    <w:rsid w:val="00437F01"/>
    <w:rsid w:val="004422F6"/>
    <w:rsid w:val="004512D5"/>
    <w:rsid w:val="004549C7"/>
    <w:rsid w:val="00455C90"/>
    <w:rsid w:val="00457317"/>
    <w:rsid w:val="00461253"/>
    <w:rsid w:val="00461884"/>
    <w:rsid w:val="0046321E"/>
    <w:rsid w:val="00463611"/>
    <w:rsid w:val="00463C24"/>
    <w:rsid w:val="004738FD"/>
    <w:rsid w:val="00475C7C"/>
    <w:rsid w:val="00476CDE"/>
    <w:rsid w:val="00476F16"/>
    <w:rsid w:val="00483ECD"/>
    <w:rsid w:val="004906BC"/>
    <w:rsid w:val="004920BF"/>
    <w:rsid w:val="0049263D"/>
    <w:rsid w:val="004A30E3"/>
    <w:rsid w:val="004A33C5"/>
    <w:rsid w:val="004C5874"/>
    <w:rsid w:val="004D0C18"/>
    <w:rsid w:val="004D13F9"/>
    <w:rsid w:val="004D7986"/>
    <w:rsid w:val="004E13AA"/>
    <w:rsid w:val="004E55A4"/>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B4A8C"/>
    <w:rsid w:val="005D2700"/>
    <w:rsid w:val="005E5F88"/>
    <w:rsid w:val="005E706D"/>
    <w:rsid w:val="005F3D8A"/>
    <w:rsid w:val="005F5633"/>
    <w:rsid w:val="005F5FEA"/>
    <w:rsid w:val="00603BBF"/>
    <w:rsid w:val="006144E3"/>
    <w:rsid w:val="006334C6"/>
    <w:rsid w:val="00650BA0"/>
    <w:rsid w:val="006511C5"/>
    <w:rsid w:val="0065200A"/>
    <w:rsid w:val="00667B2B"/>
    <w:rsid w:val="00671348"/>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2D13"/>
    <w:rsid w:val="00774796"/>
    <w:rsid w:val="00774A87"/>
    <w:rsid w:val="00775CC2"/>
    <w:rsid w:val="00784B13"/>
    <w:rsid w:val="007868CE"/>
    <w:rsid w:val="0079105C"/>
    <w:rsid w:val="007952C6"/>
    <w:rsid w:val="007A06C2"/>
    <w:rsid w:val="007A07AC"/>
    <w:rsid w:val="007A7331"/>
    <w:rsid w:val="007B0019"/>
    <w:rsid w:val="007B228C"/>
    <w:rsid w:val="007B5941"/>
    <w:rsid w:val="007D3304"/>
    <w:rsid w:val="007E0091"/>
    <w:rsid w:val="007F268F"/>
    <w:rsid w:val="007F3180"/>
    <w:rsid w:val="007F4A13"/>
    <w:rsid w:val="007F4EDF"/>
    <w:rsid w:val="00812E2D"/>
    <w:rsid w:val="008414E7"/>
    <w:rsid w:val="00842DC2"/>
    <w:rsid w:val="008521AC"/>
    <w:rsid w:val="00852E67"/>
    <w:rsid w:val="00855E45"/>
    <w:rsid w:val="00864519"/>
    <w:rsid w:val="00872F47"/>
    <w:rsid w:val="00877B6D"/>
    <w:rsid w:val="0088168C"/>
    <w:rsid w:val="0088474C"/>
    <w:rsid w:val="008A782E"/>
    <w:rsid w:val="008C25DC"/>
    <w:rsid w:val="008C63D9"/>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042D"/>
    <w:rsid w:val="00964238"/>
    <w:rsid w:val="009656F2"/>
    <w:rsid w:val="00973A03"/>
    <w:rsid w:val="0098130D"/>
    <w:rsid w:val="00981D81"/>
    <w:rsid w:val="00982E48"/>
    <w:rsid w:val="009A7860"/>
    <w:rsid w:val="009B0108"/>
    <w:rsid w:val="009C5167"/>
    <w:rsid w:val="00A01573"/>
    <w:rsid w:val="00A26FF1"/>
    <w:rsid w:val="00A315D3"/>
    <w:rsid w:val="00A33CA8"/>
    <w:rsid w:val="00A642A6"/>
    <w:rsid w:val="00A650A0"/>
    <w:rsid w:val="00A703D2"/>
    <w:rsid w:val="00A723AC"/>
    <w:rsid w:val="00A91C51"/>
    <w:rsid w:val="00AA0561"/>
    <w:rsid w:val="00AA22D9"/>
    <w:rsid w:val="00AA2CD1"/>
    <w:rsid w:val="00AA6010"/>
    <w:rsid w:val="00AB2555"/>
    <w:rsid w:val="00AB2C8F"/>
    <w:rsid w:val="00AC049C"/>
    <w:rsid w:val="00AC69E4"/>
    <w:rsid w:val="00AC76E5"/>
    <w:rsid w:val="00AD1285"/>
    <w:rsid w:val="00AD17B1"/>
    <w:rsid w:val="00AE171E"/>
    <w:rsid w:val="00AE4201"/>
    <w:rsid w:val="00AE4CE6"/>
    <w:rsid w:val="00AE515B"/>
    <w:rsid w:val="00B00280"/>
    <w:rsid w:val="00B07381"/>
    <w:rsid w:val="00B32021"/>
    <w:rsid w:val="00B65911"/>
    <w:rsid w:val="00B70049"/>
    <w:rsid w:val="00B72B4C"/>
    <w:rsid w:val="00BA2D4E"/>
    <w:rsid w:val="00BB7050"/>
    <w:rsid w:val="00BC50A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E7312"/>
    <w:rsid w:val="00CF3322"/>
    <w:rsid w:val="00CF5FA2"/>
    <w:rsid w:val="00CF649D"/>
    <w:rsid w:val="00CF64C5"/>
    <w:rsid w:val="00D33BDD"/>
    <w:rsid w:val="00D348DB"/>
    <w:rsid w:val="00D417AC"/>
    <w:rsid w:val="00D60A3C"/>
    <w:rsid w:val="00D6143F"/>
    <w:rsid w:val="00D635AD"/>
    <w:rsid w:val="00D728DE"/>
    <w:rsid w:val="00D833C5"/>
    <w:rsid w:val="00D85257"/>
    <w:rsid w:val="00D87FC4"/>
    <w:rsid w:val="00DB1FAA"/>
    <w:rsid w:val="00DB4E46"/>
    <w:rsid w:val="00DB6AD0"/>
    <w:rsid w:val="00DB71CE"/>
    <w:rsid w:val="00DE45FE"/>
    <w:rsid w:val="00DF0F06"/>
    <w:rsid w:val="00DF61B7"/>
    <w:rsid w:val="00E12247"/>
    <w:rsid w:val="00E22334"/>
    <w:rsid w:val="00E303D3"/>
    <w:rsid w:val="00E319B7"/>
    <w:rsid w:val="00E400AF"/>
    <w:rsid w:val="00E52D8D"/>
    <w:rsid w:val="00E62CE0"/>
    <w:rsid w:val="00E66140"/>
    <w:rsid w:val="00E74E62"/>
    <w:rsid w:val="00E86B6C"/>
    <w:rsid w:val="00E9410C"/>
    <w:rsid w:val="00E97F11"/>
    <w:rsid w:val="00EA4B42"/>
    <w:rsid w:val="00EB28AF"/>
    <w:rsid w:val="00EC5237"/>
    <w:rsid w:val="00ED188D"/>
    <w:rsid w:val="00ED532C"/>
    <w:rsid w:val="00EF431B"/>
    <w:rsid w:val="00F03A63"/>
    <w:rsid w:val="00F10EBF"/>
    <w:rsid w:val="00F12B35"/>
    <w:rsid w:val="00F136AE"/>
    <w:rsid w:val="00F14C03"/>
    <w:rsid w:val="00F151AE"/>
    <w:rsid w:val="00F27BCC"/>
    <w:rsid w:val="00F301B4"/>
    <w:rsid w:val="00F3277E"/>
    <w:rsid w:val="00F45C5F"/>
    <w:rsid w:val="00F47DFF"/>
    <w:rsid w:val="00F6348E"/>
    <w:rsid w:val="00F66055"/>
    <w:rsid w:val="00F67D56"/>
    <w:rsid w:val="00F7073B"/>
    <w:rsid w:val="00F7270F"/>
    <w:rsid w:val="00F72829"/>
    <w:rsid w:val="00F9419D"/>
    <w:rsid w:val="00F95082"/>
    <w:rsid w:val="00FA6760"/>
    <w:rsid w:val="00FB0E47"/>
    <w:rsid w:val="00FB1758"/>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1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37163"/>
    <w:rsid w:val="00480211"/>
    <w:rsid w:val="00484893"/>
    <w:rsid w:val="004A30E3"/>
    <w:rsid w:val="005074FA"/>
    <w:rsid w:val="0052110A"/>
    <w:rsid w:val="00550A55"/>
    <w:rsid w:val="005B6E5D"/>
    <w:rsid w:val="005E312C"/>
    <w:rsid w:val="006A6213"/>
    <w:rsid w:val="006C6601"/>
    <w:rsid w:val="006D577E"/>
    <w:rsid w:val="00722710"/>
    <w:rsid w:val="00730B36"/>
    <w:rsid w:val="007400AA"/>
    <w:rsid w:val="0074685A"/>
    <w:rsid w:val="00746A87"/>
    <w:rsid w:val="00772D13"/>
    <w:rsid w:val="007836EC"/>
    <w:rsid w:val="0079105C"/>
    <w:rsid w:val="007A06C2"/>
    <w:rsid w:val="007C05B8"/>
    <w:rsid w:val="008258BE"/>
    <w:rsid w:val="008A2CA4"/>
    <w:rsid w:val="008B297A"/>
    <w:rsid w:val="008B708B"/>
    <w:rsid w:val="008F0A42"/>
    <w:rsid w:val="008F50A1"/>
    <w:rsid w:val="00925F01"/>
    <w:rsid w:val="00927C61"/>
    <w:rsid w:val="00937EDF"/>
    <w:rsid w:val="00953D64"/>
    <w:rsid w:val="00967E8A"/>
    <w:rsid w:val="009B1FEA"/>
    <w:rsid w:val="00A37DB3"/>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C464E"/>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464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33</Pages>
  <Words>11387</Words>
  <Characters>65362</Characters>
  <Application>Microsoft Office Word</Application>
  <DocSecurity>0</DocSecurity>
  <Lines>1089</Lines>
  <Paragraphs>345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19</cp:revision>
  <dcterms:created xsi:type="dcterms:W3CDTF">2026-02-09T20:31:00Z</dcterms:created>
  <dcterms:modified xsi:type="dcterms:W3CDTF">2026-02-24T20:17:00Z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