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0A81F78" w14:textId="73652889" w:rsidR="00F72829" w:rsidRPr="00F72829" w:rsidRDefault="00F72829" w:rsidP="00964238">
      <w:pPr>
        <w:spacing w:line="360" w:lineRule="auto"/>
      </w:pPr>
      <w:r>
        <w:rPr>
          <w:b/>
          <w:bCs/>
        </w:rPr>
        <w:t>“</w:t>
      </w:r>
      <w:r w:rsidRPr="00F72829">
        <w:rPr>
          <w:b/>
          <w:bCs/>
        </w:rPr>
        <w:t xml:space="preserve">The negative effects of an allelopathic invader on native plant photosynthesis </w:t>
      </w:r>
      <w:commentRangeStart w:id="0"/>
      <w:ins w:id="1" w:author="Perkowski, Evan A" w:date="2025-08-29T13:44:00Z" w16du:dateUtc="2025-08-29T04:44:00Z">
        <w:r w:rsidR="004906BC">
          <w:rPr>
            <w:b/>
            <w:bCs/>
          </w:rPr>
          <w:t>are observed after tree canopy closure</w:t>
        </w:r>
      </w:ins>
      <w:commentRangeEnd w:id="0"/>
      <w:r w:rsidR="00ED532C">
        <w:rPr>
          <w:rStyle w:val="CommentReference"/>
        </w:rPr>
        <w:commentReference w:id="0"/>
      </w:r>
      <w:r>
        <w:rPr>
          <w:b/>
          <w:bCs/>
        </w:rPr>
        <w:t>”</w:t>
      </w:r>
    </w:p>
    <w:p w14:paraId="1F6FBBE6" w14:textId="77777777" w:rsidR="00F72829" w:rsidRPr="00F72829" w:rsidRDefault="00F72829" w:rsidP="00964238">
      <w:pPr>
        <w:spacing w:line="360" w:lineRule="auto"/>
        <w:rPr>
          <w:bCs/>
        </w:rPr>
      </w:pPr>
    </w:p>
    <w:p w14:paraId="00000014" w14:textId="62A9996C" w:rsidR="00166FFE" w:rsidRDefault="00461253" w:rsidP="00964238">
      <w:pPr>
        <w:spacing w:line="360" w:lineRule="auto"/>
      </w:pPr>
      <w:r>
        <w:rPr>
          <w:b/>
        </w:rPr>
        <w:t>Abstract</w:t>
      </w:r>
    </w:p>
    <w:p w14:paraId="048F35A7" w14:textId="3AE97979" w:rsidR="00225393" w:rsidRDefault="00225393" w:rsidP="00225393">
      <w:pPr>
        <w:pStyle w:val="ListParagraph"/>
        <w:numPr>
          <w:ilvl w:val="0"/>
          <w:numId w:val="3"/>
        </w:numPr>
        <w:spacing w:line="360" w:lineRule="auto"/>
      </w:pPr>
      <w:r>
        <w:t xml:space="preserve">Many invasive plants produce allelopathic compounds that disrupt plant-fungal symbioses </w:t>
      </w:r>
      <w:r w:rsidR="000A7C05">
        <w:t xml:space="preserve">of </w:t>
      </w:r>
      <w:r>
        <w:t>native species</w:t>
      </w:r>
      <w:r w:rsidR="000A7C05">
        <w:t xml:space="preserve"> in the communities they invade</w:t>
      </w:r>
      <w:r>
        <w:t>, influencing nutrient and water provisioning to support photosynthesis. Previous studies have linked these disruptions to reductions in photosynthesis and stomatal conductance, but whether these effects are tied to reductions in photosynthetic capacity</w:t>
      </w:r>
      <w:r w:rsidR="000A7C05">
        <w:t xml:space="preserve"> remain unclear</w:t>
      </w:r>
      <w:r>
        <w:t xml:space="preserve">, limiting inferences about the mechanisms driving </w:t>
      </w:r>
      <w:r w:rsidR="000A7C05">
        <w:t xml:space="preserve">physiological </w:t>
      </w:r>
      <w:r>
        <w:t>responses</w:t>
      </w:r>
      <w:r w:rsidR="000A7C05">
        <w:t xml:space="preserve"> of native</w:t>
      </w:r>
      <w:r w:rsidR="00D348DB">
        <w:t xml:space="preserve"> species</w:t>
      </w:r>
      <w:r>
        <w:t>. Furthermore, how these responses vary temporally across the growing season</w:t>
      </w:r>
      <w:r w:rsidR="000A7C05">
        <w:t xml:space="preserve"> is unknown</w:t>
      </w:r>
      <w:r>
        <w:t>.</w:t>
      </w:r>
    </w:p>
    <w:p w14:paraId="050A0AF5" w14:textId="20D4596A" w:rsidR="00225393" w:rsidRDefault="00225393" w:rsidP="00225393">
      <w:pPr>
        <w:pStyle w:val="ListParagraph"/>
        <w:numPr>
          <w:ilvl w:val="0"/>
          <w:numId w:val="3"/>
        </w:numPr>
        <w:spacing w:line="360" w:lineRule="auto"/>
      </w:pPr>
      <w:r>
        <w:t xml:space="preserve">To investigate the temporal dynamics </w:t>
      </w:r>
      <w:ins w:id="2" w:author="Kalisz, Susan" w:date="2025-09-23T20:27:00Z" w16du:dateUtc="2025-09-24T00:27:00Z">
        <w:r w:rsidR="000A7C05">
          <w:t>of</w:t>
        </w:r>
      </w:ins>
      <w:r>
        <w:t xml:space="preserve"> native plant responses to allelopathic invasion, we measured gas exchange in two understory native species (</w:t>
      </w:r>
      <w:r w:rsidRPr="00C663A8">
        <w:rPr>
          <w:i/>
          <w:iCs/>
        </w:rPr>
        <w:t>Trillium</w:t>
      </w:r>
      <w:r>
        <w:t xml:space="preserve"> spp. and </w:t>
      </w:r>
      <w:r w:rsidRPr="00C663A8">
        <w:rPr>
          <w:i/>
          <w:iCs/>
        </w:rPr>
        <w:t xml:space="preserve">Maianthemum </w:t>
      </w:r>
      <w:proofErr w:type="spellStart"/>
      <w:r w:rsidRPr="00C663A8">
        <w:rPr>
          <w:i/>
          <w:iCs/>
        </w:rPr>
        <w:t>racemosum</w:t>
      </w:r>
      <w:proofErr w:type="spellEnd"/>
      <w:r>
        <w:t xml:space="preserve">) at two points during the growing season – </w:t>
      </w:r>
      <w:ins w:id="3" w:author="Perkowski, Evan A" w:date="2025-09-24T15:25:00Z" w16du:dateUtc="2025-09-24T20:25:00Z">
        <w:r w:rsidR="00F14C03">
          <w:t xml:space="preserve">before and after tree </w:t>
        </w:r>
      </w:ins>
      <w:ins w:id="4" w:author="Kalisz, Susan" w:date="2025-09-23T20:28:00Z" w16du:dateUtc="2025-09-24T00:28:00Z">
        <w:r w:rsidR="000A7C05">
          <w:t>canopy closure</w:t>
        </w:r>
      </w:ins>
      <w:r>
        <w:t xml:space="preserve">. </w:t>
      </w:r>
      <w:ins w:id="5" w:author="Kalisz, Susan" w:date="2025-09-23T20:29:00Z" w16du:dateUtc="2025-09-24T00:29:00Z">
        <w:r w:rsidR="000A7C05">
          <w:t>Plants were measur</w:t>
        </w:r>
      </w:ins>
      <w:r>
        <w:t xml:space="preserve">ed in a long-term field experiment where </w:t>
      </w:r>
      <w:proofErr w:type="spellStart"/>
      <w:r>
        <w:rPr>
          <w:i/>
          <w:iCs/>
        </w:rPr>
        <w:t>Alliaria</w:t>
      </w:r>
      <w:proofErr w:type="spellEnd"/>
      <w:r>
        <w:rPr>
          <w:i/>
          <w:iCs/>
        </w:rPr>
        <w:t xml:space="preserve"> </w:t>
      </w:r>
      <w:proofErr w:type="spellStart"/>
      <w:r>
        <w:rPr>
          <w:i/>
          <w:iCs/>
        </w:rPr>
        <w:t>petiolata</w:t>
      </w:r>
      <w:proofErr w:type="spellEnd"/>
      <w:r>
        <w:t xml:space="preserve">, an allelopathic invader that disrupts </w:t>
      </w:r>
      <w:r w:rsidRPr="00315130">
        <w:rPr>
          <w:iCs/>
        </w:rPr>
        <w:t xml:space="preserve">AM fungal </w:t>
      </w:r>
      <w:ins w:id="6" w:author="Kalisz, Susan" w:date="2025-09-23T20:29:00Z" w16du:dateUtc="2025-09-24T00:29:00Z">
        <w:r w:rsidR="000A7C05">
          <w:rPr>
            <w:iCs/>
          </w:rPr>
          <w:t>symbioses</w:t>
        </w:r>
      </w:ins>
      <w:r w:rsidRPr="00315130">
        <w:rPr>
          <w:iCs/>
        </w:rPr>
        <w:t>,</w:t>
      </w:r>
      <w:r>
        <w:t xml:space="preserve"> has been </w:t>
      </w:r>
      <w:ins w:id="7" w:author="Kalisz, Susan" w:date="2025-09-23T20:30:00Z" w16du:dateUtc="2025-09-24T00:30:00Z">
        <w:r w:rsidR="000A7C05">
          <w:t>removed</w:t>
        </w:r>
      </w:ins>
      <w:r>
        <w:t xml:space="preserve"> or left at ambient levels since 2006.</w:t>
      </w:r>
    </w:p>
    <w:p w14:paraId="6D5310D3" w14:textId="72CCC151" w:rsidR="00225393" w:rsidRDefault="00225393" w:rsidP="004906BC">
      <w:pPr>
        <w:pStyle w:val="ListParagraph"/>
        <w:numPr>
          <w:ilvl w:val="0"/>
          <w:numId w:val="3"/>
        </w:numPr>
        <w:spacing w:line="360" w:lineRule="auto"/>
      </w:pPr>
      <w:r>
        <w:t xml:space="preserve">Both native species exhibited significantly reduced net photosynthesis rates under ambient </w:t>
      </w:r>
      <w:r w:rsidRPr="00C663A8">
        <w:rPr>
          <w:i/>
          <w:iCs/>
        </w:rPr>
        <w:t xml:space="preserve">A. </w:t>
      </w:r>
      <w:proofErr w:type="spellStart"/>
      <w:r w:rsidRPr="00C663A8">
        <w:rPr>
          <w:i/>
          <w:iCs/>
        </w:rPr>
        <w:t>petiolata</w:t>
      </w:r>
      <w:proofErr w:type="spellEnd"/>
      <w:r>
        <w:t xml:space="preserve"> levels compared to the weeded treatment.</w:t>
      </w:r>
      <w:ins w:id="8" w:author="Perkowski, Evan A" w:date="2025-08-29T13:47:00Z" w16du:dateUtc="2025-08-29T04:47:00Z">
        <w:r w:rsidR="004906BC">
          <w:t xml:space="preserve"> This response was due to a reduction in apparent photosynthetic capacity in </w:t>
        </w:r>
        <w:r w:rsidR="004906BC">
          <w:rPr>
            <w:i/>
            <w:iCs/>
          </w:rPr>
          <w:t>Trillium</w:t>
        </w:r>
        <w:r w:rsidR="004906BC">
          <w:t xml:space="preserve"> spp. and a reduction in stomatal conductance that increased stomatal limitation in </w:t>
        </w:r>
      </w:ins>
      <w:ins w:id="9" w:author="Perkowski, Evan A" w:date="2025-08-29T13:48:00Z" w16du:dateUtc="2025-08-29T04:48:00Z">
        <w:r w:rsidR="004906BC">
          <w:rPr>
            <w:i/>
            <w:iCs/>
          </w:rPr>
          <w:t xml:space="preserve">M. </w:t>
        </w:r>
        <w:proofErr w:type="spellStart"/>
        <w:r w:rsidR="004906BC">
          <w:rPr>
            <w:i/>
            <w:iCs/>
          </w:rPr>
          <w:t>racemosum</w:t>
        </w:r>
        <w:proofErr w:type="spellEnd"/>
        <w:r w:rsidR="004906BC">
          <w:t>. P</w:t>
        </w:r>
      </w:ins>
      <w:r>
        <w:t xml:space="preserve">hotosynthetic responses to </w:t>
      </w:r>
      <w:ins w:id="10" w:author="Perkowski, Evan A" w:date="2025-09-02T16:01:00Z" w16du:dateUtc="2025-09-02T21:01:00Z">
        <w:r w:rsidR="00524D3F">
          <w:rPr>
            <w:i/>
            <w:iCs/>
          </w:rPr>
          <w:t xml:space="preserve">A. </w:t>
        </w:r>
        <w:proofErr w:type="spellStart"/>
        <w:r w:rsidR="00524D3F">
          <w:rPr>
            <w:i/>
            <w:iCs/>
          </w:rPr>
          <w:t>petiolata</w:t>
        </w:r>
        <w:proofErr w:type="spellEnd"/>
        <w:r w:rsidR="00524D3F">
          <w:t xml:space="preserve"> </w:t>
        </w:r>
      </w:ins>
      <w:ins w:id="11" w:author="Perkowski, Evan A" w:date="2025-08-29T13:48:00Z" w16du:dateUtc="2025-08-29T04:48:00Z">
        <w:r w:rsidR="004906BC">
          <w:t>in both species</w:t>
        </w:r>
      </w:ins>
      <w:ins w:id="12" w:author="Perkowski, Evan A" w:date="2025-09-02T16:01:00Z" w16du:dateUtc="2025-09-02T21:01:00Z">
        <w:r w:rsidR="00524D3F">
          <w:t xml:space="preserve"> </w:t>
        </w:r>
      </w:ins>
      <w:r>
        <w:t xml:space="preserve">were </w:t>
      </w:r>
      <w:ins w:id="13" w:author="Perkowski, Evan A" w:date="2025-08-29T13:47:00Z" w16du:dateUtc="2025-08-29T04:47:00Z">
        <w:r w:rsidR="004906BC">
          <w:t>only observed after tree canopy clos</w:t>
        </w:r>
      </w:ins>
      <w:ins w:id="14" w:author="Kalisz, Susan" w:date="2025-09-23T20:31:00Z" w16du:dateUtc="2025-09-24T00:31:00Z">
        <w:r w:rsidR="000A7C05">
          <w:t>ure</w:t>
        </w:r>
      </w:ins>
      <w:r>
        <w:t>.</w:t>
      </w:r>
    </w:p>
    <w:p w14:paraId="26B954DB" w14:textId="5F7C5710" w:rsidR="00225393" w:rsidRDefault="00225393" w:rsidP="00225393">
      <w:pPr>
        <w:pStyle w:val="ListParagraph"/>
        <w:numPr>
          <w:ilvl w:val="0"/>
          <w:numId w:val="3"/>
        </w:numPr>
        <w:spacing w:line="360" w:lineRule="auto"/>
      </w:pPr>
      <w:r>
        <w:t xml:space="preserve">Our findings indicate that </w:t>
      </w:r>
      <w:r>
        <w:rPr>
          <w:i/>
          <w:iCs/>
        </w:rPr>
        <w:t xml:space="preserve">A. </w:t>
      </w:r>
      <w:proofErr w:type="spellStart"/>
      <w:r>
        <w:rPr>
          <w:i/>
          <w:iCs/>
        </w:rPr>
        <w:t>petiolata</w:t>
      </w:r>
      <w:proofErr w:type="spellEnd"/>
      <w:r>
        <w:t xml:space="preserve"> reduces native plant net photosynthesis either by increasing nutrient stress, as indicated by the reduction in apparent photosynthetic capacity</w:t>
      </w:r>
      <w:ins w:id="15" w:author="Kalisz, Susan" w:date="2025-09-23T20:31:00Z" w16du:dateUtc="2025-09-24T00:31:00Z">
        <w:r w:rsidR="000A7C05">
          <w:t xml:space="preserve"> (</w:t>
        </w:r>
      </w:ins>
      <w:r>
        <w:rPr>
          <w:i/>
          <w:iCs/>
        </w:rPr>
        <w:t>Trillium</w:t>
      </w:r>
      <w:r>
        <w:t xml:space="preserve"> spp.</w:t>
      </w:r>
      <w:ins w:id="16" w:author="Kalisz, Susan" w:date="2025-09-23T20:31:00Z" w16du:dateUtc="2025-09-24T00:31:00Z">
        <w:r w:rsidR="000A7C05">
          <w:t>)</w:t>
        </w:r>
      </w:ins>
      <w:r>
        <w:t>, or by increasing water stress, as indicated by the reduction in stomatal conductance</w:t>
      </w:r>
      <w:ins w:id="17" w:author="Kalisz, Susan" w:date="2025-09-23T20:31:00Z" w16du:dateUtc="2025-09-24T00:31:00Z">
        <w:r w:rsidR="000A7C05">
          <w:t xml:space="preserve"> (</w:t>
        </w:r>
      </w:ins>
      <w:r>
        <w:rPr>
          <w:i/>
          <w:iCs/>
        </w:rPr>
        <w:t xml:space="preserve">M. </w:t>
      </w:r>
      <w:proofErr w:type="spellStart"/>
      <w:r>
        <w:rPr>
          <w:i/>
          <w:iCs/>
        </w:rPr>
        <w:t>racemosum</w:t>
      </w:r>
      <w:proofErr w:type="spellEnd"/>
      <w:ins w:id="18" w:author="Kalisz, Susan" w:date="2025-09-23T20:31:00Z" w16du:dateUtc="2025-09-24T00:31:00Z">
        <w:r w:rsidR="000A7C05">
          <w:t>)</w:t>
        </w:r>
      </w:ins>
      <w:ins w:id="19" w:author="Perkowski, Evan A" w:date="2025-09-24T15:26:00Z" w16du:dateUtc="2025-09-24T20:26:00Z">
        <w:r w:rsidR="00F14C03">
          <w:t>, and that these responses</w:t>
        </w:r>
      </w:ins>
      <w:ins w:id="20" w:author="Perkowski, Evan A" w:date="2025-08-29T13:45:00Z" w16du:dateUtc="2025-08-29T04:45:00Z">
        <w:r w:rsidR="004906BC">
          <w:t xml:space="preserve"> only</w:t>
        </w:r>
      </w:ins>
      <w:ins w:id="21" w:author="Perkowski, Evan A" w:date="2025-09-24T15:26:00Z" w16du:dateUtc="2025-09-24T20:26:00Z">
        <w:r w:rsidR="00F14C03">
          <w:t xml:space="preserve"> become apparent</w:t>
        </w:r>
      </w:ins>
      <w:ins w:id="22" w:author="Perkowski, Evan A" w:date="2025-08-29T13:45:00Z" w16du:dateUtc="2025-08-29T04:45:00Z">
        <w:r w:rsidR="004906BC">
          <w:t xml:space="preserve"> after the tree canopy closed</w:t>
        </w:r>
      </w:ins>
      <w:ins w:id="23" w:author="Kalisz, Susan" w:date="2025-09-23T20:33:00Z" w16du:dateUtc="2025-09-24T00:33:00Z">
        <w:r w:rsidR="000A7C05">
          <w:t>. These results</w:t>
        </w:r>
      </w:ins>
      <w:r>
        <w:t xml:space="preserve"> highlight the importance of </w:t>
      </w:r>
      <w:ins w:id="24" w:author="Kalisz, Susan" w:date="2025-09-23T20:33:00Z" w16du:dateUtc="2025-09-24T00:33:00Z">
        <w:r w:rsidR="000A7C05">
          <w:t xml:space="preserve">seasonal changes </w:t>
        </w:r>
      </w:ins>
      <w:r>
        <w:t xml:space="preserve">that </w:t>
      </w:r>
      <w:ins w:id="25" w:author="Kalisz, Susan" w:date="2025-09-23T20:33:00Z" w16du:dateUtc="2025-09-24T00:33:00Z">
        <w:r w:rsidR="000A7C05">
          <w:t xml:space="preserve">can </w:t>
        </w:r>
      </w:ins>
      <w:r>
        <w:t>regulate plant physiological responses to allelopathic invaders.</w:t>
      </w:r>
    </w:p>
    <w:p w14:paraId="3175FDB6" w14:textId="77777777" w:rsidR="00F72829" w:rsidRPr="00F72829" w:rsidRDefault="00F72829" w:rsidP="00964238">
      <w:pPr>
        <w:spacing w:line="360" w:lineRule="auto"/>
        <w:rPr>
          <w:bCs/>
        </w:rPr>
      </w:pPr>
    </w:p>
    <w:p w14:paraId="0000001A" w14:textId="662841ED" w:rsidR="00166FFE" w:rsidRPr="00F72829" w:rsidRDefault="00000000" w:rsidP="00964238">
      <w:pPr>
        <w:spacing w:line="360" w:lineRule="auto"/>
        <w:rPr>
          <w:bCs/>
        </w:rPr>
      </w:pPr>
      <w:r>
        <w:rPr>
          <w:b/>
        </w:rPr>
        <w:t>Keywords</w:t>
      </w:r>
    </w:p>
    <w:p w14:paraId="0000001B" w14:textId="42170071" w:rsidR="00166FFE" w:rsidRDefault="00000000" w:rsidP="00964238">
      <w:pPr>
        <w:spacing w:line="360" w:lineRule="auto"/>
        <w:rPr>
          <w:vertAlign w:val="subscript"/>
        </w:rPr>
      </w:pPr>
      <w:proofErr w:type="spellStart"/>
      <w:r>
        <w:rPr>
          <w:i/>
        </w:rPr>
        <w:lastRenderedPageBreak/>
        <w:t>Alliaria</w:t>
      </w:r>
      <w:proofErr w:type="spellEnd"/>
      <w:r>
        <w:rPr>
          <w:i/>
        </w:rPr>
        <w:t xml:space="preserve"> </w:t>
      </w:r>
      <w:proofErr w:type="spellStart"/>
      <w:r>
        <w:rPr>
          <w:i/>
        </w:rPr>
        <w:t>petiolata</w:t>
      </w:r>
      <w:proofErr w:type="spellEnd"/>
      <w:r>
        <w:t xml:space="preserve">, AM fungi, photosynthesis, plant invasion, </w:t>
      </w:r>
      <w:ins w:id="26" w:author="Kalisz, Susan" w:date="2025-09-23T20:34:00Z" w16du:dateUtc="2025-09-24T00:34:00Z">
        <w:r w:rsidR="000A7C05">
          <w:t xml:space="preserve">symbiosis, </w:t>
        </w:r>
      </w:ins>
      <w:r>
        <w:t>stomatal conductance</w:t>
      </w:r>
      <w:r w:rsidR="003D5A65">
        <w:t xml:space="preserve">, </w:t>
      </w:r>
      <w:proofErr w:type="spellStart"/>
      <w:r>
        <w:rPr>
          <w:i/>
        </w:rPr>
        <w:t>V</w:t>
      </w:r>
      <w:r>
        <w:rPr>
          <w:vertAlign w:val="subscript"/>
        </w:rPr>
        <w:t>cmax</w:t>
      </w:r>
      <w:proofErr w:type="spellEnd"/>
      <w:r>
        <w:t xml:space="preserve">, </w:t>
      </w:r>
      <w:proofErr w:type="spellStart"/>
      <w:r>
        <w:rPr>
          <w:i/>
        </w:rPr>
        <w:t>J</w:t>
      </w:r>
      <w:r>
        <w:rPr>
          <w:vertAlign w:val="subscript"/>
        </w:rPr>
        <w:t>max</w:t>
      </w:r>
      <w:proofErr w:type="spellEnd"/>
    </w:p>
    <w:p w14:paraId="0BE8F04C" w14:textId="77777777" w:rsidR="003D5A65" w:rsidRPr="00F72829" w:rsidRDefault="003D5A65" w:rsidP="00964238">
      <w:pPr>
        <w:spacing w:line="360" w:lineRule="auto"/>
        <w:rPr>
          <w:bCs/>
        </w:rPr>
      </w:pPr>
    </w:p>
    <w:p w14:paraId="69717300" w14:textId="77777777" w:rsidR="00964238" w:rsidRPr="00F72829" w:rsidRDefault="00000000" w:rsidP="00964238">
      <w:pPr>
        <w:spacing w:line="360" w:lineRule="auto"/>
        <w:rPr>
          <w:bCs/>
        </w:rPr>
      </w:pPr>
      <w:r>
        <w:rPr>
          <w:b/>
        </w:rPr>
        <w:t>Introduction</w:t>
      </w:r>
    </w:p>
    <w:p w14:paraId="0000001D" w14:textId="6950FBA3" w:rsidR="00166FFE" w:rsidRPr="00C663A8" w:rsidRDefault="00000000" w:rsidP="00964238">
      <w:pPr>
        <w:spacing w:line="360" w:lineRule="auto"/>
      </w:pPr>
      <w:r w:rsidRPr="007B5941">
        <w:t>Invasive plants often express unique traits that increase their likelihood of establishment in novel ecosystems. Allelopathy, defined as a secondary compound produced by a plant that negatively impacts neighboring plant species and/or soil microbial communities</w:t>
      </w:r>
      <w:r w:rsidR="00FA6760" w:rsidRPr="007B5941">
        <w:t xml:space="preserve"> </w:t>
      </w:r>
      <w:sdt>
        <w:sdtPr>
          <w:rPr>
            <w:color w:val="000000"/>
          </w:rPr>
          <w:tag w:val="MENDELEY_CITATION_v3_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"/>
          <w:id w:val="1952964017"/>
          <w:placeholder>
            <w:docPart w:val="DefaultPlaceholder_-1854013440"/>
          </w:placeholder>
        </w:sdtPr>
        <w:sdtContent>
          <w:r w:rsidR="00B00280" w:rsidRPr="00B00280">
            <w:rPr>
              <w:color w:val="000000"/>
            </w:rPr>
            <w:t>(Inderjit et al., 2011)</w:t>
          </w:r>
        </w:sdtContent>
      </w:sdt>
      <w:r w:rsidR="00FA6760" w:rsidRPr="007B5941">
        <w:t xml:space="preserve">, </w:t>
      </w:r>
      <w:r w:rsidRPr="007B5941">
        <w:t xml:space="preserve">has emerged as a mechanism to explain the success of </w:t>
      </w:r>
      <w:r w:rsidR="00BF57B2" w:rsidRPr="007B5941">
        <w:t xml:space="preserve">some </w:t>
      </w:r>
      <w:r w:rsidRPr="007B5941">
        <w:t>invasive plant species</w:t>
      </w:r>
      <w:r w:rsidR="00FA6760" w:rsidRPr="007B5941">
        <w:t xml:space="preserve"> </w:t>
      </w:r>
      <w:sdt>
        <w:sdtPr>
          <w:rPr>
            <w:color w:val="000000"/>
          </w:rPr>
          <w:tag w:val="MENDELEY_CITATION_v3_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"/>
          <w:id w:val="1689099705"/>
          <w:placeholder>
            <w:docPart w:val="DefaultPlaceholder_-1854013440"/>
          </w:placeholder>
        </w:sdtPr>
        <w:sdtContent>
          <w:r w:rsidR="00B00280" w:rsidRPr="00B00280">
            <w:rPr>
              <w:color w:val="000000"/>
            </w:rPr>
            <w:t>(Callaway et al., 2008; Callaway &amp; Ridenour, 2004)</w:t>
          </w:r>
        </w:sdtContent>
      </w:sdt>
      <w:r w:rsidR="00FA6760" w:rsidRPr="007B5941">
        <w:t xml:space="preserve">. </w:t>
      </w:r>
      <w:r w:rsidRPr="007B5941">
        <w:t>Allelopathy is estimated to occur in 52% of invasive plant species</w:t>
      </w:r>
      <w:r w:rsidR="00CF64C5" w:rsidRPr="007B5941">
        <w:t xml:space="preserve"> </w:t>
      </w:r>
      <w:sdt>
        <w:sdtPr>
          <w:rPr>
            <w:color w:val="000000"/>
          </w:rPr>
          <w:tag w:val="MENDELEY_CITATION_v3_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"/>
          <w:id w:val="953447319"/>
          <w:placeholder>
            <w:docPart w:val="DefaultPlaceholder_-1854013440"/>
          </w:placeholder>
        </w:sdtPr>
        <w:sdtContent>
          <w:r w:rsidR="00B00280" w:rsidRPr="00B00280">
            <w:rPr>
              <w:color w:val="000000"/>
            </w:rPr>
            <w:t>(Kalisz et al., 2021)</w:t>
          </w:r>
        </w:sdtContent>
      </w:sdt>
      <w:ins w:id="27" w:author="Perkowski, Evan A" w:date="2025-07-01T16:37:00Z" w16du:dateUtc="2025-07-01T21:37:00Z">
        <w:r w:rsidR="0027288B">
          <w:rPr>
            <w:color w:val="000000"/>
          </w:rPr>
          <w:t xml:space="preserve"> and has been shown to negatively affect native plant performance and soil microbial community composition in both field and greenhouse settings</w:t>
        </w:r>
      </w:ins>
      <w:r w:rsidR="0027288B">
        <w:rPr>
          <w:color w:val="000000"/>
        </w:rPr>
        <w:t xml:space="preserve"> </w:t>
      </w:r>
      <w:sdt>
        <w:sdtPr>
          <w:rPr>
            <w:color w:val="000000"/>
          </w:rPr>
          <w:tag w:val="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"/>
          <w:id w:val="-111678887"/>
          <w:placeholder>
            <w:docPart w:val="19EABB5D6185BC4090F8EDAB0BF35B72"/>
          </w:placeholder>
        </w:sdtPr>
        <w:sdtContent>
          <w:r w:rsidR="00B00280" w:rsidRPr="00B00280">
            <w:rPr>
              <w:color w:val="000000"/>
            </w:rPr>
            <w:t>(</w:t>
          </w:r>
          <w:proofErr w:type="spellStart"/>
          <w:r w:rsidR="00B00280" w:rsidRPr="00B00280">
            <w:rPr>
              <w:color w:val="000000"/>
            </w:rPr>
            <w:t>Bialic</w:t>
          </w:r>
          <w:proofErr w:type="spellEnd"/>
          <w:r w:rsidR="00B00280" w:rsidRPr="00B00280">
            <w:rPr>
              <w:color w:val="000000"/>
            </w:rPr>
            <w:t>-Murphy et al., 2020, 2021; Brouwer et al., 2015; Hale et al., 2011, 2016; Hale &amp; Kalisz, 2012; Qu et al., 2021; Roche et al., 2021; Zhang et al., 2021)</w:t>
          </w:r>
        </w:sdtContent>
      </w:sdt>
      <w:r w:rsidRPr="007B5941">
        <w:t>. Despite the prevalence of allelopathy among invasive species, our understanding of</w:t>
      </w:r>
      <w:r w:rsidR="00C663A8">
        <w:t xml:space="preserve"> the mechanisms that drive </w:t>
      </w:r>
      <w:r w:rsidR="00E66140">
        <w:t xml:space="preserve">the </w:t>
      </w:r>
      <w:r w:rsidR="00C663A8">
        <w:t xml:space="preserve">physiological responses of native species to allelopathic invasion and the temporal dynamics that underpin these responses remains limited. </w:t>
      </w:r>
      <w:r w:rsidRPr="007B5941">
        <w:t>This knowledge gap hinders our understand</w:t>
      </w:r>
      <w:r w:rsidR="00D635AD" w:rsidRPr="007B5941">
        <w:t>ing of</w:t>
      </w:r>
      <w:r w:rsidRPr="007B5941">
        <w:t xml:space="preserve"> how the disruptive impacts of allelopathic invasion on soil microbial communities scale to influence plant community dynamics.</w:t>
      </w:r>
    </w:p>
    <w:p w14:paraId="520DF2D0" w14:textId="133FEFD7" w:rsidR="00DF0F06" w:rsidRDefault="00000000" w:rsidP="00F95082">
      <w:pPr>
        <w:spacing w:line="360" w:lineRule="auto"/>
        <w:ind w:firstLine="720"/>
        <w:rPr>
          <w:iCs/>
          <w:color w:val="000000"/>
        </w:rPr>
      </w:pPr>
      <w:commentRangeStart w:id="28"/>
      <w:r w:rsidRPr="007B5941">
        <w:t xml:space="preserve">Photosynthesis links </w:t>
      </w:r>
      <w:commentRangeEnd w:id="28"/>
      <w:r w:rsidR="009448F7">
        <w:rPr>
          <w:rStyle w:val="CommentReference"/>
        </w:rPr>
        <w:commentReference w:id="28"/>
      </w:r>
      <w:r w:rsidRPr="007B5941">
        <w:t>ecosystem carbon, nutrient, and water cycles in terrestrial ecosystems</w:t>
      </w:r>
      <w:r w:rsidR="00CF64C5" w:rsidRPr="007B5941">
        <w:t xml:space="preserve"> </w:t>
      </w:r>
      <w:sdt>
        <w:sdtPr>
          <w:rPr>
            <w:color w:val="000000"/>
          </w:rPr>
          <w:tag w:val="MENDELEY_CITATION_v3_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"/>
          <w:id w:val="-90621604"/>
          <w:placeholder>
            <w:docPart w:val="DefaultPlaceholder_-1854013440"/>
          </w:placeholder>
        </w:sdtPr>
        <w:sdtContent>
          <w:r w:rsidR="00B00280" w:rsidRPr="00B00280">
            <w:rPr>
              <w:color w:val="000000"/>
            </w:rPr>
            <w:t>(Hungate et al., 2003)</w:t>
          </w:r>
        </w:sdtContent>
      </w:sdt>
      <w:r w:rsidR="00CF64C5" w:rsidRPr="007B5941">
        <w:t xml:space="preserve">. </w:t>
      </w:r>
      <w:r w:rsidRPr="007B5941">
        <w:t>Through photosynthesis, plants convert carbon dioxide into simple sugars using enzymes such as Ribulose-1,5-bisphosphate</w:t>
      </w:r>
      <w:ins w:id="29" w:author="Perkowski, Evan A" w:date="2025-07-17T09:23:00Z" w16du:dateUtc="2025-07-17T14:23:00Z">
        <w:r w:rsidR="00764C6D">
          <w:t xml:space="preserve"> (RuBP)</w:t>
        </w:r>
      </w:ins>
      <w:r w:rsidRPr="007B5941">
        <w:t xml:space="preserve"> carboxylase/oxygenase (Rubisco) that require large amounts of nutrients and energy to build and maintain</w:t>
      </w:r>
      <w:r w:rsidR="00CF64C5" w:rsidRPr="007B5941">
        <w:t xml:space="preserve"> </w:t>
      </w:r>
      <w:sdt>
        <w:sdtPr>
          <w:rPr>
            <w:color w:val="000000"/>
          </w:rPr>
          <w:tag w:val="MENDELEY_CITATION_v3_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"/>
          <w:id w:val="852227803"/>
          <w:placeholder>
            <w:docPart w:val="DefaultPlaceholder_-1854013440"/>
          </w:placeholder>
        </w:sdtPr>
        <w:sdtContent>
          <w:r w:rsidR="00B00280" w:rsidRPr="00B00280">
            <w:rPr>
              <w:color w:val="000000"/>
            </w:rPr>
            <w:t>(Evans &amp; Clarke, 2019; Evans &amp; Seemann, 1989)</w:t>
          </w:r>
        </w:sdtContent>
      </w:sdt>
      <w:r w:rsidR="00CF64C5" w:rsidRPr="007B5941">
        <w:t>.</w:t>
      </w:r>
      <w:ins w:id="30" w:author="Perkowski, Evan A" w:date="2025-07-17T13:47:00Z" w16du:dateUtc="2025-07-17T18:47:00Z">
        <w:r w:rsidR="00EF431B">
          <w:t xml:space="preserve"> </w:t>
        </w:r>
      </w:ins>
      <w:ins w:id="31" w:author="Smith, Nick" w:date="2025-09-04T13:47:00Z" w16du:dateUtc="2025-09-04T18:47:00Z">
        <w:r w:rsidR="004422F6" w:rsidRPr="008C783C">
          <w:rPr>
            <w:color w:val="EE0000"/>
          </w:rPr>
          <w:t xml:space="preserve">Photosynthetic capacity, or the biochemical capacity at which a leaf can fix carbon, </w:t>
        </w:r>
        <w:r w:rsidR="004422F6">
          <w:rPr>
            <w:color w:val="EE0000"/>
          </w:rPr>
          <w:t>can be</w:t>
        </w:r>
        <w:r w:rsidR="004422F6" w:rsidRPr="008C783C">
          <w:rPr>
            <w:color w:val="EE0000"/>
          </w:rPr>
          <w:t xml:space="preserve"> estimated </w:t>
        </w:r>
        <w:r w:rsidR="004422F6">
          <w:rPr>
            <w:color w:val="EE0000"/>
          </w:rPr>
          <w:t>from</w:t>
        </w:r>
        <w:r w:rsidR="004422F6" w:rsidRPr="008C783C">
          <w:rPr>
            <w:color w:val="EE0000"/>
          </w:rPr>
          <w:t xml:space="preserve"> the maximum rate of Rubisco carboxylation</w:t>
        </w:r>
        <w:r w:rsidR="004422F6">
          <w:rPr>
            <w:color w:val="EE0000"/>
          </w:rPr>
          <w:t xml:space="preserve"> (</w:t>
        </w:r>
        <w:proofErr w:type="spellStart"/>
        <w:r w:rsidR="004422F6">
          <w:rPr>
            <w:i/>
            <w:iCs/>
            <w:color w:val="EE0000"/>
          </w:rPr>
          <w:t>V</w:t>
        </w:r>
        <w:r w:rsidR="004422F6">
          <w:rPr>
            <w:color w:val="EE0000"/>
            <w:vertAlign w:val="subscript"/>
          </w:rPr>
          <w:t>cmax</w:t>
        </w:r>
        <w:proofErr w:type="spellEnd"/>
        <w:r w:rsidR="004422F6">
          <w:rPr>
            <w:color w:val="EE0000"/>
          </w:rPr>
          <w:t xml:space="preserve">), standardized to a common temperature </w:t>
        </w:r>
        <w:r w:rsidR="004422F6" w:rsidRPr="008C783C">
          <w:rPr>
            <w:color w:val="EE0000"/>
          </w:rPr>
          <w:t>(</w:t>
        </w:r>
        <w:r w:rsidR="004422F6">
          <w:rPr>
            <w:color w:val="EE0000"/>
          </w:rPr>
          <w:t xml:space="preserve">e.g., 25°C; </w:t>
        </w:r>
        <w:r w:rsidR="004422F6" w:rsidRPr="008C783C">
          <w:rPr>
            <w:i/>
            <w:iCs/>
            <w:color w:val="EE0000"/>
          </w:rPr>
          <w:t>V</w:t>
        </w:r>
        <w:r w:rsidR="004422F6" w:rsidRPr="008C783C">
          <w:rPr>
            <w:color w:val="EE0000"/>
            <w:vertAlign w:val="subscript"/>
          </w:rPr>
          <w:t>cmax</w:t>
        </w:r>
        <w:r w:rsidR="004422F6">
          <w:rPr>
            <w:color w:val="EE0000"/>
            <w:vertAlign w:val="subscript"/>
          </w:rPr>
          <w:t>25</w:t>
        </w:r>
        <w:r w:rsidR="004422F6" w:rsidRPr="008C783C">
          <w:rPr>
            <w:color w:val="EE0000"/>
          </w:rPr>
          <w:t>) and the maximum rate of electron transport for RuBP regeneration</w:t>
        </w:r>
        <w:r w:rsidR="004422F6">
          <w:rPr>
            <w:color w:val="EE0000"/>
          </w:rPr>
          <w:t xml:space="preserve"> (</w:t>
        </w:r>
        <w:proofErr w:type="spellStart"/>
        <w:r w:rsidR="004422F6">
          <w:rPr>
            <w:i/>
            <w:iCs/>
            <w:color w:val="EE0000"/>
          </w:rPr>
          <w:t>J</w:t>
        </w:r>
        <w:r w:rsidR="004422F6">
          <w:rPr>
            <w:color w:val="EE0000"/>
            <w:vertAlign w:val="subscript"/>
          </w:rPr>
          <w:t>max</w:t>
        </w:r>
        <w:proofErr w:type="spellEnd"/>
        <w:r w:rsidR="004422F6">
          <w:rPr>
            <w:color w:val="EE0000"/>
          </w:rPr>
          <w:t xml:space="preserve">), standardized to a common temperature </w:t>
        </w:r>
        <w:r w:rsidR="004422F6" w:rsidRPr="008C783C">
          <w:rPr>
            <w:color w:val="EE0000"/>
          </w:rPr>
          <w:t>(</w:t>
        </w:r>
        <w:r w:rsidR="004422F6">
          <w:rPr>
            <w:color w:val="EE0000"/>
          </w:rPr>
          <w:t xml:space="preserve">e.g., 25°C;  </w:t>
        </w:r>
        <w:r w:rsidR="004422F6" w:rsidRPr="008C783C">
          <w:rPr>
            <w:i/>
            <w:iCs/>
            <w:color w:val="EE0000"/>
          </w:rPr>
          <w:t>J</w:t>
        </w:r>
        <w:r w:rsidR="004422F6" w:rsidRPr="008C783C">
          <w:rPr>
            <w:iCs/>
            <w:color w:val="EE0000"/>
            <w:vertAlign w:val="subscript"/>
          </w:rPr>
          <w:t>max</w:t>
        </w:r>
        <w:r w:rsidR="004422F6">
          <w:rPr>
            <w:iCs/>
            <w:color w:val="EE0000"/>
            <w:vertAlign w:val="subscript"/>
          </w:rPr>
          <w:t>25</w:t>
        </w:r>
        <w:r w:rsidR="004422F6" w:rsidRPr="008C783C">
          <w:rPr>
            <w:iCs/>
            <w:color w:val="EE0000"/>
          </w:rPr>
          <w:t xml:space="preserve">) </w:t>
        </w:r>
      </w:ins>
      <w:sdt>
        <w:sdtPr>
          <w:rPr>
            <w:iCs/>
            <w:color w:val="000000"/>
          </w:rPr>
          <w:tag w:val="MENDELEY_CITATION_v3_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"/>
          <w:id w:val="-1267077425"/>
          <w:placeholder>
            <w:docPart w:val="DefaultPlaceholder_-1854013440"/>
          </w:placeholder>
        </w:sdtPr>
        <w:sdtContent>
          <w:r w:rsidR="00B00280" w:rsidRPr="00B00280">
            <w:rPr>
              <w:iCs/>
              <w:color w:val="000000"/>
            </w:rPr>
            <w:t>(Ali et al., 2015; Farquhar et al., 1980)</w:t>
          </w:r>
        </w:sdtContent>
      </w:sdt>
      <w:ins w:id="32" w:author="Perkowski, Evan A" w:date="2025-07-17T09:48:00Z" w16du:dateUtc="2025-07-17T14:48:00Z">
        <w:r w:rsidR="00982E48">
          <w:rPr>
            <w:iCs/>
          </w:rPr>
          <w:t xml:space="preserve">. </w:t>
        </w:r>
      </w:ins>
      <w:proofErr w:type="spellStart"/>
      <w:ins w:id="33" w:author="Kalisz, Susan" w:date="2025-09-23T20:39:00Z" w16du:dateUtc="2025-09-24T00:39:00Z">
        <w:r w:rsidR="009448F7">
          <w:rPr>
            <w:i/>
            <w:iCs/>
            <w:color w:val="EE0000"/>
          </w:rPr>
          <w:t>V</w:t>
        </w:r>
        <w:r w:rsidR="009448F7">
          <w:rPr>
            <w:color w:val="EE0000"/>
            <w:vertAlign w:val="subscript"/>
          </w:rPr>
          <w:t>cmax</w:t>
        </w:r>
        <w:proofErr w:type="spellEnd"/>
        <w:r w:rsidR="009448F7" w:rsidDel="009448F7">
          <w:rPr>
            <w:iCs/>
          </w:rPr>
          <w:t xml:space="preserve"> </w:t>
        </w:r>
        <w:r w:rsidR="009448F7">
          <w:rPr>
            <w:iCs/>
          </w:rPr>
          <w:t xml:space="preserve">and </w:t>
        </w:r>
        <w:proofErr w:type="spellStart"/>
        <w:r w:rsidR="009448F7">
          <w:rPr>
            <w:i/>
            <w:iCs/>
            <w:color w:val="EE0000"/>
          </w:rPr>
          <w:t>J</w:t>
        </w:r>
        <w:r w:rsidR="009448F7">
          <w:rPr>
            <w:color w:val="EE0000"/>
            <w:vertAlign w:val="subscript"/>
          </w:rPr>
          <w:t>max</w:t>
        </w:r>
        <w:proofErr w:type="spellEnd"/>
        <w:r w:rsidR="009448F7" w:rsidDel="009448F7">
          <w:rPr>
            <w:iCs/>
          </w:rPr>
          <w:t xml:space="preserve"> </w:t>
        </w:r>
      </w:ins>
      <w:ins w:id="34" w:author="Perkowski, Evan A" w:date="2025-07-17T13:47:00Z" w16du:dateUtc="2025-07-17T18:47:00Z">
        <w:r w:rsidR="00EF431B">
          <w:rPr>
            <w:iCs/>
          </w:rPr>
          <w:t xml:space="preserve">are often positively correlated with leaf nitrogen and phosphorus content and are </w:t>
        </w:r>
      </w:ins>
      <w:ins w:id="35" w:author="Perkowski, Evan A" w:date="2025-07-17T13:48:00Z" w16du:dateUtc="2025-07-17T18:48:00Z">
        <w:r w:rsidR="00EF431B">
          <w:rPr>
            <w:iCs/>
          </w:rPr>
          <w:t>commonly</w:t>
        </w:r>
      </w:ins>
      <w:ins w:id="36" w:author="Perkowski, Evan A" w:date="2025-07-17T13:47:00Z" w16du:dateUtc="2025-07-17T18:47:00Z">
        <w:r w:rsidR="00EF431B">
          <w:rPr>
            <w:iCs/>
          </w:rPr>
          <w:t xml:space="preserve"> used as </w:t>
        </w:r>
      </w:ins>
      <w:ins w:id="37" w:author="Perkowski, Evan A" w:date="2025-07-17T14:26:00Z" w16du:dateUtc="2025-07-17T19:26:00Z">
        <w:r w:rsidR="00AE4201">
          <w:rPr>
            <w:iCs/>
          </w:rPr>
          <w:t>physiological</w:t>
        </w:r>
      </w:ins>
      <w:ins w:id="38" w:author="Perkowski, Evan A" w:date="2025-07-17T13:47:00Z" w16du:dateUtc="2025-07-17T18:47:00Z">
        <w:r w:rsidR="00EF431B">
          <w:rPr>
            <w:iCs/>
          </w:rPr>
          <w:t xml:space="preserve"> indicator</w:t>
        </w:r>
      </w:ins>
      <w:ins w:id="39" w:author="Perkowski, Evan A" w:date="2025-08-28T11:33:00Z" w16du:dateUtc="2025-08-28T02:33:00Z">
        <w:r w:rsidR="00AE4CE6">
          <w:rPr>
            <w:iCs/>
          </w:rPr>
          <w:t>s</w:t>
        </w:r>
      </w:ins>
      <w:ins w:id="40" w:author="Perkowski, Evan A" w:date="2025-07-17T13:47:00Z" w16du:dateUtc="2025-07-17T18:47:00Z">
        <w:r w:rsidR="00EF431B">
          <w:rPr>
            <w:iCs/>
          </w:rPr>
          <w:t xml:space="preserve"> of nutrient stress </w:t>
        </w:r>
      </w:ins>
      <w:customXmlInsRangeStart w:id="41" w:author="Perkowski, Evan A" w:date="2025-07-17T13:47:00Z"/>
      <w:sdt>
        <w:sdtPr>
          <w:rPr>
            <w:iCs/>
            <w:color w:val="000000"/>
          </w:rPr>
          <w:tag w:val="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"/>
          <w:id w:val="-993639652"/>
          <w:placeholder>
            <w:docPart w:val="BB9E88B2F4D982459C01B046B5CAC959"/>
          </w:placeholder>
        </w:sdtPr>
        <w:sdtEndPr/>
        <w:sdtContent>
          <w:customXmlInsRangeEnd w:id="41"/>
          <w:r w:rsidR="00B00280" w:rsidRPr="00B00280">
            <w:rPr>
              <w:iCs/>
              <w:color w:val="000000"/>
            </w:rPr>
            <w:t>(Ellsworth et al., 2022; Evans, 1989; Walker et al., 2014)</w:t>
          </w:r>
        </w:sdtContent>
      </w:sdt>
      <w:ins w:id="42" w:author="Perkowski, Evan A" w:date="2025-07-17T13:47:00Z" w16du:dateUtc="2025-07-17T18:47:00Z">
        <w:r w:rsidR="00EF431B">
          <w:rPr>
            <w:iCs/>
            <w:color w:val="000000"/>
          </w:rPr>
          <w:t>.</w:t>
        </w:r>
      </w:ins>
      <w:ins w:id="43" w:author="Perkowski, Evan A" w:date="2025-07-17T13:50:00Z" w16du:dateUtc="2025-07-17T18:50:00Z">
        <w:r w:rsidR="00EF431B">
          <w:rPr>
            <w:iCs/>
            <w:color w:val="000000"/>
          </w:rPr>
          <w:t xml:space="preserve"> Photosynthesis is also regulated by stomatal conductance, which controls CO</w:t>
        </w:r>
        <w:r w:rsidR="00EF431B">
          <w:rPr>
            <w:iCs/>
            <w:color w:val="000000"/>
            <w:vertAlign w:val="subscript"/>
          </w:rPr>
          <w:t>2</w:t>
        </w:r>
        <w:r w:rsidR="00EF431B">
          <w:rPr>
            <w:iCs/>
            <w:color w:val="000000"/>
          </w:rPr>
          <w:t xml:space="preserve"> drawdown from the atmosphere and </w:t>
        </w:r>
      </w:ins>
      <w:ins w:id="44" w:author="Perkowski, Evan A" w:date="2025-07-17T14:26:00Z" w16du:dateUtc="2025-07-17T19:26:00Z">
        <w:r w:rsidR="00AE4201">
          <w:rPr>
            <w:iCs/>
            <w:color w:val="000000"/>
          </w:rPr>
          <w:t>supports transpiration</w:t>
        </w:r>
      </w:ins>
      <w:ins w:id="45" w:author="Perkowski, Evan A" w:date="2025-09-02T16:03:00Z" w16du:dateUtc="2025-09-02T21:03:00Z">
        <w:r w:rsidR="00524D3F">
          <w:rPr>
            <w:iCs/>
            <w:color w:val="000000"/>
          </w:rPr>
          <w:t xml:space="preserve"> streams</w:t>
        </w:r>
      </w:ins>
      <w:r w:rsidR="00603BBF">
        <w:rPr>
          <w:iCs/>
          <w:color w:val="000000"/>
        </w:rPr>
        <w:t xml:space="preserve"> </w:t>
      </w:r>
      <w:sdt>
        <w:sdtPr>
          <w:rPr>
            <w:iCs/>
            <w:color w:val="000000"/>
          </w:rPr>
          <w:tag w:val="MENDELEY_CITATION_v3_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"/>
          <w:id w:val="-865748807"/>
          <w:placeholder>
            <w:docPart w:val="DefaultPlaceholder_-1854013440"/>
          </w:placeholder>
        </w:sdtPr>
        <w:sdtContent>
          <w:r w:rsidR="00B00280" w:rsidRPr="00B00280">
            <w:rPr>
              <w:color w:val="000000"/>
            </w:rPr>
            <w:t>(Farquhar &amp; Sharkey, 1982)</w:t>
          </w:r>
        </w:sdtContent>
      </w:sdt>
      <w:ins w:id="46" w:author="Perkowski, Evan A" w:date="2025-07-17T14:26:00Z" w16du:dateUtc="2025-07-17T19:26:00Z">
        <w:r w:rsidR="00AE4201">
          <w:rPr>
            <w:iCs/>
            <w:color w:val="000000"/>
          </w:rPr>
          <w:t xml:space="preserve">, allowing for the </w:t>
        </w:r>
        <w:r w:rsidR="00AE4201">
          <w:rPr>
            <w:iCs/>
            <w:color w:val="000000"/>
          </w:rPr>
          <w:lastRenderedPageBreak/>
          <w:t>uptake and transport of water and nutrients to photosynthetic tissues</w:t>
        </w:r>
      </w:ins>
      <w:ins w:id="47" w:author="Perkowski, Evan A" w:date="2025-07-17T13:51:00Z" w16du:dateUtc="2025-07-17T18:51:00Z">
        <w:r w:rsidR="00EF431B">
          <w:rPr>
            <w:iCs/>
            <w:color w:val="000000"/>
          </w:rPr>
          <w:t xml:space="preserve">. </w:t>
        </w:r>
      </w:ins>
      <w:ins w:id="48" w:author="Perkowski, Evan A" w:date="2025-07-17T14:27:00Z" w16du:dateUtc="2025-07-17T19:27:00Z">
        <w:r w:rsidR="00AE4201">
          <w:rPr>
            <w:iCs/>
            <w:color w:val="000000"/>
          </w:rPr>
          <w:t>Stomatal conductance</w:t>
        </w:r>
      </w:ins>
      <w:ins w:id="49" w:author="Perkowski, Evan A" w:date="2025-07-17T14:39:00Z" w16du:dateUtc="2025-07-17T19:39:00Z">
        <w:r w:rsidR="00603BBF">
          <w:rPr>
            <w:iCs/>
            <w:color w:val="000000"/>
          </w:rPr>
          <w:t xml:space="preserve"> </w:t>
        </w:r>
      </w:ins>
      <w:ins w:id="50" w:author="Perkowski, Evan A" w:date="2025-07-17T14:27:00Z" w16du:dateUtc="2025-07-17T19:27:00Z">
        <w:r w:rsidR="00AE4201">
          <w:rPr>
            <w:iCs/>
            <w:color w:val="000000"/>
          </w:rPr>
          <w:t xml:space="preserve">declines with increasing water limitation, making it a useful physiological indicator of water stress </w:t>
        </w:r>
      </w:ins>
      <w:sdt>
        <w:sdtPr>
          <w:rPr>
            <w:iCs/>
            <w:color w:val="000000"/>
          </w:rPr>
          <w:tag w:val="MENDELEY_CITATION_v3_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"/>
          <w:id w:val="534394836"/>
          <w:placeholder>
            <w:docPart w:val="DefaultPlaceholder_-1854013440"/>
          </w:placeholder>
        </w:sdtPr>
        <w:sdtContent>
          <w:r w:rsidR="00B00280" w:rsidRPr="00B00280">
            <w:rPr>
              <w:iCs/>
              <w:color w:val="000000"/>
            </w:rPr>
            <w:t>(Medrano et al., 2002)</w:t>
          </w:r>
        </w:sdtContent>
      </w:sdt>
      <w:ins w:id="51" w:author="Perkowski, Evan A" w:date="2025-07-17T14:27:00Z" w16du:dateUtc="2025-07-17T19:27:00Z">
        <w:r w:rsidR="00AE4201">
          <w:rPr>
            <w:iCs/>
            <w:color w:val="000000"/>
          </w:rPr>
          <w:t xml:space="preserve">. </w:t>
        </w:r>
      </w:ins>
      <w:ins w:id="52" w:author="Perkowski, Evan A" w:date="2025-07-18T09:26:00Z" w16du:dateUtc="2025-07-18T14:26:00Z">
        <w:r w:rsidR="00DF0F06">
          <w:rPr>
            <w:iCs/>
            <w:color w:val="000000"/>
          </w:rPr>
          <w:t xml:space="preserve">Because </w:t>
        </w:r>
      </w:ins>
      <w:ins w:id="53" w:author="Perkowski, Evan A" w:date="2025-07-18T09:37:00Z" w16du:dateUtc="2025-07-18T14:37:00Z">
        <w:r w:rsidR="00CF5FA2">
          <w:rPr>
            <w:iCs/>
            <w:color w:val="000000"/>
          </w:rPr>
          <w:t>leaf-level photosynthesis</w:t>
        </w:r>
      </w:ins>
      <w:ins w:id="54" w:author="Perkowski, Evan A" w:date="2025-07-18T09:26:00Z" w16du:dateUtc="2025-07-18T14:26:00Z">
        <w:r w:rsidR="00DF0F06">
          <w:rPr>
            <w:iCs/>
            <w:color w:val="000000"/>
          </w:rPr>
          <w:t xml:space="preserve"> reflects both photosynthetic capacity and stomatal </w:t>
        </w:r>
      </w:ins>
      <w:ins w:id="55" w:author="Perkowski, Evan A" w:date="2025-07-18T09:27:00Z" w16du:dateUtc="2025-07-18T14:27:00Z">
        <w:r w:rsidR="00DF0F06">
          <w:rPr>
            <w:iCs/>
            <w:color w:val="000000"/>
          </w:rPr>
          <w:t xml:space="preserve">conductance, assessing how each </w:t>
        </w:r>
      </w:ins>
      <w:ins w:id="56" w:author="Perkowski, Evan A" w:date="2025-07-21T08:59:00Z" w16du:dateUtc="2025-07-21T13:59:00Z">
        <w:r w:rsidR="005A26BF">
          <w:rPr>
            <w:iCs/>
            <w:color w:val="000000"/>
          </w:rPr>
          <w:t>respond</w:t>
        </w:r>
      </w:ins>
      <w:ins w:id="57" w:author="Smith, Nick" w:date="2025-09-04T13:47:00Z" w16du:dateUtc="2025-09-04T18:47:00Z">
        <w:r w:rsidR="004422F6">
          <w:rPr>
            <w:iCs/>
            <w:color w:val="000000"/>
          </w:rPr>
          <w:t>s</w:t>
        </w:r>
      </w:ins>
      <w:ins w:id="58" w:author="Perkowski, Evan A" w:date="2025-07-18T09:27:00Z" w16du:dateUtc="2025-07-18T14:27:00Z">
        <w:r w:rsidR="00DF0F06">
          <w:rPr>
            <w:iCs/>
            <w:color w:val="000000"/>
          </w:rPr>
          <w:t xml:space="preserve"> </w:t>
        </w:r>
      </w:ins>
      <w:ins w:id="59" w:author="Kalisz, Susan" w:date="2025-09-23T20:42:00Z" w16du:dateUtc="2025-09-24T00:42:00Z">
        <w:r w:rsidR="009448F7">
          <w:rPr>
            <w:iCs/>
            <w:color w:val="000000"/>
          </w:rPr>
          <w:t xml:space="preserve">individually </w:t>
        </w:r>
      </w:ins>
      <w:ins w:id="60" w:author="Perkowski, Evan A" w:date="2025-07-18T09:27:00Z" w16du:dateUtc="2025-07-18T14:27:00Z">
        <w:r w:rsidR="00DF0F06">
          <w:rPr>
            <w:iCs/>
            <w:color w:val="000000"/>
          </w:rPr>
          <w:t>to allelopathic inva</w:t>
        </w:r>
      </w:ins>
      <w:ins w:id="61" w:author="Perkowski, Evan A" w:date="2025-09-02T16:03:00Z" w16du:dateUtc="2025-09-02T21:03:00Z">
        <w:r w:rsidR="00524D3F">
          <w:rPr>
            <w:iCs/>
            <w:color w:val="000000"/>
          </w:rPr>
          <w:t>ders</w:t>
        </w:r>
      </w:ins>
      <w:ins w:id="62" w:author="Perkowski, Evan A" w:date="2025-07-18T09:27:00Z" w16du:dateUtc="2025-07-18T14:27:00Z">
        <w:r w:rsidR="00DF0F06">
          <w:rPr>
            <w:iCs/>
            <w:color w:val="000000"/>
          </w:rPr>
          <w:t xml:space="preserve"> </w:t>
        </w:r>
      </w:ins>
      <w:ins w:id="63" w:author="Perkowski, Evan A" w:date="2025-07-21T08:54:00Z" w16du:dateUtc="2025-07-21T13:54:00Z">
        <w:r w:rsidR="005A26BF">
          <w:rPr>
            <w:iCs/>
            <w:color w:val="000000"/>
          </w:rPr>
          <w:t xml:space="preserve">can </w:t>
        </w:r>
      </w:ins>
      <w:ins w:id="64" w:author="Perkowski, Evan A" w:date="2025-07-18T09:27:00Z" w16du:dateUtc="2025-07-18T14:27:00Z">
        <w:r w:rsidR="00DF0F06">
          <w:rPr>
            <w:iCs/>
            <w:color w:val="000000"/>
          </w:rPr>
          <w:t>help clarify the physiological mechanisms that drive native species responses.</w:t>
        </w:r>
      </w:ins>
    </w:p>
    <w:p w14:paraId="0000001F" w14:textId="520E795E" w:rsidR="00166FFE" w:rsidRPr="007B5941" w:rsidRDefault="00000000" w:rsidP="00F45C5F">
      <w:pPr>
        <w:spacing w:line="360" w:lineRule="auto"/>
        <w:ind w:firstLine="720"/>
      </w:pPr>
      <w:r w:rsidRPr="007B5941">
        <w:t xml:space="preserve">Allelopathic compounds with antimicrobial properties can inhibit the growth and reproduction of soil microbial communities, such as mycorrhizal fungi, </w:t>
      </w:r>
      <w:r w:rsidR="00D635AD" w:rsidRPr="007B5941">
        <w:t xml:space="preserve">which </w:t>
      </w:r>
      <w:r w:rsidRPr="007B5941">
        <w:t xml:space="preserve">are essential for </w:t>
      </w:r>
      <w:ins w:id="65" w:author="Perkowski, Evan A" w:date="2025-07-17T14:51:00Z" w16du:dateUtc="2025-07-17T19:51:00Z">
        <w:r w:rsidR="00F95082">
          <w:t>plant nutrient and wat</w:t>
        </w:r>
      </w:ins>
      <w:ins w:id="66" w:author="Perkowski, Evan A" w:date="2025-07-17T14:52:00Z" w16du:dateUtc="2025-07-17T19:52:00Z">
        <w:r w:rsidR="00F95082">
          <w:t xml:space="preserve">er uptake </w:t>
        </w:r>
      </w:ins>
      <w:sdt>
        <w:sdtPr>
          <w:rPr>
            <w:color w:val="000000"/>
          </w:rPr>
          <w:tag w:val="MENDELEY_CITATION_v3_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"/>
          <w:id w:val="854394378"/>
          <w:placeholder>
            <w:docPart w:val="DefaultPlaceholder_-1854013440"/>
          </w:placeholder>
        </w:sdtPr>
        <w:sdtContent>
          <w:r w:rsidR="00B00280" w:rsidRPr="00B00280">
            <w:rPr>
              <w:color w:val="000000"/>
            </w:rPr>
            <w:t>(Hale &amp; Kalisz, 2012)</w:t>
          </w:r>
        </w:sdtContent>
      </w:sdt>
      <w:r w:rsidRPr="007B5941">
        <w:t xml:space="preserve">. Arbuscular mycorrhizal (AM) fungi </w:t>
      </w:r>
      <w:ins w:id="67" w:author="Kalisz, Susan" w:date="2025-09-23T20:42:00Z" w16du:dateUtc="2025-09-24T00:42:00Z">
        <w:r w:rsidR="009448F7">
          <w:t>of</w:t>
        </w:r>
      </w:ins>
      <w:ins w:id="68" w:author="Kalisz, Susan" w:date="2025-09-23T20:43:00Z" w16du:dateUtc="2025-09-24T00:43:00Z">
        <w:r w:rsidR="009448F7">
          <w:t xml:space="preserve">ten </w:t>
        </w:r>
      </w:ins>
      <w:r w:rsidRPr="007B5941">
        <w:t>form obligate symbioses with plants, exchanging mineral nutrients and water for photosynthate</w:t>
      </w:r>
      <w:r w:rsidR="00370678" w:rsidRPr="007B5941">
        <w:t xml:space="preserve"> </w:t>
      </w:r>
      <w:sdt>
        <w:sdtPr>
          <w:rPr>
            <w:color w:val="000000"/>
          </w:rPr>
          <w:tag w:val="MENDELEY_CITATION_v3_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"/>
          <w:id w:val="373590559"/>
          <w:placeholder>
            <w:docPart w:val="DefaultPlaceholder_-1854013440"/>
          </w:placeholder>
        </w:sdtPr>
        <w:sdtContent>
          <w:r w:rsidR="00B00280" w:rsidRPr="00B00280">
            <w:rPr>
              <w:color w:val="000000"/>
            </w:rPr>
            <w:t>(S. E. Smith &amp; Read, 2008)</w:t>
          </w:r>
        </w:sdtContent>
      </w:sdt>
      <w:r w:rsidR="00F45C5F">
        <w:t xml:space="preserve">. </w:t>
      </w:r>
      <w:r w:rsidRPr="007B5941">
        <w:t>Antimicrobial compounds produced by allelopathic invaders can disrupt these symbioses by inhibiting AM fungal spore germination, fungal root colonization, and arbuscule formation, which can decrease AM fungal biomass</w:t>
      </w:r>
      <w:ins w:id="69" w:author="Kalisz, Susan" w:date="2025-09-23T20:43:00Z" w16du:dateUtc="2025-09-24T00:43:00Z">
        <w:r w:rsidR="009448F7">
          <w:t xml:space="preserve"> in roots and soil</w:t>
        </w:r>
      </w:ins>
      <w:r w:rsidRPr="007B5941">
        <w:t>, alter AM fungal species richness, and modify AM fungal community composition</w:t>
      </w:r>
      <w:r w:rsidR="00C663A8">
        <w:t xml:space="preserve"> (</w:t>
      </w:r>
      <w:sdt>
        <w:sdtPr>
          <w:rPr>
            <w:color w:val="000000"/>
          </w:rPr>
          <w:tag w:val="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"/>
          <w:id w:val="138081660"/>
          <w:placeholder>
            <w:docPart w:val="DefaultPlaceholder_-1854013440"/>
          </w:placeholder>
        </w:sdtPr>
        <w:sdtContent>
          <w:r w:rsidR="00B00280" w:rsidRPr="00B00280">
            <w:rPr>
              <w:color w:val="000000"/>
            </w:rPr>
            <w:t xml:space="preserve">Burke, 2008; Callaway et al., 2008; Burke et al., 2011; Cantor et al., 2011; Anthony et al., 2019; </w:t>
          </w:r>
          <w:proofErr w:type="spellStart"/>
          <w:r w:rsidR="00B00280" w:rsidRPr="00B00280">
            <w:rPr>
              <w:color w:val="000000"/>
            </w:rPr>
            <w:t>Bialic</w:t>
          </w:r>
          <w:proofErr w:type="spellEnd"/>
          <w:r w:rsidR="00B00280" w:rsidRPr="00B00280">
            <w:rPr>
              <w:color w:val="000000"/>
            </w:rPr>
            <w:t>-Murphy et al., 2021)</w:t>
          </w:r>
        </w:sdtContent>
      </w:sdt>
      <w:r w:rsidR="00370678" w:rsidRPr="007B5941">
        <w:t xml:space="preserve">. </w:t>
      </w:r>
      <w:r w:rsidRPr="007B5941">
        <w:t xml:space="preserve">These disruptions </w:t>
      </w:r>
      <w:ins w:id="70" w:author="Perkowski, Evan A" w:date="2025-07-17T13:30:00Z" w16du:dateUtc="2025-07-17T18:30:00Z">
        <w:r w:rsidR="002570C3">
          <w:t xml:space="preserve">may </w:t>
        </w:r>
      </w:ins>
      <w:r w:rsidRPr="007B5941">
        <w:t xml:space="preserve">decrease nutrient and water uptake in plants that rely on AM fungi, even when allelopathic invaders do not directly modify </w:t>
      </w:r>
      <w:r w:rsidR="00F45C5F">
        <w:t>ecosystem</w:t>
      </w:r>
      <w:r w:rsidRPr="007B5941">
        <w:t xml:space="preserve"> nutrient or water availability</w:t>
      </w:r>
      <w:r w:rsidR="00370678" w:rsidRPr="007B5941">
        <w:t xml:space="preserve"> </w:t>
      </w:r>
      <w:sdt>
        <w:sdtPr>
          <w:rPr>
            <w:color w:val="000000"/>
          </w:rPr>
          <w:tag w:val="MENDELEY_CITATION_v3_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"/>
          <w:id w:val="332344701"/>
          <w:placeholder>
            <w:docPart w:val="DefaultPlaceholder_-1854013440"/>
          </w:placeholder>
        </w:sdtPr>
        <w:sdtContent>
          <w:r w:rsidR="00B00280" w:rsidRPr="00B00280">
            <w:rPr>
              <w:color w:val="000000"/>
            </w:rPr>
            <w:t>(</w:t>
          </w:r>
          <w:proofErr w:type="spellStart"/>
          <w:r w:rsidR="00B00280" w:rsidRPr="00B00280">
            <w:rPr>
              <w:color w:val="000000"/>
            </w:rPr>
            <w:t>Bialic</w:t>
          </w:r>
          <w:proofErr w:type="spellEnd"/>
          <w:r w:rsidR="00B00280" w:rsidRPr="00B00280">
            <w:rPr>
              <w:color w:val="000000"/>
            </w:rPr>
            <w:t>-Murphy et al., 2021)</w:t>
          </w:r>
        </w:sdtContent>
      </w:sdt>
      <w:r w:rsidR="00370678" w:rsidRPr="007B5941">
        <w:t xml:space="preserve">. </w:t>
      </w:r>
      <w:r w:rsidR="009448F7">
        <w:t>D</w:t>
      </w:r>
      <w:r w:rsidRPr="007B5941">
        <w:t xml:space="preserve">isruptions in AM fungal </w:t>
      </w:r>
      <w:r w:rsidR="00F45C5F">
        <w:t xml:space="preserve">mutualisms </w:t>
      </w:r>
      <w:r w:rsidRPr="007B5941">
        <w:t xml:space="preserve">may increase the plant carbon cost for acquiring nutrients and water, causing plants to </w:t>
      </w:r>
      <w:r w:rsidR="00370678" w:rsidRPr="007B5941">
        <w:t xml:space="preserve">receive less resources provisioned by AM fungal partners for a given belowground carbon investment </w:t>
      </w:r>
      <w:sdt>
        <w:sdtPr>
          <w:rPr>
            <w:color w:val="000000"/>
          </w:rPr>
          <w:tag w:val="MENDELEY_CITATION_v3_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"/>
          <w:id w:val="-2047514113"/>
          <w:placeholder>
            <w:docPart w:val="DefaultPlaceholder_-1854013440"/>
          </w:placeholder>
        </w:sdtPr>
        <w:sdtContent>
          <w:r w:rsidR="00B00280" w:rsidRPr="00B00280">
            <w:rPr>
              <w:color w:val="000000"/>
            </w:rPr>
            <w:t>(Hale et al., 2016; Kummel &amp; Salant, 2006)</w:t>
          </w:r>
        </w:sdtContent>
      </w:sdt>
      <w:r w:rsidR="00370678" w:rsidRPr="007B5941">
        <w:t xml:space="preserve">. </w:t>
      </w:r>
      <w:r w:rsidRPr="007B5941">
        <w:rPr>
          <w:color w:val="000000"/>
        </w:rPr>
        <w:t>This pattern may scale to alter resource allocation to photosynthetic enzymes, as</w:t>
      </w:r>
      <w:r w:rsidR="00370678" w:rsidRPr="007B5941">
        <w:rPr>
          <w:color w:val="000000"/>
        </w:rPr>
        <w:t xml:space="preserve"> emerging evidence suggests </w:t>
      </w:r>
      <w:r w:rsidRPr="007B5941">
        <w:rPr>
          <w:color w:val="000000"/>
        </w:rPr>
        <w:t xml:space="preserve">that </w:t>
      </w:r>
      <w:r w:rsidR="007F268F">
        <w:t xml:space="preserve">increased </w:t>
      </w:r>
      <w:r w:rsidRPr="007B5941">
        <w:rPr>
          <w:color w:val="000000"/>
        </w:rPr>
        <w:t xml:space="preserve">costs of nutrient acquisition are associated with </w:t>
      </w:r>
      <w:r w:rsidR="009A7860">
        <w:rPr>
          <w:color w:val="000000"/>
        </w:rPr>
        <w:t>altered</w:t>
      </w:r>
      <w:r w:rsidRPr="007B5941">
        <w:rPr>
          <w:color w:val="000000"/>
        </w:rPr>
        <w:t xml:space="preserve"> nutrient </w:t>
      </w:r>
      <w:r w:rsidRPr="007B5941">
        <w:t>allocation to photosynthetic enzymes</w:t>
      </w:r>
      <w:r w:rsidR="00370678" w:rsidRPr="007B5941">
        <w:t xml:space="preserve"> </w:t>
      </w:r>
      <w:sdt>
        <w:sdtPr>
          <w:rPr>
            <w:color w:val="000000"/>
          </w:rPr>
          <w:tag w:val="MENDELEY_CITATION_v3_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"/>
          <w:id w:val="619658503"/>
          <w:placeholder>
            <w:docPart w:val="DefaultPlaceholder_-1854013440"/>
          </w:placeholder>
        </w:sdtPr>
        <w:sdtContent>
          <w:r w:rsidR="00B00280" w:rsidRPr="00B00280">
            <w:rPr>
              <w:color w:val="000000"/>
            </w:rPr>
            <w:t>(Perkowski et al., 2021; Waring et al., 2023)</w:t>
          </w:r>
        </w:sdtContent>
      </w:sdt>
      <w:r w:rsidR="00370678" w:rsidRPr="007B5941">
        <w:rPr>
          <w:color w:val="000000"/>
        </w:rPr>
        <w:t xml:space="preserve">. </w:t>
      </w:r>
      <w:r w:rsidRPr="007B5941">
        <w:t>Thus,</w:t>
      </w:r>
      <w:ins w:id="71" w:author="Perkowski, Evan A" w:date="2025-07-21T09:02:00Z" w16du:dateUtc="2025-07-21T14:02:00Z">
        <w:r w:rsidR="005A26BF">
          <w:t xml:space="preserve"> all else being equal (e.g., </w:t>
        </w:r>
      </w:ins>
      <w:ins w:id="72" w:author="Perkowski, Evan A" w:date="2025-07-21T09:10:00Z" w16du:dateUtc="2025-07-21T14:10:00Z">
        <w:r w:rsidR="006D7237">
          <w:t>competition</w:t>
        </w:r>
      </w:ins>
      <w:ins w:id="73" w:author="Perkowski, Evan A" w:date="2025-07-21T09:11:00Z" w16du:dateUtc="2025-07-21T14:11:00Z">
        <w:r w:rsidR="006D7237">
          <w:t xml:space="preserve"> for soil resources</w:t>
        </w:r>
      </w:ins>
      <w:ins w:id="74" w:author="Perkowski, Evan A" w:date="2025-07-21T09:10:00Z" w16du:dateUtc="2025-07-21T14:10:00Z">
        <w:r w:rsidR="006D7237">
          <w:t>)</w:t>
        </w:r>
      </w:ins>
      <w:ins w:id="75" w:author="Perkowski, Evan A" w:date="2025-07-21T09:11:00Z" w16du:dateUtc="2025-07-21T14:11:00Z">
        <w:r w:rsidR="006D7237">
          <w:t>,</w:t>
        </w:r>
      </w:ins>
      <w:r w:rsidRPr="007B5941">
        <w:t xml:space="preserve"> disruptions in </w:t>
      </w:r>
      <w:r w:rsidR="00F45C5F">
        <w:t>AM fungal mutualisms</w:t>
      </w:r>
      <w:ins w:id="76" w:author="Perkowski, Evan A" w:date="2025-07-21T09:02:00Z" w16du:dateUtc="2025-07-21T14:02:00Z">
        <w:r w:rsidR="005A26BF">
          <w:t xml:space="preserve"> due to allelopathy</w:t>
        </w:r>
      </w:ins>
      <w:r w:rsidRPr="007B5941">
        <w:t xml:space="preserve"> could cause native plants to be unable to satisfy the demand to build and maintain photosynthetic enzymes and/or maintain optimal stomatal conductance, which may explain why native species exhibit reduced net photosynthesis rates </w:t>
      </w:r>
      <w:r w:rsidR="005E706D">
        <w:t xml:space="preserve">and consequent fitness declines </w:t>
      </w:r>
      <w:r w:rsidRPr="007B5941">
        <w:t xml:space="preserve">in response to allelopathic </w:t>
      </w:r>
      <w:r w:rsidR="00F45C5F">
        <w:t>invaders</w:t>
      </w:r>
      <w:r w:rsidR="00370678" w:rsidRPr="007B5941">
        <w:t xml:space="preserve"> </w:t>
      </w:r>
      <w:sdt>
        <w:sdtPr>
          <w:rPr>
            <w:color w:val="000000"/>
          </w:rPr>
          <w:tag w:val="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"/>
          <w:id w:val="-586311691"/>
          <w:placeholder>
            <w:docPart w:val="DefaultPlaceholder_-1854013440"/>
          </w:placeholder>
        </w:sdtPr>
        <w:sdtContent>
          <w:r w:rsidR="00B00280" w:rsidRPr="00B00280">
            <w:rPr>
              <w:color w:val="000000"/>
            </w:rPr>
            <w:t>(</w:t>
          </w:r>
          <w:proofErr w:type="spellStart"/>
          <w:r w:rsidR="00B00280" w:rsidRPr="00B00280">
            <w:rPr>
              <w:color w:val="000000"/>
            </w:rPr>
            <w:t>Bialic</w:t>
          </w:r>
          <w:proofErr w:type="spellEnd"/>
          <w:r w:rsidR="00B00280" w:rsidRPr="00B00280">
            <w:rPr>
              <w:color w:val="000000"/>
            </w:rPr>
            <w:t>-Murphy et al., 2020; Hale et al., 2011, 2016)</w:t>
          </w:r>
        </w:sdtContent>
      </w:sdt>
      <w:r w:rsidR="005E706D">
        <w:t>.</w:t>
      </w:r>
    </w:p>
    <w:p w14:paraId="59CC4AF5" w14:textId="2C40DF98" w:rsidR="00370678" w:rsidRPr="007B5941" w:rsidRDefault="00000000" w:rsidP="00964238">
      <w:pPr>
        <w:spacing w:line="360" w:lineRule="auto"/>
        <w:ind w:firstLine="720"/>
      </w:pPr>
      <w:proofErr w:type="spellStart"/>
      <w:r w:rsidRPr="007B5941">
        <w:rPr>
          <w:i/>
        </w:rPr>
        <w:t>Alliaria</w:t>
      </w:r>
      <w:proofErr w:type="spellEnd"/>
      <w:r w:rsidRPr="007B5941">
        <w:rPr>
          <w:i/>
        </w:rPr>
        <w:t xml:space="preserve"> </w:t>
      </w:r>
      <w:proofErr w:type="spellStart"/>
      <w:r w:rsidRPr="007B5941">
        <w:rPr>
          <w:i/>
        </w:rPr>
        <w:t>petiolata</w:t>
      </w:r>
      <w:proofErr w:type="spellEnd"/>
      <w:r w:rsidRPr="007B5941">
        <w:t xml:space="preserve"> (M. </w:t>
      </w:r>
      <w:proofErr w:type="spellStart"/>
      <w:r w:rsidRPr="007B5941">
        <w:t>Bieb</w:t>
      </w:r>
      <w:proofErr w:type="spellEnd"/>
      <w:r w:rsidRPr="007B5941">
        <w:t>) Cavara &amp; Grande (Family: Brassicaceae) is a model for investigating the impacts of allelopathic plant invasion</w:t>
      </w:r>
      <w:r w:rsidR="00F45C5F">
        <w:t xml:space="preserve"> on native plant communities</w:t>
      </w:r>
      <w:r w:rsidRPr="007B5941">
        <w:t>. This biennial herb from Eurasia invades temperate forest understories in North America</w:t>
      </w:r>
      <w:r w:rsidR="00D348DB">
        <w:t xml:space="preserve"> and</w:t>
      </w:r>
      <w:ins w:id="77" w:author="Kalisz, Susan" w:date="2025-09-23T20:48:00Z" w16du:dateUtc="2025-09-24T00:48:00Z">
        <w:r w:rsidR="001061B7">
          <w:t xml:space="preserve"> </w:t>
        </w:r>
        <w:r w:rsidR="001061B7" w:rsidRPr="007B5941">
          <w:t>releas</w:t>
        </w:r>
        <w:r w:rsidR="001061B7">
          <w:t>es</w:t>
        </w:r>
        <w:r w:rsidR="001061B7" w:rsidRPr="007B5941">
          <w:t xml:space="preserve"> </w:t>
        </w:r>
      </w:ins>
      <w:r w:rsidRPr="007B5941">
        <w:lastRenderedPageBreak/>
        <w:t>glucosinolates into soil environments through root exudation and leaf litter</w:t>
      </w:r>
      <w:r w:rsidR="00370678" w:rsidRPr="007B5941">
        <w:t xml:space="preserve"> </w:t>
      </w:r>
      <w:sdt>
        <w:sdtPr>
          <w:rPr>
            <w:color w:val="000000"/>
          </w:rPr>
          <w:tag w:val="MENDELEY_CITATION_v3_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"/>
          <w:id w:val="2130349547"/>
          <w:placeholder>
            <w:docPart w:val="DefaultPlaceholder_-1854013440"/>
          </w:placeholder>
        </w:sdtPr>
        <w:sdtContent>
          <w:r w:rsidR="00B00280" w:rsidRPr="00B00280">
            <w:rPr>
              <w:color w:val="000000"/>
            </w:rPr>
            <w:t>(Rodgers et al., 2008)</w:t>
          </w:r>
        </w:sdtContent>
      </w:sdt>
      <w:r w:rsidR="00370678" w:rsidRPr="007B5941">
        <w:t xml:space="preserve">. </w:t>
      </w:r>
      <w:r w:rsidRPr="007B5941">
        <w:t xml:space="preserve">Glucosinolates produced by </w:t>
      </w:r>
      <w:r w:rsidRPr="007B5941">
        <w:rPr>
          <w:i/>
        </w:rPr>
        <w:t xml:space="preserve">A. </w:t>
      </w:r>
      <w:proofErr w:type="spellStart"/>
      <w:r w:rsidRPr="007B5941">
        <w:rPr>
          <w:i/>
        </w:rPr>
        <w:t>petiolata</w:t>
      </w:r>
      <w:proofErr w:type="spellEnd"/>
      <w:r w:rsidRPr="007B5941">
        <w:t xml:space="preserve"> hydrolyze into antimicrobial compounds such as allyl isothiocyanate</w:t>
      </w:r>
      <w:r w:rsidR="001061B7">
        <w:t xml:space="preserve"> that </w:t>
      </w:r>
      <w:r w:rsidRPr="007B5941">
        <w:t>inhibit AM spore germination, spore viability, root colonization, and arbuscule formation</w:t>
      </w:r>
      <w:r w:rsidR="00370678" w:rsidRPr="007B5941">
        <w:t xml:space="preserve"> </w:t>
      </w:r>
      <w:sdt>
        <w:sdtPr>
          <w:rPr>
            <w:color w:val="000000"/>
          </w:rPr>
          <w:tag w:val="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"/>
          <w:id w:val="-28194642"/>
          <w:placeholder>
            <w:docPart w:val="DefaultPlaceholder_-1854013440"/>
          </w:placeholder>
        </w:sdtPr>
        <w:sdtContent>
          <w:r w:rsidR="00B00280" w:rsidRPr="00B00280">
            <w:rPr>
              <w:color w:val="000000"/>
            </w:rPr>
            <w:t>(Anthony et al., 2019; Callaway et al., 2008; Cantor et al., 2011)</w:t>
          </w:r>
        </w:sdtContent>
      </w:sdt>
      <w:r w:rsidR="00370678" w:rsidRPr="007B5941">
        <w:rPr>
          <w:color w:val="000000"/>
        </w:rPr>
        <w:t xml:space="preserve">. </w:t>
      </w:r>
      <w:ins w:id="78" w:author="Perkowski, Evan A" w:date="2025-07-17T14:53:00Z" w16du:dateUtc="2025-07-17T19:53:00Z">
        <w:r w:rsidR="00F95082">
          <w:rPr>
            <w:color w:val="000000"/>
          </w:rPr>
          <w:t>Field studies have sh</w:t>
        </w:r>
      </w:ins>
      <w:ins w:id="79" w:author="Perkowski, Evan A" w:date="2025-07-17T14:54:00Z" w16du:dateUtc="2025-07-17T19:54:00Z">
        <w:r w:rsidR="00F95082">
          <w:rPr>
            <w:color w:val="000000"/>
          </w:rPr>
          <w:t xml:space="preserve">own that </w:t>
        </w:r>
      </w:ins>
      <w:r w:rsidRPr="007B5941">
        <w:rPr>
          <w:i/>
        </w:rPr>
        <w:t xml:space="preserve">A. </w:t>
      </w:r>
      <w:proofErr w:type="spellStart"/>
      <w:r w:rsidRPr="007B5941">
        <w:rPr>
          <w:i/>
        </w:rPr>
        <w:t>petiolata</w:t>
      </w:r>
      <w:proofErr w:type="spellEnd"/>
      <w:r w:rsidRPr="007B5941">
        <w:t xml:space="preserve"> invasion </w:t>
      </w:r>
      <w:ins w:id="80" w:author="Perkowski, Evan A" w:date="2025-07-17T14:54:00Z" w16du:dateUtc="2025-07-17T19:54:00Z">
        <w:r w:rsidR="00F95082">
          <w:t>reduces</w:t>
        </w:r>
      </w:ins>
      <w:r w:rsidRPr="007B5941">
        <w:t xml:space="preserve"> AM fungal biomass, increase</w:t>
      </w:r>
      <w:ins w:id="81" w:author="Perkowski, Evan A" w:date="2025-07-17T14:54:00Z" w16du:dateUtc="2025-07-17T19:54:00Z">
        <w:r w:rsidR="00F95082">
          <w:t>s</w:t>
        </w:r>
      </w:ins>
      <w:r w:rsidRPr="007B5941">
        <w:t xml:space="preserve"> AM species richness, and alter</w:t>
      </w:r>
      <w:ins w:id="82" w:author="Perkowski, Evan A" w:date="2025-07-17T14:54:00Z" w16du:dateUtc="2025-07-17T19:54:00Z">
        <w:r w:rsidR="00F95082">
          <w:t>s</w:t>
        </w:r>
      </w:ins>
      <w:r w:rsidRPr="007B5941">
        <w:t xml:space="preserve"> fungal community composition</w:t>
      </w:r>
      <w:r w:rsidR="00CF5FA2">
        <w:t xml:space="preserve"> (Table 1;</w:t>
      </w:r>
      <w:r w:rsidRPr="007B5941">
        <w:t xml:space="preserve"> </w:t>
      </w:r>
      <w:sdt>
        <w:sdtPr>
          <w:rPr>
            <w:color w:val="000000"/>
          </w:rPr>
          <w:tag w:val="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"/>
          <w:id w:val="-1026941031"/>
          <w:placeholder>
            <w:docPart w:val="DefaultPlaceholder_-1854013440"/>
          </w:placeholder>
        </w:sdtPr>
        <w:sdtContent>
          <w:proofErr w:type="spellStart"/>
          <w:r w:rsidR="00B00280" w:rsidRPr="00B00280">
            <w:rPr>
              <w:color w:val="000000"/>
            </w:rPr>
            <w:t>Bialic</w:t>
          </w:r>
          <w:proofErr w:type="spellEnd"/>
          <w:r w:rsidR="00B00280" w:rsidRPr="00B00280">
            <w:rPr>
              <w:color w:val="000000"/>
            </w:rPr>
            <w:t>-Murphy et al., 2021; Burke, 2008; Burke et al., 2011; Cantor et al., 2011)</w:t>
          </w:r>
        </w:sdtContent>
      </w:sdt>
      <w:r w:rsidR="00370678" w:rsidRPr="007B5941">
        <w:t xml:space="preserve">. </w:t>
      </w:r>
      <w:ins w:id="83" w:author="Perkowski, Evan A" w:date="2025-07-17T14:54:00Z" w16du:dateUtc="2025-07-17T19:54:00Z">
        <w:r w:rsidR="00F95082">
          <w:t xml:space="preserve">These AM fungal community changes are </w:t>
        </w:r>
      </w:ins>
      <w:r w:rsidRPr="007B5941">
        <w:t>associated with negative impacts on native plant nutrient and water economics, population dynamics, and community composition</w:t>
      </w:r>
      <w:r w:rsidR="00370678" w:rsidRPr="007B5941">
        <w:t xml:space="preserve"> </w:t>
      </w:r>
      <w:sdt>
        <w:sdtPr>
          <w:rPr>
            <w:color w:val="000000"/>
          </w:rPr>
          <w:tag w:val="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"/>
          <w:id w:val="-339463051"/>
          <w:placeholder>
            <w:docPart w:val="DefaultPlaceholder_-1854013440"/>
          </w:placeholder>
        </w:sdtPr>
        <w:sdtContent>
          <w:r w:rsidR="00B00280" w:rsidRPr="00B00280">
            <w:rPr>
              <w:color w:val="000000"/>
            </w:rPr>
            <w:t>(</w:t>
          </w:r>
          <w:proofErr w:type="spellStart"/>
          <w:r w:rsidR="00B00280" w:rsidRPr="00B00280">
            <w:rPr>
              <w:color w:val="000000"/>
            </w:rPr>
            <w:t>Bialic</w:t>
          </w:r>
          <w:proofErr w:type="spellEnd"/>
          <w:r w:rsidR="00B00280" w:rsidRPr="00B00280">
            <w:rPr>
              <w:color w:val="000000"/>
            </w:rPr>
            <w:t>-Murphy et al., 2020, 2021; Hale et al., 2016; Roche et al., 2021, 2023)</w:t>
          </w:r>
        </w:sdtContent>
      </w:sdt>
      <w:r w:rsidRPr="007B5941">
        <w:t xml:space="preserve">, with stronger negative impacts in native species that associate with AM fungi </w:t>
      </w:r>
      <w:r w:rsidR="006802BE" w:rsidRPr="007B5941">
        <w:t>compared to</w:t>
      </w:r>
      <w:r w:rsidRPr="007B5941">
        <w:t xml:space="preserve"> those that </w:t>
      </w:r>
      <w:r w:rsidR="001061B7">
        <w:t xml:space="preserve">are non-mycorrhizal </w:t>
      </w:r>
      <w:sdt>
        <w:sdtPr>
          <w:rPr>
            <w:color w:val="000000"/>
          </w:rPr>
          <w:tag w:val="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"/>
          <w:id w:val="-1975900034"/>
          <w:placeholder>
            <w:docPart w:val="DefaultPlaceholder_-1854013440"/>
          </w:placeholder>
        </w:sdtPr>
        <w:sdtContent>
          <w:r w:rsidR="00B00280" w:rsidRPr="00B00280">
            <w:rPr>
              <w:color w:val="000000"/>
            </w:rPr>
            <w:t>(Callaway et al., 2008; Roche et al., 2021, 2023)</w:t>
          </w:r>
        </w:sdtContent>
      </w:sdt>
      <w:r w:rsidR="00370678" w:rsidRPr="007B5941">
        <w:t xml:space="preserve">. </w:t>
      </w:r>
      <w:r w:rsidRPr="007B5941">
        <w:t xml:space="preserve">These patterns occur despite evidence that </w:t>
      </w:r>
      <w:r w:rsidRPr="007B5941">
        <w:rPr>
          <w:i/>
        </w:rPr>
        <w:t xml:space="preserve">A. </w:t>
      </w:r>
      <w:proofErr w:type="spellStart"/>
      <w:r w:rsidRPr="007B5941">
        <w:rPr>
          <w:i/>
        </w:rPr>
        <w:t>petiolata</w:t>
      </w:r>
      <w:proofErr w:type="spellEnd"/>
      <w:r w:rsidRPr="007B5941">
        <w:t xml:space="preserve"> invasions do not affect soil nutrient or water availability, suggesting that the breakdown of the AM fungal mutualism is the mechanism that drives native plant community responses to </w:t>
      </w:r>
      <w:r w:rsidRPr="007B5941">
        <w:rPr>
          <w:i/>
        </w:rPr>
        <w:t xml:space="preserve">A. </w:t>
      </w:r>
      <w:proofErr w:type="spellStart"/>
      <w:r w:rsidRPr="007B5941">
        <w:rPr>
          <w:i/>
        </w:rPr>
        <w:t>petiolata</w:t>
      </w:r>
      <w:proofErr w:type="spellEnd"/>
      <w:r w:rsidRPr="007B5941">
        <w:t xml:space="preserve"> invasion</w:t>
      </w:r>
      <w:r w:rsidR="00370678" w:rsidRPr="007B5941">
        <w:t xml:space="preserve"> </w:t>
      </w:r>
      <w:sdt>
        <w:sdtPr>
          <w:rPr>
            <w:color w:val="000000"/>
          </w:rPr>
          <w:tag w:val="MENDELEY_CITATION_v3_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"/>
          <w:id w:val="566382557"/>
          <w:placeholder>
            <w:docPart w:val="DefaultPlaceholder_-1854013440"/>
          </w:placeholder>
        </w:sdtPr>
        <w:sdtContent>
          <w:r w:rsidR="00B00280" w:rsidRPr="00B00280">
            <w:rPr>
              <w:color w:val="000000"/>
            </w:rPr>
            <w:t>(</w:t>
          </w:r>
          <w:proofErr w:type="spellStart"/>
          <w:r w:rsidR="00B00280" w:rsidRPr="00B00280">
            <w:rPr>
              <w:color w:val="000000"/>
            </w:rPr>
            <w:t>Bialic</w:t>
          </w:r>
          <w:proofErr w:type="spellEnd"/>
          <w:r w:rsidR="00B00280" w:rsidRPr="00B00280">
            <w:rPr>
              <w:color w:val="000000"/>
            </w:rPr>
            <w:t>-Murphy et al., 2021; Burke et al., 2019)</w:t>
          </w:r>
        </w:sdtContent>
      </w:sdt>
      <w:r w:rsidR="00F45C5F">
        <w:rPr>
          <w:color w:val="000000"/>
        </w:rPr>
        <w:t>.</w:t>
      </w:r>
    </w:p>
    <w:p w14:paraId="00000022" w14:textId="170F563F" w:rsidR="00166FFE" w:rsidRPr="002712C7" w:rsidRDefault="00000000" w:rsidP="001061B7">
      <w:pPr>
        <w:spacing w:line="360" w:lineRule="auto"/>
        <w:ind w:firstLine="720"/>
      </w:pPr>
      <w:r w:rsidRPr="007B5941">
        <w:t xml:space="preserve">Previous work </w:t>
      </w:r>
      <w:r w:rsidR="006802BE" w:rsidRPr="007B5941">
        <w:t xml:space="preserve">also </w:t>
      </w:r>
      <w:r w:rsidRPr="007B5941">
        <w:t xml:space="preserve">indicates that </w:t>
      </w:r>
      <w:r w:rsidRPr="007B5941">
        <w:rPr>
          <w:i/>
        </w:rPr>
        <w:t xml:space="preserve">A. </w:t>
      </w:r>
      <w:proofErr w:type="spellStart"/>
      <w:r w:rsidRPr="007B5941">
        <w:rPr>
          <w:i/>
        </w:rPr>
        <w:t>petiolata</w:t>
      </w:r>
      <w:proofErr w:type="spellEnd"/>
      <w:r w:rsidRPr="007B5941">
        <w:t xml:space="preserve"> reduces net photosynthesis </w:t>
      </w:r>
      <w:r w:rsidR="00667B2B">
        <w:t>in</w:t>
      </w:r>
      <w:r w:rsidRPr="007B5941">
        <w:t xml:space="preserve"> </w:t>
      </w:r>
      <w:r w:rsidR="00F45C5F">
        <w:t xml:space="preserve">a common </w:t>
      </w:r>
      <w:r w:rsidR="001061B7">
        <w:t xml:space="preserve">forest understory </w:t>
      </w:r>
      <w:r w:rsidR="00F45C5F">
        <w:t xml:space="preserve">native, </w:t>
      </w:r>
      <w:r w:rsidR="00F45C5F">
        <w:rPr>
          <w:i/>
          <w:iCs/>
        </w:rPr>
        <w:t>M.</w:t>
      </w:r>
      <w:r w:rsidR="00F45C5F" w:rsidRPr="00F45C5F">
        <w:rPr>
          <w:i/>
          <w:iCs/>
        </w:rPr>
        <w:t xml:space="preserve"> </w:t>
      </w:r>
      <w:proofErr w:type="spellStart"/>
      <w:r w:rsidR="00F45C5F" w:rsidRPr="00F45C5F">
        <w:rPr>
          <w:i/>
          <w:iCs/>
        </w:rPr>
        <w:t>racemosum</w:t>
      </w:r>
      <w:proofErr w:type="spellEnd"/>
      <w:r w:rsidR="00F45C5F">
        <w:t>, through a reduction in stomatal conductance</w:t>
      </w:r>
      <w:r w:rsidR="00F45C5F" w:rsidRPr="00F45C5F">
        <w:t xml:space="preserve"> </w:t>
      </w:r>
      <w:sdt>
        <w:sdtPr>
          <w:rPr>
            <w:color w:val="000000"/>
          </w:rPr>
          <w:tag w:val="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"/>
          <w:id w:val="-150679962"/>
          <w:placeholder>
            <w:docPart w:val="DefaultPlaceholder_-1854013440"/>
          </w:placeholder>
        </w:sdtPr>
        <w:sdtContent>
          <w:r w:rsidR="00B00280" w:rsidRPr="00B00280">
            <w:rPr>
              <w:color w:val="000000"/>
            </w:rPr>
            <w:t>(Brouwer et al., 2015; Hale et al., 2011, 2016)</w:t>
          </w:r>
        </w:sdtContent>
      </w:sdt>
      <w:r w:rsidR="00D635AD" w:rsidRPr="007B5941">
        <w:t xml:space="preserve">. </w:t>
      </w:r>
      <w:r w:rsidRPr="007B5941">
        <w:t xml:space="preserve">However, the mechanisms that </w:t>
      </w:r>
      <w:r w:rsidR="00BF57B2" w:rsidRPr="007B5941">
        <w:t>regulate</w:t>
      </w:r>
      <w:r w:rsidRPr="007B5941">
        <w:t xml:space="preserve"> these responses are not fully understood</w:t>
      </w:r>
      <w:r w:rsidR="00F45C5F">
        <w:t xml:space="preserve">, in part because </w:t>
      </w:r>
      <w:ins w:id="84" w:author="Perkowski, Evan A" w:date="2025-07-18T09:40:00Z" w16du:dateUtc="2025-07-18T14:40:00Z">
        <w:r w:rsidR="00CF5FA2">
          <w:t>the concurrent</w:t>
        </w:r>
      </w:ins>
      <w:r w:rsidR="00F45C5F">
        <w:t xml:space="preserve"> photosynthetic capacity responses</w:t>
      </w:r>
      <w:ins w:id="85" w:author="Perkowski, Evan A" w:date="2025-07-17T14:56:00Z" w16du:dateUtc="2025-07-17T19:56:00Z">
        <w:r w:rsidR="00667B2B">
          <w:t xml:space="preserve"> (i.e., </w:t>
        </w:r>
        <w:proofErr w:type="spellStart"/>
        <w:r w:rsidR="00667B2B">
          <w:rPr>
            <w:i/>
            <w:iCs/>
          </w:rPr>
          <w:t>V</w:t>
        </w:r>
        <w:r w:rsidR="00667B2B">
          <w:rPr>
            <w:vertAlign w:val="subscript"/>
          </w:rPr>
          <w:t>cmax</w:t>
        </w:r>
        <w:proofErr w:type="spellEnd"/>
        <w:r w:rsidR="00667B2B">
          <w:t xml:space="preserve">, </w:t>
        </w:r>
        <w:proofErr w:type="spellStart"/>
        <w:r w:rsidR="00667B2B">
          <w:rPr>
            <w:i/>
            <w:iCs/>
          </w:rPr>
          <w:t>J</w:t>
        </w:r>
        <w:r w:rsidR="00667B2B">
          <w:rPr>
            <w:iCs/>
            <w:vertAlign w:val="subscript"/>
          </w:rPr>
          <w:t>max</w:t>
        </w:r>
        <w:proofErr w:type="spellEnd"/>
        <w:r w:rsidR="00667B2B">
          <w:rPr>
            <w:iCs/>
          </w:rPr>
          <w:t>)</w:t>
        </w:r>
      </w:ins>
      <w:ins w:id="86" w:author="Perkowski, Evan A" w:date="2025-07-01T12:54:00Z" w16du:dateUtc="2025-07-01T17:54:00Z">
        <w:r w:rsidR="00A26FF1">
          <w:t xml:space="preserve"> of native species</w:t>
        </w:r>
      </w:ins>
      <w:r w:rsidR="00F45C5F">
        <w:t xml:space="preserve"> </w:t>
      </w:r>
      <w:ins w:id="87" w:author="Kalisz, Susan" w:date="2025-09-23T20:51:00Z" w16du:dateUtc="2025-09-24T00:51:00Z">
        <w:r w:rsidR="001061B7">
          <w:t xml:space="preserve">growing </w:t>
        </w:r>
      </w:ins>
      <w:ins w:id="88" w:author="Kalisz, Susan" w:date="2025-09-23T20:52:00Z" w16du:dateUtc="2025-09-24T00:52:00Z">
        <w:r w:rsidR="001061B7">
          <w:t>with</w:t>
        </w:r>
      </w:ins>
      <w:ins w:id="89" w:author="Kalisz, Susan" w:date="2025-09-23T20:51:00Z" w16du:dateUtc="2025-09-24T00:51:00Z">
        <w:r w:rsidR="001061B7">
          <w:t xml:space="preserve"> </w:t>
        </w:r>
      </w:ins>
      <w:r w:rsidR="00F45C5F">
        <w:rPr>
          <w:i/>
          <w:iCs/>
        </w:rPr>
        <w:t xml:space="preserve">A. </w:t>
      </w:r>
      <w:proofErr w:type="spellStart"/>
      <w:r w:rsidR="00F45C5F">
        <w:rPr>
          <w:i/>
          <w:iCs/>
        </w:rPr>
        <w:t>petiolata</w:t>
      </w:r>
      <w:proofErr w:type="spellEnd"/>
      <w:ins w:id="90" w:author="Kalisz, Susan" w:date="2025-09-23T20:52:00Z" w16du:dateUtc="2025-09-24T00:52:00Z">
        <w:r w:rsidR="001061B7">
          <w:t xml:space="preserve"> have not been quantified</w:t>
        </w:r>
      </w:ins>
      <w:r w:rsidRPr="007B5941">
        <w:t xml:space="preserve">. Photosynthetic responses </w:t>
      </w:r>
      <w:r w:rsidR="001061B7">
        <w:t>of native</w:t>
      </w:r>
      <w:r w:rsidR="00D348DB">
        <w:t xml:space="preserve"> </w:t>
      </w:r>
      <w:r w:rsidR="001061B7">
        <w:t>s</w:t>
      </w:r>
      <w:r w:rsidR="00D348DB">
        <w:t>pecies</w:t>
      </w:r>
      <w:r w:rsidR="001061B7">
        <w:t xml:space="preserve"> </w:t>
      </w:r>
      <w:r w:rsidRPr="007B5941">
        <w:t xml:space="preserve">to </w:t>
      </w:r>
      <w:r w:rsidRPr="007B5941">
        <w:rPr>
          <w:i/>
        </w:rPr>
        <w:t xml:space="preserve">A. </w:t>
      </w:r>
      <w:proofErr w:type="spellStart"/>
      <w:r w:rsidRPr="007B5941">
        <w:rPr>
          <w:i/>
        </w:rPr>
        <w:t>petiolata</w:t>
      </w:r>
      <w:proofErr w:type="spellEnd"/>
      <w:r w:rsidRPr="007B5941">
        <w:t xml:space="preserve"> invasion could be driven by changes in photosynthetic capacity, indicating nutrient limitation, or by changes in stomatal conductance, indicating water limitation. </w:t>
      </w:r>
      <w:r w:rsidR="00A650A0" w:rsidRPr="007B5941">
        <w:t xml:space="preserve">Understanding whether changes in photosynthetic capacity or stomatal conductance drive </w:t>
      </w:r>
      <w:ins w:id="91" w:author="Kalisz, Susan" w:date="2025-09-23T20:54:00Z" w16du:dateUtc="2025-09-24T00:54:00Z">
        <w:r w:rsidR="001061B7">
          <w:t xml:space="preserve">such </w:t>
        </w:r>
      </w:ins>
      <w:r w:rsidR="00A650A0" w:rsidRPr="007B5941">
        <w:t xml:space="preserve">photosynthetic responses to </w:t>
      </w:r>
      <w:r w:rsidR="00A650A0" w:rsidRPr="007B5941">
        <w:rPr>
          <w:i/>
          <w:iCs/>
        </w:rPr>
        <w:t xml:space="preserve">A. </w:t>
      </w:r>
      <w:proofErr w:type="spellStart"/>
      <w:r w:rsidR="00A650A0" w:rsidRPr="007B5941">
        <w:rPr>
          <w:i/>
          <w:iCs/>
        </w:rPr>
        <w:t>petiolata</w:t>
      </w:r>
      <w:proofErr w:type="spellEnd"/>
      <w:r w:rsidR="00A650A0" w:rsidRPr="007B5941">
        <w:t xml:space="preserve"> invasion would provide valuable insight into the </w:t>
      </w:r>
      <w:ins w:id="92" w:author="Kalisz, Susan" w:date="2025-09-23T20:54:00Z" w16du:dateUtc="2025-09-24T00:54:00Z">
        <w:r w:rsidR="001061B7" w:rsidRPr="007B5941">
          <w:t xml:space="preserve">underlying </w:t>
        </w:r>
      </w:ins>
      <w:r w:rsidR="00A650A0" w:rsidRPr="007B5941">
        <w:t>mechanism. Furthermore</w:t>
      </w:r>
      <w:r w:rsidRPr="007B5941">
        <w:t xml:space="preserve">, existing field research has quantified photosynthetic responses to </w:t>
      </w:r>
      <w:r w:rsidRPr="007B5941">
        <w:rPr>
          <w:i/>
        </w:rPr>
        <w:t xml:space="preserve">A. </w:t>
      </w:r>
      <w:proofErr w:type="spellStart"/>
      <w:r w:rsidRPr="007B5941">
        <w:rPr>
          <w:i/>
        </w:rPr>
        <w:t>petiolata</w:t>
      </w:r>
      <w:proofErr w:type="spellEnd"/>
      <w:r w:rsidRPr="007B5941">
        <w:t xml:space="preserve"> invasion at a single time point in the </w:t>
      </w:r>
      <w:ins w:id="93" w:author="Kalisz, Susan" w:date="2025-09-23T20:55:00Z" w16du:dateUtc="2025-09-24T00:55:00Z">
        <w:r w:rsidR="001061B7" w:rsidRPr="007B5941">
          <w:t>grow</w:t>
        </w:r>
        <w:r w:rsidR="001061B7">
          <w:t>ing</w:t>
        </w:r>
        <w:r w:rsidR="001061B7" w:rsidRPr="007B5941">
          <w:t xml:space="preserve"> </w:t>
        </w:r>
      </w:ins>
      <w:r w:rsidRPr="007B5941">
        <w:t xml:space="preserve">season, </w:t>
      </w:r>
      <w:r w:rsidR="006C163A" w:rsidRPr="007B5941">
        <w:t>providing</w:t>
      </w:r>
      <w:r w:rsidRPr="007B5941">
        <w:t xml:space="preserve"> limited insight into the </w:t>
      </w:r>
      <w:ins w:id="94" w:author="Kalisz, Susan" w:date="2025-09-23T20:56:00Z" w16du:dateUtc="2025-09-24T00:56:00Z">
        <w:r w:rsidR="001061B7">
          <w:t xml:space="preserve">extent to which the </w:t>
        </w:r>
      </w:ins>
      <w:r w:rsidRPr="007B5941">
        <w:t xml:space="preserve">impacts of </w:t>
      </w:r>
      <w:ins w:id="95" w:author="Perkowski, Evan A" w:date="2025-09-02T16:05:00Z" w16du:dateUtc="2025-09-02T21:05:00Z">
        <w:r w:rsidR="00524D3F" w:rsidRPr="007B5941">
          <w:rPr>
            <w:i/>
          </w:rPr>
          <w:t xml:space="preserve">A. </w:t>
        </w:r>
        <w:proofErr w:type="spellStart"/>
        <w:r w:rsidR="00524D3F" w:rsidRPr="007B5941">
          <w:rPr>
            <w:i/>
          </w:rPr>
          <w:t>petiolata</w:t>
        </w:r>
        <w:proofErr w:type="spellEnd"/>
        <w:r w:rsidR="00524D3F" w:rsidRPr="007B5941">
          <w:t xml:space="preserve"> </w:t>
        </w:r>
      </w:ins>
      <w:ins w:id="96" w:author="Kalisz, Susan" w:date="2025-09-23T20:56:00Z" w16du:dateUtc="2025-09-24T00:56:00Z">
        <w:r w:rsidR="001061B7">
          <w:t xml:space="preserve">change </w:t>
        </w:r>
      </w:ins>
      <w:r w:rsidRPr="007B5941">
        <w:t xml:space="preserve">across the growth season as understory light availability and soil resource availability decrease. </w:t>
      </w:r>
      <w:ins w:id="97" w:author="Perkowski, Evan A" w:date="2025-07-17T14:59:00Z" w16du:dateUtc="2025-07-17T19:59:00Z">
        <w:r w:rsidR="00667B2B">
          <w:t>For example, h</w:t>
        </w:r>
      </w:ins>
      <w:ins w:id="98" w:author="Perkowski, Evan A" w:date="2025-07-17T14:57:00Z" w16du:dateUtc="2025-07-17T19:57:00Z">
        <w:r w:rsidR="00667B2B">
          <w:t>igh light availability due to an open tree canopy</w:t>
        </w:r>
      </w:ins>
      <w:ins w:id="99" w:author="Perkowski, Evan A" w:date="2025-07-17T14:59:00Z" w16du:dateUtc="2025-07-17T19:59:00Z">
        <w:r w:rsidR="00667B2B">
          <w:t xml:space="preserve"> early in the growing season</w:t>
        </w:r>
      </w:ins>
      <w:ins w:id="100" w:author="Perkowski, Evan A" w:date="2025-07-17T14:57:00Z" w16du:dateUtc="2025-07-17T19:57:00Z">
        <w:r w:rsidR="00667B2B">
          <w:t xml:space="preserve"> should increase demand to build and maintai</w:t>
        </w:r>
      </w:ins>
      <w:ins w:id="101" w:author="Perkowski, Evan A" w:date="2025-07-17T14:58:00Z" w16du:dateUtc="2025-07-17T19:58:00Z">
        <w:r w:rsidR="00667B2B">
          <w:t>n photosynthetic enzymes</w:t>
        </w:r>
      </w:ins>
      <w:ins w:id="102" w:author="Perkowski, Evan A" w:date="2025-07-17T14:59:00Z" w16du:dateUtc="2025-07-17T19:59:00Z">
        <w:r w:rsidR="00667B2B">
          <w:t xml:space="preserve"> in the understory</w:t>
        </w:r>
      </w:ins>
      <w:ins w:id="103" w:author="Kalisz, Susan" w:date="2025-09-23T20:56:00Z" w16du:dateUtc="2025-09-24T00:56:00Z">
        <w:r w:rsidR="001061B7">
          <w:t>.</w:t>
        </w:r>
      </w:ins>
      <w:ins w:id="104" w:author="Perkowski, Evan A" w:date="2025-07-17T14:58:00Z" w16du:dateUtc="2025-07-17T19:58:00Z">
        <w:r w:rsidR="00667B2B">
          <w:t xml:space="preserve"> </w:t>
        </w:r>
      </w:ins>
      <w:ins w:id="105" w:author="Kalisz, Susan" w:date="2025-09-23T20:56:00Z" w16du:dateUtc="2025-09-24T00:56:00Z">
        <w:r w:rsidR="001061B7">
          <w:t>Th</w:t>
        </w:r>
      </w:ins>
      <w:ins w:id="106" w:author="Kalisz, Susan" w:date="2025-09-23T20:57:00Z" w16du:dateUtc="2025-09-24T00:57:00Z">
        <w:r w:rsidR="001061B7">
          <w:t>is</w:t>
        </w:r>
      </w:ins>
      <w:r w:rsidR="00D348DB">
        <w:t>,</w:t>
      </w:r>
      <w:ins w:id="107" w:author="Kalisz, Susan" w:date="2025-09-23T20:57:00Z" w16du:dateUtc="2025-09-24T00:57:00Z">
        <w:r w:rsidR="001061B7">
          <w:t xml:space="preserve"> in turn</w:t>
        </w:r>
      </w:ins>
      <w:r w:rsidR="00D348DB">
        <w:t>,</w:t>
      </w:r>
      <w:ins w:id="108" w:author="Perkowski, Evan A" w:date="2025-07-17T14:58:00Z" w16du:dateUtc="2025-07-17T19:58:00Z">
        <w:r w:rsidR="00667B2B">
          <w:t xml:space="preserve"> </w:t>
        </w:r>
      </w:ins>
      <w:ins w:id="109" w:author="Perkowski, Evan A" w:date="2025-07-17T14:59:00Z" w16du:dateUtc="2025-07-17T19:59:00Z">
        <w:r w:rsidR="00667B2B">
          <w:t>could</w:t>
        </w:r>
      </w:ins>
      <w:ins w:id="110" w:author="Perkowski, Evan A" w:date="2025-07-17T14:58:00Z" w16du:dateUtc="2025-07-17T19:58:00Z">
        <w:r w:rsidR="00667B2B">
          <w:t xml:space="preserve"> magnify the effects of disrupted AM fungal communities on native plant</w:t>
        </w:r>
      </w:ins>
      <w:ins w:id="111" w:author="Kalisz, Susan" w:date="2025-09-23T20:57:00Z" w16du:dateUtc="2025-09-24T00:57:00Z">
        <w:r w:rsidR="001061B7">
          <w:t>s’</w:t>
        </w:r>
      </w:ins>
      <w:ins w:id="112" w:author="Perkowski, Evan A" w:date="2025-07-18T09:41:00Z" w16du:dateUtc="2025-07-18T14:41:00Z">
        <w:r w:rsidR="00CF5FA2">
          <w:t xml:space="preserve"> resource uptake and allocation to </w:t>
        </w:r>
        <w:r w:rsidR="00CF5FA2">
          <w:lastRenderedPageBreak/>
          <w:t>structures that support photosynthesis</w:t>
        </w:r>
      </w:ins>
      <w:ins w:id="113" w:author="Perkowski, Evan A" w:date="2025-07-17T14:58:00Z" w16du:dateUtc="2025-07-17T19:58:00Z">
        <w:r w:rsidR="00667B2B">
          <w:t xml:space="preserve">. </w:t>
        </w:r>
      </w:ins>
      <w:ins w:id="114" w:author="Perkowski, Evan A" w:date="2025-07-18T09:41:00Z" w16du:dateUtc="2025-07-18T14:41:00Z">
        <w:r w:rsidR="00CF5FA2">
          <w:t>Alternatively,</w:t>
        </w:r>
      </w:ins>
      <w:ins w:id="115" w:author="Perkowski, Evan A" w:date="2025-07-17T14:58:00Z" w16du:dateUtc="2025-07-17T19:58:00Z">
        <w:r w:rsidR="00667B2B">
          <w:t xml:space="preserve"> reductions in soil resource availability later in the growing season could </w:t>
        </w:r>
      </w:ins>
      <w:ins w:id="116" w:author="Perkowski, Evan A" w:date="2025-07-17T14:59:00Z" w16du:dateUtc="2025-07-17T19:59:00Z">
        <w:r w:rsidR="00667B2B">
          <w:t xml:space="preserve">increase reliance on disrupted AM fungal communities </w:t>
        </w:r>
      </w:ins>
      <w:ins w:id="117" w:author="Kalisz, Susan" w:date="2025-09-23T20:57:00Z" w16du:dateUtc="2025-09-24T00:57:00Z">
        <w:r w:rsidR="001061B7">
          <w:t>by</w:t>
        </w:r>
      </w:ins>
      <w:ins w:id="118" w:author="Perkowski, Evan A" w:date="2025-07-17T14:59:00Z" w16du:dateUtc="2025-07-17T19:59:00Z">
        <w:r w:rsidR="00667B2B">
          <w:t xml:space="preserve"> native plant physiology</w:t>
        </w:r>
      </w:ins>
      <w:ins w:id="119" w:author="Perkowski, Evan A" w:date="2025-07-18T09:41:00Z" w16du:dateUtc="2025-07-18T14:41:00Z">
        <w:r w:rsidR="00CF5FA2">
          <w:t xml:space="preserve">, thereby exacerbating the effects of disrupted AM fungal communities on </w:t>
        </w:r>
      </w:ins>
      <w:ins w:id="120" w:author="Perkowski, Evan A" w:date="2025-07-18T09:42:00Z" w16du:dateUtc="2025-07-18T14:42:00Z">
        <w:r w:rsidR="00CF5FA2">
          <w:t>investment in photosynthesis</w:t>
        </w:r>
      </w:ins>
      <w:ins w:id="121" w:author="Perkowski, Evan A" w:date="2025-07-17T14:59:00Z" w16du:dateUtc="2025-07-17T19:59:00Z">
        <w:r w:rsidR="00667B2B">
          <w:t>.</w:t>
        </w:r>
        <w:r w:rsidR="00667B2B" w:rsidRPr="00667B2B">
          <w:t xml:space="preserve"> </w:t>
        </w:r>
      </w:ins>
      <w:r w:rsidR="001061B7">
        <w:t>Measurements</w:t>
      </w:r>
      <w:r w:rsidR="001061B7" w:rsidRPr="007B5941">
        <w:t xml:space="preserve"> </w:t>
      </w:r>
      <w:r w:rsidR="001061B7">
        <w:t xml:space="preserve">at </w:t>
      </w:r>
      <w:r w:rsidRPr="007B5941">
        <w:t xml:space="preserve">different time points in the growing season </w:t>
      </w:r>
      <w:ins w:id="122" w:author="Kalisz, Susan" w:date="2025-09-23T20:59:00Z" w16du:dateUtc="2025-09-24T00:59:00Z">
        <w:r w:rsidR="001061B7">
          <w:t>are needed to</w:t>
        </w:r>
      </w:ins>
      <w:r w:rsidRPr="007B5941">
        <w:t xml:space="preserve"> assess</w:t>
      </w:r>
      <w:ins w:id="123" w:author="Kalisz, Susan" w:date="2025-09-23T21:00:00Z" w16du:dateUtc="2025-09-24T01:00:00Z">
        <w:r w:rsidR="001061B7">
          <w:t xml:space="preserve"> the relative magnitude of</w:t>
        </w:r>
      </w:ins>
      <w:r w:rsidRPr="007B5941">
        <w:t xml:space="preserve"> leaf-level physiological responses to allelopathic </w:t>
      </w:r>
      <w:ins w:id="124" w:author="Perkowski, Evan A" w:date="2025-09-02T16:06:00Z" w16du:dateUtc="2025-09-02T21:06:00Z">
        <w:r w:rsidR="00524D3F">
          <w:t>invaders</w:t>
        </w:r>
      </w:ins>
      <w:r w:rsidRPr="007B5941">
        <w:t xml:space="preserve"> </w:t>
      </w:r>
      <w:ins w:id="125" w:author="Kalisz, Susan" w:date="2025-09-23T21:00:00Z" w16du:dateUtc="2025-09-24T01:00:00Z">
        <w:r w:rsidR="001061B7">
          <w:t xml:space="preserve">on </w:t>
        </w:r>
      </w:ins>
      <w:ins w:id="126" w:author="Kalisz, Susan" w:date="2025-09-23T21:01:00Z" w16du:dateUtc="2025-09-24T01:01:00Z">
        <w:r w:rsidR="001061B7">
          <w:t xml:space="preserve">both the </w:t>
        </w:r>
      </w:ins>
      <w:r w:rsidRPr="007B5941">
        <w:t xml:space="preserve">fine-scale impacts on AM fungal community composition </w:t>
      </w:r>
      <w:ins w:id="127" w:author="Kalisz, Susan" w:date="2025-09-23T21:01:00Z" w16du:dateUtc="2025-09-24T01:01:00Z">
        <w:r w:rsidR="001061B7">
          <w:t>and the</w:t>
        </w:r>
      </w:ins>
      <w:r w:rsidRPr="007B5941">
        <w:t xml:space="preserve"> broad-scale </w:t>
      </w:r>
      <w:r w:rsidR="00A650A0" w:rsidRPr="007B5941">
        <w:t>effects</w:t>
      </w:r>
      <w:r w:rsidRPr="007B5941">
        <w:t xml:space="preserve"> on native plant productivity and survivorship.</w:t>
      </w:r>
    </w:p>
    <w:p w14:paraId="00000023" w14:textId="6266C2E6" w:rsidR="00166FFE" w:rsidRPr="007B5941" w:rsidRDefault="006802BE" w:rsidP="00AB2555">
      <w:pPr>
        <w:spacing w:line="360" w:lineRule="auto"/>
        <w:ind w:firstLine="720"/>
      </w:pPr>
      <w:r w:rsidRPr="007B5941">
        <w:t xml:space="preserve">Here, we assessed the temporal dynamics that drive the effects of allelopathic invasion on leaf-level photosynthetic processes of </w:t>
      </w:r>
      <w:r w:rsidR="00D635AD" w:rsidRPr="007B5941">
        <w:t xml:space="preserve">two </w:t>
      </w:r>
      <w:r w:rsidRPr="007B5941">
        <w:t>coexisting native plant</w:t>
      </w:r>
      <w:r w:rsidR="00D635AD" w:rsidRPr="007B5941">
        <w:t xml:space="preserve"> species</w:t>
      </w:r>
      <w:r w:rsidR="00C663A8">
        <w:t xml:space="preserve"> growing with and without the presence of </w:t>
      </w:r>
      <w:r w:rsidR="00667B2B">
        <w:rPr>
          <w:i/>
          <w:iCs/>
        </w:rPr>
        <w:t>A.</w:t>
      </w:r>
      <w:r w:rsidR="00C663A8">
        <w:rPr>
          <w:i/>
          <w:iCs/>
        </w:rPr>
        <w:t xml:space="preserve"> </w:t>
      </w:r>
      <w:proofErr w:type="spellStart"/>
      <w:r w:rsidR="00C663A8">
        <w:rPr>
          <w:i/>
          <w:iCs/>
        </w:rPr>
        <w:t>petiolata</w:t>
      </w:r>
      <w:proofErr w:type="spellEnd"/>
      <w:r w:rsidRPr="007B5941">
        <w:t xml:space="preserve">. To do this, we collected gas exchange measurements </w:t>
      </w:r>
      <w:ins w:id="128" w:author="Perkowski, Evan A" w:date="2025-08-28T11:37:00Z" w16du:dateUtc="2025-08-28T02:37:00Z">
        <w:r w:rsidR="00AE4CE6">
          <w:t xml:space="preserve">at two measurement timepoints (open canopy early in growing season, closed canopy later in the growing season) </w:t>
        </w:r>
      </w:ins>
      <w:r w:rsidRPr="007B5941">
        <w:t>from two understory native species</w:t>
      </w:r>
      <w:ins w:id="129" w:author="Perkowski, Evan A" w:date="2025-07-18T09:42:00Z" w16du:dateUtc="2025-07-18T14:42:00Z">
        <w:r w:rsidR="00CF5FA2">
          <w:t xml:space="preserve"> (</w:t>
        </w:r>
        <w:r w:rsidR="00CF5FA2">
          <w:rPr>
            <w:i/>
            <w:iCs/>
          </w:rPr>
          <w:t>Trillium</w:t>
        </w:r>
        <w:r w:rsidR="00CF5FA2">
          <w:t xml:space="preserve"> spp. and </w:t>
        </w:r>
        <w:r w:rsidR="00CF5FA2">
          <w:rPr>
            <w:i/>
            <w:iCs/>
          </w:rPr>
          <w:t xml:space="preserve">Maianthemum </w:t>
        </w:r>
        <w:proofErr w:type="spellStart"/>
        <w:r w:rsidR="00CF5FA2">
          <w:rPr>
            <w:i/>
            <w:iCs/>
          </w:rPr>
          <w:t>racemosum</w:t>
        </w:r>
        <w:proofErr w:type="spellEnd"/>
        <w:r w:rsidR="00CF5FA2">
          <w:t>)</w:t>
        </w:r>
      </w:ins>
      <w:r w:rsidRPr="007B5941">
        <w:t xml:space="preserve"> </w:t>
      </w:r>
      <w:r w:rsidR="00ED188D" w:rsidRPr="007B5941">
        <w:t xml:space="preserve">in a long-term </w:t>
      </w:r>
      <w:r w:rsidR="00ED188D" w:rsidRPr="007B5941">
        <w:rPr>
          <w:i/>
          <w:iCs/>
        </w:rPr>
        <w:t xml:space="preserve">A. </w:t>
      </w:r>
      <w:proofErr w:type="spellStart"/>
      <w:r w:rsidR="00ED188D" w:rsidRPr="007B5941">
        <w:rPr>
          <w:i/>
          <w:iCs/>
        </w:rPr>
        <w:t>petiolata</w:t>
      </w:r>
      <w:proofErr w:type="spellEnd"/>
      <w:r w:rsidR="00ED188D" w:rsidRPr="007B5941">
        <w:t xml:space="preserve"> field manipulation experiment</w:t>
      </w:r>
      <w:ins w:id="130" w:author="Perkowski, Evan A" w:date="2025-08-28T11:37:00Z" w16du:dateUtc="2025-08-28T02:37:00Z">
        <w:r w:rsidR="00AE4CE6">
          <w:t>. We used these measurements and experimental setup to assess</w:t>
        </w:r>
      </w:ins>
      <w:ins w:id="131" w:author="Perkowski, Evan A" w:date="2025-07-01T12:53:00Z" w16du:dateUtc="2025-07-01T17:53:00Z">
        <w:r w:rsidR="00455C90">
          <w:t xml:space="preserve"> the following hypotheses:</w:t>
        </w:r>
      </w:ins>
    </w:p>
    <w:p w14:paraId="4AA033AA" w14:textId="5DF98631" w:rsidR="00F45C5F" w:rsidRDefault="006C163A" w:rsidP="00F45C5F">
      <w:pPr>
        <w:numPr>
          <w:ilvl w:val="0"/>
          <w:numId w:val="1"/>
        </w:numPr>
        <w:spacing w:line="360" w:lineRule="auto"/>
      </w:pPr>
      <w:r w:rsidRPr="007B5941">
        <w:t xml:space="preserve">Both native species will experience </w:t>
      </w:r>
      <w:ins w:id="132" w:author="Kalisz, Susan" w:date="2025-09-23T21:03:00Z" w16du:dateUtc="2025-09-24T01:03:00Z">
        <w:r w:rsidR="001061B7">
          <w:t>reduced</w:t>
        </w:r>
      </w:ins>
      <w:r w:rsidRPr="007B5941">
        <w:t xml:space="preserve"> net photosynthesis in the </w:t>
      </w:r>
      <w:r w:rsidRPr="007B5941">
        <w:rPr>
          <w:rStyle w:val="Emphasis"/>
          <w:color w:val="0E101A"/>
        </w:rPr>
        <w:t>A</w:t>
      </w:r>
      <w:r w:rsidRPr="007B5941">
        <w:t xml:space="preserve">. </w:t>
      </w:r>
      <w:proofErr w:type="spellStart"/>
      <w:r w:rsidRPr="007B5941">
        <w:rPr>
          <w:rStyle w:val="Emphasis"/>
          <w:color w:val="0E101A"/>
        </w:rPr>
        <w:t>petiolata</w:t>
      </w:r>
      <w:proofErr w:type="spellEnd"/>
      <w:r w:rsidRPr="007B5941">
        <w:t xml:space="preserve">-ambient treatment compared to the </w:t>
      </w:r>
      <w:r w:rsidRPr="007B5941">
        <w:rPr>
          <w:rStyle w:val="Emphasis"/>
          <w:color w:val="0E101A"/>
        </w:rPr>
        <w:t xml:space="preserve">A. </w:t>
      </w:r>
      <w:proofErr w:type="spellStart"/>
      <w:r w:rsidRPr="007B5941">
        <w:rPr>
          <w:rStyle w:val="Emphasis"/>
          <w:color w:val="0E101A"/>
        </w:rPr>
        <w:t>petiolata</w:t>
      </w:r>
      <w:proofErr w:type="spellEnd"/>
      <w:r w:rsidRPr="007B5941">
        <w:t>-weeded treatment. These patterns will be associated with reduced</w:t>
      </w:r>
      <w:ins w:id="133" w:author="Smith, Nick" w:date="2025-09-04T13:48:00Z" w16du:dateUtc="2025-09-04T18:48:00Z">
        <w:r w:rsidR="004422F6">
          <w:t xml:space="preserve"> temperature-standardized</w:t>
        </w:r>
      </w:ins>
      <w:r w:rsidRPr="007B5941">
        <w:t xml:space="preserve"> apparent photosynthetic capacity</w:t>
      </w:r>
      <w:ins w:id="134" w:author="Perkowski, Evan A" w:date="2025-07-18T09:43:00Z" w16du:dateUtc="2025-07-18T14:43:00Z">
        <w:r w:rsidR="00CF5FA2">
          <w:t xml:space="preserve"> (i.e., </w:t>
        </w:r>
        <w:r w:rsidR="00CF5FA2">
          <w:rPr>
            <w:i/>
            <w:iCs/>
          </w:rPr>
          <w:t>V</w:t>
        </w:r>
        <w:r w:rsidR="00CF5FA2">
          <w:rPr>
            <w:vertAlign w:val="subscript"/>
          </w:rPr>
          <w:t>cmax</w:t>
        </w:r>
      </w:ins>
      <w:ins w:id="135" w:author="Smith, Nick" w:date="2025-09-04T13:48:00Z" w16du:dateUtc="2025-09-04T18:48:00Z">
        <w:r w:rsidR="004422F6">
          <w:rPr>
            <w:vertAlign w:val="subscript"/>
          </w:rPr>
          <w:t>25</w:t>
        </w:r>
      </w:ins>
      <w:ins w:id="136" w:author="Perkowski, Evan A" w:date="2025-07-18T09:43:00Z" w16du:dateUtc="2025-07-18T14:43:00Z">
        <w:r w:rsidR="00CF5FA2">
          <w:t xml:space="preserve">, </w:t>
        </w:r>
        <w:r w:rsidR="00CF5FA2">
          <w:rPr>
            <w:i/>
            <w:iCs/>
          </w:rPr>
          <w:t>J</w:t>
        </w:r>
        <w:r w:rsidR="00CF5FA2">
          <w:rPr>
            <w:iCs/>
            <w:vertAlign w:val="subscript"/>
          </w:rPr>
          <w:t>max</w:t>
        </w:r>
      </w:ins>
      <w:ins w:id="137" w:author="Smith, Nick" w:date="2025-09-04T13:48:00Z" w16du:dateUtc="2025-09-04T18:48:00Z">
        <w:r w:rsidR="004422F6">
          <w:rPr>
            <w:iCs/>
            <w:vertAlign w:val="subscript"/>
          </w:rPr>
          <w:t>25</w:t>
        </w:r>
      </w:ins>
      <w:ins w:id="138" w:author="Perkowski, Evan A" w:date="2025-07-18T09:43:00Z" w16du:dateUtc="2025-07-18T14:43:00Z">
        <w:r w:rsidR="00CF5FA2">
          <w:rPr>
            <w:iCs/>
          </w:rPr>
          <w:t>)</w:t>
        </w:r>
      </w:ins>
      <w:r w:rsidRPr="007B5941">
        <w:t>, relative chlorophyll content, and stomatal conductance</w:t>
      </w:r>
      <w:r w:rsidR="00F45C5F">
        <w:t xml:space="preserve">, </w:t>
      </w:r>
      <w:r w:rsidRPr="007B5941">
        <w:t>in</w:t>
      </w:r>
      <w:r w:rsidR="00F45C5F">
        <w:t xml:space="preserve"> the</w:t>
      </w:r>
      <w:r w:rsidRPr="007B5941">
        <w:t xml:space="preserve"> </w:t>
      </w:r>
      <w:r w:rsidRPr="007B5941">
        <w:rPr>
          <w:rStyle w:val="Emphasis"/>
          <w:color w:val="0E101A"/>
        </w:rPr>
        <w:t xml:space="preserve">A. </w:t>
      </w:r>
      <w:proofErr w:type="spellStart"/>
      <w:r w:rsidRPr="007B5941">
        <w:rPr>
          <w:rStyle w:val="Emphasis"/>
          <w:color w:val="0E101A"/>
        </w:rPr>
        <w:t>petiolata</w:t>
      </w:r>
      <w:proofErr w:type="spellEnd"/>
      <w:r w:rsidRPr="007B5941">
        <w:t xml:space="preserve">-ambient </w:t>
      </w:r>
      <w:r w:rsidR="00F45C5F">
        <w:t>treatment</w:t>
      </w:r>
      <w:r w:rsidRPr="007B5941">
        <w:t>.</w:t>
      </w:r>
      <w:r w:rsidR="00F45C5F">
        <w:t xml:space="preserve"> We expected that a reduction in apparent photosynthetic capacity and/or relative chlorophyll content in response to </w:t>
      </w:r>
      <w:r w:rsidR="00F45C5F">
        <w:rPr>
          <w:i/>
          <w:iCs/>
        </w:rPr>
        <w:t xml:space="preserve">A. </w:t>
      </w:r>
      <w:proofErr w:type="spellStart"/>
      <w:r w:rsidR="00F45C5F">
        <w:rPr>
          <w:i/>
          <w:iCs/>
        </w:rPr>
        <w:t>petiolata</w:t>
      </w:r>
      <w:proofErr w:type="spellEnd"/>
      <w:r w:rsidR="00F45C5F">
        <w:t xml:space="preserve"> presence would indicat</w:t>
      </w:r>
      <w:ins w:id="139" w:author="Kalisz, Susan" w:date="2025-09-23T21:04:00Z" w16du:dateUtc="2025-09-24T01:04:00Z">
        <w:r w:rsidR="001061B7">
          <w:t xml:space="preserve">e </w:t>
        </w:r>
      </w:ins>
      <w:r w:rsidR="00F45C5F">
        <w:t xml:space="preserve">nutrient stress, while a reduction in stomatal conductance and increase in stomatal limitation in response to </w:t>
      </w:r>
      <w:r w:rsidR="00F45C5F">
        <w:rPr>
          <w:i/>
          <w:iCs/>
        </w:rPr>
        <w:t xml:space="preserve">A. </w:t>
      </w:r>
      <w:proofErr w:type="spellStart"/>
      <w:r w:rsidR="00F45C5F">
        <w:rPr>
          <w:i/>
          <w:iCs/>
        </w:rPr>
        <w:t>petiolata</w:t>
      </w:r>
      <w:proofErr w:type="spellEnd"/>
      <w:r w:rsidR="00F45C5F">
        <w:t xml:space="preserve"> presence would </w:t>
      </w:r>
      <w:ins w:id="140" w:author="Kalisz, Susan" w:date="2025-09-23T21:04:00Z" w16du:dateUtc="2025-09-24T01:04:00Z">
        <w:r w:rsidR="001061B7">
          <w:t>indicate</w:t>
        </w:r>
      </w:ins>
      <w:r w:rsidR="00F45C5F">
        <w:t xml:space="preserve"> water stress. </w:t>
      </w:r>
    </w:p>
    <w:p w14:paraId="00000025" w14:textId="2269E4C9" w:rsidR="00166FFE" w:rsidRPr="007B5941" w:rsidRDefault="00000000" w:rsidP="00F45C5F">
      <w:pPr>
        <w:numPr>
          <w:ilvl w:val="0"/>
          <w:numId w:val="1"/>
        </w:numPr>
        <w:spacing w:line="360" w:lineRule="auto"/>
      </w:pPr>
      <w:r w:rsidRPr="00F45C5F">
        <w:rPr>
          <w:color w:val="0E101A"/>
        </w:rPr>
        <w:t xml:space="preserve">The negative effects of </w:t>
      </w:r>
      <w:r w:rsidRPr="00F45C5F">
        <w:rPr>
          <w:i/>
        </w:rPr>
        <w:t xml:space="preserve">A. </w:t>
      </w:r>
      <w:proofErr w:type="spellStart"/>
      <w:r w:rsidRPr="00F45C5F">
        <w:rPr>
          <w:i/>
        </w:rPr>
        <w:t>petiolata</w:t>
      </w:r>
      <w:proofErr w:type="spellEnd"/>
      <w:r w:rsidRPr="00F45C5F">
        <w:rPr>
          <w:color w:val="0E101A"/>
        </w:rPr>
        <w:t xml:space="preserve"> on </w:t>
      </w:r>
      <w:r w:rsidR="00F45C5F">
        <w:rPr>
          <w:color w:val="0E101A"/>
        </w:rPr>
        <w:t xml:space="preserve">the photosynthetic traits of native species will depend on </w:t>
      </w:r>
      <w:r w:rsidRPr="00F45C5F">
        <w:rPr>
          <w:color w:val="0E101A"/>
        </w:rPr>
        <w:t xml:space="preserve">time </w:t>
      </w:r>
      <w:ins w:id="141" w:author="Kalisz, Susan" w:date="2025-09-23T21:05:00Z" w16du:dateUtc="2025-09-24T01:05:00Z">
        <w:r w:rsidR="001061B7">
          <w:rPr>
            <w:color w:val="0E101A"/>
          </w:rPr>
          <w:t>in the growing season</w:t>
        </w:r>
      </w:ins>
      <w:r w:rsidRPr="00F45C5F">
        <w:rPr>
          <w:color w:val="0E101A"/>
        </w:rPr>
        <w:t>.</w:t>
      </w:r>
    </w:p>
    <w:p w14:paraId="00000026" w14:textId="060B3F5B" w:rsidR="00166FFE" w:rsidRPr="007B5941" w:rsidRDefault="00D635AD" w:rsidP="00964238">
      <w:pPr>
        <w:numPr>
          <w:ilvl w:val="1"/>
          <w:numId w:val="1"/>
        </w:numPr>
        <w:spacing w:line="360" w:lineRule="auto"/>
        <w:rPr>
          <w:color w:val="0E101A"/>
        </w:rPr>
      </w:pPr>
      <w:r w:rsidRPr="007B5941">
        <w:rPr>
          <w:color w:val="0E101A"/>
        </w:rPr>
        <w:t xml:space="preserve">The negative effects of </w:t>
      </w:r>
      <w:r w:rsidRPr="007B5941">
        <w:rPr>
          <w:i/>
        </w:rPr>
        <w:t xml:space="preserve">A. </w:t>
      </w:r>
      <w:proofErr w:type="spellStart"/>
      <w:r w:rsidRPr="007B5941">
        <w:rPr>
          <w:i/>
        </w:rPr>
        <w:t>petiolata</w:t>
      </w:r>
      <w:proofErr w:type="spellEnd"/>
      <w:r w:rsidRPr="007B5941">
        <w:rPr>
          <w:color w:val="0E101A"/>
        </w:rPr>
        <w:t xml:space="preserve"> treatment on leaf photosynthetic traits will be </w:t>
      </w:r>
      <w:ins w:id="142" w:author="Perkowski, Evan A" w:date="2025-08-28T11:45:00Z" w16du:dateUtc="2025-08-28T02:45:00Z">
        <w:r w:rsidR="006E4FDA">
          <w:rPr>
            <w:color w:val="0E101A"/>
          </w:rPr>
          <w:t>greatest</w:t>
        </w:r>
        <w:r w:rsidR="006E4FDA" w:rsidRPr="007B5941">
          <w:rPr>
            <w:color w:val="0E101A"/>
          </w:rPr>
          <w:t xml:space="preserve"> </w:t>
        </w:r>
      </w:ins>
      <w:r w:rsidRPr="007B5941">
        <w:rPr>
          <w:color w:val="0E101A"/>
        </w:rPr>
        <w:t>early in the grow</w:t>
      </w:r>
      <w:r w:rsidR="00F45C5F">
        <w:rPr>
          <w:color w:val="0E101A"/>
        </w:rPr>
        <w:t>ing</w:t>
      </w:r>
      <w:r w:rsidRPr="007B5941">
        <w:rPr>
          <w:color w:val="0E101A"/>
        </w:rPr>
        <w:t xml:space="preserve"> season when</w:t>
      </w:r>
      <w:r w:rsidR="00F45C5F">
        <w:rPr>
          <w:color w:val="0E101A"/>
        </w:rPr>
        <w:t xml:space="preserve"> photosynthetic demand for soil resources </w:t>
      </w:r>
      <w:r w:rsidRPr="007B5941">
        <w:rPr>
          <w:color w:val="0E101A"/>
        </w:rPr>
        <w:t>is highest</w:t>
      </w:r>
      <w:r w:rsidR="00F45C5F">
        <w:rPr>
          <w:color w:val="0E101A"/>
        </w:rPr>
        <w:t xml:space="preserve"> (i.e., due to increased understory light availability)</w:t>
      </w:r>
      <w:r w:rsidRPr="007B5941">
        <w:rPr>
          <w:color w:val="0E101A"/>
        </w:rPr>
        <w:t>. Disrupted AM fungal symbioses will create resource stress</w:t>
      </w:r>
      <w:r w:rsidR="006C163A" w:rsidRPr="007B5941">
        <w:rPr>
          <w:color w:val="0E101A"/>
        </w:rPr>
        <w:t xml:space="preserve">, making </w:t>
      </w:r>
      <w:r w:rsidRPr="007B5941">
        <w:rPr>
          <w:color w:val="0E101A"/>
        </w:rPr>
        <w:t>it more difficult for AM-associating plants to acquire nutrients and water needed to satisfy</w:t>
      </w:r>
      <w:r w:rsidR="00F45C5F">
        <w:rPr>
          <w:color w:val="0E101A"/>
        </w:rPr>
        <w:t xml:space="preserve"> photosynthetic demand for soil resources</w:t>
      </w:r>
      <w:r w:rsidRPr="007B5941">
        <w:rPr>
          <w:color w:val="0E101A"/>
        </w:rPr>
        <w:t>.</w:t>
      </w:r>
    </w:p>
    <w:p w14:paraId="69DAE0B5" w14:textId="1C4A7074" w:rsidR="00F45C5F" w:rsidRPr="006E4FDA" w:rsidRDefault="00000000" w:rsidP="00964238">
      <w:pPr>
        <w:numPr>
          <w:ilvl w:val="1"/>
          <w:numId w:val="1"/>
        </w:numPr>
        <w:spacing w:line="360" w:lineRule="auto"/>
        <w:rPr>
          <w:color w:val="0E101A"/>
        </w:rPr>
      </w:pPr>
      <w:r w:rsidRPr="007B5941">
        <w:rPr>
          <w:color w:val="0E101A"/>
        </w:rPr>
        <w:lastRenderedPageBreak/>
        <w:t xml:space="preserve">Alternatively, the negative effects of </w:t>
      </w:r>
      <w:r w:rsidRPr="007B5941">
        <w:rPr>
          <w:i/>
        </w:rPr>
        <w:t xml:space="preserve">A. </w:t>
      </w:r>
      <w:proofErr w:type="spellStart"/>
      <w:r w:rsidRPr="007B5941">
        <w:rPr>
          <w:i/>
        </w:rPr>
        <w:t>petiolata</w:t>
      </w:r>
      <w:proofErr w:type="spellEnd"/>
      <w:r w:rsidRPr="007B5941">
        <w:rPr>
          <w:color w:val="0E101A"/>
        </w:rPr>
        <w:t xml:space="preserve"> treatment on photosynthetic traits will b</w:t>
      </w:r>
      <w:r w:rsidR="00F45C5F">
        <w:rPr>
          <w:color w:val="0E101A"/>
        </w:rPr>
        <w:t xml:space="preserve">e </w:t>
      </w:r>
      <w:ins w:id="143" w:author="Perkowski, Evan A" w:date="2025-08-28T11:45:00Z" w16du:dateUtc="2025-08-28T02:45:00Z">
        <w:r w:rsidR="006E4FDA">
          <w:rPr>
            <w:color w:val="0E101A"/>
          </w:rPr>
          <w:t xml:space="preserve">greatest </w:t>
        </w:r>
      </w:ins>
      <w:r w:rsidR="00F45C5F">
        <w:rPr>
          <w:color w:val="0E101A"/>
        </w:rPr>
        <w:t>later in the growing season</w:t>
      </w:r>
      <w:r w:rsidRPr="00F45C5F">
        <w:rPr>
          <w:color w:val="0E101A"/>
        </w:rPr>
        <w:t>. This</w:t>
      </w:r>
      <w:r w:rsidR="006C163A" w:rsidRPr="00F45C5F">
        <w:rPr>
          <w:color w:val="0E101A"/>
        </w:rPr>
        <w:t xml:space="preserve"> response</w:t>
      </w:r>
      <w:r w:rsidRPr="00F45C5F">
        <w:rPr>
          <w:color w:val="0E101A"/>
        </w:rPr>
        <w:t xml:space="preserve"> may be driven by increased reliance on </w:t>
      </w:r>
      <w:r w:rsidR="00F45C5F">
        <w:rPr>
          <w:color w:val="0E101A"/>
        </w:rPr>
        <w:t xml:space="preserve">disrupted </w:t>
      </w:r>
      <w:r w:rsidRPr="00F45C5F">
        <w:rPr>
          <w:color w:val="0E101A"/>
        </w:rPr>
        <w:t xml:space="preserve">AM fungal partners for soil nutrients and water as resources </w:t>
      </w:r>
      <w:ins w:id="144" w:author="Kalisz, Susan" w:date="2025-09-23T21:06:00Z" w16du:dateUtc="2025-09-24T01:06:00Z">
        <w:r w:rsidR="00476F16">
          <w:rPr>
            <w:color w:val="0E101A"/>
          </w:rPr>
          <w:t xml:space="preserve">are </w:t>
        </w:r>
      </w:ins>
      <w:r w:rsidRPr="00F45C5F">
        <w:rPr>
          <w:color w:val="0E101A"/>
        </w:rPr>
        <w:t>deplete</w:t>
      </w:r>
      <w:ins w:id="145" w:author="Kalisz, Susan" w:date="2025-09-23T21:06:00Z" w16du:dateUtc="2025-09-24T01:06:00Z">
        <w:r w:rsidR="00476F16">
          <w:rPr>
            <w:color w:val="0E101A"/>
          </w:rPr>
          <w:t>d</w:t>
        </w:r>
      </w:ins>
      <w:r w:rsidRPr="00F45C5F">
        <w:rPr>
          <w:color w:val="0E101A"/>
        </w:rPr>
        <w:t xml:space="preserve">. However, </w:t>
      </w:r>
      <w:r w:rsidR="00F45C5F">
        <w:rPr>
          <w:color w:val="0E101A"/>
        </w:rPr>
        <w:t xml:space="preserve">as tree canopy closure reduces light availability, photosynthetic demand for soil resources may also decline, </w:t>
      </w:r>
      <w:ins w:id="146" w:author="Perkowski, Evan A" w:date="2025-08-28T11:45:00Z" w16du:dateUtc="2025-08-28T02:45:00Z">
        <w:r w:rsidR="006E4FDA">
          <w:rPr>
            <w:color w:val="0E101A"/>
          </w:rPr>
          <w:t>which may</w:t>
        </w:r>
      </w:ins>
      <w:r w:rsidR="00F45C5F">
        <w:rPr>
          <w:color w:val="0E101A"/>
        </w:rPr>
        <w:t xml:space="preserve"> mitigat</w:t>
      </w:r>
      <w:ins w:id="147" w:author="Perkowski, Evan A" w:date="2025-08-28T11:46:00Z" w16du:dateUtc="2025-08-28T02:46:00Z">
        <w:r w:rsidR="006E4FDA">
          <w:rPr>
            <w:color w:val="0E101A"/>
          </w:rPr>
          <w:t>e</w:t>
        </w:r>
      </w:ins>
      <w:r w:rsidR="00F45C5F">
        <w:rPr>
          <w:color w:val="0E101A"/>
        </w:rPr>
        <w:t xml:space="preserve"> the effects of AM fungal disruption on late-season physiology</w:t>
      </w:r>
      <w:r w:rsidRPr="00F45C5F">
        <w:rPr>
          <w:color w:val="0E101A"/>
        </w:rPr>
        <w:t>.</w:t>
      </w:r>
    </w:p>
    <w:p w14:paraId="611E3BA6" w14:textId="77777777" w:rsidR="00E9410C" w:rsidRDefault="00E9410C" w:rsidP="00964238">
      <w:pPr>
        <w:spacing w:line="360" w:lineRule="auto"/>
        <w:rPr>
          <w:color w:val="000000"/>
        </w:rPr>
        <w:sectPr w:rsidR="00E9410C" w:rsidSect="00E9410C">
          <w:headerReference w:type="default" r:id="rId13"/>
          <w:footerReference w:type="even" r:id="rId14"/>
          <w:footerReference w:type="default" r:id="rId15"/>
          <w:pgSz w:w="12240" w:h="15840"/>
          <w:pgMar w:top="1440" w:right="1440" w:bottom="1440" w:left="1440" w:header="720" w:footer="720" w:gutter="0"/>
          <w:lnNumType w:countBy="1" w:restart="continuous"/>
          <w:pgNumType w:start="1"/>
          <w:cols w:space="720"/>
          <w:docGrid w:linePitch="326"/>
        </w:sectPr>
      </w:pPr>
    </w:p>
    <w:p w14:paraId="6AC37C45" w14:textId="795D2EDB" w:rsidR="00C663A8" w:rsidRPr="003E7BE7" w:rsidRDefault="00C663A8" w:rsidP="00964238">
      <w:pPr>
        <w:spacing w:line="360" w:lineRule="auto"/>
      </w:pPr>
      <w:commentRangeStart w:id="148"/>
      <w:commentRangeStart w:id="149"/>
      <w:r>
        <w:rPr>
          <w:b/>
          <w:bCs/>
        </w:rPr>
        <w:lastRenderedPageBreak/>
        <w:t>Table 1</w:t>
      </w:r>
      <w:r w:rsidR="003E7BE7">
        <w:t xml:space="preserve"> </w:t>
      </w:r>
      <w:commentRangeEnd w:id="148"/>
      <w:r w:rsidR="007F4A13">
        <w:rPr>
          <w:rStyle w:val="CommentReference"/>
        </w:rPr>
        <w:commentReference w:id="148"/>
      </w:r>
      <w:commentRangeEnd w:id="149"/>
      <w:r w:rsidR="0013691E">
        <w:rPr>
          <w:rStyle w:val="CommentReference"/>
        </w:rPr>
        <w:commentReference w:id="149"/>
      </w:r>
      <w:r w:rsidR="00476F16">
        <w:t xml:space="preserve">Relative effects of </w:t>
      </w:r>
      <w:r w:rsidR="00437F01">
        <w:rPr>
          <w:i/>
          <w:iCs/>
        </w:rPr>
        <w:t xml:space="preserve">A. </w:t>
      </w:r>
      <w:proofErr w:type="spellStart"/>
      <w:r w:rsidR="00437F01">
        <w:rPr>
          <w:i/>
          <w:iCs/>
        </w:rPr>
        <w:t>petiolata</w:t>
      </w:r>
      <w:proofErr w:type="spellEnd"/>
      <w:r w:rsidR="00437F01">
        <w:t xml:space="preserve"> </w:t>
      </w:r>
      <w:r w:rsidR="00476F16">
        <w:t>ambient vs. removal treatments on soil, AM fungal, native plants, native community metrics in a long-term (2006-2025) experiment at Trillium Trail</w:t>
      </w:r>
      <w:r w:rsidR="00476F16" w:rsidRPr="00476F16">
        <w:t xml:space="preserve"> </w:t>
      </w:r>
      <w:r w:rsidR="00476F16">
        <w:t>Reserve, Fox Chapel, PA.</w:t>
      </w:r>
    </w:p>
    <w:tbl>
      <w:tblPr>
        <w:tblStyle w:val="GridTable2"/>
        <w:tblW w:w="0" w:type="auto"/>
        <w:tblLook w:val="04A0" w:firstRow="1" w:lastRow="0" w:firstColumn="1" w:lastColumn="0" w:noHBand="0" w:noVBand="1"/>
      </w:tblPr>
      <w:tblGrid>
        <w:gridCol w:w="1459"/>
        <w:gridCol w:w="2490"/>
        <w:gridCol w:w="1162"/>
        <w:gridCol w:w="2074"/>
        <w:gridCol w:w="2145"/>
      </w:tblGrid>
      <w:tr w:rsidR="003D79B8" w:rsidRPr="00AA0561" w14:paraId="2DF9424E" w14:textId="77777777" w:rsidTr="00AA05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9" w:type="dxa"/>
            <w:tcBorders>
              <w:top w:val="single" w:sz="12" w:space="0" w:color="auto"/>
              <w:left w:val="single" w:sz="12" w:space="0" w:color="auto"/>
              <w:bottom w:val="single" w:sz="18" w:space="0" w:color="auto"/>
            </w:tcBorders>
            <w:vAlign w:val="center"/>
          </w:tcPr>
          <w:p w14:paraId="2E873C89" w14:textId="09AF28A2" w:rsidR="00437F01" w:rsidRPr="00AA0561" w:rsidRDefault="00437F01" w:rsidP="00AA0561">
            <w:pPr>
              <w:jc w:val="center"/>
              <w:rPr>
                <w:rFonts w:ascii="Arial" w:hAnsi="Arial" w:cs="Arial"/>
                <w:color w:val="000000"/>
                <w:sz w:val="16"/>
                <w:szCs w:val="16"/>
              </w:rPr>
            </w:pPr>
            <w:r w:rsidRPr="00AA0561">
              <w:rPr>
                <w:rFonts w:ascii="Arial" w:hAnsi="Arial" w:cs="Arial"/>
                <w:color w:val="000000"/>
                <w:sz w:val="16"/>
                <w:szCs w:val="16"/>
              </w:rPr>
              <w:t>Metric Category</w:t>
            </w:r>
          </w:p>
        </w:tc>
        <w:tc>
          <w:tcPr>
            <w:tcW w:w="2490" w:type="dxa"/>
            <w:tcBorders>
              <w:top w:val="single" w:sz="12" w:space="0" w:color="auto"/>
              <w:bottom w:val="single" w:sz="18" w:space="0" w:color="auto"/>
            </w:tcBorders>
            <w:vAlign w:val="center"/>
          </w:tcPr>
          <w:p w14:paraId="0B7FC635" w14:textId="7EF595F8" w:rsidR="00437F01" w:rsidRPr="00AA0561" w:rsidRDefault="00437F01" w:rsidP="00AA0561">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16"/>
                <w:szCs w:val="16"/>
              </w:rPr>
            </w:pPr>
            <w:r w:rsidRPr="00AA0561">
              <w:rPr>
                <w:rFonts w:ascii="Arial" w:hAnsi="Arial" w:cs="Arial"/>
                <w:color w:val="000000"/>
                <w:sz w:val="16"/>
                <w:szCs w:val="16"/>
              </w:rPr>
              <w:t>Metric</w:t>
            </w:r>
          </w:p>
        </w:tc>
        <w:tc>
          <w:tcPr>
            <w:tcW w:w="1162" w:type="dxa"/>
            <w:tcBorders>
              <w:top w:val="single" w:sz="12" w:space="0" w:color="auto"/>
              <w:bottom w:val="single" w:sz="18" w:space="0" w:color="auto"/>
            </w:tcBorders>
            <w:vAlign w:val="center"/>
          </w:tcPr>
          <w:p w14:paraId="3FE39EF1" w14:textId="0EE877A9" w:rsidR="00437F01" w:rsidRPr="00AA0561" w:rsidRDefault="00437F01" w:rsidP="00AA0561">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16"/>
                <w:szCs w:val="16"/>
              </w:rPr>
            </w:pPr>
            <w:r w:rsidRPr="00AA0561">
              <w:rPr>
                <w:rFonts w:ascii="Arial" w:hAnsi="Arial" w:cs="Arial"/>
                <w:i/>
                <w:iCs/>
                <w:color w:val="000000"/>
                <w:sz w:val="16"/>
                <w:szCs w:val="16"/>
              </w:rPr>
              <w:t xml:space="preserve">A. </w:t>
            </w:r>
            <w:proofErr w:type="spellStart"/>
            <w:r w:rsidRPr="00AA0561">
              <w:rPr>
                <w:rFonts w:ascii="Arial" w:hAnsi="Arial" w:cs="Arial"/>
                <w:i/>
                <w:iCs/>
                <w:color w:val="000000"/>
                <w:sz w:val="16"/>
                <w:szCs w:val="16"/>
              </w:rPr>
              <w:t>petiolata</w:t>
            </w:r>
            <w:proofErr w:type="spellEnd"/>
            <w:r w:rsidRPr="00AA0561">
              <w:rPr>
                <w:rFonts w:ascii="Arial" w:hAnsi="Arial" w:cs="Arial"/>
                <w:color w:val="000000"/>
                <w:sz w:val="16"/>
                <w:szCs w:val="16"/>
              </w:rPr>
              <w:t xml:space="preserve"> effect</w:t>
            </w:r>
          </w:p>
        </w:tc>
        <w:tc>
          <w:tcPr>
            <w:tcW w:w="2074" w:type="dxa"/>
            <w:tcBorders>
              <w:top w:val="single" w:sz="12" w:space="0" w:color="auto"/>
              <w:bottom w:val="single" w:sz="18" w:space="0" w:color="auto"/>
            </w:tcBorders>
            <w:vAlign w:val="center"/>
          </w:tcPr>
          <w:p w14:paraId="1A556C87" w14:textId="6BFEC3C9" w:rsidR="00437F01" w:rsidRPr="00AA0561" w:rsidRDefault="00437F01" w:rsidP="00AA0561">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16"/>
                <w:szCs w:val="16"/>
              </w:rPr>
            </w:pPr>
            <w:r w:rsidRPr="00AA0561">
              <w:rPr>
                <w:rFonts w:ascii="Arial" w:hAnsi="Arial" w:cs="Arial"/>
                <w:color w:val="000000"/>
                <w:sz w:val="16"/>
                <w:szCs w:val="16"/>
              </w:rPr>
              <w:t>Evidence</w:t>
            </w:r>
          </w:p>
        </w:tc>
        <w:tc>
          <w:tcPr>
            <w:tcW w:w="2145" w:type="dxa"/>
            <w:tcBorders>
              <w:top w:val="single" w:sz="12" w:space="0" w:color="auto"/>
              <w:bottom w:val="single" w:sz="18" w:space="0" w:color="auto"/>
              <w:right w:val="single" w:sz="12" w:space="0" w:color="auto"/>
            </w:tcBorders>
            <w:vAlign w:val="center"/>
          </w:tcPr>
          <w:p w14:paraId="5A313CE0" w14:textId="3721B84D" w:rsidR="00437F01" w:rsidRPr="00AA0561" w:rsidRDefault="00437F01" w:rsidP="00AA0561">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16"/>
                <w:szCs w:val="16"/>
              </w:rPr>
            </w:pPr>
            <w:r w:rsidRPr="00AA0561">
              <w:rPr>
                <w:rFonts w:ascii="Arial" w:hAnsi="Arial" w:cs="Arial"/>
                <w:color w:val="000000"/>
                <w:sz w:val="16"/>
                <w:szCs w:val="16"/>
              </w:rPr>
              <w:t>Citation</w:t>
            </w:r>
          </w:p>
        </w:tc>
      </w:tr>
      <w:tr w:rsidR="003D79B8" w:rsidRPr="00AA0561" w14:paraId="1A08507B" w14:textId="77777777" w:rsidTr="00AA05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9" w:type="dxa"/>
            <w:vMerge w:val="restart"/>
            <w:tcBorders>
              <w:top w:val="single" w:sz="18" w:space="0" w:color="auto"/>
              <w:left w:val="single" w:sz="12" w:space="0" w:color="auto"/>
            </w:tcBorders>
            <w:vAlign w:val="center"/>
          </w:tcPr>
          <w:p w14:paraId="0E300AD4" w14:textId="04E495E6" w:rsidR="00437F01" w:rsidRPr="00F45C5F" w:rsidRDefault="00437F01" w:rsidP="00AA0561">
            <w:pPr>
              <w:rPr>
                <w:rFonts w:ascii="Arial" w:hAnsi="Arial" w:cs="Arial"/>
                <w:color w:val="000000"/>
                <w:sz w:val="16"/>
                <w:szCs w:val="16"/>
              </w:rPr>
            </w:pPr>
            <w:r w:rsidRPr="00F45C5F">
              <w:rPr>
                <w:rFonts w:ascii="Arial" w:hAnsi="Arial" w:cs="Arial"/>
                <w:color w:val="000000"/>
                <w:sz w:val="16"/>
                <w:szCs w:val="16"/>
              </w:rPr>
              <w:t>Soil characteristics</w:t>
            </w:r>
          </w:p>
        </w:tc>
        <w:tc>
          <w:tcPr>
            <w:tcW w:w="2490" w:type="dxa"/>
            <w:tcBorders>
              <w:top w:val="single" w:sz="18" w:space="0" w:color="auto"/>
            </w:tcBorders>
            <w:vAlign w:val="center"/>
          </w:tcPr>
          <w:p w14:paraId="554DF3D7" w14:textId="152A2DE9" w:rsidR="00437F01" w:rsidRPr="00F45C5F" w:rsidRDefault="00437F01" w:rsidP="00AA0561">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16"/>
                <w:szCs w:val="16"/>
              </w:rPr>
            </w:pPr>
            <w:r w:rsidRPr="00F45C5F">
              <w:rPr>
                <w:rFonts w:ascii="Arial" w:hAnsi="Arial" w:cs="Arial"/>
                <w:color w:val="000000"/>
                <w:sz w:val="16"/>
                <w:szCs w:val="16"/>
              </w:rPr>
              <w:t>Soil moisture</w:t>
            </w:r>
          </w:p>
        </w:tc>
        <w:tc>
          <w:tcPr>
            <w:tcW w:w="1162" w:type="dxa"/>
            <w:tcBorders>
              <w:top w:val="single" w:sz="18" w:space="0" w:color="auto"/>
            </w:tcBorders>
            <w:vAlign w:val="center"/>
          </w:tcPr>
          <w:p w14:paraId="2A9051FB" w14:textId="5696EB8B" w:rsidR="00437F01" w:rsidRPr="00F45C5F" w:rsidRDefault="00437F01" w:rsidP="00AA0561">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16"/>
                <w:szCs w:val="16"/>
              </w:rPr>
            </w:pPr>
            <w:r w:rsidRPr="00F45C5F">
              <w:rPr>
                <w:rFonts w:ascii="Arial" w:hAnsi="Arial" w:cs="Arial"/>
                <w:color w:val="000000"/>
                <w:sz w:val="16"/>
                <w:szCs w:val="16"/>
              </w:rPr>
              <w:t>No change</w:t>
            </w:r>
          </w:p>
        </w:tc>
        <w:tc>
          <w:tcPr>
            <w:tcW w:w="2074" w:type="dxa"/>
            <w:tcBorders>
              <w:top w:val="single" w:sz="18" w:space="0" w:color="auto"/>
            </w:tcBorders>
            <w:vAlign w:val="center"/>
          </w:tcPr>
          <w:p w14:paraId="7DA5C7FF" w14:textId="28F4662A" w:rsidR="00437F01" w:rsidRPr="00F45C5F" w:rsidRDefault="00437F01" w:rsidP="00AA0561">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16"/>
                <w:szCs w:val="16"/>
              </w:rPr>
            </w:pPr>
            <w:r w:rsidRPr="00F45C5F">
              <w:rPr>
                <w:rFonts w:ascii="Arial" w:hAnsi="Arial" w:cs="Arial"/>
                <w:color w:val="000000"/>
                <w:sz w:val="16"/>
                <w:szCs w:val="16"/>
              </w:rPr>
              <w:t xml:space="preserve">No difference between </w:t>
            </w:r>
            <w:r w:rsidRPr="00F45C5F">
              <w:rPr>
                <w:rFonts w:ascii="Arial" w:hAnsi="Arial" w:cs="Arial"/>
                <w:i/>
                <w:iCs/>
                <w:color w:val="000000"/>
                <w:sz w:val="16"/>
                <w:szCs w:val="16"/>
              </w:rPr>
              <w:t xml:space="preserve">A. </w:t>
            </w:r>
            <w:proofErr w:type="spellStart"/>
            <w:r w:rsidRPr="00F45C5F">
              <w:rPr>
                <w:rFonts w:ascii="Arial" w:hAnsi="Arial" w:cs="Arial"/>
                <w:i/>
                <w:iCs/>
                <w:color w:val="000000"/>
                <w:sz w:val="16"/>
                <w:szCs w:val="16"/>
              </w:rPr>
              <w:t>petiolata</w:t>
            </w:r>
            <w:proofErr w:type="spellEnd"/>
            <w:r w:rsidRPr="00F45C5F">
              <w:rPr>
                <w:rFonts w:ascii="Arial" w:hAnsi="Arial" w:cs="Arial"/>
                <w:color w:val="000000"/>
                <w:sz w:val="16"/>
                <w:szCs w:val="16"/>
              </w:rPr>
              <w:t>-ambient and weeded plots</w:t>
            </w:r>
          </w:p>
        </w:tc>
        <w:tc>
          <w:tcPr>
            <w:tcW w:w="2145" w:type="dxa"/>
            <w:tcBorders>
              <w:top w:val="single" w:sz="18" w:space="0" w:color="auto"/>
              <w:right w:val="single" w:sz="12" w:space="0" w:color="auto"/>
            </w:tcBorders>
            <w:vAlign w:val="center"/>
          </w:tcPr>
          <w:sdt>
            <w:sdtPr>
              <w:rPr>
                <w:rFonts w:ascii="Arial" w:hAnsi="Arial" w:cs="Arial"/>
                <w:color w:val="000000"/>
                <w:sz w:val="16"/>
                <w:szCs w:val="16"/>
              </w:rPr>
              <w:tag w:val="MENDELEY_CITATION_v3_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"/>
              <w:id w:val="472179455"/>
              <w:placeholder>
                <w:docPart w:val="9CD32216DD9AC54198234D7A144C05BF"/>
              </w:placeholder>
            </w:sdtPr>
            <w:sdtContent>
              <w:p w14:paraId="5BF67C38" w14:textId="14E02CD4" w:rsidR="00437F01" w:rsidRPr="00F45C5F" w:rsidRDefault="00B00280" w:rsidP="00AA0561">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16"/>
                    <w:szCs w:val="16"/>
                  </w:rPr>
                </w:pPr>
                <w:r w:rsidRPr="00B00280">
                  <w:rPr>
                    <w:rFonts w:ascii="Arial" w:hAnsi="Arial" w:cs="Arial"/>
                    <w:color w:val="000000"/>
                    <w:sz w:val="16"/>
                  </w:rPr>
                  <w:t>(</w:t>
                </w:r>
                <w:proofErr w:type="spellStart"/>
                <w:r w:rsidRPr="00B00280">
                  <w:rPr>
                    <w:rFonts w:ascii="Arial" w:hAnsi="Arial" w:cs="Arial"/>
                    <w:color w:val="000000"/>
                    <w:sz w:val="16"/>
                  </w:rPr>
                  <w:t>Bialic</w:t>
                </w:r>
                <w:proofErr w:type="spellEnd"/>
                <w:r w:rsidRPr="00B00280">
                  <w:rPr>
                    <w:rFonts w:ascii="Arial" w:hAnsi="Arial" w:cs="Arial"/>
                    <w:color w:val="000000"/>
                    <w:sz w:val="16"/>
                  </w:rPr>
                  <w:t>-Murphy et al., 2021; Burke et al., 2019)</w:t>
                </w:r>
              </w:p>
            </w:sdtContent>
          </w:sdt>
        </w:tc>
      </w:tr>
      <w:tr w:rsidR="003D79B8" w:rsidRPr="00AA0561" w14:paraId="15B5D6AF" w14:textId="77777777" w:rsidTr="00AA0561">
        <w:tc>
          <w:tcPr>
            <w:cnfStyle w:val="001000000000" w:firstRow="0" w:lastRow="0" w:firstColumn="1" w:lastColumn="0" w:oddVBand="0" w:evenVBand="0" w:oddHBand="0" w:evenHBand="0" w:firstRowFirstColumn="0" w:firstRowLastColumn="0" w:lastRowFirstColumn="0" w:lastRowLastColumn="0"/>
            <w:tcW w:w="1459" w:type="dxa"/>
            <w:vMerge/>
            <w:tcBorders>
              <w:left w:val="single" w:sz="12" w:space="0" w:color="auto"/>
            </w:tcBorders>
            <w:vAlign w:val="center"/>
          </w:tcPr>
          <w:p w14:paraId="28674076" w14:textId="77777777" w:rsidR="00437F01" w:rsidRPr="00F45C5F" w:rsidRDefault="00437F01" w:rsidP="00AA0561">
            <w:pPr>
              <w:pStyle w:val="NormalWeb"/>
              <w:spacing w:before="0" w:beforeAutospacing="0" w:after="0" w:afterAutospacing="0"/>
              <w:rPr>
                <w:rFonts w:ascii="Arial" w:hAnsi="Arial" w:cs="Arial"/>
                <w:color w:val="000000"/>
                <w:sz w:val="16"/>
                <w:szCs w:val="16"/>
              </w:rPr>
            </w:pPr>
          </w:p>
        </w:tc>
        <w:tc>
          <w:tcPr>
            <w:tcW w:w="2490" w:type="dxa"/>
            <w:vAlign w:val="center"/>
          </w:tcPr>
          <w:p w14:paraId="0CF932BA" w14:textId="32AED336" w:rsidR="00437F01" w:rsidRPr="00F45C5F" w:rsidRDefault="00437F01" w:rsidP="00F45C5F">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F45C5F">
              <w:rPr>
                <w:rFonts w:ascii="Arial" w:hAnsi="Arial" w:cs="Arial"/>
                <w:color w:val="000000"/>
                <w:sz w:val="16"/>
                <w:szCs w:val="16"/>
              </w:rPr>
              <w:t>Soil nutrient availability</w:t>
            </w:r>
          </w:p>
        </w:tc>
        <w:tc>
          <w:tcPr>
            <w:tcW w:w="1162" w:type="dxa"/>
            <w:vAlign w:val="center"/>
          </w:tcPr>
          <w:p w14:paraId="4F1BCC7B" w14:textId="49794EC2" w:rsidR="00437F01" w:rsidRPr="00F45C5F" w:rsidRDefault="00437F01" w:rsidP="00AA0561">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16"/>
                <w:szCs w:val="16"/>
              </w:rPr>
            </w:pPr>
            <w:r w:rsidRPr="00F45C5F">
              <w:rPr>
                <w:rFonts w:ascii="Arial" w:hAnsi="Arial" w:cs="Arial"/>
                <w:color w:val="000000"/>
                <w:sz w:val="16"/>
                <w:szCs w:val="16"/>
              </w:rPr>
              <w:t>No change</w:t>
            </w:r>
          </w:p>
        </w:tc>
        <w:tc>
          <w:tcPr>
            <w:tcW w:w="2074" w:type="dxa"/>
            <w:vAlign w:val="center"/>
          </w:tcPr>
          <w:p w14:paraId="78806C63" w14:textId="47992C36" w:rsidR="00437F01" w:rsidRPr="00F45C5F" w:rsidRDefault="00437F01" w:rsidP="00AA0561">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16"/>
                <w:szCs w:val="16"/>
              </w:rPr>
            </w:pPr>
            <w:r w:rsidRPr="00F45C5F">
              <w:rPr>
                <w:rFonts w:ascii="Arial" w:hAnsi="Arial" w:cs="Arial"/>
                <w:color w:val="000000"/>
                <w:sz w:val="16"/>
                <w:szCs w:val="16"/>
              </w:rPr>
              <w:t xml:space="preserve">No difference between </w:t>
            </w:r>
            <w:r w:rsidRPr="00F45C5F">
              <w:rPr>
                <w:rFonts w:ascii="Arial" w:hAnsi="Arial" w:cs="Arial"/>
                <w:i/>
                <w:iCs/>
                <w:color w:val="000000"/>
                <w:sz w:val="16"/>
                <w:szCs w:val="16"/>
              </w:rPr>
              <w:t xml:space="preserve">A. </w:t>
            </w:r>
            <w:proofErr w:type="spellStart"/>
            <w:r w:rsidRPr="00F45C5F">
              <w:rPr>
                <w:rFonts w:ascii="Arial" w:hAnsi="Arial" w:cs="Arial"/>
                <w:i/>
                <w:iCs/>
                <w:color w:val="000000"/>
                <w:sz w:val="16"/>
                <w:szCs w:val="16"/>
              </w:rPr>
              <w:t>petiolata</w:t>
            </w:r>
            <w:proofErr w:type="spellEnd"/>
            <w:r w:rsidRPr="00F45C5F">
              <w:rPr>
                <w:rFonts w:ascii="Arial" w:hAnsi="Arial" w:cs="Arial"/>
                <w:color w:val="000000"/>
                <w:sz w:val="16"/>
                <w:szCs w:val="16"/>
              </w:rPr>
              <w:t>-ambient and weeded plots</w:t>
            </w:r>
          </w:p>
        </w:tc>
        <w:sdt>
          <w:sdtPr>
            <w:rPr>
              <w:rFonts w:ascii="Arial" w:hAnsi="Arial" w:cs="Arial"/>
              <w:color w:val="000000"/>
              <w:sz w:val="16"/>
              <w:szCs w:val="16"/>
            </w:rPr>
            <w:tag w:val="MENDELEY_CITATION_v3_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"/>
            <w:id w:val="1044260710"/>
            <w:placeholder>
              <w:docPart w:val="9CD32216DD9AC54198234D7A144C05BF"/>
            </w:placeholder>
          </w:sdtPr>
          <w:sdtContent>
            <w:tc>
              <w:tcPr>
                <w:tcW w:w="2145" w:type="dxa"/>
                <w:tcBorders>
                  <w:right w:val="single" w:sz="12" w:space="0" w:color="auto"/>
                </w:tcBorders>
                <w:vAlign w:val="center"/>
              </w:tcPr>
              <w:p w14:paraId="71CB0CC5" w14:textId="642C86DD" w:rsidR="00437F01" w:rsidRPr="00F45C5F" w:rsidRDefault="00B00280" w:rsidP="00AA0561">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16"/>
                    <w:szCs w:val="16"/>
                  </w:rPr>
                </w:pPr>
                <w:r w:rsidRPr="00B00280">
                  <w:rPr>
                    <w:rFonts w:ascii="Arial" w:hAnsi="Arial" w:cs="Arial"/>
                    <w:color w:val="000000"/>
                    <w:sz w:val="16"/>
                  </w:rPr>
                  <w:t>(</w:t>
                </w:r>
                <w:proofErr w:type="spellStart"/>
                <w:r w:rsidRPr="00B00280">
                  <w:rPr>
                    <w:rFonts w:ascii="Arial" w:hAnsi="Arial" w:cs="Arial"/>
                    <w:color w:val="000000"/>
                    <w:sz w:val="16"/>
                  </w:rPr>
                  <w:t>Bialic</w:t>
                </w:r>
                <w:proofErr w:type="spellEnd"/>
                <w:r w:rsidRPr="00B00280">
                  <w:rPr>
                    <w:rFonts w:ascii="Arial" w:hAnsi="Arial" w:cs="Arial"/>
                    <w:color w:val="000000"/>
                    <w:sz w:val="16"/>
                  </w:rPr>
                  <w:t>-Murphy et al., 2021; Burke et al., 2019)</w:t>
                </w:r>
              </w:p>
            </w:tc>
          </w:sdtContent>
        </w:sdt>
      </w:tr>
      <w:tr w:rsidR="003D79B8" w:rsidRPr="00AA0561" w14:paraId="31887114" w14:textId="77777777" w:rsidTr="00AA05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9" w:type="dxa"/>
            <w:vMerge/>
            <w:tcBorders>
              <w:left w:val="single" w:sz="12" w:space="0" w:color="auto"/>
              <w:bottom w:val="single" w:sz="18" w:space="0" w:color="auto"/>
            </w:tcBorders>
            <w:vAlign w:val="center"/>
          </w:tcPr>
          <w:p w14:paraId="2C87CA0E" w14:textId="77777777" w:rsidR="00437F01" w:rsidRPr="00F45C5F" w:rsidRDefault="00437F01" w:rsidP="00AA0561">
            <w:pPr>
              <w:pStyle w:val="NormalWeb"/>
              <w:spacing w:before="0" w:beforeAutospacing="0" w:after="0" w:afterAutospacing="0"/>
              <w:rPr>
                <w:rFonts w:ascii="Arial" w:hAnsi="Arial" w:cs="Arial"/>
                <w:color w:val="000000"/>
                <w:sz w:val="16"/>
                <w:szCs w:val="16"/>
              </w:rPr>
            </w:pPr>
          </w:p>
        </w:tc>
        <w:tc>
          <w:tcPr>
            <w:tcW w:w="2490" w:type="dxa"/>
            <w:tcBorders>
              <w:bottom w:val="single" w:sz="18" w:space="0" w:color="auto"/>
            </w:tcBorders>
            <w:vAlign w:val="center"/>
          </w:tcPr>
          <w:p w14:paraId="7683423E" w14:textId="1C20AC89" w:rsidR="00437F01" w:rsidRPr="00F45C5F" w:rsidRDefault="00437F01" w:rsidP="00AA0561">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Arial" w:hAnsi="Arial" w:cs="Arial"/>
                <w:color w:val="000000"/>
                <w:sz w:val="16"/>
                <w:szCs w:val="16"/>
              </w:rPr>
            </w:pPr>
            <w:r w:rsidRPr="00F45C5F">
              <w:rPr>
                <w:rFonts w:ascii="Arial" w:hAnsi="Arial" w:cs="Arial"/>
                <w:color w:val="000000"/>
                <w:sz w:val="16"/>
                <w:szCs w:val="16"/>
              </w:rPr>
              <w:t>Soil carbon</w:t>
            </w:r>
          </w:p>
        </w:tc>
        <w:tc>
          <w:tcPr>
            <w:tcW w:w="1162" w:type="dxa"/>
            <w:tcBorders>
              <w:bottom w:val="single" w:sz="18" w:space="0" w:color="auto"/>
            </w:tcBorders>
            <w:shd w:val="clear" w:color="auto" w:fill="8EAADB" w:themeFill="accent1" w:themeFillTint="99"/>
            <w:vAlign w:val="center"/>
          </w:tcPr>
          <w:p w14:paraId="24912C3A" w14:textId="24C17CC8" w:rsidR="00437F01" w:rsidRPr="00F45C5F" w:rsidRDefault="00437F01" w:rsidP="00AA0561">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16"/>
                <w:szCs w:val="16"/>
              </w:rPr>
            </w:pPr>
            <w:r w:rsidRPr="00F45C5F">
              <w:rPr>
                <w:rFonts w:ascii="Arial" w:hAnsi="Arial" w:cs="Arial"/>
                <w:b/>
                <w:bCs/>
                <w:color w:val="000000"/>
                <w:sz w:val="16"/>
                <w:szCs w:val="16"/>
              </w:rPr>
              <w:t>+</w:t>
            </w:r>
          </w:p>
        </w:tc>
        <w:tc>
          <w:tcPr>
            <w:tcW w:w="2074" w:type="dxa"/>
            <w:tcBorders>
              <w:bottom w:val="single" w:sz="18" w:space="0" w:color="auto"/>
            </w:tcBorders>
            <w:vAlign w:val="center"/>
          </w:tcPr>
          <w:p w14:paraId="705A6F87" w14:textId="0692423A" w:rsidR="00437F01" w:rsidRPr="00F45C5F" w:rsidRDefault="00437F01" w:rsidP="00AA0561">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16"/>
                <w:szCs w:val="16"/>
              </w:rPr>
            </w:pPr>
            <w:r w:rsidRPr="00F45C5F">
              <w:rPr>
                <w:rFonts w:ascii="Arial" w:hAnsi="Arial" w:cs="Arial"/>
                <w:color w:val="000000"/>
                <w:sz w:val="16"/>
                <w:szCs w:val="16"/>
              </w:rPr>
              <w:t xml:space="preserve">Soil C is greater in </w:t>
            </w:r>
            <w:r w:rsidRPr="00F45C5F">
              <w:rPr>
                <w:rFonts w:ascii="Arial" w:hAnsi="Arial" w:cs="Arial"/>
                <w:i/>
                <w:iCs/>
                <w:color w:val="000000"/>
                <w:sz w:val="16"/>
                <w:szCs w:val="16"/>
              </w:rPr>
              <w:t xml:space="preserve">A. </w:t>
            </w:r>
            <w:proofErr w:type="spellStart"/>
            <w:r w:rsidRPr="00F45C5F">
              <w:rPr>
                <w:rFonts w:ascii="Arial" w:hAnsi="Arial" w:cs="Arial"/>
                <w:i/>
                <w:iCs/>
                <w:color w:val="000000"/>
                <w:sz w:val="16"/>
                <w:szCs w:val="16"/>
              </w:rPr>
              <w:t>petiolata</w:t>
            </w:r>
            <w:proofErr w:type="spellEnd"/>
            <w:r w:rsidRPr="00F45C5F">
              <w:rPr>
                <w:rFonts w:ascii="Arial" w:hAnsi="Arial" w:cs="Arial"/>
                <w:color w:val="000000"/>
                <w:sz w:val="16"/>
                <w:szCs w:val="16"/>
              </w:rPr>
              <w:t>-weeded plots</w:t>
            </w:r>
          </w:p>
        </w:tc>
        <w:sdt>
          <w:sdtPr>
            <w:rPr>
              <w:rFonts w:ascii="Arial" w:hAnsi="Arial" w:cs="Arial"/>
              <w:color w:val="000000"/>
              <w:sz w:val="16"/>
              <w:szCs w:val="16"/>
            </w:rPr>
            <w:tag w:val="MENDELEY_CITATION_v3_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"/>
            <w:id w:val="1890535771"/>
            <w:placeholder>
              <w:docPart w:val="9CD32216DD9AC54198234D7A144C05BF"/>
            </w:placeholder>
          </w:sdtPr>
          <w:sdtContent>
            <w:tc>
              <w:tcPr>
                <w:tcW w:w="2145" w:type="dxa"/>
                <w:tcBorders>
                  <w:bottom w:val="single" w:sz="18" w:space="0" w:color="auto"/>
                  <w:right w:val="single" w:sz="12" w:space="0" w:color="auto"/>
                </w:tcBorders>
                <w:vAlign w:val="center"/>
              </w:tcPr>
              <w:p w14:paraId="587592AA" w14:textId="3E8580C8" w:rsidR="00437F01" w:rsidRPr="00F45C5F" w:rsidRDefault="00B00280" w:rsidP="00AA0561">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16"/>
                    <w:szCs w:val="16"/>
                  </w:rPr>
                </w:pPr>
                <w:r w:rsidRPr="00B00280">
                  <w:rPr>
                    <w:rFonts w:ascii="Arial" w:hAnsi="Arial" w:cs="Arial"/>
                    <w:color w:val="000000"/>
                    <w:sz w:val="16"/>
                  </w:rPr>
                  <w:t>(Burke et al., 2019)</w:t>
                </w:r>
              </w:p>
            </w:tc>
          </w:sdtContent>
        </w:sdt>
      </w:tr>
      <w:tr w:rsidR="003D79B8" w:rsidRPr="00AA0561" w14:paraId="4B212527" w14:textId="77777777" w:rsidTr="00AA0561">
        <w:tc>
          <w:tcPr>
            <w:cnfStyle w:val="001000000000" w:firstRow="0" w:lastRow="0" w:firstColumn="1" w:lastColumn="0" w:oddVBand="0" w:evenVBand="0" w:oddHBand="0" w:evenHBand="0" w:firstRowFirstColumn="0" w:firstRowLastColumn="0" w:lastRowFirstColumn="0" w:lastRowLastColumn="0"/>
            <w:tcW w:w="1459" w:type="dxa"/>
            <w:vMerge w:val="restart"/>
            <w:tcBorders>
              <w:top w:val="single" w:sz="18" w:space="0" w:color="auto"/>
              <w:left w:val="single" w:sz="12" w:space="0" w:color="auto"/>
            </w:tcBorders>
            <w:vAlign w:val="center"/>
          </w:tcPr>
          <w:p w14:paraId="10B7C2E6" w14:textId="5D384838" w:rsidR="003D79B8" w:rsidRPr="00F45C5F" w:rsidRDefault="003D79B8" w:rsidP="00AA0561">
            <w:pPr>
              <w:rPr>
                <w:rFonts w:ascii="Arial" w:hAnsi="Arial" w:cs="Arial"/>
                <w:color w:val="000000"/>
                <w:sz w:val="16"/>
                <w:szCs w:val="16"/>
              </w:rPr>
            </w:pPr>
            <w:r w:rsidRPr="00F45C5F">
              <w:rPr>
                <w:rFonts w:ascii="Arial" w:hAnsi="Arial" w:cs="Arial"/>
                <w:color w:val="000000"/>
                <w:sz w:val="16"/>
                <w:szCs w:val="16"/>
              </w:rPr>
              <w:t>AM fungal community composition and function</w:t>
            </w:r>
          </w:p>
        </w:tc>
        <w:tc>
          <w:tcPr>
            <w:tcW w:w="2490" w:type="dxa"/>
            <w:tcBorders>
              <w:top w:val="single" w:sz="18" w:space="0" w:color="auto"/>
            </w:tcBorders>
            <w:vAlign w:val="center"/>
          </w:tcPr>
          <w:p w14:paraId="4E717783" w14:textId="705F3D18" w:rsidR="003D79B8" w:rsidRPr="00F45C5F" w:rsidRDefault="003D79B8" w:rsidP="00AA0561">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F45C5F">
              <w:rPr>
                <w:rFonts w:ascii="Arial" w:hAnsi="Arial" w:cs="Arial"/>
                <w:color w:val="000000"/>
                <w:sz w:val="16"/>
                <w:szCs w:val="16"/>
              </w:rPr>
              <w:t>AM fungal spore germination</w:t>
            </w:r>
          </w:p>
        </w:tc>
        <w:tc>
          <w:tcPr>
            <w:tcW w:w="1162" w:type="dxa"/>
            <w:tcBorders>
              <w:top w:val="single" w:sz="18" w:space="0" w:color="auto"/>
            </w:tcBorders>
            <w:shd w:val="clear" w:color="auto" w:fill="F4B083" w:themeFill="accent2" w:themeFillTint="99"/>
            <w:vAlign w:val="center"/>
          </w:tcPr>
          <w:p w14:paraId="7202B9DF" w14:textId="354F0510" w:rsidR="003D79B8" w:rsidRPr="00F45C5F" w:rsidRDefault="003D79B8" w:rsidP="00AA0561">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16"/>
                <w:szCs w:val="16"/>
              </w:rPr>
            </w:pPr>
            <w:r w:rsidRPr="00F45C5F">
              <w:rPr>
                <w:rFonts w:ascii="Arial" w:hAnsi="Arial" w:cs="Arial"/>
                <w:b/>
                <w:bCs/>
                <w:color w:val="000000"/>
                <w:sz w:val="16"/>
                <w:szCs w:val="16"/>
              </w:rPr>
              <w:t>-</w:t>
            </w:r>
          </w:p>
        </w:tc>
        <w:tc>
          <w:tcPr>
            <w:tcW w:w="2074" w:type="dxa"/>
            <w:tcBorders>
              <w:top w:val="single" w:sz="18" w:space="0" w:color="auto"/>
            </w:tcBorders>
            <w:vAlign w:val="center"/>
          </w:tcPr>
          <w:p w14:paraId="6DA1A5AE" w14:textId="587C0876" w:rsidR="003D79B8" w:rsidRPr="00F45C5F" w:rsidRDefault="003D79B8" w:rsidP="00AA0561">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F45C5F">
              <w:rPr>
                <w:rFonts w:ascii="Arial" w:hAnsi="Arial" w:cs="Arial"/>
                <w:color w:val="000000"/>
                <w:sz w:val="16"/>
                <w:szCs w:val="16"/>
              </w:rPr>
              <w:t xml:space="preserve">Reduced spore germination by </w:t>
            </w:r>
            <w:r w:rsidRPr="00F45C5F">
              <w:rPr>
                <w:rFonts w:ascii="Arial" w:hAnsi="Arial" w:cs="Arial"/>
                <w:i/>
                <w:iCs/>
                <w:color w:val="000000"/>
                <w:sz w:val="16"/>
                <w:szCs w:val="16"/>
              </w:rPr>
              <w:t xml:space="preserve">A. </w:t>
            </w:r>
            <w:proofErr w:type="spellStart"/>
            <w:r w:rsidRPr="00F45C5F">
              <w:rPr>
                <w:rFonts w:ascii="Arial" w:hAnsi="Arial" w:cs="Arial"/>
                <w:i/>
                <w:iCs/>
                <w:color w:val="000000"/>
                <w:sz w:val="16"/>
                <w:szCs w:val="16"/>
              </w:rPr>
              <w:t>petiolata</w:t>
            </w:r>
            <w:proofErr w:type="spellEnd"/>
            <w:r w:rsidRPr="00F45C5F">
              <w:rPr>
                <w:rFonts w:ascii="Arial" w:hAnsi="Arial" w:cs="Arial"/>
                <w:i/>
                <w:iCs/>
                <w:color w:val="000000"/>
                <w:sz w:val="16"/>
                <w:szCs w:val="16"/>
              </w:rPr>
              <w:t xml:space="preserve"> </w:t>
            </w:r>
            <w:r w:rsidRPr="00F45C5F">
              <w:rPr>
                <w:rFonts w:ascii="Arial" w:hAnsi="Arial" w:cs="Arial"/>
                <w:color w:val="000000"/>
                <w:sz w:val="16"/>
                <w:szCs w:val="16"/>
              </w:rPr>
              <w:t>allelochemicals</w:t>
            </w:r>
          </w:p>
        </w:tc>
        <w:sdt>
          <w:sdtPr>
            <w:rPr>
              <w:rFonts w:ascii="Arial" w:hAnsi="Arial" w:cs="Arial"/>
              <w:color w:val="000000"/>
              <w:sz w:val="16"/>
              <w:szCs w:val="16"/>
            </w:rPr>
            <w:tag w:val="MENDELEY_CITATION_v3_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"/>
            <w:id w:val="1849745862"/>
            <w:placeholder>
              <w:docPart w:val="4D66DFF9B864B5468702BCC0DC380555"/>
            </w:placeholder>
          </w:sdtPr>
          <w:sdtContent>
            <w:tc>
              <w:tcPr>
                <w:tcW w:w="2145" w:type="dxa"/>
                <w:tcBorders>
                  <w:top w:val="single" w:sz="18" w:space="0" w:color="auto"/>
                  <w:right w:val="single" w:sz="12" w:space="0" w:color="auto"/>
                </w:tcBorders>
                <w:vAlign w:val="center"/>
              </w:tcPr>
              <w:p w14:paraId="6D5E0636" w14:textId="0435BA1C" w:rsidR="003D79B8" w:rsidRPr="00F45C5F" w:rsidRDefault="00B00280" w:rsidP="00AA0561">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B00280">
                  <w:rPr>
                    <w:rFonts w:ascii="Arial" w:hAnsi="Arial" w:cs="Arial"/>
                    <w:color w:val="000000"/>
                    <w:sz w:val="16"/>
                  </w:rPr>
                  <w:t>(Cantor et al., 2011)</w:t>
                </w:r>
              </w:p>
            </w:tc>
          </w:sdtContent>
        </w:sdt>
      </w:tr>
      <w:tr w:rsidR="003D79B8" w:rsidRPr="00AA0561" w14:paraId="59A2B494" w14:textId="77777777" w:rsidTr="00AA05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9" w:type="dxa"/>
            <w:vMerge/>
            <w:tcBorders>
              <w:left w:val="single" w:sz="12" w:space="0" w:color="auto"/>
            </w:tcBorders>
            <w:vAlign w:val="center"/>
          </w:tcPr>
          <w:p w14:paraId="04EE6BC1" w14:textId="77777777" w:rsidR="003D79B8" w:rsidRPr="00F45C5F" w:rsidRDefault="003D79B8" w:rsidP="00AA0561">
            <w:pPr>
              <w:rPr>
                <w:rFonts w:ascii="Arial" w:hAnsi="Arial" w:cs="Arial"/>
                <w:color w:val="000000"/>
                <w:sz w:val="16"/>
                <w:szCs w:val="16"/>
              </w:rPr>
            </w:pPr>
          </w:p>
        </w:tc>
        <w:tc>
          <w:tcPr>
            <w:tcW w:w="2490" w:type="dxa"/>
            <w:vAlign w:val="center"/>
          </w:tcPr>
          <w:p w14:paraId="519B136C" w14:textId="74BCAAB9" w:rsidR="003D79B8" w:rsidRPr="00F45C5F" w:rsidRDefault="003D79B8" w:rsidP="00AA0561">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F45C5F">
              <w:rPr>
                <w:rFonts w:ascii="Arial" w:hAnsi="Arial" w:cs="Arial"/>
                <w:color w:val="000000"/>
                <w:sz w:val="16"/>
                <w:szCs w:val="16"/>
              </w:rPr>
              <w:t>AM fungal colonization in roots</w:t>
            </w:r>
          </w:p>
        </w:tc>
        <w:tc>
          <w:tcPr>
            <w:tcW w:w="1162" w:type="dxa"/>
            <w:shd w:val="clear" w:color="auto" w:fill="F4B083" w:themeFill="accent2" w:themeFillTint="99"/>
            <w:vAlign w:val="center"/>
          </w:tcPr>
          <w:p w14:paraId="4544F04C" w14:textId="7C7B5007" w:rsidR="003D79B8" w:rsidRPr="00F45C5F" w:rsidRDefault="003D79B8" w:rsidP="00AA0561">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sz w:val="16"/>
                <w:szCs w:val="16"/>
              </w:rPr>
            </w:pPr>
            <w:r w:rsidRPr="00F45C5F">
              <w:rPr>
                <w:rFonts w:ascii="Arial" w:hAnsi="Arial" w:cs="Arial"/>
                <w:b/>
                <w:bCs/>
                <w:color w:val="000000"/>
                <w:sz w:val="16"/>
                <w:szCs w:val="16"/>
              </w:rPr>
              <w:t>-</w:t>
            </w:r>
          </w:p>
        </w:tc>
        <w:tc>
          <w:tcPr>
            <w:tcW w:w="2074" w:type="dxa"/>
            <w:vAlign w:val="center"/>
          </w:tcPr>
          <w:p w14:paraId="00C37A31" w14:textId="400F1097" w:rsidR="003D79B8" w:rsidRPr="00F45C5F" w:rsidRDefault="003D79B8" w:rsidP="00AA0561">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F45C5F">
              <w:rPr>
                <w:rFonts w:ascii="Arial" w:hAnsi="Arial" w:cs="Arial"/>
                <w:color w:val="000000"/>
                <w:sz w:val="16"/>
                <w:szCs w:val="16"/>
              </w:rPr>
              <w:t xml:space="preserve">Higher colonization in </w:t>
            </w:r>
            <w:r w:rsidRPr="00F45C5F">
              <w:rPr>
                <w:rFonts w:ascii="Arial" w:hAnsi="Arial" w:cs="Arial"/>
                <w:i/>
                <w:iCs/>
                <w:color w:val="000000"/>
                <w:sz w:val="16"/>
                <w:szCs w:val="16"/>
              </w:rPr>
              <w:t xml:space="preserve">A. </w:t>
            </w:r>
            <w:proofErr w:type="spellStart"/>
            <w:r w:rsidRPr="00F45C5F">
              <w:rPr>
                <w:rFonts w:ascii="Arial" w:hAnsi="Arial" w:cs="Arial"/>
                <w:i/>
                <w:iCs/>
                <w:color w:val="000000"/>
                <w:sz w:val="16"/>
                <w:szCs w:val="16"/>
              </w:rPr>
              <w:t>petiolata</w:t>
            </w:r>
            <w:proofErr w:type="spellEnd"/>
            <w:r w:rsidRPr="00F45C5F">
              <w:rPr>
                <w:rFonts w:ascii="Arial" w:hAnsi="Arial" w:cs="Arial"/>
                <w:color w:val="000000"/>
                <w:sz w:val="16"/>
                <w:szCs w:val="16"/>
              </w:rPr>
              <w:t>-weeded treatment</w:t>
            </w:r>
          </w:p>
        </w:tc>
        <w:tc>
          <w:tcPr>
            <w:tcW w:w="2145" w:type="dxa"/>
            <w:tcBorders>
              <w:right w:val="single" w:sz="12" w:space="0" w:color="auto"/>
            </w:tcBorders>
            <w:vAlign w:val="center"/>
          </w:tcPr>
          <w:sdt>
            <w:sdtPr>
              <w:rPr>
                <w:rFonts w:ascii="Arial" w:hAnsi="Arial" w:cs="Arial"/>
                <w:color w:val="000000"/>
                <w:sz w:val="16"/>
                <w:szCs w:val="16"/>
              </w:rPr>
              <w:tag w:val="MENDELEY_CITATION_v3_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"/>
              <w:id w:val="-2145956123"/>
              <w:placeholder>
                <w:docPart w:val="4D66DFF9B864B5468702BCC0DC380555"/>
              </w:placeholder>
            </w:sdtPr>
            <w:sdtContent>
              <w:p w14:paraId="66335076" w14:textId="4326FC1A" w:rsidR="003D79B8" w:rsidRPr="00F45C5F" w:rsidRDefault="00B00280" w:rsidP="00AA0561">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Arial" w:hAnsi="Arial" w:cs="Arial"/>
                    <w:color w:val="000000"/>
                    <w:sz w:val="16"/>
                    <w:szCs w:val="16"/>
                  </w:rPr>
                </w:pPr>
                <w:r w:rsidRPr="00B00280">
                  <w:rPr>
                    <w:rFonts w:ascii="Arial" w:hAnsi="Arial" w:cs="Arial"/>
                    <w:color w:val="000000"/>
                    <w:sz w:val="16"/>
                    <w:szCs w:val="16"/>
                  </w:rPr>
                  <w:t xml:space="preserve">(Mutz et al. in review; </w:t>
                </w:r>
                <w:proofErr w:type="spellStart"/>
                <w:r w:rsidRPr="00B00280">
                  <w:rPr>
                    <w:rFonts w:ascii="Arial" w:hAnsi="Arial" w:cs="Arial"/>
                    <w:color w:val="000000"/>
                    <w:sz w:val="16"/>
                    <w:szCs w:val="16"/>
                  </w:rPr>
                  <w:t>Bialic</w:t>
                </w:r>
                <w:proofErr w:type="spellEnd"/>
                <w:r w:rsidRPr="00B00280">
                  <w:rPr>
                    <w:rFonts w:ascii="Arial" w:hAnsi="Arial" w:cs="Arial"/>
                    <w:color w:val="000000"/>
                    <w:sz w:val="16"/>
                    <w:szCs w:val="16"/>
                  </w:rPr>
                  <w:t>-Murphy et al., 2021)</w:t>
                </w:r>
              </w:p>
            </w:sdtContent>
          </w:sdt>
        </w:tc>
      </w:tr>
      <w:tr w:rsidR="003D79B8" w:rsidRPr="00AA0561" w14:paraId="48FEFC72" w14:textId="77777777" w:rsidTr="00AA0561">
        <w:tc>
          <w:tcPr>
            <w:cnfStyle w:val="001000000000" w:firstRow="0" w:lastRow="0" w:firstColumn="1" w:lastColumn="0" w:oddVBand="0" w:evenVBand="0" w:oddHBand="0" w:evenHBand="0" w:firstRowFirstColumn="0" w:firstRowLastColumn="0" w:lastRowFirstColumn="0" w:lastRowLastColumn="0"/>
            <w:tcW w:w="1459" w:type="dxa"/>
            <w:vMerge/>
            <w:tcBorders>
              <w:left w:val="single" w:sz="12" w:space="0" w:color="auto"/>
            </w:tcBorders>
            <w:vAlign w:val="center"/>
          </w:tcPr>
          <w:p w14:paraId="5F1043E8" w14:textId="77777777" w:rsidR="003D79B8" w:rsidRPr="00F45C5F" w:rsidRDefault="003D79B8" w:rsidP="00AA0561">
            <w:pPr>
              <w:rPr>
                <w:rFonts w:ascii="Arial" w:hAnsi="Arial" w:cs="Arial"/>
                <w:color w:val="000000"/>
                <w:sz w:val="16"/>
                <w:szCs w:val="16"/>
              </w:rPr>
            </w:pPr>
          </w:p>
        </w:tc>
        <w:tc>
          <w:tcPr>
            <w:tcW w:w="2490" w:type="dxa"/>
            <w:vAlign w:val="center"/>
          </w:tcPr>
          <w:p w14:paraId="3EFFA812" w14:textId="49A877FF" w:rsidR="003D79B8" w:rsidRPr="00F45C5F" w:rsidRDefault="003D79B8" w:rsidP="00AA0561">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F45C5F">
              <w:rPr>
                <w:rFonts w:ascii="Arial" w:hAnsi="Arial" w:cs="Arial"/>
                <w:color w:val="000000"/>
                <w:sz w:val="16"/>
                <w:szCs w:val="16"/>
              </w:rPr>
              <w:t>Soil AM fungal hyphal lengths</w:t>
            </w:r>
          </w:p>
        </w:tc>
        <w:tc>
          <w:tcPr>
            <w:tcW w:w="1162" w:type="dxa"/>
            <w:shd w:val="clear" w:color="auto" w:fill="F4B083" w:themeFill="accent2" w:themeFillTint="99"/>
            <w:vAlign w:val="center"/>
          </w:tcPr>
          <w:p w14:paraId="70DFA157" w14:textId="4D92E7EA" w:rsidR="003D79B8" w:rsidRPr="00F45C5F" w:rsidRDefault="003D79B8" w:rsidP="00AA0561">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16"/>
                <w:szCs w:val="16"/>
              </w:rPr>
            </w:pPr>
            <w:r w:rsidRPr="00F45C5F">
              <w:rPr>
                <w:rFonts w:ascii="Arial" w:hAnsi="Arial" w:cs="Arial"/>
                <w:b/>
                <w:bCs/>
                <w:color w:val="000000"/>
                <w:sz w:val="16"/>
                <w:szCs w:val="16"/>
              </w:rPr>
              <w:t>-</w:t>
            </w:r>
          </w:p>
        </w:tc>
        <w:tc>
          <w:tcPr>
            <w:tcW w:w="2074" w:type="dxa"/>
            <w:vAlign w:val="center"/>
          </w:tcPr>
          <w:p w14:paraId="4E3D6889" w14:textId="11A5481A" w:rsidR="003D79B8" w:rsidRPr="00F45C5F" w:rsidRDefault="003D79B8" w:rsidP="00AA0561">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F45C5F">
              <w:rPr>
                <w:rFonts w:ascii="Arial" w:hAnsi="Arial" w:cs="Arial"/>
                <w:color w:val="000000"/>
                <w:sz w:val="16"/>
                <w:szCs w:val="16"/>
              </w:rPr>
              <w:t xml:space="preserve">Lower fungal hyphal lengths in </w:t>
            </w:r>
            <w:r w:rsidRPr="00F45C5F">
              <w:rPr>
                <w:rFonts w:ascii="Arial" w:hAnsi="Arial" w:cs="Arial"/>
                <w:i/>
                <w:iCs/>
                <w:color w:val="000000"/>
                <w:sz w:val="16"/>
                <w:szCs w:val="16"/>
              </w:rPr>
              <w:t xml:space="preserve">A. </w:t>
            </w:r>
            <w:proofErr w:type="spellStart"/>
            <w:r w:rsidRPr="00F45C5F">
              <w:rPr>
                <w:rFonts w:ascii="Arial" w:hAnsi="Arial" w:cs="Arial"/>
                <w:i/>
                <w:iCs/>
                <w:color w:val="000000"/>
                <w:sz w:val="16"/>
                <w:szCs w:val="16"/>
              </w:rPr>
              <w:t>petiolata</w:t>
            </w:r>
            <w:proofErr w:type="spellEnd"/>
            <w:r w:rsidRPr="00F45C5F">
              <w:rPr>
                <w:rFonts w:ascii="Arial" w:hAnsi="Arial" w:cs="Arial"/>
                <w:color w:val="000000"/>
                <w:sz w:val="16"/>
                <w:szCs w:val="16"/>
              </w:rPr>
              <w:t>-ambient plots</w:t>
            </w:r>
          </w:p>
        </w:tc>
        <w:tc>
          <w:tcPr>
            <w:tcW w:w="2145" w:type="dxa"/>
            <w:tcBorders>
              <w:right w:val="single" w:sz="12" w:space="0" w:color="auto"/>
            </w:tcBorders>
            <w:vAlign w:val="center"/>
          </w:tcPr>
          <w:sdt>
            <w:sdtPr>
              <w:rPr>
                <w:rFonts w:ascii="Arial" w:hAnsi="Arial" w:cs="Arial"/>
                <w:color w:val="000000"/>
                <w:sz w:val="16"/>
                <w:szCs w:val="16"/>
              </w:rPr>
              <w:tag w:val="MENDELEY_CITATION_v3_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"/>
              <w:id w:val="103850052"/>
              <w:placeholder>
                <w:docPart w:val="4D66DFF9B864B5468702BCC0DC380555"/>
              </w:placeholder>
            </w:sdtPr>
            <w:sdtContent>
              <w:p w14:paraId="24E03932" w14:textId="2AC5B3A5" w:rsidR="003D79B8" w:rsidRPr="00F45C5F" w:rsidRDefault="00B00280" w:rsidP="00AA0561">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ascii="Arial" w:hAnsi="Arial" w:cs="Arial"/>
                    <w:color w:val="000000"/>
                    <w:sz w:val="16"/>
                    <w:szCs w:val="16"/>
                  </w:rPr>
                </w:pPr>
                <w:r w:rsidRPr="00B00280">
                  <w:rPr>
                    <w:rFonts w:ascii="Arial" w:hAnsi="Arial" w:cs="Arial"/>
                    <w:color w:val="000000"/>
                    <w:sz w:val="16"/>
                  </w:rPr>
                  <w:t>(Cantor et al., 2011; Hale et al., 2016)</w:t>
                </w:r>
              </w:p>
            </w:sdtContent>
          </w:sdt>
        </w:tc>
      </w:tr>
      <w:tr w:rsidR="003D79B8" w:rsidRPr="00AA0561" w14:paraId="5670D88D" w14:textId="77777777" w:rsidTr="00AA05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9" w:type="dxa"/>
            <w:vMerge/>
            <w:tcBorders>
              <w:left w:val="single" w:sz="12" w:space="0" w:color="auto"/>
            </w:tcBorders>
            <w:vAlign w:val="center"/>
          </w:tcPr>
          <w:p w14:paraId="31971AB5" w14:textId="77777777" w:rsidR="003D79B8" w:rsidRPr="00F45C5F" w:rsidRDefault="003D79B8" w:rsidP="00AA0561">
            <w:pPr>
              <w:rPr>
                <w:rFonts w:ascii="Arial" w:hAnsi="Arial" w:cs="Arial"/>
                <w:color w:val="000000"/>
                <w:sz w:val="16"/>
                <w:szCs w:val="16"/>
              </w:rPr>
            </w:pPr>
          </w:p>
        </w:tc>
        <w:tc>
          <w:tcPr>
            <w:tcW w:w="2490" w:type="dxa"/>
            <w:vAlign w:val="center"/>
          </w:tcPr>
          <w:p w14:paraId="79276D9D" w14:textId="0E0A060F" w:rsidR="003D79B8" w:rsidRPr="00F45C5F" w:rsidRDefault="003D79B8" w:rsidP="00AA0561">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F45C5F">
              <w:rPr>
                <w:rFonts w:ascii="Arial" w:hAnsi="Arial" w:cs="Arial"/>
                <w:color w:val="000000"/>
                <w:sz w:val="16"/>
                <w:szCs w:val="16"/>
              </w:rPr>
              <w:t>AM fungal spore abundance in soil</w:t>
            </w:r>
          </w:p>
        </w:tc>
        <w:tc>
          <w:tcPr>
            <w:tcW w:w="1162" w:type="dxa"/>
            <w:vAlign w:val="center"/>
          </w:tcPr>
          <w:p w14:paraId="78A515D2" w14:textId="6BD759A2" w:rsidR="003D79B8" w:rsidRPr="00F45C5F" w:rsidRDefault="003D79B8" w:rsidP="00AA056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F45C5F">
              <w:rPr>
                <w:rFonts w:ascii="Arial" w:hAnsi="Arial" w:cs="Arial"/>
                <w:color w:val="000000"/>
                <w:sz w:val="16"/>
                <w:szCs w:val="16"/>
              </w:rPr>
              <w:t>No change</w:t>
            </w:r>
          </w:p>
        </w:tc>
        <w:tc>
          <w:tcPr>
            <w:tcW w:w="2074" w:type="dxa"/>
            <w:vAlign w:val="center"/>
          </w:tcPr>
          <w:p w14:paraId="704307CE" w14:textId="3F969B61" w:rsidR="003D79B8" w:rsidRPr="00F45C5F" w:rsidRDefault="003D79B8" w:rsidP="00AA0561">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F45C5F">
              <w:rPr>
                <w:rFonts w:ascii="Arial" w:hAnsi="Arial" w:cs="Arial"/>
                <w:color w:val="000000"/>
                <w:sz w:val="16"/>
                <w:szCs w:val="16"/>
              </w:rPr>
              <w:t>No change</w:t>
            </w:r>
          </w:p>
        </w:tc>
        <w:sdt>
          <w:sdtPr>
            <w:rPr>
              <w:rFonts w:ascii="Arial" w:hAnsi="Arial" w:cs="Arial"/>
              <w:color w:val="000000"/>
              <w:sz w:val="16"/>
              <w:szCs w:val="16"/>
            </w:rPr>
            <w:tag w:val="MENDELEY_CITATION_v3_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"/>
            <w:id w:val="-698162537"/>
            <w:placeholder>
              <w:docPart w:val="4D66DFF9B864B5468702BCC0DC380555"/>
            </w:placeholder>
          </w:sdtPr>
          <w:sdtContent>
            <w:tc>
              <w:tcPr>
                <w:tcW w:w="2145" w:type="dxa"/>
                <w:tcBorders>
                  <w:right w:val="single" w:sz="12" w:space="0" w:color="auto"/>
                </w:tcBorders>
                <w:vAlign w:val="center"/>
              </w:tcPr>
              <w:p w14:paraId="568F670A" w14:textId="415369BD" w:rsidR="003D79B8" w:rsidRPr="00F45C5F" w:rsidRDefault="00B00280" w:rsidP="00AA0561">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B00280">
                  <w:rPr>
                    <w:rFonts w:ascii="Arial" w:hAnsi="Arial" w:cs="Arial"/>
                    <w:color w:val="000000"/>
                    <w:sz w:val="16"/>
                  </w:rPr>
                  <w:t>(Burke et al., 2019)</w:t>
                </w:r>
              </w:p>
            </w:tc>
          </w:sdtContent>
        </w:sdt>
      </w:tr>
      <w:tr w:rsidR="003D79B8" w:rsidRPr="00AA0561" w14:paraId="26953A96" w14:textId="77777777" w:rsidTr="00AA0561">
        <w:tc>
          <w:tcPr>
            <w:cnfStyle w:val="001000000000" w:firstRow="0" w:lastRow="0" w:firstColumn="1" w:lastColumn="0" w:oddVBand="0" w:evenVBand="0" w:oddHBand="0" w:evenHBand="0" w:firstRowFirstColumn="0" w:firstRowLastColumn="0" w:lastRowFirstColumn="0" w:lastRowLastColumn="0"/>
            <w:tcW w:w="1459" w:type="dxa"/>
            <w:vMerge/>
            <w:tcBorders>
              <w:left w:val="single" w:sz="12" w:space="0" w:color="auto"/>
            </w:tcBorders>
            <w:vAlign w:val="center"/>
          </w:tcPr>
          <w:p w14:paraId="49CB0B08" w14:textId="77777777" w:rsidR="003D79B8" w:rsidRPr="00F45C5F" w:rsidRDefault="003D79B8" w:rsidP="00AA0561">
            <w:pPr>
              <w:rPr>
                <w:rFonts w:ascii="Arial" w:hAnsi="Arial" w:cs="Arial"/>
                <w:color w:val="000000"/>
                <w:sz w:val="16"/>
                <w:szCs w:val="16"/>
              </w:rPr>
            </w:pPr>
          </w:p>
        </w:tc>
        <w:tc>
          <w:tcPr>
            <w:tcW w:w="2490" w:type="dxa"/>
            <w:vAlign w:val="center"/>
          </w:tcPr>
          <w:p w14:paraId="5A53D15A" w14:textId="0CE86082" w:rsidR="003D79B8" w:rsidRPr="00F45C5F" w:rsidRDefault="003D79B8" w:rsidP="00AA0561">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16"/>
                <w:szCs w:val="16"/>
              </w:rPr>
            </w:pPr>
            <w:r w:rsidRPr="00F45C5F">
              <w:rPr>
                <w:rFonts w:ascii="Arial" w:hAnsi="Arial" w:cs="Arial"/>
                <w:color w:val="000000"/>
                <w:sz w:val="16"/>
                <w:szCs w:val="16"/>
              </w:rPr>
              <w:t>AM fungal diversity (richness) in soil</w:t>
            </w:r>
          </w:p>
        </w:tc>
        <w:tc>
          <w:tcPr>
            <w:tcW w:w="1162" w:type="dxa"/>
            <w:vAlign w:val="center"/>
          </w:tcPr>
          <w:p w14:paraId="5C935152" w14:textId="447139D4" w:rsidR="003D79B8" w:rsidRPr="00F45C5F" w:rsidRDefault="003D79B8" w:rsidP="00AA056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F45C5F">
              <w:rPr>
                <w:rFonts w:ascii="Arial" w:hAnsi="Arial" w:cs="Arial"/>
                <w:color w:val="000000"/>
                <w:sz w:val="16"/>
                <w:szCs w:val="16"/>
              </w:rPr>
              <w:t>No change</w:t>
            </w:r>
          </w:p>
        </w:tc>
        <w:tc>
          <w:tcPr>
            <w:tcW w:w="2074" w:type="dxa"/>
            <w:vAlign w:val="center"/>
          </w:tcPr>
          <w:p w14:paraId="1AA398A6" w14:textId="46C46636" w:rsidR="003D79B8" w:rsidRPr="00F45C5F" w:rsidRDefault="003D79B8" w:rsidP="00AA0561">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F45C5F">
              <w:rPr>
                <w:rFonts w:ascii="Arial" w:hAnsi="Arial" w:cs="Arial"/>
                <w:color w:val="000000"/>
                <w:sz w:val="16"/>
                <w:szCs w:val="16"/>
              </w:rPr>
              <w:t>No change</w:t>
            </w:r>
          </w:p>
        </w:tc>
        <w:sdt>
          <w:sdtPr>
            <w:rPr>
              <w:rFonts w:ascii="Arial" w:hAnsi="Arial" w:cs="Arial"/>
              <w:color w:val="000000"/>
              <w:sz w:val="16"/>
              <w:szCs w:val="16"/>
            </w:rPr>
            <w:tag w:val="MENDELEY_CITATION_v3_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"/>
            <w:id w:val="-120854157"/>
            <w:placeholder>
              <w:docPart w:val="4D66DFF9B864B5468702BCC0DC380555"/>
            </w:placeholder>
          </w:sdtPr>
          <w:sdtContent>
            <w:tc>
              <w:tcPr>
                <w:tcW w:w="2145" w:type="dxa"/>
                <w:tcBorders>
                  <w:right w:val="single" w:sz="12" w:space="0" w:color="auto"/>
                </w:tcBorders>
                <w:vAlign w:val="center"/>
              </w:tcPr>
              <w:p w14:paraId="1123D453" w14:textId="22308BA1" w:rsidR="003D79B8" w:rsidRPr="00F45C5F" w:rsidRDefault="00B00280" w:rsidP="00AA0561">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B00280">
                  <w:rPr>
                    <w:rFonts w:ascii="Arial" w:hAnsi="Arial" w:cs="Arial"/>
                    <w:color w:val="000000"/>
                    <w:sz w:val="16"/>
                  </w:rPr>
                  <w:t>(</w:t>
                </w:r>
                <w:proofErr w:type="spellStart"/>
                <w:r w:rsidRPr="00B00280">
                  <w:rPr>
                    <w:rFonts w:ascii="Arial" w:hAnsi="Arial" w:cs="Arial"/>
                    <w:color w:val="000000"/>
                    <w:sz w:val="16"/>
                  </w:rPr>
                  <w:t>Bialic</w:t>
                </w:r>
                <w:proofErr w:type="spellEnd"/>
                <w:r w:rsidRPr="00B00280">
                  <w:rPr>
                    <w:rFonts w:ascii="Arial" w:hAnsi="Arial" w:cs="Arial"/>
                    <w:color w:val="000000"/>
                    <w:sz w:val="16"/>
                  </w:rPr>
                  <w:t>-Murphy et al., 2021)</w:t>
                </w:r>
              </w:p>
            </w:tc>
          </w:sdtContent>
        </w:sdt>
      </w:tr>
      <w:tr w:rsidR="003D79B8" w:rsidRPr="00AA0561" w14:paraId="6E0A4CDA" w14:textId="77777777" w:rsidTr="00AA05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9" w:type="dxa"/>
            <w:vMerge/>
            <w:tcBorders>
              <w:left w:val="single" w:sz="12" w:space="0" w:color="auto"/>
            </w:tcBorders>
            <w:vAlign w:val="center"/>
          </w:tcPr>
          <w:p w14:paraId="10EFB790" w14:textId="77777777" w:rsidR="003D79B8" w:rsidRPr="00F45C5F" w:rsidRDefault="003D79B8" w:rsidP="00AA0561">
            <w:pPr>
              <w:rPr>
                <w:rFonts w:ascii="Arial" w:hAnsi="Arial" w:cs="Arial"/>
                <w:color w:val="000000"/>
                <w:sz w:val="16"/>
                <w:szCs w:val="16"/>
              </w:rPr>
            </w:pPr>
          </w:p>
        </w:tc>
        <w:tc>
          <w:tcPr>
            <w:tcW w:w="2490" w:type="dxa"/>
            <w:vAlign w:val="center"/>
          </w:tcPr>
          <w:p w14:paraId="6BB45AC4" w14:textId="0D730767" w:rsidR="003D79B8" w:rsidRPr="00F45C5F" w:rsidRDefault="003D79B8" w:rsidP="00AA0561">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16"/>
                <w:szCs w:val="16"/>
              </w:rPr>
            </w:pPr>
            <w:r w:rsidRPr="00F45C5F">
              <w:rPr>
                <w:rFonts w:ascii="Arial" w:hAnsi="Arial" w:cs="Arial"/>
                <w:color w:val="000000"/>
                <w:sz w:val="16"/>
                <w:szCs w:val="16"/>
              </w:rPr>
              <w:t>AM fungal diversity (richness) in roots</w:t>
            </w:r>
          </w:p>
        </w:tc>
        <w:tc>
          <w:tcPr>
            <w:tcW w:w="1162" w:type="dxa"/>
            <w:vAlign w:val="center"/>
          </w:tcPr>
          <w:p w14:paraId="010B075F" w14:textId="230FB8B5" w:rsidR="003D79B8" w:rsidRPr="00F45C5F" w:rsidRDefault="003D79B8" w:rsidP="00AA056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F45C5F">
              <w:rPr>
                <w:rFonts w:ascii="Arial" w:hAnsi="Arial" w:cs="Arial"/>
                <w:color w:val="000000"/>
                <w:sz w:val="16"/>
                <w:szCs w:val="16"/>
              </w:rPr>
              <w:t>No change</w:t>
            </w:r>
          </w:p>
        </w:tc>
        <w:tc>
          <w:tcPr>
            <w:tcW w:w="2074" w:type="dxa"/>
            <w:vAlign w:val="center"/>
          </w:tcPr>
          <w:p w14:paraId="1F2665DC" w14:textId="2D2DBEA3" w:rsidR="003D79B8" w:rsidRPr="00F45C5F" w:rsidRDefault="003D79B8" w:rsidP="00AA0561">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F45C5F">
              <w:rPr>
                <w:rFonts w:ascii="Arial" w:hAnsi="Arial" w:cs="Arial"/>
                <w:color w:val="000000"/>
                <w:sz w:val="16"/>
                <w:szCs w:val="16"/>
              </w:rPr>
              <w:t>No change</w:t>
            </w:r>
          </w:p>
        </w:tc>
        <w:sdt>
          <w:sdtPr>
            <w:rPr>
              <w:rFonts w:ascii="Arial" w:hAnsi="Arial" w:cs="Arial"/>
              <w:color w:val="000000"/>
              <w:sz w:val="16"/>
              <w:szCs w:val="16"/>
            </w:rPr>
            <w:tag w:val="MENDELEY_CITATION_v3_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"/>
            <w:id w:val="796494833"/>
            <w:placeholder>
              <w:docPart w:val="4D66DFF9B864B5468702BCC0DC380555"/>
            </w:placeholder>
          </w:sdtPr>
          <w:sdtContent>
            <w:tc>
              <w:tcPr>
                <w:tcW w:w="2145" w:type="dxa"/>
                <w:tcBorders>
                  <w:right w:val="single" w:sz="12" w:space="0" w:color="auto"/>
                </w:tcBorders>
                <w:vAlign w:val="center"/>
              </w:tcPr>
              <w:p w14:paraId="1F1E720E" w14:textId="1185C022" w:rsidR="003D79B8" w:rsidRPr="00F45C5F" w:rsidRDefault="00B00280" w:rsidP="00AA0561">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B00280">
                  <w:rPr>
                    <w:rFonts w:ascii="Arial" w:hAnsi="Arial" w:cs="Arial"/>
                    <w:color w:val="000000"/>
                    <w:sz w:val="16"/>
                    <w:szCs w:val="16"/>
                  </w:rPr>
                  <w:t>(Mutz et al. in review)</w:t>
                </w:r>
              </w:p>
            </w:tc>
          </w:sdtContent>
        </w:sdt>
      </w:tr>
      <w:tr w:rsidR="003D79B8" w:rsidRPr="00AA0561" w14:paraId="7A2B2E0D" w14:textId="77777777" w:rsidTr="00AA0561">
        <w:tc>
          <w:tcPr>
            <w:cnfStyle w:val="001000000000" w:firstRow="0" w:lastRow="0" w:firstColumn="1" w:lastColumn="0" w:oddVBand="0" w:evenVBand="0" w:oddHBand="0" w:evenHBand="0" w:firstRowFirstColumn="0" w:firstRowLastColumn="0" w:lastRowFirstColumn="0" w:lastRowLastColumn="0"/>
            <w:tcW w:w="1459" w:type="dxa"/>
            <w:vMerge/>
            <w:tcBorders>
              <w:left w:val="single" w:sz="12" w:space="0" w:color="auto"/>
            </w:tcBorders>
            <w:vAlign w:val="center"/>
          </w:tcPr>
          <w:p w14:paraId="5DBC8292" w14:textId="77777777" w:rsidR="003D79B8" w:rsidRPr="00F45C5F" w:rsidRDefault="003D79B8" w:rsidP="00AA0561">
            <w:pPr>
              <w:rPr>
                <w:rFonts w:ascii="Arial" w:hAnsi="Arial" w:cs="Arial"/>
                <w:color w:val="000000"/>
                <w:sz w:val="16"/>
                <w:szCs w:val="16"/>
              </w:rPr>
            </w:pPr>
          </w:p>
        </w:tc>
        <w:tc>
          <w:tcPr>
            <w:tcW w:w="2490" w:type="dxa"/>
            <w:vAlign w:val="center"/>
          </w:tcPr>
          <w:p w14:paraId="2FF2F4B3" w14:textId="544818AA" w:rsidR="003D79B8" w:rsidRPr="00F45C5F" w:rsidRDefault="003D79B8" w:rsidP="00AA0561">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16"/>
                <w:szCs w:val="16"/>
              </w:rPr>
            </w:pPr>
            <w:r w:rsidRPr="00F45C5F">
              <w:rPr>
                <w:rFonts w:ascii="Arial" w:hAnsi="Arial" w:cs="Arial"/>
                <w:color w:val="000000"/>
                <w:sz w:val="16"/>
                <w:szCs w:val="16"/>
              </w:rPr>
              <w:t>AM fungal community composition in soil</w:t>
            </w:r>
          </w:p>
        </w:tc>
        <w:tc>
          <w:tcPr>
            <w:tcW w:w="1162" w:type="dxa"/>
            <w:vAlign w:val="center"/>
          </w:tcPr>
          <w:p w14:paraId="16A23E70" w14:textId="21ADD045" w:rsidR="003D79B8" w:rsidRPr="00F45C5F" w:rsidRDefault="003D79B8" w:rsidP="00AA056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F45C5F">
              <w:rPr>
                <w:rFonts w:ascii="Arial" w:hAnsi="Arial" w:cs="Arial"/>
                <w:color w:val="000000"/>
                <w:sz w:val="16"/>
                <w:szCs w:val="16"/>
              </w:rPr>
              <w:t>Change</w:t>
            </w:r>
          </w:p>
        </w:tc>
        <w:tc>
          <w:tcPr>
            <w:tcW w:w="2074" w:type="dxa"/>
            <w:vAlign w:val="center"/>
          </w:tcPr>
          <w:p w14:paraId="69420622" w14:textId="241BBB83" w:rsidR="003D79B8" w:rsidRPr="00F45C5F" w:rsidRDefault="003D79B8" w:rsidP="00AA0561">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F45C5F">
              <w:rPr>
                <w:rFonts w:ascii="Arial" w:hAnsi="Arial" w:cs="Arial"/>
                <w:color w:val="000000"/>
                <w:sz w:val="16"/>
                <w:szCs w:val="16"/>
              </w:rPr>
              <w:t>Shifts in AM fungal composition in mineral soil</w:t>
            </w:r>
          </w:p>
        </w:tc>
        <w:tc>
          <w:tcPr>
            <w:tcW w:w="2145" w:type="dxa"/>
            <w:tcBorders>
              <w:right w:val="single" w:sz="12" w:space="0" w:color="auto"/>
            </w:tcBorders>
            <w:vAlign w:val="center"/>
          </w:tcPr>
          <w:sdt>
            <w:sdtPr>
              <w:rPr>
                <w:rFonts w:ascii="Arial" w:hAnsi="Arial" w:cs="Arial"/>
                <w:color w:val="000000"/>
                <w:sz w:val="16"/>
                <w:szCs w:val="16"/>
              </w:rPr>
              <w:tag w:val="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"/>
              <w:id w:val="83731014"/>
              <w:placeholder>
                <w:docPart w:val="4D66DFF9B864B5468702BCC0DC380555"/>
              </w:placeholder>
            </w:sdtPr>
            <w:sdtContent>
              <w:p w14:paraId="24F23014" w14:textId="19F5E04A" w:rsidR="003D79B8" w:rsidRPr="00F45C5F" w:rsidRDefault="00B00280" w:rsidP="00AA0561">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16"/>
                    <w:szCs w:val="16"/>
                  </w:rPr>
                </w:pPr>
                <w:r w:rsidRPr="00B00280">
                  <w:rPr>
                    <w:rFonts w:ascii="Arial" w:hAnsi="Arial" w:cs="Arial"/>
                    <w:color w:val="000000"/>
                    <w:sz w:val="16"/>
                  </w:rPr>
                  <w:t>(</w:t>
                </w:r>
                <w:proofErr w:type="spellStart"/>
                <w:r w:rsidRPr="00B00280">
                  <w:rPr>
                    <w:rFonts w:ascii="Arial" w:hAnsi="Arial" w:cs="Arial"/>
                    <w:color w:val="000000"/>
                    <w:sz w:val="16"/>
                  </w:rPr>
                  <w:t>Bialic</w:t>
                </w:r>
                <w:proofErr w:type="spellEnd"/>
                <w:r w:rsidRPr="00B00280">
                  <w:rPr>
                    <w:rFonts w:ascii="Arial" w:hAnsi="Arial" w:cs="Arial"/>
                    <w:color w:val="000000"/>
                    <w:sz w:val="16"/>
                  </w:rPr>
                  <w:t>-Murphy et al., 2021; Burke, 2008; Burke et al., 2011, 2019)</w:t>
                </w:r>
              </w:p>
            </w:sdtContent>
          </w:sdt>
        </w:tc>
      </w:tr>
      <w:tr w:rsidR="003D79B8" w:rsidRPr="00AA0561" w14:paraId="37906DFB" w14:textId="77777777" w:rsidTr="00AA05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9" w:type="dxa"/>
            <w:vMerge/>
            <w:tcBorders>
              <w:left w:val="single" w:sz="12" w:space="0" w:color="auto"/>
            </w:tcBorders>
            <w:vAlign w:val="center"/>
          </w:tcPr>
          <w:p w14:paraId="6124F041" w14:textId="77777777" w:rsidR="003D79B8" w:rsidRPr="00F45C5F" w:rsidRDefault="003D79B8" w:rsidP="00AA0561">
            <w:pPr>
              <w:rPr>
                <w:rFonts w:ascii="Arial" w:hAnsi="Arial" w:cs="Arial"/>
                <w:color w:val="000000"/>
                <w:sz w:val="16"/>
                <w:szCs w:val="16"/>
              </w:rPr>
            </w:pPr>
          </w:p>
        </w:tc>
        <w:tc>
          <w:tcPr>
            <w:tcW w:w="2490" w:type="dxa"/>
            <w:vAlign w:val="center"/>
          </w:tcPr>
          <w:p w14:paraId="6592B12A" w14:textId="095A6CA8" w:rsidR="003D79B8" w:rsidRPr="00F45C5F" w:rsidRDefault="003D79B8" w:rsidP="00AA0561">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16"/>
                <w:szCs w:val="16"/>
              </w:rPr>
            </w:pPr>
            <w:r w:rsidRPr="00F45C5F">
              <w:rPr>
                <w:rFonts w:ascii="Arial" w:hAnsi="Arial" w:cs="Arial"/>
                <w:color w:val="000000"/>
                <w:sz w:val="16"/>
                <w:szCs w:val="16"/>
              </w:rPr>
              <w:t>AM fungal community composition in native plant roots</w:t>
            </w:r>
          </w:p>
        </w:tc>
        <w:tc>
          <w:tcPr>
            <w:tcW w:w="1162" w:type="dxa"/>
            <w:vAlign w:val="center"/>
          </w:tcPr>
          <w:p w14:paraId="47A38F9E" w14:textId="2B2EB189" w:rsidR="003D79B8" w:rsidRPr="00F45C5F" w:rsidRDefault="003D79B8" w:rsidP="00AA056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F45C5F">
              <w:rPr>
                <w:rFonts w:ascii="Arial" w:hAnsi="Arial" w:cs="Arial"/>
                <w:color w:val="000000"/>
                <w:sz w:val="16"/>
                <w:szCs w:val="16"/>
              </w:rPr>
              <w:t>Change</w:t>
            </w:r>
          </w:p>
        </w:tc>
        <w:tc>
          <w:tcPr>
            <w:tcW w:w="2074" w:type="dxa"/>
            <w:vAlign w:val="center"/>
          </w:tcPr>
          <w:p w14:paraId="68C987CC" w14:textId="7547A38B" w:rsidR="00AA0561" w:rsidRPr="00F45C5F" w:rsidRDefault="003D79B8" w:rsidP="00AA0561">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16"/>
                <w:szCs w:val="16"/>
              </w:rPr>
            </w:pPr>
            <w:r w:rsidRPr="00F45C5F">
              <w:rPr>
                <w:rFonts w:ascii="Arial" w:hAnsi="Arial" w:cs="Arial"/>
                <w:color w:val="000000"/>
                <w:sz w:val="16"/>
                <w:szCs w:val="16"/>
              </w:rPr>
              <w:t>Shifts in AM fungal composition in native plant roots</w:t>
            </w:r>
          </w:p>
        </w:tc>
        <w:tc>
          <w:tcPr>
            <w:tcW w:w="2145" w:type="dxa"/>
            <w:tcBorders>
              <w:right w:val="single" w:sz="12" w:space="0" w:color="auto"/>
            </w:tcBorders>
            <w:vAlign w:val="center"/>
          </w:tcPr>
          <w:sdt>
            <w:sdtPr>
              <w:rPr>
                <w:rFonts w:ascii="Arial" w:hAnsi="Arial" w:cs="Arial"/>
                <w:color w:val="000000"/>
                <w:sz w:val="16"/>
                <w:szCs w:val="16"/>
              </w:rPr>
              <w:tag w:val="MENDELEY_CITATION_v3_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"/>
              <w:id w:val="685630589"/>
              <w:placeholder>
                <w:docPart w:val="4D66DFF9B864B5468702BCC0DC380555"/>
              </w:placeholder>
            </w:sdtPr>
            <w:sdtContent>
              <w:p w14:paraId="166B906D" w14:textId="675CD564" w:rsidR="003D79B8" w:rsidRPr="00F45C5F" w:rsidRDefault="00B00280" w:rsidP="00AA0561">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16"/>
                    <w:szCs w:val="16"/>
                  </w:rPr>
                </w:pPr>
                <w:r w:rsidRPr="00B00280">
                  <w:rPr>
                    <w:rFonts w:ascii="Arial" w:hAnsi="Arial" w:cs="Arial"/>
                    <w:color w:val="000000"/>
                    <w:sz w:val="16"/>
                    <w:szCs w:val="16"/>
                  </w:rPr>
                  <w:t>(Mutz et al. in review)</w:t>
                </w:r>
              </w:p>
            </w:sdtContent>
          </w:sdt>
        </w:tc>
      </w:tr>
      <w:tr w:rsidR="003D79B8" w:rsidRPr="00AA0561" w14:paraId="4B45C264" w14:textId="77777777" w:rsidTr="00AA0561">
        <w:tc>
          <w:tcPr>
            <w:cnfStyle w:val="001000000000" w:firstRow="0" w:lastRow="0" w:firstColumn="1" w:lastColumn="0" w:oddVBand="0" w:evenVBand="0" w:oddHBand="0" w:evenHBand="0" w:firstRowFirstColumn="0" w:firstRowLastColumn="0" w:lastRowFirstColumn="0" w:lastRowLastColumn="0"/>
            <w:tcW w:w="1459" w:type="dxa"/>
            <w:vMerge/>
            <w:tcBorders>
              <w:left w:val="single" w:sz="12" w:space="0" w:color="auto"/>
              <w:bottom w:val="single" w:sz="18" w:space="0" w:color="auto"/>
            </w:tcBorders>
            <w:vAlign w:val="center"/>
          </w:tcPr>
          <w:p w14:paraId="69F2E788" w14:textId="77777777" w:rsidR="003D79B8" w:rsidRPr="00F45C5F" w:rsidRDefault="003D79B8" w:rsidP="00AA0561">
            <w:pPr>
              <w:rPr>
                <w:rFonts w:ascii="Arial" w:hAnsi="Arial" w:cs="Arial"/>
                <w:color w:val="000000"/>
                <w:sz w:val="16"/>
                <w:szCs w:val="16"/>
              </w:rPr>
            </w:pPr>
          </w:p>
        </w:tc>
        <w:tc>
          <w:tcPr>
            <w:tcW w:w="2490" w:type="dxa"/>
            <w:tcBorders>
              <w:bottom w:val="single" w:sz="18" w:space="0" w:color="auto"/>
            </w:tcBorders>
            <w:vAlign w:val="center"/>
          </w:tcPr>
          <w:p w14:paraId="4A87389F" w14:textId="6121D4F0" w:rsidR="003D79B8" w:rsidRPr="00F45C5F" w:rsidRDefault="003D79B8" w:rsidP="00AA0561">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16"/>
                <w:szCs w:val="16"/>
              </w:rPr>
            </w:pPr>
            <w:r w:rsidRPr="00F45C5F">
              <w:rPr>
                <w:rFonts w:ascii="Arial" w:hAnsi="Arial" w:cs="Arial"/>
                <w:color w:val="000000"/>
                <w:sz w:val="16"/>
                <w:szCs w:val="16"/>
              </w:rPr>
              <w:t>Soil nutrient provisioning to native plants (d</w:t>
            </w:r>
            <w:r w:rsidRPr="00F45C5F">
              <w:rPr>
                <w:rFonts w:ascii="Arial" w:hAnsi="Arial" w:cs="Arial"/>
                <w:color w:val="000000"/>
                <w:sz w:val="16"/>
                <w:szCs w:val="16"/>
                <w:vertAlign w:val="superscript"/>
              </w:rPr>
              <w:t>15</w:t>
            </w:r>
            <w:r w:rsidRPr="00F45C5F">
              <w:rPr>
                <w:rFonts w:ascii="Arial" w:hAnsi="Arial" w:cs="Arial"/>
                <w:color w:val="000000"/>
                <w:sz w:val="16"/>
                <w:szCs w:val="16"/>
              </w:rPr>
              <w:t>N)</w:t>
            </w:r>
          </w:p>
        </w:tc>
        <w:tc>
          <w:tcPr>
            <w:tcW w:w="1162" w:type="dxa"/>
            <w:tcBorders>
              <w:bottom w:val="single" w:sz="18" w:space="0" w:color="auto"/>
            </w:tcBorders>
            <w:shd w:val="clear" w:color="auto" w:fill="F4B083" w:themeFill="accent2" w:themeFillTint="99"/>
            <w:vAlign w:val="center"/>
          </w:tcPr>
          <w:p w14:paraId="40941569" w14:textId="17447A72" w:rsidR="003D79B8" w:rsidRPr="00F45C5F" w:rsidRDefault="003D79B8" w:rsidP="00AA0561">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16"/>
                <w:szCs w:val="16"/>
              </w:rPr>
            </w:pPr>
            <w:r w:rsidRPr="00F45C5F">
              <w:rPr>
                <w:rFonts w:ascii="Arial" w:hAnsi="Arial" w:cs="Arial"/>
                <w:b/>
                <w:bCs/>
                <w:color w:val="000000"/>
                <w:sz w:val="16"/>
                <w:szCs w:val="16"/>
              </w:rPr>
              <w:t>-</w:t>
            </w:r>
          </w:p>
        </w:tc>
        <w:tc>
          <w:tcPr>
            <w:tcW w:w="2074" w:type="dxa"/>
            <w:tcBorders>
              <w:bottom w:val="single" w:sz="18" w:space="0" w:color="auto"/>
            </w:tcBorders>
            <w:vAlign w:val="center"/>
          </w:tcPr>
          <w:p w14:paraId="0C063B55" w14:textId="7AD0DF0B" w:rsidR="003D79B8" w:rsidRPr="00F45C5F" w:rsidRDefault="003D79B8" w:rsidP="00AA0561">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F45C5F">
              <w:rPr>
                <w:rFonts w:ascii="Arial" w:hAnsi="Arial" w:cs="Arial"/>
                <w:color w:val="000000"/>
                <w:sz w:val="16"/>
                <w:szCs w:val="16"/>
              </w:rPr>
              <w:t>Native plant d</w:t>
            </w:r>
            <w:r w:rsidRPr="00F45C5F">
              <w:rPr>
                <w:rFonts w:ascii="Arial" w:hAnsi="Arial" w:cs="Arial"/>
                <w:color w:val="000000"/>
                <w:sz w:val="16"/>
                <w:szCs w:val="16"/>
                <w:vertAlign w:val="superscript"/>
              </w:rPr>
              <w:t>15</w:t>
            </w:r>
            <w:r w:rsidRPr="00F45C5F">
              <w:rPr>
                <w:rFonts w:ascii="Arial" w:hAnsi="Arial" w:cs="Arial"/>
                <w:color w:val="000000"/>
                <w:sz w:val="16"/>
                <w:szCs w:val="16"/>
              </w:rPr>
              <w:t xml:space="preserve">N higher in </w:t>
            </w:r>
            <w:r w:rsidRPr="00F45C5F">
              <w:rPr>
                <w:rFonts w:ascii="Arial" w:hAnsi="Arial" w:cs="Arial"/>
                <w:i/>
                <w:iCs/>
                <w:color w:val="000000"/>
                <w:sz w:val="16"/>
                <w:szCs w:val="16"/>
              </w:rPr>
              <w:t xml:space="preserve">A. </w:t>
            </w:r>
            <w:proofErr w:type="spellStart"/>
            <w:r w:rsidRPr="00F45C5F">
              <w:rPr>
                <w:rFonts w:ascii="Arial" w:hAnsi="Arial" w:cs="Arial"/>
                <w:i/>
                <w:iCs/>
                <w:color w:val="000000"/>
                <w:sz w:val="16"/>
                <w:szCs w:val="16"/>
              </w:rPr>
              <w:t>petiolata</w:t>
            </w:r>
            <w:proofErr w:type="spellEnd"/>
            <w:r w:rsidRPr="00F45C5F">
              <w:rPr>
                <w:rFonts w:ascii="Arial" w:hAnsi="Arial" w:cs="Arial"/>
                <w:color w:val="000000"/>
                <w:sz w:val="16"/>
                <w:szCs w:val="16"/>
              </w:rPr>
              <w:t>-invaded plots</w:t>
            </w:r>
          </w:p>
        </w:tc>
        <w:sdt>
          <w:sdtPr>
            <w:rPr>
              <w:rFonts w:ascii="Arial" w:hAnsi="Arial" w:cs="Arial"/>
              <w:color w:val="000000"/>
              <w:sz w:val="16"/>
              <w:szCs w:val="16"/>
            </w:rPr>
            <w:tag w:val="MENDELEY_CITATION_v3_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"/>
            <w:id w:val="1608081390"/>
            <w:placeholder>
              <w:docPart w:val="F7C83D65CBB08241B53A3164C0268F9E"/>
            </w:placeholder>
          </w:sdtPr>
          <w:sdtContent>
            <w:tc>
              <w:tcPr>
                <w:tcW w:w="2145" w:type="dxa"/>
                <w:tcBorders>
                  <w:bottom w:val="single" w:sz="18" w:space="0" w:color="auto"/>
                  <w:right w:val="single" w:sz="12" w:space="0" w:color="auto"/>
                </w:tcBorders>
                <w:vAlign w:val="center"/>
              </w:tcPr>
              <w:p w14:paraId="661EEBB7" w14:textId="6529560C" w:rsidR="003D79B8" w:rsidRPr="00F45C5F" w:rsidRDefault="00B00280" w:rsidP="00AA0561">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B00280">
                  <w:rPr>
                    <w:rFonts w:ascii="Arial" w:hAnsi="Arial" w:cs="Arial"/>
                    <w:color w:val="000000"/>
                    <w:sz w:val="16"/>
                    <w:szCs w:val="16"/>
                  </w:rPr>
                  <w:t>(Mutz et al. in review)</w:t>
                </w:r>
              </w:p>
            </w:tc>
          </w:sdtContent>
        </w:sdt>
      </w:tr>
      <w:tr w:rsidR="003D79B8" w:rsidRPr="00AA0561" w14:paraId="1CF7A19F" w14:textId="77777777" w:rsidTr="00AA05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9" w:type="dxa"/>
            <w:tcBorders>
              <w:top w:val="single" w:sz="18" w:space="0" w:color="auto"/>
              <w:left w:val="single" w:sz="12" w:space="0" w:color="auto"/>
              <w:bottom w:val="single" w:sz="18" w:space="0" w:color="auto"/>
            </w:tcBorders>
            <w:vAlign w:val="center"/>
          </w:tcPr>
          <w:p w14:paraId="45ED255D" w14:textId="0072281F" w:rsidR="00437F01" w:rsidRPr="00F45C5F" w:rsidRDefault="003D79B8" w:rsidP="00AA0561">
            <w:pPr>
              <w:rPr>
                <w:rFonts w:ascii="Arial" w:hAnsi="Arial" w:cs="Arial"/>
                <w:color w:val="000000"/>
                <w:sz w:val="16"/>
                <w:szCs w:val="16"/>
              </w:rPr>
            </w:pPr>
            <w:r w:rsidRPr="00F45C5F">
              <w:rPr>
                <w:rFonts w:ascii="Arial" w:hAnsi="Arial" w:cs="Arial"/>
                <w:color w:val="000000"/>
                <w:sz w:val="16"/>
                <w:szCs w:val="16"/>
              </w:rPr>
              <w:t>Native plant community structure</w:t>
            </w:r>
          </w:p>
        </w:tc>
        <w:tc>
          <w:tcPr>
            <w:tcW w:w="2490" w:type="dxa"/>
            <w:tcBorders>
              <w:top w:val="single" w:sz="18" w:space="0" w:color="auto"/>
              <w:bottom w:val="single" w:sz="18" w:space="0" w:color="auto"/>
            </w:tcBorders>
            <w:vAlign w:val="center"/>
          </w:tcPr>
          <w:p w14:paraId="4E3F5A48" w14:textId="26A93F46" w:rsidR="00437F01" w:rsidRPr="00F45C5F" w:rsidRDefault="00437F01" w:rsidP="00AA0561">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16"/>
                <w:szCs w:val="16"/>
              </w:rPr>
            </w:pPr>
            <w:r w:rsidRPr="00F45C5F">
              <w:rPr>
                <w:rFonts w:ascii="Arial" w:hAnsi="Arial" w:cs="Arial"/>
                <w:color w:val="000000"/>
                <w:sz w:val="16"/>
                <w:szCs w:val="16"/>
              </w:rPr>
              <w:t>Mycorrhizal plant abundance</w:t>
            </w:r>
          </w:p>
        </w:tc>
        <w:tc>
          <w:tcPr>
            <w:tcW w:w="1162" w:type="dxa"/>
            <w:tcBorders>
              <w:top w:val="single" w:sz="18" w:space="0" w:color="auto"/>
              <w:bottom w:val="single" w:sz="18" w:space="0" w:color="auto"/>
            </w:tcBorders>
            <w:shd w:val="clear" w:color="auto" w:fill="F4B083" w:themeFill="accent2" w:themeFillTint="99"/>
            <w:vAlign w:val="center"/>
          </w:tcPr>
          <w:p w14:paraId="6F7761D5" w14:textId="16796E32" w:rsidR="00437F01" w:rsidRPr="00F45C5F" w:rsidRDefault="00437F01" w:rsidP="00AA0561">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sz w:val="16"/>
                <w:szCs w:val="16"/>
              </w:rPr>
            </w:pPr>
            <w:r w:rsidRPr="00F45C5F">
              <w:rPr>
                <w:rFonts w:ascii="Arial" w:hAnsi="Arial" w:cs="Arial"/>
                <w:b/>
                <w:bCs/>
                <w:color w:val="000000"/>
                <w:sz w:val="16"/>
                <w:szCs w:val="16"/>
              </w:rPr>
              <w:t>-</w:t>
            </w:r>
          </w:p>
        </w:tc>
        <w:tc>
          <w:tcPr>
            <w:tcW w:w="2074" w:type="dxa"/>
            <w:tcBorders>
              <w:top w:val="single" w:sz="18" w:space="0" w:color="auto"/>
              <w:bottom w:val="single" w:sz="18" w:space="0" w:color="auto"/>
            </w:tcBorders>
            <w:vAlign w:val="center"/>
          </w:tcPr>
          <w:p w14:paraId="51F114E0" w14:textId="1BD7C527" w:rsidR="00437F01" w:rsidRPr="00F45C5F" w:rsidRDefault="00437F01" w:rsidP="00AA0561">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F45C5F">
              <w:rPr>
                <w:rFonts w:ascii="Arial" w:hAnsi="Arial" w:cs="Arial"/>
                <w:color w:val="000000"/>
                <w:sz w:val="16"/>
                <w:szCs w:val="16"/>
              </w:rPr>
              <w:t>Abundance of native</w:t>
            </w:r>
            <w:r w:rsidR="00F45C5F" w:rsidRPr="00F45C5F">
              <w:rPr>
                <w:rFonts w:ascii="Arial" w:hAnsi="Arial" w:cs="Arial"/>
                <w:color w:val="000000"/>
                <w:sz w:val="16"/>
                <w:szCs w:val="16"/>
              </w:rPr>
              <w:t xml:space="preserve"> AM-associating</w:t>
            </w:r>
            <w:r w:rsidRPr="00F45C5F">
              <w:rPr>
                <w:rFonts w:ascii="Arial" w:hAnsi="Arial" w:cs="Arial"/>
                <w:color w:val="000000"/>
                <w:sz w:val="16"/>
                <w:szCs w:val="16"/>
              </w:rPr>
              <w:t xml:space="preserve"> plants decrease with </w:t>
            </w:r>
            <w:r w:rsidRPr="00F45C5F">
              <w:rPr>
                <w:rFonts w:ascii="Arial" w:hAnsi="Arial" w:cs="Arial"/>
                <w:i/>
                <w:iCs/>
                <w:color w:val="000000"/>
                <w:sz w:val="16"/>
                <w:szCs w:val="16"/>
              </w:rPr>
              <w:t xml:space="preserve">A. </w:t>
            </w:r>
            <w:proofErr w:type="spellStart"/>
            <w:r w:rsidRPr="00F45C5F">
              <w:rPr>
                <w:rFonts w:ascii="Arial" w:hAnsi="Arial" w:cs="Arial"/>
                <w:i/>
                <w:iCs/>
                <w:color w:val="000000"/>
                <w:sz w:val="16"/>
                <w:szCs w:val="16"/>
              </w:rPr>
              <w:t>petiolata</w:t>
            </w:r>
            <w:proofErr w:type="spellEnd"/>
          </w:p>
        </w:tc>
        <w:tc>
          <w:tcPr>
            <w:tcW w:w="2145" w:type="dxa"/>
            <w:tcBorders>
              <w:top w:val="single" w:sz="18" w:space="0" w:color="auto"/>
              <w:bottom w:val="single" w:sz="18" w:space="0" w:color="auto"/>
              <w:right w:val="single" w:sz="12" w:space="0" w:color="auto"/>
            </w:tcBorders>
            <w:vAlign w:val="center"/>
          </w:tcPr>
          <w:sdt>
            <w:sdtPr>
              <w:rPr>
                <w:rFonts w:ascii="Arial" w:hAnsi="Arial" w:cs="Arial"/>
                <w:color w:val="000000"/>
                <w:sz w:val="16"/>
                <w:szCs w:val="16"/>
              </w:rPr>
              <w:tag w:val="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"/>
              <w:id w:val="1754933942"/>
              <w:placeholder>
                <w:docPart w:val="4DDA1A23F53D764CB57B769182D67C49"/>
              </w:placeholder>
            </w:sdtPr>
            <w:sdtContent>
              <w:p w14:paraId="28BAAFD1" w14:textId="0DE91699" w:rsidR="00437F01" w:rsidRPr="00F45C5F" w:rsidRDefault="00B00280" w:rsidP="00AA0561">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16"/>
                    <w:szCs w:val="16"/>
                  </w:rPr>
                </w:pPr>
                <w:r w:rsidRPr="00B00280">
                  <w:rPr>
                    <w:rFonts w:ascii="Arial" w:hAnsi="Arial" w:cs="Arial"/>
                    <w:color w:val="000000"/>
                    <w:sz w:val="16"/>
                  </w:rPr>
                  <w:t>(Roche et al., 2021, 2023)</w:t>
                </w:r>
              </w:p>
            </w:sdtContent>
          </w:sdt>
        </w:tc>
      </w:tr>
      <w:tr w:rsidR="006E4FDA" w:rsidRPr="00AA0561" w14:paraId="6E0DB331" w14:textId="77777777" w:rsidTr="00AA0561">
        <w:tc>
          <w:tcPr>
            <w:cnfStyle w:val="001000000000" w:firstRow="0" w:lastRow="0" w:firstColumn="1" w:lastColumn="0" w:oddVBand="0" w:evenVBand="0" w:oddHBand="0" w:evenHBand="0" w:firstRowFirstColumn="0" w:firstRowLastColumn="0" w:lastRowFirstColumn="0" w:lastRowLastColumn="0"/>
            <w:tcW w:w="1459" w:type="dxa"/>
            <w:vMerge w:val="restart"/>
            <w:tcBorders>
              <w:top w:val="single" w:sz="18" w:space="0" w:color="auto"/>
              <w:left w:val="single" w:sz="12" w:space="0" w:color="auto"/>
            </w:tcBorders>
            <w:vAlign w:val="center"/>
          </w:tcPr>
          <w:p w14:paraId="04D9D68F" w14:textId="0C9E6588" w:rsidR="006E4FDA" w:rsidRPr="00F45C5F" w:rsidRDefault="006E4FDA" w:rsidP="00AA0561">
            <w:pPr>
              <w:rPr>
                <w:rFonts w:ascii="Arial" w:hAnsi="Arial" w:cs="Arial"/>
                <w:color w:val="000000"/>
                <w:sz w:val="16"/>
                <w:szCs w:val="16"/>
              </w:rPr>
            </w:pPr>
            <w:r>
              <w:rPr>
                <w:rFonts w:ascii="Arial" w:hAnsi="Arial" w:cs="Arial"/>
                <w:color w:val="000000"/>
                <w:sz w:val="16"/>
                <w:szCs w:val="16"/>
              </w:rPr>
              <w:t>Native plant p</w:t>
            </w:r>
            <w:r w:rsidRPr="00F45C5F">
              <w:rPr>
                <w:rFonts w:ascii="Arial" w:hAnsi="Arial" w:cs="Arial"/>
                <w:color w:val="000000"/>
                <w:sz w:val="16"/>
                <w:szCs w:val="16"/>
              </w:rPr>
              <w:t>hysiology and allocation</w:t>
            </w:r>
          </w:p>
        </w:tc>
        <w:tc>
          <w:tcPr>
            <w:tcW w:w="2490" w:type="dxa"/>
            <w:tcBorders>
              <w:top w:val="single" w:sz="18" w:space="0" w:color="auto"/>
            </w:tcBorders>
            <w:vAlign w:val="center"/>
          </w:tcPr>
          <w:p w14:paraId="1B9ADFFD" w14:textId="35BF3ED2" w:rsidR="006E4FDA" w:rsidRPr="00F45C5F" w:rsidRDefault="006E4FDA" w:rsidP="00AA0561">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16"/>
                <w:szCs w:val="16"/>
              </w:rPr>
            </w:pPr>
            <w:r w:rsidRPr="00F45C5F">
              <w:rPr>
                <w:rFonts w:ascii="Arial" w:hAnsi="Arial" w:cs="Arial"/>
                <w:color w:val="000000"/>
                <w:sz w:val="16"/>
                <w:szCs w:val="16"/>
              </w:rPr>
              <w:t xml:space="preserve">Stored carbon (inulin) in </w:t>
            </w:r>
            <w:r w:rsidRPr="00F45C5F">
              <w:rPr>
                <w:rFonts w:ascii="Arial" w:hAnsi="Arial" w:cs="Arial"/>
                <w:i/>
                <w:iCs/>
                <w:color w:val="000000"/>
                <w:sz w:val="16"/>
                <w:szCs w:val="16"/>
              </w:rPr>
              <w:t>Maianthemum</w:t>
            </w:r>
          </w:p>
        </w:tc>
        <w:tc>
          <w:tcPr>
            <w:tcW w:w="1162" w:type="dxa"/>
            <w:tcBorders>
              <w:top w:val="single" w:sz="18" w:space="0" w:color="auto"/>
            </w:tcBorders>
            <w:shd w:val="clear" w:color="auto" w:fill="F4B083" w:themeFill="accent2" w:themeFillTint="99"/>
            <w:vAlign w:val="center"/>
          </w:tcPr>
          <w:p w14:paraId="1F8FBD16" w14:textId="0D4D197A" w:rsidR="006E4FDA" w:rsidRPr="00F45C5F" w:rsidRDefault="006E4FDA" w:rsidP="00AA0561">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16"/>
                <w:szCs w:val="16"/>
              </w:rPr>
            </w:pPr>
            <w:r w:rsidRPr="00F45C5F">
              <w:rPr>
                <w:rFonts w:ascii="Arial" w:hAnsi="Arial" w:cs="Arial"/>
                <w:b/>
                <w:bCs/>
                <w:color w:val="000000"/>
                <w:sz w:val="16"/>
                <w:szCs w:val="16"/>
              </w:rPr>
              <w:t>-</w:t>
            </w:r>
          </w:p>
        </w:tc>
        <w:tc>
          <w:tcPr>
            <w:tcW w:w="2074" w:type="dxa"/>
            <w:tcBorders>
              <w:top w:val="single" w:sz="18" w:space="0" w:color="auto"/>
            </w:tcBorders>
            <w:vAlign w:val="center"/>
          </w:tcPr>
          <w:p w14:paraId="6855B61A" w14:textId="1DA6D792" w:rsidR="006E4FDA" w:rsidRPr="00F45C5F" w:rsidRDefault="006E4FDA" w:rsidP="00AA0561">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F45C5F">
              <w:rPr>
                <w:rFonts w:ascii="Arial" w:hAnsi="Arial" w:cs="Arial"/>
                <w:i/>
                <w:iCs/>
                <w:color w:val="000000"/>
                <w:sz w:val="16"/>
                <w:szCs w:val="16"/>
              </w:rPr>
              <w:t xml:space="preserve">A. </w:t>
            </w:r>
            <w:proofErr w:type="spellStart"/>
            <w:r w:rsidRPr="00F45C5F">
              <w:rPr>
                <w:rFonts w:ascii="Arial" w:hAnsi="Arial" w:cs="Arial"/>
                <w:i/>
                <w:iCs/>
                <w:color w:val="000000"/>
                <w:sz w:val="16"/>
                <w:szCs w:val="16"/>
              </w:rPr>
              <w:t>petiolata</w:t>
            </w:r>
            <w:proofErr w:type="spellEnd"/>
            <w:r w:rsidRPr="00F45C5F">
              <w:rPr>
                <w:rFonts w:ascii="Arial" w:hAnsi="Arial" w:cs="Arial"/>
                <w:i/>
                <w:iCs/>
                <w:color w:val="000000"/>
                <w:sz w:val="16"/>
                <w:szCs w:val="16"/>
              </w:rPr>
              <w:t xml:space="preserve"> </w:t>
            </w:r>
            <w:r w:rsidRPr="00F45C5F">
              <w:rPr>
                <w:rFonts w:ascii="Arial" w:hAnsi="Arial" w:cs="Arial"/>
                <w:color w:val="000000"/>
                <w:sz w:val="16"/>
                <w:szCs w:val="16"/>
              </w:rPr>
              <w:t xml:space="preserve">leaf litter reduced stored carbon (inulin) in </w:t>
            </w:r>
            <w:r w:rsidRPr="00F45C5F">
              <w:rPr>
                <w:rFonts w:ascii="Arial" w:hAnsi="Arial" w:cs="Arial"/>
                <w:i/>
                <w:iCs/>
                <w:color w:val="000000"/>
                <w:sz w:val="16"/>
                <w:szCs w:val="16"/>
              </w:rPr>
              <w:t>Maianthemum</w:t>
            </w:r>
          </w:p>
        </w:tc>
        <w:sdt>
          <w:sdtPr>
            <w:rPr>
              <w:rFonts w:ascii="Arial" w:hAnsi="Arial" w:cs="Arial"/>
              <w:color w:val="000000"/>
              <w:sz w:val="16"/>
              <w:szCs w:val="16"/>
            </w:rPr>
            <w:tag w:val="MENDELEY_CITATION_v3_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"/>
            <w:id w:val="1391618514"/>
            <w:placeholder>
              <w:docPart w:val="3D37A4F5C6154748B784A8E9741ED60C"/>
            </w:placeholder>
          </w:sdtPr>
          <w:sdtContent>
            <w:tc>
              <w:tcPr>
                <w:tcW w:w="2145" w:type="dxa"/>
                <w:tcBorders>
                  <w:top w:val="single" w:sz="18" w:space="0" w:color="auto"/>
                  <w:right w:val="single" w:sz="12" w:space="0" w:color="auto"/>
                </w:tcBorders>
                <w:vAlign w:val="center"/>
              </w:tcPr>
              <w:p w14:paraId="3B37FDBB" w14:textId="6DF7FA9C" w:rsidR="006E4FDA" w:rsidRPr="00F45C5F" w:rsidRDefault="00B00280" w:rsidP="00AA0561">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B00280">
                  <w:rPr>
                    <w:rFonts w:ascii="Arial" w:hAnsi="Arial" w:cs="Arial"/>
                    <w:color w:val="000000"/>
                    <w:sz w:val="16"/>
                  </w:rPr>
                  <w:t>(Hale et al., 2016)</w:t>
                </w:r>
              </w:p>
            </w:tc>
          </w:sdtContent>
        </w:sdt>
      </w:tr>
      <w:tr w:rsidR="006E4FDA" w:rsidRPr="00AA0561" w14:paraId="2FB197A9" w14:textId="77777777" w:rsidTr="00AA05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9" w:type="dxa"/>
            <w:vMerge/>
            <w:tcBorders>
              <w:left w:val="single" w:sz="12" w:space="0" w:color="auto"/>
            </w:tcBorders>
          </w:tcPr>
          <w:p w14:paraId="5347EC14" w14:textId="468C88D0" w:rsidR="006E4FDA" w:rsidRPr="00F45C5F" w:rsidRDefault="006E4FDA" w:rsidP="00AA0561">
            <w:pPr>
              <w:rPr>
                <w:rFonts w:ascii="Arial" w:hAnsi="Arial" w:cs="Arial"/>
                <w:color w:val="000000"/>
                <w:sz w:val="16"/>
                <w:szCs w:val="16"/>
              </w:rPr>
            </w:pPr>
          </w:p>
        </w:tc>
        <w:tc>
          <w:tcPr>
            <w:tcW w:w="2490" w:type="dxa"/>
            <w:vAlign w:val="center"/>
          </w:tcPr>
          <w:p w14:paraId="1EA04ADA" w14:textId="3408DE61" w:rsidR="006E4FDA" w:rsidRPr="00F45C5F" w:rsidRDefault="006E4FDA" w:rsidP="00AA0561">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16"/>
                <w:szCs w:val="16"/>
              </w:rPr>
            </w:pPr>
            <w:r w:rsidRPr="00F45C5F">
              <w:rPr>
                <w:rFonts w:ascii="Arial" w:hAnsi="Arial" w:cs="Arial"/>
                <w:color w:val="000000"/>
                <w:sz w:val="16"/>
                <w:szCs w:val="16"/>
              </w:rPr>
              <w:t>Soil respiration (microbial activity)</w:t>
            </w:r>
          </w:p>
        </w:tc>
        <w:tc>
          <w:tcPr>
            <w:tcW w:w="1162" w:type="dxa"/>
            <w:shd w:val="clear" w:color="auto" w:fill="F4B083" w:themeFill="accent2" w:themeFillTint="99"/>
            <w:vAlign w:val="center"/>
          </w:tcPr>
          <w:p w14:paraId="06643DFA" w14:textId="7BF6AD1C" w:rsidR="006E4FDA" w:rsidRPr="00F45C5F" w:rsidRDefault="006E4FDA" w:rsidP="00AA0561">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sz w:val="16"/>
                <w:szCs w:val="16"/>
              </w:rPr>
            </w:pPr>
            <w:r w:rsidRPr="00F45C5F">
              <w:rPr>
                <w:rFonts w:ascii="Arial" w:hAnsi="Arial" w:cs="Arial"/>
                <w:b/>
                <w:bCs/>
                <w:color w:val="000000"/>
                <w:sz w:val="16"/>
                <w:szCs w:val="16"/>
              </w:rPr>
              <w:t>-</w:t>
            </w:r>
          </w:p>
        </w:tc>
        <w:tc>
          <w:tcPr>
            <w:tcW w:w="2074" w:type="dxa"/>
            <w:vAlign w:val="center"/>
          </w:tcPr>
          <w:p w14:paraId="4EAA5CD0" w14:textId="0F7A9CE6" w:rsidR="006E4FDA" w:rsidRPr="00F45C5F" w:rsidRDefault="006E4FDA" w:rsidP="00AA0561">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F45C5F">
              <w:rPr>
                <w:rFonts w:ascii="Arial" w:hAnsi="Arial" w:cs="Arial"/>
                <w:i/>
                <w:iCs/>
                <w:color w:val="000000"/>
                <w:sz w:val="16"/>
                <w:szCs w:val="16"/>
              </w:rPr>
              <w:t xml:space="preserve">A. </w:t>
            </w:r>
            <w:proofErr w:type="spellStart"/>
            <w:r w:rsidRPr="00F45C5F">
              <w:rPr>
                <w:rFonts w:ascii="Arial" w:hAnsi="Arial" w:cs="Arial"/>
                <w:i/>
                <w:iCs/>
                <w:color w:val="000000"/>
                <w:sz w:val="16"/>
                <w:szCs w:val="16"/>
              </w:rPr>
              <w:t>petiolata</w:t>
            </w:r>
            <w:proofErr w:type="spellEnd"/>
            <w:r w:rsidRPr="00F45C5F">
              <w:rPr>
                <w:rFonts w:ascii="Arial" w:hAnsi="Arial" w:cs="Arial"/>
                <w:i/>
                <w:iCs/>
                <w:color w:val="000000"/>
                <w:sz w:val="16"/>
                <w:szCs w:val="16"/>
              </w:rPr>
              <w:t xml:space="preserve"> </w:t>
            </w:r>
            <w:r w:rsidRPr="00F45C5F">
              <w:rPr>
                <w:rFonts w:ascii="Arial" w:hAnsi="Arial" w:cs="Arial"/>
                <w:color w:val="000000"/>
                <w:sz w:val="16"/>
                <w:szCs w:val="16"/>
              </w:rPr>
              <w:t>tissue slowed soil respiration</w:t>
            </w:r>
          </w:p>
        </w:tc>
        <w:sdt>
          <w:sdtPr>
            <w:rPr>
              <w:rFonts w:ascii="Arial" w:hAnsi="Arial" w:cs="Arial"/>
              <w:color w:val="000000"/>
              <w:sz w:val="16"/>
              <w:szCs w:val="16"/>
            </w:rPr>
            <w:tag w:val="MENDELEY_CITATION_v3_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"/>
            <w:id w:val="-788210004"/>
            <w:placeholder>
              <w:docPart w:val="3D37A4F5C6154748B784A8E9741ED60C"/>
            </w:placeholder>
          </w:sdtPr>
          <w:sdtContent>
            <w:tc>
              <w:tcPr>
                <w:tcW w:w="2145" w:type="dxa"/>
                <w:tcBorders>
                  <w:right w:val="single" w:sz="12" w:space="0" w:color="auto"/>
                </w:tcBorders>
                <w:vAlign w:val="center"/>
              </w:tcPr>
              <w:p w14:paraId="78B76BDB" w14:textId="57820B8E" w:rsidR="006E4FDA" w:rsidRPr="00F45C5F" w:rsidRDefault="00B00280" w:rsidP="00AA0561">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B00280">
                  <w:rPr>
                    <w:rFonts w:ascii="Arial" w:hAnsi="Arial" w:cs="Arial"/>
                    <w:color w:val="000000"/>
                    <w:sz w:val="16"/>
                  </w:rPr>
                  <w:t>(Hale et al., 2011)</w:t>
                </w:r>
              </w:p>
            </w:tc>
          </w:sdtContent>
        </w:sdt>
      </w:tr>
      <w:tr w:rsidR="006E4FDA" w:rsidRPr="00AA0561" w14:paraId="2B094AE6" w14:textId="77777777" w:rsidTr="00AA0561">
        <w:tc>
          <w:tcPr>
            <w:cnfStyle w:val="001000000000" w:firstRow="0" w:lastRow="0" w:firstColumn="1" w:lastColumn="0" w:oddVBand="0" w:evenVBand="0" w:oddHBand="0" w:evenHBand="0" w:firstRowFirstColumn="0" w:firstRowLastColumn="0" w:lastRowFirstColumn="0" w:lastRowLastColumn="0"/>
            <w:tcW w:w="1459" w:type="dxa"/>
            <w:vMerge/>
            <w:tcBorders>
              <w:left w:val="single" w:sz="12" w:space="0" w:color="auto"/>
            </w:tcBorders>
          </w:tcPr>
          <w:p w14:paraId="38FB96A9" w14:textId="74A4E736" w:rsidR="006E4FDA" w:rsidRPr="00F45C5F" w:rsidRDefault="006E4FDA" w:rsidP="00AA0561">
            <w:pPr>
              <w:rPr>
                <w:rFonts w:ascii="Arial" w:hAnsi="Arial" w:cs="Arial"/>
                <w:color w:val="000000"/>
                <w:sz w:val="16"/>
                <w:szCs w:val="16"/>
              </w:rPr>
            </w:pPr>
          </w:p>
        </w:tc>
        <w:tc>
          <w:tcPr>
            <w:tcW w:w="2490" w:type="dxa"/>
          </w:tcPr>
          <w:p w14:paraId="26CFABAF" w14:textId="5B962166" w:rsidR="006E4FDA" w:rsidRPr="00F45C5F" w:rsidRDefault="006E4FDA" w:rsidP="00AA0561">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sz w:val="16"/>
                <w:szCs w:val="16"/>
              </w:rPr>
            </w:pPr>
            <w:r w:rsidRPr="00F45C5F">
              <w:rPr>
                <w:rFonts w:ascii="Arial" w:hAnsi="Arial" w:cs="Arial"/>
                <w:color w:val="000000"/>
                <w:sz w:val="16"/>
                <w:szCs w:val="16"/>
              </w:rPr>
              <w:t xml:space="preserve">Net photosynthesis in </w:t>
            </w:r>
            <w:r w:rsidRPr="00F45C5F">
              <w:rPr>
                <w:rFonts w:ascii="Arial" w:hAnsi="Arial" w:cs="Arial"/>
                <w:i/>
                <w:iCs/>
                <w:color w:val="000000"/>
                <w:sz w:val="16"/>
                <w:szCs w:val="16"/>
              </w:rPr>
              <w:t>Maianthemum</w:t>
            </w:r>
          </w:p>
        </w:tc>
        <w:tc>
          <w:tcPr>
            <w:tcW w:w="1162" w:type="dxa"/>
            <w:shd w:val="clear" w:color="auto" w:fill="F4B083" w:themeFill="accent2" w:themeFillTint="99"/>
            <w:vAlign w:val="center"/>
          </w:tcPr>
          <w:p w14:paraId="07FA2DB2" w14:textId="0D6A9B22" w:rsidR="006E4FDA" w:rsidRPr="00F45C5F" w:rsidRDefault="006E4FDA" w:rsidP="00AA0561">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16"/>
                <w:szCs w:val="16"/>
              </w:rPr>
            </w:pPr>
            <w:r w:rsidRPr="00F45C5F">
              <w:rPr>
                <w:rFonts w:ascii="Arial" w:hAnsi="Arial" w:cs="Arial"/>
                <w:b/>
                <w:bCs/>
                <w:color w:val="000000"/>
                <w:sz w:val="16"/>
                <w:szCs w:val="16"/>
              </w:rPr>
              <w:t>-</w:t>
            </w:r>
          </w:p>
        </w:tc>
        <w:tc>
          <w:tcPr>
            <w:tcW w:w="2074" w:type="dxa"/>
            <w:vAlign w:val="center"/>
          </w:tcPr>
          <w:p w14:paraId="23B7C654" w14:textId="1AF65FD8" w:rsidR="006E4FDA" w:rsidRPr="00F45C5F" w:rsidRDefault="006E4FDA" w:rsidP="00AA0561">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16"/>
                <w:szCs w:val="16"/>
              </w:rPr>
            </w:pPr>
            <w:r w:rsidRPr="00F45C5F">
              <w:rPr>
                <w:rFonts w:ascii="Arial" w:hAnsi="Arial" w:cs="Arial"/>
                <w:i/>
                <w:iCs/>
                <w:color w:val="000000"/>
                <w:sz w:val="16"/>
                <w:szCs w:val="16"/>
              </w:rPr>
              <w:t xml:space="preserve">A. </w:t>
            </w:r>
            <w:proofErr w:type="spellStart"/>
            <w:r w:rsidRPr="00F45C5F">
              <w:rPr>
                <w:rFonts w:ascii="Arial" w:hAnsi="Arial" w:cs="Arial"/>
                <w:i/>
                <w:iCs/>
                <w:color w:val="000000"/>
                <w:sz w:val="16"/>
                <w:szCs w:val="16"/>
              </w:rPr>
              <w:t>petiolata</w:t>
            </w:r>
            <w:proofErr w:type="spellEnd"/>
            <w:r w:rsidRPr="00F45C5F">
              <w:rPr>
                <w:rFonts w:ascii="Arial" w:hAnsi="Arial" w:cs="Arial"/>
                <w:color w:val="000000"/>
                <w:sz w:val="16"/>
                <w:szCs w:val="16"/>
              </w:rPr>
              <w:t xml:space="preserve"> decreases net photosynthesis rates</w:t>
            </w:r>
          </w:p>
        </w:tc>
        <w:sdt>
          <w:sdtPr>
            <w:rPr>
              <w:rFonts w:ascii="Arial" w:hAnsi="Arial" w:cs="Arial"/>
              <w:color w:val="000000"/>
              <w:sz w:val="16"/>
              <w:szCs w:val="16"/>
            </w:rPr>
            <w:tag w:val="MENDELEY_CITATION_v3_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"/>
            <w:id w:val="-2028408912"/>
            <w:placeholder>
              <w:docPart w:val="D922356AA088EE4E9570E67648C3DD7D"/>
            </w:placeholder>
          </w:sdtPr>
          <w:sdtContent>
            <w:tc>
              <w:tcPr>
                <w:tcW w:w="2145" w:type="dxa"/>
                <w:tcBorders>
                  <w:right w:val="single" w:sz="12" w:space="0" w:color="auto"/>
                </w:tcBorders>
                <w:vAlign w:val="center"/>
              </w:tcPr>
              <w:p w14:paraId="5C4054FD" w14:textId="2FAC0CC6" w:rsidR="006E4FDA" w:rsidRPr="00F45C5F" w:rsidRDefault="00B00280" w:rsidP="00AA0561">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16"/>
                    <w:szCs w:val="16"/>
                  </w:rPr>
                </w:pPr>
                <w:r w:rsidRPr="00B00280">
                  <w:rPr>
                    <w:rFonts w:ascii="Arial" w:hAnsi="Arial" w:cs="Arial"/>
                    <w:color w:val="000000"/>
                    <w:sz w:val="16"/>
                  </w:rPr>
                  <w:t>(Brouwer et al., 2015; Hale et al., 2011)</w:t>
                </w:r>
              </w:p>
            </w:tc>
          </w:sdtContent>
        </w:sdt>
      </w:tr>
      <w:tr w:rsidR="006E4FDA" w:rsidRPr="00AA0561" w14:paraId="570AF8FE" w14:textId="77777777" w:rsidTr="00406B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9" w:type="dxa"/>
            <w:vMerge/>
            <w:tcBorders>
              <w:left w:val="single" w:sz="12" w:space="0" w:color="auto"/>
            </w:tcBorders>
          </w:tcPr>
          <w:p w14:paraId="2F69AF01" w14:textId="36E1411A" w:rsidR="006E4FDA" w:rsidRPr="00F45C5F" w:rsidRDefault="006E4FDA" w:rsidP="00AA0561">
            <w:pPr>
              <w:rPr>
                <w:rFonts w:ascii="Arial" w:hAnsi="Arial" w:cs="Arial"/>
                <w:color w:val="000000"/>
                <w:sz w:val="16"/>
                <w:szCs w:val="16"/>
              </w:rPr>
            </w:pPr>
          </w:p>
        </w:tc>
        <w:tc>
          <w:tcPr>
            <w:tcW w:w="2490" w:type="dxa"/>
          </w:tcPr>
          <w:p w14:paraId="046B778F" w14:textId="5147784B" w:rsidR="006E4FDA" w:rsidRPr="00F45C5F" w:rsidRDefault="006E4FDA" w:rsidP="00AA0561">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sz w:val="16"/>
                <w:szCs w:val="16"/>
              </w:rPr>
            </w:pPr>
            <w:r w:rsidRPr="00F45C5F">
              <w:rPr>
                <w:rFonts w:ascii="Arial" w:hAnsi="Arial" w:cs="Arial"/>
                <w:color w:val="000000"/>
                <w:sz w:val="16"/>
                <w:szCs w:val="16"/>
              </w:rPr>
              <w:t xml:space="preserve">Stomatal conductance in </w:t>
            </w:r>
            <w:r w:rsidRPr="00F45C5F">
              <w:rPr>
                <w:rFonts w:ascii="Arial" w:hAnsi="Arial" w:cs="Arial"/>
                <w:i/>
                <w:iCs/>
                <w:color w:val="000000"/>
                <w:sz w:val="16"/>
                <w:szCs w:val="16"/>
              </w:rPr>
              <w:t>Maianthemum</w:t>
            </w:r>
          </w:p>
        </w:tc>
        <w:tc>
          <w:tcPr>
            <w:tcW w:w="1162" w:type="dxa"/>
            <w:shd w:val="clear" w:color="auto" w:fill="F4B083" w:themeFill="accent2" w:themeFillTint="99"/>
            <w:vAlign w:val="center"/>
          </w:tcPr>
          <w:p w14:paraId="29D65349" w14:textId="4DCE0EEA" w:rsidR="006E4FDA" w:rsidRPr="00F45C5F" w:rsidRDefault="006E4FDA" w:rsidP="00AA0561">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16"/>
                <w:szCs w:val="16"/>
              </w:rPr>
            </w:pPr>
            <w:r w:rsidRPr="00F45C5F">
              <w:rPr>
                <w:rFonts w:ascii="Arial" w:hAnsi="Arial" w:cs="Arial"/>
                <w:b/>
                <w:bCs/>
                <w:color w:val="000000"/>
                <w:sz w:val="16"/>
                <w:szCs w:val="16"/>
              </w:rPr>
              <w:t>-</w:t>
            </w:r>
          </w:p>
        </w:tc>
        <w:tc>
          <w:tcPr>
            <w:tcW w:w="2074" w:type="dxa"/>
            <w:vAlign w:val="center"/>
          </w:tcPr>
          <w:p w14:paraId="1E45E30D" w14:textId="0F75A2C6" w:rsidR="006E4FDA" w:rsidRPr="00F45C5F" w:rsidRDefault="006E4FDA" w:rsidP="00AA0561">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16"/>
                <w:szCs w:val="16"/>
              </w:rPr>
            </w:pPr>
            <w:r w:rsidRPr="00F45C5F">
              <w:rPr>
                <w:rFonts w:ascii="Arial" w:hAnsi="Arial" w:cs="Arial"/>
                <w:i/>
                <w:iCs/>
                <w:color w:val="000000"/>
                <w:sz w:val="16"/>
                <w:szCs w:val="16"/>
              </w:rPr>
              <w:t xml:space="preserve">A. </w:t>
            </w:r>
            <w:proofErr w:type="spellStart"/>
            <w:r w:rsidRPr="00F45C5F">
              <w:rPr>
                <w:rFonts w:ascii="Arial" w:hAnsi="Arial" w:cs="Arial"/>
                <w:i/>
                <w:iCs/>
                <w:color w:val="000000"/>
                <w:sz w:val="16"/>
                <w:szCs w:val="16"/>
              </w:rPr>
              <w:t>petiolata</w:t>
            </w:r>
            <w:proofErr w:type="spellEnd"/>
            <w:r w:rsidRPr="00F45C5F">
              <w:rPr>
                <w:rFonts w:ascii="Arial" w:hAnsi="Arial" w:cs="Arial"/>
                <w:color w:val="000000"/>
                <w:sz w:val="16"/>
                <w:szCs w:val="16"/>
              </w:rPr>
              <w:t xml:space="preserve"> decreases stomatal conductance</w:t>
            </w:r>
          </w:p>
        </w:tc>
        <w:sdt>
          <w:sdtPr>
            <w:rPr>
              <w:rFonts w:ascii="Arial" w:hAnsi="Arial" w:cs="Arial"/>
              <w:color w:val="000000"/>
              <w:sz w:val="16"/>
              <w:szCs w:val="16"/>
            </w:rPr>
            <w:tag w:val="MENDELEY_CITATION_v3_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"/>
            <w:id w:val="-780648600"/>
            <w:placeholder>
              <w:docPart w:val="D922356AA088EE4E9570E67648C3DD7D"/>
            </w:placeholder>
          </w:sdtPr>
          <w:sdtContent>
            <w:tc>
              <w:tcPr>
                <w:tcW w:w="2145" w:type="dxa"/>
                <w:tcBorders>
                  <w:right w:val="single" w:sz="12" w:space="0" w:color="auto"/>
                </w:tcBorders>
                <w:vAlign w:val="center"/>
              </w:tcPr>
              <w:p w14:paraId="7A2420CB" w14:textId="2C39268B" w:rsidR="006E4FDA" w:rsidRPr="00F45C5F" w:rsidRDefault="00B00280" w:rsidP="00AA0561">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16"/>
                    <w:szCs w:val="16"/>
                  </w:rPr>
                </w:pPr>
                <w:r w:rsidRPr="00B00280">
                  <w:rPr>
                    <w:rFonts w:ascii="Arial" w:hAnsi="Arial" w:cs="Arial"/>
                    <w:color w:val="000000"/>
                    <w:sz w:val="16"/>
                  </w:rPr>
                  <w:t>(Brouwer et al., 2015; Hale et al., 2011)</w:t>
                </w:r>
              </w:p>
            </w:tc>
          </w:sdtContent>
        </w:sdt>
      </w:tr>
      <w:tr w:rsidR="006E4FDA" w:rsidRPr="00AA0561" w14:paraId="55167842" w14:textId="77777777" w:rsidTr="006E4FDA">
        <w:tc>
          <w:tcPr>
            <w:cnfStyle w:val="001000000000" w:firstRow="0" w:lastRow="0" w:firstColumn="1" w:lastColumn="0" w:oddVBand="0" w:evenVBand="0" w:oddHBand="0" w:evenHBand="0" w:firstRowFirstColumn="0" w:firstRowLastColumn="0" w:lastRowFirstColumn="0" w:lastRowLastColumn="0"/>
            <w:tcW w:w="1459" w:type="dxa"/>
            <w:vMerge/>
            <w:tcBorders>
              <w:left w:val="single" w:sz="12" w:space="0" w:color="auto"/>
            </w:tcBorders>
          </w:tcPr>
          <w:p w14:paraId="0E02979B" w14:textId="77777777" w:rsidR="006E4FDA" w:rsidRPr="00F45C5F" w:rsidRDefault="006E4FDA" w:rsidP="00AA0561">
            <w:pPr>
              <w:rPr>
                <w:rFonts w:ascii="Arial" w:hAnsi="Arial" w:cs="Arial"/>
                <w:color w:val="000000"/>
                <w:sz w:val="16"/>
                <w:szCs w:val="16"/>
              </w:rPr>
            </w:pPr>
          </w:p>
        </w:tc>
        <w:tc>
          <w:tcPr>
            <w:tcW w:w="2490" w:type="dxa"/>
          </w:tcPr>
          <w:p w14:paraId="147EDBF8" w14:textId="185A1DBF" w:rsidR="006E4FDA" w:rsidRPr="00406B1D" w:rsidRDefault="006E4FDA" w:rsidP="00AA0561">
            <w:pPr>
              <w:cnfStyle w:val="000000000000" w:firstRow="0" w:lastRow="0" w:firstColumn="0" w:lastColumn="0" w:oddVBand="0" w:evenVBand="0" w:oddHBand="0" w:evenHBand="0" w:firstRowFirstColumn="0" w:firstRowLastColumn="0" w:lastRowFirstColumn="0" w:lastRowLastColumn="0"/>
              <w:rPr>
                <w:rFonts w:ascii="Arial" w:hAnsi="Arial" w:cs="Arial"/>
                <w:iCs/>
                <w:color w:val="000000"/>
                <w:sz w:val="16"/>
                <w:szCs w:val="16"/>
              </w:rPr>
            </w:pPr>
            <w:ins w:id="150" w:author="Perkowski, Evan A" w:date="2025-07-18T09:53:00Z" w16du:dateUtc="2025-07-18T14:53:00Z">
              <w:r>
                <w:rPr>
                  <w:rFonts w:ascii="Arial" w:hAnsi="Arial" w:cs="Arial"/>
                  <w:color w:val="000000"/>
                  <w:sz w:val="16"/>
                  <w:szCs w:val="16"/>
                </w:rPr>
                <w:t>Photosynthetic capacity (</w:t>
              </w:r>
              <w:proofErr w:type="spellStart"/>
              <w:r>
                <w:rPr>
                  <w:rFonts w:ascii="Arial" w:hAnsi="Arial" w:cs="Arial"/>
                  <w:i/>
                  <w:iCs/>
                  <w:color w:val="000000"/>
                  <w:sz w:val="16"/>
                  <w:szCs w:val="16"/>
                </w:rPr>
                <w:t>V</w:t>
              </w:r>
              <w:r>
                <w:rPr>
                  <w:rFonts w:ascii="Arial" w:hAnsi="Arial" w:cs="Arial"/>
                  <w:color w:val="000000"/>
                  <w:sz w:val="16"/>
                  <w:szCs w:val="16"/>
                  <w:vertAlign w:val="subscript"/>
                </w:rPr>
                <w:t>cmax</w:t>
              </w:r>
              <w:proofErr w:type="spellEnd"/>
              <w:r>
                <w:rPr>
                  <w:rFonts w:ascii="Arial" w:hAnsi="Arial" w:cs="Arial"/>
                  <w:color w:val="000000"/>
                  <w:sz w:val="16"/>
                  <w:szCs w:val="16"/>
                </w:rPr>
                <w:t xml:space="preserve">, </w:t>
              </w:r>
              <w:proofErr w:type="spellStart"/>
              <w:r>
                <w:rPr>
                  <w:rFonts w:ascii="Arial" w:hAnsi="Arial" w:cs="Arial"/>
                  <w:i/>
                  <w:iCs/>
                  <w:color w:val="000000"/>
                  <w:sz w:val="16"/>
                  <w:szCs w:val="16"/>
                </w:rPr>
                <w:t>J</w:t>
              </w:r>
              <w:r>
                <w:rPr>
                  <w:rFonts w:ascii="Arial" w:hAnsi="Arial" w:cs="Arial"/>
                  <w:iCs/>
                  <w:color w:val="000000"/>
                  <w:sz w:val="16"/>
                  <w:szCs w:val="16"/>
                  <w:vertAlign w:val="subscript"/>
                </w:rPr>
                <w:t>max</w:t>
              </w:r>
              <w:proofErr w:type="spellEnd"/>
              <w:r>
                <w:rPr>
                  <w:rFonts w:ascii="Arial" w:hAnsi="Arial" w:cs="Arial"/>
                  <w:iCs/>
                  <w:color w:val="000000"/>
                  <w:sz w:val="16"/>
                  <w:szCs w:val="16"/>
                </w:rPr>
                <w:t>)</w:t>
              </w:r>
            </w:ins>
          </w:p>
        </w:tc>
        <w:tc>
          <w:tcPr>
            <w:tcW w:w="1162" w:type="dxa"/>
            <w:shd w:val="clear" w:color="auto" w:fill="FFD966" w:themeFill="accent4" w:themeFillTint="99"/>
            <w:vAlign w:val="center"/>
          </w:tcPr>
          <w:p w14:paraId="61C97795" w14:textId="666935EE" w:rsidR="006E4FDA" w:rsidRPr="00F45C5F" w:rsidRDefault="006E4FDA" w:rsidP="00AA0561">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16"/>
                <w:szCs w:val="16"/>
              </w:rPr>
            </w:pPr>
            <w:ins w:id="151" w:author="Perkowski, Evan A" w:date="2025-07-18T09:53:00Z" w16du:dateUtc="2025-07-18T14:53:00Z">
              <w:r>
                <w:rPr>
                  <w:rFonts w:ascii="Arial" w:hAnsi="Arial" w:cs="Arial"/>
                  <w:b/>
                  <w:bCs/>
                  <w:color w:val="000000"/>
                  <w:sz w:val="16"/>
                  <w:szCs w:val="16"/>
                </w:rPr>
                <w:t>?</w:t>
              </w:r>
            </w:ins>
          </w:p>
        </w:tc>
        <w:tc>
          <w:tcPr>
            <w:tcW w:w="2074" w:type="dxa"/>
            <w:vAlign w:val="center"/>
          </w:tcPr>
          <w:p w14:paraId="08FD7BB4" w14:textId="5FF73F72" w:rsidR="006E4FDA" w:rsidRPr="00406B1D" w:rsidRDefault="006E4FDA" w:rsidP="00AA0561">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16"/>
                <w:szCs w:val="16"/>
              </w:rPr>
            </w:pPr>
            <w:ins w:id="152" w:author="Perkowski, Evan A" w:date="2025-07-18T09:54:00Z" w16du:dateUtc="2025-07-18T14:54:00Z">
              <w:r>
                <w:rPr>
                  <w:rFonts w:ascii="Arial" w:hAnsi="Arial" w:cs="Arial"/>
                  <w:color w:val="000000"/>
                  <w:sz w:val="16"/>
                  <w:szCs w:val="16"/>
                </w:rPr>
                <w:t>No evidence prior to this study</w:t>
              </w:r>
            </w:ins>
          </w:p>
        </w:tc>
        <w:tc>
          <w:tcPr>
            <w:tcW w:w="2145" w:type="dxa"/>
            <w:tcBorders>
              <w:right w:val="single" w:sz="12" w:space="0" w:color="auto"/>
            </w:tcBorders>
            <w:vAlign w:val="center"/>
          </w:tcPr>
          <w:p w14:paraId="7F7F636E" w14:textId="7FAC4A6C" w:rsidR="006E4FDA" w:rsidRDefault="006E4FDA" w:rsidP="00AA0561">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16"/>
                <w:szCs w:val="16"/>
              </w:rPr>
            </w:pPr>
            <w:ins w:id="153" w:author="Perkowski, Evan A" w:date="2025-07-18T09:54:00Z" w16du:dateUtc="2025-07-18T14:54:00Z">
              <w:r>
                <w:rPr>
                  <w:rFonts w:ascii="Arial" w:hAnsi="Arial" w:cs="Arial"/>
                  <w:color w:val="000000"/>
                  <w:sz w:val="16"/>
                  <w:szCs w:val="16"/>
                </w:rPr>
                <w:t>This study</w:t>
              </w:r>
            </w:ins>
          </w:p>
        </w:tc>
      </w:tr>
      <w:tr w:rsidR="006E4FDA" w:rsidRPr="00AA0561" w14:paraId="3F7AB45D" w14:textId="77777777" w:rsidTr="006E4F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9" w:type="dxa"/>
            <w:vMerge/>
            <w:tcBorders>
              <w:left w:val="single" w:sz="12" w:space="0" w:color="auto"/>
              <w:bottom w:val="single" w:sz="12" w:space="0" w:color="auto"/>
            </w:tcBorders>
          </w:tcPr>
          <w:p w14:paraId="7902FD8B" w14:textId="77777777" w:rsidR="006E4FDA" w:rsidRPr="00F45C5F" w:rsidRDefault="006E4FDA" w:rsidP="00AA0561">
            <w:pPr>
              <w:rPr>
                <w:rFonts w:ascii="Arial" w:hAnsi="Arial" w:cs="Arial"/>
                <w:color w:val="000000"/>
                <w:sz w:val="16"/>
                <w:szCs w:val="16"/>
              </w:rPr>
            </w:pPr>
          </w:p>
        </w:tc>
        <w:tc>
          <w:tcPr>
            <w:tcW w:w="2490" w:type="dxa"/>
            <w:tcBorders>
              <w:bottom w:val="single" w:sz="12" w:space="0" w:color="auto"/>
            </w:tcBorders>
          </w:tcPr>
          <w:p w14:paraId="02C5A68D" w14:textId="4BAE6E37" w:rsidR="006E4FDA" w:rsidRDefault="006E4FDA" w:rsidP="00AA0561">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16"/>
                <w:szCs w:val="16"/>
              </w:rPr>
            </w:pPr>
            <w:ins w:id="154" w:author="Perkowski, Evan A" w:date="2025-08-28T11:48:00Z" w16du:dateUtc="2025-08-28T02:48:00Z">
              <w:r>
                <w:rPr>
                  <w:rFonts w:ascii="Arial" w:hAnsi="Arial" w:cs="Arial"/>
                  <w:color w:val="000000"/>
                  <w:sz w:val="16"/>
                  <w:szCs w:val="16"/>
                </w:rPr>
                <w:t>Temporal</w:t>
              </w:r>
            </w:ins>
            <w:ins w:id="155" w:author="Perkowski, Evan A" w:date="2025-08-28T11:50:00Z" w16du:dateUtc="2025-08-28T02:50:00Z">
              <w:r>
                <w:rPr>
                  <w:rFonts w:ascii="Arial" w:hAnsi="Arial" w:cs="Arial"/>
                  <w:color w:val="000000"/>
                  <w:sz w:val="16"/>
                  <w:szCs w:val="16"/>
                </w:rPr>
                <w:t xml:space="preserve"> variation across growing season</w:t>
              </w:r>
            </w:ins>
          </w:p>
        </w:tc>
        <w:tc>
          <w:tcPr>
            <w:tcW w:w="1162" w:type="dxa"/>
            <w:tcBorders>
              <w:bottom w:val="single" w:sz="12" w:space="0" w:color="auto"/>
            </w:tcBorders>
            <w:shd w:val="clear" w:color="auto" w:fill="FFD966" w:themeFill="accent4" w:themeFillTint="99"/>
            <w:vAlign w:val="center"/>
          </w:tcPr>
          <w:p w14:paraId="73932C96" w14:textId="7E217B71" w:rsidR="006E4FDA" w:rsidRDefault="006E4FDA" w:rsidP="00AA0561">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16"/>
                <w:szCs w:val="16"/>
              </w:rPr>
            </w:pPr>
            <w:ins w:id="156" w:author="Perkowski, Evan A" w:date="2025-08-28T11:49:00Z" w16du:dateUtc="2025-08-28T02:49:00Z">
              <w:r>
                <w:rPr>
                  <w:rFonts w:ascii="Arial" w:hAnsi="Arial" w:cs="Arial"/>
                  <w:b/>
                  <w:bCs/>
                  <w:color w:val="000000"/>
                  <w:sz w:val="16"/>
                  <w:szCs w:val="16"/>
                </w:rPr>
                <w:t>?</w:t>
              </w:r>
            </w:ins>
          </w:p>
        </w:tc>
        <w:tc>
          <w:tcPr>
            <w:tcW w:w="2074" w:type="dxa"/>
            <w:tcBorders>
              <w:bottom w:val="single" w:sz="12" w:space="0" w:color="auto"/>
            </w:tcBorders>
            <w:vAlign w:val="center"/>
          </w:tcPr>
          <w:p w14:paraId="70226DA1" w14:textId="0F04FBCD" w:rsidR="006E4FDA" w:rsidRDefault="006E4FDA" w:rsidP="00AA0561">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16"/>
                <w:szCs w:val="16"/>
              </w:rPr>
            </w:pPr>
            <w:ins w:id="157" w:author="Perkowski, Evan A" w:date="2025-08-28T11:49:00Z" w16du:dateUtc="2025-08-28T02:49:00Z">
              <w:r>
                <w:rPr>
                  <w:rFonts w:ascii="Arial" w:hAnsi="Arial" w:cs="Arial"/>
                  <w:color w:val="000000"/>
                  <w:sz w:val="16"/>
                  <w:szCs w:val="16"/>
                </w:rPr>
                <w:t>No evidence prior to this study</w:t>
              </w:r>
            </w:ins>
          </w:p>
        </w:tc>
        <w:tc>
          <w:tcPr>
            <w:tcW w:w="2145" w:type="dxa"/>
            <w:tcBorders>
              <w:bottom w:val="single" w:sz="12" w:space="0" w:color="auto"/>
              <w:right w:val="single" w:sz="12" w:space="0" w:color="auto"/>
            </w:tcBorders>
            <w:vAlign w:val="center"/>
          </w:tcPr>
          <w:p w14:paraId="73D4A2E9" w14:textId="7D1C4F0F" w:rsidR="006E4FDA" w:rsidRDefault="006E4FDA" w:rsidP="00AA0561">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16"/>
                <w:szCs w:val="16"/>
              </w:rPr>
            </w:pPr>
            <w:ins w:id="158" w:author="Perkowski, Evan A" w:date="2025-08-28T11:49:00Z" w16du:dateUtc="2025-08-28T02:49:00Z">
              <w:r>
                <w:rPr>
                  <w:rFonts w:ascii="Arial" w:hAnsi="Arial" w:cs="Arial"/>
                  <w:color w:val="000000"/>
                  <w:sz w:val="16"/>
                  <w:szCs w:val="16"/>
                </w:rPr>
                <w:t>This study</w:t>
              </w:r>
            </w:ins>
          </w:p>
        </w:tc>
      </w:tr>
    </w:tbl>
    <w:p w14:paraId="56122450" w14:textId="77777777" w:rsidR="00E9410C" w:rsidRDefault="00E9410C" w:rsidP="00964238">
      <w:pPr>
        <w:spacing w:line="360" w:lineRule="auto"/>
        <w:rPr>
          <w:i/>
        </w:rPr>
        <w:sectPr w:rsidR="00E9410C" w:rsidSect="003D79B8">
          <w:pgSz w:w="12240" w:h="15840"/>
          <w:pgMar w:top="1440" w:right="1440" w:bottom="1440" w:left="1440" w:header="720" w:footer="720" w:gutter="0"/>
          <w:lnNumType w:countBy="1" w:restart="continuous"/>
          <w:pgNumType w:start="1"/>
          <w:cols w:space="720"/>
          <w:docGrid w:linePitch="326"/>
        </w:sectPr>
      </w:pPr>
    </w:p>
    <w:p w14:paraId="05E6109F" w14:textId="77777777" w:rsidR="006E4FDA" w:rsidRPr="007B5941" w:rsidRDefault="006E4FDA" w:rsidP="006E4FDA">
      <w:pPr>
        <w:spacing w:line="360" w:lineRule="auto"/>
        <w:rPr>
          <w:b/>
        </w:rPr>
      </w:pPr>
      <w:r w:rsidRPr="007B5941">
        <w:rPr>
          <w:b/>
        </w:rPr>
        <w:lastRenderedPageBreak/>
        <w:t>M</w:t>
      </w:r>
      <w:r>
        <w:rPr>
          <w:b/>
        </w:rPr>
        <w:t>aterials and M</w:t>
      </w:r>
      <w:r w:rsidRPr="007B5941">
        <w:rPr>
          <w:b/>
        </w:rPr>
        <w:t>ethods</w:t>
      </w:r>
    </w:p>
    <w:p w14:paraId="66186506" w14:textId="77777777" w:rsidR="006E4FDA" w:rsidRPr="007B5941" w:rsidRDefault="006E4FDA" w:rsidP="006E4FDA">
      <w:pPr>
        <w:spacing w:line="360" w:lineRule="auto"/>
      </w:pPr>
      <w:r w:rsidRPr="007B5941">
        <w:rPr>
          <w:i/>
        </w:rPr>
        <w:t>Study site and experimental design</w:t>
      </w:r>
    </w:p>
    <w:p w14:paraId="50E87909" w14:textId="137FB708" w:rsidR="006E4FDA" w:rsidRPr="00C10DAB" w:rsidRDefault="006E4FDA" w:rsidP="006E4FDA">
      <w:pPr>
        <w:spacing w:line="360" w:lineRule="auto"/>
      </w:pPr>
      <w:r w:rsidRPr="007B5941">
        <w:t>This study was conducted at Trillium Trail Nature Reserve in Fox Chapel, P</w:t>
      </w:r>
      <w:ins w:id="159" w:author="Perkowski, Evan A" w:date="2025-07-01T12:51:00Z" w16du:dateUtc="2025-07-01T17:51:00Z">
        <w:r>
          <w:t>ennsylvania, US</w:t>
        </w:r>
      </w:ins>
      <w:r w:rsidRPr="007B5941">
        <w:t>A (40.520 °N, -79.901 °W). The mean annual precipitation of the study area</w:t>
      </w:r>
      <w:r>
        <w:t xml:space="preserve"> is</w:t>
      </w:r>
      <w:r w:rsidRPr="007B5941">
        <w:t xml:space="preserve"> 1006 mm yr</w:t>
      </w:r>
      <w:r w:rsidRPr="007B5941">
        <w:rPr>
          <w:vertAlign w:val="superscript"/>
        </w:rPr>
        <w:t>-</w:t>
      </w:r>
      <w:proofErr w:type="gramStart"/>
      <w:r w:rsidRPr="007B5941">
        <w:rPr>
          <w:vertAlign w:val="superscript"/>
        </w:rPr>
        <w:t>1</w:t>
      </w:r>
      <w:proofErr w:type="gramEnd"/>
      <w:r w:rsidRPr="007B5941">
        <w:t xml:space="preserve"> and the mean annual temperature </w:t>
      </w:r>
      <w:r>
        <w:t>is</w:t>
      </w:r>
      <w:r w:rsidRPr="007B5941">
        <w:t xml:space="preserve"> 11°C (2006-2020 U.S. Climate </w:t>
      </w:r>
      <w:proofErr w:type="spellStart"/>
      <w:r w:rsidRPr="007B5941">
        <w:t>Normals</w:t>
      </w:r>
      <w:proofErr w:type="spellEnd"/>
      <w:r w:rsidRPr="007B5941">
        <w:t xml:space="preserve">; </w:t>
      </w:r>
      <w:sdt>
        <w:sdtPr>
          <w:rPr>
            <w:color w:val="000000"/>
          </w:rPr>
          <w:tag w:val="MENDELEY_CITATION_v3_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"/>
          <w:id w:val="1954293010"/>
          <w:placeholder>
            <w:docPart w:val="D92ECF8E2675144690C8E0376D00D685"/>
          </w:placeholder>
        </w:sdtPr>
        <w:sdtContent>
          <w:r w:rsidR="00B00280" w:rsidRPr="00B00280">
            <w:rPr>
              <w:color w:val="000000"/>
            </w:rPr>
            <w:t>Palecki et al., 2021)</w:t>
          </w:r>
        </w:sdtContent>
      </w:sdt>
      <w:r w:rsidRPr="007B5941">
        <w:t xml:space="preserve">. Wire fences (2.5 m tall) were set up in 2002 at five 14 x 14 m experimental plots to exclude deer while allowing free movement of small mammals and birds. </w:t>
      </w:r>
      <w:proofErr w:type="spellStart"/>
      <w:r w:rsidRPr="007B5941">
        <w:rPr>
          <w:i/>
        </w:rPr>
        <w:t>Alliaria</w:t>
      </w:r>
      <w:proofErr w:type="spellEnd"/>
      <w:r w:rsidRPr="007B5941">
        <w:rPr>
          <w:i/>
        </w:rPr>
        <w:t xml:space="preserve"> </w:t>
      </w:r>
      <w:proofErr w:type="spellStart"/>
      <w:r w:rsidRPr="007B5941">
        <w:rPr>
          <w:i/>
        </w:rPr>
        <w:t>petiolata</w:t>
      </w:r>
      <w:proofErr w:type="spellEnd"/>
      <w:r w:rsidRPr="007B5941">
        <w:t xml:space="preserve"> </w:t>
      </w:r>
      <w:ins w:id="160" w:author="Perkowski, Evan A" w:date="2025-07-01T12:51:00Z" w16du:dateUtc="2025-07-01T17:51:00Z">
        <w:r>
          <w:t>has been</w:t>
        </w:r>
        <w:r w:rsidRPr="007B5941">
          <w:t xml:space="preserve"> </w:t>
        </w:r>
      </w:ins>
      <w:r w:rsidRPr="007B5941">
        <w:t xml:space="preserve">manually weeded at the beginning of each growth season from one half of each experimental plot since 2006, with </w:t>
      </w:r>
      <w:r w:rsidRPr="007B5941">
        <w:rPr>
          <w:i/>
        </w:rPr>
        <w:t xml:space="preserve">A. </w:t>
      </w:r>
      <w:proofErr w:type="spellStart"/>
      <w:r w:rsidRPr="007B5941">
        <w:rPr>
          <w:i/>
        </w:rPr>
        <w:t>petiolata</w:t>
      </w:r>
      <w:proofErr w:type="spellEnd"/>
      <w:r w:rsidRPr="007B5941">
        <w:rPr>
          <w:i/>
        </w:rPr>
        <w:t xml:space="preserve"> </w:t>
      </w:r>
      <w:r w:rsidRPr="007B5941">
        <w:t xml:space="preserve">remaining at natural densities in the other half of each plot. Manual weeding has been an effective strategy for </w:t>
      </w:r>
      <w:r w:rsidRPr="007B5941">
        <w:rPr>
          <w:i/>
        </w:rPr>
        <w:t xml:space="preserve">A. </w:t>
      </w:r>
      <w:proofErr w:type="spellStart"/>
      <w:r w:rsidRPr="007B5941">
        <w:rPr>
          <w:i/>
        </w:rPr>
        <w:t>petiolata</w:t>
      </w:r>
      <w:proofErr w:type="spellEnd"/>
      <w:r w:rsidRPr="007B5941">
        <w:t xml:space="preserve"> removal</w:t>
      </w:r>
      <w:r>
        <w:t xml:space="preserve">, with relative abundance of </w:t>
      </w:r>
      <w:r>
        <w:rPr>
          <w:i/>
          <w:iCs/>
        </w:rPr>
        <w:t xml:space="preserve">A. </w:t>
      </w:r>
      <w:proofErr w:type="spellStart"/>
      <w:r>
        <w:rPr>
          <w:i/>
          <w:iCs/>
        </w:rPr>
        <w:t>petiolata</w:t>
      </w:r>
      <w:proofErr w:type="spellEnd"/>
      <w:r>
        <w:t xml:space="preserve"> averaging 0.08% in years that followed the initial weeding treatment in 2006 </w:t>
      </w:r>
      <w:sdt>
        <w:sdtPr>
          <w:rPr>
            <w:color w:val="000000"/>
          </w:rPr>
          <w:tag w:val="MENDELEY_CITATION_v3_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"/>
          <w:id w:val="736817629"/>
          <w:placeholder>
            <w:docPart w:val="D92ECF8E2675144690C8E0376D00D685"/>
          </w:placeholder>
        </w:sdtPr>
        <w:sdtContent>
          <w:r w:rsidR="00B00280" w:rsidRPr="00B00280">
            <w:rPr>
              <w:color w:val="000000"/>
            </w:rPr>
            <w:t>(Roche et al., 2021)</w:t>
          </w:r>
        </w:sdtContent>
      </w:sdt>
      <w:r w:rsidRPr="007B5941">
        <w:t xml:space="preserve">. This long-term split-plot experiment is located on 25-75% grade slopes. Soils were classified as Gilpin-Upshur-Atkins soils with dominant shale, sandstone, and red clay shale bedrock components. </w:t>
      </w:r>
      <w:proofErr w:type="spellStart"/>
      <w:r w:rsidRPr="007B5941">
        <w:rPr>
          <w:i/>
        </w:rPr>
        <w:t>Alliaria</w:t>
      </w:r>
      <w:proofErr w:type="spellEnd"/>
      <w:r w:rsidRPr="007B5941">
        <w:rPr>
          <w:i/>
        </w:rPr>
        <w:t xml:space="preserve"> </w:t>
      </w:r>
      <w:proofErr w:type="spellStart"/>
      <w:r w:rsidRPr="007B5941">
        <w:rPr>
          <w:i/>
        </w:rPr>
        <w:t>petiolata</w:t>
      </w:r>
      <w:proofErr w:type="spellEnd"/>
      <w:r w:rsidRPr="007B5941">
        <w:rPr>
          <w:i/>
        </w:rPr>
        <w:t xml:space="preserve"> </w:t>
      </w:r>
      <w:r w:rsidRPr="007B5941">
        <w:t xml:space="preserve">treatments were set up parallel to the slope to prevent allelochemical leaching into the weeded side of the plot. Previous work conducted in this experiment has shown that </w:t>
      </w:r>
      <w:r w:rsidRPr="007B5941">
        <w:rPr>
          <w:rStyle w:val="Emphasis"/>
          <w:color w:val="0E101A"/>
        </w:rPr>
        <w:t xml:space="preserve">A. </w:t>
      </w:r>
      <w:proofErr w:type="spellStart"/>
      <w:r w:rsidRPr="007B5941">
        <w:rPr>
          <w:rStyle w:val="Emphasis"/>
          <w:color w:val="0E101A"/>
        </w:rPr>
        <w:t>petiolata</w:t>
      </w:r>
      <w:proofErr w:type="spellEnd"/>
      <w:r w:rsidRPr="007B5941">
        <w:t xml:space="preserve">-ambient plots exhibit decreased AM fungal biomass, decreased AM root colonization rates, and increased AM fungal richness compared to </w:t>
      </w:r>
      <w:r w:rsidRPr="007B5941">
        <w:rPr>
          <w:rStyle w:val="Emphasis"/>
          <w:color w:val="0E101A"/>
        </w:rPr>
        <w:t xml:space="preserve">A. </w:t>
      </w:r>
      <w:proofErr w:type="spellStart"/>
      <w:r w:rsidRPr="007B5941">
        <w:rPr>
          <w:rStyle w:val="Emphasis"/>
          <w:color w:val="0E101A"/>
        </w:rPr>
        <w:t>petiolata</w:t>
      </w:r>
      <w:proofErr w:type="spellEnd"/>
      <w:r w:rsidRPr="007B5941">
        <w:t xml:space="preserve">-weeded plots </w:t>
      </w:r>
      <w:sdt>
        <w:sdtPr>
          <w:rPr>
            <w:color w:val="000000"/>
          </w:rPr>
          <w:tag w:val="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"/>
          <w:id w:val="1448822573"/>
          <w:placeholder>
            <w:docPart w:val="D92ECF8E2675144690C8E0376D00D685"/>
          </w:placeholder>
        </w:sdtPr>
        <w:sdtContent>
          <w:r w:rsidR="00B00280" w:rsidRPr="00B00280">
            <w:rPr>
              <w:color w:val="000000"/>
            </w:rPr>
            <w:t>(Burke, 2008; Burke et al., 2011; Cantor et al., 2011)</w:t>
          </w:r>
        </w:sdtContent>
      </w:sdt>
      <w:r w:rsidRPr="007B5941">
        <w:t xml:space="preserve">, which has altered the AM fungal community composition between treatments </w:t>
      </w:r>
      <w:sdt>
        <w:sdtPr>
          <w:rPr>
            <w:color w:val="000000"/>
          </w:rPr>
          <w:tag w:val="MENDELEY_CITATION_v3_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"/>
          <w:id w:val="-144205224"/>
          <w:placeholder>
            <w:docPart w:val="D92ECF8E2675144690C8E0376D00D685"/>
          </w:placeholder>
        </w:sdtPr>
        <w:sdtContent>
          <w:r w:rsidR="00B00280" w:rsidRPr="00B00280">
            <w:rPr>
              <w:color w:val="000000"/>
            </w:rPr>
            <w:t>(</w:t>
          </w:r>
          <w:proofErr w:type="spellStart"/>
          <w:r w:rsidR="00B00280" w:rsidRPr="00B00280">
            <w:rPr>
              <w:color w:val="000000"/>
            </w:rPr>
            <w:t>Bialic</w:t>
          </w:r>
          <w:proofErr w:type="spellEnd"/>
          <w:r w:rsidR="00B00280" w:rsidRPr="00B00280">
            <w:rPr>
              <w:color w:val="000000"/>
            </w:rPr>
            <w:t>-Murphy et al., 2021)</w:t>
          </w:r>
        </w:sdtContent>
      </w:sdt>
      <w:r>
        <w:rPr>
          <w:color w:val="000000"/>
        </w:rPr>
        <w:t xml:space="preserve"> (Table 1). </w:t>
      </w:r>
      <w:ins w:id="161" w:author="Perkowski, Evan A" w:date="2025-07-21T09:34:00Z" w16du:dateUtc="2025-07-21T14:34:00Z">
        <w:r>
          <w:rPr>
            <w:color w:val="000000"/>
          </w:rPr>
          <w:t xml:space="preserve">Additionally, </w:t>
        </w:r>
      </w:ins>
      <w:r>
        <w:rPr>
          <w:color w:val="000000"/>
        </w:rPr>
        <w:t xml:space="preserve">soil nutrient availability and soil water availability </w:t>
      </w:r>
      <w:r w:rsidR="00736BA8">
        <w:rPr>
          <w:color w:val="000000"/>
        </w:rPr>
        <w:t xml:space="preserve">did </w:t>
      </w:r>
      <w:r>
        <w:rPr>
          <w:color w:val="000000"/>
        </w:rPr>
        <w:t xml:space="preserve">not differ between </w:t>
      </w:r>
      <w:r>
        <w:rPr>
          <w:i/>
          <w:iCs/>
          <w:color w:val="000000"/>
        </w:rPr>
        <w:t xml:space="preserve">A. </w:t>
      </w:r>
      <w:proofErr w:type="spellStart"/>
      <w:r>
        <w:rPr>
          <w:i/>
          <w:iCs/>
          <w:color w:val="000000"/>
        </w:rPr>
        <w:t>petiolata</w:t>
      </w:r>
      <w:proofErr w:type="spellEnd"/>
      <w:r>
        <w:rPr>
          <w:color w:val="000000"/>
        </w:rPr>
        <w:t xml:space="preserve"> treatments </w:t>
      </w:r>
      <w:sdt>
        <w:sdtPr>
          <w:rPr>
            <w:color w:val="000000"/>
          </w:rPr>
          <w:tag w:val="MENDELEY_CITATION_v3_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"/>
          <w:id w:val="-1968506809"/>
          <w:placeholder>
            <w:docPart w:val="D92ECF8E2675144690C8E0376D00D685"/>
          </w:placeholder>
        </w:sdtPr>
        <w:sdtContent>
          <w:r w:rsidR="00B00280" w:rsidRPr="00B00280">
            <w:rPr>
              <w:color w:val="000000"/>
            </w:rPr>
            <w:t>(</w:t>
          </w:r>
          <w:proofErr w:type="spellStart"/>
          <w:r w:rsidR="00B00280" w:rsidRPr="00B00280">
            <w:rPr>
              <w:color w:val="000000"/>
            </w:rPr>
            <w:t>Bialic</w:t>
          </w:r>
          <w:proofErr w:type="spellEnd"/>
          <w:r w:rsidR="00B00280" w:rsidRPr="00B00280">
            <w:rPr>
              <w:color w:val="000000"/>
            </w:rPr>
            <w:t>-Murphy et al., 2021; Burke et al., 2019)</w:t>
          </w:r>
        </w:sdtContent>
      </w:sdt>
      <w:r>
        <w:rPr>
          <w:color w:val="000000"/>
        </w:rPr>
        <w:t xml:space="preserve"> (Table 1)</w:t>
      </w:r>
      <w:ins w:id="162" w:author="Perkowski, Evan A" w:date="2025-07-21T09:37:00Z" w16du:dateUtc="2025-07-21T14:37:00Z">
        <w:r>
          <w:rPr>
            <w:color w:val="000000"/>
          </w:rPr>
          <w:t xml:space="preserve">, though these soil measurements </w:t>
        </w:r>
      </w:ins>
      <w:ins w:id="163" w:author="Perkowski, Evan A" w:date="2025-09-02T16:07:00Z" w16du:dateUtc="2025-09-02T21:07:00Z">
        <w:r w:rsidR="00524D3F">
          <w:rPr>
            <w:color w:val="000000"/>
          </w:rPr>
          <w:t>were</w:t>
        </w:r>
      </w:ins>
      <w:ins w:id="164" w:author="Perkowski, Evan A" w:date="2025-07-21T09:37:00Z" w16du:dateUtc="2025-07-21T14:37:00Z">
        <w:r>
          <w:rPr>
            <w:color w:val="000000"/>
          </w:rPr>
          <w:t xml:space="preserve"> collected over a single timepoint</w:t>
        </w:r>
      </w:ins>
      <w:ins w:id="165" w:author="Perkowski, Evan A" w:date="2025-08-28T11:46:00Z" w16du:dateUtc="2025-08-28T02:46:00Z">
        <w:r>
          <w:rPr>
            <w:color w:val="000000"/>
          </w:rPr>
          <w:t xml:space="preserve"> in the growing season</w:t>
        </w:r>
      </w:ins>
      <w:r>
        <w:rPr>
          <w:color w:val="000000"/>
        </w:rPr>
        <w:t>.</w:t>
      </w:r>
    </w:p>
    <w:p w14:paraId="5DE04162" w14:textId="77777777" w:rsidR="006E4FDA" w:rsidRDefault="006E4FDA" w:rsidP="00964238">
      <w:pPr>
        <w:spacing w:line="360" w:lineRule="auto"/>
        <w:rPr>
          <w:i/>
        </w:rPr>
      </w:pPr>
    </w:p>
    <w:p w14:paraId="0000002D" w14:textId="14856E2C" w:rsidR="00166FFE" w:rsidRPr="007B5941" w:rsidRDefault="00000000" w:rsidP="00964238">
      <w:pPr>
        <w:spacing w:line="360" w:lineRule="auto"/>
        <w:rPr>
          <w:i/>
        </w:rPr>
      </w:pPr>
      <w:r w:rsidRPr="007B5941">
        <w:rPr>
          <w:i/>
        </w:rPr>
        <w:t>Gas exchange measurements and calculations</w:t>
      </w:r>
    </w:p>
    <w:p w14:paraId="0E29485A" w14:textId="5D274E49" w:rsidR="00336876" w:rsidRPr="007B5941" w:rsidRDefault="00000000" w:rsidP="00964238">
      <w:pPr>
        <w:spacing w:line="360" w:lineRule="auto"/>
        <w:rPr>
          <w:color w:val="0E101A"/>
        </w:rPr>
      </w:pPr>
      <w:r w:rsidRPr="007B5941">
        <w:t xml:space="preserve">Gas exchange </w:t>
      </w:r>
      <w:r w:rsidR="00ED188D" w:rsidRPr="007B5941">
        <w:t>measurements</w:t>
      </w:r>
      <w:r w:rsidRPr="007B5941">
        <w:t xml:space="preserve"> were collected between April and June 2023 from fully expanded leaves of two perennial understory native species: </w:t>
      </w:r>
      <w:r w:rsidRPr="007B5941">
        <w:rPr>
          <w:i/>
        </w:rPr>
        <w:t xml:space="preserve">Trillium </w:t>
      </w:r>
      <w:r w:rsidRPr="007B5941">
        <w:t>spp. (</w:t>
      </w:r>
      <w:r w:rsidRPr="007B5941">
        <w:rPr>
          <w:i/>
        </w:rPr>
        <w:t>Trillium</w:t>
      </w:r>
      <w:r w:rsidRPr="007B5941">
        <w:t xml:space="preserve"> </w:t>
      </w:r>
      <w:r w:rsidRPr="007B5941">
        <w:rPr>
          <w:i/>
        </w:rPr>
        <w:t>grandiflorum</w:t>
      </w:r>
      <w:r w:rsidRPr="007B5941">
        <w:t xml:space="preserve"> (</w:t>
      </w:r>
      <w:proofErr w:type="spellStart"/>
      <w:r w:rsidRPr="007B5941">
        <w:t>Michx</w:t>
      </w:r>
      <w:proofErr w:type="spellEnd"/>
      <w:r w:rsidRPr="007B5941">
        <w:t xml:space="preserve">.) </w:t>
      </w:r>
      <w:proofErr w:type="spellStart"/>
      <w:r w:rsidRPr="007B5941">
        <w:t>Salisb</w:t>
      </w:r>
      <w:proofErr w:type="spellEnd"/>
      <w:r w:rsidRPr="007B5941">
        <w:t xml:space="preserve"> and </w:t>
      </w:r>
      <w:r w:rsidRPr="007B5941">
        <w:rPr>
          <w:i/>
        </w:rPr>
        <w:t xml:space="preserve">Trillium </w:t>
      </w:r>
      <w:proofErr w:type="spellStart"/>
      <w:r w:rsidRPr="007B5941">
        <w:rPr>
          <w:i/>
        </w:rPr>
        <w:t>erectum</w:t>
      </w:r>
      <w:proofErr w:type="spellEnd"/>
      <w:r w:rsidRPr="007B5941">
        <w:t xml:space="preserve"> L.) and </w:t>
      </w:r>
      <w:r w:rsidRPr="007B5941">
        <w:rPr>
          <w:i/>
        </w:rPr>
        <w:t xml:space="preserve">Maianthemum </w:t>
      </w:r>
      <w:proofErr w:type="spellStart"/>
      <w:r w:rsidRPr="007B5941">
        <w:rPr>
          <w:i/>
        </w:rPr>
        <w:t>racemosum</w:t>
      </w:r>
      <w:proofErr w:type="spellEnd"/>
      <w:r w:rsidRPr="007B5941">
        <w:t xml:space="preserve"> L. Link. We use </w:t>
      </w:r>
      <w:r w:rsidRPr="007B5941">
        <w:rPr>
          <w:i/>
        </w:rPr>
        <w:t>Trillium</w:t>
      </w:r>
      <w:r w:rsidRPr="007B5941">
        <w:t xml:space="preserve"> spp. to refer to </w:t>
      </w:r>
      <w:r w:rsidRPr="007B5941">
        <w:rPr>
          <w:i/>
        </w:rPr>
        <w:t>T. grandiflorum</w:t>
      </w:r>
      <w:r w:rsidRPr="007B5941">
        <w:t xml:space="preserve"> and </w:t>
      </w:r>
      <w:r w:rsidRPr="007B5941">
        <w:rPr>
          <w:i/>
        </w:rPr>
        <w:t xml:space="preserve">T. </w:t>
      </w:r>
      <w:proofErr w:type="spellStart"/>
      <w:r w:rsidRPr="007B5941">
        <w:rPr>
          <w:i/>
        </w:rPr>
        <w:t>erectum</w:t>
      </w:r>
      <w:proofErr w:type="spellEnd"/>
      <w:r w:rsidRPr="007B5941">
        <w:t xml:space="preserve">, as these species are difficult to distinguish if they are not reproductive. </w:t>
      </w:r>
      <w:r w:rsidRPr="007B5941">
        <w:rPr>
          <w:i/>
        </w:rPr>
        <w:t>Trillium</w:t>
      </w:r>
      <w:r w:rsidRPr="007B5941">
        <w:t xml:space="preserve"> spp. and </w:t>
      </w:r>
      <w:r w:rsidRPr="007B5941">
        <w:rPr>
          <w:i/>
        </w:rPr>
        <w:t xml:space="preserve">M. </w:t>
      </w:r>
      <w:proofErr w:type="spellStart"/>
      <w:r w:rsidRPr="007B5941">
        <w:rPr>
          <w:i/>
        </w:rPr>
        <w:t>racemosum</w:t>
      </w:r>
      <w:proofErr w:type="spellEnd"/>
      <w:r w:rsidRPr="007B5941">
        <w:t xml:space="preserve"> are understory perennial herbs</w:t>
      </w:r>
      <w:ins w:id="166" w:author="Perkowski, Evan A" w:date="2025-07-18T10:21:00Z" w16du:dateUtc="2025-07-18T15:21:00Z">
        <w:r w:rsidR="00E22334">
          <w:t xml:space="preserve"> that form rhizomes (i.e., geophyte</w:t>
        </w:r>
      </w:ins>
      <w:ins w:id="167" w:author="Perkowski, Evan A" w:date="2025-07-18T10:22:00Z" w16du:dateUtc="2025-07-18T15:22:00Z">
        <w:r w:rsidR="00E22334">
          <w:t>s),</w:t>
        </w:r>
      </w:ins>
      <w:r w:rsidRPr="007B5941">
        <w:t xml:space="preserve"> with widespread distributions in temperate forests of North America </w:t>
      </w:r>
      <w:sdt>
        <w:sdtPr>
          <w:rPr>
            <w:color w:val="000000"/>
          </w:rPr>
          <w:tag w:val="MENDELEY_CITATION_v3_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"/>
          <w:id w:val="73167962"/>
          <w:placeholder>
            <w:docPart w:val="DefaultPlaceholder_-1854013440"/>
          </w:placeholder>
        </w:sdtPr>
        <w:sdtContent>
          <w:r w:rsidR="00B00280" w:rsidRPr="00B00280">
            <w:rPr>
              <w:color w:val="000000"/>
            </w:rPr>
            <w:t xml:space="preserve">(USDA </w:t>
          </w:r>
          <w:r w:rsidR="00B00280" w:rsidRPr="00B00280">
            <w:rPr>
              <w:color w:val="000000"/>
            </w:rPr>
            <w:lastRenderedPageBreak/>
            <w:t>NRCS, 2022)</w:t>
          </w:r>
        </w:sdtContent>
      </w:sdt>
      <w:ins w:id="168" w:author="Perkowski, Evan A" w:date="2025-07-18T10:22:00Z" w16du:dateUtc="2025-07-18T15:22:00Z">
        <w:r w:rsidR="00E22334">
          <w:t>. Both species</w:t>
        </w:r>
        <w:r w:rsidR="00E22334" w:rsidRPr="007B5941">
          <w:t xml:space="preserve"> </w:t>
        </w:r>
      </w:ins>
      <w:r w:rsidRPr="007B5941">
        <w:t xml:space="preserve">associate with AM fungi </w:t>
      </w:r>
      <w:sdt>
        <w:sdtPr>
          <w:rPr>
            <w:color w:val="000000"/>
          </w:rPr>
          <w:tag w:val="MENDELEY_CITATION_v3_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"/>
          <w:id w:val="1209838087"/>
          <w:placeholder>
            <w:docPart w:val="DefaultPlaceholder_-1854013440"/>
          </w:placeholder>
        </w:sdtPr>
        <w:sdtContent>
          <w:r w:rsidR="00B00280" w:rsidRPr="00B00280">
            <w:rPr>
              <w:color w:val="000000"/>
            </w:rPr>
            <w:t>(Brundrett &amp; Kendrick, 1987, 1990; Burke, 2008)</w:t>
          </w:r>
        </w:sdtContent>
      </w:sdt>
      <w:r w:rsidR="00336876" w:rsidRPr="007B5941">
        <w:t xml:space="preserve">. </w:t>
      </w:r>
    </w:p>
    <w:p w14:paraId="47827683" w14:textId="7E2A34D8" w:rsidR="00336876" w:rsidRPr="007B5941" w:rsidRDefault="00000000" w:rsidP="00F45C5F">
      <w:pPr>
        <w:spacing w:line="360" w:lineRule="auto"/>
        <w:ind w:firstLine="720"/>
      </w:pPr>
      <w:r w:rsidRPr="007B5941">
        <w:t xml:space="preserve">Gas exchange data were collected in three of the five experimental plots during two measurement periods: once early in the growth season when the tree canopy was open and tree canopy leaf out was occurring (April 19 through April 21 for </w:t>
      </w:r>
      <w:r w:rsidRPr="007B5941">
        <w:rPr>
          <w:i/>
        </w:rPr>
        <w:t>Trillium</w:t>
      </w:r>
      <w:r w:rsidRPr="007B5941">
        <w:t xml:space="preserve"> spp. and May 5 through May 6 for </w:t>
      </w:r>
      <w:r w:rsidRPr="007B5941">
        <w:rPr>
          <w:i/>
        </w:rPr>
        <w:t xml:space="preserve">M. </w:t>
      </w:r>
      <w:proofErr w:type="spellStart"/>
      <w:r w:rsidRPr="007B5941">
        <w:rPr>
          <w:i/>
        </w:rPr>
        <w:t>racemosum</w:t>
      </w:r>
      <w:proofErr w:type="spellEnd"/>
      <w:r w:rsidRPr="007B5941">
        <w:t>) and once later in the growth season when the tree canopy was fully closed (June 12 through June 15 for both species).</w:t>
      </w:r>
      <w:r w:rsidR="00F45C5F">
        <w:t xml:space="preserve"> </w:t>
      </w:r>
      <w:r w:rsidR="00736BA8" w:rsidRPr="00F45C5F">
        <w:t>The</w:t>
      </w:r>
      <w:r w:rsidR="00736BA8" w:rsidRPr="007B5941">
        <w:t xml:space="preserve"> first measurement period was conducted at different time points for </w:t>
      </w:r>
      <w:r w:rsidR="00736BA8" w:rsidRPr="007B5941">
        <w:rPr>
          <w:i/>
        </w:rPr>
        <w:t>Trillium</w:t>
      </w:r>
      <w:r w:rsidR="00736BA8" w:rsidRPr="007B5941">
        <w:t xml:space="preserve"> spp. and </w:t>
      </w:r>
      <w:r w:rsidR="00736BA8" w:rsidRPr="007B5941">
        <w:rPr>
          <w:i/>
        </w:rPr>
        <w:t xml:space="preserve">M. </w:t>
      </w:r>
      <w:proofErr w:type="spellStart"/>
      <w:r w:rsidR="00736BA8" w:rsidRPr="007B5941">
        <w:rPr>
          <w:i/>
        </w:rPr>
        <w:t>racemosum</w:t>
      </w:r>
      <w:proofErr w:type="spellEnd"/>
      <w:r w:rsidR="00736BA8" w:rsidRPr="007B5941">
        <w:t xml:space="preserve"> because of differences in the timing of full leaf expansion </w:t>
      </w:r>
      <w:r w:rsidR="00736BA8">
        <w:t>of the two</w:t>
      </w:r>
      <w:r w:rsidR="00736BA8" w:rsidRPr="007B5941">
        <w:t xml:space="preserve"> species </w:t>
      </w:r>
      <w:sdt>
        <w:sdtPr>
          <w:rPr>
            <w:color w:val="000000"/>
          </w:rPr>
          <w:tag w:val="MENDELEY_CITATION_v3_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"/>
          <w:id w:val="-985475048"/>
          <w:placeholder>
            <w:docPart w:val="09BDDE0F6760C44685DEBF429BD9D79B"/>
          </w:placeholder>
        </w:sdtPr>
        <w:sdtContent>
          <w:r w:rsidR="00B00280" w:rsidRPr="00B00280">
            <w:rPr>
              <w:color w:val="000000"/>
            </w:rPr>
            <w:t>(Heberling et al., 2019)</w:t>
          </w:r>
        </w:sdtContent>
      </w:sdt>
      <w:r w:rsidR="00736BA8" w:rsidRPr="007B5941">
        <w:rPr>
          <w:color w:val="000000"/>
        </w:rPr>
        <w:t>.</w:t>
      </w:r>
      <w:ins w:id="169" w:author="Kalisz, Susan" w:date="2025-09-23T21:22:00Z" w16du:dateUtc="2025-09-24T01:22:00Z">
        <w:r w:rsidR="00736BA8">
          <w:rPr>
            <w:color w:val="000000"/>
          </w:rPr>
          <w:t xml:space="preserve"> </w:t>
        </w:r>
      </w:ins>
      <w:ins w:id="170" w:author="Kalisz, Susan" w:date="2025-09-23T21:27:00Z" w16du:dateUtc="2025-09-24T01:27:00Z">
        <w:r w:rsidR="00F3277E">
          <w:t>T</w:t>
        </w:r>
      </w:ins>
      <w:r w:rsidR="00F45C5F">
        <w:t xml:space="preserve">wo </w:t>
      </w:r>
      <w:ins w:id="171" w:author="Kalisz, Susan" w:date="2025-09-23T21:24:00Z" w16du:dateUtc="2025-09-24T01:24:00Z">
        <w:r w:rsidR="00736BA8">
          <w:t xml:space="preserve">of the five </w:t>
        </w:r>
      </w:ins>
      <w:r w:rsidR="00F45C5F">
        <w:t xml:space="preserve">plots were excluded from gas exchange measurements due to </w:t>
      </w:r>
      <w:ins w:id="172" w:author="Kalisz, Susan" w:date="2025-09-23T21:26:00Z" w16du:dateUtc="2025-09-24T01:26:00Z">
        <w:r w:rsidR="00F3277E">
          <w:t xml:space="preserve">an </w:t>
        </w:r>
      </w:ins>
      <w:r w:rsidR="00F45C5F">
        <w:t xml:space="preserve">insufficient </w:t>
      </w:r>
      <w:ins w:id="173" w:author="Kalisz, Susan" w:date="2025-09-23T21:21:00Z" w16du:dateUtc="2025-09-24T01:21:00Z">
        <w:r w:rsidR="00736BA8">
          <w:t xml:space="preserve">number of </w:t>
        </w:r>
      </w:ins>
      <w:ins w:id="174" w:author="Kalisz, Susan" w:date="2025-09-23T21:26:00Z" w16du:dateUtc="2025-09-24T01:26:00Z">
        <w:r w:rsidR="00F3277E">
          <w:t xml:space="preserve">the </w:t>
        </w:r>
      </w:ins>
      <w:ins w:id="175" w:author="Kalisz, Susan" w:date="2025-09-23T21:27:00Z" w16du:dateUtc="2025-09-24T01:27:00Z">
        <w:r w:rsidR="00F3277E">
          <w:t>focal</w:t>
        </w:r>
      </w:ins>
      <w:ins w:id="176" w:author="Kalisz, Susan" w:date="2025-09-23T21:26:00Z" w16du:dateUtc="2025-09-24T01:26:00Z">
        <w:r w:rsidR="00F3277E">
          <w:t xml:space="preserve"> </w:t>
        </w:r>
      </w:ins>
      <w:r w:rsidR="00524D3F">
        <w:t xml:space="preserve">native </w:t>
      </w:r>
      <w:r w:rsidR="00F45C5F">
        <w:t xml:space="preserve">species </w:t>
      </w:r>
      <w:ins w:id="177" w:author="Kalisz, Susan" w:date="2025-09-23T21:21:00Z" w16du:dateUtc="2025-09-24T01:21:00Z">
        <w:r w:rsidR="00736BA8">
          <w:t>within them</w:t>
        </w:r>
      </w:ins>
      <w:r w:rsidR="00F45C5F">
        <w:t xml:space="preserve">. </w:t>
      </w:r>
      <w:ins w:id="178" w:author="Kalisz, Susan" w:date="2025-09-23T21:22:00Z" w16du:dateUtc="2025-09-24T01:22:00Z">
        <w:r w:rsidR="00736BA8">
          <w:t>G</w:t>
        </w:r>
      </w:ins>
      <w:r w:rsidR="00F45C5F">
        <w:t xml:space="preserve">as exchange data across the </w:t>
      </w:r>
      <w:ins w:id="179" w:author="Kalisz, Susan" w:date="2025-09-23T21:26:00Z" w16du:dateUtc="2025-09-24T01:26:00Z">
        <w:r w:rsidR="00736BA8">
          <w:t xml:space="preserve">three </w:t>
        </w:r>
      </w:ins>
      <w:r w:rsidR="00F45C5F">
        <w:t xml:space="preserve">sampled plots </w:t>
      </w:r>
      <w:ins w:id="180" w:author="Kalisz, Susan" w:date="2025-09-23T21:26:00Z" w16du:dateUtc="2025-09-24T01:26:00Z">
        <w:r w:rsidR="00736BA8">
          <w:t xml:space="preserve">allowed us to </w:t>
        </w:r>
      </w:ins>
      <w:r w:rsidR="00F45C5F">
        <w:t xml:space="preserve">confidently assess the effects of </w:t>
      </w:r>
      <w:r w:rsidR="00F45C5F">
        <w:rPr>
          <w:i/>
          <w:iCs/>
        </w:rPr>
        <w:t xml:space="preserve">A. </w:t>
      </w:r>
      <w:proofErr w:type="spellStart"/>
      <w:r w:rsidR="00F45C5F">
        <w:rPr>
          <w:i/>
          <w:iCs/>
        </w:rPr>
        <w:t>petiolata</w:t>
      </w:r>
      <w:proofErr w:type="spellEnd"/>
      <w:r w:rsidR="00F45C5F">
        <w:t xml:space="preserve"> on native plant physiology (</w:t>
      </w:r>
      <w:r w:rsidR="00D348DB">
        <w:t xml:space="preserve">n = 32 individuals for </w:t>
      </w:r>
      <w:r w:rsidR="00D348DB">
        <w:rPr>
          <w:i/>
          <w:iCs/>
        </w:rPr>
        <w:t>Trillium</w:t>
      </w:r>
      <w:r w:rsidR="00D348DB">
        <w:t xml:space="preserve"> spp., 33 individuals for </w:t>
      </w:r>
      <w:r w:rsidR="00D348DB">
        <w:rPr>
          <w:i/>
          <w:iCs/>
        </w:rPr>
        <w:t xml:space="preserve">M. </w:t>
      </w:r>
      <w:proofErr w:type="spellStart"/>
      <w:r w:rsidR="00D348DB">
        <w:rPr>
          <w:i/>
          <w:iCs/>
        </w:rPr>
        <w:t>racemosum</w:t>
      </w:r>
      <w:proofErr w:type="spellEnd"/>
      <w:r w:rsidR="00D348DB">
        <w:t xml:space="preserve"> </w:t>
      </w:r>
      <w:r w:rsidR="00F45C5F">
        <w:t>Table 2).</w:t>
      </w:r>
    </w:p>
    <w:p w14:paraId="00000030" w14:textId="292842D5" w:rsidR="00166FFE" w:rsidRPr="007B5941" w:rsidRDefault="00000000" w:rsidP="00964238">
      <w:pPr>
        <w:spacing w:line="360" w:lineRule="auto"/>
        <w:ind w:firstLine="720"/>
      </w:pPr>
      <w:r w:rsidRPr="007B5941">
        <w:t>Net photosynthesis (</w:t>
      </w:r>
      <w:r w:rsidRPr="007B5941">
        <w:rPr>
          <w:i/>
        </w:rPr>
        <w:t>A</w:t>
      </w:r>
      <w:r w:rsidRPr="007B5941">
        <w:rPr>
          <w:vertAlign w:val="subscript"/>
        </w:rPr>
        <w:t>net</w:t>
      </w:r>
      <w:r w:rsidRPr="007B5941">
        <w:t xml:space="preserve">; </w:t>
      </w:r>
      <w:proofErr w:type="spellStart"/>
      <w:r w:rsidRPr="007B5941">
        <w:t>μmol</w:t>
      </w:r>
      <w:proofErr w:type="spellEnd"/>
      <w:r w:rsidRPr="007B5941">
        <w:t xml:space="preserve"> m</w:t>
      </w:r>
      <w:r w:rsidRPr="007B5941">
        <w:rPr>
          <w:vertAlign w:val="superscript"/>
        </w:rPr>
        <w:t>-2</w:t>
      </w:r>
      <w:r w:rsidRPr="007B5941">
        <w:t xml:space="preserve"> s</w:t>
      </w:r>
      <w:r w:rsidRPr="007B5941">
        <w:rPr>
          <w:vertAlign w:val="superscript"/>
        </w:rPr>
        <w:t>-1</w:t>
      </w:r>
      <w:r w:rsidRPr="007B5941">
        <w:t>), stomatal conductance (</w:t>
      </w:r>
      <w:proofErr w:type="spellStart"/>
      <w:r w:rsidRPr="007B5941">
        <w:rPr>
          <w:i/>
        </w:rPr>
        <w:t>g</w:t>
      </w:r>
      <w:r w:rsidRPr="007B5941">
        <w:rPr>
          <w:vertAlign w:val="subscript"/>
        </w:rPr>
        <w:t>sw</w:t>
      </w:r>
      <w:proofErr w:type="spellEnd"/>
      <w:r w:rsidRPr="007B5941">
        <w:t>; mol m</w:t>
      </w:r>
      <w:r w:rsidRPr="007B5941">
        <w:rPr>
          <w:vertAlign w:val="superscript"/>
        </w:rPr>
        <w:t>-2</w:t>
      </w:r>
      <w:r w:rsidRPr="007B5941">
        <w:t xml:space="preserve"> s</w:t>
      </w:r>
      <w:r w:rsidRPr="007B5941">
        <w:rPr>
          <w:vertAlign w:val="superscript"/>
        </w:rPr>
        <w:t>-1</w:t>
      </w:r>
      <w:r w:rsidRPr="007B5941">
        <w:t>), and intercellular CO</w:t>
      </w:r>
      <w:r w:rsidRPr="007B5941">
        <w:rPr>
          <w:vertAlign w:val="subscript"/>
        </w:rPr>
        <w:t>2</w:t>
      </w:r>
      <w:r w:rsidRPr="007B5941">
        <w:t xml:space="preserve"> (</w:t>
      </w:r>
      <w:r w:rsidRPr="007B5941">
        <w:rPr>
          <w:i/>
        </w:rPr>
        <w:t>C</w:t>
      </w:r>
      <w:r w:rsidRPr="007B5941">
        <w:rPr>
          <w:vertAlign w:val="subscript"/>
        </w:rPr>
        <w:t>i</w:t>
      </w:r>
      <w:r w:rsidRPr="007B5941">
        <w:t xml:space="preserve">; </w:t>
      </w:r>
      <w:proofErr w:type="spellStart"/>
      <w:r w:rsidRPr="007B5941">
        <w:t>μmol</w:t>
      </w:r>
      <w:proofErr w:type="spellEnd"/>
      <w:r w:rsidRPr="007B5941">
        <w:t xml:space="preserve"> mol</w:t>
      </w:r>
      <w:r w:rsidRPr="007B5941">
        <w:rPr>
          <w:vertAlign w:val="superscript"/>
        </w:rPr>
        <w:t>-1</w:t>
      </w:r>
      <w:r w:rsidRPr="007B5941">
        <w:t>) concentrations were measured across a range of atmospheric CO</w:t>
      </w:r>
      <w:r w:rsidRPr="007B5941">
        <w:rPr>
          <w:vertAlign w:val="subscript"/>
        </w:rPr>
        <w:t>2</w:t>
      </w:r>
      <w:r w:rsidRPr="007B5941">
        <w:t xml:space="preserve"> concentrations (i.e., an </w:t>
      </w:r>
      <w:r w:rsidRPr="007B5941">
        <w:rPr>
          <w:i/>
        </w:rPr>
        <w:t>A</w:t>
      </w:r>
      <w:r w:rsidRPr="007B5941">
        <w:rPr>
          <w:vertAlign w:val="subscript"/>
        </w:rPr>
        <w:t>net</w:t>
      </w:r>
      <w:r w:rsidRPr="007B5941">
        <w:t>/</w:t>
      </w:r>
      <w:r w:rsidRPr="007B5941">
        <w:rPr>
          <w:i/>
        </w:rPr>
        <w:t>C</w:t>
      </w:r>
      <w:r w:rsidRPr="007B5941">
        <w:rPr>
          <w:vertAlign w:val="subscript"/>
        </w:rPr>
        <w:t>i</w:t>
      </w:r>
      <w:r w:rsidRPr="007B5941">
        <w:t xml:space="preserve"> curve) using the Dynamic Assimilation™ Technique</w:t>
      </w:r>
      <w:r w:rsidR="00336876" w:rsidRPr="007B5941">
        <w:t xml:space="preserve"> </w:t>
      </w:r>
      <w:sdt>
        <w:sdtPr>
          <w:rPr>
            <w:color w:val="000000"/>
          </w:rPr>
          <w:tag w:val="MENDELEY_CITATION_v3_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"/>
          <w:id w:val="2048263740"/>
          <w:placeholder>
            <w:docPart w:val="DefaultPlaceholder_-1854013440"/>
          </w:placeholder>
        </w:sdtPr>
        <w:sdtContent>
          <w:r w:rsidR="00B00280" w:rsidRPr="00B00280">
            <w:rPr>
              <w:color w:val="000000"/>
            </w:rPr>
            <w:t>(Saathoff &amp; Welles, 2021)</w:t>
          </w:r>
        </w:sdtContent>
      </w:sdt>
      <w:r w:rsidR="00AA6010" w:rsidRPr="007B5941">
        <w:t>. This technique</w:t>
      </w:r>
      <w:r w:rsidRPr="007B5941">
        <w:t xml:space="preserve"> allows for high-throughput </w:t>
      </w:r>
      <w:r w:rsidRPr="007B5941">
        <w:rPr>
          <w:i/>
        </w:rPr>
        <w:t>A</w:t>
      </w:r>
      <w:r w:rsidRPr="007B5941">
        <w:rPr>
          <w:vertAlign w:val="subscript"/>
        </w:rPr>
        <w:t>net</w:t>
      </w:r>
      <w:r w:rsidRPr="007B5941">
        <w:t>/</w:t>
      </w:r>
      <w:r w:rsidRPr="007B5941">
        <w:rPr>
          <w:i/>
        </w:rPr>
        <w:t>C</w:t>
      </w:r>
      <w:r w:rsidRPr="007B5941">
        <w:rPr>
          <w:vertAlign w:val="subscript"/>
        </w:rPr>
        <w:t>i</w:t>
      </w:r>
      <w:r w:rsidRPr="007B5941">
        <w:t xml:space="preserve"> curves that correspond well with traditional steady-state methods </w:t>
      </w:r>
      <w:r w:rsidR="00ED188D" w:rsidRPr="007B5941">
        <w:t xml:space="preserve">in herbaceous species </w:t>
      </w:r>
      <w:sdt>
        <w:sdtPr>
          <w:rPr>
            <w:color w:val="000000"/>
          </w:rPr>
          <w:tag w:val="MENDELEY_CITATION_v3_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"/>
          <w:id w:val="613022446"/>
          <w:placeholder>
            <w:docPart w:val="DefaultPlaceholder_-1854013440"/>
          </w:placeholder>
        </w:sdtPr>
        <w:sdtContent>
          <w:r w:rsidR="00B00280" w:rsidRPr="00B00280">
            <w:rPr>
              <w:color w:val="000000"/>
            </w:rPr>
            <w:t>(Tejera-Nieves et al., 2024)</w:t>
          </w:r>
        </w:sdtContent>
      </w:sdt>
      <w:r w:rsidR="00336876" w:rsidRPr="007B5941">
        <w:t xml:space="preserve">. </w:t>
      </w:r>
      <w:r w:rsidRPr="007B5941">
        <w:t xml:space="preserve">We generated all </w:t>
      </w:r>
      <w:r w:rsidRPr="007B5941">
        <w:rPr>
          <w:i/>
        </w:rPr>
        <w:t>A</w:t>
      </w:r>
      <w:r w:rsidRPr="007B5941">
        <w:rPr>
          <w:vertAlign w:val="subscript"/>
        </w:rPr>
        <w:t>net</w:t>
      </w:r>
      <w:r w:rsidRPr="007B5941">
        <w:t>/</w:t>
      </w:r>
      <w:r w:rsidRPr="007B5941">
        <w:rPr>
          <w:i/>
        </w:rPr>
        <w:t>C</w:t>
      </w:r>
      <w:r w:rsidRPr="007B5941">
        <w:rPr>
          <w:vertAlign w:val="subscript"/>
        </w:rPr>
        <w:t>i</w:t>
      </w:r>
      <w:r w:rsidRPr="007B5941">
        <w:t xml:space="preserve"> curves </w:t>
      </w:r>
      <w:r w:rsidRPr="007B5941">
        <w:rPr>
          <w:color w:val="000000"/>
        </w:rPr>
        <w:t>along a reference CO</w:t>
      </w:r>
      <w:r w:rsidRPr="007B5941">
        <w:rPr>
          <w:color w:val="000000"/>
          <w:vertAlign w:val="subscript"/>
        </w:rPr>
        <w:t>2</w:t>
      </w:r>
      <w:r w:rsidRPr="007B5941">
        <w:rPr>
          <w:color w:val="000000"/>
        </w:rPr>
        <w:t xml:space="preserve"> ramp down from </w:t>
      </w:r>
      <w:r w:rsidRPr="007B5941">
        <w:t xml:space="preserve">420 </w:t>
      </w:r>
      <w:r w:rsidRPr="007B5941">
        <w:rPr>
          <w:color w:val="000000"/>
        </w:rPr>
        <w:t>µmol mol</w:t>
      </w:r>
      <w:r w:rsidRPr="007B5941">
        <w:rPr>
          <w:color w:val="000000"/>
          <w:vertAlign w:val="superscript"/>
        </w:rPr>
        <w:t>-1</w:t>
      </w:r>
      <w:r w:rsidRPr="007B5941">
        <w:rPr>
          <w:color w:val="000000"/>
        </w:rPr>
        <w:t xml:space="preserve"> CO</w:t>
      </w:r>
      <w:r w:rsidRPr="007B5941">
        <w:rPr>
          <w:color w:val="000000"/>
          <w:vertAlign w:val="subscript"/>
        </w:rPr>
        <w:t xml:space="preserve">2 </w:t>
      </w:r>
      <w:r w:rsidRPr="007B5941">
        <w:rPr>
          <w:color w:val="000000"/>
        </w:rPr>
        <w:t>to 20 µmol mol</w:t>
      </w:r>
      <w:r w:rsidRPr="007B5941">
        <w:rPr>
          <w:color w:val="000000"/>
          <w:vertAlign w:val="superscript"/>
        </w:rPr>
        <w:t>-1</w:t>
      </w:r>
      <w:r w:rsidRPr="007B5941">
        <w:rPr>
          <w:color w:val="000000"/>
        </w:rPr>
        <w:t xml:space="preserve"> CO</w:t>
      </w:r>
      <w:r w:rsidRPr="007B5941">
        <w:rPr>
          <w:color w:val="000000"/>
          <w:vertAlign w:val="subscript"/>
        </w:rPr>
        <w:t>2</w:t>
      </w:r>
      <w:r w:rsidRPr="007B5941">
        <w:rPr>
          <w:color w:val="000000"/>
        </w:rPr>
        <w:t>, followed by a ramp up from 420 µmol mol</w:t>
      </w:r>
      <w:r w:rsidRPr="007B5941">
        <w:rPr>
          <w:color w:val="000000"/>
          <w:vertAlign w:val="superscript"/>
        </w:rPr>
        <w:t>-1</w:t>
      </w:r>
      <w:r w:rsidRPr="007B5941">
        <w:rPr>
          <w:color w:val="000000"/>
        </w:rPr>
        <w:t xml:space="preserve"> CO</w:t>
      </w:r>
      <w:r w:rsidRPr="007B5941">
        <w:rPr>
          <w:color w:val="000000"/>
          <w:vertAlign w:val="subscript"/>
        </w:rPr>
        <w:t>2</w:t>
      </w:r>
      <w:r w:rsidRPr="007B5941">
        <w:rPr>
          <w:color w:val="000000"/>
        </w:rPr>
        <w:t xml:space="preserve"> to 1620 µmol mol</w:t>
      </w:r>
      <w:r w:rsidRPr="007B5941">
        <w:rPr>
          <w:color w:val="000000"/>
          <w:vertAlign w:val="superscript"/>
        </w:rPr>
        <w:t>-1</w:t>
      </w:r>
      <w:r w:rsidRPr="007B5941">
        <w:rPr>
          <w:color w:val="000000"/>
        </w:rPr>
        <w:t xml:space="preserve"> CO</w:t>
      </w:r>
      <w:r w:rsidRPr="007B5941">
        <w:rPr>
          <w:color w:val="000000"/>
          <w:vertAlign w:val="subscript"/>
        </w:rPr>
        <w:t>2</w:t>
      </w:r>
      <w:r w:rsidRPr="007B5941">
        <w:rPr>
          <w:color w:val="000000"/>
        </w:rPr>
        <w:t xml:space="preserve"> after a 90-second wait period at 420 µmol mol</w:t>
      </w:r>
      <w:r w:rsidRPr="007B5941">
        <w:rPr>
          <w:color w:val="000000"/>
          <w:vertAlign w:val="superscript"/>
        </w:rPr>
        <w:t>-1</w:t>
      </w:r>
      <w:r w:rsidRPr="007B5941">
        <w:rPr>
          <w:color w:val="000000"/>
        </w:rPr>
        <w:t xml:space="preserve"> CO</w:t>
      </w:r>
      <w:r w:rsidRPr="007B5941">
        <w:rPr>
          <w:color w:val="000000"/>
          <w:vertAlign w:val="subscript"/>
        </w:rPr>
        <w:t>2</w:t>
      </w:r>
      <w:r w:rsidRPr="007B5941">
        <w:rPr>
          <w:color w:val="000000"/>
        </w:rPr>
        <w:t xml:space="preserve">. The ramp rate for each curve was set to 200 </w:t>
      </w:r>
      <w:proofErr w:type="spellStart"/>
      <w:r w:rsidRPr="007B5941">
        <w:rPr>
          <w:color w:val="000000"/>
        </w:rPr>
        <w:t>μmol</w:t>
      </w:r>
      <w:proofErr w:type="spellEnd"/>
      <w:r w:rsidRPr="007B5941">
        <w:rPr>
          <w:color w:val="000000"/>
        </w:rPr>
        <w:t xml:space="preserve"> mol</w:t>
      </w:r>
      <w:r w:rsidRPr="007B5941">
        <w:rPr>
          <w:color w:val="000000"/>
          <w:vertAlign w:val="superscript"/>
        </w:rPr>
        <w:t>-1</w:t>
      </w:r>
      <w:r w:rsidRPr="007B5941">
        <w:rPr>
          <w:color w:val="000000"/>
        </w:rPr>
        <w:t xml:space="preserve"> min</w:t>
      </w:r>
      <w:r w:rsidRPr="007B5941">
        <w:rPr>
          <w:color w:val="000000"/>
          <w:vertAlign w:val="superscript"/>
        </w:rPr>
        <w:t>-1</w:t>
      </w:r>
      <w:r w:rsidRPr="007B5941">
        <w:rPr>
          <w:color w:val="000000"/>
        </w:rPr>
        <w:t xml:space="preserve">, logging every five seconds, which generated 96 data points per response curve. All </w:t>
      </w:r>
      <w:r w:rsidRPr="007B5941">
        <w:rPr>
          <w:i/>
        </w:rPr>
        <w:t>A</w:t>
      </w:r>
      <w:r w:rsidRPr="007B5941">
        <w:rPr>
          <w:vertAlign w:val="subscript"/>
        </w:rPr>
        <w:t>net</w:t>
      </w:r>
      <w:r w:rsidRPr="007B5941">
        <w:t>/</w:t>
      </w:r>
      <w:r w:rsidRPr="007B5941">
        <w:rPr>
          <w:i/>
        </w:rPr>
        <w:t>C</w:t>
      </w:r>
      <w:r w:rsidRPr="007B5941">
        <w:rPr>
          <w:vertAlign w:val="subscript"/>
        </w:rPr>
        <w:t>i</w:t>
      </w:r>
      <w:r w:rsidRPr="007B5941">
        <w:t xml:space="preserve"> curves </w:t>
      </w:r>
      <w:r w:rsidRPr="007B5941">
        <w:rPr>
          <w:color w:val="000000"/>
        </w:rPr>
        <w:t xml:space="preserve">were </w:t>
      </w:r>
      <w:r w:rsidRPr="007B5941">
        <w:t xml:space="preserve">initiated </w:t>
      </w:r>
      <w:r w:rsidRPr="007B5941">
        <w:rPr>
          <w:color w:val="000000"/>
        </w:rPr>
        <w:t xml:space="preserve">after </w:t>
      </w:r>
      <w:r w:rsidRPr="007B5941">
        <w:rPr>
          <w:i/>
        </w:rPr>
        <w:t>A</w:t>
      </w:r>
      <w:r w:rsidRPr="007B5941">
        <w:rPr>
          <w:vertAlign w:val="subscript"/>
        </w:rPr>
        <w:t>net</w:t>
      </w:r>
      <w:r w:rsidRPr="007B5941">
        <w:rPr>
          <w:color w:val="000000"/>
        </w:rPr>
        <w:t xml:space="preserve"> and </w:t>
      </w:r>
      <w:proofErr w:type="spellStart"/>
      <w:r w:rsidRPr="007B5941">
        <w:rPr>
          <w:i/>
        </w:rPr>
        <w:t>g</w:t>
      </w:r>
      <w:r w:rsidRPr="007B5941">
        <w:rPr>
          <w:vertAlign w:val="subscript"/>
        </w:rPr>
        <w:t>sw</w:t>
      </w:r>
      <w:proofErr w:type="spellEnd"/>
      <w:r w:rsidRPr="007B5941">
        <w:rPr>
          <w:color w:val="000000"/>
        </w:rPr>
        <w:t xml:space="preserve"> stabilized in a </w:t>
      </w:r>
      <w:r w:rsidRPr="007B5941">
        <w:t xml:space="preserve">LI-6800 cuvette set to a </w:t>
      </w:r>
      <w:r w:rsidRPr="007B5941">
        <w:rPr>
          <w:color w:val="000000"/>
        </w:rPr>
        <w:t>500 mol s</w:t>
      </w:r>
      <w:r w:rsidRPr="007B5941">
        <w:rPr>
          <w:color w:val="000000"/>
          <w:vertAlign w:val="superscript"/>
        </w:rPr>
        <w:t>-1</w:t>
      </w:r>
      <w:r w:rsidRPr="007B5941">
        <w:rPr>
          <w:color w:val="000000"/>
        </w:rPr>
        <w:t xml:space="preserve"> flow rate, 10000 rpm mixing fan speed, 1.5 kPa vapor pressure deficit, 25</w:t>
      </w:r>
      <w:r w:rsidRPr="007B5941">
        <w:t>°C</w:t>
      </w:r>
      <w:r w:rsidRPr="007B5941">
        <w:rPr>
          <w:color w:val="000000"/>
        </w:rPr>
        <w:t xml:space="preserve"> leaf temperature, </w:t>
      </w:r>
      <w:r w:rsidRPr="007B5941">
        <w:t xml:space="preserve">2000 </w:t>
      </w:r>
      <w:proofErr w:type="spellStart"/>
      <w:r w:rsidRPr="007B5941">
        <w:t>μmol</w:t>
      </w:r>
      <w:proofErr w:type="spellEnd"/>
      <w:r w:rsidRPr="007B5941">
        <w:t xml:space="preserve"> m</w:t>
      </w:r>
      <w:r w:rsidRPr="007B5941">
        <w:rPr>
          <w:vertAlign w:val="superscript"/>
        </w:rPr>
        <w:t>-2</w:t>
      </w:r>
      <w:r w:rsidRPr="007B5941">
        <w:t xml:space="preserve"> s</w:t>
      </w:r>
      <w:r w:rsidRPr="007B5941">
        <w:rPr>
          <w:vertAlign w:val="superscript"/>
        </w:rPr>
        <w:t>-1</w:t>
      </w:r>
      <w:r w:rsidRPr="007B5941">
        <w:t xml:space="preserve"> incoming light radiation, and initial reference </w:t>
      </w:r>
      <w:r w:rsidRPr="007B5941">
        <w:rPr>
          <w:color w:val="000000"/>
        </w:rPr>
        <w:t>CO</w:t>
      </w:r>
      <w:r w:rsidRPr="007B5941">
        <w:rPr>
          <w:color w:val="000000"/>
          <w:vertAlign w:val="subscript"/>
        </w:rPr>
        <w:t>2</w:t>
      </w:r>
      <w:r w:rsidRPr="007B5941">
        <w:rPr>
          <w:color w:val="000000"/>
        </w:rPr>
        <w:t xml:space="preserve"> set to</w:t>
      </w:r>
      <w:r w:rsidRPr="007B5941">
        <w:t xml:space="preserve"> 420</w:t>
      </w:r>
      <w:r w:rsidRPr="007B5941">
        <w:rPr>
          <w:color w:val="000000"/>
        </w:rPr>
        <w:t xml:space="preserve"> µmol mol</w:t>
      </w:r>
      <w:r w:rsidRPr="007B5941">
        <w:rPr>
          <w:color w:val="000000"/>
          <w:vertAlign w:val="superscript"/>
        </w:rPr>
        <w:t>-1</w:t>
      </w:r>
      <w:r w:rsidRPr="007B5941">
        <w:rPr>
          <w:color w:val="000000"/>
        </w:rPr>
        <w:t xml:space="preserve">. </w:t>
      </w:r>
      <w:r w:rsidRPr="007B5941">
        <w:rPr>
          <w:color w:val="0E101A"/>
        </w:rPr>
        <w:t xml:space="preserve">We extracted snapshot </w:t>
      </w:r>
      <w:r w:rsidRPr="007B5941">
        <w:rPr>
          <w:i/>
        </w:rPr>
        <w:t>A</w:t>
      </w:r>
      <w:r w:rsidRPr="007B5941">
        <w:rPr>
          <w:vertAlign w:val="subscript"/>
        </w:rPr>
        <w:t>net</w:t>
      </w:r>
      <w:r w:rsidRPr="007B5941">
        <w:rPr>
          <w:color w:val="0E101A"/>
        </w:rPr>
        <w:t xml:space="preserve"> and </w:t>
      </w:r>
      <w:proofErr w:type="spellStart"/>
      <w:r w:rsidRPr="007B5941">
        <w:rPr>
          <w:i/>
        </w:rPr>
        <w:t>g</w:t>
      </w:r>
      <w:r w:rsidRPr="007B5941">
        <w:rPr>
          <w:vertAlign w:val="subscript"/>
        </w:rPr>
        <w:t>sw</w:t>
      </w:r>
      <w:proofErr w:type="spellEnd"/>
      <w:r w:rsidRPr="007B5941">
        <w:rPr>
          <w:color w:val="0E101A"/>
        </w:rPr>
        <w:t xml:space="preserve"> measurements using the initial measurement of each </w:t>
      </w:r>
      <w:r w:rsidRPr="007B5941">
        <w:rPr>
          <w:i/>
        </w:rPr>
        <w:t>A</w:t>
      </w:r>
      <w:r w:rsidRPr="007B5941">
        <w:rPr>
          <w:vertAlign w:val="subscript"/>
        </w:rPr>
        <w:t>net</w:t>
      </w:r>
      <w:r w:rsidRPr="007B5941">
        <w:t>/</w:t>
      </w:r>
      <w:r w:rsidRPr="007B5941">
        <w:rPr>
          <w:i/>
        </w:rPr>
        <w:t>C</w:t>
      </w:r>
      <w:r w:rsidRPr="007B5941">
        <w:rPr>
          <w:vertAlign w:val="subscript"/>
        </w:rPr>
        <w:t>i</w:t>
      </w:r>
      <w:r w:rsidRPr="007B5941">
        <w:rPr>
          <w:color w:val="0E101A"/>
        </w:rPr>
        <w:t xml:space="preserve"> curve at 420 µmol mol</w:t>
      </w:r>
      <w:r w:rsidRPr="007B5941">
        <w:rPr>
          <w:color w:val="0E101A"/>
          <w:vertAlign w:val="superscript"/>
        </w:rPr>
        <w:t>-1</w:t>
      </w:r>
      <w:r w:rsidRPr="007B5941">
        <w:rPr>
          <w:color w:val="0E101A"/>
        </w:rPr>
        <w:t xml:space="preserve"> CO</w:t>
      </w:r>
      <w:r w:rsidRPr="007B5941">
        <w:rPr>
          <w:color w:val="0E101A"/>
          <w:vertAlign w:val="subscript"/>
        </w:rPr>
        <w:t>2</w:t>
      </w:r>
      <w:r w:rsidRPr="007B5941">
        <w:rPr>
          <w:color w:val="0E101A"/>
        </w:rPr>
        <w:t>.</w:t>
      </w:r>
    </w:p>
    <w:p w14:paraId="00000031" w14:textId="77777777" w:rsidR="00166FFE" w:rsidRPr="007B5941" w:rsidRDefault="00166FFE" w:rsidP="00964238">
      <w:pPr>
        <w:spacing w:line="360" w:lineRule="auto"/>
      </w:pPr>
    </w:p>
    <w:p w14:paraId="00000032" w14:textId="77777777" w:rsidR="00166FFE" w:rsidRPr="007B5941" w:rsidRDefault="00000000" w:rsidP="00964238">
      <w:pPr>
        <w:spacing w:line="360" w:lineRule="auto"/>
      </w:pPr>
      <w:r w:rsidRPr="007B5941">
        <w:rPr>
          <w:i/>
        </w:rPr>
        <w:t>A/Ci curve fitting and parameter estimation</w:t>
      </w:r>
    </w:p>
    <w:p w14:paraId="181C4D66" w14:textId="5735356C" w:rsidR="00336876" w:rsidRPr="00305268" w:rsidRDefault="00000000" w:rsidP="00305268">
      <w:pPr>
        <w:spacing w:line="360" w:lineRule="auto"/>
      </w:pPr>
      <w:r w:rsidRPr="007B5941">
        <w:t xml:space="preserve">We fit </w:t>
      </w:r>
      <w:r w:rsidRPr="007B5941">
        <w:rPr>
          <w:i/>
          <w:color w:val="000000"/>
        </w:rPr>
        <w:t>A</w:t>
      </w:r>
      <w:r w:rsidRPr="007B5941">
        <w:rPr>
          <w:color w:val="000000"/>
          <w:vertAlign w:val="subscript"/>
        </w:rPr>
        <w:t>net</w:t>
      </w:r>
      <w:r w:rsidRPr="007B5941">
        <w:rPr>
          <w:color w:val="000000"/>
        </w:rPr>
        <w:t>/</w:t>
      </w:r>
      <w:r w:rsidRPr="007B5941">
        <w:rPr>
          <w:i/>
          <w:color w:val="000000"/>
        </w:rPr>
        <w:t>C</w:t>
      </w:r>
      <w:r w:rsidRPr="007B5941">
        <w:rPr>
          <w:color w:val="000000"/>
          <w:vertAlign w:val="subscript"/>
        </w:rPr>
        <w:t>i</w:t>
      </w:r>
      <w:r w:rsidRPr="007B5941">
        <w:rPr>
          <w:color w:val="000000"/>
        </w:rPr>
        <w:t xml:space="preserve"> curves using the ‘</w:t>
      </w:r>
      <w:proofErr w:type="spellStart"/>
      <w:r w:rsidRPr="007B5941">
        <w:rPr>
          <w:color w:val="000000"/>
        </w:rPr>
        <w:t>fitaci</w:t>
      </w:r>
      <w:proofErr w:type="spellEnd"/>
      <w:r w:rsidRPr="007B5941">
        <w:rPr>
          <w:color w:val="000000"/>
        </w:rPr>
        <w:t>’ function in the ‘</w:t>
      </w:r>
      <w:proofErr w:type="spellStart"/>
      <w:r w:rsidRPr="007B5941">
        <w:rPr>
          <w:color w:val="000000"/>
        </w:rPr>
        <w:t>plantecophys</w:t>
      </w:r>
      <w:proofErr w:type="spellEnd"/>
      <w:r w:rsidRPr="007B5941">
        <w:rPr>
          <w:color w:val="000000"/>
        </w:rPr>
        <w:t xml:space="preserve">’ R package </w:t>
      </w:r>
      <w:sdt>
        <w:sdtPr>
          <w:rPr>
            <w:color w:val="000000"/>
          </w:rPr>
          <w:tag w:val="MENDELEY_CITATION_v3_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"/>
          <w:id w:val="-667951965"/>
          <w:placeholder>
            <w:docPart w:val="DefaultPlaceholder_-1854013440"/>
          </w:placeholder>
        </w:sdtPr>
        <w:sdtContent>
          <w:r w:rsidR="00B00280" w:rsidRPr="00B00280">
            <w:rPr>
              <w:color w:val="000000"/>
            </w:rPr>
            <w:t>(</w:t>
          </w:r>
          <w:proofErr w:type="spellStart"/>
          <w:r w:rsidR="00B00280" w:rsidRPr="00B00280">
            <w:rPr>
              <w:color w:val="000000"/>
            </w:rPr>
            <w:t>Duursma</w:t>
          </w:r>
          <w:proofErr w:type="spellEnd"/>
          <w:r w:rsidR="00B00280" w:rsidRPr="00B00280">
            <w:rPr>
              <w:color w:val="000000"/>
            </w:rPr>
            <w:t>, 2015)</w:t>
          </w:r>
        </w:sdtContent>
      </w:sdt>
      <w:r w:rsidR="00336876" w:rsidRPr="007B5941">
        <w:rPr>
          <w:color w:val="000000"/>
        </w:rPr>
        <w:t xml:space="preserve">. </w:t>
      </w:r>
      <w:r w:rsidRPr="007B5941">
        <w:rPr>
          <w:color w:val="000000"/>
        </w:rPr>
        <w:t>This function estimates the maximum rate of Rubisco carboxylation (</w:t>
      </w:r>
      <w:proofErr w:type="spellStart"/>
      <w:r w:rsidRPr="007B5941">
        <w:rPr>
          <w:i/>
          <w:color w:val="000000"/>
        </w:rPr>
        <w:t>V</w:t>
      </w:r>
      <w:r w:rsidRPr="007B5941">
        <w:rPr>
          <w:color w:val="000000"/>
          <w:vertAlign w:val="subscript"/>
        </w:rPr>
        <w:t>cmax</w:t>
      </w:r>
      <w:proofErr w:type="spellEnd"/>
      <w:r w:rsidRPr="007B5941">
        <w:rPr>
          <w:color w:val="000000"/>
        </w:rPr>
        <w:t>; µmol m</w:t>
      </w:r>
      <w:r w:rsidRPr="007B5941">
        <w:rPr>
          <w:color w:val="000000"/>
          <w:vertAlign w:val="superscript"/>
        </w:rPr>
        <w:t>-2</w:t>
      </w:r>
      <w:r w:rsidRPr="007B5941">
        <w:rPr>
          <w:color w:val="000000"/>
        </w:rPr>
        <w:t xml:space="preserve"> s</w:t>
      </w:r>
      <w:r w:rsidRPr="007B5941">
        <w:rPr>
          <w:color w:val="000000"/>
          <w:vertAlign w:val="superscript"/>
        </w:rPr>
        <w:t>-1</w:t>
      </w:r>
      <w:r w:rsidRPr="007B5941">
        <w:rPr>
          <w:color w:val="000000"/>
        </w:rPr>
        <w:t xml:space="preserve">) </w:t>
      </w:r>
      <w:r w:rsidRPr="00305268">
        <w:rPr>
          <w:color w:val="000000"/>
        </w:rPr>
        <w:lastRenderedPageBreak/>
        <w:t>and maximum</w:t>
      </w:r>
      <w:r w:rsidR="00336876" w:rsidRPr="00305268">
        <w:rPr>
          <w:color w:val="000000"/>
        </w:rPr>
        <w:t xml:space="preserve"> r</w:t>
      </w:r>
      <w:r w:rsidRPr="00305268">
        <w:rPr>
          <w:color w:val="000000"/>
        </w:rPr>
        <w:t>ate of electron transport for RuBP regeneration (</w:t>
      </w:r>
      <w:proofErr w:type="spellStart"/>
      <w:r w:rsidRPr="00305268">
        <w:rPr>
          <w:i/>
        </w:rPr>
        <w:t>J</w:t>
      </w:r>
      <w:r w:rsidRPr="00305268">
        <w:rPr>
          <w:vertAlign w:val="subscript"/>
        </w:rPr>
        <w:t>max</w:t>
      </w:r>
      <w:proofErr w:type="spellEnd"/>
      <w:r w:rsidRPr="00305268">
        <w:rPr>
          <w:color w:val="000000"/>
        </w:rPr>
        <w:t>; µmol m</w:t>
      </w:r>
      <w:r w:rsidRPr="00305268">
        <w:rPr>
          <w:color w:val="000000"/>
          <w:vertAlign w:val="superscript"/>
        </w:rPr>
        <w:t>-2</w:t>
      </w:r>
      <w:r w:rsidRPr="00305268">
        <w:rPr>
          <w:color w:val="000000"/>
        </w:rPr>
        <w:t xml:space="preserve"> s</w:t>
      </w:r>
      <w:r w:rsidRPr="00305268">
        <w:rPr>
          <w:color w:val="000000"/>
          <w:vertAlign w:val="superscript"/>
        </w:rPr>
        <w:t>-1</w:t>
      </w:r>
      <w:r w:rsidRPr="00305268">
        <w:rPr>
          <w:color w:val="000000"/>
        </w:rPr>
        <w:t xml:space="preserve">) </w:t>
      </w:r>
      <w:r w:rsidRPr="00305268">
        <w:t>using</w:t>
      </w:r>
      <w:r w:rsidRPr="00305268">
        <w:rPr>
          <w:color w:val="000000"/>
        </w:rPr>
        <w:t xml:space="preserve"> the</w:t>
      </w:r>
      <w:r w:rsidR="00336876" w:rsidRPr="00305268">
        <w:rPr>
          <w:color w:val="000000"/>
        </w:rPr>
        <w:t xml:space="preserve"> </w:t>
      </w:r>
      <w:sdt>
        <w:sdtPr>
          <w:rPr>
            <w:color w:val="000000"/>
          </w:rPr>
          <w:tag w:val="MENDELEY_CITATION_v3_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"/>
          <w:id w:val="-22482017"/>
          <w:placeholder>
            <w:docPart w:val="DefaultPlaceholder_-1854013440"/>
          </w:placeholder>
        </w:sdtPr>
        <w:sdtContent>
          <w:r w:rsidR="00B00280" w:rsidRPr="00B00280">
            <w:rPr>
              <w:color w:val="000000"/>
            </w:rPr>
            <w:t>Farquhar et al. (1980)</w:t>
          </w:r>
        </w:sdtContent>
      </w:sdt>
      <w:r w:rsidRPr="00305268">
        <w:rPr>
          <w:color w:val="000000"/>
        </w:rPr>
        <w:t xml:space="preserve"> biochemical model of C</w:t>
      </w:r>
      <w:r w:rsidRPr="00305268">
        <w:rPr>
          <w:color w:val="000000"/>
          <w:vertAlign w:val="subscript"/>
        </w:rPr>
        <w:t>3</w:t>
      </w:r>
      <w:r w:rsidRPr="00305268">
        <w:rPr>
          <w:color w:val="000000"/>
        </w:rPr>
        <w:t xml:space="preserve"> photosynthesis. </w:t>
      </w:r>
      <w:ins w:id="181" w:author="Perkowski, Evan A" w:date="2025-07-20T09:49:00Z" w16du:dateUtc="2025-07-20T14:49:00Z">
        <w:r w:rsidR="002B3B3D">
          <w:rPr>
            <w:color w:val="000000"/>
          </w:rPr>
          <w:t>Restrictions on t</w:t>
        </w:r>
      </w:ins>
      <w:r w:rsidRPr="00305268">
        <w:rPr>
          <w:color w:val="000000"/>
        </w:rPr>
        <w:t xml:space="preserve">riose phosphate utilization (TPU) </w:t>
      </w:r>
      <w:ins w:id="182" w:author="Perkowski, Evan A" w:date="2025-07-20T09:49:00Z" w16du:dateUtc="2025-07-20T14:49:00Z">
        <w:r w:rsidR="002B3B3D">
          <w:rPr>
            <w:color w:val="000000"/>
          </w:rPr>
          <w:t>were</w:t>
        </w:r>
      </w:ins>
      <w:r w:rsidRPr="00305268">
        <w:rPr>
          <w:color w:val="000000"/>
        </w:rPr>
        <w:t xml:space="preserve"> included as an additional rate-limiting step in all curve fits and the temperature standardization default in the function was turned off</w:t>
      </w:r>
      <w:r w:rsidRPr="00305268">
        <w:t xml:space="preserve">. </w:t>
      </w:r>
      <w:r w:rsidRPr="00305268">
        <w:rPr>
          <w:color w:val="000000"/>
        </w:rPr>
        <w:t xml:space="preserve">Dark respiration was estimated in each curve fit as a fixed proportion of </w:t>
      </w:r>
      <w:proofErr w:type="spellStart"/>
      <w:r w:rsidRPr="00305268">
        <w:rPr>
          <w:i/>
          <w:color w:val="000000"/>
        </w:rPr>
        <w:t>V</w:t>
      </w:r>
      <w:r w:rsidRPr="00305268">
        <w:rPr>
          <w:color w:val="000000"/>
          <w:vertAlign w:val="subscript"/>
        </w:rPr>
        <w:t>cmax</w:t>
      </w:r>
      <w:proofErr w:type="spellEnd"/>
      <w:r w:rsidRPr="00305268">
        <w:rPr>
          <w:color w:val="000000"/>
        </w:rPr>
        <w:t xml:space="preserve">. Michaelis-Menten </w:t>
      </w:r>
      <w:r w:rsidRPr="00305268">
        <w:t>coefficients for Rubisco affinity to CO</w:t>
      </w:r>
      <w:r w:rsidRPr="00305268">
        <w:rPr>
          <w:vertAlign w:val="subscript"/>
        </w:rPr>
        <w:t>2</w:t>
      </w:r>
      <w:r w:rsidRPr="00305268">
        <w:t xml:space="preserve"> (</w:t>
      </w:r>
      <w:r w:rsidRPr="00305268">
        <w:rPr>
          <w:i/>
        </w:rPr>
        <w:t>K</w:t>
      </w:r>
      <w:r w:rsidRPr="00305268">
        <w:rPr>
          <w:vertAlign w:val="subscript"/>
        </w:rPr>
        <w:t>c</w:t>
      </w:r>
      <w:r w:rsidRPr="00305268">
        <w:t xml:space="preserve">; </w:t>
      </w:r>
      <w:proofErr w:type="spellStart"/>
      <w:r w:rsidRPr="00305268">
        <w:t>μmol</w:t>
      </w:r>
      <w:proofErr w:type="spellEnd"/>
      <w:r w:rsidRPr="00305268">
        <w:t xml:space="preserve"> mol</w:t>
      </w:r>
      <w:r w:rsidRPr="00305268">
        <w:rPr>
          <w:vertAlign w:val="superscript"/>
        </w:rPr>
        <w:t>-1</w:t>
      </w:r>
      <w:r w:rsidRPr="00305268">
        <w:t>) and O</w:t>
      </w:r>
      <w:r w:rsidRPr="00305268">
        <w:rPr>
          <w:vertAlign w:val="subscript"/>
        </w:rPr>
        <w:t>2</w:t>
      </w:r>
      <w:r w:rsidRPr="00305268">
        <w:t xml:space="preserve"> (</w:t>
      </w:r>
      <w:r w:rsidRPr="00305268">
        <w:rPr>
          <w:i/>
        </w:rPr>
        <w:t>K</w:t>
      </w:r>
      <w:r w:rsidRPr="00305268">
        <w:rPr>
          <w:vertAlign w:val="subscript"/>
        </w:rPr>
        <w:t>o</w:t>
      </w:r>
      <w:r w:rsidRPr="00305268">
        <w:t>; mmol mol</w:t>
      </w:r>
      <w:r w:rsidRPr="00305268">
        <w:rPr>
          <w:vertAlign w:val="superscript"/>
        </w:rPr>
        <w:t>-1</w:t>
      </w:r>
      <w:r w:rsidRPr="00305268">
        <w:t>), and the CO</w:t>
      </w:r>
      <w:r w:rsidRPr="00305268">
        <w:rPr>
          <w:vertAlign w:val="subscript"/>
        </w:rPr>
        <w:t>2</w:t>
      </w:r>
      <w:r w:rsidRPr="00305268">
        <w:t xml:space="preserve"> compensation point </w:t>
      </w:r>
      <w:r w:rsidRPr="00305268">
        <w:rPr>
          <w:i/>
        </w:rPr>
        <w:t>(Γ</w:t>
      </w:r>
      <w:r w:rsidRPr="00305268">
        <w:rPr>
          <w:vertAlign w:val="superscript"/>
        </w:rPr>
        <w:t>*</w:t>
      </w:r>
      <w:r w:rsidRPr="00305268">
        <w:t xml:space="preserve">; </w:t>
      </w:r>
      <w:proofErr w:type="spellStart"/>
      <w:r w:rsidRPr="00305268">
        <w:t>μmol</w:t>
      </w:r>
      <w:proofErr w:type="spellEnd"/>
      <w:r w:rsidRPr="00305268">
        <w:t xml:space="preserve"> mol</w:t>
      </w:r>
      <w:r w:rsidRPr="00305268">
        <w:rPr>
          <w:vertAlign w:val="superscript"/>
        </w:rPr>
        <w:t>-1</w:t>
      </w:r>
      <w:r w:rsidRPr="00305268">
        <w:t>) were calculated using leaf temperature and equations derived in</w:t>
      </w:r>
      <w:r w:rsidR="00336876" w:rsidRPr="00305268">
        <w:t xml:space="preserve"> </w:t>
      </w:r>
      <w:sdt>
        <w:sdtPr>
          <w:rPr>
            <w:color w:val="000000"/>
          </w:rPr>
          <w:tag w:val="MENDELEY_CITATION_v3_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"/>
          <w:id w:val="-538360226"/>
          <w:placeholder>
            <w:docPart w:val="DefaultPlaceholder_-1854013440"/>
          </w:placeholder>
        </w:sdtPr>
        <w:sdtContent>
          <w:r w:rsidR="00B00280" w:rsidRPr="00B00280">
            <w:rPr>
              <w:color w:val="000000"/>
            </w:rPr>
            <w:t>Bernacchi et al. (2001)</w:t>
          </w:r>
        </w:sdtContent>
      </w:sdt>
      <w:r w:rsidR="00336876" w:rsidRPr="00305268">
        <w:rPr>
          <w:color w:val="000000"/>
        </w:rPr>
        <w:t>:</w:t>
      </w:r>
    </w:p>
    <w:p w14:paraId="00000034" w14:textId="77777777" w:rsidR="00166FFE" w:rsidRPr="00305268" w:rsidRDefault="00000000" w:rsidP="00305268">
      <w:pPr>
        <w:spacing w:line="360" w:lineRule="auto"/>
      </w:pPr>
      <m:oMath>
        <m:sSub>
          <m:sSubPr>
            <m:ctrlPr>
              <w:rPr>
                <w:rFonts w:ascii="Cambria Math" w:eastAsia="Cambria Math" w:hAnsi="Cambria Math"/>
              </w:rPr>
            </m:ctrlPr>
          </m:sSubPr>
          <m:e>
            <m:r>
              <w:rPr>
                <w:rFonts w:ascii="Cambria Math" w:eastAsia="Cambria Math" w:hAnsi="Cambria Math"/>
              </w:rPr>
              <m:t>K</m:t>
            </m:r>
          </m:e>
          <m:sub>
            <m:r>
              <w:rPr>
                <w:rFonts w:ascii="Cambria Math" w:eastAsia="Cambria Math" w:hAnsi="Cambria Math"/>
              </w:rPr>
              <m:t>c</m:t>
            </m:r>
          </m:sub>
        </m:sSub>
        <m:r>
          <w:rPr>
            <w:rFonts w:ascii="Cambria Math" w:eastAsia="Cambria Math" w:hAnsi="Cambria Math"/>
          </w:rPr>
          <m:t>=</m:t>
        </m:r>
        <m:sSup>
          <m:sSupPr>
            <m:ctrlPr>
              <w:rPr>
                <w:rFonts w:ascii="Cambria Math" w:eastAsia="Cambria Math" w:hAnsi="Cambria Math"/>
              </w:rPr>
            </m:ctrlPr>
          </m:sSupPr>
          <m:e>
            <m:r>
              <w:rPr>
                <w:rFonts w:ascii="Cambria Math" w:eastAsia="Cambria Math" w:hAnsi="Cambria Math"/>
              </w:rPr>
              <m:t>404.9*exp</m:t>
            </m:r>
          </m:e>
          <m:sup>
            <m:d>
              <m:dPr>
                <m:ctrlPr>
                  <w:rPr>
                    <w:rFonts w:ascii="Cambria Math" w:eastAsia="Cambria Math" w:hAnsi="Cambria Math"/>
                  </w:rPr>
                </m:ctrlPr>
              </m:dPr>
              <m:e>
                <m:f>
                  <m:fPr>
                    <m:ctrlPr>
                      <w:rPr>
                        <w:rFonts w:ascii="Cambria Math" w:eastAsia="Cambria Math" w:hAnsi="Cambria Math"/>
                      </w:rPr>
                    </m:ctrlPr>
                  </m:fPr>
                  <m:num>
                    <m:r>
                      <w:rPr>
                        <w:rFonts w:ascii="Cambria Math" w:eastAsia="Cambria Math" w:hAnsi="Cambria Math"/>
                      </w:rPr>
                      <m:t>79430(</m:t>
                    </m:r>
                    <m:sSub>
                      <m:sSubPr>
                        <m:ctrlPr>
                          <w:rPr>
                            <w:rFonts w:ascii="Cambria Math" w:eastAsia="Cambria Math" w:hAnsi="Cambria Math"/>
                          </w:rPr>
                        </m:ctrlPr>
                      </m:sSubPr>
                      <m:e>
                        <m:r>
                          <w:rPr>
                            <w:rFonts w:ascii="Cambria Math" w:eastAsia="Cambria Math" w:hAnsi="Cambria Math"/>
                          </w:rPr>
                          <m:t>T</m:t>
                        </m:r>
                      </m:e>
                      <m:sub>
                        <m:r>
                          <w:rPr>
                            <w:rFonts w:ascii="Cambria Math" w:eastAsia="Cambria Math" w:hAnsi="Cambria Math"/>
                          </w:rPr>
                          <m:t>k</m:t>
                        </m:r>
                      </m:sub>
                    </m:sSub>
                    <m:r>
                      <w:rPr>
                        <w:rFonts w:ascii="Cambria Math" w:eastAsia="Cambria Math" w:hAnsi="Cambria Math"/>
                      </w:rPr>
                      <m:t>-298)</m:t>
                    </m:r>
                  </m:num>
                  <m:den>
                    <m:r>
                      <w:rPr>
                        <w:rFonts w:ascii="Cambria Math" w:eastAsia="Cambria Math" w:hAnsi="Cambria Math"/>
                      </w:rPr>
                      <m:t>298R</m:t>
                    </m:r>
                    <m:sSub>
                      <m:sSubPr>
                        <m:ctrlPr>
                          <w:rPr>
                            <w:rFonts w:ascii="Cambria Math" w:eastAsia="Cambria Math" w:hAnsi="Cambria Math"/>
                          </w:rPr>
                        </m:ctrlPr>
                      </m:sSubPr>
                      <m:e>
                        <m:r>
                          <w:rPr>
                            <w:rFonts w:ascii="Cambria Math" w:eastAsia="Cambria Math" w:hAnsi="Cambria Math"/>
                          </w:rPr>
                          <m:t>T</m:t>
                        </m:r>
                      </m:e>
                      <m:sub>
                        <m:r>
                          <w:rPr>
                            <w:rFonts w:ascii="Cambria Math" w:eastAsia="Cambria Math" w:hAnsi="Cambria Math"/>
                          </w:rPr>
                          <m:t>k</m:t>
                        </m:r>
                      </m:sub>
                    </m:sSub>
                  </m:den>
                </m:f>
              </m:e>
            </m:d>
          </m:sup>
        </m:sSup>
      </m:oMath>
      <w:r w:rsidRPr="00305268">
        <w:tab/>
      </w:r>
      <w:r w:rsidRPr="00305268">
        <w:tab/>
      </w:r>
      <w:r w:rsidRPr="00305268">
        <w:tab/>
      </w:r>
      <w:r w:rsidRPr="00305268">
        <w:tab/>
      </w:r>
      <w:r w:rsidRPr="00305268">
        <w:tab/>
      </w:r>
      <w:r w:rsidRPr="00305268">
        <w:tab/>
      </w:r>
      <w:r w:rsidRPr="00305268">
        <w:tab/>
      </w:r>
      <w:r w:rsidRPr="00305268">
        <w:tab/>
        <w:t>(1)</w:t>
      </w:r>
    </w:p>
    <w:p w14:paraId="00000035" w14:textId="77777777" w:rsidR="00166FFE" w:rsidRPr="00305268" w:rsidRDefault="00000000" w:rsidP="00305268">
      <w:pPr>
        <w:spacing w:line="360" w:lineRule="auto"/>
      </w:pPr>
      <m:oMath>
        <m:sSub>
          <m:sSubPr>
            <m:ctrlPr>
              <w:rPr>
                <w:rFonts w:ascii="Cambria Math" w:eastAsia="Cambria Math" w:hAnsi="Cambria Math"/>
              </w:rPr>
            </m:ctrlPr>
          </m:sSubPr>
          <m:e>
            <m:r>
              <w:rPr>
                <w:rFonts w:ascii="Cambria Math" w:eastAsia="Cambria Math" w:hAnsi="Cambria Math"/>
              </w:rPr>
              <m:t>K</m:t>
            </m:r>
          </m:e>
          <m:sub>
            <m:r>
              <w:rPr>
                <w:rFonts w:ascii="Cambria Math" w:eastAsia="Cambria Math" w:hAnsi="Cambria Math"/>
              </w:rPr>
              <m:t>o</m:t>
            </m:r>
          </m:sub>
        </m:sSub>
        <m:r>
          <w:rPr>
            <w:rFonts w:ascii="Cambria Math" w:eastAsia="Cambria Math" w:hAnsi="Cambria Math"/>
          </w:rPr>
          <m:t>=</m:t>
        </m:r>
        <m:sSup>
          <m:sSupPr>
            <m:ctrlPr>
              <w:rPr>
                <w:rFonts w:ascii="Cambria Math" w:eastAsia="Cambria Math" w:hAnsi="Cambria Math"/>
              </w:rPr>
            </m:ctrlPr>
          </m:sSupPr>
          <m:e>
            <m:r>
              <w:rPr>
                <w:rFonts w:ascii="Cambria Math" w:eastAsia="Cambria Math" w:hAnsi="Cambria Math"/>
              </w:rPr>
              <m:t>278.4*exp</m:t>
            </m:r>
          </m:e>
          <m:sup>
            <m:d>
              <m:dPr>
                <m:ctrlPr>
                  <w:rPr>
                    <w:rFonts w:ascii="Cambria Math" w:eastAsia="Cambria Math" w:hAnsi="Cambria Math"/>
                  </w:rPr>
                </m:ctrlPr>
              </m:dPr>
              <m:e>
                <m:f>
                  <m:fPr>
                    <m:ctrlPr>
                      <w:rPr>
                        <w:rFonts w:ascii="Cambria Math" w:eastAsia="Cambria Math" w:hAnsi="Cambria Math"/>
                      </w:rPr>
                    </m:ctrlPr>
                  </m:fPr>
                  <m:num>
                    <m:r>
                      <w:rPr>
                        <w:rFonts w:ascii="Cambria Math" w:eastAsia="Cambria Math" w:hAnsi="Cambria Math"/>
                      </w:rPr>
                      <m:t>36380(</m:t>
                    </m:r>
                    <m:sSub>
                      <m:sSubPr>
                        <m:ctrlPr>
                          <w:rPr>
                            <w:rFonts w:ascii="Cambria Math" w:eastAsia="Cambria Math" w:hAnsi="Cambria Math"/>
                          </w:rPr>
                        </m:ctrlPr>
                      </m:sSubPr>
                      <m:e>
                        <m:r>
                          <w:rPr>
                            <w:rFonts w:ascii="Cambria Math" w:eastAsia="Cambria Math" w:hAnsi="Cambria Math"/>
                          </w:rPr>
                          <m:t>T</m:t>
                        </m:r>
                      </m:e>
                      <m:sub>
                        <m:r>
                          <w:rPr>
                            <w:rFonts w:ascii="Cambria Math" w:eastAsia="Cambria Math" w:hAnsi="Cambria Math"/>
                          </w:rPr>
                          <m:t>k</m:t>
                        </m:r>
                      </m:sub>
                    </m:sSub>
                    <m:r>
                      <w:rPr>
                        <w:rFonts w:ascii="Cambria Math" w:eastAsia="Cambria Math" w:hAnsi="Cambria Math"/>
                      </w:rPr>
                      <m:t>-298)</m:t>
                    </m:r>
                  </m:num>
                  <m:den>
                    <m:r>
                      <w:rPr>
                        <w:rFonts w:ascii="Cambria Math" w:eastAsia="Cambria Math" w:hAnsi="Cambria Math"/>
                      </w:rPr>
                      <m:t>298R</m:t>
                    </m:r>
                    <m:sSub>
                      <m:sSubPr>
                        <m:ctrlPr>
                          <w:rPr>
                            <w:rFonts w:ascii="Cambria Math" w:eastAsia="Cambria Math" w:hAnsi="Cambria Math"/>
                          </w:rPr>
                        </m:ctrlPr>
                      </m:sSubPr>
                      <m:e>
                        <m:r>
                          <w:rPr>
                            <w:rFonts w:ascii="Cambria Math" w:eastAsia="Cambria Math" w:hAnsi="Cambria Math"/>
                          </w:rPr>
                          <m:t>T</m:t>
                        </m:r>
                      </m:e>
                      <m:sub>
                        <m:r>
                          <w:rPr>
                            <w:rFonts w:ascii="Cambria Math" w:eastAsia="Cambria Math" w:hAnsi="Cambria Math"/>
                          </w:rPr>
                          <m:t>k</m:t>
                        </m:r>
                      </m:sub>
                    </m:sSub>
                  </m:den>
                </m:f>
              </m:e>
            </m:d>
          </m:sup>
        </m:sSup>
      </m:oMath>
      <w:r w:rsidRPr="00305268">
        <w:tab/>
      </w:r>
      <w:r w:rsidRPr="00305268">
        <w:tab/>
      </w:r>
      <w:r w:rsidRPr="00305268">
        <w:tab/>
      </w:r>
      <w:r w:rsidRPr="00305268">
        <w:tab/>
      </w:r>
      <w:r w:rsidRPr="00305268">
        <w:tab/>
      </w:r>
      <w:r w:rsidRPr="00305268">
        <w:tab/>
      </w:r>
      <w:r w:rsidRPr="00305268">
        <w:tab/>
      </w:r>
      <w:r w:rsidRPr="00305268">
        <w:tab/>
        <w:t>(2)</w:t>
      </w:r>
    </w:p>
    <w:p w14:paraId="00000036" w14:textId="77777777" w:rsidR="00166FFE" w:rsidRPr="00305268" w:rsidRDefault="00000000" w:rsidP="00305268">
      <w:pPr>
        <w:spacing w:line="360" w:lineRule="auto"/>
      </w:pPr>
      <m:oMath>
        <m:sSup>
          <m:sSupPr>
            <m:ctrlPr>
              <w:rPr>
                <w:rFonts w:ascii="Cambria Math" w:eastAsia="Cambria Math" w:hAnsi="Cambria Math"/>
              </w:rPr>
            </m:ctrlPr>
          </m:sSupPr>
          <m:e>
            <m:r>
              <w:rPr>
                <w:rFonts w:ascii="Cambria Math" w:hAnsi="Cambria Math"/>
              </w:rPr>
              <m:t>Γ</m:t>
            </m:r>
          </m:e>
          <m:sup>
            <m:r>
              <w:rPr>
                <w:rFonts w:ascii="Cambria Math" w:eastAsia="Cambria Math" w:hAnsi="Cambria Math"/>
              </w:rPr>
              <m:t>*</m:t>
            </m:r>
          </m:sup>
        </m:sSup>
        <m:r>
          <w:rPr>
            <w:rFonts w:ascii="Cambria Math" w:eastAsia="Cambria Math" w:hAnsi="Cambria Math"/>
          </w:rPr>
          <m:t>=</m:t>
        </m:r>
        <m:sSup>
          <m:sSupPr>
            <m:ctrlPr>
              <w:rPr>
                <w:rFonts w:ascii="Cambria Math" w:eastAsia="Cambria Math" w:hAnsi="Cambria Math"/>
              </w:rPr>
            </m:ctrlPr>
          </m:sSupPr>
          <m:e>
            <m:r>
              <w:rPr>
                <w:rFonts w:ascii="Cambria Math" w:eastAsia="Cambria Math" w:hAnsi="Cambria Math"/>
              </w:rPr>
              <m:t>42.75*exp</m:t>
            </m:r>
          </m:e>
          <m:sup>
            <m:d>
              <m:dPr>
                <m:ctrlPr>
                  <w:rPr>
                    <w:rFonts w:ascii="Cambria Math" w:eastAsia="Cambria Math" w:hAnsi="Cambria Math"/>
                  </w:rPr>
                </m:ctrlPr>
              </m:dPr>
              <m:e>
                <m:f>
                  <m:fPr>
                    <m:ctrlPr>
                      <w:rPr>
                        <w:rFonts w:ascii="Cambria Math" w:eastAsia="Cambria Math" w:hAnsi="Cambria Math"/>
                      </w:rPr>
                    </m:ctrlPr>
                  </m:fPr>
                  <m:num>
                    <m:r>
                      <w:rPr>
                        <w:rFonts w:ascii="Cambria Math" w:eastAsia="Cambria Math" w:hAnsi="Cambria Math"/>
                      </w:rPr>
                      <m:t>37830(</m:t>
                    </m:r>
                    <m:sSub>
                      <m:sSubPr>
                        <m:ctrlPr>
                          <w:rPr>
                            <w:rFonts w:ascii="Cambria Math" w:eastAsia="Cambria Math" w:hAnsi="Cambria Math"/>
                          </w:rPr>
                        </m:ctrlPr>
                      </m:sSubPr>
                      <m:e>
                        <m:r>
                          <w:rPr>
                            <w:rFonts w:ascii="Cambria Math" w:eastAsia="Cambria Math" w:hAnsi="Cambria Math"/>
                          </w:rPr>
                          <m:t>T</m:t>
                        </m:r>
                      </m:e>
                      <m:sub>
                        <m:r>
                          <w:rPr>
                            <w:rFonts w:ascii="Cambria Math" w:eastAsia="Cambria Math" w:hAnsi="Cambria Math"/>
                          </w:rPr>
                          <m:t>k</m:t>
                        </m:r>
                      </m:sub>
                    </m:sSub>
                    <m:r>
                      <w:rPr>
                        <w:rFonts w:ascii="Cambria Math" w:eastAsia="Cambria Math" w:hAnsi="Cambria Math"/>
                      </w:rPr>
                      <m:t>-298)</m:t>
                    </m:r>
                  </m:num>
                  <m:den>
                    <m:r>
                      <w:rPr>
                        <w:rFonts w:ascii="Cambria Math" w:eastAsia="Cambria Math" w:hAnsi="Cambria Math"/>
                      </w:rPr>
                      <m:t>298R</m:t>
                    </m:r>
                    <m:sSub>
                      <m:sSubPr>
                        <m:ctrlPr>
                          <w:rPr>
                            <w:rFonts w:ascii="Cambria Math" w:eastAsia="Cambria Math" w:hAnsi="Cambria Math"/>
                          </w:rPr>
                        </m:ctrlPr>
                      </m:sSubPr>
                      <m:e>
                        <m:r>
                          <w:rPr>
                            <w:rFonts w:ascii="Cambria Math" w:eastAsia="Cambria Math" w:hAnsi="Cambria Math"/>
                          </w:rPr>
                          <m:t>T</m:t>
                        </m:r>
                      </m:e>
                      <m:sub>
                        <m:r>
                          <w:rPr>
                            <w:rFonts w:ascii="Cambria Math" w:eastAsia="Cambria Math" w:hAnsi="Cambria Math"/>
                          </w:rPr>
                          <m:t>k</m:t>
                        </m:r>
                      </m:sub>
                    </m:sSub>
                  </m:den>
                </m:f>
              </m:e>
            </m:d>
          </m:sup>
        </m:sSup>
      </m:oMath>
      <w:r w:rsidRPr="00305268">
        <w:tab/>
      </w:r>
      <w:r w:rsidRPr="00305268">
        <w:tab/>
      </w:r>
      <w:r w:rsidRPr="00305268">
        <w:tab/>
      </w:r>
      <w:r w:rsidRPr="00305268">
        <w:tab/>
      </w:r>
      <w:r w:rsidRPr="00305268">
        <w:tab/>
      </w:r>
      <w:r w:rsidRPr="00305268">
        <w:tab/>
      </w:r>
      <w:r w:rsidRPr="00305268">
        <w:tab/>
      </w:r>
      <w:r w:rsidRPr="00305268">
        <w:tab/>
        <w:t>(3)</w:t>
      </w:r>
    </w:p>
    <w:p w14:paraId="00000037" w14:textId="77777777" w:rsidR="00166FFE" w:rsidRPr="00305268" w:rsidRDefault="00000000" w:rsidP="00305268">
      <w:pPr>
        <w:spacing w:line="360" w:lineRule="auto"/>
      </w:pPr>
      <w:r w:rsidRPr="00305268">
        <w:t xml:space="preserve">In all three equations, </w:t>
      </w:r>
      <w:r w:rsidRPr="00305268">
        <w:rPr>
          <w:i/>
        </w:rPr>
        <w:t>T</w:t>
      </w:r>
      <w:r w:rsidRPr="00305268">
        <w:rPr>
          <w:vertAlign w:val="subscript"/>
        </w:rPr>
        <w:t>k</w:t>
      </w:r>
      <w:r w:rsidRPr="00305268">
        <w:t xml:space="preserve"> is the mean leaf temperature (in Kelvin) during each </w:t>
      </w:r>
      <w:r w:rsidRPr="00305268">
        <w:rPr>
          <w:i/>
        </w:rPr>
        <w:t>A</w:t>
      </w:r>
      <w:r w:rsidRPr="00305268">
        <w:rPr>
          <w:vertAlign w:val="subscript"/>
        </w:rPr>
        <w:t>net</w:t>
      </w:r>
      <w:r w:rsidRPr="00305268">
        <w:t>/</w:t>
      </w:r>
      <w:r w:rsidRPr="00305268">
        <w:rPr>
          <w:i/>
        </w:rPr>
        <w:t>C</w:t>
      </w:r>
      <w:r w:rsidRPr="00305268">
        <w:rPr>
          <w:vertAlign w:val="subscript"/>
        </w:rPr>
        <w:t>i</w:t>
      </w:r>
      <w:r w:rsidRPr="00305268">
        <w:t xml:space="preserve"> curve, and R is the universal gas constant (8.314 J mol</w:t>
      </w:r>
      <w:r w:rsidRPr="00305268">
        <w:rPr>
          <w:vertAlign w:val="superscript"/>
        </w:rPr>
        <w:t>-1</w:t>
      </w:r>
      <w:r w:rsidRPr="00305268">
        <w:t xml:space="preserve"> K</w:t>
      </w:r>
      <w:r w:rsidRPr="00305268">
        <w:rPr>
          <w:vertAlign w:val="superscript"/>
        </w:rPr>
        <w:t>-1</w:t>
      </w:r>
      <w:r w:rsidRPr="00305268">
        <w:t xml:space="preserve">). All curves were visually inspected for goodness-of-fit before extracting </w:t>
      </w:r>
      <w:proofErr w:type="spellStart"/>
      <w:r w:rsidRPr="00305268">
        <w:rPr>
          <w:i/>
        </w:rPr>
        <w:t>V</w:t>
      </w:r>
      <w:r w:rsidRPr="00305268">
        <w:rPr>
          <w:vertAlign w:val="subscript"/>
        </w:rPr>
        <w:t>cmax</w:t>
      </w:r>
      <w:proofErr w:type="spellEnd"/>
      <w:r w:rsidRPr="00305268">
        <w:t xml:space="preserve"> and </w:t>
      </w:r>
      <w:proofErr w:type="spellStart"/>
      <w:r w:rsidRPr="00305268">
        <w:rPr>
          <w:i/>
        </w:rPr>
        <w:t>J</w:t>
      </w:r>
      <w:r w:rsidRPr="00305268">
        <w:rPr>
          <w:vertAlign w:val="subscript"/>
        </w:rPr>
        <w:t>max</w:t>
      </w:r>
      <w:proofErr w:type="spellEnd"/>
      <w:r w:rsidRPr="00305268">
        <w:t xml:space="preserve"> estimates for hypothesis testing.</w:t>
      </w:r>
    </w:p>
    <w:p w14:paraId="31A5431A" w14:textId="0121924D" w:rsidR="00305268" w:rsidRPr="00305268" w:rsidRDefault="00000000" w:rsidP="00305268">
      <w:pPr>
        <w:spacing w:line="360" w:lineRule="auto"/>
        <w:ind w:firstLine="720"/>
        <w:rPr>
          <w:color w:val="000000"/>
        </w:rPr>
      </w:pPr>
      <w:r w:rsidRPr="00305268">
        <w:t>For all</w:t>
      </w:r>
      <w:r w:rsidRPr="00305268">
        <w:rPr>
          <w:i/>
          <w:color w:val="000000"/>
        </w:rPr>
        <w:t xml:space="preserve"> A</w:t>
      </w:r>
      <w:r w:rsidRPr="00305268">
        <w:rPr>
          <w:color w:val="000000"/>
          <w:vertAlign w:val="subscript"/>
        </w:rPr>
        <w:t>net</w:t>
      </w:r>
      <w:r w:rsidRPr="00305268">
        <w:rPr>
          <w:color w:val="000000"/>
        </w:rPr>
        <w:t>/</w:t>
      </w:r>
      <w:r w:rsidRPr="00305268">
        <w:rPr>
          <w:i/>
          <w:color w:val="000000"/>
        </w:rPr>
        <w:t>C</w:t>
      </w:r>
      <w:r w:rsidRPr="00305268">
        <w:rPr>
          <w:color w:val="000000"/>
          <w:vertAlign w:val="subscript"/>
        </w:rPr>
        <w:t>i</w:t>
      </w:r>
      <w:r w:rsidRPr="00305268">
        <w:t xml:space="preserve"> curve fits, </w:t>
      </w:r>
      <w:proofErr w:type="spellStart"/>
      <w:r w:rsidRPr="00305268">
        <w:rPr>
          <w:i/>
          <w:color w:val="000000"/>
        </w:rPr>
        <w:t>V</w:t>
      </w:r>
      <w:r w:rsidRPr="00305268">
        <w:rPr>
          <w:color w:val="000000"/>
          <w:vertAlign w:val="subscript"/>
        </w:rPr>
        <w:t>cmax</w:t>
      </w:r>
      <w:proofErr w:type="spellEnd"/>
      <w:r w:rsidRPr="00305268">
        <w:rPr>
          <w:color w:val="000000"/>
        </w:rPr>
        <w:t xml:space="preserve"> and </w:t>
      </w:r>
      <w:proofErr w:type="spellStart"/>
      <w:r w:rsidRPr="00305268">
        <w:rPr>
          <w:i/>
        </w:rPr>
        <w:t>J</w:t>
      </w:r>
      <w:r w:rsidRPr="00305268">
        <w:rPr>
          <w:vertAlign w:val="subscript"/>
        </w:rPr>
        <w:t>max</w:t>
      </w:r>
      <w:proofErr w:type="spellEnd"/>
      <w:r w:rsidRPr="00305268">
        <w:rPr>
          <w:color w:val="000000"/>
        </w:rPr>
        <w:t xml:space="preserve"> w</w:t>
      </w:r>
      <w:r w:rsidRPr="00305268">
        <w:t>ere</w:t>
      </w:r>
      <w:r w:rsidRPr="00305268">
        <w:rPr>
          <w:color w:val="000000"/>
        </w:rPr>
        <w:t xml:space="preserve"> standardized to</w:t>
      </w:r>
      <w:r w:rsidRPr="00305268">
        <w:rPr>
          <w:color w:val="000000"/>
          <w:vertAlign w:val="subscript"/>
        </w:rPr>
        <w:t xml:space="preserve"> </w:t>
      </w:r>
      <w:r w:rsidRPr="00305268">
        <w:rPr>
          <w:color w:val="000000"/>
        </w:rPr>
        <w:t xml:space="preserve">25°C (referenced as </w:t>
      </w:r>
      <w:r w:rsidRPr="00305268">
        <w:rPr>
          <w:i/>
          <w:color w:val="000000"/>
        </w:rPr>
        <w:t>V</w:t>
      </w:r>
      <w:r w:rsidRPr="00305268">
        <w:rPr>
          <w:vertAlign w:val="subscript"/>
        </w:rPr>
        <w:t>cmax25</w:t>
      </w:r>
      <w:r w:rsidRPr="00305268">
        <w:t xml:space="preserve"> and </w:t>
      </w:r>
      <w:r w:rsidRPr="00305268">
        <w:rPr>
          <w:i/>
        </w:rPr>
        <w:t>J</w:t>
      </w:r>
      <w:r w:rsidRPr="00305268">
        <w:rPr>
          <w:vertAlign w:val="subscript"/>
        </w:rPr>
        <w:t>max25</w:t>
      </w:r>
      <w:r w:rsidRPr="00305268">
        <w:t xml:space="preserve"> from this point forward</w:t>
      </w:r>
      <w:r w:rsidRPr="00305268">
        <w:rPr>
          <w:color w:val="000000"/>
        </w:rPr>
        <w:t>) using a modified Arrhenius equation. This temperature st</w:t>
      </w:r>
      <w:r w:rsidRPr="00305268">
        <w:t xml:space="preserve">andardization removed the influence of enzyme kinetics on </w:t>
      </w:r>
      <w:proofErr w:type="spellStart"/>
      <w:r w:rsidRPr="00305268">
        <w:rPr>
          <w:i/>
        </w:rPr>
        <w:t>V</w:t>
      </w:r>
      <w:r w:rsidRPr="00305268">
        <w:rPr>
          <w:vertAlign w:val="subscript"/>
        </w:rPr>
        <w:t>cmax</w:t>
      </w:r>
      <w:proofErr w:type="spellEnd"/>
      <w:r w:rsidRPr="00305268">
        <w:t xml:space="preserve"> and </w:t>
      </w:r>
      <w:proofErr w:type="spellStart"/>
      <w:r w:rsidRPr="00305268">
        <w:rPr>
          <w:i/>
        </w:rPr>
        <w:t>J</w:t>
      </w:r>
      <w:r w:rsidRPr="00305268">
        <w:rPr>
          <w:vertAlign w:val="subscript"/>
        </w:rPr>
        <w:t>max</w:t>
      </w:r>
      <w:proofErr w:type="spellEnd"/>
      <w:r w:rsidRPr="00305268">
        <w:t xml:space="preserve">, and, thus, reflected biochemical investment in the different underlying processes </w:t>
      </w:r>
      <w:sdt>
        <w:sdtPr>
          <w:rPr>
            <w:color w:val="000000"/>
          </w:rPr>
          <w:tag w:val="MENDELEY_CITATION_v3_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"/>
          <w:id w:val="-230002525"/>
          <w:placeholder>
            <w:docPart w:val="DefaultPlaceholder_-1854013440"/>
          </w:placeholder>
        </w:sdtPr>
        <w:sdtContent>
          <w:r w:rsidR="00B00280" w:rsidRPr="00B00280">
            <w:rPr>
              <w:color w:val="000000"/>
            </w:rPr>
            <w:t>(Atkin &amp; Tjoelker, 2003)</w:t>
          </w:r>
        </w:sdtContent>
      </w:sdt>
      <w:r w:rsidR="00336876" w:rsidRPr="00305268">
        <w:t xml:space="preserve">. </w:t>
      </w:r>
      <w:r w:rsidRPr="00305268">
        <w:rPr>
          <w:color w:val="000000"/>
        </w:rPr>
        <w:t>Rate estimates were standardized to</w:t>
      </w:r>
      <w:r w:rsidRPr="00305268">
        <w:rPr>
          <w:color w:val="000000"/>
          <w:vertAlign w:val="subscript"/>
        </w:rPr>
        <w:t xml:space="preserve"> </w:t>
      </w:r>
      <w:r w:rsidRPr="00305268">
        <w:rPr>
          <w:color w:val="000000"/>
        </w:rPr>
        <w:t>25°C u</w:t>
      </w:r>
      <w:r w:rsidRPr="00305268">
        <w:t>sing the formulation presented</w:t>
      </w:r>
      <w:r w:rsidRPr="00305268">
        <w:rPr>
          <w:color w:val="000000"/>
        </w:rPr>
        <w:t xml:space="preserve"> in </w:t>
      </w:r>
      <w:sdt>
        <w:sdtPr>
          <w:rPr>
            <w:color w:val="000000"/>
          </w:rPr>
          <w:tag w:val="MENDELEY_CITATION_v3_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"/>
          <w:id w:val="1501002191"/>
          <w:placeholder>
            <w:docPart w:val="DefaultPlaceholder_-1854013440"/>
          </w:placeholder>
        </w:sdtPr>
        <w:sdtContent>
          <w:proofErr w:type="spellStart"/>
          <w:r w:rsidR="00B00280" w:rsidRPr="00B00280">
            <w:rPr>
              <w:color w:val="000000"/>
            </w:rPr>
            <w:t>Kattge</w:t>
          </w:r>
          <w:proofErr w:type="spellEnd"/>
          <w:r w:rsidR="00B00280" w:rsidRPr="00B00280">
            <w:rPr>
              <w:color w:val="000000"/>
            </w:rPr>
            <w:t xml:space="preserve"> and Knorr (2007)</w:t>
          </w:r>
        </w:sdtContent>
      </w:sdt>
      <w:r w:rsidR="00305268">
        <w:rPr>
          <w:color w:val="000000"/>
        </w:rPr>
        <w:t>:</w:t>
      </w:r>
    </w:p>
    <w:p w14:paraId="2C0C1529" w14:textId="5783592C" w:rsidR="00305268" w:rsidRPr="00305268" w:rsidRDefault="00000000" w:rsidP="00305268">
      <w:pPr>
        <w:tabs>
          <w:tab w:val="left" w:pos="593"/>
        </w:tabs>
        <w:spacing w:line="360" w:lineRule="auto"/>
        <w:rPr>
          <w:color w:val="000000"/>
        </w:rPr>
      </w:pPr>
      <m:oMath>
        <m:sSub>
          <m:sSubPr>
            <m:ctrlPr>
              <w:rPr>
                <w:rFonts w:ascii="Cambria Math" w:eastAsia="Cambria Math" w:hAnsi="Cambria Math"/>
                <w:color w:val="000000"/>
              </w:rPr>
            </m:ctrlPr>
          </m:sSubPr>
          <m:e>
            <m:r>
              <w:rPr>
                <w:rFonts w:ascii="Cambria Math" w:eastAsia="Cambria Math" w:hAnsi="Cambria Math"/>
                <w:color w:val="000000"/>
              </w:rPr>
              <m:t>k</m:t>
            </m:r>
          </m:e>
          <m:sub>
            <m:r>
              <w:rPr>
                <w:rFonts w:ascii="Cambria Math" w:eastAsia="Cambria Math" w:hAnsi="Cambria Math"/>
                <w:color w:val="000000"/>
              </w:rPr>
              <m:t>25</m:t>
            </m:r>
          </m:sub>
        </m:sSub>
        <m:r>
          <w:rPr>
            <w:rFonts w:ascii="Cambria Math" w:eastAsia="Cambria Math" w:hAnsi="Cambria Math"/>
            <w:color w:val="000000"/>
          </w:rPr>
          <m:t>=</m:t>
        </m:r>
        <m:f>
          <m:fPr>
            <m:ctrlPr>
              <w:rPr>
                <w:rFonts w:ascii="Cambria Math" w:eastAsia="Cambria Math" w:hAnsi="Cambria Math"/>
                <w:color w:val="000000"/>
              </w:rPr>
            </m:ctrlPr>
          </m:fPr>
          <m:num>
            <m:sSub>
              <m:sSubPr>
                <m:ctrlPr>
                  <w:rPr>
                    <w:rFonts w:ascii="Cambria Math" w:eastAsia="Cambria Math" w:hAnsi="Cambria Math"/>
                    <w:color w:val="000000"/>
                  </w:rPr>
                </m:ctrlPr>
              </m:sSubPr>
              <m:e>
                <m:r>
                  <w:rPr>
                    <w:rFonts w:ascii="Cambria Math" w:eastAsia="Cambria Math" w:hAnsi="Cambria Math"/>
                    <w:color w:val="000000"/>
                  </w:rPr>
                  <m:t>k</m:t>
                </m:r>
              </m:e>
              <m:sub>
                <m:r>
                  <w:rPr>
                    <w:rFonts w:ascii="Cambria Math" w:eastAsia="Cambria Math" w:hAnsi="Cambria Math"/>
                    <w:color w:val="000000"/>
                  </w:rPr>
                  <m:t>obs</m:t>
                </m:r>
              </m:sub>
            </m:sSub>
          </m:num>
          <m:den>
            <m:sSup>
              <m:sSupPr>
                <m:ctrlPr>
                  <w:rPr>
                    <w:rFonts w:ascii="Cambria Math" w:eastAsia="Cambria Math" w:hAnsi="Cambria Math"/>
                    <w:color w:val="000000"/>
                  </w:rPr>
                </m:ctrlPr>
              </m:sSupPr>
              <m:e>
                <m:r>
                  <w:rPr>
                    <w:rFonts w:ascii="Cambria Math" w:eastAsia="Cambria Math" w:hAnsi="Cambria Math"/>
                    <w:color w:val="000000"/>
                  </w:rPr>
                  <m:t>e</m:t>
                </m:r>
              </m:e>
              <m:sup>
                <m:d>
                  <m:dPr>
                    <m:begChr m:val="["/>
                    <m:endChr m:val="]"/>
                    <m:ctrlPr>
                      <w:rPr>
                        <w:rFonts w:ascii="Cambria Math" w:eastAsia="Cambria Math" w:hAnsi="Cambria Math"/>
                        <w:color w:val="000000"/>
                      </w:rPr>
                    </m:ctrlPr>
                  </m:dPr>
                  <m:e>
                    <m:f>
                      <m:fPr>
                        <m:ctrlPr>
                          <w:rPr>
                            <w:rFonts w:ascii="Cambria Math" w:eastAsia="Cambria Math" w:hAnsi="Cambria Math"/>
                            <w:color w:val="000000"/>
                          </w:rPr>
                        </m:ctrlPr>
                      </m:fPr>
                      <m:num>
                        <m:sSub>
                          <m:sSubPr>
                            <m:ctrlPr>
                              <w:rPr>
                                <w:rFonts w:ascii="Cambria Math" w:eastAsia="Cambria Math" w:hAnsi="Cambria Math"/>
                                <w:color w:val="000000"/>
                              </w:rPr>
                            </m:ctrlPr>
                          </m:sSubPr>
                          <m:e>
                            <m:r>
                              <w:rPr>
                                <w:rFonts w:ascii="Cambria Math" w:eastAsia="Cambria Math" w:hAnsi="Cambria Math"/>
                                <w:color w:val="000000"/>
                              </w:rPr>
                              <m:t>H</m:t>
                            </m:r>
                          </m:e>
                          <m:sub>
                            <m:r>
                              <w:rPr>
                                <w:rFonts w:ascii="Cambria Math" w:eastAsia="Cambria Math" w:hAnsi="Cambria Math"/>
                                <w:color w:val="000000"/>
                              </w:rPr>
                              <m:t>a</m:t>
                            </m:r>
                          </m:sub>
                        </m:sSub>
                        <m:d>
                          <m:dPr>
                            <m:ctrlPr>
                              <w:rPr>
                                <w:rFonts w:ascii="Cambria Math" w:eastAsia="Cambria Math" w:hAnsi="Cambria Math"/>
                                <w:color w:val="000000"/>
                              </w:rPr>
                            </m:ctrlPr>
                          </m:dPr>
                          <m:e>
                            <m:sSub>
                              <m:sSubPr>
                                <m:ctrlPr>
                                  <w:rPr>
                                    <w:rFonts w:ascii="Cambria Math" w:eastAsia="Cambria Math" w:hAnsi="Cambria Math"/>
                                    <w:color w:val="000000"/>
                                  </w:rPr>
                                </m:ctrlPr>
                              </m:sSubPr>
                              <m:e>
                                <m:r>
                                  <w:rPr>
                                    <w:rFonts w:ascii="Cambria Math" w:eastAsia="Cambria Math" w:hAnsi="Cambria Math"/>
                                    <w:color w:val="000000"/>
                                  </w:rPr>
                                  <m:t>T</m:t>
                                </m:r>
                              </m:e>
                              <m:sub>
                                <m:r>
                                  <w:rPr>
                                    <w:rFonts w:ascii="Cambria Math" w:eastAsia="Cambria Math" w:hAnsi="Cambria Math"/>
                                    <w:color w:val="000000"/>
                                  </w:rPr>
                                  <m:t>obs</m:t>
                                </m:r>
                              </m:sub>
                            </m:sSub>
                            <m:r>
                              <w:rPr>
                                <w:rFonts w:ascii="Cambria Math" w:eastAsia="Cambria Math" w:hAnsi="Cambria Math"/>
                                <w:color w:val="000000"/>
                              </w:rPr>
                              <m:t>-</m:t>
                            </m:r>
                            <m:sSub>
                              <m:sSubPr>
                                <m:ctrlPr>
                                  <w:rPr>
                                    <w:rFonts w:ascii="Cambria Math" w:eastAsia="Cambria Math" w:hAnsi="Cambria Math"/>
                                    <w:color w:val="000000"/>
                                  </w:rPr>
                                </m:ctrlPr>
                              </m:sSubPr>
                              <m:e>
                                <m:r>
                                  <w:rPr>
                                    <w:rFonts w:ascii="Cambria Math" w:eastAsia="Cambria Math" w:hAnsi="Cambria Math"/>
                                    <w:color w:val="000000"/>
                                  </w:rPr>
                                  <m:t>T</m:t>
                                </m:r>
                              </m:e>
                              <m:sub>
                                <m:r>
                                  <w:rPr>
                                    <w:rFonts w:ascii="Cambria Math" w:eastAsia="Cambria Math" w:hAnsi="Cambria Math"/>
                                    <w:color w:val="000000"/>
                                  </w:rPr>
                                  <m:t>ref</m:t>
                                </m:r>
                              </m:sub>
                            </m:sSub>
                          </m:e>
                        </m:d>
                      </m:num>
                      <m:den>
                        <m:sSub>
                          <m:sSubPr>
                            <m:ctrlPr>
                              <w:rPr>
                                <w:rFonts w:ascii="Cambria Math" w:eastAsia="Cambria Math" w:hAnsi="Cambria Math"/>
                                <w:color w:val="000000"/>
                              </w:rPr>
                            </m:ctrlPr>
                          </m:sSubPr>
                          <m:e>
                            <m:r>
                              <w:rPr>
                                <w:rFonts w:ascii="Cambria Math" w:eastAsia="Cambria Math" w:hAnsi="Cambria Math"/>
                                <w:color w:val="000000"/>
                              </w:rPr>
                              <m:t>T</m:t>
                            </m:r>
                          </m:e>
                          <m:sub>
                            <m:r>
                              <w:rPr>
                                <w:rFonts w:ascii="Cambria Math" w:eastAsia="Cambria Math" w:hAnsi="Cambria Math"/>
                                <w:color w:val="000000"/>
                              </w:rPr>
                              <m:t>ref</m:t>
                            </m:r>
                          </m:sub>
                        </m:sSub>
                        <m:r>
                          <w:rPr>
                            <w:rFonts w:ascii="Cambria Math" w:eastAsia="Cambria Math" w:hAnsi="Cambria Math"/>
                            <w:color w:val="000000"/>
                          </w:rPr>
                          <m:t>R</m:t>
                        </m:r>
                        <m:sSub>
                          <m:sSubPr>
                            <m:ctrlPr>
                              <w:rPr>
                                <w:rFonts w:ascii="Cambria Math" w:eastAsia="Cambria Math" w:hAnsi="Cambria Math"/>
                                <w:color w:val="000000"/>
                              </w:rPr>
                            </m:ctrlPr>
                          </m:sSubPr>
                          <m:e>
                            <m:r>
                              <w:rPr>
                                <w:rFonts w:ascii="Cambria Math" w:eastAsia="Cambria Math" w:hAnsi="Cambria Math"/>
                                <w:color w:val="000000"/>
                              </w:rPr>
                              <m:t>T</m:t>
                            </m:r>
                          </m:e>
                          <m:sub>
                            <m:r>
                              <w:rPr>
                                <w:rFonts w:ascii="Cambria Math" w:eastAsia="Cambria Math" w:hAnsi="Cambria Math"/>
                                <w:color w:val="000000"/>
                              </w:rPr>
                              <m:t>obs</m:t>
                            </m:r>
                          </m:sub>
                        </m:sSub>
                      </m:den>
                    </m:f>
                  </m:e>
                </m:d>
              </m:sup>
            </m:sSup>
            <m:r>
              <w:rPr>
                <w:rFonts w:ascii="Cambria Math" w:eastAsia="Cambria Math" w:hAnsi="Cambria Math"/>
                <w:color w:val="000000"/>
              </w:rPr>
              <m:t>×</m:t>
            </m:r>
            <m:f>
              <m:fPr>
                <m:ctrlPr>
                  <w:rPr>
                    <w:rFonts w:ascii="Cambria Math" w:eastAsia="Cambria Math" w:hAnsi="Cambria Math"/>
                    <w:color w:val="000000"/>
                  </w:rPr>
                </m:ctrlPr>
              </m:fPr>
              <m:num>
                <m:r>
                  <w:rPr>
                    <w:rFonts w:ascii="Cambria Math" w:eastAsia="Cambria Math" w:hAnsi="Cambria Math"/>
                    <w:color w:val="000000"/>
                  </w:rPr>
                  <m:t>1+</m:t>
                </m:r>
                <m:sSup>
                  <m:sSupPr>
                    <m:ctrlPr>
                      <w:rPr>
                        <w:rFonts w:ascii="Cambria Math" w:eastAsia="Cambria Math" w:hAnsi="Cambria Math"/>
                        <w:color w:val="000000"/>
                      </w:rPr>
                    </m:ctrlPr>
                  </m:sSupPr>
                  <m:e>
                    <m:r>
                      <w:rPr>
                        <w:rFonts w:ascii="Cambria Math" w:eastAsia="Cambria Math" w:hAnsi="Cambria Math"/>
                        <w:color w:val="000000"/>
                      </w:rPr>
                      <m:t>e</m:t>
                    </m:r>
                  </m:e>
                  <m:sup>
                    <m:r>
                      <w:rPr>
                        <w:rFonts w:ascii="Cambria Math" w:eastAsia="Cambria Math" w:hAnsi="Cambria Math"/>
                        <w:color w:val="000000"/>
                      </w:rPr>
                      <m:t>(</m:t>
                    </m:r>
                    <m:f>
                      <m:fPr>
                        <m:ctrlPr>
                          <w:rPr>
                            <w:rFonts w:ascii="Cambria Math" w:eastAsia="Cambria Math" w:hAnsi="Cambria Math"/>
                            <w:color w:val="000000"/>
                          </w:rPr>
                        </m:ctrlPr>
                      </m:fPr>
                      <m:num>
                        <m:sSub>
                          <m:sSubPr>
                            <m:ctrlPr>
                              <w:rPr>
                                <w:rFonts w:ascii="Cambria Math" w:eastAsia="Cambria Math" w:hAnsi="Cambria Math"/>
                                <w:color w:val="000000"/>
                              </w:rPr>
                            </m:ctrlPr>
                          </m:sSubPr>
                          <m:e>
                            <m:r>
                              <w:rPr>
                                <w:rFonts w:ascii="Cambria Math" w:eastAsia="Cambria Math" w:hAnsi="Cambria Math"/>
                                <w:color w:val="000000"/>
                              </w:rPr>
                              <m:t>T</m:t>
                            </m:r>
                          </m:e>
                          <m:sub>
                            <m:r>
                              <w:rPr>
                                <w:rFonts w:ascii="Cambria Math" w:eastAsia="Cambria Math" w:hAnsi="Cambria Math"/>
                                <w:color w:val="000000"/>
                              </w:rPr>
                              <m:t>ref</m:t>
                            </m:r>
                          </m:sub>
                        </m:sSub>
                        <m:r>
                          <w:rPr>
                            <w:rFonts w:ascii="Cambria Math" w:eastAsia="Cambria Math" w:hAnsi="Cambria Math"/>
                            <w:color w:val="000000"/>
                          </w:rPr>
                          <m:t>ΔS-</m:t>
                        </m:r>
                        <m:sSub>
                          <m:sSubPr>
                            <m:ctrlPr>
                              <w:rPr>
                                <w:rFonts w:ascii="Cambria Math" w:eastAsia="Cambria Math" w:hAnsi="Cambria Math"/>
                                <w:color w:val="000000"/>
                              </w:rPr>
                            </m:ctrlPr>
                          </m:sSubPr>
                          <m:e>
                            <m:r>
                              <w:rPr>
                                <w:rFonts w:ascii="Cambria Math" w:eastAsia="Cambria Math" w:hAnsi="Cambria Math"/>
                                <w:color w:val="000000"/>
                              </w:rPr>
                              <m:t>H</m:t>
                            </m:r>
                          </m:e>
                          <m:sub>
                            <m:r>
                              <w:rPr>
                                <w:rFonts w:ascii="Cambria Math" w:eastAsia="Cambria Math" w:hAnsi="Cambria Math"/>
                                <w:color w:val="000000"/>
                              </w:rPr>
                              <m:t>d</m:t>
                            </m:r>
                          </m:sub>
                        </m:sSub>
                      </m:num>
                      <m:den>
                        <m:sSub>
                          <m:sSubPr>
                            <m:ctrlPr>
                              <w:rPr>
                                <w:rFonts w:ascii="Cambria Math" w:eastAsia="Cambria Math" w:hAnsi="Cambria Math"/>
                                <w:color w:val="000000"/>
                              </w:rPr>
                            </m:ctrlPr>
                          </m:sSubPr>
                          <m:e>
                            <m:r>
                              <w:rPr>
                                <w:rFonts w:ascii="Cambria Math" w:eastAsia="Cambria Math" w:hAnsi="Cambria Math"/>
                                <w:color w:val="000000"/>
                              </w:rPr>
                              <m:t>RT</m:t>
                            </m:r>
                          </m:e>
                          <m:sub>
                            <m:r>
                              <w:rPr>
                                <w:rFonts w:ascii="Cambria Math" w:eastAsia="Cambria Math" w:hAnsi="Cambria Math"/>
                                <w:color w:val="000000"/>
                              </w:rPr>
                              <m:t>ref</m:t>
                            </m:r>
                          </m:sub>
                        </m:sSub>
                      </m:den>
                    </m:f>
                    <m:r>
                      <w:rPr>
                        <w:rFonts w:ascii="Cambria Math" w:eastAsia="Cambria Math" w:hAnsi="Cambria Math"/>
                        <w:color w:val="000000"/>
                      </w:rPr>
                      <m:t>)</m:t>
                    </m:r>
                  </m:sup>
                </m:sSup>
              </m:num>
              <m:den>
                <m:r>
                  <w:rPr>
                    <w:rFonts w:ascii="Cambria Math" w:eastAsia="Cambria Math" w:hAnsi="Cambria Math"/>
                    <w:color w:val="000000"/>
                  </w:rPr>
                  <m:t>1+</m:t>
                </m:r>
                <m:sSup>
                  <m:sSupPr>
                    <m:ctrlPr>
                      <w:rPr>
                        <w:rFonts w:ascii="Cambria Math" w:eastAsia="Cambria Math" w:hAnsi="Cambria Math"/>
                        <w:color w:val="000000"/>
                      </w:rPr>
                    </m:ctrlPr>
                  </m:sSupPr>
                  <m:e>
                    <m:r>
                      <w:rPr>
                        <w:rFonts w:ascii="Cambria Math" w:eastAsia="Cambria Math" w:hAnsi="Cambria Math"/>
                        <w:color w:val="000000"/>
                      </w:rPr>
                      <m:t>e</m:t>
                    </m:r>
                  </m:e>
                  <m:sup>
                    <m:r>
                      <w:rPr>
                        <w:rFonts w:ascii="Cambria Math" w:eastAsia="Cambria Math" w:hAnsi="Cambria Math"/>
                        <w:color w:val="000000"/>
                      </w:rPr>
                      <m:t>(</m:t>
                    </m:r>
                    <m:f>
                      <m:fPr>
                        <m:ctrlPr>
                          <w:rPr>
                            <w:rFonts w:ascii="Cambria Math" w:eastAsia="Cambria Math" w:hAnsi="Cambria Math"/>
                            <w:color w:val="000000"/>
                          </w:rPr>
                        </m:ctrlPr>
                      </m:fPr>
                      <m:num>
                        <m:sSub>
                          <m:sSubPr>
                            <m:ctrlPr>
                              <w:rPr>
                                <w:rFonts w:ascii="Cambria Math" w:eastAsia="Cambria Math" w:hAnsi="Cambria Math"/>
                                <w:color w:val="000000"/>
                              </w:rPr>
                            </m:ctrlPr>
                          </m:sSubPr>
                          <m:e>
                            <m:r>
                              <w:rPr>
                                <w:rFonts w:ascii="Cambria Math" w:eastAsia="Cambria Math" w:hAnsi="Cambria Math"/>
                                <w:color w:val="000000"/>
                              </w:rPr>
                              <m:t>T</m:t>
                            </m:r>
                          </m:e>
                          <m:sub>
                            <m:r>
                              <w:rPr>
                                <w:rFonts w:ascii="Cambria Math" w:eastAsia="Cambria Math" w:hAnsi="Cambria Math"/>
                                <w:color w:val="000000"/>
                              </w:rPr>
                              <m:t>obs</m:t>
                            </m:r>
                          </m:sub>
                        </m:sSub>
                        <m:r>
                          <w:rPr>
                            <w:rFonts w:ascii="Cambria Math" w:eastAsia="Cambria Math" w:hAnsi="Cambria Math"/>
                            <w:color w:val="000000"/>
                          </w:rPr>
                          <m:t>ΔS-</m:t>
                        </m:r>
                        <m:sSub>
                          <m:sSubPr>
                            <m:ctrlPr>
                              <w:rPr>
                                <w:rFonts w:ascii="Cambria Math" w:eastAsia="Cambria Math" w:hAnsi="Cambria Math"/>
                                <w:color w:val="000000"/>
                              </w:rPr>
                            </m:ctrlPr>
                          </m:sSubPr>
                          <m:e>
                            <m:r>
                              <w:rPr>
                                <w:rFonts w:ascii="Cambria Math" w:eastAsia="Cambria Math" w:hAnsi="Cambria Math"/>
                                <w:color w:val="000000"/>
                              </w:rPr>
                              <m:t>H</m:t>
                            </m:r>
                          </m:e>
                          <m:sub>
                            <m:r>
                              <w:rPr>
                                <w:rFonts w:ascii="Cambria Math" w:eastAsia="Cambria Math" w:hAnsi="Cambria Math"/>
                                <w:color w:val="000000"/>
                              </w:rPr>
                              <m:t>d</m:t>
                            </m:r>
                          </m:sub>
                        </m:sSub>
                      </m:num>
                      <m:den>
                        <m:r>
                          <w:rPr>
                            <w:rFonts w:ascii="Cambria Math" w:eastAsia="Cambria Math" w:hAnsi="Cambria Math"/>
                            <w:color w:val="000000"/>
                          </w:rPr>
                          <m:t>R</m:t>
                        </m:r>
                        <m:sSub>
                          <m:sSubPr>
                            <m:ctrlPr>
                              <w:rPr>
                                <w:rFonts w:ascii="Cambria Math" w:eastAsia="Cambria Math" w:hAnsi="Cambria Math"/>
                                <w:color w:val="000000"/>
                              </w:rPr>
                            </m:ctrlPr>
                          </m:sSubPr>
                          <m:e>
                            <m:r>
                              <w:rPr>
                                <w:rFonts w:ascii="Cambria Math" w:eastAsia="Cambria Math" w:hAnsi="Cambria Math"/>
                                <w:color w:val="000000"/>
                              </w:rPr>
                              <m:t>T</m:t>
                            </m:r>
                          </m:e>
                          <m:sub>
                            <m:r>
                              <w:rPr>
                                <w:rFonts w:ascii="Cambria Math" w:eastAsia="Cambria Math" w:hAnsi="Cambria Math"/>
                                <w:color w:val="000000"/>
                              </w:rPr>
                              <m:t>obs</m:t>
                            </m:r>
                          </m:sub>
                        </m:sSub>
                      </m:den>
                    </m:f>
                    <m:r>
                      <w:rPr>
                        <w:rFonts w:ascii="Cambria Math" w:eastAsia="Cambria Math" w:hAnsi="Cambria Math"/>
                        <w:color w:val="000000"/>
                      </w:rPr>
                      <m:t>)</m:t>
                    </m:r>
                  </m:sup>
                </m:sSup>
              </m:den>
            </m:f>
          </m:den>
        </m:f>
      </m:oMath>
      <w:r w:rsidR="00305268" w:rsidRPr="00305268">
        <w:rPr>
          <w:color w:val="000000"/>
        </w:rPr>
        <w:tab/>
      </w:r>
      <w:r w:rsidR="00305268" w:rsidRPr="00305268">
        <w:rPr>
          <w:color w:val="000000"/>
        </w:rPr>
        <w:tab/>
      </w:r>
      <w:r w:rsidR="00305268" w:rsidRPr="00305268">
        <w:rPr>
          <w:color w:val="000000"/>
        </w:rPr>
        <w:tab/>
      </w:r>
      <w:r w:rsidR="00305268" w:rsidRPr="00305268">
        <w:rPr>
          <w:color w:val="000000"/>
        </w:rPr>
        <w:tab/>
      </w:r>
      <w:r w:rsidR="00305268" w:rsidRPr="00305268">
        <w:rPr>
          <w:color w:val="000000"/>
        </w:rPr>
        <w:tab/>
      </w:r>
      <w:r w:rsidR="00305268" w:rsidRPr="00305268">
        <w:rPr>
          <w:color w:val="000000"/>
        </w:rPr>
        <w:tab/>
      </w:r>
      <w:r w:rsidR="00305268" w:rsidRPr="00305268">
        <w:rPr>
          <w:color w:val="000000"/>
        </w:rPr>
        <w:tab/>
      </w:r>
      <w:r w:rsidR="00305268" w:rsidRPr="00305268">
        <w:rPr>
          <w:color w:val="000000"/>
        </w:rPr>
        <w:tab/>
      </w:r>
      <w:r w:rsidR="00305268">
        <w:rPr>
          <w:color w:val="000000"/>
        </w:rPr>
        <w:t>(4</w:t>
      </w:r>
      <w:r w:rsidR="00305268" w:rsidRPr="00305268">
        <w:rPr>
          <w:color w:val="000000"/>
        </w:rPr>
        <w:t>)</w:t>
      </w:r>
    </w:p>
    <w:p w14:paraId="6694A221" w14:textId="27E5D602" w:rsidR="00305268" w:rsidRPr="00305268" w:rsidRDefault="00305268" w:rsidP="00305268">
      <w:pPr>
        <w:tabs>
          <w:tab w:val="left" w:pos="593"/>
        </w:tabs>
        <w:spacing w:line="360" w:lineRule="auto"/>
        <w:rPr>
          <w:color w:val="000000"/>
        </w:rPr>
      </w:pPr>
      <w:r w:rsidRPr="00305268">
        <w:rPr>
          <w:color w:val="000000"/>
        </w:rPr>
        <w:t xml:space="preserve">where </w:t>
      </w:r>
      <w:r w:rsidRPr="00305268">
        <w:rPr>
          <w:i/>
          <w:color w:val="000000"/>
        </w:rPr>
        <w:t>k</w:t>
      </w:r>
      <w:r w:rsidRPr="00305268">
        <w:rPr>
          <w:color w:val="000000"/>
          <w:vertAlign w:val="subscript"/>
        </w:rPr>
        <w:t>25</w:t>
      </w:r>
      <w:r w:rsidRPr="00305268">
        <w:rPr>
          <w:color w:val="000000"/>
        </w:rPr>
        <w:t xml:space="preserve"> represents the standardized </w:t>
      </w:r>
      <w:proofErr w:type="spellStart"/>
      <w:r w:rsidRPr="00305268">
        <w:rPr>
          <w:i/>
          <w:color w:val="000000"/>
        </w:rPr>
        <w:t>V</w:t>
      </w:r>
      <w:r w:rsidRPr="00305268">
        <w:rPr>
          <w:color w:val="000000"/>
          <w:vertAlign w:val="subscript"/>
        </w:rPr>
        <w:t>cmax</w:t>
      </w:r>
      <w:proofErr w:type="spellEnd"/>
      <w:r w:rsidRPr="00305268">
        <w:rPr>
          <w:color w:val="000000"/>
          <w:vertAlign w:val="subscript"/>
        </w:rPr>
        <w:t xml:space="preserve"> </w:t>
      </w:r>
      <w:r w:rsidRPr="00305268">
        <w:rPr>
          <w:color w:val="000000"/>
        </w:rPr>
        <w:t xml:space="preserve">or </w:t>
      </w:r>
      <w:proofErr w:type="spellStart"/>
      <w:r w:rsidRPr="00305268">
        <w:rPr>
          <w:i/>
          <w:color w:val="000000"/>
        </w:rPr>
        <w:t>J</w:t>
      </w:r>
      <w:r w:rsidRPr="00305268">
        <w:rPr>
          <w:color w:val="000000"/>
          <w:vertAlign w:val="subscript"/>
        </w:rPr>
        <w:t>max</w:t>
      </w:r>
      <w:proofErr w:type="spellEnd"/>
      <w:r w:rsidRPr="00305268">
        <w:rPr>
          <w:color w:val="000000"/>
        </w:rPr>
        <w:t xml:space="preserve"> rate at 25°C, </w:t>
      </w:r>
      <w:proofErr w:type="spellStart"/>
      <w:r w:rsidRPr="00305268">
        <w:rPr>
          <w:i/>
          <w:color w:val="000000"/>
        </w:rPr>
        <w:t>k</w:t>
      </w:r>
      <w:r w:rsidRPr="00305268">
        <w:rPr>
          <w:color w:val="000000"/>
          <w:vertAlign w:val="subscript"/>
        </w:rPr>
        <w:t>obs</w:t>
      </w:r>
      <w:proofErr w:type="spellEnd"/>
      <w:r w:rsidRPr="00305268">
        <w:rPr>
          <w:color w:val="000000"/>
        </w:rPr>
        <w:t xml:space="preserve"> represents the </w:t>
      </w:r>
      <w:proofErr w:type="spellStart"/>
      <w:r w:rsidRPr="00305268">
        <w:rPr>
          <w:i/>
          <w:color w:val="000000"/>
        </w:rPr>
        <w:t>V</w:t>
      </w:r>
      <w:r w:rsidRPr="00305268">
        <w:rPr>
          <w:color w:val="000000"/>
          <w:vertAlign w:val="subscript"/>
        </w:rPr>
        <w:t>cmax</w:t>
      </w:r>
      <w:proofErr w:type="spellEnd"/>
      <w:r w:rsidRPr="00305268">
        <w:rPr>
          <w:color w:val="000000"/>
        </w:rPr>
        <w:t xml:space="preserve"> or </w:t>
      </w:r>
      <w:proofErr w:type="spellStart"/>
      <w:r w:rsidRPr="00305268">
        <w:rPr>
          <w:i/>
        </w:rPr>
        <w:t>J</w:t>
      </w:r>
      <w:r w:rsidRPr="00305268">
        <w:rPr>
          <w:vertAlign w:val="subscript"/>
        </w:rPr>
        <w:t>max</w:t>
      </w:r>
      <w:proofErr w:type="spellEnd"/>
      <w:r w:rsidRPr="00305268">
        <w:rPr>
          <w:color w:val="000000"/>
        </w:rPr>
        <w:t xml:space="preserve"> estimate at the average leaf temperature measured inside the cuvette during the </w:t>
      </w:r>
      <w:r w:rsidRPr="00305268">
        <w:rPr>
          <w:i/>
        </w:rPr>
        <w:t>A</w:t>
      </w:r>
      <w:r w:rsidRPr="00305268">
        <w:rPr>
          <w:vertAlign w:val="subscript"/>
        </w:rPr>
        <w:t>net</w:t>
      </w:r>
      <w:r w:rsidRPr="00305268">
        <w:t>/</w:t>
      </w:r>
      <w:r w:rsidRPr="00305268">
        <w:rPr>
          <w:i/>
        </w:rPr>
        <w:t>C</w:t>
      </w:r>
      <w:r w:rsidRPr="00305268">
        <w:rPr>
          <w:vertAlign w:val="subscript"/>
        </w:rPr>
        <w:t>i</w:t>
      </w:r>
      <w:r w:rsidRPr="00305268">
        <w:t xml:space="preserve"> </w:t>
      </w:r>
      <w:r w:rsidRPr="00305268">
        <w:rPr>
          <w:color w:val="000000"/>
        </w:rPr>
        <w:t xml:space="preserve">curve. </w:t>
      </w:r>
      <w:r w:rsidRPr="00305268">
        <w:rPr>
          <w:i/>
          <w:color w:val="000000"/>
        </w:rPr>
        <w:t>H</w:t>
      </w:r>
      <w:r w:rsidRPr="00305268">
        <w:rPr>
          <w:color w:val="000000"/>
          <w:vertAlign w:val="subscript"/>
        </w:rPr>
        <w:t>a</w:t>
      </w:r>
      <w:r w:rsidRPr="00305268">
        <w:rPr>
          <w:color w:val="000000"/>
        </w:rPr>
        <w:t xml:space="preserve"> is the activation energy of </w:t>
      </w:r>
      <w:proofErr w:type="spellStart"/>
      <w:r w:rsidRPr="00305268">
        <w:rPr>
          <w:i/>
          <w:color w:val="000000"/>
        </w:rPr>
        <w:t>V</w:t>
      </w:r>
      <w:r w:rsidRPr="00305268">
        <w:rPr>
          <w:color w:val="000000"/>
          <w:vertAlign w:val="subscript"/>
        </w:rPr>
        <w:t>cmax</w:t>
      </w:r>
      <w:proofErr w:type="spellEnd"/>
      <w:r w:rsidRPr="00305268">
        <w:rPr>
          <w:color w:val="000000"/>
        </w:rPr>
        <w:t xml:space="preserve"> (71,513 J mol</w:t>
      </w:r>
      <w:r w:rsidRPr="00305268">
        <w:rPr>
          <w:color w:val="000000"/>
          <w:vertAlign w:val="superscript"/>
        </w:rPr>
        <w:t>-1</w:t>
      </w:r>
      <w:r w:rsidRPr="00305268">
        <w:rPr>
          <w:color w:val="000000"/>
        </w:rPr>
        <w:t xml:space="preserve">; </w:t>
      </w:r>
      <w:sdt>
        <w:sdtPr>
          <w:rPr>
            <w:color w:val="000000"/>
          </w:rPr>
          <w:tag w:val="MENDELEY_CITATION_v3_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"/>
          <w:id w:val="-1918399173"/>
          <w:placeholder>
            <w:docPart w:val="0BC3345C3434B7469F6328E4AF918FDB"/>
          </w:placeholder>
        </w:sdtPr>
        <w:sdtContent>
          <w:proofErr w:type="spellStart"/>
          <w:r w:rsidR="00B00280" w:rsidRPr="00B00280">
            <w:rPr>
              <w:color w:val="000000"/>
            </w:rPr>
            <w:t>Kattge</w:t>
          </w:r>
          <w:proofErr w:type="spellEnd"/>
          <w:r w:rsidR="00B00280" w:rsidRPr="00B00280">
            <w:rPr>
              <w:color w:val="000000"/>
            </w:rPr>
            <w:t xml:space="preserve"> and Knorr, 2007)</w:t>
          </w:r>
        </w:sdtContent>
      </w:sdt>
      <w:r w:rsidRPr="00305268">
        <w:rPr>
          <w:color w:val="000000"/>
        </w:rPr>
        <w:t xml:space="preserve"> or </w:t>
      </w:r>
      <w:proofErr w:type="spellStart"/>
      <w:r w:rsidRPr="00305268">
        <w:rPr>
          <w:i/>
        </w:rPr>
        <w:t>J</w:t>
      </w:r>
      <w:r w:rsidRPr="00305268">
        <w:rPr>
          <w:vertAlign w:val="subscript"/>
        </w:rPr>
        <w:t>max</w:t>
      </w:r>
      <w:proofErr w:type="spellEnd"/>
      <w:r w:rsidRPr="00305268">
        <w:rPr>
          <w:color w:val="000000"/>
        </w:rPr>
        <w:t xml:space="preserve"> (49,884 J mol</w:t>
      </w:r>
      <w:r w:rsidRPr="00305268">
        <w:rPr>
          <w:color w:val="000000"/>
          <w:vertAlign w:val="superscript"/>
        </w:rPr>
        <w:t>-1</w:t>
      </w:r>
      <w:r w:rsidRPr="00305268">
        <w:rPr>
          <w:color w:val="000000"/>
        </w:rPr>
        <w:t xml:space="preserve">; </w:t>
      </w:r>
      <w:sdt>
        <w:sdtPr>
          <w:rPr>
            <w:color w:val="000000"/>
          </w:rPr>
          <w:tag w:val="MENDELEY_CITATION_v3_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"/>
          <w:id w:val="1708995315"/>
          <w:placeholder>
            <w:docPart w:val="0BC3345C3434B7469F6328E4AF918FDB"/>
          </w:placeholder>
        </w:sdtPr>
        <w:sdtContent>
          <w:proofErr w:type="spellStart"/>
          <w:r w:rsidR="00B00280" w:rsidRPr="00B00280">
            <w:rPr>
              <w:color w:val="000000"/>
            </w:rPr>
            <w:t>Kattge</w:t>
          </w:r>
          <w:proofErr w:type="spellEnd"/>
          <w:r w:rsidR="00B00280" w:rsidRPr="00B00280">
            <w:rPr>
              <w:color w:val="000000"/>
            </w:rPr>
            <w:t xml:space="preserve"> and Knorr, 2007)</w:t>
          </w:r>
        </w:sdtContent>
      </w:sdt>
      <w:r w:rsidRPr="00305268">
        <w:t>.</w:t>
      </w:r>
      <w:r w:rsidRPr="00305268">
        <w:rPr>
          <w:i/>
          <w:color w:val="000000"/>
        </w:rPr>
        <w:t xml:space="preserve"> </w:t>
      </w:r>
      <w:proofErr w:type="spellStart"/>
      <w:r w:rsidRPr="00305268">
        <w:rPr>
          <w:i/>
          <w:color w:val="000000"/>
        </w:rPr>
        <w:t>H</w:t>
      </w:r>
      <w:r w:rsidRPr="00305268">
        <w:rPr>
          <w:color w:val="000000"/>
          <w:vertAlign w:val="subscript"/>
        </w:rPr>
        <w:t>d</w:t>
      </w:r>
      <w:proofErr w:type="spellEnd"/>
      <w:r w:rsidRPr="00305268">
        <w:rPr>
          <w:color w:val="000000"/>
        </w:rPr>
        <w:t xml:space="preserve"> represents the deactivation energy of both </w:t>
      </w:r>
      <w:proofErr w:type="spellStart"/>
      <w:r w:rsidRPr="00305268">
        <w:rPr>
          <w:i/>
          <w:color w:val="000000"/>
        </w:rPr>
        <w:t>V</w:t>
      </w:r>
      <w:r w:rsidRPr="00305268">
        <w:rPr>
          <w:color w:val="000000"/>
          <w:vertAlign w:val="subscript"/>
        </w:rPr>
        <w:t>cmax</w:t>
      </w:r>
      <w:proofErr w:type="spellEnd"/>
      <w:r w:rsidRPr="00305268">
        <w:rPr>
          <w:color w:val="000000"/>
        </w:rPr>
        <w:t xml:space="preserve"> and </w:t>
      </w:r>
      <w:proofErr w:type="spellStart"/>
      <w:r w:rsidRPr="00305268">
        <w:rPr>
          <w:i/>
        </w:rPr>
        <w:t>J</w:t>
      </w:r>
      <w:r w:rsidRPr="00305268">
        <w:rPr>
          <w:vertAlign w:val="subscript"/>
        </w:rPr>
        <w:t>max</w:t>
      </w:r>
      <w:proofErr w:type="spellEnd"/>
      <w:r w:rsidRPr="00305268">
        <w:rPr>
          <w:color w:val="000000"/>
        </w:rPr>
        <w:t xml:space="preserve"> (200,000 J mol</w:t>
      </w:r>
      <w:r w:rsidRPr="00305268">
        <w:rPr>
          <w:color w:val="000000"/>
          <w:vertAlign w:val="superscript"/>
        </w:rPr>
        <w:t>-1</w:t>
      </w:r>
      <w:r w:rsidRPr="00305268">
        <w:rPr>
          <w:color w:val="000000"/>
        </w:rPr>
        <w:t xml:space="preserve">; </w:t>
      </w:r>
      <w:sdt>
        <w:sdtPr>
          <w:rPr>
            <w:color w:val="000000"/>
          </w:rPr>
          <w:tag w:val="MENDELEY_CITATION_v3_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"/>
          <w:id w:val="657036569"/>
          <w:placeholder>
            <w:docPart w:val="0BC3345C3434B7469F6328E4AF918FDB"/>
          </w:placeholder>
        </w:sdtPr>
        <w:sdtContent>
          <w:r w:rsidR="00B00280" w:rsidRPr="00B00280">
            <w:rPr>
              <w:color w:val="000000"/>
            </w:rPr>
            <w:t>Medlyn et al., 2002)</w:t>
          </w:r>
        </w:sdtContent>
      </w:sdt>
      <w:r w:rsidRPr="00305268">
        <w:rPr>
          <w:color w:val="000000"/>
        </w:rPr>
        <w:t>, and R represents the universal gas constant (8.314 J mol</w:t>
      </w:r>
      <w:r w:rsidRPr="00305268">
        <w:rPr>
          <w:color w:val="000000"/>
          <w:vertAlign w:val="superscript"/>
        </w:rPr>
        <w:t>-1</w:t>
      </w:r>
      <w:r w:rsidRPr="00305268">
        <w:rPr>
          <w:color w:val="000000"/>
        </w:rPr>
        <w:t xml:space="preserve"> K</w:t>
      </w:r>
      <w:r w:rsidRPr="00305268">
        <w:rPr>
          <w:color w:val="000000"/>
          <w:vertAlign w:val="superscript"/>
        </w:rPr>
        <w:t>-1</w:t>
      </w:r>
      <w:r w:rsidRPr="00305268">
        <w:rPr>
          <w:color w:val="000000"/>
        </w:rPr>
        <w:t xml:space="preserve">). </w:t>
      </w:r>
      <w:r w:rsidRPr="00305268">
        <w:rPr>
          <w:i/>
          <w:color w:val="000000"/>
        </w:rPr>
        <w:t>T</w:t>
      </w:r>
      <w:r w:rsidRPr="00305268">
        <w:rPr>
          <w:color w:val="000000"/>
          <w:vertAlign w:val="subscript"/>
        </w:rPr>
        <w:t>ref</w:t>
      </w:r>
      <w:r w:rsidRPr="00305268">
        <w:rPr>
          <w:color w:val="000000"/>
        </w:rPr>
        <w:t xml:space="preserve"> represents the standardized temperature of 298.15 K, and </w:t>
      </w:r>
      <w:r w:rsidRPr="00305268">
        <w:rPr>
          <w:i/>
          <w:color w:val="000000"/>
        </w:rPr>
        <w:t>T</w:t>
      </w:r>
      <w:r w:rsidRPr="00305268">
        <w:rPr>
          <w:color w:val="000000"/>
          <w:vertAlign w:val="subscript"/>
        </w:rPr>
        <w:t>obs</w:t>
      </w:r>
      <w:r w:rsidRPr="00305268">
        <w:rPr>
          <w:color w:val="000000"/>
        </w:rPr>
        <w:t xml:space="preserve"> represents the mean leaf temperature (K) during each </w:t>
      </w:r>
      <w:r w:rsidRPr="00305268">
        <w:rPr>
          <w:i/>
        </w:rPr>
        <w:t>A</w:t>
      </w:r>
      <w:r w:rsidRPr="00305268">
        <w:rPr>
          <w:vertAlign w:val="subscript"/>
        </w:rPr>
        <w:t>net</w:t>
      </w:r>
      <w:r w:rsidRPr="00305268">
        <w:t>/</w:t>
      </w:r>
      <w:r w:rsidRPr="00305268">
        <w:rPr>
          <w:i/>
        </w:rPr>
        <w:t>C</w:t>
      </w:r>
      <w:r w:rsidRPr="00305268">
        <w:rPr>
          <w:vertAlign w:val="subscript"/>
        </w:rPr>
        <w:t>i</w:t>
      </w:r>
      <w:r w:rsidRPr="00305268">
        <w:t xml:space="preserve"> </w:t>
      </w:r>
      <w:r w:rsidRPr="00305268">
        <w:rPr>
          <w:color w:val="000000"/>
        </w:rPr>
        <w:t>curve. ΔS is an entropy term (J mol</w:t>
      </w:r>
      <w:r w:rsidRPr="00305268">
        <w:rPr>
          <w:color w:val="000000"/>
          <w:vertAlign w:val="superscript"/>
        </w:rPr>
        <w:t>-1</w:t>
      </w:r>
      <w:r w:rsidRPr="00305268">
        <w:rPr>
          <w:color w:val="000000"/>
          <w:vertAlign w:val="subscript"/>
        </w:rPr>
        <w:t xml:space="preserve"> </w:t>
      </w:r>
      <w:r w:rsidRPr="00305268">
        <w:t>°C</w:t>
      </w:r>
      <w:r w:rsidRPr="00305268">
        <w:rPr>
          <w:vertAlign w:val="superscript"/>
        </w:rPr>
        <w:t>-1</w:t>
      </w:r>
      <w:r w:rsidRPr="00305268">
        <w:t>)</w:t>
      </w:r>
      <w:r w:rsidRPr="00305268">
        <w:rPr>
          <w:color w:val="000000"/>
        </w:rPr>
        <w:t xml:space="preserve"> that </w:t>
      </w:r>
      <w:sdt>
        <w:sdtPr>
          <w:rPr>
            <w:color w:val="000000"/>
          </w:rPr>
          <w:tag w:val="MENDELEY_CITATION_v3_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"/>
          <w:id w:val="292722380"/>
          <w:placeholder>
            <w:docPart w:val="0BC3345C3434B7469F6328E4AF918FDB"/>
          </w:placeholder>
        </w:sdtPr>
        <w:sdtContent>
          <w:proofErr w:type="spellStart"/>
          <w:r w:rsidR="00B00280" w:rsidRPr="00B00280">
            <w:rPr>
              <w:color w:val="000000"/>
            </w:rPr>
            <w:t>Kattge</w:t>
          </w:r>
          <w:proofErr w:type="spellEnd"/>
          <w:r w:rsidR="00B00280" w:rsidRPr="00B00280">
            <w:rPr>
              <w:color w:val="000000"/>
            </w:rPr>
            <w:t xml:space="preserve"> and </w:t>
          </w:r>
          <w:r w:rsidR="00B00280" w:rsidRPr="00B00280">
            <w:rPr>
              <w:color w:val="000000"/>
            </w:rPr>
            <w:lastRenderedPageBreak/>
            <w:t>Knorr (2007)</w:t>
          </w:r>
        </w:sdtContent>
      </w:sdt>
      <w:r w:rsidRPr="00305268">
        <w:rPr>
          <w:color w:val="000000"/>
        </w:rPr>
        <w:t xml:space="preserve"> </w:t>
      </w:r>
      <w:r w:rsidRPr="00305268">
        <w:t>described as a linear relationship with acclimated growth temperature (</w:t>
      </w:r>
      <w:proofErr w:type="spellStart"/>
      <w:r w:rsidRPr="00305268">
        <w:rPr>
          <w:i/>
        </w:rPr>
        <w:t>T</w:t>
      </w:r>
      <w:r w:rsidRPr="00305268">
        <w:rPr>
          <w:vertAlign w:val="subscript"/>
        </w:rPr>
        <w:t>g</w:t>
      </w:r>
      <w:proofErr w:type="spellEnd"/>
      <w:r w:rsidRPr="00305268">
        <w:t>, °C), where:</w:t>
      </w:r>
    </w:p>
    <w:p w14:paraId="6F1CBCD4" w14:textId="34EBE117" w:rsidR="00305268" w:rsidRPr="00305268" w:rsidRDefault="00000000" w:rsidP="00305268">
      <w:pPr>
        <w:tabs>
          <w:tab w:val="left" w:pos="593"/>
        </w:tabs>
        <w:spacing w:line="360" w:lineRule="auto"/>
        <w:rPr>
          <w:color w:val="000000"/>
        </w:rPr>
      </w:pPr>
      <m:oMath>
        <m:sSub>
          <m:sSubPr>
            <m:ctrlPr>
              <w:rPr>
                <w:rFonts w:ascii="Cambria Math" w:eastAsia="Cambria Math" w:hAnsi="Cambria Math"/>
                <w:color w:val="000000"/>
              </w:rPr>
            </m:ctrlPr>
          </m:sSubPr>
          <m:e>
            <m:r>
              <w:rPr>
                <w:rFonts w:ascii="Cambria Math" w:eastAsia="Cambria Math" w:hAnsi="Cambria Math"/>
                <w:color w:val="000000"/>
              </w:rPr>
              <m:t>∆S</m:t>
            </m:r>
          </m:e>
          <m:sub>
            <m:r>
              <w:rPr>
                <w:rFonts w:ascii="Cambria Math" w:eastAsia="Cambria Math" w:hAnsi="Cambria Math"/>
                <w:color w:val="000000"/>
              </w:rPr>
              <m:t>vcmax</m:t>
            </m:r>
          </m:sub>
        </m:sSub>
        <m:r>
          <w:rPr>
            <w:rFonts w:ascii="Cambria Math" w:eastAsia="Cambria Math" w:hAnsi="Cambria Math"/>
            <w:color w:val="000000"/>
          </w:rPr>
          <m:t>=-1.07</m:t>
        </m:r>
        <m:sSub>
          <m:sSubPr>
            <m:ctrlPr>
              <w:rPr>
                <w:rFonts w:ascii="Cambria Math" w:eastAsia="Cambria Math" w:hAnsi="Cambria Math"/>
              </w:rPr>
            </m:ctrlPr>
          </m:sSubPr>
          <m:e>
            <m:r>
              <w:rPr>
                <w:rFonts w:ascii="Cambria Math" w:eastAsia="Cambria Math" w:hAnsi="Cambria Math"/>
                <w:color w:val="000000"/>
              </w:rPr>
              <m:t>T</m:t>
            </m:r>
          </m:e>
          <m:sub>
            <m:r>
              <w:rPr>
                <w:rFonts w:ascii="Cambria Math" w:eastAsia="Cambria Math" w:hAnsi="Cambria Math"/>
              </w:rPr>
              <m:t>g</m:t>
            </m:r>
          </m:sub>
        </m:sSub>
        <m:r>
          <w:rPr>
            <w:rFonts w:ascii="Cambria Math" w:eastAsia="Cambria Math" w:hAnsi="Cambria Math"/>
            <w:color w:val="000000"/>
          </w:rPr>
          <m:t>+668.39</m:t>
        </m:r>
      </m:oMath>
      <w:r w:rsidR="00305268" w:rsidRPr="00305268">
        <w:rPr>
          <w:color w:val="000000"/>
        </w:rPr>
        <w:tab/>
      </w:r>
      <w:r w:rsidR="00305268" w:rsidRPr="00305268">
        <w:rPr>
          <w:color w:val="000000"/>
        </w:rPr>
        <w:tab/>
      </w:r>
      <w:r w:rsidR="00305268" w:rsidRPr="00305268">
        <w:rPr>
          <w:color w:val="000000"/>
        </w:rPr>
        <w:tab/>
      </w:r>
      <w:r w:rsidR="00305268" w:rsidRPr="00305268">
        <w:rPr>
          <w:color w:val="000000"/>
        </w:rPr>
        <w:tab/>
      </w:r>
      <w:r w:rsidR="00305268" w:rsidRPr="00305268">
        <w:rPr>
          <w:color w:val="000000"/>
        </w:rPr>
        <w:tab/>
      </w:r>
      <w:r w:rsidR="00305268" w:rsidRPr="00305268">
        <w:rPr>
          <w:color w:val="000000"/>
        </w:rPr>
        <w:tab/>
      </w:r>
      <w:r w:rsidR="00305268" w:rsidRPr="00305268">
        <w:rPr>
          <w:color w:val="000000"/>
        </w:rPr>
        <w:tab/>
      </w:r>
      <w:r w:rsidR="00305268" w:rsidRPr="00305268">
        <w:rPr>
          <w:color w:val="000000"/>
        </w:rPr>
        <w:tab/>
        <w:t>(</w:t>
      </w:r>
      <w:r w:rsidR="00305268">
        <w:t>5</w:t>
      </w:r>
      <w:r w:rsidR="00305268" w:rsidRPr="00305268">
        <w:rPr>
          <w:color w:val="000000"/>
        </w:rPr>
        <w:t>)</w:t>
      </w:r>
    </w:p>
    <w:p w14:paraId="3C84FFFC" w14:textId="77777777" w:rsidR="00305268" w:rsidRPr="00305268" w:rsidRDefault="00305268" w:rsidP="00305268">
      <w:pPr>
        <w:tabs>
          <w:tab w:val="left" w:pos="593"/>
        </w:tabs>
        <w:spacing w:line="360" w:lineRule="auto"/>
        <w:rPr>
          <w:color w:val="000000"/>
        </w:rPr>
      </w:pPr>
      <w:r w:rsidRPr="00305268">
        <w:rPr>
          <w:color w:val="000000"/>
        </w:rPr>
        <w:t>and:</w:t>
      </w:r>
    </w:p>
    <w:p w14:paraId="555D40D6" w14:textId="2075B38F" w:rsidR="00305268" w:rsidRPr="00305268" w:rsidRDefault="00000000" w:rsidP="00305268">
      <w:pPr>
        <w:tabs>
          <w:tab w:val="left" w:pos="593"/>
        </w:tabs>
        <w:spacing w:line="360" w:lineRule="auto"/>
        <w:rPr>
          <w:color w:val="000000"/>
        </w:rPr>
      </w:pPr>
      <m:oMath>
        <m:sSub>
          <m:sSubPr>
            <m:ctrlPr>
              <w:rPr>
                <w:rFonts w:ascii="Cambria Math" w:eastAsia="Cambria Math" w:hAnsi="Cambria Math"/>
                <w:color w:val="000000"/>
              </w:rPr>
            </m:ctrlPr>
          </m:sSubPr>
          <m:e>
            <m:r>
              <w:rPr>
                <w:rFonts w:ascii="Cambria Math" w:eastAsia="Cambria Math" w:hAnsi="Cambria Math"/>
                <w:color w:val="000000"/>
              </w:rPr>
              <m:t>∆S</m:t>
            </m:r>
          </m:e>
          <m:sub>
            <m:r>
              <w:rPr>
                <w:rFonts w:ascii="Cambria Math" w:eastAsia="Cambria Math" w:hAnsi="Cambria Math"/>
                <w:color w:val="000000"/>
              </w:rPr>
              <m:t>jmax</m:t>
            </m:r>
          </m:sub>
        </m:sSub>
        <m:r>
          <w:rPr>
            <w:rFonts w:ascii="Cambria Math" w:eastAsia="Cambria Math" w:hAnsi="Cambria Math"/>
            <w:color w:val="000000"/>
          </w:rPr>
          <m:t>=-0.75</m:t>
        </m:r>
        <m:sSub>
          <m:sSubPr>
            <m:ctrlPr>
              <w:rPr>
                <w:rFonts w:ascii="Cambria Math" w:eastAsia="Cambria Math" w:hAnsi="Cambria Math"/>
              </w:rPr>
            </m:ctrlPr>
          </m:sSubPr>
          <m:e>
            <m:r>
              <w:rPr>
                <w:rFonts w:ascii="Cambria Math" w:eastAsia="Cambria Math" w:hAnsi="Cambria Math"/>
                <w:color w:val="000000"/>
              </w:rPr>
              <m:t>T</m:t>
            </m:r>
          </m:e>
          <m:sub>
            <m:r>
              <w:rPr>
                <w:rFonts w:ascii="Cambria Math" w:eastAsia="Cambria Math" w:hAnsi="Cambria Math"/>
              </w:rPr>
              <m:t>g</m:t>
            </m:r>
          </m:sub>
        </m:sSub>
        <m:r>
          <w:rPr>
            <w:rFonts w:ascii="Cambria Math" w:eastAsia="Cambria Math" w:hAnsi="Cambria Math"/>
            <w:color w:val="000000"/>
          </w:rPr>
          <m:t>+659.70</m:t>
        </m:r>
      </m:oMath>
      <w:r w:rsidR="00305268" w:rsidRPr="00305268">
        <w:rPr>
          <w:color w:val="000000"/>
        </w:rPr>
        <w:tab/>
      </w:r>
      <w:r w:rsidR="00305268" w:rsidRPr="00305268">
        <w:rPr>
          <w:color w:val="000000"/>
        </w:rPr>
        <w:tab/>
      </w:r>
      <w:r w:rsidR="00305268" w:rsidRPr="00305268">
        <w:rPr>
          <w:color w:val="000000"/>
        </w:rPr>
        <w:tab/>
      </w:r>
      <w:r w:rsidR="00305268" w:rsidRPr="00305268">
        <w:rPr>
          <w:color w:val="000000"/>
        </w:rPr>
        <w:tab/>
      </w:r>
      <w:r w:rsidR="00305268" w:rsidRPr="00305268">
        <w:rPr>
          <w:color w:val="000000"/>
        </w:rPr>
        <w:tab/>
      </w:r>
      <w:r w:rsidR="00305268" w:rsidRPr="00305268">
        <w:rPr>
          <w:color w:val="000000"/>
        </w:rPr>
        <w:tab/>
      </w:r>
      <w:r w:rsidR="00305268" w:rsidRPr="00305268">
        <w:rPr>
          <w:color w:val="000000"/>
        </w:rPr>
        <w:tab/>
      </w:r>
      <w:r w:rsidR="00305268" w:rsidRPr="00305268">
        <w:rPr>
          <w:color w:val="000000"/>
        </w:rPr>
        <w:tab/>
      </w:r>
      <w:r w:rsidR="00305268" w:rsidRPr="00305268">
        <w:rPr>
          <w:color w:val="000000"/>
        </w:rPr>
        <w:tab/>
        <w:t>(</w:t>
      </w:r>
      <w:r w:rsidR="00305268">
        <w:t>6</w:t>
      </w:r>
      <w:r w:rsidR="00305268" w:rsidRPr="00305268">
        <w:rPr>
          <w:color w:val="000000"/>
        </w:rPr>
        <w:t>)</w:t>
      </w:r>
    </w:p>
    <w:p w14:paraId="0000003F" w14:textId="0FD52100" w:rsidR="00166FFE" w:rsidRPr="007B5941" w:rsidRDefault="00305268" w:rsidP="00305268">
      <w:pPr>
        <w:spacing w:line="360" w:lineRule="auto"/>
      </w:pPr>
      <w:r w:rsidRPr="00305268">
        <w:t xml:space="preserve">We estimated </w:t>
      </w:r>
      <w:proofErr w:type="spellStart"/>
      <w:r w:rsidRPr="00305268">
        <w:rPr>
          <w:i/>
        </w:rPr>
        <w:t>T</w:t>
      </w:r>
      <w:r w:rsidRPr="00305268">
        <w:rPr>
          <w:vertAlign w:val="subscript"/>
        </w:rPr>
        <w:t>g</w:t>
      </w:r>
      <w:proofErr w:type="spellEnd"/>
      <w:r w:rsidRPr="00305268">
        <w:t xml:space="preserve"> as the mean temperature of the seven days leading up to each </w:t>
      </w:r>
      <w:r w:rsidRPr="00305268">
        <w:rPr>
          <w:i/>
        </w:rPr>
        <w:t>A</w:t>
      </w:r>
      <w:r w:rsidRPr="00305268">
        <w:rPr>
          <w:vertAlign w:val="subscript"/>
        </w:rPr>
        <w:t>net</w:t>
      </w:r>
      <w:r w:rsidRPr="00305268">
        <w:t>/</w:t>
      </w:r>
      <w:r w:rsidRPr="00305268">
        <w:rPr>
          <w:i/>
        </w:rPr>
        <w:t>C</w:t>
      </w:r>
      <w:r w:rsidRPr="00305268">
        <w:rPr>
          <w:vertAlign w:val="subscript"/>
        </w:rPr>
        <w:t>i</w:t>
      </w:r>
      <w:r w:rsidRPr="00305268">
        <w:t xml:space="preserve"> curve, following that photosynthetic acclimation typically occurs along this timescale (e.g., as found in </w:t>
      </w:r>
      <w:sdt>
        <w:sdtPr>
          <w:rPr>
            <w:color w:val="000000"/>
          </w:rPr>
          <w:tag w:val="MENDELEY_CITATION_v3_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"/>
          <w:id w:val="2062294464"/>
          <w:placeholder>
            <w:docPart w:val="0BC3345C3434B7469F6328E4AF918FDB"/>
          </w:placeholder>
        </w:sdtPr>
        <w:sdtContent>
          <w:r w:rsidR="00B00280" w:rsidRPr="00B00280">
            <w:rPr>
              <w:color w:val="000000"/>
            </w:rPr>
            <w:t>Smith and Dukes, 2018)</w:t>
          </w:r>
        </w:sdtContent>
      </w:sdt>
      <w:r w:rsidRPr="00305268">
        <w:t xml:space="preserve">. Mean daily air temperature was estimated using data collected at a nearby weather station (station ID: USW000114762; coordinates: 40.355° N, 79.921° W) included in the Global Historical Climatology Network - Daily data product </w:t>
      </w:r>
      <w:sdt>
        <w:sdtPr>
          <w:rPr>
            <w:color w:val="000000"/>
          </w:rPr>
          <w:tag w:val="MENDELEY_CITATION_v3_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"/>
          <w:id w:val="1229199434"/>
          <w:placeholder>
            <w:docPart w:val="0BC3345C3434B7469F6328E4AF918FDB"/>
          </w:placeholder>
        </w:sdtPr>
        <w:sdtContent>
          <w:r w:rsidR="00B00280" w:rsidRPr="00B00280">
            <w:rPr>
              <w:color w:val="000000"/>
            </w:rPr>
            <w:t>(Menne et al., 2012)</w:t>
          </w:r>
        </w:sdtContent>
      </w:sdt>
      <w:r w:rsidRPr="00305268">
        <w:t>.</w:t>
      </w:r>
      <w:r>
        <w:t xml:space="preserve"> </w:t>
      </w:r>
      <w:r w:rsidRPr="007B5941">
        <w:rPr>
          <w:i/>
          <w:color w:val="000000"/>
        </w:rPr>
        <w:t>V</w:t>
      </w:r>
      <w:r w:rsidRPr="007B5941">
        <w:rPr>
          <w:color w:val="000000"/>
          <w:vertAlign w:val="subscript"/>
        </w:rPr>
        <w:t>cmax25</w:t>
      </w:r>
      <w:r w:rsidRPr="007B5941">
        <w:rPr>
          <w:color w:val="000000"/>
        </w:rPr>
        <w:t xml:space="preserve"> and </w:t>
      </w:r>
      <w:r w:rsidRPr="007B5941">
        <w:rPr>
          <w:i/>
        </w:rPr>
        <w:t>J</w:t>
      </w:r>
      <w:r w:rsidRPr="007B5941">
        <w:rPr>
          <w:vertAlign w:val="subscript"/>
        </w:rPr>
        <w:t xml:space="preserve">max25 </w:t>
      </w:r>
      <w:r w:rsidRPr="007B5941">
        <w:t xml:space="preserve">estimates were used to calculate the ratio </w:t>
      </w:r>
      <w:r w:rsidRPr="007B5941">
        <w:rPr>
          <w:color w:val="000000"/>
        </w:rPr>
        <w:t xml:space="preserve">of </w:t>
      </w:r>
      <w:r w:rsidRPr="007B5941">
        <w:rPr>
          <w:i/>
        </w:rPr>
        <w:t>J</w:t>
      </w:r>
      <w:r w:rsidRPr="007B5941">
        <w:rPr>
          <w:vertAlign w:val="subscript"/>
        </w:rPr>
        <w:t>max25</w:t>
      </w:r>
      <w:r w:rsidRPr="007B5941">
        <w:t xml:space="preserve"> to </w:t>
      </w:r>
      <w:r w:rsidRPr="007B5941">
        <w:rPr>
          <w:i/>
          <w:color w:val="000000"/>
        </w:rPr>
        <w:t>V</w:t>
      </w:r>
      <w:r w:rsidRPr="007B5941">
        <w:rPr>
          <w:color w:val="000000"/>
          <w:vertAlign w:val="subscript"/>
        </w:rPr>
        <w:t>cmax25</w:t>
      </w:r>
      <w:r w:rsidRPr="007B5941">
        <w:rPr>
          <w:color w:val="000000"/>
        </w:rPr>
        <w:t xml:space="preserve"> (</w:t>
      </w:r>
      <w:r w:rsidRPr="007B5941">
        <w:rPr>
          <w:i/>
        </w:rPr>
        <w:t>J</w:t>
      </w:r>
      <w:r w:rsidRPr="007B5941">
        <w:rPr>
          <w:vertAlign w:val="subscript"/>
        </w:rPr>
        <w:t>max25</w:t>
      </w:r>
      <w:r w:rsidRPr="007B5941">
        <w:t>:</w:t>
      </w:r>
      <w:r w:rsidRPr="007B5941">
        <w:rPr>
          <w:i/>
          <w:color w:val="000000"/>
        </w:rPr>
        <w:t>V</w:t>
      </w:r>
      <w:r w:rsidRPr="007B5941">
        <w:rPr>
          <w:color w:val="000000"/>
          <w:vertAlign w:val="subscript"/>
        </w:rPr>
        <w:t>cmax25</w:t>
      </w:r>
      <w:r w:rsidRPr="007B5941">
        <w:rPr>
          <w:color w:val="000000"/>
        </w:rPr>
        <w:t>; unitless).</w:t>
      </w:r>
    </w:p>
    <w:p w14:paraId="00000040" w14:textId="77777777" w:rsidR="00166FFE" w:rsidRPr="007B5941" w:rsidRDefault="00166FFE" w:rsidP="00964238">
      <w:pPr>
        <w:spacing w:line="360" w:lineRule="auto"/>
      </w:pPr>
    </w:p>
    <w:p w14:paraId="00000041" w14:textId="77777777" w:rsidR="00166FFE" w:rsidRPr="007B5941" w:rsidRDefault="00000000" w:rsidP="00964238">
      <w:pPr>
        <w:spacing w:line="360" w:lineRule="auto"/>
      </w:pPr>
      <w:r w:rsidRPr="007B5941">
        <w:rPr>
          <w:i/>
        </w:rPr>
        <w:t>Stomatal limitation</w:t>
      </w:r>
    </w:p>
    <w:p w14:paraId="00000042" w14:textId="446690AB" w:rsidR="00166FFE" w:rsidRPr="007B5941" w:rsidRDefault="00000000" w:rsidP="00964238">
      <w:pPr>
        <w:spacing w:line="360" w:lineRule="auto"/>
      </w:pPr>
      <w:r w:rsidRPr="007B5941">
        <w:t xml:space="preserve">The extent by which stomatal conductance limited net photosynthesis (unitless) was calculated following the approach described in </w:t>
      </w:r>
      <w:sdt>
        <w:sdtPr>
          <w:rPr>
            <w:color w:val="000000"/>
          </w:rPr>
          <w:tag w:val="MENDELEY_CITATION_v3_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"/>
          <w:id w:val="-2105027005"/>
          <w:placeholder>
            <w:docPart w:val="DefaultPlaceholder_-1854013440"/>
          </w:placeholder>
        </w:sdtPr>
        <w:sdtContent>
          <w:r w:rsidR="00B00280" w:rsidRPr="00B00280">
            <w:rPr>
              <w:color w:val="000000"/>
            </w:rPr>
            <w:t>Farquhar and Sharkey (1982)</w:t>
          </w:r>
        </w:sdtContent>
      </w:sdt>
      <w:r w:rsidR="00F45C5F">
        <w:t>, where</w:t>
      </w:r>
      <w:r w:rsidRPr="007B5941">
        <w:t>:</w:t>
      </w:r>
    </w:p>
    <w:p w14:paraId="00000043" w14:textId="0486CB0D" w:rsidR="00166FFE" w:rsidRPr="007B5941" w:rsidRDefault="00000000" w:rsidP="00964238">
      <w:pPr>
        <w:tabs>
          <w:tab w:val="left" w:pos="593"/>
        </w:tabs>
        <w:spacing w:line="360" w:lineRule="auto"/>
      </w:pPr>
      <m:oMath>
        <m:r>
          <w:rPr>
            <w:rFonts w:ascii="Cambria Math" w:eastAsia="Cambria Math" w:hAnsi="Cambria Math"/>
          </w:rPr>
          <m:t>Stomatal limitation=1-</m:t>
        </m:r>
        <m:f>
          <m:fPr>
            <m:ctrlPr>
              <w:rPr>
                <w:rFonts w:ascii="Cambria Math" w:eastAsia="Cambria Math" w:hAnsi="Cambria Math"/>
              </w:rPr>
            </m:ctrlPr>
          </m:fPr>
          <m:num>
            <m:sSub>
              <m:sSubPr>
                <m:ctrlPr>
                  <w:rPr>
                    <w:rFonts w:ascii="Cambria Math" w:eastAsia="Cambria Math" w:hAnsi="Cambria Math"/>
                  </w:rPr>
                </m:ctrlPr>
              </m:sSubPr>
              <m:e>
                <m:r>
                  <w:rPr>
                    <w:rFonts w:ascii="Cambria Math" w:eastAsia="Cambria Math" w:hAnsi="Cambria Math"/>
                  </w:rPr>
                  <m:t>A</m:t>
                </m:r>
              </m:e>
              <m:sub>
                <m:r>
                  <w:rPr>
                    <w:rFonts w:ascii="Cambria Math" w:eastAsia="Cambria Math" w:hAnsi="Cambria Math"/>
                  </w:rPr>
                  <m:t>net</m:t>
                </m:r>
              </m:sub>
            </m:sSub>
          </m:num>
          <m:den>
            <m:sSub>
              <m:sSubPr>
                <m:ctrlPr>
                  <w:rPr>
                    <w:rFonts w:ascii="Cambria Math" w:eastAsia="Cambria Math" w:hAnsi="Cambria Math"/>
                  </w:rPr>
                </m:ctrlPr>
              </m:sSubPr>
              <m:e>
                <m:r>
                  <w:rPr>
                    <w:rFonts w:ascii="Cambria Math" w:eastAsia="Cambria Math" w:hAnsi="Cambria Math"/>
                  </w:rPr>
                  <m:t>A</m:t>
                </m:r>
              </m:e>
              <m:sub>
                <m:r>
                  <w:rPr>
                    <w:rFonts w:ascii="Cambria Math" w:eastAsia="Cambria Math" w:hAnsi="Cambria Math"/>
                  </w:rPr>
                  <m:t>mod</m:t>
                </m:r>
              </m:sub>
            </m:sSub>
          </m:den>
        </m:f>
      </m:oMath>
      <w:r w:rsidRPr="007B5941">
        <w:tab/>
      </w:r>
      <w:r w:rsidRPr="007B5941">
        <w:tab/>
      </w:r>
      <w:r w:rsidRPr="007B5941">
        <w:tab/>
      </w:r>
      <w:r w:rsidRPr="007B5941">
        <w:tab/>
      </w:r>
      <w:r w:rsidRPr="007B5941">
        <w:tab/>
      </w:r>
      <w:r w:rsidRPr="007B5941">
        <w:tab/>
      </w:r>
      <w:r w:rsidRPr="007B5941">
        <w:tab/>
      </w:r>
      <w:r w:rsidRPr="007B5941">
        <w:tab/>
        <w:t>(</w:t>
      </w:r>
      <w:r w:rsidR="00305268">
        <w:t>7</w:t>
      </w:r>
      <w:r w:rsidRPr="007B5941">
        <w:t>)</w:t>
      </w:r>
    </w:p>
    <w:p w14:paraId="00000044" w14:textId="1BC4598C" w:rsidR="00166FFE" w:rsidRPr="007B5941" w:rsidRDefault="00000000" w:rsidP="00964238">
      <w:pPr>
        <w:tabs>
          <w:tab w:val="left" w:pos="593"/>
        </w:tabs>
        <w:spacing w:line="360" w:lineRule="auto"/>
      </w:pPr>
      <w:r w:rsidRPr="007B5941">
        <w:rPr>
          <w:i/>
        </w:rPr>
        <w:t>A</w:t>
      </w:r>
      <w:r w:rsidRPr="007B5941">
        <w:rPr>
          <w:vertAlign w:val="subscript"/>
        </w:rPr>
        <w:t>net</w:t>
      </w:r>
      <w:r w:rsidRPr="007B5941">
        <w:t xml:space="preserve"> represents the measured net photosynthesis rate where atmospheric CO</w:t>
      </w:r>
      <w:r w:rsidRPr="007B5941">
        <w:rPr>
          <w:vertAlign w:val="subscript"/>
        </w:rPr>
        <w:t>2</w:t>
      </w:r>
      <w:r w:rsidRPr="007B5941">
        <w:t xml:space="preserve"> is 420 </w:t>
      </w:r>
      <w:proofErr w:type="spellStart"/>
      <w:r w:rsidRPr="007B5941">
        <w:t>μmol</w:t>
      </w:r>
      <w:proofErr w:type="spellEnd"/>
      <w:r w:rsidRPr="007B5941">
        <w:t xml:space="preserve"> mol</w:t>
      </w:r>
      <w:r w:rsidRPr="007B5941">
        <w:rPr>
          <w:vertAlign w:val="superscript"/>
        </w:rPr>
        <w:t>-1</w:t>
      </w:r>
      <w:r w:rsidRPr="007B5941">
        <w:t xml:space="preserve">. </w:t>
      </w:r>
      <w:r w:rsidRPr="007B5941">
        <w:rPr>
          <w:i/>
        </w:rPr>
        <w:t>A</w:t>
      </w:r>
      <w:r w:rsidRPr="007B5941">
        <w:rPr>
          <w:vertAlign w:val="subscript"/>
        </w:rPr>
        <w:t>mod</w:t>
      </w:r>
      <w:r w:rsidRPr="007B5941">
        <w:t xml:space="preserve"> represents the theoretical photosynthetic rate where </w:t>
      </w:r>
      <w:r w:rsidRPr="007B5941">
        <w:rPr>
          <w:i/>
        </w:rPr>
        <w:t>C</w:t>
      </w:r>
      <w:r w:rsidRPr="007B5941">
        <w:rPr>
          <w:vertAlign w:val="subscript"/>
        </w:rPr>
        <w:t>i</w:t>
      </w:r>
      <w:r w:rsidRPr="007B5941">
        <w:t xml:space="preserve"> = </w:t>
      </w:r>
      <w:r w:rsidRPr="007B5941">
        <w:rPr>
          <w:i/>
        </w:rPr>
        <w:t>C</w:t>
      </w:r>
      <w:r w:rsidRPr="007B5941">
        <w:rPr>
          <w:vertAlign w:val="subscript"/>
        </w:rPr>
        <w:t>a</w:t>
      </w:r>
      <w:r w:rsidRPr="007B5941">
        <w:t xml:space="preserve"> = 420 </w:t>
      </w:r>
      <w:proofErr w:type="spellStart"/>
      <w:r w:rsidRPr="007B5941">
        <w:t>μmol</w:t>
      </w:r>
      <w:proofErr w:type="spellEnd"/>
      <w:r w:rsidRPr="007B5941">
        <w:t xml:space="preserve"> mol</w:t>
      </w:r>
      <w:r w:rsidRPr="007B5941">
        <w:rPr>
          <w:vertAlign w:val="superscript"/>
        </w:rPr>
        <w:t>-1</w:t>
      </w:r>
      <w:r w:rsidRPr="007B5941">
        <w:t xml:space="preserve"> (that is, no stomatal resistance to gas exchange), calculated as:</w:t>
      </w:r>
    </w:p>
    <w:p w14:paraId="00000045" w14:textId="6ACFF742" w:rsidR="00166FFE" w:rsidRPr="007B5941" w:rsidRDefault="00000000" w:rsidP="00964238">
      <w:pPr>
        <w:tabs>
          <w:tab w:val="left" w:pos="593"/>
        </w:tabs>
        <w:spacing w:line="360" w:lineRule="auto"/>
      </w:pPr>
      <m:oMath>
        <m:sSub>
          <m:sSubPr>
            <m:ctrlPr>
              <w:rPr>
                <w:rFonts w:ascii="Cambria Math" w:eastAsia="Cambria Math" w:hAnsi="Cambria Math"/>
              </w:rPr>
            </m:ctrlPr>
          </m:sSubPr>
          <m:e>
            <m:r>
              <w:rPr>
                <w:rFonts w:ascii="Cambria Math" w:eastAsia="Cambria Math" w:hAnsi="Cambria Math"/>
              </w:rPr>
              <m:t>A</m:t>
            </m:r>
          </m:e>
          <m:sub>
            <m:r>
              <w:rPr>
                <w:rFonts w:ascii="Cambria Math" w:eastAsia="Cambria Math" w:hAnsi="Cambria Math"/>
              </w:rPr>
              <m:t>mod</m:t>
            </m:r>
          </m:sub>
        </m:sSub>
        <m:r>
          <w:rPr>
            <w:rFonts w:ascii="Cambria Math" w:eastAsia="Cambria Math" w:hAnsi="Cambria Math"/>
          </w:rPr>
          <m:t>=</m:t>
        </m:r>
        <m:sSub>
          <m:sSubPr>
            <m:ctrlPr>
              <w:rPr>
                <w:rFonts w:ascii="Cambria Math" w:eastAsia="Cambria Math" w:hAnsi="Cambria Math"/>
              </w:rPr>
            </m:ctrlPr>
          </m:sSubPr>
          <m:e>
            <m:r>
              <w:rPr>
                <w:rFonts w:ascii="Cambria Math" w:eastAsia="Cambria Math" w:hAnsi="Cambria Math"/>
              </w:rPr>
              <m:t>V</m:t>
            </m:r>
          </m:e>
          <m:sub>
            <m:r>
              <w:rPr>
                <w:rFonts w:ascii="Cambria Math" w:eastAsia="Cambria Math" w:hAnsi="Cambria Math"/>
              </w:rPr>
              <m:t>cmax</m:t>
            </m:r>
          </m:sub>
        </m:sSub>
        <m:f>
          <m:fPr>
            <m:ctrlPr>
              <w:rPr>
                <w:rFonts w:ascii="Cambria Math" w:eastAsia="Cambria Math" w:hAnsi="Cambria Math"/>
              </w:rPr>
            </m:ctrlPr>
          </m:fPr>
          <m:num>
            <m:sSub>
              <m:sSubPr>
                <m:ctrlPr>
                  <w:rPr>
                    <w:rFonts w:ascii="Cambria Math" w:eastAsia="Cambria Math" w:hAnsi="Cambria Math"/>
                  </w:rPr>
                </m:ctrlPr>
              </m:sSubPr>
              <m:e>
                <m:r>
                  <w:rPr>
                    <w:rFonts w:ascii="Cambria Math" w:eastAsia="Cambria Math" w:hAnsi="Cambria Math"/>
                  </w:rPr>
                  <m:t>C</m:t>
                </m:r>
              </m:e>
              <m:sub>
                <m:r>
                  <w:rPr>
                    <w:rFonts w:ascii="Cambria Math" w:eastAsia="Cambria Math" w:hAnsi="Cambria Math"/>
                  </w:rPr>
                  <m:t>i,mod</m:t>
                </m:r>
              </m:sub>
            </m:sSub>
            <m:r>
              <w:rPr>
                <w:rFonts w:ascii="Cambria Math" w:eastAsia="Cambria Math" w:hAnsi="Cambria Math"/>
              </w:rPr>
              <m:t>-</m:t>
            </m:r>
            <m:sSup>
              <m:sSupPr>
                <m:ctrlPr>
                  <w:rPr>
                    <w:rFonts w:ascii="Cambria Math" w:eastAsia="Cambria Math" w:hAnsi="Cambria Math"/>
                  </w:rPr>
                </m:ctrlPr>
              </m:sSupPr>
              <m:e>
                <m:r>
                  <w:rPr>
                    <w:rFonts w:ascii="Cambria Math" w:eastAsia="Cambria Math" w:hAnsi="Cambria Math"/>
                  </w:rPr>
                  <m:t>Γ</m:t>
                </m:r>
              </m:e>
              <m:sup>
                <m:r>
                  <w:rPr>
                    <w:rFonts w:ascii="Cambria Math" w:eastAsia="Cambria Math" w:hAnsi="Cambria Math"/>
                  </w:rPr>
                  <m:t>*</m:t>
                </m:r>
              </m:sup>
            </m:sSup>
          </m:num>
          <m:den>
            <m:sSub>
              <m:sSubPr>
                <m:ctrlPr>
                  <w:rPr>
                    <w:rFonts w:ascii="Cambria Math" w:eastAsia="Cambria Math" w:hAnsi="Cambria Math"/>
                  </w:rPr>
                </m:ctrlPr>
              </m:sSubPr>
              <m:e>
                <m:r>
                  <w:rPr>
                    <w:rFonts w:ascii="Cambria Math" w:eastAsia="Cambria Math" w:hAnsi="Cambria Math"/>
                  </w:rPr>
                  <m:t>C</m:t>
                </m:r>
              </m:e>
              <m:sub>
                <m:r>
                  <w:rPr>
                    <w:rFonts w:ascii="Cambria Math" w:eastAsia="Cambria Math" w:hAnsi="Cambria Math"/>
                  </w:rPr>
                  <m:t>i,mod</m:t>
                </m:r>
              </m:sub>
            </m:sSub>
            <m:r>
              <w:rPr>
                <w:rFonts w:ascii="Cambria Math" w:eastAsia="Cambria Math" w:hAnsi="Cambria Math"/>
              </w:rPr>
              <m:t>+</m:t>
            </m:r>
            <m:sSub>
              <m:sSubPr>
                <m:ctrlPr>
                  <w:rPr>
                    <w:rFonts w:ascii="Cambria Math" w:eastAsia="Cambria Math" w:hAnsi="Cambria Math"/>
                  </w:rPr>
                </m:ctrlPr>
              </m:sSubPr>
              <m:e>
                <m:r>
                  <w:rPr>
                    <w:rFonts w:ascii="Cambria Math" w:eastAsia="Cambria Math" w:hAnsi="Cambria Math"/>
                  </w:rPr>
                  <m:t>Κ</m:t>
                </m:r>
              </m:e>
              <m:sub>
                <m:r>
                  <w:rPr>
                    <w:rFonts w:ascii="Cambria Math" w:eastAsia="Cambria Math" w:hAnsi="Cambria Math"/>
                  </w:rPr>
                  <m:t>m</m:t>
                </m:r>
              </m:sub>
            </m:sSub>
          </m:den>
        </m:f>
        <m:r>
          <w:rPr>
            <w:rFonts w:ascii="Cambria Math" w:eastAsia="Cambria Math" w:hAnsi="Cambria Math"/>
          </w:rPr>
          <m:t>-</m:t>
        </m:r>
        <m:sSub>
          <m:sSubPr>
            <m:ctrlPr>
              <w:rPr>
                <w:rFonts w:ascii="Cambria Math" w:eastAsia="Cambria Math" w:hAnsi="Cambria Math"/>
              </w:rPr>
            </m:ctrlPr>
          </m:sSubPr>
          <m:e>
            <m:r>
              <w:rPr>
                <w:rFonts w:ascii="Cambria Math" w:eastAsia="Cambria Math" w:hAnsi="Cambria Math"/>
              </w:rPr>
              <m:t>R</m:t>
            </m:r>
          </m:e>
          <m:sub>
            <m:r>
              <w:rPr>
                <w:rFonts w:ascii="Cambria Math" w:eastAsia="Cambria Math" w:hAnsi="Cambria Math"/>
              </w:rPr>
              <m:t>d</m:t>
            </m:r>
          </m:sub>
        </m:sSub>
      </m:oMath>
      <w:r w:rsidRPr="007B5941">
        <w:tab/>
      </w:r>
      <w:r w:rsidRPr="007B5941">
        <w:tab/>
      </w:r>
      <w:r w:rsidRPr="007B5941">
        <w:tab/>
      </w:r>
      <w:r w:rsidRPr="007B5941">
        <w:tab/>
      </w:r>
      <w:r w:rsidRPr="007B5941">
        <w:tab/>
      </w:r>
      <w:r w:rsidRPr="007B5941">
        <w:tab/>
      </w:r>
      <w:r w:rsidRPr="007B5941">
        <w:tab/>
      </w:r>
      <w:r w:rsidRPr="007B5941">
        <w:tab/>
        <w:t>(</w:t>
      </w:r>
      <w:r w:rsidR="00305268">
        <w:t>8</w:t>
      </w:r>
      <w:r w:rsidRPr="007B5941">
        <w:t>)</w:t>
      </w:r>
    </w:p>
    <w:p w14:paraId="00000046" w14:textId="2E62ADF3" w:rsidR="00166FFE" w:rsidRPr="007B5941" w:rsidRDefault="00000000" w:rsidP="00964238">
      <w:pPr>
        <w:spacing w:line="360" w:lineRule="auto"/>
      </w:pPr>
      <w:r w:rsidRPr="007B5941">
        <w:t xml:space="preserve">where </w:t>
      </w:r>
      <w:proofErr w:type="spellStart"/>
      <w:r w:rsidRPr="007B5941">
        <w:rPr>
          <w:i/>
        </w:rPr>
        <w:t>V</w:t>
      </w:r>
      <w:r w:rsidRPr="007B5941">
        <w:rPr>
          <w:vertAlign w:val="subscript"/>
        </w:rPr>
        <w:t>cmax</w:t>
      </w:r>
      <w:proofErr w:type="spellEnd"/>
      <w:r w:rsidRPr="007B5941">
        <w:t xml:space="preserve"> is the </w:t>
      </w:r>
      <w:r w:rsidR="00964238">
        <w:t>measured</w:t>
      </w:r>
      <w:r w:rsidRPr="007B5941">
        <w:t xml:space="preserve"> maximum rate of Rubisco carboxylation</w:t>
      </w:r>
      <w:r w:rsidR="00964238">
        <w:t xml:space="preserve"> (i.e., not temperature-standardized to 25</w:t>
      </w:r>
      <w:r w:rsidR="00964238" w:rsidRPr="007B5941">
        <w:rPr>
          <w:color w:val="000000"/>
        </w:rPr>
        <w:t>°C</w:t>
      </w:r>
      <w:r w:rsidR="00964238">
        <w:rPr>
          <w:color w:val="000000"/>
        </w:rPr>
        <w:t>)</w:t>
      </w:r>
      <w:r w:rsidRPr="007B5941">
        <w:t xml:space="preserve">, </w:t>
      </w:r>
      <w:proofErr w:type="spellStart"/>
      <w:r w:rsidRPr="007B5941">
        <w:rPr>
          <w:i/>
        </w:rPr>
        <w:t>C</w:t>
      </w:r>
      <w:r w:rsidRPr="007B5941">
        <w:rPr>
          <w:vertAlign w:val="subscript"/>
        </w:rPr>
        <w:t>i,mod</w:t>
      </w:r>
      <w:proofErr w:type="spellEnd"/>
      <w:r w:rsidRPr="007B5941">
        <w:t xml:space="preserve"> is the intercellular CO</w:t>
      </w:r>
      <w:r w:rsidRPr="007B5941">
        <w:rPr>
          <w:vertAlign w:val="subscript"/>
        </w:rPr>
        <w:t>2</w:t>
      </w:r>
      <w:r w:rsidRPr="007B5941">
        <w:t xml:space="preserve"> concentration where </w:t>
      </w:r>
      <w:r w:rsidRPr="007B5941">
        <w:rPr>
          <w:i/>
        </w:rPr>
        <w:t>C</w:t>
      </w:r>
      <w:r w:rsidRPr="007B5941">
        <w:rPr>
          <w:vertAlign w:val="subscript"/>
        </w:rPr>
        <w:t>i</w:t>
      </w:r>
      <w:r w:rsidRPr="007B5941">
        <w:t xml:space="preserve"> = </w:t>
      </w:r>
      <w:r w:rsidRPr="007B5941">
        <w:rPr>
          <w:i/>
        </w:rPr>
        <w:t>C</w:t>
      </w:r>
      <w:r w:rsidRPr="007B5941">
        <w:rPr>
          <w:vertAlign w:val="subscript"/>
        </w:rPr>
        <w:t>a</w:t>
      </w:r>
      <w:r w:rsidRPr="007B5941">
        <w:t xml:space="preserve">, set to 420 </w:t>
      </w:r>
      <w:proofErr w:type="spellStart"/>
      <w:r w:rsidRPr="007B5941">
        <w:t>μmol</w:t>
      </w:r>
      <w:proofErr w:type="spellEnd"/>
      <w:r w:rsidRPr="007B5941">
        <w:t xml:space="preserve"> mol</w:t>
      </w:r>
      <w:r w:rsidRPr="007B5941">
        <w:rPr>
          <w:vertAlign w:val="superscript"/>
        </w:rPr>
        <w:t>-1</w:t>
      </w:r>
      <w:r w:rsidRPr="007B5941">
        <w:t xml:space="preserve">, </w:t>
      </w:r>
      <w:r w:rsidRPr="007B5941">
        <w:rPr>
          <w:i/>
        </w:rPr>
        <w:t>Γ</w:t>
      </w:r>
      <w:r w:rsidRPr="007B5941">
        <w:rPr>
          <w:vertAlign w:val="superscript"/>
        </w:rPr>
        <w:t>*</w:t>
      </w:r>
      <w:r w:rsidRPr="007B5941">
        <w:t xml:space="preserve"> (</w:t>
      </w:r>
      <w:proofErr w:type="spellStart"/>
      <w:r w:rsidRPr="007B5941">
        <w:t>μmol</w:t>
      </w:r>
      <w:proofErr w:type="spellEnd"/>
      <w:r w:rsidRPr="007B5941">
        <w:t xml:space="preserve"> mol</w:t>
      </w:r>
      <w:r w:rsidRPr="007B5941">
        <w:rPr>
          <w:vertAlign w:val="superscript"/>
        </w:rPr>
        <w:t>-1</w:t>
      </w:r>
      <w:r w:rsidRPr="007B5941">
        <w:t>) is the CO</w:t>
      </w:r>
      <w:r w:rsidRPr="007B5941">
        <w:rPr>
          <w:vertAlign w:val="subscript"/>
        </w:rPr>
        <w:t>2</w:t>
      </w:r>
      <w:r w:rsidRPr="007B5941">
        <w:t xml:space="preserve"> compensation point in the absence of dark respiration, </w:t>
      </w:r>
      <w:r w:rsidRPr="007B5941">
        <w:rPr>
          <w:i/>
        </w:rPr>
        <w:t>K</w:t>
      </w:r>
      <w:r w:rsidRPr="007B5941">
        <w:rPr>
          <w:vertAlign w:val="subscript"/>
        </w:rPr>
        <w:t>m</w:t>
      </w:r>
      <w:r w:rsidRPr="007B5941">
        <w:t xml:space="preserve"> is the Michaelis-Menten coefficient for Rubisco-limited photosynthesis (</w:t>
      </w:r>
      <w:proofErr w:type="spellStart"/>
      <w:r w:rsidRPr="007B5941">
        <w:t>μmol</w:t>
      </w:r>
      <w:proofErr w:type="spellEnd"/>
      <w:r w:rsidRPr="007B5941">
        <w:t xml:space="preserve"> mol</w:t>
      </w:r>
      <w:r w:rsidRPr="007B5941">
        <w:rPr>
          <w:vertAlign w:val="superscript"/>
        </w:rPr>
        <w:t>-1</w:t>
      </w:r>
      <w:r w:rsidRPr="007B5941">
        <w:t xml:space="preserve">), and </w:t>
      </w:r>
      <w:r w:rsidRPr="007B5941">
        <w:rPr>
          <w:i/>
        </w:rPr>
        <w:t>R</w:t>
      </w:r>
      <w:r w:rsidRPr="007B5941">
        <w:rPr>
          <w:vertAlign w:val="subscript"/>
        </w:rPr>
        <w:t>d</w:t>
      </w:r>
      <w:r w:rsidRPr="007B5941">
        <w:t xml:space="preserve"> is the dark respiration rate, estimated as a fixed proportion of </w:t>
      </w:r>
      <w:proofErr w:type="spellStart"/>
      <w:r w:rsidRPr="007B5941">
        <w:rPr>
          <w:i/>
        </w:rPr>
        <w:t>V</w:t>
      </w:r>
      <w:r w:rsidRPr="007B5941">
        <w:rPr>
          <w:vertAlign w:val="subscript"/>
        </w:rPr>
        <w:t>cmax</w:t>
      </w:r>
      <w:proofErr w:type="spellEnd"/>
      <w:r w:rsidRPr="007B5941">
        <w:t xml:space="preserve">. </w:t>
      </w:r>
      <w:r w:rsidRPr="007B5941">
        <w:rPr>
          <w:i/>
        </w:rPr>
        <w:t>K</w:t>
      </w:r>
      <w:r w:rsidRPr="007B5941">
        <w:rPr>
          <w:vertAlign w:val="subscript"/>
        </w:rPr>
        <w:t>m</w:t>
      </w:r>
      <w:r w:rsidRPr="007B5941">
        <w:t xml:space="preserve"> was calculated as:</w:t>
      </w:r>
    </w:p>
    <w:p w14:paraId="00000047" w14:textId="4598A531" w:rsidR="00166FFE" w:rsidRPr="007B5941" w:rsidRDefault="00000000" w:rsidP="00964238">
      <w:pPr>
        <w:spacing w:line="360" w:lineRule="auto"/>
      </w:pPr>
      <m:oMath>
        <m:sSub>
          <m:sSubPr>
            <m:ctrlPr>
              <w:rPr>
                <w:rFonts w:ascii="Cambria Math" w:eastAsia="Cambria Math" w:hAnsi="Cambria Math"/>
              </w:rPr>
            </m:ctrlPr>
          </m:sSubPr>
          <m:e>
            <m:r>
              <w:rPr>
                <w:rFonts w:ascii="Cambria Math" w:eastAsia="Cambria Math" w:hAnsi="Cambria Math"/>
                <w:vertAlign w:val="superscript"/>
              </w:rPr>
              <m:t>K</m:t>
            </m:r>
          </m:e>
          <m:sub>
            <m:r>
              <w:rPr>
                <w:rFonts w:ascii="Cambria Math" w:eastAsia="Cambria Math" w:hAnsi="Cambria Math"/>
              </w:rPr>
              <m:t>m</m:t>
            </m:r>
          </m:sub>
        </m:sSub>
        <m:r>
          <w:rPr>
            <w:rFonts w:ascii="Cambria Math" w:eastAsia="Cambria Math" w:hAnsi="Cambria Math"/>
          </w:rPr>
          <m:t>=</m:t>
        </m:r>
        <m:sSub>
          <m:sSubPr>
            <m:ctrlPr>
              <w:rPr>
                <w:rFonts w:ascii="Cambria Math" w:eastAsia="Cambria Math" w:hAnsi="Cambria Math"/>
              </w:rPr>
            </m:ctrlPr>
          </m:sSubPr>
          <m:e>
            <m:r>
              <w:rPr>
                <w:rFonts w:ascii="Cambria Math" w:eastAsia="Cambria Math" w:hAnsi="Cambria Math"/>
              </w:rPr>
              <m:t>K</m:t>
            </m:r>
          </m:e>
          <m:sub>
            <m:r>
              <w:rPr>
                <w:rFonts w:ascii="Cambria Math" w:eastAsia="Cambria Math" w:hAnsi="Cambria Math"/>
              </w:rPr>
              <m:t>c</m:t>
            </m:r>
          </m:sub>
        </m:sSub>
        <m:r>
          <w:rPr>
            <w:rFonts w:ascii="Cambria Math" w:eastAsia="Cambria Math" w:hAnsi="Cambria Math"/>
          </w:rPr>
          <m:t>*</m:t>
        </m:r>
        <m:d>
          <m:dPr>
            <m:ctrlPr>
              <w:rPr>
                <w:rFonts w:ascii="Cambria Math" w:eastAsia="Cambria Math" w:hAnsi="Cambria Math"/>
              </w:rPr>
            </m:ctrlPr>
          </m:dPr>
          <m:e>
            <m:r>
              <w:rPr>
                <w:rFonts w:ascii="Cambria Math" w:eastAsia="Cambria Math" w:hAnsi="Cambria Math"/>
              </w:rPr>
              <m:t>1+</m:t>
            </m:r>
            <m:f>
              <m:fPr>
                <m:ctrlPr>
                  <w:rPr>
                    <w:rFonts w:ascii="Cambria Math" w:eastAsia="Cambria Math" w:hAnsi="Cambria Math"/>
                  </w:rPr>
                </m:ctrlPr>
              </m:fPr>
              <m:num>
                <m:sSub>
                  <m:sSubPr>
                    <m:ctrlPr>
                      <w:rPr>
                        <w:rFonts w:ascii="Cambria Math" w:eastAsia="Cambria Math" w:hAnsi="Cambria Math"/>
                      </w:rPr>
                    </m:ctrlPr>
                  </m:sSubPr>
                  <m:e>
                    <m:r>
                      <w:rPr>
                        <w:rFonts w:ascii="Cambria Math" w:eastAsia="Cambria Math" w:hAnsi="Cambria Math"/>
                      </w:rPr>
                      <m:t>O</m:t>
                    </m:r>
                  </m:e>
                  <m:sub>
                    <m:r>
                      <w:rPr>
                        <w:rFonts w:ascii="Cambria Math" w:eastAsia="Cambria Math" w:hAnsi="Cambria Math"/>
                      </w:rPr>
                      <m:t>i</m:t>
                    </m:r>
                  </m:sub>
                </m:sSub>
              </m:num>
              <m:den>
                <m:sSub>
                  <m:sSubPr>
                    <m:ctrlPr>
                      <w:rPr>
                        <w:rFonts w:ascii="Cambria Math" w:eastAsia="Cambria Math" w:hAnsi="Cambria Math"/>
                      </w:rPr>
                    </m:ctrlPr>
                  </m:sSubPr>
                  <m:e>
                    <m:r>
                      <w:rPr>
                        <w:rFonts w:ascii="Cambria Math" w:eastAsia="Cambria Math" w:hAnsi="Cambria Math"/>
                      </w:rPr>
                      <m:t>K</m:t>
                    </m:r>
                  </m:e>
                  <m:sub>
                    <m:r>
                      <w:rPr>
                        <w:rFonts w:ascii="Cambria Math" w:eastAsia="Cambria Math" w:hAnsi="Cambria Math"/>
                      </w:rPr>
                      <m:t>o</m:t>
                    </m:r>
                  </m:sub>
                </m:sSub>
              </m:den>
            </m:f>
          </m:e>
        </m:d>
      </m:oMath>
      <w:r w:rsidRPr="007B5941">
        <w:tab/>
      </w:r>
      <w:r w:rsidRPr="007B5941">
        <w:tab/>
      </w:r>
      <w:r w:rsidRPr="007B5941">
        <w:tab/>
      </w:r>
      <w:r w:rsidRPr="007B5941">
        <w:tab/>
      </w:r>
      <w:r w:rsidRPr="007B5941">
        <w:tab/>
      </w:r>
      <w:r w:rsidRPr="007B5941">
        <w:tab/>
      </w:r>
      <w:r w:rsidRPr="007B5941">
        <w:tab/>
      </w:r>
      <w:r w:rsidRPr="007B5941">
        <w:tab/>
      </w:r>
      <w:r w:rsidRPr="007B5941">
        <w:tab/>
      </w:r>
      <w:r w:rsidRPr="007B5941">
        <w:tab/>
        <w:t>(</w:t>
      </w:r>
      <w:r w:rsidR="00305268">
        <w:t>9</w:t>
      </w:r>
      <w:r w:rsidRPr="007B5941">
        <w:t>)</w:t>
      </w:r>
    </w:p>
    <w:p w14:paraId="00000048" w14:textId="77777777" w:rsidR="00166FFE" w:rsidRPr="007B5941" w:rsidRDefault="00000000" w:rsidP="00964238">
      <w:pPr>
        <w:spacing w:line="360" w:lineRule="auto"/>
      </w:pPr>
      <w:r w:rsidRPr="007B5941">
        <w:t>where</w:t>
      </w:r>
      <w:r w:rsidRPr="007B5941">
        <w:rPr>
          <w:i/>
        </w:rPr>
        <w:t xml:space="preserve"> K</w:t>
      </w:r>
      <w:r w:rsidRPr="007B5941">
        <w:rPr>
          <w:vertAlign w:val="subscript"/>
        </w:rPr>
        <w:t>c</w:t>
      </w:r>
      <w:r w:rsidRPr="007B5941">
        <w:t xml:space="preserve"> and </w:t>
      </w:r>
      <w:r w:rsidRPr="007B5941">
        <w:rPr>
          <w:i/>
        </w:rPr>
        <w:t>K</w:t>
      </w:r>
      <w:r w:rsidRPr="007B5941">
        <w:rPr>
          <w:vertAlign w:val="subscript"/>
        </w:rPr>
        <w:t>o</w:t>
      </w:r>
      <w:r w:rsidRPr="007B5941">
        <w:t xml:space="preserve"> were calculated following Eqns. 1 and 2, respectively, while </w:t>
      </w:r>
      <w:r w:rsidRPr="007B5941">
        <w:rPr>
          <w:i/>
        </w:rPr>
        <w:t>O</w:t>
      </w:r>
      <w:r w:rsidRPr="007B5941">
        <w:rPr>
          <w:vertAlign w:val="subscript"/>
        </w:rPr>
        <w:t>i</w:t>
      </w:r>
      <w:r w:rsidRPr="007B5941">
        <w:t xml:space="preserve"> is the leaf intercellular O</w:t>
      </w:r>
      <w:r w:rsidRPr="007B5941">
        <w:rPr>
          <w:vertAlign w:val="subscript"/>
        </w:rPr>
        <w:t>2</w:t>
      </w:r>
      <w:r w:rsidRPr="007B5941">
        <w:t xml:space="preserve"> concentration, set to 210 </w:t>
      </w:r>
      <w:proofErr w:type="spellStart"/>
      <w:r w:rsidRPr="007B5941">
        <w:t>μmol</w:t>
      </w:r>
      <w:proofErr w:type="spellEnd"/>
      <w:r w:rsidRPr="007B5941">
        <w:t xml:space="preserve"> mol</w:t>
      </w:r>
      <w:r w:rsidRPr="007B5941">
        <w:rPr>
          <w:vertAlign w:val="superscript"/>
        </w:rPr>
        <w:t>-1</w:t>
      </w:r>
      <w:r w:rsidRPr="007B5941">
        <w:t>.</w:t>
      </w:r>
    </w:p>
    <w:p w14:paraId="00000049" w14:textId="77777777" w:rsidR="00166FFE" w:rsidRPr="007B5941" w:rsidRDefault="00166FFE" w:rsidP="00964238">
      <w:pPr>
        <w:spacing w:line="360" w:lineRule="auto"/>
        <w:rPr>
          <w:i/>
        </w:rPr>
      </w:pPr>
    </w:p>
    <w:p w14:paraId="0000004A" w14:textId="77777777" w:rsidR="00166FFE" w:rsidRPr="007B5941" w:rsidRDefault="00000000" w:rsidP="00964238">
      <w:pPr>
        <w:spacing w:line="360" w:lineRule="auto"/>
        <w:rPr>
          <w:i/>
        </w:rPr>
      </w:pPr>
      <w:r w:rsidRPr="007B5941">
        <w:rPr>
          <w:i/>
        </w:rPr>
        <w:lastRenderedPageBreak/>
        <w:t>Chlorophyll fluorescence measurements</w:t>
      </w:r>
    </w:p>
    <w:p w14:paraId="0000004B" w14:textId="77777777" w:rsidR="00166FFE" w:rsidRPr="007B5941" w:rsidRDefault="00000000" w:rsidP="00964238">
      <w:pPr>
        <w:spacing w:line="360" w:lineRule="auto"/>
      </w:pPr>
      <w:r w:rsidRPr="007B5941">
        <w:t xml:space="preserve">Relative chlorophyll content was measured after each </w:t>
      </w:r>
      <w:r w:rsidRPr="007B5941">
        <w:rPr>
          <w:i/>
        </w:rPr>
        <w:t>A</w:t>
      </w:r>
      <w:r w:rsidRPr="007B5941">
        <w:rPr>
          <w:vertAlign w:val="subscript"/>
        </w:rPr>
        <w:t>net</w:t>
      </w:r>
      <w:r w:rsidRPr="007B5941">
        <w:t>/</w:t>
      </w:r>
      <w:r w:rsidRPr="007B5941">
        <w:rPr>
          <w:i/>
        </w:rPr>
        <w:t>C</w:t>
      </w:r>
      <w:r w:rsidRPr="007B5941">
        <w:rPr>
          <w:vertAlign w:val="subscript"/>
        </w:rPr>
        <w:t>i</w:t>
      </w:r>
      <w:r w:rsidRPr="007B5941">
        <w:t xml:space="preserve"> curve on the same leaf using a Soil Plant Analysis Development chlorophyll meter (SPAD, unitless) built into the </w:t>
      </w:r>
      <w:proofErr w:type="spellStart"/>
      <w:r w:rsidRPr="007B5941">
        <w:t>MultispeQ</w:t>
      </w:r>
      <w:proofErr w:type="spellEnd"/>
      <w:r w:rsidRPr="007B5941">
        <w:t xml:space="preserve"> V2.0 handheld device (</w:t>
      </w:r>
      <w:proofErr w:type="spellStart"/>
      <w:r w:rsidRPr="007B5941">
        <w:t>PhotosynQ</w:t>
      </w:r>
      <w:proofErr w:type="spellEnd"/>
      <w:r w:rsidRPr="007B5941">
        <w:t xml:space="preserve"> Inc., East Lansing, MI, USA).</w:t>
      </w:r>
    </w:p>
    <w:p w14:paraId="0000004C" w14:textId="77777777" w:rsidR="00166FFE" w:rsidRPr="007B5941" w:rsidRDefault="00166FFE" w:rsidP="00964238">
      <w:pPr>
        <w:spacing w:line="360" w:lineRule="auto"/>
        <w:rPr>
          <w:i/>
        </w:rPr>
      </w:pPr>
    </w:p>
    <w:p w14:paraId="0000004D" w14:textId="77777777" w:rsidR="00166FFE" w:rsidRPr="007B5941" w:rsidRDefault="00000000" w:rsidP="00964238">
      <w:pPr>
        <w:spacing w:line="360" w:lineRule="auto"/>
      </w:pPr>
      <w:r w:rsidRPr="007B5941">
        <w:rPr>
          <w:i/>
        </w:rPr>
        <w:t>Soil characteristics</w:t>
      </w:r>
    </w:p>
    <w:p w14:paraId="0000004E" w14:textId="57ED2956" w:rsidR="00166FFE" w:rsidRPr="007B5941" w:rsidRDefault="00000000" w:rsidP="00964238">
      <w:pPr>
        <w:spacing w:line="360" w:lineRule="auto"/>
      </w:pPr>
      <w:r w:rsidRPr="007B5941">
        <w:t>To characterize plant-available nitrogen and phosphorus at the time of leaf gas exchange measurements, resin strips (Membranes International Inc., Ringwood, NJ, USA) were placed approximately 10 cm below the soil surface to quantify mobile ammonium (ppm), nitrate (ppm), and phosphate (ppm) concentrations in each plot. An initial batch of resin strips was incubated in the field between April 19 and June 1, 2023, followed by a second batch inserted in the same plot location between May 30 and June 29, 2023. A total of 36 strips, 12 for each nutrient, were placed in each plot to account for the high degree of spatial heterogeneity of soil nutrient availability in temperate forests</w:t>
      </w:r>
      <w:r w:rsidR="00187A0A" w:rsidRPr="007B5941">
        <w:t xml:space="preserve"> </w:t>
      </w:r>
      <w:sdt>
        <w:sdtPr>
          <w:rPr>
            <w:color w:val="000000"/>
          </w:rPr>
          <w:tag w:val="MENDELEY_CITATION_v3_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"/>
          <w:id w:val="-1091470027"/>
          <w:placeholder>
            <w:docPart w:val="DefaultPlaceholder_-1854013440"/>
          </w:placeholder>
        </w:sdtPr>
        <w:sdtContent>
          <w:r w:rsidR="00B00280" w:rsidRPr="00B00280">
            <w:rPr>
              <w:color w:val="000000"/>
            </w:rPr>
            <w:t>(Akana et al., 2023)</w:t>
          </w:r>
        </w:sdtContent>
      </w:sdt>
      <w:r w:rsidRPr="007B5941">
        <w:t>. Cation and anion concentrations were extracted from resin strips in 0.5 M potassium sulfate at a 1:5 dilution factor for ammonium, and nitrate, and 1</w:t>
      </w:r>
      <w:r w:rsidR="00F45C5F">
        <w:t xml:space="preserve"> </w:t>
      </w:r>
      <w:r w:rsidRPr="007B5941">
        <w:t>M HCl for phosphate. Concentrations of each nutrient were determined through end products of standard colorimetric reactions</w:t>
      </w:r>
      <w:r w:rsidR="00187A0A" w:rsidRPr="007B5941">
        <w:t xml:space="preserve"> </w:t>
      </w:r>
      <w:sdt>
        <w:sdtPr>
          <w:rPr>
            <w:color w:val="000000"/>
          </w:rPr>
          <w:tag w:val="MENDELEY_CITATION_v3_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"/>
          <w:id w:val="-48998759"/>
          <w:placeholder>
            <w:docPart w:val="DefaultPlaceholder_-1854013440"/>
          </w:placeholder>
        </w:sdtPr>
        <w:sdtContent>
          <w:r w:rsidR="00B00280" w:rsidRPr="00B00280">
            <w:rPr>
              <w:color w:val="000000"/>
            </w:rPr>
            <w:t xml:space="preserve">(D’Angelo et al., 2001; Doane &amp; </w:t>
          </w:r>
          <w:proofErr w:type="spellStart"/>
          <w:r w:rsidR="00B00280" w:rsidRPr="00B00280">
            <w:rPr>
              <w:color w:val="000000"/>
            </w:rPr>
            <w:t>Horwáth</w:t>
          </w:r>
          <w:proofErr w:type="spellEnd"/>
          <w:r w:rsidR="00B00280" w:rsidRPr="00B00280">
            <w:rPr>
              <w:color w:val="000000"/>
            </w:rPr>
            <w:t xml:space="preserve">, 2003; </w:t>
          </w:r>
          <w:proofErr w:type="spellStart"/>
          <w:r w:rsidR="00B00280" w:rsidRPr="00B00280">
            <w:rPr>
              <w:color w:val="000000"/>
            </w:rPr>
            <w:t>Lajtha</w:t>
          </w:r>
          <w:proofErr w:type="spellEnd"/>
          <w:r w:rsidR="00B00280" w:rsidRPr="00B00280">
            <w:rPr>
              <w:color w:val="000000"/>
            </w:rPr>
            <w:t xml:space="preserve"> et al., 1999; Weatherburn, 1967)</w:t>
          </w:r>
        </w:sdtContent>
      </w:sdt>
      <w:r w:rsidR="00187A0A" w:rsidRPr="007B5941">
        <w:t xml:space="preserve">. </w:t>
      </w:r>
      <w:r w:rsidRPr="007B5941">
        <w:t>Soil inorganic nitrogen availability was estimated as the sum of the ammonium and nitrate concentrations. The soil inorganic nitrogen</w:t>
      </w:r>
      <w:r w:rsidR="00AA6010" w:rsidRPr="007B5941">
        <w:t>-to-</w:t>
      </w:r>
      <w:r w:rsidRPr="007B5941">
        <w:t>phosphorus ratio was estimated as the ratio of soil inorganic nitrogen availability to soil phosphate availability.</w:t>
      </w:r>
    </w:p>
    <w:p w14:paraId="6BADF92D" w14:textId="1BDEFC47" w:rsidR="00F45C5F" w:rsidRDefault="00000000" w:rsidP="00C1732C">
      <w:pPr>
        <w:spacing w:line="360" w:lineRule="auto"/>
      </w:pPr>
      <w:r w:rsidRPr="007B5941">
        <w:tab/>
        <w:t xml:space="preserve">Soil moisture data were collected using TOMST® TMS-4 data loggers (TOMST® </w:t>
      </w:r>
      <w:proofErr w:type="spellStart"/>
      <w:r w:rsidRPr="007B5941">
        <w:t>s.r.o.</w:t>
      </w:r>
      <w:proofErr w:type="spellEnd"/>
      <w:r w:rsidRPr="007B5941">
        <w:t xml:space="preserve">, Prague, Czech Republic). One data logger was placed in each </w:t>
      </w:r>
      <w:r w:rsidRPr="007B5941">
        <w:rPr>
          <w:i/>
        </w:rPr>
        <w:t xml:space="preserve">A. </w:t>
      </w:r>
      <w:proofErr w:type="spellStart"/>
      <w:r w:rsidRPr="007B5941">
        <w:rPr>
          <w:i/>
        </w:rPr>
        <w:t>petiolata</w:t>
      </w:r>
      <w:proofErr w:type="spellEnd"/>
      <w:r w:rsidRPr="007B5941">
        <w:t xml:space="preserve"> treatment of each plot (i.e., 2 data loggers per plot) on April 26, </w:t>
      </w:r>
      <w:proofErr w:type="gramStart"/>
      <w:r w:rsidRPr="007B5941">
        <w:t>2023</w:t>
      </w:r>
      <w:proofErr w:type="gramEnd"/>
      <w:r w:rsidRPr="007B5941">
        <w:t xml:space="preserve"> and recorded soil moisture pulses every 15 minutes. Volumetric soil moisture content (%) was calculated using the calibration curves for a silt loam soil reported in</w:t>
      </w:r>
      <w:r w:rsidR="00187A0A" w:rsidRPr="007B5941">
        <w:t xml:space="preserve"> </w:t>
      </w:r>
      <w:sdt>
        <w:sdtPr>
          <w:rPr>
            <w:color w:val="000000"/>
          </w:rPr>
          <w:tag w:val="MENDELEY_CITATION_v3_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"/>
          <w:id w:val="1446959442"/>
          <w:placeholder>
            <w:docPart w:val="DefaultPlaceholder_-1854013440"/>
          </w:placeholder>
        </w:sdtPr>
        <w:sdtContent>
          <w:r w:rsidR="00B00280" w:rsidRPr="00B00280">
            <w:rPr>
              <w:color w:val="000000"/>
            </w:rPr>
            <w:t>Wild et al. (2019)</w:t>
          </w:r>
        </w:sdtContent>
      </w:sdt>
      <w:r w:rsidR="00187A0A" w:rsidRPr="007B5941">
        <w:t xml:space="preserve">. </w:t>
      </w:r>
      <w:r w:rsidRPr="007B5941">
        <w:t>We calculated the mean daily volumetric soil moisture content and used these values as the primary indicator of soil moisture throughout the measurement period.</w:t>
      </w:r>
      <w:r w:rsidR="00F45C5F">
        <w:br w:type="page"/>
      </w:r>
    </w:p>
    <w:p w14:paraId="5320EF99" w14:textId="7DB93725" w:rsidR="00F45C5F" w:rsidRDefault="00F45C5F" w:rsidP="00964238">
      <w:pPr>
        <w:spacing w:line="360" w:lineRule="auto"/>
      </w:pPr>
      <w:r>
        <w:rPr>
          <w:b/>
          <w:bCs/>
        </w:rPr>
        <w:lastRenderedPageBreak/>
        <w:t>Table 2</w:t>
      </w:r>
      <w:r>
        <w:t xml:space="preserve"> Replication statement for levels of inference used in this study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49"/>
        <w:gridCol w:w="2405"/>
        <w:gridCol w:w="2406"/>
        <w:gridCol w:w="2500"/>
      </w:tblGrid>
      <w:tr w:rsidR="00F45C5F" w14:paraId="72C79CE4" w14:textId="77777777" w:rsidTr="00F45C5F">
        <w:tc>
          <w:tcPr>
            <w:tcW w:w="2049" w:type="dxa"/>
            <w:tcBorders>
              <w:top w:val="single" w:sz="12" w:space="0" w:color="auto"/>
              <w:bottom w:val="single" w:sz="12" w:space="0" w:color="auto"/>
            </w:tcBorders>
            <w:vAlign w:val="center"/>
          </w:tcPr>
          <w:p w14:paraId="462F25F3" w14:textId="66A26329" w:rsidR="00F45C5F" w:rsidRPr="00D348DB" w:rsidRDefault="00F45C5F" w:rsidP="00F45C5F">
            <w:pPr>
              <w:spacing w:line="360" w:lineRule="auto"/>
              <w:rPr>
                <w:rFonts w:ascii="Arial" w:hAnsi="Arial" w:cs="Arial"/>
                <w:b/>
                <w:bCs/>
                <w:sz w:val="20"/>
                <w:szCs w:val="20"/>
              </w:rPr>
            </w:pPr>
            <w:r w:rsidRPr="00D348DB">
              <w:rPr>
                <w:rFonts w:ascii="Arial" w:hAnsi="Arial" w:cs="Arial"/>
                <w:b/>
                <w:bCs/>
                <w:sz w:val="20"/>
                <w:szCs w:val="20"/>
              </w:rPr>
              <w:t>Measurement type</w:t>
            </w:r>
          </w:p>
        </w:tc>
        <w:tc>
          <w:tcPr>
            <w:tcW w:w="2405" w:type="dxa"/>
            <w:tcBorders>
              <w:top w:val="single" w:sz="12" w:space="0" w:color="auto"/>
              <w:bottom w:val="single" w:sz="12" w:space="0" w:color="auto"/>
            </w:tcBorders>
            <w:vAlign w:val="center"/>
          </w:tcPr>
          <w:p w14:paraId="406A7F1C" w14:textId="2687E37E" w:rsidR="00F45C5F" w:rsidRPr="00D348DB" w:rsidRDefault="00F45C5F" w:rsidP="00F45C5F">
            <w:pPr>
              <w:spacing w:line="360" w:lineRule="auto"/>
              <w:rPr>
                <w:rFonts w:ascii="Arial" w:hAnsi="Arial" w:cs="Arial"/>
                <w:b/>
                <w:bCs/>
                <w:sz w:val="20"/>
                <w:szCs w:val="20"/>
              </w:rPr>
            </w:pPr>
            <w:r w:rsidRPr="00D348DB">
              <w:rPr>
                <w:rFonts w:ascii="Arial" w:hAnsi="Arial" w:cs="Arial"/>
                <w:b/>
                <w:bCs/>
                <w:sz w:val="20"/>
                <w:szCs w:val="20"/>
              </w:rPr>
              <w:t>Scale of Inference</w:t>
            </w:r>
          </w:p>
        </w:tc>
        <w:tc>
          <w:tcPr>
            <w:tcW w:w="2406" w:type="dxa"/>
            <w:tcBorders>
              <w:top w:val="single" w:sz="12" w:space="0" w:color="auto"/>
              <w:bottom w:val="single" w:sz="12" w:space="0" w:color="auto"/>
            </w:tcBorders>
            <w:vAlign w:val="center"/>
          </w:tcPr>
          <w:p w14:paraId="509B3CF2" w14:textId="43E7B73E" w:rsidR="00F45C5F" w:rsidRPr="00D348DB" w:rsidRDefault="00F45C5F" w:rsidP="00F45C5F">
            <w:pPr>
              <w:spacing w:line="360" w:lineRule="auto"/>
              <w:rPr>
                <w:rFonts w:ascii="Arial" w:hAnsi="Arial" w:cs="Arial"/>
                <w:b/>
                <w:bCs/>
                <w:sz w:val="20"/>
                <w:szCs w:val="20"/>
              </w:rPr>
            </w:pPr>
            <w:r w:rsidRPr="00D348DB">
              <w:rPr>
                <w:rFonts w:ascii="Arial" w:hAnsi="Arial" w:cs="Arial"/>
                <w:b/>
                <w:bCs/>
                <w:sz w:val="20"/>
                <w:szCs w:val="20"/>
              </w:rPr>
              <w:t>Scale at which the factor of interest is applied</w:t>
            </w:r>
          </w:p>
        </w:tc>
        <w:tc>
          <w:tcPr>
            <w:tcW w:w="2500" w:type="dxa"/>
            <w:tcBorders>
              <w:top w:val="single" w:sz="12" w:space="0" w:color="auto"/>
              <w:bottom w:val="single" w:sz="12" w:space="0" w:color="auto"/>
            </w:tcBorders>
            <w:vAlign w:val="center"/>
          </w:tcPr>
          <w:p w14:paraId="6E7DFFB4" w14:textId="36D8EC43" w:rsidR="00F45C5F" w:rsidRPr="00D348DB" w:rsidRDefault="00F45C5F" w:rsidP="00F45C5F">
            <w:pPr>
              <w:spacing w:line="360" w:lineRule="auto"/>
              <w:rPr>
                <w:rFonts w:ascii="Arial" w:hAnsi="Arial" w:cs="Arial"/>
                <w:b/>
                <w:bCs/>
                <w:sz w:val="20"/>
                <w:szCs w:val="20"/>
              </w:rPr>
            </w:pPr>
            <w:r w:rsidRPr="00D348DB">
              <w:rPr>
                <w:rFonts w:ascii="Arial" w:hAnsi="Arial" w:cs="Arial"/>
                <w:b/>
                <w:bCs/>
                <w:sz w:val="20"/>
                <w:szCs w:val="20"/>
              </w:rPr>
              <w:t>Number of replicates at the appropriate scale</w:t>
            </w:r>
          </w:p>
        </w:tc>
      </w:tr>
      <w:tr w:rsidR="00F45C5F" w14:paraId="5783CBA3" w14:textId="77777777" w:rsidTr="00F45C5F">
        <w:tc>
          <w:tcPr>
            <w:tcW w:w="2049" w:type="dxa"/>
            <w:shd w:val="clear" w:color="auto" w:fill="F2F2F2" w:themeFill="background1" w:themeFillShade="F2"/>
            <w:vAlign w:val="center"/>
          </w:tcPr>
          <w:p w14:paraId="50E84B9F" w14:textId="7DE14EC7" w:rsidR="00F45C5F" w:rsidRPr="00D348DB" w:rsidRDefault="00F45C5F" w:rsidP="00F45C5F">
            <w:pPr>
              <w:spacing w:line="360" w:lineRule="auto"/>
              <w:rPr>
                <w:rFonts w:ascii="Arial" w:hAnsi="Arial" w:cs="Arial"/>
                <w:sz w:val="20"/>
                <w:szCs w:val="20"/>
              </w:rPr>
            </w:pPr>
            <w:r w:rsidRPr="00D348DB">
              <w:rPr>
                <w:rFonts w:ascii="Arial" w:hAnsi="Arial" w:cs="Arial"/>
                <w:sz w:val="20"/>
                <w:szCs w:val="20"/>
              </w:rPr>
              <w:t>Soil nutrient availability</w:t>
            </w:r>
          </w:p>
        </w:tc>
        <w:tc>
          <w:tcPr>
            <w:tcW w:w="2405" w:type="dxa"/>
            <w:shd w:val="clear" w:color="auto" w:fill="F2F2F2" w:themeFill="background1" w:themeFillShade="F2"/>
            <w:vAlign w:val="center"/>
          </w:tcPr>
          <w:p w14:paraId="7A877A5F" w14:textId="066CB090" w:rsidR="00F45C5F" w:rsidRPr="00D348DB" w:rsidRDefault="00F45C5F" w:rsidP="00F45C5F">
            <w:pPr>
              <w:spacing w:line="360" w:lineRule="auto"/>
              <w:rPr>
                <w:rFonts w:ascii="Arial" w:hAnsi="Arial" w:cs="Arial"/>
                <w:sz w:val="20"/>
                <w:szCs w:val="20"/>
              </w:rPr>
            </w:pPr>
            <w:r w:rsidRPr="00D348DB">
              <w:rPr>
                <w:rFonts w:ascii="Arial" w:hAnsi="Arial" w:cs="Arial"/>
                <w:sz w:val="20"/>
                <w:szCs w:val="20"/>
              </w:rPr>
              <w:t>Plot</w:t>
            </w:r>
          </w:p>
        </w:tc>
        <w:tc>
          <w:tcPr>
            <w:tcW w:w="2406" w:type="dxa"/>
            <w:shd w:val="clear" w:color="auto" w:fill="F2F2F2" w:themeFill="background1" w:themeFillShade="F2"/>
            <w:vAlign w:val="center"/>
          </w:tcPr>
          <w:p w14:paraId="3A6E96E2" w14:textId="4964C3A5" w:rsidR="00F45C5F" w:rsidRPr="00D348DB" w:rsidRDefault="006C30E1" w:rsidP="00F45C5F">
            <w:pPr>
              <w:spacing w:line="360" w:lineRule="auto"/>
              <w:rPr>
                <w:rFonts w:ascii="Arial" w:hAnsi="Arial" w:cs="Arial"/>
                <w:sz w:val="20"/>
                <w:szCs w:val="20"/>
              </w:rPr>
            </w:pPr>
            <w:r w:rsidRPr="00D348DB">
              <w:rPr>
                <w:rFonts w:ascii="Arial" w:hAnsi="Arial" w:cs="Arial"/>
                <w:sz w:val="20"/>
                <w:szCs w:val="20"/>
              </w:rPr>
              <w:t>Plot (treatment is imposed in split-plot design)</w:t>
            </w:r>
          </w:p>
        </w:tc>
        <w:tc>
          <w:tcPr>
            <w:tcW w:w="2500" w:type="dxa"/>
            <w:shd w:val="clear" w:color="auto" w:fill="F2F2F2" w:themeFill="background1" w:themeFillShade="F2"/>
            <w:vAlign w:val="center"/>
          </w:tcPr>
          <w:p w14:paraId="3F9F260E" w14:textId="3383799C" w:rsidR="00F45C5F" w:rsidRPr="00D348DB" w:rsidRDefault="00F45C5F" w:rsidP="00F45C5F">
            <w:pPr>
              <w:spacing w:line="360" w:lineRule="auto"/>
              <w:rPr>
                <w:rFonts w:ascii="Arial" w:hAnsi="Arial" w:cs="Arial"/>
                <w:sz w:val="20"/>
                <w:szCs w:val="20"/>
              </w:rPr>
            </w:pPr>
            <w:r w:rsidRPr="00D348DB">
              <w:rPr>
                <w:rFonts w:ascii="Arial" w:hAnsi="Arial" w:cs="Arial"/>
                <w:sz w:val="20"/>
                <w:szCs w:val="20"/>
              </w:rPr>
              <w:t xml:space="preserve">3 plots x 6 resin strips per nutrient type per </w:t>
            </w:r>
            <w:r w:rsidRPr="00D348DB">
              <w:rPr>
                <w:rFonts w:ascii="Arial" w:hAnsi="Arial" w:cs="Arial"/>
                <w:i/>
                <w:iCs/>
                <w:sz w:val="20"/>
                <w:szCs w:val="20"/>
              </w:rPr>
              <w:t xml:space="preserve">A. </w:t>
            </w:r>
            <w:proofErr w:type="spellStart"/>
            <w:r w:rsidRPr="00D348DB">
              <w:rPr>
                <w:rFonts w:ascii="Arial" w:hAnsi="Arial" w:cs="Arial"/>
                <w:i/>
                <w:iCs/>
                <w:sz w:val="20"/>
                <w:szCs w:val="20"/>
              </w:rPr>
              <w:t>petiolata</w:t>
            </w:r>
            <w:proofErr w:type="spellEnd"/>
            <w:r w:rsidRPr="00D348DB">
              <w:rPr>
                <w:rFonts w:ascii="Arial" w:hAnsi="Arial" w:cs="Arial"/>
                <w:sz w:val="20"/>
                <w:szCs w:val="20"/>
              </w:rPr>
              <w:t xml:space="preserve"> treatment per plot (12 resin strips per nutrient type per plot) = 18 replicates per nutrient type per </w:t>
            </w:r>
            <w:r w:rsidRPr="00D348DB">
              <w:rPr>
                <w:rFonts w:ascii="Arial" w:hAnsi="Arial" w:cs="Arial"/>
                <w:i/>
                <w:iCs/>
                <w:sz w:val="20"/>
                <w:szCs w:val="20"/>
              </w:rPr>
              <w:t xml:space="preserve">A. </w:t>
            </w:r>
            <w:proofErr w:type="spellStart"/>
            <w:r w:rsidRPr="00D348DB">
              <w:rPr>
                <w:rFonts w:ascii="Arial" w:hAnsi="Arial" w:cs="Arial"/>
                <w:i/>
                <w:iCs/>
                <w:sz w:val="20"/>
                <w:szCs w:val="20"/>
              </w:rPr>
              <w:t>petiolata</w:t>
            </w:r>
            <w:proofErr w:type="spellEnd"/>
            <w:r w:rsidRPr="00D348DB">
              <w:rPr>
                <w:rFonts w:ascii="Arial" w:hAnsi="Arial" w:cs="Arial"/>
                <w:sz w:val="20"/>
                <w:szCs w:val="20"/>
              </w:rPr>
              <w:t xml:space="preserve"> treatment (36 total resin strips per nutrient across plots) </w:t>
            </w:r>
          </w:p>
        </w:tc>
      </w:tr>
      <w:tr w:rsidR="00F45C5F" w14:paraId="294E16F7" w14:textId="77777777" w:rsidTr="00F45C5F">
        <w:tc>
          <w:tcPr>
            <w:tcW w:w="2049" w:type="dxa"/>
            <w:vAlign w:val="center"/>
          </w:tcPr>
          <w:p w14:paraId="642B9E83" w14:textId="012CE00C" w:rsidR="00F45C5F" w:rsidRPr="00D348DB" w:rsidRDefault="00F45C5F" w:rsidP="00F45C5F">
            <w:pPr>
              <w:spacing w:line="360" w:lineRule="auto"/>
              <w:rPr>
                <w:rFonts w:ascii="Arial" w:hAnsi="Arial" w:cs="Arial"/>
                <w:sz w:val="20"/>
                <w:szCs w:val="20"/>
              </w:rPr>
            </w:pPr>
            <w:r w:rsidRPr="00D348DB">
              <w:rPr>
                <w:rFonts w:ascii="Arial" w:hAnsi="Arial" w:cs="Arial"/>
                <w:sz w:val="20"/>
                <w:szCs w:val="20"/>
              </w:rPr>
              <w:t>Soil moisture</w:t>
            </w:r>
          </w:p>
        </w:tc>
        <w:tc>
          <w:tcPr>
            <w:tcW w:w="2405" w:type="dxa"/>
            <w:vAlign w:val="center"/>
          </w:tcPr>
          <w:p w14:paraId="1F0139D9" w14:textId="466E94CB" w:rsidR="00F45C5F" w:rsidRPr="00D348DB" w:rsidRDefault="00F45C5F" w:rsidP="00F45C5F">
            <w:pPr>
              <w:spacing w:line="360" w:lineRule="auto"/>
              <w:rPr>
                <w:rFonts w:ascii="Arial" w:hAnsi="Arial" w:cs="Arial"/>
                <w:sz w:val="20"/>
                <w:szCs w:val="20"/>
              </w:rPr>
            </w:pPr>
            <w:r w:rsidRPr="00D348DB">
              <w:rPr>
                <w:rFonts w:ascii="Arial" w:hAnsi="Arial" w:cs="Arial"/>
                <w:sz w:val="20"/>
                <w:szCs w:val="20"/>
              </w:rPr>
              <w:t>Plot</w:t>
            </w:r>
          </w:p>
        </w:tc>
        <w:tc>
          <w:tcPr>
            <w:tcW w:w="2406" w:type="dxa"/>
            <w:vAlign w:val="center"/>
          </w:tcPr>
          <w:p w14:paraId="0D14F002" w14:textId="1903FF45" w:rsidR="00F45C5F" w:rsidRPr="00D348DB" w:rsidRDefault="006C30E1" w:rsidP="00F45C5F">
            <w:pPr>
              <w:spacing w:line="360" w:lineRule="auto"/>
              <w:rPr>
                <w:rFonts w:ascii="Arial" w:hAnsi="Arial" w:cs="Arial"/>
                <w:sz w:val="20"/>
                <w:szCs w:val="20"/>
              </w:rPr>
            </w:pPr>
            <w:r w:rsidRPr="00D348DB">
              <w:rPr>
                <w:rFonts w:ascii="Arial" w:hAnsi="Arial" w:cs="Arial"/>
                <w:sz w:val="20"/>
                <w:szCs w:val="20"/>
              </w:rPr>
              <w:t>Plot (treatment is imposed in split-plot design)</w:t>
            </w:r>
          </w:p>
        </w:tc>
        <w:tc>
          <w:tcPr>
            <w:tcW w:w="2500" w:type="dxa"/>
            <w:vAlign w:val="center"/>
          </w:tcPr>
          <w:p w14:paraId="77483CB6" w14:textId="39077659" w:rsidR="00F45C5F" w:rsidRPr="00D348DB" w:rsidRDefault="00F45C5F" w:rsidP="00F45C5F">
            <w:pPr>
              <w:spacing w:line="360" w:lineRule="auto"/>
              <w:rPr>
                <w:rFonts w:ascii="Arial" w:hAnsi="Arial" w:cs="Arial"/>
                <w:sz w:val="20"/>
                <w:szCs w:val="20"/>
              </w:rPr>
            </w:pPr>
            <w:r w:rsidRPr="00D348DB">
              <w:rPr>
                <w:rFonts w:ascii="Arial" w:hAnsi="Arial" w:cs="Arial"/>
                <w:sz w:val="20"/>
                <w:szCs w:val="20"/>
              </w:rPr>
              <w:t xml:space="preserve">3 plots x 1 soil moisture senser per </w:t>
            </w:r>
            <w:r w:rsidRPr="00D348DB">
              <w:rPr>
                <w:rFonts w:ascii="Arial" w:hAnsi="Arial" w:cs="Arial"/>
                <w:i/>
                <w:iCs/>
                <w:sz w:val="20"/>
                <w:szCs w:val="20"/>
              </w:rPr>
              <w:t xml:space="preserve">A. </w:t>
            </w:r>
            <w:proofErr w:type="spellStart"/>
            <w:r w:rsidRPr="00D348DB">
              <w:rPr>
                <w:rFonts w:ascii="Arial" w:hAnsi="Arial" w:cs="Arial"/>
                <w:i/>
                <w:iCs/>
                <w:sz w:val="20"/>
                <w:szCs w:val="20"/>
              </w:rPr>
              <w:t>petiolata</w:t>
            </w:r>
            <w:proofErr w:type="spellEnd"/>
            <w:r w:rsidRPr="00D348DB">
              <w:rPr>
                <w:rFonts w:ascii="Arial" w:hAnsi="Arial" w:cs="Arial"/>
                <w:sz w:val="20"/>
                <w:szCs w:val="20"/>
              </w:rPr>
              <w:t xml:space="preserve"> treatment (2 soil moisture sensors per plot) = 3 replicates per </w:t>
            </w:r>
            <w:r w:rsidRPr="00D348DB">
              <w:rPr>
                <w:rFonts w:ascii="Arial" w:hAnsi="Arial" w:cs="Arial"/>
                <w:i/>
                <w:iCs/>
                <w:sz w:val="20"/>
                <w:szCs w:val="20"/>
              </w:rPr>
              <w:t xml:space="preserve">A. </w:t>
            </w:r>
            <w:proofErr w:type="spellStart"/>
            <w:r w:rsidRPr="00D348DB">
              <w:rPr>
                <w:rFonts w:ascii="Arial" w:hAnsi="Arial" w:cs="Arial"/>
                <w:i/>
                <w:iCs/>
                <w:sz w:val="20"/>
                <w:szCs w:val="20"/>
              </w:rPr>
              <w:t>petiolata</w:t>
            </w:r>
            <w:proofErr w:type="spellEnd"/>
            <w:r w:rsidRPr="00D348DB">
              <w:rPr>
                <w:rFonts w:ascii="Arial" w:hAnsi="Arial" w:cs="Arial"/>
                <w:sz w:val="20"/>
                <w:szCs w:val="20"/>
              </w:rPr>
              <w:t xml:space="preserve"> treatment</w:t>
            </w:r>
          </w:p>
        </w:tc>
      </w:tr>
      <w:tr w:rsidR="00F45C5F" w14:paraId="5065463B" w14:textId="77777777" w:rsidTr="00F45C5F">
        <w:tc>
          <w:tcPr>
            <w:tcW w:w="2049" w:type="dxa"/>
            <w:tcBorders>
              <w:bottom w:val="single" w:sz="12" w:space="0" w:color="auto"/>
            </w:tcBorders>
            <w:shd w:val="clear" w:color="auto" w:fill="F2F2F2" w:themeFill="background1" w:themeFillShade="F2"/>
            <w:vAlign w:val="center"/>
          </w:tcPr>
          <w:p w14:paraId="06726F38" w14:textId="39421F3F" w:rsidR="00F45C5F" w:rsidRPr="00D348DB" w:rsidRDefault="00F45C5F" w:rsidP="00F45C5F">
            <w:pPr>
              <w:spacing w:line="360" w:lineRule="auto"/>
              <w:rPr>
                <w:rFonts w:ascii="Arial" w:hAnsi="Arial" w:cs="Arial"/>
                <w:sz w:val="20"/>
                <w:szCs w:val="20"/>
              </w:rPr>
            </w:pPr>
            <w:r w:rsidRPr="00D348DB">
              <w:rPr>
                <w:rFonts w:ascii="Arial" w:hAnsi="Arial" w:cs="Arial"/>
                <w:sz w:val="20"/>
                <w:szCs w:val="20"/>
              </w:rPr>
              <w:t>Native plant photosynthetic traits</w:t>
            </w:r>
          </w:p>
        </w:tc>
        <w:tc>
          <w:tcPr>
            <w:tcW w:w="2405" w:type="dxa"/>
            <w:tcBorders>
              <w:bottom w:val="single" w:sz="12" w:space="0" w:color="auto"/>
            </w:tcBorders>
            <w:shd w:val="clear" w:color="auto" w:fill="F2F2F2" w:themeFill="background1" w:themeFillShade="F2"/>
            <w:vAlign w:val="center"/>
          </w:tcPr>
          <w:p w14:paraId="6EDAC472" w14:textId="36B43E59" w:rsidR="00F45C5F" w:rsidRPr="00D348DB" w:rsidRDefault="00F45C5F" w:rsidP="00F45C5F">
            <w:pPr>
              <w:spacing w:line="360" w:lineRule="auto"/>
              <w:rPr>
                <w:rFonts w:ascii="Arial" w:hAnsi="Arial" w:cs="Arial"/>
                <w:sz w:val="20"/>
                <w:szCs w:val="20"/>
              </w:rPr>
            </w:pPr>
            <w:r w:rsidRPr="00D348DB">
              <w:rPr>
                <w:rFonts w:ascii="Arial" w:hAnsi="Arial" w:cs="Arial"/>
                <w:sz w:val="20"/>
                <w:szCs w:val="20"/>
              </w:rPr>
              <w:t>Species</w:t>
            </w:r>
          </w:p>
        </w:tc>
        <w:tc>
          <w:tcPr>
            <w:tcW w:w="2406" w:type="dxa"/>
            <w:tcBorders>
              <w:bottom w:val="single" w:sz="12" w:space="0" w:color="auto"/>
            </w:tcBorders>
            <w:shd w:val="clear" w:color="auto" w:fill="F2F2F2" w:themeFill="background1" w:themeFillShade="F2"/>
            <w:vAlign w:val="center"/>
          </w:tcPr>
          <w:p w14:paraId="59AF3FB9" w14:textId="20448E1B" w:rsidR="00F45C5F" w:rsidRPr="00D348DB" w:rsidRDefault="00F45C5F" w:rsidP="00F45C5F">
            <w:pPr>
              <w:spacing w:line="360" w:lineRule="auto"/>
              <w:rPr>
                <w:rFonts w:ascii="Arial" w:hAnsi="Arial" w:cs="Arial"/>
                <w:sz w:val="20"/>
                <w:szCs w:val="20"/>
              </w:rPr>
            </w:pPr>
            <w:r w:rsidRPr="00D348DB">
              <w:rPr>
                <w:rFonts w:ascii="Arial" w:hAnsi="Arial" w:cs="Arial"/>
                <w:sz w:val="20"/>
                <w:szCs w:val="20"/>
              </w:rPr>
              <w:t>7 photosynthetic traits per individual</w:t>
            </w:r>
          </w:p>
        </w:tc>
        <w:tc>
          <w:tcPr>
            <w:tcW w:w="2500" w:type="dxa"/>
            <w:tcBorders>
              <w:bottom w:val="single" w:sz="12" w:space="0" w:color="auto"/>
            </w:tcBorders>
            <w:shd w:val="clear" w:color="auto" w:fill="F2F2F2" w:themeFill="background1" w:themeFillShade="F2"/>
            <w:vAlign w:val="center"/>
          </w:tcPr>
          <w:p w14:paraId="332C9538" w14:textId="0C5657FD" w:rsidR="00F45C5F" w:rsidRPr="00D348DB" w:rsidRDefault="00F45C5F" w:rsidP="00F45C5F">
            <w:pPr>
              <w:spacing w:line="360" w:lineRule="auto"/>
              <w:rPr>
                <w:rFonts w:ascii="Arial" w:hAnsi="Arial" w:cs="Arial"/>
                <w:sz w:val="20"/>
                <w:szCs w:val="20"/>
              </w:rPr>
            </w:pPr>
            <w:r w:rsidRPr="00D348DB">
              <w:rPr>
                <w:rFonts w:ascii="Arial" w:hAnsi="Arial" w:cs="Arial"/>
                <w:sz w:val="20"/>
                <w:szCs w:val="20"/>
              </w:rPr>
              <w:t>4-</w:t>
            </w:r>
            <w:ins w:id="183" w:author="Perkowski, Evan A" w:date="2025-07-17T08:48:00Z" w16du:dateUtc="2025-07-17T13:48:00Z">
              <w:r w:rsidR="00476CDE" w:rsidRPr="00D348DB">
                <w:rPr>
                  <w:rFonts w:ascii="Arial" w:hAnsi="Arial" w:cs="Arial"/>
                  <w:sz w:val="20"/>
                  <w:szCs w:val="20"/>
                </w:rPr>
                <w:t xml:space="preserve">20 </w:t>
              </w:r>
            </w:ins>
            <w:r w:rsidRPr="00D348DB">
              <w:rPr>
                <w:rFonts w:ascii="Arial" w:hAnsi="Arial" w:cs="Arial"/>
                <w:sz w:val="20"/>
                <w:szCs w:val="20"/>
              </w:rPr>
              <w:t xml:space="preserve">individuals per species per </w:t>
            </w:r>
            <w:r w:rsidRPr="00D348DB">
              <w:rPr>
                <w:rFonts w:ascii="Arial" w:hAnsi="Arial" w:cs="Arial"/>
                <w:i/>
                <w:iCs/>
                <w:sz w:val="20"/>
                <w:szCs w:val="20"/>
              </w:rPr>
              <w:t xml:space="preserve">A. </w:t>
            </w:r>
            <w:proofErr w:type="spellStart"/>
            <w:r w:rsidRPr="00D348DB">
              <w:rPr>
                <w:rFonts w:ascii="Arial" w:hAnsi="Arial" w:cs="Arial"/>
                <w:i/>
                <w:iCs/>
                <w:sz w:val="20"/>
                <w:szCs w:val="20"/>
              </w:rPr>
              <w:t>petiolata</w:t>
            </w:r>
            <w:proofErr w:type="spellEnd"/>
            <w:r w:rsidRPr="00D348DB">
              <w:rPr>
                <w:rFonts w:ascii="Arial" w:hAnsi="Arial" w:cs="Arial"/>
                <w:i/>
                <w:iCs/>
                <w:sz w:val="20"/>
                <w:szCs w:val="20"/>
              </w:rPr>
              <w:t xml:space="preserve"> </w:t>
            </w:r>
            <w:r w:rsidRPr="00D348DB">
              <w:rPr>
                <w:rFonts w:ascii="Arial" w:hAnsi="Arial" w:cs="Arial"/>
                <w:sz w:val="20"/>
                <w:szCs w:val="20"/>
              </w:rPr>
              <w:t xml:space="preserve">treatment per plot. Total number of individuals per species: </w:t>
            </w:r>
            <w:ins w:id="184" w:author="Perkowski, Evan A" w:date="2025-07-17T08:38:00Z" w16du:dateUtc="2025-07-17T13:38:00Z">
              <w:r w:rsidR="006839F1" w:rsidRPr="00D348DB">
                <w:rPr>
                  <w:rFonts w:ascii="Arial" w:hAnsi="Arial" w:cs="Arial"/>
                  <w:sz w:val="20"/>
                  <w:szCs w:val="20"/>
                </w:rPr>
                <w:t xml:space="preserve">33 </w:t>
              </w:r>
            </w:ins>
            <w:r w:rsidRPr="00D348DB">
              <w:rPr>
                <w:rFonts w:ascii="Arial" w:hAnsi="Arial" w:cs="Arial"/>
                <w:i/>
                <w:iCs/>
                <w:sz w:val="20"/>
                <w:szCs w:val="20"/>
              </w:rPr>
              <w:t>Trillium</w:t>
            </w:r>
            <w:r w:rsidRPr="00D348DB">
              <w:rPr>
                <w:rFonts w:ascii="Arial" w:hAnsi="Arial" w:cs="Arial"/>
                <w:sz w:val="20"/>
                <w:szCs w:val="20"/>
              </w:rPr>
              <w:t xml:space="preserve"> spp. individuals, </w:t>
            </w:r>
            <w:ins w:id="185" w:author="Perkowski, Evan A" w:date="2025-07-17T08:38:00Z" w16du:dateUtc="2025-07-17T13:38:00Z">
              <w:r w:rsidR="006839F1" w:rsidRPr="00D348DB">
                <w:rPr>
                  <w:rFonts w:ascii="Arial" w:hAnsi="Arial" w:cs="Arial"/>
                  <w:sz w:val="20"/>
                  <w:szCs w:val="20"/>
                </w:rPr>
                <w:t xml:space="preserve">32 </w:t>
              </w:r>
            </w:ins>
            <w:r w:rsidRPr="00D348DB">
              <w:rPr>
                <w:rFonts w:ascii="Arial" w:hAnsi="Arial" w:cs="Arial"/>
                <w:i/>
                <w:iCs/>
                <w:sz w:val="20"/>
                <w:szCs w:val="20"/>
              </w:rPr>
              <w:t xml:space="preserve">M. </w:t>
            </w:r>
            <w:proofErr w:type="spellStart"/>
            <w:r w:rsidRPr="00D348DB">
              <w:rPr>
                <w:rFonts w:ascii="Arial" w:hAnsi="Arial" w:cs="Arial"/>
                <w:i/>
                <w:iCs/>
                <w:sz w:val="20"/>
                <w:szCs w:val="20"/>
              </w:rPr>
              <w:t>racemosum</w:t>
            </w:r>
            <w:proofErr w:type="spellEnd"/>
            <w:r w:rsidRPr="00D348DB">
              <w:rPr>
                <w:rFonts w:ascii="Arial" w:hAnsi="Arial" w:cs="Arial"/>
                <w:sz w:val="20"/>
                <w:szCs w:val="20"/>
              </w:rPr>
              <w:t xml:space="preserve"> individuals</w:t>
            </w:r>
          </w:p>
        </w:tc>
      </w:tr>
    </w:tbl>
    <w:p w14:paraId="00000050" w14:textId="77777777" w:rsidR="00166FFE" w:rsidRPr="007B5941" w:rsidRDefault="00166FFE" w:rsidP="00964238">
      <w:pPr>
        <w:spacing w:line="360" w:lineRule="auto"/>
      </w:pPr>
    </w:p>
    <w:p w14:paraId="2B61C110" w14:textId="77777777" w:rsidR="00F45C5F" w:rsidRDefault="00F45C5F">
      <w:pPr>
        <w:rPr>
          <w:i/>
        </w:rPr>
      </w:pPr>
      <w:r>
        <w:rPr>
          <w:i/>
        </w:rPr>
        <w:br w:type="page"/>
      </w:r>
    </w:p>
    <w:p w14:paraId="00000051" w14:textId="7DFB43B7" w:rsidR="00166FFE" w:rsidRPr="007B5941" w:rsidRDefault="00000000" w:rsidP="00964238">
      <w:pPr>
        <w:spacing w:line="360" w:lineRule="auto"/>
      </w:pPr>
      <w:r w:rsidRPr="007B5941">
        <w:rPr>
          <w:i/>
        </w:rPr>
        <w:lastRenderedPageBreak/>
        <w:t>Data analysis</w:t>
      </w:r>
    </w:p>
    <w:p w14:paraId="00000052" w14:textId="0501C62B" w:rsidR="00166FFE" w:rsidRPr="007B5941" w:rsidRDefault="00000000" w:rsidP="00964238">
      <w:pPr>
        <w:spacing w:line="360" w:lineRule="auto"/>
      </w:pPr>
      <w:r w:rsidRPr="007B5941">
        <w:t xml:space="preserve">We built a series of linear mixed-effects models to explore the effects of </w:t>
      </w:r>
      <w:r w:rsidRPr="007B5941">
        <w:rPr>
          <w:i/>
        </w:rPr>
        <w:t xml:space="preserve">A. </w:t>
      </w:r>
      <w:proofErr w:type="spellStart"/>
      <w:r w:rsidRPr="007B5941">
        <w:rPr>
          <w:i/>
        </w:rPr>
        <w:t>petiolata</w:t>
      </w:r>
      <w:proofErr w:type="spellEnd"/>
      <w:r w:rsidRPr="007B5941">
        <w:t xml:space="preserve"> treatment and measurement period on soil nutrient availability. Each model included </w:t>
      </w:r>
      <w:r w:rsidRPr="007B5941">
        <w:rPr>
          <w:i/>
        </w:rPr>
        <w:t xml:space="preserve">A. </w:t>
      </w:r>
      <w:proofErr w:type="spellStart"/>
      <w:r w:rsidRPr="007B5941">
        <w:rPr>
          <w:i/>
        </w:rPr>
        <w:t>petiolata</w:t>
      </w:r>
      <w:proofErr w:type="spellEnd"/>
      <w:r w:rsidRPr="007B5941">
        <w:t xml:space="preserve"> treatment (ambient, weeded) and measurement period (open, closed tree canopy) </w:t>
      </w:r>
      <w:r w:rsidRPr="007B5941">
        <w:rPr>
          <w:color w:val="0E101A"/>
        </w:rPr>
        <w:t>as fixed effects</w:t>
      </w:r>
      <w:r w:rsidRPr="007B5941">
        <w:t>, with an additional interaction term between</w:t>
      </w:r>
      <w:r w:rsidRPr="007B5941">
        <w:rPr>
          <w:i/>
        </w:rPr>
        <w:t xml:space="preserve"> A. </w:t>
      </w:r>
      <w:proofErr w:type="spellStart"/>
      <w:r w:rsidRPr="007B5941">
        <w:rPr>
          <w:i/>
        </w:rPr>
        <w:t>petiolata</w:t>
      </w:r>
      <w:proofErr w:type="spellEnd"/>
      <w:r w:rsidRPr="007B5941">
        <w:t xml:space="preserve"> treatment and measurement period. Plot was included as a random intercept term. We constructed separate models with this independent variable structure for soil nitrate availability, soil ammonium availability, soil inorganic nitrogen (nitrate + ammonium) availability, soil phosphate availability, and the soil nitrogen</w:t>
      </w:r>
      <w:r w:rsidR="00AA6010" w:rsidRPr="007B5941">
        <w:t>-to-</w:t>
      </w:r>
      <w:r w:rsidRPr="007B5941">
        <w:t>phosphorus ratio. The models for soil inorganic nitrogen availability and the soil nitrogen</w:t>
      </w:r>
      <w:r w:rsidR="00AA6010" w:rsidRPr="007B5941">
        <w:t>-to-</w:t>
      </w:r>
      <w:r w:rsidRPr="007B5941">
        <w:t xml:space="preserve">phosphorus ratio were fitted using dependent variables that were natural-log transformed, while the model for soil ammonium availability was fitted after soil ammonium availability was square root-transformed to normalize model residuals (Shapiro-Wilk: </w:t>
      </w:r>
      <w:r w:rsidRPr="007B5941">
        <w:rPr>
          <w:i/>
        </w:rPr>
        <w:t>p</w:t>
      </w:r>
      <w:r w:rsidRPr="007B5941">
        <w:t>&gt;0.05 in all cases).</w:t>
      </w:r>
    </w:p>
    <w:p w14:paraId="00000053" w14:textId="77777777" w:rsidR="00166FFE" w:rsidRPr="007B5941" w:rsidRDefault="00000000" w:rsidP="00964238">
      <w:pPr>
        <w:spacing w:line="360" w:lineRule="auto"/>
        <w:ind w:firstLine="720"/>
      </w:pPr>
      <w:r w:rsidRPr="007B5941">
        <w:t xml:space="preserve">Next, we built a linear mixed-effects model to explore the effect of </w:t>
      </w:r>
      <w:r w:rsidRPr="007B5941">
        <w:rPr>
          <w:i/>
        </w:rPr>
        <w:t xml:space="preserve">A. </w:t>
      </w:r>
      <w:proofErr w:type="spellStart"/>
      <w:r w:rsidRPr="007B5941">
        <w:rPr>
          <w:i/>
        </w:rPr>
        <w:t>petiolata</w:t>
      </w:r>
      <w:proofErr w:type="spellEnd"/>
      <w:r w:rsidRPr="007B5941">
        <w:t xml:space="preserve"> treatment on volumetric soil moisture content across the measurement period. This model included </w:t>
      </w:r>
      <w:r w:rsidRPr="007B5941">
        <w:rPr>
          <w:i/>
        </w:rPr>
        <w:t xml:space="preserve">A. </w:t>
      </w:r>
      <w:proofErr w:type="spellStart"/>
      <w:r w:rsidRPr="007B5941">
        <w:rPr>
          <w:i/>
        </w:rPr>
        <w:t>petiolata</w:t>
      </w:r>
      <w:proofErr w:type="spellEnd"/>
      <w:r w:rsidRPr="007B5941">
        <w:t xml:space="preserve"> treatment (ambient levels, weeded) and day of year (continuous) as fixed effects, with an added interaction term between </w:t>
      </w:r>
      <w:r w:rsidRPr="007B5941">
        <w:rPr>
          <w:i/>
        </w:rPr>
        <w:t xml:space="preserve">A. </w:t>
      </w:r>
      <w:proofErr w:type="spellStart"/>
      <w:r w:rsidRPr="007B5941">
        <w:rPr>
          <w:i/>
        </w:rPr>
        <w:t>petiolata</w:t>
      </w:r>
      <w:proofErr w:type="spellEnd"/>
      <w:r w:rsidRPr="007B5941">
        <w:t xml:space="preserve"> treatment and day of year. Plot was included as a random intercept term.</w:t>
      </w:r>
    </w:p>
    <w:p w14:paraId="00000054" w14:textId="738AB1F5" w:rsidR="00166FFE" w:rsidRPr="00424724" w:rsidRDefault="00000000" w:rsidP="00AA2CD1">
      <w:pPr>
        <w:spacing w:line="360" w:lineRule="auto"/>
        <w:ind w:firstLine="720"/>
        <w:rPr>
          <w:color w:val="0E101A"/>
        </w:rPr>
      </w:pPr>
      <w:r w:rsidRPr="007B5941">
        <w:t xml:space="preserve">Finally, we built a series of species-specific linear mixed-effects models to explore the effect of </w:t>
      </w:r>
      <w:r w:rsidRPr="007B5941">
        <w:rPr>
          <w:i/>
        </w:rPr>
        <w:t xml:space="preserve">A. </w:t>
      </w:r>
      <w:proofErr w:type="spellStart"/>
      <w:r w:rsidRPr="007B5941">
        <w:rPr>
          <w:i/>
        </w:rPr>
        <w:t>petiolata</w:t>
      </w:r>
      <w:proofErr w:type="spellEnd"/>
      <w:r w:rsidRPr="007B5941">
        <w:t xml:space="preserve"> treatment and measurement period on leaf physiological traits of </w:t>
      </w:r>
      <w:r w:rsidRPr="007B5941">
        <w:rPr>
          <w:i/>
        </w:rPr>
        <w:t>Trillium</w:t>
      </w:r>
      <w:r w:rsidRPr="007B5941">
        <w:t xml:space="preserve"> spp. and </w:t>
      </w:r>
      <w:r w:rsidRPr="007B5941">
        <w:rPr>
          <w:i/>
        </w:rPr>
        <w:t xml:space="preserve">M. </w:t>
      </w:r>
      <w:proofErr w:type="spellStart"/>
      <w:r w:rsidRPr="007B5941">
        <w:rPr>
          <w:i/>
        </w:rPr>
        <w:t>racemosum</w:t>
      </w:r>
      <w:proofErr w:type="spellEnd"/>
      <w:r w:rsidRPr="007B5941">
        <w:t xml:space="preserve">. Species were not concatenated into a single linear mixed-effect model for each trait because we did not seek to understand interspecies variability in measured traits. All models included </w:t>
      </w:r>
      <w:r w:rsidRPr="007B5941">
        <w:rPr>
          <w:i/>
        </w:rPr>
        <w:t xml:space="preserve">A. </w:t>
      </w:r>
      <w:proofErr w:type="spellStart"/>
      <w:r w:rsidRPr="007B5941">
        <w:rPr>
          <w:i/>
        </w:rPr>
        <w:t>petiolata</w:t>
      </w:r>
      <w:proofErr w:type="spellEnd"/>
      <w:r w:rsidRPr="007B5941">
        <w:t xml:space="preserve"> treatment (ambient, weeded) and measurement period (open, closed tree canopy) </w:t>
      </w:r>
      <w:r w:rsidRPr="007B5941">
        <w:rPr>
          <w:color w:val="0E101A"/>
        </w:rPr>
        <w:t>as fixed effects, as well as an interaction term between</w:t>
      </w:r>
      <w:r w:rsidRPr="007B5941">
        <w:rPr>
          <w:i/>
          <w:color w:val="0E101A"/>
        </w:rPr>
        <w:t xml:space="preserve"> </w:t>
      </w:r>
      <w:r w:rsidRPr="007B5941">
        <w:rPr>
          <w:i/>
        </w:rPr>
        <w:t xml:space="preserve">A. </w:t>
      </w:r>
      <w:proofErr w:type="spellStart"/>
      <w:r w:rsidRPr="007B5941">
        <w:rPr>
          <w:i/>
        </w:rPr>
        <w:t>petiolata</w:t>
      </w:r>
      <w:proofErr w:type="spellEnd"/>
      <w:r w:rsidRPr="007B5941">
        <w:rPr>
          <w:color w:val="0E101A"/>
        </w:rPr>
        <w:t xml:space="preserve"> treatment and measurement period. Plot was included as a random intercept term.</w:t>
      </w:r>
      <w:ins w:id="186" w:author="Perkowski, Evan A" w:date="2025-07-14T11:29:00Z" w16du:dateUtc="2025-07-14T16:29:00Z">
        <w:r w:rsidR="00AA2CD1">
          <w:rPr>
            <w:color w:val="0E101A"/>
          </w:rPr>
          <w:t xml:space="preserve"> Plant individual was also included as a random intercept term to account for repeated measures</w:t>
        </w:r>
      </w:ins>
      <w:ins w:id="187" w:author="Perkowski, Evan A" w:date="2025-07-14T11:30:00Z" w16du:dateUtc="2025-07-14T16:30:00Z">
        <w:r w:rsidR="00AA2CD1">
          <w:rPr>
            <w:color w:val="0E101A"/>
          </w:rPr>
          <w:t xml:space="preserve">. Individuals were only included in </w:t>
        </w:r>
      </w:ins>
      <w:ins w:id="188" w:author="Kalisz, Susan" w:date="2025-09-23T21:35:00Z" w16du:dateUtc="2025-09-24T01:35:00Z">
        <w:r w:rsidR="007F4A13">
          <w:rPr>
            <w:color w:val="0E101A"/>
          </w:rPr>
          <w:t>ana</w:t>
        </w:r>
      </w:ins>
      <w:ins w:id="189" w:author="Kalisz, Susan" w:date="2025-09-23T21:36:00Z" w16du:dateUtc="2025-09-24T01:36:00Z">
        <w:r w:rsidR="007F4A13">
          <w:rPr>
            <w:color w:val="0E101A"/>
          </w:rPr>
          <w:t>lyses</w:t>
        </w:r>
      </w:ins>
      <w:ins w:id="190" w:author="Perkowski, Evan A" w:date="2025-07-14T11:30:00Z" w16du:dateUtc="2025-07-14T16:30:00Z">
        <w:r w:rsidR="00AA2CD1">
          <w:rPr>
            <w:color w:val="0E101A"/>
          </w:rPr>
          <w:t xml:space="preserve"> if gas exchange measurements we</w:t>
        </w:r>
      </w:ins>
      <w:ins w:id="191" w:author="Perkowski, Evan A" w:date="2025-07-14T11:31:00Z" w16du:dateUtc="2025-07-14T16:31:00Z">
        <w:r w:rsidR="00AA2CD1">
          <w:rPr>
            <w:color w:val="0E101A"/>
          </w:rPr>
          <w:t xml:space="preserve">re collected during both measurement periods. </w:t>
        </w:r>
      </w:ins>
      <w:r w:rsidRPr="007B5941">
        <w:t xml:space="preserve">We constructed separate models with this independent variable structure for each species for the following dependent variables: </w:t>
      </w:r>
      <w:r w:rsidRPr="007B5941">
        <w:rPr>
          <w:i/>
        </w:rPr>
        <w:t>A</w:t>
      </w:r>
      <w:r w:rsidRPr="007B5941">
        <w:rPr>
          <w:vertAlign w:val="subscript"/>
        </w:rPr>
        <w:t>net</w:t>
      </w:r>
      <w:r w:rsidRPr="007B5941">
        <w:t xml:space="preserve">, </w:t>
      </w:r>
      <w:proofErr w:type="spellStart"/>
      <w:r w:rsidRPr="007B5941">
        <w:rPr>
          <w:i/>
        </w:rPr>
        <w:t>g</w:t>
      </w:r>
      <w:r w:rsidRPr="007B5941">
        <w:rPr>
          <w:vertAlign w:val="subscript"/>
        </w:rPr>
        <w:t>sw</w:t>
      </w:r>
      <w:proofErr w:type="spellEnd"/>
      <w:r w:rsidRPr="007B5941">
        <w:t xml:space="preserve">, stomatal limitation, </w:t>
      </w:r>
      <w:r w:rsidRPr="007B5941">
        <w:rPr>
          <w:i/>
        </w:rPr>
        <w:t>V</w:t>
      </w:r>
      <w:r w:rsidRPr="007B5941">
        <w:rPr>
          <w:vertAlign w:val="subscript"/>
        </w:rPr>
        <w:t>cmax25</w:t>
      </w:r>
      <w:r w:rsidRPr="007B5941">
        <w:t xml:space="preserve">, </w:t>
      </w:r>
      <w:r w:rsidRPr="007B5941">
        <w:rPr>
          <w:i/>
        </w:rPr>
        <w:t>J</w:t>
      </w:r>
      <w:r w:rsidRPr="007B5941">
        <w:rPr>
          <w:vertAlign w:val="subscript"/>
        </w:rPr>
        <w:t>max25</w:t>
      </w:r>
      <w:r w:rsidRPr="007B5941">
        <w:t xml:space="preserve">, </w:t>
      </w:r>
      <w:r w:rsidRPr="007B5941">
        <w:rPr>
          <w:i/>
        </w:rPr>
        <w:t>J</w:t>
      </w:r>
      <w:r w:rsidRPr="007B5941">
        <w:rPr>
          <w:vertAlign w:val="subscript"/>
        </w:rPr>
        <w:t>max25</w:t>
      </w:r>
      <w:r w:rsidRPr="007B5941">
        <w:t>:</w:t>
      </w:r>
      <w:r w:rsidRPr="007B5941">
        <w:rPr>
          <w:i/>
        </w:rPr>
        <w:t>V</w:t>
      </w:r>
      <w:r w:rsidRPr="007B5941">
        <w:rPr>
          <w:vertAlign w:val="subscript"/>
        </w:rPr>
        <w:t>cmax25</w:t>
      </w:r>
      <w:r w:rsidRPr="007B5941">
        <w:t xml:space="preserve">, and SPAD. Models for </w:t>
      </w:r>
      <w:r w:rsidRPr="007B5941">
        <w:rPr>
          <w:i/>
        </w:rPr>
        <w:t>A</w:t>
      </w:r>
      <w:r w:rsidRPr="007B5941">
        <w:rPr>
          <w:vertAlign w:val="subscript"/>
        </w:rPr>
        <w:t>net</w:t>
      </w:r>
      <w:r w:rsidRPr="007B5941">
        <w:t xml:space="preserve">, </w:t>
      </w:r>
      <w:proofErr w:type="spellStart"/>
      <w:r w:rsidRPr="007B5941">
        <w:rPr>
          <w:i/>
        </w:rPr>
        <w:t>g</w:t>
      </w:r>
      <w:r w:rsidRPr="007B5941">
        <w:rPr>
          <w:vertAlign w:val="subscript"/>
        </w:rPr>
        <w:t>sw</w:t>
      </w:r>
      <w:proofErr w:type="spellEnd"/>
      <w:r w:rsidRPr="007B5941">
        <w:t xml:space="preserve">, </w:t>
      </w:r>
      <w:r w:rsidRPr="007B5941">
        <w:rPr>
          <w:i/>
        </w:rPr>
        <w:t>V</w:t>
      </w:r>
      <w:r w:rsidRPr="007B5941">
        <w:rPr>
          <w:vertAlign w:val="subscript"/>
        </w:rPr>
        <w:t>cmax25</w:t>
      </w:r>
      <w:r w:rsidRPr="007B5941">
        <w:t xml:space="preserve">, and </w:t>
      </w:r>
      <w:r w:rsidRPr="007B5941">
        <w:rPr>
          <w:i/>
        </w:rPr>
        <w:t>J</w:t>
      </w:r>
      <w:r w:rsidRPr="007B5941">
        <w:rPr>
          <w:vertAlign w:val="subscript"/>
        </w:rPr>
        <w:t>max25</w:t>
      </w:r>
      <w:r w:rsidRPr="007B5941">
        <w:t xml:space="preserve"> in </w:t>
      </w:r>
      <w:r w:rsidRPr="007B5941">
        <w:rPr>
          <w:i/>
        </w:rPr>
        <w:t>Trillium</w:t>
      </w:r>
      <w:r w:rsidRPr="007B5941">
        <w:t xml:space="preserve"> spp. were fitted using dependent variables that were natural-log transformed to normalize model residuals, while models for stomatal limitation, </w:t>
      </w:r>
      <w:r w:rsidRPr="007B5941">
        <w:rPr>
          <w:i/>
        </w:rPr>
        <w:t>SPAD</w:t>
      </w:r>
      <w:r w:rsidRPr="007B5941">
        <w:t xml:space="preserve">, and </w:t>
      </w:r>
      <w:r w:rsidRPr="007B5941">
        <w:rPr>
          <w:i/>
        </w:rPr>
        <w:t>J</w:t>
      </w:r>
      <w:r w:rsidRPr="007B5941">
        <w:rPr>
          <w:vertAlign w:val="subscript"/>
        </w:rPr>
        <w:t>max25</w:t>
      </w:r>
      <w:r w:rsidRPr="007B5941">
        <w:t xml:space="preserve"> in </w:t>
      </w:r>
      <w:r w:rsidRPr="007B5941">
        <w:rPr>
          <w:i/>
        </w:rPr>
        <w:t xml:space="preserve">M. </w:t>
      </w:r>
      <w:proofErr w:type="spellStart"/>
      <w:r w:rsidRPr="007B5941">
        <w:rPr>
          <w:i/>
        </w:rPr>
        <w:t>racemosum</w:t>
      </w:r>
      <w:proofErr w:type="spellEnd"/>
      <w:r w:rsidRPr="007B5941">
        <w:t xml:space="preserve"> were fitted using dependent </w:t>
      </w:r>
      <w:r w:rsidRPr="007B5941">
        <w:lastRenderedPageBreak/>
        <w:t xml:space="preserve">variables that were natural-log transformed to normalize model residuals (Shapiro-Wilk: </w:t>
      </w:r>
      <w:r w:rsidRPr="007B5941">
        <w:rPr>
          <w:i/>
        </w:rPr>
        <w:t>p</w:t>
      </w:r>
      <w:r w:rsidRPr="007B5941">
        <w:t>&gt;0.05 in all cases).</w:t>
      </w:r>
    </w:p>
    <w:p w14:paraId="00000055" w14:textId="7EE59EAB" w:rsidR="005202CA" w:rsidRDefault="00000000" w:rsidP="00964238">
      <w:pPr>
        <w:spacing w:line="360" w:lineRule="auto"/>
        <w:ind w:firstLine="720"/>
      </w:pPr>
      <w:r w:rsidRPr="007B5941">
        <w:t>Each model was fitted using the ‘</w:t>
      </w:r>
      <w:proofErr w:type="spellStart"/>
      <w:r w:rsidRPr="007B5941">
        <w:t>lmer</w:t>
      </w:r>
      <w:proofErr w:type="spellEnd"/>
      <w:r w:rsidRPr="007B5941">
        <w:t xml:space="preserve">’ function in the ‘lme4’ R package </w:t>
      </w:r>
      <w:r w:rsidRPr="007B5941">
        <w:rPr>
          <w:color w:val="000000"/>
        </w:rPr>
        <w:t xml:space="preserve">(Bates </w:t>
      </w:r>
      <w:r w:rsidRPr="007B5941">
        <w:rPr>
          <w:i/>
          <w:color w:val="000000"/>
        </w:rPr>
        <w:t>et al.</w:t>
      </w:r>
      <w:r w:rsidRPr="007B5941">
        <w:rPr>
          <w:color w:val="000000"/>
        </w:rPr>
        <w:t xml:space="preserve">, 2015). </w:t>
      </w:r>
      <w:r w:rsidRPr="007B5941">
        <w:t>Type II Wald’s χ</w:t>
      </w:r>
      <w:r w:rsidRPr="007B5941">
        <w:rPr>
          <w:vertAlign w:val="superscript"/>
        </w:rPr>
        <w:t>2</w:t>
      </w:r>
      <w:r w:rsidRPr="007B5941">
        <w:t xml:space="preserve"> and the significance (</w:t>
      </w:r>
      <w:r w:rsidRPr="007B5941">
        <w:rPr>
          <w:i/>
        </w:rPr>
        <w:t>α</w:t>
      </w:r>
      <w:r w:rsidRPr="007B5941">
        <w:t xml:space="preserve">=0.05) of each fixed effect coefficient was calculated using the ‘Anova’ function in the ‘car’ R package </w:t>
      </w:r>
      <w:sdt>
        <w:sdtPr>
          <w:rPr>
            <w:color w:val="000000"/>
          </w:rPr>
          <w:tag w:val="MENDELEY_CITATION_v3_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"/>
          <w:id w:val="1551728275"/>
          <w:placeholder>
            <w:docPart w:val="DefaultPlaceholder_-1854013440"/>
          </w:placeholder>
        </w:sdtPr>
        <w:sdtContent>
          <w:r w:rsidR="00B00280" w:rsidRPr="00B00280">
            <w:rPr>
              <w:color w:val="000000"/>
            </w:rPr>
            <w:t>(Fox &amp; Weisberg, 2019)</w:t>
          </w:r>
        </w:sdtContent>
      </w:sdt>
      <w:r w:rsidR="00187A0A" w:rsidRPr="007B5941">
        <w:t xml:space="preserve">. </w:t>
      </w:r>
      <w:r w:rsidRPr="007B5941">
        <w:t>We used the ‘</w:t>
      </w:r>
      <w:proofErr w:type="spellStart"/>
      <w:r w:rsidRPr="007B5941">
        <w:t>emmeans</w:t>
      </w:r>
      <w:proofErr w:type="spellEnd"/>
      <w:r w:rsidRPr="007B5941">
        <w:t xml:space="preserve">’ R package </w:t>
      </w:r>
      <w:sdt>
        <w:sdtPr>
          <w:rPr>
            <w:color w:val="000000"/>
          </w:rPr>
          <w:tag w:val="MENDELEY_CITATION_v3_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"/>
          <w:id w:val="892624992"/>
          <w:placeholder>
            <w:docPart w:val="DefaultPlaceholder_-1854013440"/>
          </w:placeholder>
        </w:sdtPr>
        <w:sdtContent>
          <w:r w:rsidR="00B00280" w:rsidRPr="00B00280">
            <w:rPr>
              <w:color w:val="000000"/>
            </w:rPr>
            <w:t>(Lenth, 2019)</w:t>
          </w:r>
        </w:sdtContent>
      </w:sdt>
      <w:r w:rsidR="00187A0A" w:rsidRPr="007B5941">
        <w:t xml:space="preserve"> </w:t>
      </w:r>
      <w:r w:rsidRPr="007B5941">
        <w:t xml:space="preserve">to conduct post hoc comparisons using Tukey’s tests, where degrees of freedom were approximated using the Kenward-Roger approach </w:t>
      </w:r>
      <w:sdt>
        <w:sdtPr>
          <w:rPr>
            <w:color w:val="000000"/>
          </w:rPr>
          <w:tag w:val="MENDELEY_CITATION_v3_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"/>
          <w:id w:val="186262933"/>
          <w:placeholder>
            <w:docPart w:val="DefaultPlaceholder_-1854013440"/>
          </w:placeholder>
        </w:sdtPr>
        <w:sdtContent>
          <w:r w:rsidR="00B00280" w:rsidRPr="00B00280">
            <w:rPr>
              <w:color w:val="000000"/>
            </w:rPr>
            <w:t>(Kenward &amp; Roger, 1997)</w:t>
          </w:r>
        </w:sdtContent>
      </w:sdt>
      <w:r w:rsidR="00187A0A" w:rsidRPr="007B5941">
        <w:t xml:space="preserve">. </w:t>
      </w:r>
      <w:r w:rsidRPr="007B5941">
        <w:t xml:space="preserve">All analyses and plots were conducted in R version 4.1.0 </w:t>
      </w:r>
      <w:sdt>
        <w:sdtPr>
          <w:rPr>
            <w:color w:val="000000"/>
          </w:rPr>
          <w:tag w:val="MENDELEY_CITATION_v3_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"/>
          <w:id w:val="143246512"/>
          <w:placeholder>
            <w:docPart w:val="DefaultPlaceholder_-1854013440"/>
          </w:placeholder>
        </w:sdtPr>
        <w:sdtContent>
          <w:r w:rsidR="00B00280" w:rsidRPr="00B00280">
            <w:rPr>
              <w:color w:val="000000"/>
            </w:rPr>
            <w:t>(R Core Team, 2021)</w:t>
          </w:r>
        </w:sdtContent>
      </w:sdt>
      <w:r w:rsidRPr="007B5941">
        <w:t xml:space="preserve">. Data, analysis scripts, and plot scripts are available on </w:t>
      </w:r>
      <w:proofErr w:type="spellStart"/>
      <w:r w:rsidRPr="007B5941">
        <w:t>Zenodo</w:t>
      </w:r>
      <w:proofErr w:type="spellEnd"/>
      <w:r w:rsidRPr="007B5941">
        <w:t xml:space="preserve"> (DOI: </w:t>
      </w:r>
      <w:hyperlink r:id="rId16">
        <w:r w:rsidR="00166FFE" w:rsidRPr="007B5941">
          <w:rPr>
            <w:color w:val="1155CC"/>
            <w:u w:val="single"/>
          </w:rPr>
          <w:t>10.5281/13862911</w:t>
        </w:r>
      </w:hyperlink>
      <w:r w:rsidRPr="007B5941">
        <w:t>).</w:t>
      </w:r>
    </w:p>
    <w:p w14:paraId="2C427E21" w14:textId="77777777" w:rsidR="00F45C5F" w:rsidRDefault="00F45C5F" w:rsidP="00964238">
      <w:pPr>
        <w:spacing w:line="360" w:lineRule="auto"/>
        <w:rPr>
          <w:b/>
        </w:rPr>
      </w:pPr>
    </w:p>
    <w:p w14:paraId="00000057" w14:textId="2A1CC1C5" w:rsidR="00166FFE" w:rsidRDefault="00000000" w:rsidP="00964238">
      <w:pPr>
        <w:spacing w:line="360" w:lineRule="auto"/>
      </w:pPr>
      <w:r>
        <w:rPr>
          <w:b/>
        </w:rPr>
        <w:t>Results</w:t>
      </w:r>
    </w:p>
    <w:p w14:paraId="00000058" w14:textId="77777777" w:rsidR="00166FFE" w:rsidRDefault="00000000" w:rsidP="00964238">
      <w:pPr>
        <w:spacing w:line="360" w:lineRule="auto"/>
        <w:rPr>
          <w:i/>
        </w:rPr>
      </w:pPr>
      <w:r>
        <w:rPr>
          <w:i/>
        </w:rPr>
        <w:t>Soil characteristics</w:t>
      </w:r>
    </w:p>
    <w:p w14:paraId="00000059" w14:textId="5D827AC9" w:rsidR="00166FFE" w:rsidRDefault="00000000" w:rsidP="00964238">
      <w:pPr>
        <w:spacing w:line="360" w:lineRule="auto"/>
      </w:pPr>
      <w:r>
        <w:t xml:space="preserve">Soil inorganic nitrogen availability was </w:t>
      </w:r>
      <w:ins w:id="192" w:author="Perkowski, Evan A" w:date="2025-07-16T08:59:00Z" w16du:dateUtc="2025-07-16T13:59:00Z">
        <w:r w:rsidR="00AC049C">
          <w:t>69</w:t>
        </w:r>
      </w:ins>
      <w:r>
        <w:t xml:space="preserve">% </w:t>
      </w:r>
      <w:ins w:id="193" w:author="Kalisz, Susan" w:date="2025-09-23T21:37:00Z" w16du:dateUtc="2025-09-24T01:37:00Z">
        <w:r w:rsidR="0013691E">
          <w:t xml:space="preserve">lower </w:t>
        </w:r>
      </w:ins>
      <w:r>
        <w:t>(</w:t>
      </w:r>
      <w:r>
        <w:rPr>
          <w:i/>
        </w:rPr>
        <w:t>p</w:t>
      </w:r>
      <w:r>
        <w:t xml:space="preserve">&lt;0.001, Table </w:t>
      </w:r>
      <w:ins w:id="194" w:author="Perkowski, Evan A" w:date="2025-07-16T08:58:00Z" w16du:dateUtc="2025-07-16T13:58:00Z">
        <w:r w:rsidR="00AC049C">
          <w:t>3</w:t>
        </w:r>
      </w:ins>
      <w:r>
        <w:t>; Fig. 1a) and soil phosphate availability</w:t>
      </w:r>
      <w:r w:rsidR="00ED188D">
        <w:t xml:space="preserve"> was </w:t>
      </w:r>
      <w:r>
        <w:t>26%</w:t>
      </w:r>
      <w:ins w:id="195" w:author="Kalisz, Susan" w:date="2025-09-23T21:37:00Z" w16du:dateUtc="2025-09-24T01:37:00Z">
        <w:r w:rsidR="0013691E">
          <w:t xml:space="preserve"> lower</w:t>
        </w:r>
      </w:ins>
      <w:r>
        <w:t xml:space="preserve"> (</w:t>
      </w:r>
      <w:r>
        <w:rPr>
          <w:i/>
        </w:rPr>
        <w:t>p</w:t>
      </w:r>
      <w:ins w:id="196" w:author="Perkowski, Evan A" w:date="2025-07-16T09:01:00Z" w16du:dateUtc="2025-07-16T14:01:00Z">
        <w:r w:rsidR="00AC049C">
          <w:t>=</w:t>
        </w:r>
      </w:ins>
      <w:r>
        <w:t xml:space="preserve">0.001, Table </w:t>
      </w:r>
      <w:ins w:id="197" w:author="Perkowski, Evan A" w:date="2025-07-16T08:59:00Z" w16du:dateUtc="2025-07-16T13:59:00Z">
        <w:r w:rsidR="00AC049C">
          <w:t>3</w:t>
        </w:r>
      </w:ins>
      <w:r>
        <w:t xml:space="preserve">; Fig. 1b) </w:t>
      </w:r>
      <w:ins w:id="198" w:author="Perkowski, Evan A" w:date="2025-07-21T09:55:00Z" w16du:dateUtc="2025-07-21T14:55:00Z">
        <w:r w:rsidR="00BF639D">
          <w:t xml:space="preserve">in </w:t>
        </w:r>
      </w:ins>
      <w:ins w:id="199" w:author="Kalisz, Susan" w:date="2025-09-23T21:37:00Z" w16du:dateUtc="2025-09-24T01:37:00Z">
        <w:r w:rsidR="0013691E">
          <w:t>samples</w:t>
        </w:r>
      </w:ins>
      <w:ins w:id="200" w:author="Perkowski, Evan A" w:date="2025-07-21T09:55:00Z" w16du:dateUtc="2025-07-21T14:55:00Z">
        <w:r w:rsidR="00BF639D">
          <w:t xml:space="preserve"> collected after tree canopy closure compared to </w:t>
        </w:r>
      </w:ins>
      <w:ins w:id="201" w:author="Kalisz, Susan" w:date="2025-09-23T21:37:00Z" w16du:dateUtc="2025-09-24T01:37:00Z">
        <w:r w:rsidR="0013691E">
          <w:t>samples</w:t>
        </w:r>
      </w:ins>
      <w:ins w:id="202" w:author="Perkowski, Evan A" w:date="2025-07-21T09:57:00Z" w16du:dateUtc="2025-07-21T14:57:00Z">
        <w:r w:rsidR="00BF639D">
          <w:t xml:space="preserve"> </w:t>
        </w:r>
      </w:ins>
      <w:ins w:id="203" w:author="Perkowski, Evan A" w:date="2025-07-21T09:55:00Z" w16du:dateUtc="2025-07-21T14:55:00Z">
        <w:r w:rsidR="00BF639D">
          <w:t xml:space="preserve">collected before tree canopy closure. This response led to a </w:t>
        </w:r>
      </w:ins>
      <w:ins w:id="204" w:author="Perkowski, Evan A" w:date="2025-07-16T09:01:00Z" w16du:dateUtc="2025-07-16T14:01:00Z">
        <w:r w:rsidR="00AC049C">
          <w:t>188</w:t>
        </w:r>
      </w:ins>
      <w:r>
        <w:t xml:space="preserve">% </w:t>
      </w:r>
      <w:ins w:id="205" w:author="Kalisz, Susan" w:date="2025-09-23T21:37:00Z" w16du:dateUtc="2025-09-24T01:37:00Z">
        <w:r w:rsidR="0013691E">
          <w:t xml:space="preserve">decline </w:t>
        </w:r>
      </w:ins>
      <w:r>
        <w:t>in the soil nitrogen</w:t>
      </w:r>
      <w:r w:rsidR="00187A0A">
        <w:t>-to-</w:t>
      </w:r>
      <w:r>
        <w:t>phosphorus ratio (</w:t>
      </w:r>
      <w:r>
        <w:rPr>
          <w:i/>
        </w:rPr>
        <w:t>p</w:t>
      </w:r>
      <w:r>
        <w:t xml:space="preserve">&lt;0.001, Table </w:t>
      </w:r>
      <w:ins w:id="206" w:author="Perkowski, Evan A" w:date="2025-07-16T08:59:00Z" w16du:dateUtc="2025-07-16T13:59:00Z">
        <w:r w:rsidR="00AC049C">
          <w:t>3</w:t>
        </w:r>
      </w:ins>
      <w:r>
        <w:t>; Fig. 1c)</w:t>
      </w:r>
      <w:ins w:id="207" w:author="Perkowski, Evan A" w:date="2025-07-21T09:55:00Z" w16du:dateUtc="2025-07-21T14:55:00Z">
        <w:r w:rsidR="00BF639D">
          <w:t xml:space="preserve"> after tree canopy closure</w:t>
        </w:r>
      </w:ins>
      <w:r>
        <w:t>.</w:t>
      </w:r>
      <w:r w:rsidR="00BF639D">
        <w:t xml:space="preserve"> </w:t>
      </w:r>
      <w:r>
        <w:t xml:space="preserve">Soil nitrate availability </w:t>
      </w:r>
      <w:ins w:id="208" w:author="Perkowski, Evan A" w:date="2025-07-21T09:56:00Z" w16du:dateUtc="2025-07-21T14:56:00Z">
        <w:r w:rsidR="00BF639D">
          <w:t>was</w:t>
        </w:r>
      </w:ins>
      <w:ins w:id="209" w:author="Perkowski, Evan A" w:date="2025-07-21T09:57:00Z" w16du:dateUtc="2025-07-21T14:57:00Z">
        <w:r w:rsidR="00BF639D">
          <w:t xml:space="preserve"> decreased by</w:t>
        </w:r>
      </w:ins>
      <w:r>
        <w:t xml:space="preserve"> 71%</w:t>
      </w:r>
      <w:ins w:id="210" w:author="Perkowski, Evan A" w:date="2025-07-21T09:56:00Z" w16du:dateUtc="2025-07-21T14:56:00Z">
        <w:r w:rsidR="00BF639D">
          <w:t xml:space="preserve"> in </w:t>
        </w:r>
      </w:ins>
      <w:ins w:id="211" w:author="Kalisz, Susan" w:date="2025-09-23T21:38:00Z" w16du:dateUtc="2025-09-24T01:38:00Z">
        <w:r w:rsidR="0013691E">
          <w:t>samples</w:t>
        </w:r>
      </w:ins>
      <w:ins w:id="212" w:author="Perkowski, Evan A" w:date="2025-07-21T09:56:00Z" w16du:dateUtc="2025-07-21T14:56:00Z">
        <w:r w:rsidR="00BF639D">
          <w:t xml:space="preserve"> collected</w:t>
        </w:r>
      </w:ins>
      <w:r>
        <w:t xml:space="preserve"> after the tree canopy closed (</w:t>
      </w:r>
      <w:r>
        <w:rPr>
          <w:i/>
        </w:rPr>
        <w:t>p</w:t>
      </w:r>
      <w:r>
        <w:t xml:space="preserve">&lt;0.001, Table </w:t>
      </w:r>
      <w:ins w:id="213" w:author="Perkowski, Evan A" w:date="2025-07-16T08:59:00Z" w16du:dateUtc="2025-07-16T13:59:00Z">
        <w:r w:rsidR="00AC049C">
          <w:t>3</w:t>
        </w:r>
      </w:ins>
      <w:r>
        <w:t>; Fig. S1), whereas soil ammonium availability did not change between measurement periods (</w:t>
      </w:r>
      <w:r>
        <w:rPr>
          <w:i/>
        </w:rPr>
        <w:t>p</w:t>
      </w:r>
      <w:r>
        <w:t>=0.</w:t>
      </w:r>
      <w:ins w:id="214" w:author="Perkowski, Evan A" w:date="2025-07-16T09:02:00Z" w16du:dateUtc="2025-07-16T14:02:00Z">
        <w:r w:rsidR="00AC049C">
          <w:t>770</w:t>
        </w:r>
      </w:ins>
      <w:r>
        <w:t xml:space="preserve">, Table </w:t>
      </w:r>
      <w:ins w:id="215" w:author="Perkowski, Evan A" w:date="2025-07-16T08:59:00Z" w16du:dateUtc="2025-07-16T13:59:00Z">
        <w:r w:rsidR="00AC049C">
          <w:t>3</w:t>
        </w:r>
      </w:ins>
      <w:r>
        <w:t>; Fig. S1).</w:t>
      </w:r>
    </w:p>
    <w:p w14:paraId="0000005A" w14:textId="7408CEE8" w:rsidR="00166FFE" w:rsidRDefault="00000000" w:rsidP="00964238">
      <w:pPr>
        <w:spacing w:line="360" w:lineRule="auto"/>
        <w:ind w:firstLine="720"/>
      </w:pPr>
      <w:proofErr w:type="spellStart"/>
      <w:r>
        <w:rPr>
          <w:i/>
        </w:rPr>
        <w:t>Alliaria</w:t>
      </w:r>
      <w:proofErr w:type="spellEnd"/>
      <w:r>
        <w:rPr>
          <w:i/>
        </w:rPr>
        <w:t xml:space="preserve"> </w:t>
      </w:r>
      <w:proofErr w:type="spellStart"/>
      <w:r>
        <w:rPr>
          <w:i/>
        </w:rPr>
        <w:t>petiolata</w:t>
      </w:r>
      <w:proofErr w:type="spellEnd"/>
      <w:r>
        <w:t xml:space="preserve"> treatment had no effect on soil inorganic nitrogen availability (</w:t>
      </w:r>
      <w:r>
        <w:rPr>
          <w:i/>
        </w:rPr>
        <w:t>p</w:t>
      </w:r>
      <w:r>
        <w:t>=</w:t>
      </w:r>
      <w:ins w:id="216" w:author="Perkowski, Evan A" w:date="2025-07-16T09:25:00Z" w16du:dateUtc="2025-07-16T14:25:00Z">
        <w:r w:rsidR="00E97F11">
          <w:t>0.104</w:t>
        </w:r>
      </w:ins>
      <w:r>
        <w:t xml:space="preserve">, Table </w:t>
      </w:r>
      <w:ins w:id="217" w:author="Perkowski, Evan A" w:date="2025-07-16T09:02:00Z" w16du:dateUtc="2025-07-16T14:02:00Z">
        <w:r w:rsidR="00AC049C">
          <w:t>3</w:t>
        </w:r>
      </w:ins>
      <w:r>
        <w:t>; Fig. 1a), soil phosphate availability (</w:t>
      </w:r>
      <w:r>
        <w:rPr>
          <w:i/>
        </w:rPr>
        <w:t>p</w:t>
      </w:r>
      <w:r>
        <w:t xml:space="preserve">=0.108, Table </w:t>
      </w:r>
      <w:ins w:id="218" w:author="Perkowski, Evan A" w:date="2025-07-16T09:02:00Z" w16du:dateUtc="2025-07-16T14:02:00Z">
        <w:r w:rsidR="00AC049C">
          <w:t>3</w:t>
        </w:r>
      </w:ins>
      <w:r>
        <w:t>; Fig. 1b), soil ammonium availability (</w:t>
      </w:r>
      <w:r>
        <w:rPr>
          <w:i/>
        </w:rPr>
        <w:t>p</w:t>
      </w:r>
      <w:r>
        <w:t>=0.</w:t>
      </w:r>
      <w:r w:rsidR="00E97F11">
        <w:t>845</w:t>
      </w:r>
      <w:r>
        <w:t xml:space="preserve">, Table </w:t>
      </w:r>
      <w:ins w:id="219" w:author="Perkowski, Evan A" w:date="2025-07-16T09:26:00Z" w16du:dateUtc="2025-07-16T14:26:00Z">
        <w:r w:rsidR="00E97F11">
          <w:t>3</w:t>
        </w:r>
      </w:ins>
      <w:r>
        <w:t>; Fig. S1), or soil nitrate availability (</w:t>
      </w:r>
      <w:r>
        <w:rPr>
          <w:i/>
        </w:rPr>
        <w:t>p</w:t>
      </w:r>
      <w:r>
        <w:t xml:space="preserve">=0.106, Table </w:t>
      </w:r>
      <w:ins w:id="220" w:author="Perkowski, Evan A" w:date="2025-07-16T09:02:00Z" w16du:dateUtc="2025-07-16T14:02:00Z">
        <w:r w:rsidR="00AC049C">
          <w:t>3</w:t>
        </w:r>
      </w:ins>
      <w:r>
        <w:t>; Fig. S1). However, the soil nitrogen</w:t>
      </w:r>
      <w:r w:rsidR="00187A0A">
        <w:t>-to-</w:t>
      </w:r>
      <w:r>
        <w:t xml:space="preserve">phosphorus ratio was </w:t>
      </w:r>
      <w:ins w:id="221" w:author="Perkowski, Evan A" w:date="2025-07-16T09:26:00Z" w16du:dateUtc="2025-07-16T14:26:00Z">
        <w:r w:rsidR="00E97F11">
          <w:t>marginally</w:t>
        </w:r>
      </w:ins>
      <w:r>
        <w:t xml:space="preserve"> greater in the </w:t>
      </w:r>
      <w:r>
        <w:rPr>
          <w:i/>
        </w:rPr>
        <w:t xml:space="preserve">A. </w:t>
      </w:r>
      <w:proofErr w:type="spellStart"/>
      <w:r>
        <w:rPr>
          <w:i/>
        </w:rPr>
        <w:t>petiolata</w:t>
      </w:r>
      <w:proofErr w:type="spellEnd"/>
      <w:r>
        <w:t xml:space="preserve">-ambient treatment compared to the </w:t>
      </w:r>
      <w:r>
        <w:rPr>
          <w:i/>
        </w:rPr>
        <w:t xml:space="preserve">A. </w:t>
      </w:r>
      <w:proofErr w:type="spellStart"/>
      <w:r>
        <w:rPr>
          <w:i/>
        </w:rPr>
        <w:t>petiolata</w:t>
      </w:r>
      <w:proofErr w:type="spellEnd"/>
      <w:r>
        <w:t>-weeded treatment (</w:t>
      </w:r>
      <w:r>
        <w:rPr>
          <w:i/>
        </w:rPr>
        <w:t>p</w:t>
      </w:r>
      <w:r>
        <w:t>=0.</w:t>
      </w:r>
      <w:ins w:id="222" w:author="Perkowski, Evan A" w:date="2025-07-16T09:26:00Z" w16du:dateUtc="2025-07-16T14:26:00Z">
        <w:r w:rsidR="00E97F11">
          <w:t>078</w:t>
        </w:r>
      </w:ins>
      <w:r>
        <w:t xml:space="preserve">, Table </w:t>
      </w:r>
      <w:ins w:id="223" w:author="Perkowski, Evan A" w:date="2025-07-16T09:02:00Z" w16du:dateUtc="2025-07-16T14:02:00Z">
        <w:r w:rsidR="00AC049C">
          <w:t>3</w:t>
        </w:r>
      </w:ins>
      <w:r>
        <w:t>; Fig. 1c)</w:t>
      </w:r>
      <w:r w:rsidR="00ED188D">
        <w:t xml:space="preserve"> due to an insignificant </w:t>
      </w:r>
      <w:ins w:id="224" w:author="Perkowski, Evan A" w:date="2025-07-16T09:30:00Z" w16du:dateUtc="2025-07-16T14:30:00Z">
        <w:r w:rsidR="00E97F11">
          <w:t>22</w:t>
        </w:r>
      </w:ins>
      <w:r>
        <w:t>% increase in soil inorganic nitrogen availability (</w:t>
      </w:r>
      <w:r>
        <w:rPr>
          <w:i/>
        </w:rPr>
        <w:t>p</w:t>
      </w:r>
      <w:r>
        <w:t>=0.</w:t>
      </w:r>
      <w:ins w:id="225" w:author="Perkowski, Evan A" w:date="2025-07-16T09:26:00Z" w16du:dateUtc="2025-07-16T14:26:00Z">
        <w:r w:rsidR="00E97F11">
          <w:t>104</w:t>
        </w:r>
      </w:ins>
      <w:r>
        <w:t xml:space="preserve">, Table </w:t>
      </w:r>
      <w:ins w:id="226" w:author="Perkowski, Evan A" w:date="2025-07-16T09:02:00Z" w16du:dateUtc="2025-07-16T14:02:00Z">
        <w:r w:rsidR="00AC049C">
          <w:t>3</w:t>
        </w:r>
      </w:ins>
      <w:r>
        <w:t xml:space="preserve">) and insignificant </w:t>
      </w:r>
      <w:ins w:id="227" w:author="Perkowski, Evan A" w:date="2025-07-16T09:29:00Z" w16du:dateUtc="2025-07-16T14:29:00Z">
        <w:r w:rsidR="00E97F11">
          <w:t>14</w:t>
        </w:r>
      </w:ins>
      <w:r>
        <w:t>% decrease in soil phosphate availability (</w:t>
      </w:r>
      <w:r>
        <w:rPr>
          <w:i/>
        </w:rPr>
        <w:t>p</w:t>
      </w:r>
      <w:r>
        <w:t xml:space="preserve">=0.106, Table </w:t>
      </w:r>
      <w:ins w:id="228" w:author="Perkowski, Evan A" w:date="2025-07-16T09:02:00Z" w16du:dateUtc="2025-07-16T14:02:00Z">
        <w:r w:rsidR="00AC049C">
          <w:t>3</w:t>
        </w:r>
      </w:ins>
      <w:r>
        <w:t xml:space="preserve">; Fig. 1b) in the </w:t>
      </w:r>
      <w:r>
        <w:rPr>
          <w:i/>
        </w:rPr>
        <w:t xml:space="preserve">A. </w:t>
      </w:r>
      <w:proofErr w:type="spellStart"/>
      <w:r>
        <w:rPr>
          <w:i/>
        </w:rPr>
        <w:t>petiolata</w:t>
      </w:r>
      <w:proofErr w:type="spellEnd"/>
      <w:r>
        <w:t xml:space="preserve">-ambient compared to the </w:t>
      </w:r>
      <w:r>
        <w:rPr>
          <w:i/>
        </w:rPr>
        <w:t xml:space="preserve">A. </w:t>
      </w:r>
      <w:proofErr w:type="spellStart"/>
      <w:r>
        <w:rPr>
          <w:i/>
        </w:rPr>
        <w:t>petiolata</w:t>
      </w:r>
      <w:proofErr w:type="spellEnd"/>
      <w:r>
        <w:t>-weeded treatment.</w:t>
      </w:r>
    </w:p>
    <w:p w14:paraId="1274C56C" w14:textId="60AB7280" w:rsidR="002E0A6D" w:rsidRDefault="00000000" w:rsidP="00DE45FE">
      <w:pPr>
        <w:spacing w:line="360" w:lineRule="auto"/>
        <w:rPr>
          <w:ins w:id="229" w:author="Perkowski, Evan A" w:date="2025-07-15T11:05:00Z" w16du:dateUtc="2025-07-15T16:05:00Z"/>
        </w:rPr>
      </w:pPr>
      <w:r>
        <w:tab/>
        <w:t>Soil moisture decreased as the growth season progressed (</w:t>
      </w:r>
      <w:r>
        <w:rPr>
          <w:i/>
        </w:rPr>
        <w:t>p</w:t>
      </w:r>
      <w:r>
        <w:t xml:space="preserve">&lt;0.001; Table </w:t>
      </w:r>
      <w:ins w:id="230" w:author="Perkowski, Evan A" w:date="2025-07-16T09:31:00Z" w16du:dateUtc="2025-07-16T14:31:00Z">
        <w:r w:rsidR="00E97F11">
          <w:t>3</w:t>
        </w:r>
      </w:ins>
      <w:r>
        <w:t xml:space="preserve">; Fig. </w:t>
      </w:r>
      <w:ins w:id="231" w:author="Perkowski, Evan A" w:date="2025-07-16T09:44:00Z" w16du:dateUtc="2025-07-16T14:44:00Z">
        <w:r w:rsidR="0046321E">
          <w:t>1d</w:t>
        </w:r>
      </w:ins>
      <w:r>
        <w:t>)</w:t>
      </w:r>
      <w:r w:rsidR="00187A0A">
        <w:t xml:space="preserve"> and was </w:t>
      </w:r>
      <w:r>
        <w:t xml:space="preserve">lower in the </w:t>
      </w:r>
      <w:r>
        <w:rPr>
          <w:i/>
        </w:rPr>
        <w:t xml:space="preserve">A. </w:t>
      </w:r>
      <w:proofErr w:type="spellStart"/>
      <w:r>
        <w:rPr>
          <w:i/>
        </w:rPr>
        <w:t>petiolata</w:t>
      </w:r>
      <w:proofErr w:type="spellEnd"/>
      <w:r>
        <w:t xml:space="preserve">-ambient than the </w:t>
      </w:r>
      <w:r>
        <w:rPr>
          <w:i/>
        </w:rPr>
        <w:t xml:space="preserve">A. </w:t>
      </w:r>
      <w:proofErr w:type="spellStart"/>
      <w:r>
        <w:rPr>
          <w:i/>
        </w:rPr>
        <w:t>petiolata</w:t>
      </w:r>
      <w:proofErr w:type="spellEnd"/>
      <w:r>
        <w:t>-weeded treatment (</w:t>
      </w:r>
      <w:r>
        <w:rPr>
          <w:i/>
        </w:rPr>
        <w:t>p</w:t>
      </w:r>
      <w:r>
        <w:t xml:space="preserve">&lt;0.001; Table </w:t>
      </w:r>
      <w:ins w:id="232" w:author="Perkowski, Evan A" w:date="2025-07-16T09:31:00Z" w16du:dateUtc="2025-07-16T14:31:00Z">
        <w:r w:rsidR="00E97F11">
          <w:t>3</w:t>
        </w:r>
      </w:ins>
      <w:ins w:id="233" w:author="Perkowski, Evan A" w:date="2025-07-16T09:44:00Z" w16du:dateUtc="2025-07-16T14:44:00Z">
        <w:r w:rsidR="0046321E">
          <w:t>; Fig. 1d</w:t>
        </w:r>
      </w:ins>
      <w:r>
        <w:t>)</w:t>
      </w:r>
      <w:ins w:id="234" w:author="Perkowski, Evan A" w:date="2025-07-16T09:30:00Z" w16du:dateUtc="2025-07-16T14:30:00Z">
        <w:r w:rsidR="00E97F11">
          <w:t xml:space="preserve">, with no interaction between </w:t>
        </w:r>
        <w:r w:rsidR="00E97F11">
          <w:rPr>
            <w:i/>
            <w:iCs/>
          </w:rPr>
          <w:t xml:space="preserve">A. </w:t>
        </w:r>
        <w:proofErr w:type="spellStart"/>
        <w:r w:rsidR="00E97F11">
          <w:rPr>
            <w:i/>
            <w:iCs/>
          </w:rPr>
          <w:t>petiolata</w:t>
        </w:r>
      </w:ins>
      <w:proofErr w:type="spellEnd"/>
      <w:ins w:id="235" w:author="Perkowski, Evan A" w:date="2025-07-16T09:31:00Z" w16du:dateUtc="2025-07-16T14:31:00Z">
        <w:r w:rsidR="00E97F11">
          <w:t xml:space="preserve"> treatment and day of year (</w:t>
        </w:r>
        <w:r w:rsidR="00E97F11">
          <w:rPr>
            <w:i/>
            <w:iCs/>
          </w:rPr>
          <w:t>p</w:t>
        </w:r>
        <w:r w:rsidR="00E97F11">
          <w:t>=0.602; Table 3</w:t>
        </w:r>
      </w:ins>
      <w:ins w:id="236" w:author="Perkowski, Evan A" w:date="2025-07-16T09:44:00Z" w16du:dateUtc="2025-07-16T14:44:00Z">
        <w:r w:rsidR="0046321E">
          <w:t>; Fig. 1d</w:t>
        </w:r>
      </w:ins>
      <w:ins w:id="237" w:author="Perkowski, Evan A" w:date="2025-07-16T09:31:00Z" w16du:dateUtc="2025-07-16T14:31:00Z">
        <w:r w:rsidR="00E97F11">
          <w:t>)</w:t>
        </w:r>
      </w:ins>
      <w:r>
        <w:t>.</w:t>
      </w:r>
      <w:ins w:id="238" w:author="Perkowski, Evan A" w:date="2025-07-15T11:05:00Z" w16du:dateUtc="2025-07-15T16:05:00Z">
        <w:r w:rsidR="002E0A6D">
          <w:br w:type="page"/>
        </w:r>
      </w:ins>
    </w:p>
    <w:p w14:paraId="1CB03440" w14:textId="56C55BA9" w:rsidR="002E0A6D" w:rsidRPr="007A07AC" w:rsidRDefault="002E0A6D" w:rsidP="002E0A6D">
      <w:pPr>
        <w:spacing w:line="480" w:lineRule="auto"/>
        <w:rPr>
          <w:color w:val="EE0000"/>
        </w:rPr>
      </w:pPr>
      <w:r w:rsidRPr="007A07AC">
        <w:rPr>
          <w:b/>
          <w:color w:val="EE0000"/>
        </w:rPr>
        <w:lastRenderedPageBreak/>
        <w:t xml:space="preserve">Table 3 </w:t>
      </w:r>
      <w:r w:rsidRPr="007A07AC">
        <w:rPr>
          <w:color w:val="EE0000"/>
        </w:rPr>
        <w:t xml:space="preserve">Analysis of variance results exploring the role of </w:t>
      </w:r>
      <w:r w:rsidRPr="007A07AC">
        <w:rPr>
          <w:i/>
          <w:color w:val="EE0000"/>
        </w:rPr>
        <w:t xml:space="preserve">A. </w:t>
      </w:r>
      <w:proofErr w:type="spellStart"/>
      <w:r w:rsidRPr="007A07AC">
        <w:rPr>
          <w:i/>
          <w:color w:val="EE0000"/>
        </w:rPr>
        <w:t>petiolata</w:t>
      </w:r>
      <w:proofErr w:type="spellEnd"/>
      <w:r w:rsidRPr="007A07AC">
        <w:rPr>
          <w:color w:val="EE0000"/>
        </w:rPr>
        <w:t xml:space="preserve"> treatment and measurement period on soil nitrogen and phosphorus availability</w:t>
      </w:r>
      <w:r w:rsidRPr="007A07AC">
        <w:rPr>
          <w:color w:val="EE0000"/>
          <w:vertAlign w:val="superscript"/>
        </w:rPr>
        <w:t>*</w:t>
      </w:r>
    </w:p>
    <w:tbl>
      <w:tblPr>
        <w:tblW w:w="9582" w:type="dxa"/>
        <w:tblBorders>
          <w:top w:val="nil"/>
          <w:left w:val="nil"/>
          <w:bottom w:val="nil"/>
          <w:right w:val="nil"/>
          <w:insideH w:val="nil"/>
          <w:insideV w:val="nil"/>
        </w:tblBorders>
        <w:tblLayout w:type="fixed"/>
        <w:tblLook w:val="0600" w:firstRow="0" w:lastRow="0" w:firstColumn="0" w:lastColumn="0" w:noHBand="1" w:noVBand="1"/>
      </w:tblPr>
      <w:tblGrid>
        <w:gridCol w:w="3044"/>
        <w:gridCol w:w="810"/>
        <w:gridCol w:w="876"/>
        <w:gridCol w:w="1013"/>
        <w:gridCol w:w="980"/>
        <w:gridCol w:w="1013"/>
        <w:gridCol w:w="876"/>
        <w:gridCol w:w="970"/>
      </w:tblGrid>
      <w:tr w:rsidR="00AC049C" w:rsidRPr="007A07AC" w14:paraId="65C4A281" w14:textId="77777777" w:rsidTr="00AC049C">
        <w:trPr>
          <w:trHeight w:val="351"/>
        </w:trPr>
        <w:tc>
          <w:tcPr>
            <w:tcW w:w="3044" w:type="dxa"/>
            <w:tcBorders>
              <w:bottom w:val="single" w:sz="8" w:space="0" w:color="000000"/>
            </w:tcBorders>
            <w:tcMar>
              <w:top w:w="0" w:type="dxa"/>
              <w:left w:w="100" w:type="dxa"/>
              <w:bottom w:w="0" w:type="dxa"/>
              <w:right w:w="100" w:type="dxa"/>
            </w:tcMar>
            <w:vAlign w:val="center"/>
          </w:tcPr>
          <w:p w14:paraId="289218C9" w14:textId="77777777" w:rsidR="002E0A6D" w:rsidRPr="007A07AC" w:rsidRDefault="002E0A6D" w:rsidP="002F6411">
            <w:pPr>
              <w:rPr>
                <w:color w:val="EE0000"/>
              </w:rPr>
            </w:pPr>
          </w:p>
        </w:tc>
        <w:tc>
          <w:tcPr>
            <w:tcW w:w="810" w:type="dxa"/>
            <w:tcBorders>
              <w:bottom w:val="single" w:sz="8" w:space="0" w:color="000000"/>
            </w:tcBorders>
            <w:tcMar>
              <w:top w:w="0" w:type="dxa"/>
              <w:left w:w="100" w:type="dxa"/>
              <w:bottom w:w="0" w:type="dxa"/>
              <w:right w:w="100" w:type="dxa"/>
            </w:tcMar>
            <w:vAlign w:val="center"/>
          </w:tcPr>
          <w:p w14:paraId="07CD93DD" w14:textId="77777777" w:rsidR="002E0A6D" w:rsidRPr="007A07AC" w:rsidRDefault="002E0A6D" w:rsidP="002F6411">
            <w:pPr>
              <w:rPr>
                <w:color w:val="EE0000"/>
              </w:rPr>
            </w:pPr>
          </w:p>
        </w:tc>
        <w:tc>
          <w:tcPr>
            <w:tcW w:w="1889" w:type="dxa"/>
            <w:gridSpan w:val="2"/>
            <w:tcBorders>
              <w:bottom w:val="single" w:sz="8" w:space="0" w:color="000000"/>
            </w:tcBorders>
            <w:tcMar>
              <w:top w:w="0" w:type="dxa"/>
              <w:left w:w="100" w:type="dxa"/>
              <w:bottom w:w="0" w:type="dxa"/>
              <w:right w:w="100" w:type="dxa"/>
            </w:tcMar>
            <w:vAlign w:val="center"/>
          </w:tcPr>
          <w:p w14:paraId="759A4FDE" w14:textId="2422A042" w:rsidR="002E0A6D" w:rsidRPr="007A07AC" w:rsidRDefault="002E0A6D" w:rsidP="002E0A6D">
            <w:pPr>
              <w:jc w:val="right"/>
              <w:rPr>
                <w:i/>
                <w:color w:val="EE0000"/>
              </w:rPr>
            </w:pPr>
            <w:r w:rsidRPr="007A07AC">
              <w:rPr>
                <w:i/>
                <w:color w:val="EE0000"/>
              </w:rPr>
              <w:t xml:space="preserve">A. </w:t>
            </w:r>
            <w:proofErr w:type="spellStart"/>
            <w:r w:rsidRPr="007A07AC">
              <w:rPr>
                <w:i/>
                <w:color w:val="EE0000"/>
              </w:rPr>
              <w:t>petiolata</w:t>
            </w:r>
            <w:proofErr w:type="spellEnd"/>
          </w:p>
          <w:p w14:paraId="74AE4BA4" w14:textId="64FDBF21" w:rsidR="002E0A6D" w:rsidRPr="007A07AC" w:rsidRDefault="002E0A6D" w:rsidP="002E0A6D">
            <w:pPr>
              <w:jc w:val="right"/>
              <w:rPr>
                <w:b/>
                <w:bCs/>
                <w:iCs/>
                <w:color w:val="EE0000"/>
              </w:rPr>
            </w:pPr>
            <w:r w:rsidRPr="007A07AC">
              <w:rPr>
                <w:color w:val="EE0000"/>
              </w:rPr>
              <w:t>treatment (A)</w:t>
            </w:r>
          </w:p>
        </w:tc>
        <w:tc>
          <w:tcPr>
            <w:tcW w:w="1993" w:type="dxa"/>
            <w:gridSpan w:val="2"/>
            <w:tcBorders>
              <w:bottom w:val="single" w:sz="8" w:space="0" w:color="000000"/>
            </w:tcBorders>
            <w:tcMar>
              <w:top w:w="0" w:type="dxa"/>
              <w:left w:w="100" w:type="dxa"/>
              <w:bottom w:w="0" w:type="dxa"/>
              <w:right w:w="100" w:type="dxa"/>
            </w:tcMar>
            <w:vAlign w:val="center"/>
          </w:tcPr>
          <w:p w14:paraId="5E12CF38" w14:textId="39861B6F" w:rsidR="002E0A6D" w:rsidRPr="007A07AC" w:rsidRDefault="002E0A6D" w:rsidP="002E0A6D">
            <w:pPr>
              <w:jc w:val="right"/>
              <w:rPr>
                <w:color w:val="EE0000"/>
              </w:rPr>
            </w:pPr>
            <w:r w:rsidRPr="007A07AC">
              <w:rPr>
                <w:color w:val="EE0000"/>
              </w:rPr>
              <w:t>Canopy</w:t>
            </w:r>
          </w:p>
          <w:p w14:paraId="5D98C1EC" w14:textId="37EC390B" w:rsidR="002E0A6D" w:rsidRPr="007A07AC" w:rsidRDefault="002E0A6D" w:rsidP="002E0A6D">
            <w:pPr>
              <w:jc w:val="right"/>
              <w:rPr>
                <w:b/>
                <w:bCs/>
                <w:iCs/>
                <w:color w:val="EE0000"/>
              </w:rPr>
            </w:pPr>
            <w:r w:rsidRPr="007A07AC">
              <w:rPr>
                <w:color w:val="EE0000"/>
              </w:rPr>
              <w:t>status (C)</w:t>
            </w:r>
            <w:r w:rsidR="00AC049C">
              <w:rPr>
                <w:color w:val="EE0000"/>
              </w:rPr>
              <w:t xml:space="preserve"> or day of year (D)</w:t>
            </w:r>
          </w:p>
        </w:tc>
        <w:tc>
          <w:tcPr>
            <w:tcW w:w="1846" w:type="dxa"/>
            <w:gridSpan w:val="2"/>
            <w:tcBorders>
              <w:bottom w:val="single" w:sz="8" w:space="0" w:color="000000"/>
            </w:tcBorders>
            <w:tcMar>
              <w:top w:w="0" w:type="dxa"/>
              <w:left w:w="100" w:type="dxa"/>
              <w:bottom w:w="0" w:type="dxa"/>
              <w:right w:w="100" w:type="dxa"/>
            </w:tcMar>
            <w:vAlign w:val="center"/>
          </w:tcPr>
          <w:p w14:paraId="4854516D" w14:textId="682354C1" w:rsidR="002E0A6D" w:rsidRPr="007A07AC" w:rsidRDefault="002E0A6D" w:rsidP="002E0A6D">
            <w:pPr>
              <w:jc w:val="right"/>
              <w:rPr>
                <w:b/>
                <w:bCs/>
                <w:iCs/>
                <w:color w:val="EE0000"/>
              </w:rPr>
            </w:pPr>
            <w:r w:rsidRPr="007A07AC">
              <w:rPr>
                <w:color w:val="EE0000"/>
              </w:rPr>
              <w:t>A</w:t>
            </w:r>
            <w:r w:rsidR="00E97F11" w:rsidRPr="00E97F11">
              <w:rPr>
                <w:color w:val="EE0000"/>
              </w:rPr>
              <w:t>×</w:t>
            </w:r>
            <w:r w:rsidRPr="00E97F11">
              <w:rPr>
                <w:color w:val="EE0000"/>
              </w:rPr>
              <w:t>C</w:t>
            </w:r>
            <w:r w:rsidR="00AC049C" w:rsidRPr="00E97F11">
              <w:rPr>
                <w:color w:val="EE0000"/>
              </w:rPr>
              <w:t xml:space="preserve"> or A</w:t>
            </w:r>
            <w:r w:rsidR="00E97F11" w:rsidRPr="00E97F11">
              <w:rPr>
                <w:color w:val="EE0000"/>
              </w:rPr>
              <w:t>×</w:t>
            </w:r>
            <w:r w:rsidR="00AC049C" w:rsidRPr="00E97F11">
              <w:rPr>
                <w:color w:val="EE0000"/>
              </w:rPr>
              <w:t>D</w:t>
            </w:r>
          </w:p>
        </w:tc>
      </w:tr>
      <w:tr w:rsidR="00AC049C" w:rsidRPr="007A07AC" w14:paraId="715CE9DE" w14:textId="77777777" w:rsidTr="00AC049C">
        <w:trPr>
          <w:trHeight w:val="351"/>
        </w:trPr>
        <w:tc>
          <w:tcPr>
            <w:tcW w:w="3044" w:type="dxa"/>
            <w:tcBorders>
              <w:bottom w:val="single" w:sz="8" w:space="0" w:color="000000"/>
            </w:tcBorders>
            <w:tcMar>
              <w:top w:w="0" w:type="dxa"/>
              <w:left w:w="100" w:type="dxa"/>
              <w:bottom w:w="0" w:type="dxa"/>
              <w:right w:w="100" w:type="dxa"/>
            </w:tcMar>
            <w:vAlign w:val="center"/>
          </w:tcPr>
          <w:p w14:paraId="439B1BE2" w14:textId="77777777" w:rsidR="002E0A6D" w:rsidRPr="007A07AC" w:rsidRDefault="002E0A6D" w:rsidP="002F6411">
            <w:pPr>
              <w:rPr>
                <w:color w:val="EE0000"/>
              </w:rPr>
            </w:pPr>
          </w:p>
        </w:tc>
        <w:tc>
          <w:tcPr>
            <w:tcW w:w="810" w:type="dxa"/>
            <w:tcBorders>
              <w:bottom w:val="single" w:sz="8" w:space="0" w:color="000000"/>
            </w:tcBorders>
            <w:tcMar>
              <w:top w:w="0" w:type="dxa"/>
              <w:left w:w="100" w:type="dxa"/>
              <w:bottom w:w="0" w:type="dxa"/>
              <w:right w:w="100" w:type="dxa"/>
            </w:tcMar>
            <w:vAlign w:val="center"/>
          </w:tcPr>
          <w:p w14:paraId="308991F5" w14:textId="77777777" w:rsidR="002E0A6D" w:rsidRPr="007A07AC" w:rsidRDefault="002E0A6D" w:rsidP="002F6411">
            <w:pPr>
              <w:rPr>
                <w:color w:val="EE0000"/>
              </w:rPr>
            </w:pPr>
            <w:proofErr w:type="spellStart"/>
            <w:r w:rsidRPr="007A07AC">
              <w:rPr>
                <w:color w:val="EE0000"/>
              </w:rPr>
              <w:t>df</w:t>
            </w:r>
            <w:proofErr w:type="spellEnd"/>
          </w:p>
        </w:tc>
        <w:tc>
          <w:tcPr>
            <w:tcW w:w="876" w:type="dxa"/>
            <w:tcBorders>
              <w:bottom w:val="single" w:sz="8" w:space="0" w:color="000000"/>
            </w:tcBorders>
            <w:tcMar>
              <w:top w:w="0" w:type="dxa"/>
              <w:left w:w="100" w:type="dxa"/>
              <w:bottom w:w="0" w:type="dxa"/>
              <w:right w:w="100" w:type="dxa"/>
            </w:tcMar>
            <w:vAlign w:val="center"/>
          </w:tcPr>
          <w:p w14:paraId="28B12A37" w14:textId="28F2534D" w:rsidR="002E0A6D" w:rsidRPr="007A07AC" w:rsidRDefault="002E0A6D" w:rsidP="002F6411">
            <w:pPr>
              <w:jc w:val="right"/>
              <w:rPr>
                <w:color w:val="EE0000"/>
              </w:rPr>
            </w:pPr>
            <w:r w:rsidRPr="007A07AC">
              <w:rPr>
                <w:i/>
                <w:color w:val="EE0000"/>
              </w:rPr>
              <w:t>χ</w:t>
            </w:r>
            <w:r w:rsidRPr="007A07AC">
              <w:rPr>
                <w:color w:val="EE0000"/>
                <w:vertAlign w:val="superscript"/>
              </w:rPr>
              <w:t>2</w:t>
            </w:r>
          </w:p>
        </w:tc>
        <w:tc>
          <w:tcPr>
            <w:tcW w:w="1013" w:type="dxa"/>
            <w:tcBorders>
              <w:bottom w:val="single" w:sz="8" w:space="0" w:color="000000"/>
            </w:tcBorders>
            <w:tcMar>
              <w:top w:w="0" w:type="dxa"/>
              <w:left w:w="100" w:type="dxa"/>
              <w:bottom w:w="0" w:type="dxa"/>
              <w:right w:w="100" w:type="dxa"/>
            </w:tcMar>
            <w:vAlign w:val="center"/>
          </w:tcPr>
          <w:p w14:paraId="2FAD3B06" w14:textId="77777777" w:rsidR="002E0A6D" w:rsidRPr="007A07AC" w:rsidRDefault="002E0A6D" w:rsidP="002F6411">
            <w:pPr>
              <w:jc w:val="right"/>
              <w:rPr>
                <w:i/>
                <w:color w:val="EE0000"/>
              </w:rPr>
            </w:pPr>
            <w:r w:rsidRPr="007A07AC">
              <w:rPr>
                <w:i/>
                <w:color w:val="EE0000"/>
              </w:rPr>
              <w:t>p</w:t>
            </w:r>
          </w:p>
        </w:tc>
        <w:tc>
          <w:tcPr>
            <w:tcW w:w="980" w:type="dxa"/>
            <w:tcBorders>
              <w:bottom w:val="single" w:sz="8" w:space="0" w:color="000000"/>
            </w:tcBorders>
            <w:tcMar>
              <w:top w:w="0" w:type="dxa"/>
              <w:left w:w="100" w:type="dxa"/>
              <w:bottom w:w="0" w:type="dxa"/>
              <w:right w:w="100" w:type="dxa"/>
            </w:tcMar>
            <w:vAlign w:val="center"/>
          </w:tcPr>
          <w:p w14:paraId="23BE341E" w14:textId="77777777" w:rsidR="002E0A6D" w:rsidRPr="007A07AC" w:rsidRDefault="002E0A6D" w:rsidP="002F6411">
            <w:pPr>
              <w:jc w:val="right"/>
              <w:rPr>
                <w:color w:val="EE0000"/>
              </w:rPr>
            </w:pPr>
            <w:r w:rsidRPr="007A07AC">
              <w:rPr>
                <w:i/>
                <w:color w:val="EE0000"/>
              </w:rPr>
              <w:t>χ</w:t>
            </w:r>
            <w:r w:rsidRPr="007A07AC">
              <w:rPr>
                <w:color w:val="EE0000"/>
                <w:vertAlign w:val="superscript"/>
              </w:rPr>
              <w:t>2</w:t>
            </w:r>
          </w:p>
        </w:tc>
        <w:tc>
          <w:tcPr>
            <w:tcW w:w="1013" w:type="dxa"/>
            <w:tcBorders>
              <w:bottom w:val="single" w:sz="8" w:space="0" w:color="000000"/>
            </w:tcBorders>
            <w:tcMar>
              <w:top w:w="0" w:type="dxa"/>
              <w:left w:w="100" w:type="dxa"/>
              <w:bottom w:w="0" w:type="dxa"/>
              <w:right w:w="100" w:type="dxa"/>
            </w:tcMar>
            <w:vAlign w:val="center"/>
          </w:tcPr>
          <w:p w14:paraId="52E21BB1" w14:textId="77777777" w:rsidR="002E0A6D" w:rsidRPr="007A07AC" w:rsidRDefault="002E0A6D" w:rsidP="002F6411">
            <w:pPr>
              <w:jc w:val="right"/>
              <w:rPr>
                <w:i/>
                <w:color w:val="EE0000"/>
              </w:rPr>
            </w:pPr>
            <w:r w:rsidRPr="007A07AC">
              <w:rPr>
                <w:i/>
                <w:color w:val="EE0000"/>
              </w:rPr>
              <w:t>p</w:t>
            </w:r>
          </w:p>
        </w:tc>
        <w:tc>
          <w:tcPr>
            <w:tcW w:w="876" w:type="dxa"/>
            <w:tcBorders>
              <w:bottom w:val="single" w:sz="8" w:space="0" w:color="000000"/>
            </w:tcBorders>
            <w:tcMar>
              <w:top w:w="0" w:type="dxa"/>
              <w:left w:w="100" w:type="dxa"/>
              <w:bottom w:w="0" w:type="dxa"/>
              <w:right w:w="100" w:type="dxa"/>
            </w:tcMar>
            <w:vAlign w:val="center"/>
          </w:tcPr>
          <w:p w14:paraId="474D495D" w14:textId="77777777" w:rsidR="002E0A6D" w:rsidRPr="007A07AC" w:rsidRDefault="002E0A6D" w:rsidP="002F6411">
            <w:pPr>
              <w:jc w:val="right"/>
              <w:rPr>
                <w:color w:val="EE0000"/>
              </w:rPr>
            </w:pPr>
            <w:r w:rsidRPr="007A07AC">
              <w:rPr>
                <w:i/>
                <w:color w:val="EE0000"/>
              </w:rPr>
              <w:t>χ</w:t>
            </w:r>
            <w:r w:rsidRPr="007A07AC">
              <w:rPr>
                <w:color w:val="EE0000"/>
                <w:vertAlign w:val="superscript"/>
              </w:rPr>
              <w:t>2</w:t>
            </w:r>
          </w:p>
        </w:tc>
        <w:tc>
          <w:tcPr>
            <w:tcW w:w="970" w:type="dxa"/>
            <w:tcBorders>
              <w:bottom w:val="single" w:sz="8" w:space="0" w:color="000000"/>
            </w:tcBorders>
            <w:tcMar>
              <w:top w:w="0" w:type="dxa"/>
              <w:left w:w="100" w:type="dxa"/>
              <w:bottom w:w="0" w:type="dxa"/>
              <w:right w:w="100" w:type="dxa"/>
            </w:tcMar>
            <w:vAlign w:val="center"/>
          </w:tcPr>
          <w:p w14:paraId="7B045C7C" w14:textId="77777777" w:rsidR="002E0A6D" w:rsidRPr="007A07AC" w:rsidRDefault="002E0A6D" w:rsidP="002F6411">
            <w:pPr>
              <w:jc w:val="right"/>
              <w:rPr>
                <w:i/>
                <w:color w:val="EE0000"/>
              </w:rPr>
            </w:pPr>
            <w:r w:rsidRPr="007A07AC">
              <w:rPr>
                <w:i/>
                <w:color w:val="EE0000"/>
              </w:rPr>
              <w:t>p</w:t>
            </w:r>
          </w:p>
        </w:tc>
      </w:tr>
      <w:tr w:rsidR="00AC049C" w:rsidRPr="007A07AC" w14:paraId="2E914F53" w14:textId="77777777" w:rsidTr="00AC049C">
        <w:trPr>
          <w:trHeight w:val="315"/>
        </w:trPr>
        <w:tc>
          <w:tcPr>
            <w:tcW w:w="3044" w:type="dxa"/>
            <w:tcBorders>
              <w:bottom w:val="nil"/>
            </w:tcBorders>
            <w:tcMar>
              <w:top w:w="0" w:type="dxa"/>
              <w:left w:w="100" w:type="dxa"/>
              <w:bottom w:w="0" w:type="dxa"/>
              <w:right w:w="100" w:type="dxa"/>
            </w:tcMar>
            <w:vAlign w:val="center"/>
          </w:tcPr>
          <w:p w14:paraId="1484EE59" w14:textId="77777777" w:rsidR="002E0A6D" w:rsidRPr="007A07AC" w:rsidRDefault="002E0A6D" w:rsidP="002F6411">
            <w:pPr>
              <w:spacing w:line="276" w:lineRule="auto"/>
              <w:rPr>
                <w:b/>
                <w:bCs/>
                <w:color w:val="EE0000"/>
              </w:rPr>
            </w:pPr>
            <w:r w:rsidRPr="007A07AC">
              <w:rPr>
                <w:b/>
                <w:bCs/>
                <w:color w:val="EE0000"/>
              </w:rPr>
              <w:t>Soil nitrogen availability</w:t>
            </w:r>
          </w:p>
        </w:tc>
        <w:tc>
          <w:tcPr>
            <w:tcW w:w="810" w:type="dxa"/>
            <w:tcBorders>
              <w:bottom w:val="nil"/>
            </w:tcBorders>
            <w:tcMar>
              <w:top w:w="0" w:type="dxa"/>
              <w:left w:w="100" w:type="dxa"/>
              <w:bottom w:w="0" w:type="dxa"/>
              <w:right w:w="100" w:type="dxa"/>
            </w:tcMar>
            <w:vAlign w:val="bottom"/>
          </w:tcPr>
          <w:p w14:paraId="4AB89A2F" w14:textId="77777777" w:rsidR="002E0A6D" w:rsidRPr="007A07AC" w:rsidRDefault="002E0A6D" w:rsidP="002F6411">
            <w:pPr>
              <w:spacing w:line="276" w:lineRule="auto"/>
              <w:rPr>
                <w:color w:val="EE0000"/>
              </w:rPr>
            </w:pPr>
            <w:r w:rsidRPr="007A07AC">
              <w:rPr>
                <w:color w:val="EE0000"/>
              </w:rPr>
              <w:t>1</w:t>
            </w:r>
          </w:p>
        </w:tc>
        <w:tc>
          <w:tcPr>
            <w:tcW w:w="876" w:type="dxa"/>
            <w:tcBorders>
              <w:bottom w:val="nil"/>
            </w:tcBorders>
            <w:tcMar>
              <w:top w:w="0" w:type="dxa"/>
              <w:left w:w="100" w:type="dxa"/>
              <w:bottom w:w="0" w:type="dxa"/>
              <w:right w:w="100" w:type="dxa"/>
            </w:tcMar>
            <w:vAlign w:val="bottom"/>
          </w:tcPr>
          <w:p w14:paraId="26FFCC5A" w14:textId="77777777" w:rsidR="002E0A6D" w:rsidRPr="007A07AC" w:rsidRDefault="002E0A6D" w:rsidP="002F6411">
            <w:pPr>
              <w:spacing w:line="276" w:lineRule="auto"/>
              <w:jc w:val="right"/>
              <w:rPr>
                <w:color w:val="EE0000"/>
              </w:rPr>
            </w:pPr>
            <w:r w:rsidRPr="007A07AC">
              <w:rPr>
                <w:color w:val="EE0000"/>
              </w:rPr>
              <w:t>2.648</w:t>
            </w:r>
          </w:p>
        </w:tc>
        <w:tc>
          <w:tcPr>
            <w:tcW w:w="1013" w:type="dxa"/>
            <w:tcBorders>
              <w:bottom w:val="nil"/>
            </w:tcBorders>
            <w:tcMar>
              <w:top w:w="0" w:type="dxa"/>
              <w:left w:w="100" w:type="dxa"/>
              <w:bottom w:w="0" w:type="dxa"/>
              <w:right w:w="100" w:type="dxa"/>
            </w:tcMar>
            <w:vAlign w:val="bottom"/>
          </w:tcPr>
          <w:p w14:paraId="3E4F52EA" w14:textId="77777777" w:rsidR="002E0A6D" w:rsidRPr="007A07AC" w:rsidRDefault="002E0A6D" w:rsidP="002F6411">
            <w:pPr>
              <w:spacing w:line="276" w:lineRule="auto"/>
              <w:jc w:val="right"/>
              <w:rPr>
                <w:color w:val="EE0000"/>
              </w:rPr>
            </w:pPr>
            <w:r w:rsidRPr="007A07AC">
              <w:rPr>
                <w:color w:val="EE0000"/>
              </w:rPr>
              <w:t>0.104</w:t>
            </w:r>
          </w:p>
        </w:tc>
        <w:tc>
          <w:tcPr>
            <w:tcW w:w="980" w:type="dxa"/>
            <w:tcBorders>
              <w:bottom w:val="nil"/>
            </w:tcBorders>
            <w:tcMar>
              <w:top w:w="0" w:type="dxa"/>
              <w:left w:w="100" w:type="dxa"/>
              <w:bottom w:w="0" w:type="dxa"/>
              <w:right w:w="100" w:type="dxa"/>
            </w:tcMar>
            <w:vAlign w:val="bottom"/>
          </w:tcPr>
          <w:p w14:paraId="042CBA05" w14:textId="77777777" w:rsidR="002E0A6D" w:rsidRPr="007A07AC" w:rsidRDefault="002E0A6D" w:rsidP="002F6411">
            <w:pPr>
              <w:spacing w:line="276" w:lineRule="auto"/>
              <w:jc w:val="right"/>
              <w:rPr>
                <w:color w:val="EE0000"/>
              </w:rPr>
            </w:pPr>
            <w:r w:rsidRPr="007A07AC">
              <w:rPr>
                <w:color w:val="EE0000"/>
              </w:rPr>
              <w:t>51.242</w:t>
            </w:r>
          </w:p>
        </w:tc>
        <w:tc>
          <w:tcPr>
            <w:tcW w:w="1013" w:type="dxa"/>
            <w:tcBorders>
              <w:bottom w:val="nil"/>
            </w:tcBorders>
            <w:tcMar>
              <w:top w:w="0" w:type="dxa"/>
              <w:left w:w="100" w:type="dxa"/>
              <w:bottom w:w="0" w:type="dxa"/>
              <w:right w:w="100" w:type="dxa"/>
            </w:tcMar>
            <w:vAlign w:val="bottom"/>
          </w:tcPr>
          <w:p w14:paraId="42E91195" w14:textId="77777777" w:rsidR="002E0A6D" w:rsidRPr="007A07AC" w:rsidRDefault="002E0A6D" w:rsidP="002F6411">
            <w:pPr>
              <w:spacing w:line="276" w:lineRule="auto"/>
              <w:jc w:val="right"/>
              <w:rPr>
                <w:color w:val="EE0000"/>
              </w:rPr>
            </w:pPr>
            <w:r w:rsidRPr="007A07AC">
              <w:rPr>
                <w:b/>
                <w:bCs/>
                <w:color w:val="EE0000"/>
              </w:rPr>
              <w:t>&lt;0.001</w:t>
            </w:r>
          </w:p>
        </w:tc>
        <w:tc>
          <w:tcPr>
            <w:tcW w:w="876" w:type="dxa"/>
            <w:tcBorders>
              <w:bottom w:val="nil"/>
            </w:tcBorders>
            <w:tcMar>
              <w:top w:w="0" w:type="dxa"/>
              <w:left w:w="100" w:type="dxa"/>
              <w:bottom w:w="0" w:type="dxa"/>
              <w:right w:w="100" w:type="dxa"/>
            </w:tcMar>
            <w:vAlign w:val="bottom"/>
          </w:tcPr>
          <w:p w14:paraId="02544AB6" w14:textId="77777777" w:rsidR="002E0A6D" w:rsidRPr="007A07AC" w:rsidRDefault="002E0A6D" w:rsidP="002F6411">
            <w:pPr>
              <w:spacing w:line="276" w:lineRule="auto"/>
              <w:jc w:val="right"/>
              <w:rPr>
                <w:color w:val="EE0000"/>
              </w:rPr>
            </w:pPr>
            <w:r w:rsidRPr="007A07AC">
              <w:rPr>
                <w:color w:val="EE0000"/>
              </w:rPr>
              <w:t>2.438</w:t>
            </w:r>
          </w:p>
        </w:tc>
        <w:tc>
          <w:tcPr>
            <w:tcW w:w="970" w:type="dxa"/>
            <w:tcBorders>
              <w:bottom w:val="nil"/>
            </w:tcBorders>
            <w:tcMar>
              <w:top w:w="0" w:type="dxa"/>
              <w:left w:w="100" w:type="dxa"/>
              <w:bottom w:w="0" w:type="dxa"/>
              <w:right w:w="100" w:type="dxa"/>
            </w:tcMar>
            <w:vAlign w:val="bottom"/>
          </w:tcPr>
          <w:p w14:paraId="76C2E9D4" w14:textId="77777777" w:rsidR="002E0A6D" w:rsidRPr="007A07AC" w:rsidRDefault="002E0A6D" w:rsidP="002F6411">
            <w:pPr>
              <w:spacing w:line="276" w:lineRule="auto"/>
              <w:jc w:val="right"/>
              <w:rPr>
                <w:color w:val="EE0000"/>
              </w:rPr>
            </w:pPr>
            <w:r w:rsidRPr="007A07AC">
              <w:rPr>
                <w:color w:val="EE0000"/>
              </w:rPr>
              <w:t>0.118</w:t>
            </w:r>
          </w:p>
        </w:tc>
      </w:tr>
      <w:tr w:rsidR="00AC049C" w:rsidRPr="007A07AC" w14:paraId="12CDA478" w14:textId="77777777" w:rsidTr="00AC049C">
        <w:trPr>
          <w:trHeight w:val="315"/>
        </w:trPr>
        <w:tc>
          <w:tcPr>
            <w:tcW w:w="3044" w:type="dxa"/>
            <w:tcBorders>
              <w:top w:val="nil"/>
              <w:left w:val="nil"/>
              <w:bottom w:val="nil"/>
              <w:right w:val="nil"/>
            </w:tcBorders>
            <w:tcMar>
              <w:top w:w="0" w:type="dxa"/>
              <w:left w:w="100" w:type="dxa"/>
              <w:bottom w:w="0" w:type="dxa"/>
              <w:right w:w="100" w:type="dxa"/>
            </w:tcMar>
            <w:vAlign w:val="center"/>
          </w:tcPr>
          <w:p w14:paraId="179CDD60" w14:textId="77777777" w:rsidR="002E0A6D" w:rsidRPr="007A07AC" w:rsidRDefault="002E0A6D" w:rsidP="002F6411">
            <w:pPr>
              <w:rPr>
                <w:color w:val="EE0000"/>
              </w:rPr>
            </w:pPr>
            <w:r w:rsidRPr="007A07AC">
              <w:rPr>
                <w:b/>
                <w:bCs/>
                <w:iCs/>
                <w:color w:val="EE0000"/>
              </w:rPr>
              <w:t>Soil NO</w:t>
            </w:r>
            <w:r w:rsidRPr="007A07AC">
              <w:rPr>
                <w:b/>
                <w:bCs/>
                <w:iCs/>
                <w:color w:val="EE0000"/>
                <w:vertAlign w:val="subscript"/>
              </w:rPr>
              <w:t>3</w:t>
            </w:r>
            <w:r w:rsidRPr="007A07AC">
              <w:rPr>
                <w:b/>
                <w:bCs/>
                <w:iCs/>
                <w:color w:val="EE0000"/>
              </w:rPr>
              <w:t>-N availability</w:t>
            </w:r>
          </w:p>
        </w:tc>
        <w:tc>
          <w:tcPr>
            <w:tcW w:w="810" w:type="dxa"/>
            <w:tcBorders>
              <w:top w:val="nil"/>
              <w:left w:val="nil"/>
              <w:bottom w:val="nil"/>
              <w:right w:val="nil"/>
            </w:tcBorders>
            <w:tcMar>
              <w:top w:w="0" w:type="dxa"/>
              <w:left w:w="100" w:type="dxa"/>
              <w:bottom w:w="0" w:type="dxa"/>
              <w:right w:w="100" w:type="dxa"/>
            </w:tcMar>
            <w:vAlign w:val="bottom"/>
          </w:tcPr>
          <w:p w14:paraId="77E56485" w14:textId="77777777" w:rsidR="002E0A6D" w:rsidRPr="007A07AC" w:rsidRDefault="002E0A6D" w:rsidP="002F6411">
            <w:pPr>
              <w:rPr>
                <w:color w:val="EE0000"/>
              </w:rPr>
            </w:pPr>
            <w:r w:rsidRPr="007A07AC">
              <w:rPr>
                <w:color w:val="EE0000"/>
              </w:rPr>
              <w:t>1</w:t>
            </w:r>
          </w:p>
        </w:tc>
        <w:tc>
          <w:tcPr>
            <w:tcW w:w="876" w:type="dxa"/>
            <w:tcBorders>
              <w:top w:val="nil"/>
              <w:left w:val="nil"/>
              <w:bottom w:val="nil"/>
              <w:right w:val="nil"/>
            </w:tcBorders>
            <w:tcMar>
              <w:top w:w="0" w:type="dxa"/>
              <w:left w:w="100" w:type="dxa"/>
              <w:bottom w:w="0" w:type="dxa"/>
              <w:right w:w="100" w:type="dxa"/>
            </w:tcMar>
            <w:vAlign w:val="bottom"/>
          </w:tcPr>
          <w:p w14:paraId="364E2872" w14:textId="77777777" w:rsidR="002E0A6D" w:rsidRPr="007A07AC" w:rsidRDefault="002E0A6D" w:rsidP="002F6411">
            <w:pPr>
              <w:jc w:val="right"/>
              <w:rPr>
                <w:color w:val="EE0000"/>
              </w:rPr>
            </w:pPr>
            <w:r w:rsidRPr="007A07AC">
              <w:rPr>
                <w:color w:val="EE0000"/>
              </w:rPr>
              <w:t>2.609</w:t>
            </w:r>
          </w:p>
        </w:tc>
        <w:tc>
          <w:tcPr>
            <w:tcW w:w="1013" w:type="dxa"/>
            <w:tcBorders>
              <w:top w:val="nil"/>
              <w:left w:val="nil"/>
              <w:bottom w:val="nil"/>
              <w:right w:val="nil"/>
            </w:tcBorders>
            <w:tcMar>
              <w:top w:w="0" w:type="dxa"/>
              <w:left w:w="100" w:type="dxa"/>
              <w:bottom w:w="0" w:type="dxa"/>
              <w:right w:w="100" w:type="dxa"/>
            </w:tcMar>
            <w:vAlign w:val="bottom"/>
          </w:tcPr>
          <w:p w14:paraId="6F726711" w14:textId="77777777" w:rsidR="002E0A6D" w:rsidRPr="007A07AC" w:rsidRDefault="002E0A6D" w:rsidP="002F6411">
            <w:pPr>
              <w:jc w:val="right"/>
              <w:rPr>
                <w:color w:val="EE0000"/>
              </w:rPr>
            </w:pPr>
            <w:r w:rsidRPr="007A07AC">
              <w:rPr>
                <w:color w:val="EE0000"/>
              </w:rPr>
              <w:t>0.106</w:t>
            </w:r>
          </w:p>
        </w:tc>
        <w:tc>
          <w:tcPr>
            <w:tcW w:w="980" w:type="dxa"/>
            <w:tcBorders>
              <w:top w:val="nil"/>
              <w:left w:val="nil"/>
              <w:bottom w:val="nil"/>
              <w:right w:val="nil"/>
            </w:tcBorders>
            <w:tcMar>
              <w:top w:w="0" w:type="dxa"/>
              <w:left w:w="100" w:type="dxa"/>
              <w:bottom w:w="0" w:type="dxa"/>
              <w:right w:w="100" w:type="dxa"/>
            </w:tcMar>
            <w:vAlign w:val="bottom"/>
          </w:tcPr>
          <w:p w14:paraId="12E8E639" w14:textId="77777777" w:rsidR="002E0A6D" w:rsidRPr="007A07AC" w:rsidRDefault="002E0A6D" w:rsidP="002F6411">
            <w:pPr>
              <w:jc w:val="right"/>
              <w:rPr>
                <w:color w:val="EE0000"/>
              </w:rPr>
            </w:pPr>
            <w:r w:rsidRPr="007A07AC">
              <w:rPr>
                <w:color w:val="EE0000"/>
              </w:rPr>
              <w:t>63.730</w:t>
            </w:r>
          </w:p>
        </w:tc>
        <w:tc>
          <w:tcPr>
            <w:tcW w:w="1013" w:type="dxa"/>
            <w:tcBorders>
              <w:top w:val="nil"/>
              <w:left w:val="nil"/>
              <w:bottom w:val="nil"/>
              <w:right w:val="nil"/>
            </w:tcBorders>
            <w:tcMar>
              <w:top w:w="0" w:type="dxa"/>
              <w:left w:w="100" w:type="dxa"/>
              <w:bottom w:w="0" w:type="dxa"/>
              <w:right w:w="100" w:type="dxa"/>
            </w:tcMar>
            <w:vAlign w:val="bottom"/>
          </w:tcPr>
          <w:p w14:paraId="0BD4D387" w14:textId="77777777" w:rsidR="002E0A6D" w:rsidRPr="007A07AC" w:rsidRDefault="002E0A6D" w:rsidP="002F6411">
            <w:pPr>
              <w:jc w:val="right"/>
              <w:rPr>
                <w:color w:val="EE0000"/>
              </w:rPr>
            </w:pPr>
            <w:r w:rsidRPr="007A07AC">
              <w:rPr>
                <w:b/>
                <w:bCs/>
                <w:color w:val="EE0000"/>
              </w:rPr>
              <w:t>&lt;0.001</w:t>
            </w:r>
          </w:p>
        </w:tc>
        <w:tc>
          <w:tcPr>
            <w:tcW w:w="876" w:type="dxa"/>
            <w:tcBorders>
              <w:top w:val="nil"/>
              <w:left w:val="nil"/>
              <w:bottom w:val="nil"/>
              <w:right w:val="nil"/>
            </w:tcBorders>
            <w:tcMar>
              <w:top w:w="0" w:type="dxa"/>
              <w:left w:w="100" w:type="dxa"/>
              <w:bottom w:w="0" w:type="dxa"/>
              <w:right w:w="100" w:type="dxa"/>
            </w:tcMar>
            <w:vAlign w:val="bottom"/>
          </w:tcPr>
          <w:p w14:paraId="7EC3AC12" w14:textId="77777777" w:rsidR="002E0A6D" w:rsidRPr="007A07AC" w:rsidRDefault="002E0A6D" w:rsidP="002F6411">
            <w:pPr>
              <w:jc w:val="right"/>
              <w:rPr>
                <w:color w:val="EE0000"/>
              </w:rPr>
            </w:pPr>
            <w:r w:rsidRPr="007A07AC">
              <w:rPr>
                <w:color w:val="EE0000"/>
              </w:rPr>
              <w:t>1.719</w:t>
            </w:r>
          </w:p>
        </w:tc>
        <w:tc>
          <w:tcPr>
            <w:tcW w:w="970" w:type="dxa"/>
            <w:tcBorders>
              <w:top w:val="nil"/>
              <w:left w:val="nil"/>
              <w:bottom w:val="nil"/>
              <w:right w:val="nil"/>
            </w:tcBorders>
            <w:tcMar>
              <w:top w:w="0" w:type="dxa"/>
              <w:left w:w="100" w:type="dxa"/>
              <w:bottom w:w="0" w:type="dxa"/>
              <w:right w:w="100" w:type="dxa"/>
            </w:tcMar>
            <w:vAlign w:val="bottom"/>
          </w:tcPr>
          <w:p w14:paraId="33AD1A10" w14:textId="77777777" w:rsidR="002E0A6D" w:rsidRPr="007A07AC" w:rsidRDefault="002E0A6D" w:rsidP="002F6411">
            <w:pPr>
              <w:jc w:val="right"/>
              <w:rPr>
                <w:color w:val="EE0000"/>
              </w:rPr>
            </w:pPr>
            <w:r w:rsidRPr="007A07AC">
              <w:rPr>
                <w:color w:val="EE0000"/>
              </w:rPr>
              <w:t>0.190</w:t>
            </w:r>
          </w:p>
        </w:tc>
      </w:tr>
      <w:tr w:rsidR="00AC049C" w:rsidRPr="007A07AC" w14:paraId="28D4AA9C" w14:textId="77777777" w:rsidTr="00AC049C">
        <w:trPr>
          <w:trHeight w:val="315"/>
        </w:trPr>
        <w:tc>
          <w:tcPr>
            <w:tcW w:w="3044" w:type="dxa"/>
            <w:tcBorders>
              <w:top w:val="nil"/>
              <w:left w:val="nil"/>
              <w:bottom w:val="nil"/>
              <w:right w:val="nil"/>
            </w:tcBorders>
            <w:tcMar>
              <w:top w:w="0" w:type="dxa"/>
              <w:left w:w="100" w:type="dxa"/>
              <w:bottom w:w="0" w:type="dxa"/>
              <w:right w:w="100" w:type="dxa"/>
            </w:tcMar>
            <w:vAlign w:val="center"/>
          </w:tcPr>
          <w:p w14:paraId="762B3C19" w14:textId="77777777" w:rsidR="002E0A6D" w:rsidRPr="007A07AC" w:rsidRDefault="002E0A6D" w:rsidP="002F6411">
            <w:pPr>
              <w:rPr>
                <w:color w:val="EE0000"/>
              </w:rPr>
            </w:pPr>
            <w:r w:rsidRPr="007A07AC">
              <w:rPr>
                <w:b/>
                <w:bCs/>
                <w:iCs/>
                <w:color w:val="EE0000"/>
              </w:rPr>
              <w:t>Soil NH</w:t>
            </w:r>
            <w:r w:rsidRPr="007A07AC">
              <w:rPr>
                <w:b/>
                <w:bCs/>
                <w:iCs/>
                <w:color w:val="EE0000"/>
                <w:vertAlign w:val="subscript"/>
              </w:rPr>
              <w:t>4</w:t>
            </w:r>
            <w:r w:rsidRPr="007A07AC">
              <w:rPr>
                <w:b/>
                <w:bCs/>
                <w:iCs/>
                <w:color w:val="EE0000"/>
              </w:rPr>
              <w:t>-N availability</w:t>
            </w:r>
          </w:p>
        </w:tc>
        <w:tc>
          <w:tcPr>
            <w:tcW w:w="810" w:type="dxa"/>
            <w:tcBorders>
              <w:top w:val="nil"/>
              <w:left w:val="nil"/>
              <w:bottom w:val="nil"/>
              <w:right w:val="nil"/>
            </w:tcBorders>
            <w:tcMar>
              <w:top w:w="0" w:type="dxa"/>
              <w:left w:w="100" w:type="dxa"/>
              <w:bottom w:w="0" w:type="dxa"/>
              <w:right w:w="100" w:type="dxa"/>
            </w:tcMar>
            <w:vAlign w:val="bottom"/>
          </w:tcPr>
          <w:p w14:paraId="73AD873C" w14:textId="77777777" w:rsidR="002E0A6D" w:rsidRPr="007A07AC" w:rsidRDefault="002E0A6D" w:rsidP="002F6411">
            <w:pPr>
              <w:rPr>
                <w:color w:val="EE0000"/>
              </w:rPr>
            </w:pPr>
            <w:r w:rsidRPr="007A07AC">
              <w:rPr>
                <w:color w:val="EE0000"/>
              </w:rPr>
              <w:t>1</w:t>
            </w:r>
          </w:p>
        </w:tc>
        <w:tc>
          <w:tcPr>
            <w:tcW w:w="876" w:type="dxa"/>
            <w:tcBorders>
              <w:top w:val="nil"/>
              <w:left w:val="nil"/>
              <w:bottom w:val="nil"/>
              <w:right w:val="nil"/>
            </w:tcBorders>
            <w:tcMar>
              <w:top w:w="0" w:type="dxa"/>
              <w:left w:w="100" w:type="dxa"/>
              <w:bottom w:w="0" w:type="dxa"/>
              <w:right w:w="100" w:type="dxa"/>
            </w:tcMar>
            <w:vAlign w:val="bottom"/>
          </w:tcPr>
          <w:p w14:paraId="632A0840" w14:textId="77777777" w:rsidR="002E0A6D" w:rsidRPr="007A07AC" w:rsidRDefault="002E0A6D" w:rsidP="002F6411">
            <w:pPr>
              <w:jc w:val="right"/>
              <w:rPr>
                <w:color w:val="EE0000"/>
              </w:rPr>
            </w:pPr>
            <w:r w:rsidRPr="007A07AC">
              <w:rPr>
                <w:color w:val="EE0000"/>
              </w:rPr>
              <w:t>0.038</w:t>
            </w:r>
          </w:p>
        </w:tc>
        <w:tc>
          <w:tcPr>
            <w:tcW w:w="1013" w:type="dxa"/>
            <w:tcBorders>
              <w:top w:val="nil"/>
              <w:left w:val="nil"/>
              <w:bottom w:val="nil"/>
              <w:right w:val="nil"/>
            </w:tcBorders>
            <w:tcMar>
              <w:top w:w="0" w:type="dxa"/>
              <w:left w:w="100" w:type="dxa"/>
              <w:bottom w:w="0" w:type="dxa"/>
              <w:right w:w="100" w:type="dxa"/>
            </w:tcMar>
            <w:vAlign w:val="bottom"/>
          </w:tcPr>
          <w:p w14:paraId="5E8B580A" w14:textId="77777777" w:rsidR="002E0A6D" w:rsidRPr="007A07AC" w:rsidRDefault="002E0A6D" w:rsidP="002F6411">
            <w:pPr>
              <w:jc w:val="right"/>
              <w:rPr>
                <w:color w:val="EE0000"/>
              </w:rPr>
            </w:pPr>
            <w:r w:rsidRPr="007A07AC">
              <w:rPr>
                <w:color w:val="EE0000"/>
              </w:rPr>
              <w:t>0.845</w:t>
            </w:r>
          </w:p>
        </w:tc>
        <w:tc>
          <w:tcPr>
            <w:tcW w:w="980" w:type="dxa"/>
            <w:tcBorders>
              <w:top w:val="nil"/>
              <w:left w:val="nil"/>
              <w:bottom w:val="nil"/>
              <w:right w:val="nil"/>
            </w:tcBorders>
            <w:tcMar>
              <w:top w:w="0" w:type="dxa"/>
              <w:left w:w="100" w:type="dxa"/>
              <w:bottom w:w="0" w:type="dxa"/>
              <w:right w:w="100" w:type="dxa"/>
            </w:tcMar>
            <w:vAlign w:val="bottom"/>
          </w:tcPr>
          <w:p w14:paraId="22BD5AD7" w14:textId="77777777" w:rsidR="002E0A6D" w:rsidRPr="007A07AC" w:rsidRDefault="002E0A6D" w:rsidP="002F6411">
            <w:pPr>
              <w:jc w:val="right"/>
              <w:rPr>
                <w:color w:val="EE0000"/>
              </w:rPr>
            </w:pPr>
            <w:r w:rsidRPr="007A07AC">
              <w:rPr>
                <w:color w:val="EE0000"/>
              </w:rPr>
              <w:t>0.086</w:t>
            </w:r>
          </w:p>
        </w:tc>
        <w:tc>
          <w:tcPr>
            <w:tcW w:w="1013" w:type="dxa"/>
            <w:tcBorders>
              <w:top w:val="nil"/>
              <w:left w:val="nil"/>
              <w:bottom w:val="nil"/>
              <w:right w:val="nil"/>
            </w:tcBorders>
            <w:tcMar>
              <w:top w:w="0" w:type="dxa"/>
              <w:left w:w="100" w:type="dxa"/>
              <w:bottom w:w="0" w:type="dxa"/>
              <w:right w:w="100" w:type="dxa"/>
            </w:tcMar>
            <w:vAlign w:val="bottom"/>
          </w:tcPr>
          <w:p w14:paraId="5552B076" w14:textId="77777777" w:rsidR="002E0A6D" w:rsidRPr="007A07AC" w:rsidRDefault="002E0A6D" w:rsidP="002F6411">
            <w:pPr>
              <w:jc w:val="right"/>
              <w:rPr>
                <w:color w:val="EE0000"/>
              </w:rPr>
            </w:pPr>
            <w:r w:rsidRPr="007A07AC">
              <w:rPr>
                <w:color w:val="EE0000"/>
              </w:rPr>
              <w:t>0.770</w:t>
            </w:r>
          </w:p>
        </w:tc>
        <w:tc>
          <w:tcPr>
            <w:tcW w:w="876" w:type="dxa"/>
            <w:tcBorders>
              <w:top w:val="nil"/>
              <w:left w:val="nil"/>
              <w:bottom w:val="nil"/>
              <w:right w:val="nil"/>
            </w:tcBorders>
            <w:tcMar>
              <w:top w:w="0" w:type="dxa"/>
              <w:left w:w="100" w:type="dxa"/>
              <w:bottom w:w="0" w:type="dxa"/>
              <w:right w:w="100" w:type="dxa"/>
            </w:tcMar>
            <w:vAlign w:val="bottom"/>
          </w:tcPr>
          <w:p w14:paraId="60488E35" w14:textId="77777777" w:rsidR="002E0A6D" w:rsidRPr="007A07AC" w:rsidRDefault="002E0A6D" w:rsidP="002F6411">
            <w:pPr>
              <w:jc w:val="right"/>
              <w:rPr>
                <w:color w:val="EE0000"/>
              </w:rPr>
            </w:pPr>
            <w:r w:rsidRPr="007A07AC">
              <w:rPr>
                <w:color w:val="EE0000"/>
              </w:rPr>
              <w:t>1.072</w:t>
            </w:r>
          </w:p>
        </w:tc>
        <w:tc>
          <w:tcPr>
            <w:tcW w:w="970" w:type="dxa"/>
            <w:tcBorders>
              <w:top w:val="nil"/>
              <w:left w:val="nil"/>
              <w:bottom w:val="nil"/>
              <w:right w:val="nil"/>
            </w:tcBorders>
            <w:tcMar>
              <w:top w:w="0" w:type="dxa"/>
              <w:left w:w="100" w:type="dxa"/>
              <w:bottom w:w="0" w:type="dxa"/>
              <w:right w:w="100" w:type="dxa"/>
            </w:tcMar>
            <w:vAlign w:val="bottom"/>
          </w:tcPr>
          <w:p w14:paraId="5A84844F" w14:textId="77777777" w:rsidR="002E0A6D" w:rsidRPr="007A07AC" w:rsidRDefault="002E0A6D" w:rsidP="002F6411">
            <w:pPr>
              <w:jc w:val="right"/>
              <w:rPr>
                <w:color w:val="EE0000"/>
              </w:rPr>
            </w:pPr>
            <w:r w:rsidRPr="007A07AC">
              <w:rPr>
                <w:color w:val="EE0000"/>
              </w:rPr>
              <w:t>0.301</w:t>
            </w:r>
          </w:p>
        </w:tc>
      </w:tr>
      <w:tr w:rsidR="00AC049C" w:rsidRPr="007A07AC" w14:paraId="30BC4B41" w14:textId="77777777" w:rsidTr="00AC049C">
        <w:trPr>
          <w:trHeight w:val="315"/>
        </w:trPr>
        <w:tc>
          <w:tcPr>
            <w:tcW w:w="3044" w:type="dxa"/>
            <w:tcBorders>
              <w:top w:val="nil"/>
              <w:left w:val="nil"/>
              <w:bottom w:val="nil"/>
              <w:right w:val="nil"/>
            </w:tcBorders>
            <w:tcMar>
              <w:top w:w="0" w:type="dxa"/>
              <w:left w:w="100" w:type="dxa"/>
              <w:bottom w:w="0" w:type="dxa"/>
              <w:right w:w="100" w:type="dxa"/>
            </w:tcMar>
            <w:vAlign w:val="bottom"/>
          </w:tcPr>
          <w:p w14:paraId="01A1E955" w14:textId="77777777" w:rsidR="002E0A6D" w:rsidRPr="007A07AC" w:rsidRDefault="002E0A6D" w:rsidP="002F6411">
            <w:pPr>
              <w:rPr>
                <w:color w:val="EE0000"/>
              </w:rPr>
            </w:pPr>
            <w:r w:rsidRPr="007A07AC">
              <w:rPr>
                <w:b/>
                <w:bCs/>
                <w:iCs/>
                <w:color w:val="EE0000"/>
              </w:rPr>
              <w:t>Soil phosphate availability</w:t>
            </w:r>
          </w:p>
        </w:tc>
        <w:tc>
          <w:tcPr>
            <w:tcW w:w="810" w:type="dxa"/>
            <w:tcBorders>
              <w:top w:val="nil"/>
              <w:left w:val="nil"/>
              <w:bottom w:val="nil"/>
              <w:right w:val="nil"/>
            </w:tcBorders>
            <w:tcMar>
              <w:top w:w="0" w:type="dxa"/>
              <w:left w:w="100" w:type="dxa"/>
              <w:bottom w:w="0" w:type="dxa"/>
              <w:right w:w="100" w:type="dxa"/>
            </w:tcMar>
            <w:vAlign w:val="bottom"/>
          </w:tcPr>
          <w:p w14:paraId="3B81205F" w14:textId="77777777" w:rsidR="002E0A6D" w:rsidRPr="007A07AC" w:rsidRDefault="002E0A6D" w:rsidP="002F6411">
            <w:pPr>
              <w:rPr>
                <w:color w:val="EE0000"/>
              </w:rPr>
            </w:pPr>
            <w:r w:rsidRPr="007A07AC">
              <w:rPr>
                <w:color w:val="EE0000"/>
              </w:rPr>
              <w:t>1</w:t>
            </w:r>
          </w:p>
        </w:tc>
        <w:tc>
          <w:tcPr>
            <w:tcW w:w="876" w:type="dxa"/>
            <w:tcBorders>
              <w:top w:val="nil"/>
              <w:left w:val="nil"/>
              <w:bottom w:val="nil"/>
              <w:right w:val="nil"/>
            </w:tcBorders>
            <w:tcMar>
              <w:top w:w="0" w:type="dxa"/>
              <w:left w:w="100" w:type="dxa"/>
              <w:bottom w:w="0" w:type="dxa"/>
              <w:right w:w="100" w:type="dxa"/>
            </w:tcMar>
            <w:vAlign w:val="bottom"/>
          </w:tcPr>
          <w:p w14:paraId="63C3A2B8" w14:textId="77777777" w:rsidR="002E0A6D" w:rsidRPr="007A07AC" w:rsidRDefault="002E0A6D" w:rsidP="002F6411">
            <w:pPr>
              <w:jc w:val="right"/>
              <w:rPr>
                <w:color w:val="EE0000"/>
              </w:rPr>
            </w:pPr>
            <w:r w:rsidRPr="007A07AC">
              <w:rPr>
                <w:color w:val="EE0000"/>
              </w:rPr>
              <w:t>2.589</w:t>
            </w:r>
          </w:p>
        </w:tc>
        <w:tc>
          <w:tcPr>
            <w:tcW w:w="1013" w:type="dxa"/>
            <w:tcBorders>
              <w:top w:val="nil"/>
              <w:left w:val="nil"/>
              <w:bottom w:val="nil"/>
              <w:right w:val="nil"/>
            </w:tcBorders>
            <w:tcMar>
              <w:top w:w="0" w:type="dxa"/>
              <w:left w:w="100" w:type="dxa"/>
              <w:bottom w:w="0" w:type="dxa"/>
              <w:right w:w="100" w:type="dxa"/>
            </w:tcMar>
            <w:vAlign w:val="bottom"/>
          </w:tcPr>
          <w:p w14:paraId="634659B6" w14:textId="77777777" w:rsidR="002E0A6D" w:rsidRPr="007A07AC" w:rsidRDefault="002E0A6D" w:rsidP="002F6411">
            <w:pPr>
              <w:jc w:val="right"/>
              <w:rPr>
                <w:color w:val="EE0000"/>
              </w:rPr>
            </w:pPr>
            <w:r w:rsidRPr="007A07AC">
              <w:rPr>
                <w:bCs/>
                <w:color w:val="EE0000"/>
              </w:rPr>
              <w:t>0.108</w:t>
            </w:r>
          </w:p>
        </w:tc>
        <w:tc>
          <w:tcPr>
            <w:tcW w:w="980" w:type="dxa"/>
            <w:tcBorders>
              <w:top w:val="nil"/>
              <w:left w:val="nil"/>
              <w:bottom w:val="nil"/>
              <w:right w:val="nil"/>
            </w:tcBorders>
            <w:tcMar>
              <w:top w:w="0" w:type="dxa"/>
              <w:left w:w="100" w:type="dxa"/>
              <w:bottom w:w="0" w:type="dxa"/>
              <w:right w:w="100" w:type="dxa"/>
            </w:tcMar>
            <w:vAlign w:val="bottom"/>
          </w:tcPr>
          <w:p w14:paraId="1CEC9866" w14:textId="77777777" w:rsidR="002E0A6D" w:rsidRPr="007A07AC" w:rsidRDefault="002E0A6D" w:rsidP="002F6411">
            <w:pPr>
              <w:jc w:val="right"/>
              <w:rPr>
                <w:color w:val="EE0000"/>
              </w:rPr>
            </w:pPr>
            <w:r w:rsidRPr="007A07AC">
              <w:rPr>
                <w:color w:val="EE0000"/>
              </w:rPr>
              <w:t>10.355</w:t>
            </w:r>
          </w:p>
        </w:tc>
        <w:tc>
          <w:tcPr>
            <w:tcW w:w="1013" w:type="dxa"/>
            <w:tcBorders>
              <w:top w:val="nil"/>
              <w:left w:val="nil"/>
              <w:bottom w:val="nil"/>
              <w:right w:val="nil"/>
            </w:tcBorders>
            <w:tcMar>
              <w:top w:w="0" w:type="dxa"/>
              <w:left w:w="100" w:type="dxa"/>
              <w:bottom w:w="0" w:type="dxa"/>
              <w:right w:w="100" w:type="dxa"/>
            </w:tcMar>
            <w:vAlign w:val="bottom"/>
          </w:tcPr>
          <w:p w14:paraId="3B9F4F81" w14:textId="77777777" w:rsidR="002E0A6D" w:rsidRPr="007A07AC" w:rsidRDefault="002E0A6D" w:rsidP="002F6411">
            <w:pPr>
              <w:jc w:val="right"/>
              <w:rPr>
                <w:color w:val="EE0000"/>
              </w:rPr>
            </w:pPr>
            <w:r w:rsidRPr="007A07AC">
              <w:rPr>
                <w:b/>
                <w:color w:val="EE0000"/>
              </w:rPr>
              <w:t>0.001</w:t>
            </w:r>
          </w:p>
        </w:tc>
        <w:tc>
          <w:tcPr>
            <w:tcW w:w="876" w:type="dxa"/>
            <w:tcBorders>
              <w:top w:val="nil"/>
              <w:left w:val="nil"/>
              <w:bottom w:val="nil"/>
              <w:right w:val="nil"/>
            </w:tcBorders>
            <w:tcMar>
              <w:top w:w="0" w:type="dxa"/>
              <w:left w:w="100" w:type="dxa"/>
              <w:bottom w:w="0" w:type="dxa"/>
              <w:right w:w="100" w:type="dxa"/>
            </w:tcMar>
            <w:vAlign w:val="bottom"/>
          </w:tcPr>
          <w:p w14:paraId="69B9E885" w14:textId="77777777" w:rsidR="002E0A6D" w:rsidRPr="007A07AC" w:rsidRDefault="002E0A6D" w:rsidP="002F6411">
            <w:pPr>
              <w:jc w:val="right"/>
              <w:rPr>
                <w:color w:val="EE0000"/>
              </w:rPr>
            </w:pPr>
            <w:r w:rsidRPr="007A07AC">
              <w:rPr>
                <w:color w:val="EE0000"/>
              </w:rPr>
              <w:t>0.297</w:t>
            </w:r>
          </w:p>
        </w:tc>
        <w:tc>
          <w:tcPr>
            <w:tcW w:w="970" w:type="dxa"/>
            <w:tcBorders>
              <w:top w:val="nil"/>
              <w:left w:val="nil"/>
              <w:bottom w:val="nil"/>
              <w:right w:val="nil"/>
            </w:tcBorders>
            <w:tcMar>
              <w:top w:w="0" w:type="dxa"/>
              <w:left w:w="100" w:type="dxa"/>
              <w:bottom w:w="0" w:type="dxa"/>
              <w:right w:w="100" w:type="dxa"/>
            </w:tcMar>
            <w:vAlign w:val="bottom"/>
          </w:tcPr>
          <w:p w14:paraId="1C1A1C4C" w14:textId="77777777" w:rsidR="002E0A6D" w:rsidRPr="007A07AC" w:rsidRDefault="002E0A6D" w:rsidP="002F6411">
            <w:pPr>
              <w:jc w:val="right"/>
              <w:rPr>
                <w:color w:val="EE0000"/>
              </w:rPr>
            </w:pPr>
            <w:r w:rsidRPr="007A07AC">
              <w:rPr>
                <w:color w:val="EE0000"/>
              </w:rPr>
              <w:t>0.586</w:t>
            </w:r>
          </w:p>
        </w:tc>
      </w:tr>
      <w:tr w:rsidR="00AC049C" w:rsidRPr="007A07AC" w14:paraId="22348684" w14:textId="77777777" w:rsidTr="00AC049C">
        <w:trPr>
          <w:trHeight w:val="315"/>
        </w:trPr>
        <w:tc>
          <w:tcPr>
            <w:tcW w:w="3044" w:type="dxa"/>
            <w:tcBorders>
              <w:top w:val="nil"/>
              <w:left w:val="nil"/>
              <w:bottom w:val="nil"/>
              <w:right w:val="nil"/>
            </w:tcBorders>
            <w:tcMar>
              <w:top w:w="0" w:type="dxa"/>
              <w:left w:w="100" w:type="dxa"/>
              <w:bottom w:w="0" w:type="dxa"/>
              <w:right w:w="100" w:type="dxa"/>
            </w:tcMar>
            <w:vAlign w:val="bottom"/>
          </w:tcPr>
          <w:p w14:paraId="429FC691" w14:textId="77777777" w:rsidR="002E0A6D" w:rsidRPr="007A07AC" w:rsidRDefault="002E0A6D" w:rsidP="002F6411">
            <w:pPr>
              <w:rPr>
                <w:b/>
                <w:bCs/>
                <w:iCs/>
                <w:color w:val="EE0000"/>
              </w:rPr>
            </w:pPr>
            <w:r w:rsidRPr="007A07AC">
              <w:rPr>
                <w:b/>
                <w:bCs/>
                <w:iCs/>
                <w:color w:val="EE0000"/>
              </w:rPr>
              <w:t>Soil N:P</w:t>
            </w:r>
          </w:p>
        </w:tc>
        <w:tc>
          <w:tcPr>
            <w:tcW w:w="810" w:type="dxa"/>
            <w:tcBorders>
              <w:top w:val="nil"/>
              <w:left w:val="nil"/>
              <w:bottom w:val="nil"/>
              <w:right w:val="nil"/>
            </w:tcBorders>
            <w:tcMar>
              <w:top w:w="0" w:type="dxa"/>
              <w:left w:w="100" w:type="dxa"/>
              <w:bottom w:w="0" w:type="dxa"/>
              <w:right w:w="100" w:type="dxa"/>
            </w:tcMar>
            <w:vAlign w:val="bottom"/>
          </w:tcPr>
          <w:p w14:paraId="06918D3C" w14:textId="77777777" w:rsidR="002E0A6D" w:rsidRPr="007A07AC" w:rsidRDefault="002E0A6D" w:rsidP="002F6411">
            <w:pPr>
              <w:rPr>
                <w:color w:val="EE0000"/>
              </w:rPr>
            </w:pPr>
            <w:r w:rsidRPr="007A07AC">
              <w:rPr>
                <w:color w:val="EE0000"/>
              </w:rPr>
              <w:t>1</w:t>
            </w:r>
          </w:p>
        </w:tc>
        <w:tc>
          <w:tcPr>
            <w:tcW w:w="876" w:type="dxa"/>
            <w:tcBorders>
              <w:top w:val="nil"/>
              <w:left w:val="nil"/>
              <w:bottom w:val="nil"/>
              <w:right w:val="nil"/>
            </w:tcBorders>
            <w:tcMar>
              <w:top w:w="0" w:type="dxa"/>
              <w:left w:w="100" w:type="dxa"/>
              <w:bottom w:w="0" w:type="dxa"/>
              <w:right w:w="100" w:type="dxa"/>
            </w:tcMar>
            <w:vAlign w:val="bottom"/>
          </w:tcPr>
          <w:p w14:paraId="18E3E122" w14:textId="77777777" w:rsidR="002E0A6D" w:rsidRPr="007A07AC" w:rsidRDefault="002E0A6D" w:rsidP="002F6411">
            <w:pPr>
              <w:jc w:val="right"/>
              <w:rPr>
                <w:color w:val="EE0000"/>
              </w:rPr>
            </w:pPr>
            <w:r w:rsidRPr="007A07AC">
              <w:rPr>
                <w:color w:val="EE0000"/>
              </w:rPr>
              <w:t>3.115</w:t>
            </w:r>
          </w:p>
        </w:tc>
        <w:tc>
          <w:tcPr>
            <w:tcW w:w="1013" w:type="dxa"/>
            <w:tcBorders>
              <w:top w:val="nil"/>
              <w:left w:val="nil"/>
              <w:bottom w:val="nil"/>
              <w:right w:val="nil"/>
            </w:tcBorders>
            <w:tcMar>
              <w:top w:w="0" w:type="dxa"/>
              <w:left w:w="100" w:type="dxa"/>
              <w:bottom w:w="0" w:type="dxa"/>
              <w:right w:w="100" w:type="dxa"/>
            </w:tcMar>
            <w:vAlign w:val="bottom"/>
          </w:tcPr>
          <w:p w14:paraId="7940A0E0" w14:textId="77777777" w:rsidR="002E0A6D" w:rsidRPr="007A07AC" w:rsidRDefault="002E0A6D" w:rsidP="002F6411">
            <w:pPr>
              <w:jc w:val="right"/>
              <w:rPr>
                <w:color w:val="EE0000"/>
              </w:rPr>
            </w:pPr>
            <w:r w:rsidRPr="007A07AC">
              <w:rPr>
                <w:i/>
                <w:iCs/>
                <w:color w:val="EE0000"/>
              </w:rPr>
              <w:t>0.078</w:t>
            </w:r>
          </w:p>
        </w:tc>
        <w:tc>
          <w:tcPr>
            <w:tcW w:w="980" w:type="dxa"/>
            <w:tcBorders>
              <w:top w:val="nil"/>
              <w:left w:val="nil"/>
              <w:bottom w:val="nil"/>
              <w:right w:val="nil"/>
            </w:tcBorders>
            <w:tcMar>
              <w:top w:w="0" w:type="dxa"/>
              <w:left w:w="100" w:type="dxa"/>
              <w:bottom w:w="0" w:type="dxa"/>
              <w:right w:w="100" w:type="dxa"/>
            </w:tcMar>
            <w:vAlign w:val="bottom"/>
          </w:tcPr>
          <w:p w14:paraId="3F68B52D" w14:textId="77777777" w:rsidR="002E0A6D" w:rsidRPr="007A07AC" w:rsidRDefault="002E0A6D" w:rsidP="002F6411">
            <w:pPr>
              <w:jc w:val="right"/>
              <w:rPr>
                <w:color w:val="EE0000"/>
              </w:rPr>
            </w:pPr>
            <w:r w:rsidRPr="007A07AC">
              <w:rPr>
                <w:color w:val="EE0000"/>
              </w:rPr>
              <w:t>24.827</w:t>
            </w:r>
          </w:p>
        </w:tc>
        <w:tc>
          <w:tcPr>
            <w:tcW w:w="1013" w:type="dxa"/>
            <w:tcBorders>
              <w:top w:val="nil"/>
              <w:left w:val="nil"/>
              <w:bottom w:val="nil"/>
              <w:right w:val="nil"/>
            </w:tcBorders>
            <w:tcMar>
              <w:top w:w="0" w:type="dxa"/>
              <w:left w:w="100" w:type="dxa"/>
              <w:bottom w:w="0" w:type="dxa"/>
              <w:right w:w="100" w:type="dxa"/>
            </w:tcMar>
            <w:vAlign w:val="bottom"/>
          </w:tcPr>
          <w:p w14:paraId="2EFB464E" w14:textId="77777777" w:rsidR="002E0A6D" w:rsidRPr="007A07AC" w:rsidRDefault="002E0A6D" w:rsidP="002F6411">
            <w:pPr>
              <w:jc w:val="right"/>
              <w:rPr>
                <w:color w:val="EE0000"/>
              </w:rPr>
            </w:pPr>
            <w:r w:rsidRPr="007A07AC">
              <w:rPr>
                <w:b/>
                <w:color w:val="EE0000"/>
              </w:rPr>
              <w:t>&lt;0.001</w:t>
            </w:r>
          </w:p>
        </w:tc>
        <w:tc>
          <w:tcPr>
            <w:tcW w:w="876" w:type="dxa"/>
            <w:tcBorders>
              <w:top w:val="nil"/>
              <w:left w:val="nil"/>
              <w:bottom w:val="nil"/>
              <w:right w:val="nil"/>
            </w:tcBorders>
            <w:tcMar>
              <w:top w:w="0" w:type="dxa"/>
              <w:left w:w="100" w:type="dxa"/>
              <w:bottom w:w="0" w:type="dxa"/>
              <w:right w:w="100" w:type="dxa"/>
            </w:tcMar>
            <w:vAlign w:val="bottom"/>
          </w:tcPr>
          <w:p w14:paraId="78C4F8B2" w14:textId="77777777" w:rsidR="002E0A6D" w:rsidRPr="007A07AC" w:rsidRDefault="002E0A6D" w:rsidP="002F6411">
            <w:pPr>
              <w:jc w:val="right"/>
              <w:rPr>
                <w:color w:val="EE0000"/>
              </w:rPr>
            </w:pPr>
            <w:r w:rsidRPr="007A07AC">
              <w:rPr>
                <w:color w:val="EE0000"/>
              </w:rPr>
              <w:t>0.181</w:t>
            </w:r>
          </w:p>
        </w:tc>
        <w:tc>
          <w:tcPr>
            <w:tcW w:w="970" w:type="dxa"/>
            <w:tcBorders>
              <w:top w:val="nil"/>
              <w:left w:val="nil"/>
              <w:bottom w:val="nil"/>
              <w:right w:val="nil"/>
            </w:tcBorders>
            <w:tcMar>
              <w:top w:w="0" w:type="dxa"/>
              <w:left w:w="100" w:type="dxa"/>
              <w:bottom w:w="0" w:type="dxa"/>
              <w:right w:w="100" w:type="dxa"/>
            </w:tcMar>
            <w:vAlign w:val="bottom"/>
          </w:tcPr>
          <w:p w14:paraId="3785C71D" w14:textId="77777777" w:rsidR="002E0A6D" w:rsidRPr="007A07AC" w:rsidRDefault="002E0A6D" w:rsidP="002F6411">
            <w:pPr>
              <w:jc w:val="right"/>
              <w:rPr>
                <w:color w:val="EE0000"/>
              </w:rPr>
            </w:pPr>
            <w:r w:rsidRPr="007A07AC">
              <w:rPr>
                <w:color w:val="EE0000"/>
              </w:rPr>
              <w:t>0.670</w:t>
            </w:r>
          </w:p>
        </w:tc>
      </w:tr>
      <w:tr w:rsidR="00AC049C" w:rsidRPr="007A07AC" w14:paraId="28D0074F" w14:textId="77777777" w:rsidTr="00AC049C">
        <w:trPr>
          <w:trHeight w:val="315"/>
        </w:trPr>
        <w:tc>
          <w:tcPr>
            <w:tcW w:w="3044" w:type="dxa"/>
            <w:tcBorders>
              <w:top w:val="nil"/>
              <w:left w:val="nil"/>
              <w:bottom w:val="single" w:sz="8" w:space="0" w:color="auto"/>
              <w:right w:val="nil"/>
            </w:tcBorders>
            <w:tcMar>
              <w:top w:w="0" w:type="dxa"/>
              <w:left w:w="100" w:type="dxa"/>
              <w:bottom w:w="0" w:type="dxa"/>
              <w:right w:w="100" w:type="dxa"/>
            </w:tcMar>
            <w:vAlign w:val="bottom"/>
          </w:tcPr>
          <w:p w14:paraId="757F593B" w14:textId="434DCC4A" w:rsidR="00AC049C" w:rsidRPr="007A07AC" w:rsidRDefault="00AC049C" w:rsidP="00AC049C">
            <w:pPr>
              <w:rPr>
                <w:b/>
                <w:bCs/>
                <w:iCs/>
                <w:color w:val="EE0000"/>
              </w:rPr>
            </w:pPr>
            <w:r>
              <w:rPr>
                <w:b/>
                <w:bCs/>
                <w:iCs/>
                <w:color w:val="EE0000"/>
              </w:rPr>
              <w:t>Soil moisture</w:t>
            </w:r>
          </w:p>
        </w:tc>
        <w:tc>
          <w:tcPr>
            <w:tcW w:w="810" w:type="dxa"/>
            <w:tcBorders>
              <w:top w:val="nil"/>
              <w:left w:val="nil"/>
              <w:bottom w:val="single" w:sz="8" w:space="0" w:color="auto"/>
              <w:right w:val="nil"/>
            </w:tcBorders>
            <w:tcMar>
              <w:top w:w="0" w:type="dxa"/>
              <w:left w:w="100" w:type="dxa"/>
              <w:bottom w:w="0" w:type="dxa"/>
              <w:right w:w="100" w:type="dxa"/>
            </w:tcMar>
            <w:vAlign w:val="bottom"/>
          </w:tcPr>
          <w:p w14:paraId="318F2F7C" w14:textId="6E036639" w:rsidR="00AC049C" w:rsidRPr="007A07AC" w:rsidRDefault="00C1732C" w:rsidP="00AC049C">
            <w:pPr>
              <w:rPr>
                <w:color w:val="EE0000"/>
              </w:rPr>
            </w:pPr>
            <w:r>
              <w:rPr>
                <w:color w:val="EE0000"/>
              </w:rPr>
              <w:t>1</w:t>
            </w:r>
          </w:p>
        </w:tc>
        <w:tc>
          <w:tcPr>
            <w:tcW w:w="876" w:type="dxa"/>
            <w:tcBorders>
              <w:top w:val="nil"/>
              <w:left w:val="nil"/>
              <w:bottom w:val="single" w:sz="8" w:space="0" w:color="auto"/>
              <w:right w:val="nil"/>
            </w:tcBorders>
            <w:tcMar>
              <w:top w:w="0" w:type="dxa"/>
              <w:left w:w="100" w:type="dxa"/>
              <w:bottom w:w="0" w:type="dxa"/>
              <w:right w:w="100" w:type="dxa"/>
            </w:tcMar>
            <w:vAlign w:val="bottom"/>
          </w:tcPr>
          <w:p w14:paraId="5D1D760C" w14:textId="2FF09BC2" w:rsidR="00AC049C" w:rsidRPr="007A07AC" w:rsidRDefault="00AC049C" w:rsidP="00AC049C">
            <w:pPr>
              <w:jc w:val="right"/>
              <w:rPr>
                <w:color w:val="EE0000"/>
              </w:rPr>
            </w:pPr>
            <w:r w:rsidRPr="007A07AC">
              <w:rPr>
                <w:color w:val="EE0000"/>
              </w:rPr>
              <w:t>17.778</w:t>
            </w:r>
          </w:p>
        </w:tc>
        <w:tc>
          <w:tcPr>
            <w:tcW w:w="1013" w:type="dxa"/>
            <w:tcBorders>
              <w:top w:val="nil"/>
              <w:left w:val="nil"/>
              <w:bottom w:val="single" w:sz="8" w:space="0" w:color="auto"/>
              <w:right w:val="nil"/>
            </w:tcBorders>
            <w:tcMar>
              <w:top w:w="0" w:type="dxa"/>
              <w:left w:w="100" w:type="dxa"/>
              <w:bottom w:w="0" w:type="dxa"/>
              <w:right w:w="100" w:type="dxa"/>
            </w:tcMar>
            <w:vAlign w:val="bottom"/>
          </w:tcPr>
          <w:p w14:paraId="4E468792" w14:textId="3C94303A" w:rsidR="00AC049C" w:rsidRPr="007A07AC" w:rsidRDefault="00AC049C" w:rsidP="00AC049C">
            <w:pPr>
              <w:jc w:val="right"/>
              <w:rPr>
                <w:i/>
                <w:iCs/>
                <w:color w:val="EE0000"/>
              </w:rPr>
            </w:pPr>
            <w:r w:rsidRPr="007A07AC">
              <w:rPr>
                <w:b/>
                <w:bCs/>
                <w:color w:val="EE0000"/>
              </w:rPr>
              <w:t>&lt;0.001</w:t>
            </w:r>
          </w:p>
        </w:tc>
        <w:tc>
          <w:tcPr>
            <w:tcW w:w="980" w:type="dxa"/>
            <w:tcBorders>
              <w:top w:val="nil"/>
              <w:left w:val="nil"/>
              <w:bottom w:val="single" w:sz="8" w:space="0" w:color="auto"/>
              <w:right w:val="nil"/>
            </w:tcBorders>
            <w:tcMar>
              <w:top w:w="0" w:type="dxa"/>
              <w:left w:w="100" w:type="dxa"/>
              <w:bottom w:w="0" w:type="dxa"/>
              <w:right w:w="100" w:type="dxa"/>
            </w:tcMar>
            <w:vAlign w:val="bottom"/>
          </w:tcPr>
          <w:p w14:paraId="02CBC462" w14:textId="08B382F0" w:rsidR="00AC049C" w:rsidRPr="007A07AC" w:rsidRDefault="00AC049C" w:rsidP="00AC049C">
            <w:pPr>
              <w:jc w:val="right"/>
              <w:rPr>
                <w:color w:val="EE0000"/>
              </w:rPr>
            </w:pPr>
            <w:r w:rsidRPr="007A07AC">
              <w:rPr>
                <w:color w:val="EE0000"/>
              </w:rPr>
              <w:t>310.951</w:t>
            </w:r>
          </w:p>
        </w:tc>
        <w:tc>
          <w:tcPr>
            <w:tcW w:w="1013" w:type="dxa"/>
            <w:tcBorders>
              <w:top w:val="nil"/>
              <w:left w:val="nil"/>
              <w:bottom w:val="single" w:sz="8" w:space="0" w:color="auto"/>
              <w:right w:val="nil"/>
            </w:tcBorders>
            <w:tcMar>
              <w:top w:w="0" w:type="dxa"/>
              <w:left w:w="100" w:type="dxa"/>
              <w:bottom w:w="0" w:type="dxa"/>
              <w:right w:w="100" w:type="dxa"/>
            </w:tcMar>
            <w:vAlign w:val="bottom"/>
          </w:tcPr>
          <w:p w14:paraId="5E399CFF" w14:textId="38064D82" w:rsidR="00AC049C" w:rsidRPr="007A07AC" w:rsidRDefault="00AC049C" w:rsidP="00AC049C">
            <w:pPr>
              <w:jc w:val="right"/>
              <w:rPr>
                <w:b/>
                <w:color w:val="EE0000"/>
              </w:rPr>
            </w:pPr>
            <w:r w:rsidRPr="007A07AC">
              <w:rPr>
                <w:b/>
                <w:bCs/>
                <w:color w:val="EE0000"/>
              </w:rPr>
              <w:t>&lt;0.001</w:t>
            </w:r>
          </w:p>
        </w:tc>
        <w:tc>
          <w:tcPr>
            <w:tcW w:w="876" w:type="dxa"/>
            <w:tcBorders>
              <w:top w:val="nil"/>
              <w:left w:val="nil"/>
              <w:bottom w:val="single" w:sz="8" w:space="0" w:color="auto"/>
              <w:right w:val="nil"/>
            </w:tcBorders>
            <w:tcMar>
              <w:top w:w="0" w:type="dxa"/>
              <w:left w:w="100" w:type="dxa"/>
              <w:bottom w:w="0" w:type="dxa"/>
              <w:right w:w="100" w:type="dxa"/>
            </w:tcMar>
            <w:vAlign w:val="bottom"/>
          </w:tcPr>
          <w:p w14:paraId="6348C1B9" w14:textId="091CA64E" w:rsidR="00AC049C" w:rsidRPr="007A07AC" w:rsidRDefault="00AC049C" w:rsidP="00AC049C">
            <w:pPr>
              <w:jc w:val="right"/>
              <w:rPr>
                <w:color w:val="EE0000"/>
              </w:rPr>
            </w:pPr>
            <w:r w:rsidRPr="007A07AC">
              <w:rPr>
                <w:color w:val="EE0000"/>
              </w:rPr>
              <w:t>0.272</w:t>
            </w:r>
          </w:p>
        </w:tc>
        <w:tc>
          <w:tcPr>
            <w:tcW w:w="970" w:type="dxa"/>
            <w:tcBorders>
              <w:top w:val="nil"/>
              <w:left w:val="nil"/>
              <w:bottom w:val="single" w:sz="8" w:space="0" w:color="auto"/>
              <w:right w:val="nil"/>
            </w:tcBorders>
            <w:tcMar>
              <w:top w:w="0" w:type="dxa"/>
              <w:left w:w="100" w:type="dxa"/>
              <w:bottom w:w="0" w:type="dxa"/>
              <w:right w:w="100" w:type="dxa"/>
            </w:tcMar>
            <w:vAlign w:val="bottom"/>
          </w:tcPr>
          <w:p w14:paraId="793CB3F0" w14:textId="2DDB8057" w:rsidR="00AC049C" w:rsidRPr="007A07AC" w:rsidRDefault="00AC049C" w:rsidP="00AC049C">
            <w:pPr>
              <w:jc w:val="right"/>
              <w:rPr>
                <w:color w:val="EE0000"/>
              </w:rPr>
            </w:pPr>
            <w:r w:rsidRPr="007A07AC">
              <w:rPr>
                <w:color w:val="EE0000"/>
              </w:rPr>
              <w:t>0.602</w:t>
            </w:r>
          </w:p>
        </w:tc>
      </w:tr>
    </w:tbl>
    <w:p w14:paraId="5B61C7CE" w14:textId="3574E0DC" w:rsidR="007A07AC" w:rsidRPr="00C1732C" w:rsidRDefault="002E0A6D" w:rsidP="00964238">
      <w:pPr>
        <w:spacing w:line="360" w:lineRule="auto"/>
        <w:rPr>
          <w:ins w:id="239" w:author="Perkowski, Evan A" w:date="2025-07-15T11:05:00Z" w16du:dateUtc="2025-07-15T16:05:00Z"/>
          <w:color w:val="EE0000"/>
        </w:rPr>
      </w:pPr>
      <w:r w:rsidRPr="007A07AC">
        <w:rPr>
          <w:color w:val="EE0000"/>
          <w:vertAlign w:val="superscript"/>
        </w:rPr>
        <w:t>*</w:t>
      </w:r>
      <w:r w:rsidRPr="007A07AC">
        <w:rPr>
          <w:color w:val="EE0000"/>
        </w:rPr>
        <w:t>Significance determined using Type II Wald χ</w:t>
      </w:r>
      <w:r w:rsidRPr="007A07AC">
        <w:rPr>
          <w:color w:val="EE0000"/>
          <w:vertAlign w:val="superscript"/>
        </w:rPr>
        <w:t>2</w:t>
      </w:r>
      <w:r w:rsidRPr="007A07AC">
        <w:rPr>
          <w:color w:val="EE0000"/>
        </w:rPr>
        <w:t xml:space="preserve"> tests (α=0.05). </w:t>
      </w:r>
      <w:r w:rsidRPr="007A07AC">
        <w:rPr>
          <w:i/>
          <w:color w:val="EE0000"/>
        </w:rPr>
        <w:t>P</w:t>
      </w:r>
      <w:r w:rsidRPr="007A07AC">
        <w:rPr>
          <w:color w:val="EE0000"/>
        </w:rPr>
        <w:t>-values less than 0.05 are in bold, while 0.05&lt;</w:t>
      </w:r>
      <w:r w:rsidRPr="007A07AC">
        <w:rPr>
          <w:i/>
          <w:iCs/>
          <w:color w:val="EE0000"/>
        </w:rPr>
        <w:t>p</w:t>
      </w:r>
      <w:r w:rsidRPr="007A07AC">
        <w:rPr>
          <w:color w:val="EE0000"/>
        </w:rPr>
        <w:t>&lt;0.1 are in italic font.</w:t>
      </w:r>
      <w:r w:rsidR="00AC049C">
        <w:rPr>
          <w:color w:val="EE0000"/>
        </w:rPr>
        <w:t xml:space="preserve"> Soil nutrient availabilities report results using </w:t>
      </w:r>
      <w:r w:rsidR="00AC049C">
        <w:rPr>
          <w:i/>
          <w:iCs/>
          <w:color w:val="EE0000"/>
        </w:rPr>
        <w:t xml:space="preserve">A. </w:t>
      </w:r>
      <w:proofErr w:type="spellStart"/>
      <w:r w:rsidR="00AC049C">
        <w:rPr>
          <w:i/>
          <w:iCs/>
          <w:color w:val="EE0000"/>
        </w:rPr>
        <w:t>petiolata</w:t>
      </w:r>
      <w:proofErr w:type="spellEnd"/>
      <w:r w:rsidR="00AC049C">
        <w:rPr>
          <w:color w:val="EE0000"/>
        </w:rPr>
        <w:t xml:space="preserve"> treatment, canopy status, and their interaction as fixed effects, while soil moisture reports results using </w:t>
      </w:r>
      <w:r w:rsidR="00AC049C">
        <w:rPr>
          <w:i/>
          <w:iCs/>
          <w:color w:val="EE0000"/>
        </w:rPr>
        <w:t xml:space="preserve">A. </w:t>
      </w:r>
      <w:proofErr w:type="spellStart"/>
      <w:r w:rsidR="00AC049C">
        <w:rPr>
          <w:i/>
          <w:iCs/>
          <w:color w:val="EE0000"/>
        </w:rPr>
        <w:t>petiolata</w:t>
      </w:r>
      <w:proofErr w:type="spellEnd"/>
      <w:r w:rsidR="00AC049C">
        <w:rPr>
          <w:color w:val="EE0000"/>
        </w:rPr>
        <w:t xml:space="preserve"> treatment, day of year, and their interaction as fixed effects. </w:t>
      </w:r>
      <w:r w:rsidRPr="007A07AC">
        <w:rPr>
          <w:color w:val="EE0000"/>
        </w:rPr>
        <w:t xml:space="preserve">Key: </w:t>
      </w:r>
      <w:proofErr w:type="spellStart"/>
      <w:r w:rsidRPr="007A07AC">
        <w:rPr>
          <w:color w:val="EE0000"/>
        </w:rPr>
        <w:t>df</w:t>
      </w:r>
      <w:proofErr w:type="spellEnd"/>
      <w:r w:rsidRPr="007A07AC">
        <w:rPr>
          <w:color w:val="EE0000"/>
        </w:rPr>
        <w:t xml:space="preserve"> = degrees of freedom</w:t>
      </w:r>
    </w:p>
    <w:p w14:paraId="0000005B" w14:textId="5C47D22E" w:rsidR="002E0A6D" w:rsidRDefault="002E0A6D" w:rsidP="00964238">
      <w:pPr>
        <w:spacing w:line="360" w:lineRule="auto"/>
        <w:sectPr w:rsidR="002E0A6D" w:rsidSect="00E9410C">
          <w:pgSz w:w="12240" w:h="15840"/>
          <w:pgMar w:top="1440" w:right="1440" w:bottom="1440" w:left="1440" w:header="720" w:footer="720" w:gutter="0"/>
          <w:lnNumType w:countBy="1" w:restart="continuous"/>
          <w:pgNumType w:start="1"/>
          <w:cols w:space="720"/>
          <w:docGrid w:linePitch="326"/>
        </w:sectPr>
      </w:pPr>
    </w:p>
    <w:p w14:paraId="0000005C" w14:textId="77777777" w:rsidR="00166FFE" w:rsidRDefault="00000000" w:rsidP="00964238">
      <w:pPr>
        <w:spacing w:line="360" w:lineRule="auto"/>
        <w:rPr>
          <w:b/>
        </w:rPr>
      </w:pPr>
      <w:r>
        <w:rPr>
          <w:b/>
        </w:rPr>
        <w:lastRenderedPageBreak/>
        <w:t>Figure 1</w:t>
      </w:r>
    </w:p>
    <w:p w14:paraId="0000005D" w14:textId="478C8A4F" w:rsidR="00166FFE" w:rsidRDefault="00DF61B7" w:rsidP="00964238">
      <w:pPr>
        <w:spacing w:line="360" w:lineRule="auto"/>
        <w:jc w:val="center"/>
        <w:rPr>
          <w:b/>
        </w:rPr>
      </w:pPr>
      <w:ins w:id="240" w:author="Perkowski, Evan A" w:date="2025-07-16T09:51:00Z" w16du:dateUtc="2025-07-16T14:51:00Z">
        <w:r>
          <w:rPr>
            <w:b/>
            <w:noProof/>
          </w:rPr>
          <w:drawing>
            <wp:inline distT="0" distB="0" distL="0" distR="0" wp14:anchorId="75A2D755" wp14:editId="574CD73E">
              <wp:extent cx="4093605" cy="4816109"/>
              <wp:effectExtent l="0" t="0" r="0" b="0"/>
              <wp:docPr id="1916899140" name="Picture 10" descr="A group of diagrams with different colored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899140" name="Picture 10" descr="A group of diagrams with different colored squares&#10;&#10;AI-generated content may be incorrect."/>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113776" cy="4839840"/>
                      </a:xfrm>
                      <a:prstGeom prst="rect">
                        <a:avLst/>
                      </a:prstGeom>
                    </pic:spPr>
                  </pic:pic>
                </a:graphicData>
              </a:graphic>
            </wp:inline>
          </w:drawing>
        </w:r>
      </w:ins>
    </w:p>
    <w:p w14:paraId="0000005F" w14:textId="795B7B5A" w:rsidR="00166FFE" w:rsidRPr="0046321E" w:rsidRDefault="00000000" w:rsidP="00964238">
      <w:pPr>
        <w:spacing w:line="360" w:lineRule="auto"/>
        <w:rPr>
          <w:color w:val="0E101A"/>
        </w:rPr>
      </w:pPr>
      <w:r>
        <w:rPr>
          <w:b/>
        </w:rPr>
        <w:t>Figure 1</w:t>
      </w:r>
      <w:r>
        <w:t xml:space="preserve"> </w:t>
      </w:r>
      <w:r>
        <w:rPr>
          <w:color w:val="0E101A"/>
        </w:rPr>
        <w:t xml:space="preserve">Effects of </w:t>
      </w:r>
      <w:r w:rsidR="0046321E">
        <w:rPr>
          <w:i/>
        </w:rPr>
        <w:t xml:space="preserve">A. </w:t>
      </w:r>
      <w:proofErr w:type="spellStart"/>
      <w:r w:rsidR="0046321E">
        <w:rPr>
          <w:i/>
        </w:rPr>
        <w:t>petiolata</w:t>
      </w:r>
      <w:proofErr w:type="spellEnd"/>
      <w:r w:rsidR="0046321E">
        <w:t xml:space="preserve"> treatment and </w:t>
      </w:r>
      <w:r w:rsidR="0046321E">
        <w:rPr>
          <w:color w:val="0E101A"/>
        </w:rPr>
        <w:t>measurement period</w:t>
      </w:r>
      <w:r>
        <w:rPr>
          <w:color w:val="0E101A"/>
        </w:rPr>
        <w:t xml:space="preserve"> on soil inorganic nitrogen availability (a), soil phosphate availability (b), the soil nitrogen: phosphorus ratio (c)</w:t>
      </w:r>
      <w:ins w:id="241" w:author="Perkowski, Evan A" w:date="2025-07-17T08:51:00Z" w16du:dateUtc="2025-07-17T13:51:00Z">
        <w:r w:rsidR="00476CDE">
          <w:rPr>
            <w:color w:val="0E101A"/>
          </w:rPr>
          <w:t>, and volumetric soil moisture (d).</w:t>
        </w:r>
      </w:ins>
      <w:r>
        <w:rPr>
          <w:color w:val="0E101A"/>
        </w:rPr>
        <w:t xml:space="preserve"> Tree canopy status is on the x-axis</w:t>
      </w:r>
      <w:r w:rsidR="0046321E">
        <w:rPr>
          <w:color w:val="0E101A"/>
        </w:rPr>
        <w:t xml:space="preserve"> in panels a-c, while date is on the x-axis in panel d</w:t>
      </w:r>
      <w:r>
        <w:rPr>
          <w:color w:val="0E101A"/>
        </w:rPr>
        <w:t>. Teal points</w:t>
      </w:r>
      <w:r w:rsidR="0046321E">
        <w:rPr>
          <w:color w:val="0E101A"/>
        </w:rPr>
        <w:t>,</w:t>
      </w:r>
      <w:r>
        <w:rPr>
          <w:color w:val="0E101A"/>
        </w:rPr>
        <w:t xml:space="preserve"> boxplots</w:t>
      </w:r>
      <w:r w:rsidR="0046321E">
        <w:rPr>
          <w:color w:val="0E101A"/>
        </w:rPr>
        <w:t>, and trendlines</w:t>
      </w:r>
      <w:r>
        <w:rPr>
          <w:color w:val="0E101A"/>
        </w:rPr>
        <w:t xml:space="preserve"> indicate measurements collected in plots where </w:t>
      </w:r>
      <w:r>
        <w:rPr>
          <w:i/>
          <w:color w:val="0E101A"/>
        </w:rPr>
        <w:t xml:space="preserve">A. </w:t>
      </w:r>
      <w:proofErr w:type="spellStart"/>
      <w:r>
        <w:rPr>
          <w:i/>
          <w:color w:val="0E101A"/>
        </w:rPr>
        <w:t>petiolata</w:t>
      </w:r>
      <w:proofErr w:type="spellEnd"/>
      <w:r>
        <w:rPr>
          <w:color w:val="0E101A"/>
        </w:rPr>
        <w:t xml:space="preserve"> was weeded and gold points</w:t>
      </w:r>
      <w:r w:rsidR="0046321E">
        <w:rPr>
          <w:color w:val="0E101A"/>
        </w:rPr>
        <w:t>,</w:t>
      </w:r>
      <w:r>
        <w:rPr>
          <w:color w:val="0E101A"/>
        </w:rPr>
        <w:t xml:space="preserve"> boxplots</w:t>
      </w:r>
      <w:r w:rsidR="0046321E">
        <w:rPr>
          <w:color w:val="0E101A"/>
        </w:rPr>
        <w:t>, and trendlines</w:t>
      </w:r>
      <w:r>
        <w:rPr>
          <w:color w:val="0E101A"/>
        </w:rPr>
        <w:t xml:space="preserve"> indicate measurements collected in subplots where </w:t>
      </w:r>
      <w:r>
        <w:rPr>
          <w:i/>
          <w:color w:val="0E101A"/>
        </w:rPr>
        <w:t xml:space="preserve">A. </w:t>
      </w:r>
      <w:proofErr w:type="spellStart"/>
      <w:r>
        <w:rPr>
          <w:i/>
          <w:color w:val="0E101A"/>
        </w:rPr>
        <w:t>petiolata</w:t>
      </w:r>
      <w:proofErr w:type="spellEnd"/>
      <w:r>
        <w:rPr>
          <w:color w:val="0E101A"/>
        </w:rPr>
        <w:t xml:space="preserve"> was present at ambient levels. Boxes represent the upper (75% percentile) and lower (25% percentile) quartiles, and whiskers represent 1.5 times the upper and lower quartile values.</w:t>
      </w:r>
      <w:r w:rsidR="0046321E">
        <w:rPr>
          <w:color w:val="0E101A"/>
        </w:rPr>
        <w:t xml:space="preserve"> </w:t>
      </w:r>
      <w:r>
        <w:rPr>
          <w:color w:val="0E101A"/>
        </w:rPr>
        <w:t xml:space="preserve">Lettering above each treatment group indicates statistically different groups where Tukey: </w:t>
      </w:r>
      <w:r>
        <w:rPr>
          <w:i/>
          <w:color w:val="0E101A"/>
        </w:rPr>
        <w:t>p</w:t>
      </w:r>
      <w:r>
        <w:rPr>
          <w:color w:val="0E101A"/>
        </w:rPr>
        <w:t>&lt;0.05.</w:t>
      </w:r>
      <w:r w:rsidR="0046321E">
        <w:rPr>
          <w:color w:val="0E101A"/>
        </w:rPr>
        <w:t xml:space="preserve"> </w:t>
      </w:r>
      <w:ins w:id="242" w:author="Perkowski, Evan A" w:date="2025-07-17T08:51:00Z" w16du:dateUtc="2025-07-17T13:51:00Z">
        <w:r w:rsidR="00476CDE">
          <w:rPr>
            <w:color w:val="0E101A"/>
          </w:rPr>
          <w:t>In panel (d), each point references daily volumetric soil water content averaged across the three plots used to collect gas exchange measurements, and error ribbons represent the trendline standard err</w:t>
        </w:r>
      </w:ins>
      <w:ins w:id="243" w:author="Perkowski, Evan A" w:date="2025-07-17T08:52:00Z" w16du:dateUtc="2025-07-17T13:52:00Z">
        <w:r w:rsidR="00476CDE">
          <w:rPr>
            <w:color w:val="0E101A"/>
          </w:rPr>
          <w:t>or</w:t>
        </w:r>
      </w:ins>
      <w:r w:rsidR="0046321E">
        <w:t>.</w:t>
      </w:r>
      <w:r>
        <w:br w:type="page"/>
      </w:r>
    </w:p>
    <w:p w14:paraId="00000064" w14:textId="77777777" w:rsidR="00166FFE" w:rsidRDefault="00000000" w:rsidP="00964238">
      <w:pPr>
        <w:spacing w:line="360" w:lineRule="auto"/>
        <w:rPr>
          <w:i/>
        </w:rPr>
      </w:pPr>
      <w:r>
        <w:rPr>
          <w:i/>
        </w:rPr>
        <w:lastRenderedPageBreak/>
        <w:t>Gas exchange</w:t>
      </w:r>
    </w:p>
    <w:p w14:paraId="00000065" w14:textId="1EA37413" w:rsidR="00166FFE" w:rsidRDefault="00000000" w:rsidP="00964238">
      <w:pPr>
        <w:spacing w:line="360" w:lineRule="auto"/>
        <w:rPr>
          <w:color w:val="0E101A"/>
        </w:rPr>
      </w:pPr>
      <w:r>
        <w:rPr>
          <w:color w:val="0E101A"/>
        </w:rPr>
        <w:t xml:space="preserve">For </w:t>
      </w:r>
      <w:r>
        <w:rPr>
          <w:i/>
          <w:color w:val="0E101A"/>
        </w:rPr>
        <w:t>Trillium</w:t>
      </w:r>
      <w:r>
        <w:rPr>
          <w:color w:val="0E101A"/>
        </w:rPr>
        <w:t xml:space="preserve"> spp., net photosynthesis decreased by 64% (</w:t>
      </w:r>
      <w:r>
        <w:rPr>
          <w:i/>
          <w:color w:val="0E101A"/>
        </w:rPr>
        <w:t>p</w:t>
      </w:r>
      <w:r>
        <w:rPr>
          <w:color w:val="0E101A"/>
        </w:rPr>
        <w:t xml:space="preserve">&lt;0.001, Table </w:t>
      </w:r>
      <w:ins w:id="244" w:author="Perkowski, Evan A" w:date="2025-07-16T10:18:00Z" w16du:dateUtc="2025-07-16T15:18:00Z">
        <w:r w:rsidR="00F27BCC">
          <w:rPr>
            <w:color w:val="0E101A"/>
          </w:rPr>
          <w:t>4</w:t>
        </w:r>
      </w:ins>
      <w:r>
        <w:rPr>
          <w:color w:val="0E101A"/>
        </w:rPr>
        <w:t xml:space="preserve">; Fig. </w:t>
      </w:r>
      <w:ins w:id="245" w:author="Perkowski, Evan A" w:date="2025-07-16T09:49:00Z" w16du:dateUtc="2025-07-16T14:49:00Z">
        <w:r w:rsidR="00DF61B7">
          <w:rPr>
            <w:color w:val="0E101A"/>
          </w:rPr>
          <w:t>2a</w:t>
        </w:r>
      </w:ins>
      <w:r>
        <w:rPr>
          <w:color w:val="0E101A"/>
        </w:rPr>
        <w:t xml:space="preserve">), </w:t>
      </w:r>
      <w:ins w:id="246" w:author="Perkowski, Evan A" w:date="2025-07-21T10:04:00Z" w16du:dateUtc="2025-07-21T15:04:00Z">
        <w:r w:rsidR="00BF639D">
          <w:rPr>
            <w:color w:val="0E101A"/>
          </w:rPr>
          <w:t xml:space="preserve">stomatal conductance decreased by </w:t>
        </w:r>
      </w:ins>
      <w:ins w:id="247" w:author="Perkowski, Evan A" w:date="2025-07-16T10:20:00Z" w16du:dateUtc="2025-07-16T15:20:00Z">
        <w:r w:rsidR="00F27BCC">
          <w:rPr>
            <w:color w:val="0E101A"/>
          </w:rPr>
          <w:t>20</w:t>
        </w:r>
      </w:ins>
      <w:r>
        <w:rPr>
          <w:color w:val="0E101A"/>
        </w:rPr>
        <w:t>% (</w:t>
      </w:r>
      <w:r>
        <w:rPr>
          <w:i/>
          <w:color w:val="0E101A"/>
        </w:rPr>
        <w:t>p</w:t>
      </w:r>
      <w:r>
        <w:rPr>
          <w:color w:val="0E101A"/>
        </w:rPr>
        <w:t xml:space="preserve">&lt;0.001, Table </w:t>
      </w:r>
      <w:ins w:id="248" w:author="Perkowski, Evan A" w:date="2025-07-16T09:50:00Z" w16du:dateUtc="2025-07-16T14:50:00Z">
        <w:r w:rsidR="00DF61B7">
          <w:rPr>
            <w:color w:val="0E101A"/>
          </w:rPr>
          <w:t>4</w:t>
        </w:r>
      </w:ins>
      <w:r>
        <w:rPr>
          <w:color w:val="0E101A"/>
        </w:rPr>
        <w:t xml:space="preserve">; Fig. </w:t>
      </w:r>
      <w:ins w:id="249" w:author="Perkowski, Evan A" w:date="2025-07-16T09:49:00Z" w16du:dateUtc="2025-07-16T14:49:00Z">
        <w:r w:rsidR="00DF61B7">
          <w:rPr>
            <w:color w:val="0E101A"/>
          </w:rPr>
          <w:t>2c</w:t>
        </w:r>
      </w:ins>
      <w:r>
        <w:rPr>
          <w:color w:val="0E101A"/>
        </w:rPr>
        <w:t>)</w:t>
      </w:r>
      <w:ins w:id="250" w:author="Perkowski, Evan A" w:date="2025-07-21T10:04:00Z" w16du:dateUtc="2025-07-21T15:04:00Z">
        <w:r w:rsidR="00BF639D">
          <w:rPr>
            <w:color w:val="0E101A"/>
          </w:rPr>
          <w:t>, and stomatal limitation decreased by</w:t>
        </w:r>
      </w:ins>
      <w:r>
        <w:rPr>
          <w:color w:val="0E101A"/>
        </w:rPr>
        <w:t xml:space="preserve"> 55% (</w:t>
      </w:r>
      <w:r>
        <w:rPr>
          <w:i/>
          <w:color w:val="0E101A"/>
        </w:rPr>
        <w:t>p</w:t>
      </w:r>
      <w:r>
        <w:rPr>
          <w:color w:val="0E101A"/>
        </w:rPr>
        <w:t xml:space="preserve">&lt;0.001, Table </w:t>
      </w:r>
      <w:ins w:id="251" w:author="Perkowski, Evan A" w:date="2025-07-16T10:18:00Z" w16du:dateUtc="2025-07-16T15:18:00Z">
        <w:r w:rsidR="00F27BCC" w:rsidRPr="00476CDE">
          <w:rPr>
            <w:color w:val="0E101A"/>
          </w:rPr>
          <w:t>4</w:t>
        </w:r>
      </w:ins>
      <w:r w:rsidRPr="00476CDE">
        <w:rPr>
          <w:color w:val="0E101A"/>
        </w:rPr>
        <w:t xml:space="preserve">; Fig. </w:t>
      </w:r>
      <w:ins w:id="252" w:author="Perkowski, Evan A" w:date="2025-07-16T09:49:00Z" w16du:dateUtc="2025-07-16T14:49:00Z">
        <w:r w:rsidR="00DF61B7" w:rsidRPr="00476CDE">
          <w:rPr>
            <w:color w:val="0E101A"/>
          </w:rPr>
          <w:t>2e</w:t>
        </w:r>
      </w:ins>
      <w:r>
        <w:rPr>
          <w:color w:val="0E101A"/>
        </w:rPr>
        <w:t xml:space="preserve">) </w:t>
      </w:r>
      <w:ins w:id="253" w:author="Perkowski, Evan A" w:date="2025-07-21T10:05:00Z" w16du:dateUtc="2025-07-21T15:05:00Z">
        <w:r w:rsidR="00DB4E46">
          <w:rPr>
            <w:color w:val="0E101A"/>
          </w:rPr>
          <w:t xml:space="preserve">in measurements collected after tree canopy closure </w:t>
        </w:r>
      </w:ins>
      <w:r>
        <w:rPr>
          <w:color w:val="0E101A"/>
        </w:rPr>
        <w:t>compared to before tree canopy closure.</w:t>
      </w:r>
      <w:ins w:id="254" w:author="Perkowski, Evan A" w:date="2025-07-21T10:08:00Z" w16du:dateUtc="2025-07-21T15:08:00Z">
        <w:r w:rsidR="00DB4E46">
          <w:rPr>
            <w:color w:val="0E101A"/>
          </w:rPr>
          <w:t xml:space="preserve"> </w:t>
        </w:r>
      </w:ins>
      <w:r>
        <w:rPr>
          <w:color w:val="0E101A"/>
        </w:rPr>
        <w:t xml:space="preserve">Net photosynthesis </w:t>
      </w:r>
      <w:ins w:id="255" w:author="Perkowski, Evan A" w:date="2025-07-16T10:30:00Z" w16du:dateUtc="2025-07-16T15:30:00Z">
        <w:r w:rsidR="001531BE">
          <w:rPr>
            <w:color w:val="0E101A"/>
          </w:rPr>
          <w:t>wa</w:t>
        </w:r>
      </w:ins>
      <w:ins w:id="256" w:author="Perkowski, Evan A" w:date="2025-07-16T10:31:00Z" w16du:dateUtc="2025-07-16T15:31:00Z">
        <w:r w:rsidR="001531BE">
          <w:rPr>
            <w:color w:val="0E101A"/>
          </w:rPr>
          <w:t xml:space="preserve">s </w:t>
        </w:r>
      </w:ins>
      <w:ins w:id="257" w:author="Perkowski, Evan A" w:date="2025-07-16T10:18:00Z" w16du:dateUtc="2025-07-16T15:18:00Z">
        <w:r w:rsidR="00F27BCC">
          <w:rPr>
            <w:color w:val="0E101A"/>
          </w:rPr>
          <w:t xml:space="preserve">marginally </w:t>
        </w:r>
      </w:ins>
      <w:r>
        <w:rPr>
          <w:color w:val="0E101A"/>
        </w:rPr>
        <w:t xml:space="preserve">reduced in the </w:t>
      </w:r>
      <w:r>
        <w:rPr>
          <w:i/>
          <w:color w:val="0E101A"/>
        </w:rPr>
        <w:t xml:space="preserve">A. </w:t>
      </w:r>
      <w:proofErr w:type="spellStart"/>
      <w:r>
        <w:rPr>
          <w:i/>
          <w:color w:val="0E101A"/>
        </w:rPr>
        <w:t>petiolata</w:t>
      </w:r>
      <w:proofErr w:type="spellEnd"/>
      <w:r>
        <w:rPr>
          <w:color w:val="0E101A"/>
        </w:rPr>
        <w:t xml:space="preserve">-ambient treatment compared to the </w:t>
      </w:r>
      <w:r>
        <w:rPr>
          <w:i/>
          <w:color w:val="0E101A"/>
        </w:rPr>
        <w:t xml:space="preserve">A. </w:t>
      </w:r>
      <w:proofErr w:type="spellStart"/>
      <w:r>
        <w:rPr>
          <w:i/>
          <w:color w:val="0E101A"/>
        </w:rPr>
        <w:t>petiolata</w:t>
      </w:r>
      <w:proofErr w:type="spellEnd"/>
      <w:r>
        <w:rPr>
          <w:color w:val="0E101A"/>
        </w:rPr>
        <w:t>-weeded treatment (</w:t>
      </w:r>
      <w:r>
        <w:rPr>
          <w:i/>
          <w:color w:val="0E101A"/>
        </w:rPr>
        <w:t>p</w:t>
      </w:r>
      <w:r>
        <w:rPr>
          <w:color w:val="0E101A"/>
        </w:rPr>
        <w:t>=0.</w:t>
      </w:r>
      <w:ins w:id="258" w:author="Perkowski, Evan A" w:date="2025-07-16T10:18:00Z" w16du:dateUtc="2025-07-16T15:18:00Z">
        <w:r w:rsidR="00F27BCC">
          <w:rPr>
            <w:color w:val="0E101A"/>
          </w:rPr>
          <w:t>064</w:t>
        </w:r>
      </w:ins>
      <w:r>
        <w:rPr>
          <w:color w:val="0E101A"/>
        </w:rPr>
        <w:t xml:space="preserve">, Table </w:t>
      </w:r>
      <w:ins w:id="259" w:author="Perkowski, Evan A" w:date="2025-07-16T09:50:00Z" w16du:dateUtc="2025-07-16T14:50:00Z">
        <w:r w:rsidR="00DF61B7">
          <w:rPr>
            <w:color w:val="0E101A"/>
          </w:rPr>
          <w:t>4</w:t>
        </w:r>
      </w:ins>
      <w:r>
        <w:rPr>
          <w:color w:val="0E101A"/>
        </w:rPr>
        <w:t xml:space="preserve">; Fig. </w:t>
      </w:r>
      <w:ins w:id="260" w:author="Perkowski, Evan A" w:date="2025-07-16T09:49:00Z" w16du:dateUtc="2025-07-16T14:49:00Z">
        <w:r w:rsidR="00DF61B7">
          <w:rPr>
            <w:color w:val="0E101A"/>
          </w:rPr>
          <w:t>2a</w:t>
        </w:r>
      </w:ins>
      <w:r>
        <w:rPr>
          <w:color w:val="0E101A"/>
        </w:rPr>
        <w:t>)</w:t>
      </w:r>
      <w:ins w:id="261" w:author="Perkowski, Evan A" w:date="2025-07-16T10:19:00Z" w16du:dateUtc="2025-07-16T15:19:00Z">
        <w:r w:rsidR="00F27BCC">
          <w:rPr>
            <w:color w:val="0E101A"/>
          </w:rPr>
          <w:t xml:space="preserve">. </w:t>
        </w:r>
      </w:ins>
      <w:ins w:id="262" w:author="Perkowski, Evan A" w:date="2025-07-16T10:28:00Z" w16du:dateUtc="2025-07-16T15:28:00Z">
        <w:r w:rsidR="001531BE">
          <w:rPr>
            <w:color w:val="0E101A"/>
          </w:rPr>
          <w:t xml:space="preserve">This effect was driven by a 14% reduction in net photosynthesis in the </w:t>
        </w:r>
      </w:ins>
      <w:ins w:id="263" w:author="Perkowski, Evan A" w:date="2025-07-16T10:29:00Z" w16du:dateUtc="2025-07-16T15:29:00Z">
        <w:r w:rsidR="001531BE">
          <w:rPr>
            <w:i/>
            <w:iCs/>
            <w:color w:val="0E101A"/>
          </w:rPr>
          <w:t xml:space="preserve">A. </w:t>
        </w:r>
        <w:proofErr w:type="spellStart"/>
        <w:r w:rsidR="001531BE" w:rsidRPr="001531BE">
          <w:rPr>
            <w:i/>
            <w:iCs/>
            <w:color w:val="0E101A"/>
          </w:rPr>
          <w:t>petiolata</w:t>
        </w:r>
        <w:proofErr w:type="spellEnd"/>
        <w:r w:rsidR="001531BE">
          <w:rPr>
            <w:color w:val="0E101A"/>
          </w:rPr>
          <w:t>-</w:t>
        </w:r>
      </w:ins>
      <w:ins w:id="264" w:author="Perkowski, Evan A" w:date="2025-07-16T10:28:00Z" w16du:dateUtc="2025-07-16T15:28:00Z">
        <w:r w:rsidR="001531BE" w:rsidRPr="001531BE">
          <w:rPr>
            <w:color w:val="0E101A"/>
          </w:rPr>
          <w:t>ambient</w:t>
        </w:r>
        <w:r w:rsidR="001531BE">
          <w:rPr>
            <w:color w:val="0E101A"/>
          </w:rPr>
          <w:t xml:space="preserve"> treatment </w:t>
        </w:r>
      </w:ins>
      <w:ins w:id="265" w:author="Perkowski, Evan A" w:date="2025-07-21T10:08:00Z" w16du:dateUtc="2025-07-21T15:08:00Z">
        <w:r w:rsidR="00DB4E46">
          <w:rPr>
            <w:color w:val="0E101A"/>
          </w:rPr>
          <w:t xml:space="preserve">for measurements collected </w:t>
        </w:r>
      </w:ins>
      <w:ins w:id="266" w:author="Perkowski, Evan A" w:date="2025-07-16T10:28:00Z" w16du:dateUtc="2025-07-16T15:28:00Z">
        <w:r w:rsidR="001531BE">
          <w:rPr>
            <w:color w:val="0E101A"/>
          </w:rPr>
          <w:t>after canopy closure</w:t>
        </w:r>
      </w:ins>
      <w:ins w:id="267" w:author="Perkowski, Evan A" w:date="2025-07-16T10:29:00Z" w16du:dateUtc="2025-07-16T15:29:00Z">
        <w:r w:rsidR="001531BE">
          <w:rPr>
            <w:color w:val="0E101A"/>
          </w:rPr>
          <w:t xml:space="preserve">, as there </w:t>
        </w:r>
      </w:ins>
      <w:ins w:id="268" w:author="Perkowski, Evan A" w:date="2025-07-21T10:12:00Z" w16du:dateUtc="2025-07-21T15:12:00Z">
        <w:r w:rsidR="00DB4E46">
          <w:rPr>
            <w:color w:val="0E101A"/>
          </w:rPr>
          <w:t>was</w:t>
        </w:r>
      </w:ins>
      <w:ins w:id="269" w:author="Perkowski, Evan A" w:date="2025-07-16T10:29:00Z" w16du:dateUtc="2025-07-16T15:29:00Z">
        <w:r w:rsidR="001531BE">
          <w:rPr>
            <w:color w:val="0E101A"/>
          </w:rPr>
          <w:t xml:space="preserve"> no treatment difference detected </w:t>
        </w:r>
      </w:ins>
      <w:ins w:id="270" w:author="Perkowski, Evan A" w:date="2025-07-21T10:08:00Z" w16du:dateUtc="2025-07-21T15:08:00Z">
        <w:r w:rsidR="00DB4E46">
          <w:rPr>
            <w:color w:val="0E101A"/>
          </w:rPr>
          <w:t xml:space="preserve">for measurements collected </w:t>
        </w:r>
      </w:ins>
      <w:ins w:id="271" w:author="Perkowski, Evan A" w:date="2025-07-16T10:29:00Z" w16du:dateUtc="2025-07-16T15:29:00Z">
        <w:r w:rsidR="001531BE">
          <w:rPr>
            <w:color w:val="0E101A"/>
          </w:rPr>
          <w:t>prior to tree canopy closure</w:t>
        </w:r>
      </w:ins>
      <w:r>
        <w:rPr>
          <w:color w:val="0E101A"/>
        </w:rPr>
        <w:t xml:space="preserve"> (</w:t>
      </w:r>
      <w:r>
        <w:rPr>
          <w:i/>
          <w:color w:val="0E101A"/>
        </w:rPr>
        <w:t xml:space="preserve">A. </w:t>
      </w:r>
      <w:proofErr w:type="spellStart"/>
      <w:r>
        <w:rPr>
          <w:i/>
          <w:color w:val="0E101A"/>
        </w:rPr>
        <w:t>petiolata</w:t>
      </w:r>
      <w:proofErr w:type="spellEnd"/>
      <w:r>
        <w:rPr>
          <w:color w:val="0E101A"/>
        </w:rPr>
        <w:t xml:space="preserve"> treatment-by-canopy status interaction: </w:t>
      </w:r>
      <w:r>
        <w:rPr>
          <w:i/>
          <w:color w:val="0E101A"/>
        </w:rPr>
        <w:t>p</w:t>
      </w:r>
      <w:r>
        <w:rPr>
          <w:color w:val="0E101A"/>
        </w:rPr>
        <w:t>=0.</w:t>
      </w:r>
      <w:ins w:id="272" w:author="Perkowski, Evan A" w:date="2025-07-16T10:26:00Z" w16du:dateUtc="2025-07-16T15:26:00Z">
        <w:r w:rsidR="00F27BCC">
          <w:rPr>
            <w:color w:val="0E101A"/>
          </w:rPr>
          <w:t>032</w:t>
        </w:r>
      </w:ins>
      <w:r>
        <w:rPr>
          <w:color w:val="0E101A"/>
        </w:rPr>
        <w:t xml:space="preserve">, Table </w:t>
      </w:r>
      <w:ins w:id="273" w:author="Perkowski, Evan A" w:date="2025-07-16T09:50:00Z" w16du:dateUtc="2025-07-16T14:50:00Z">
        <w:r w:rsidR="00DF61B7">
          <w:rPr>
            <w:color w:val="0E101A"/>
          </w:rPr>
          <w:t>4</w:t>
        </w:r>
      </w:ins>
      <w:r>
        <w:rPr>
          <w:color w:val="0E101A"/>
        </w:rPr>
        <w:t xml:space="preserve">; Fig. </w:t>
      </w:r>
      <w:ins w:id="274" w:author="Perkowski, Evan A" w:date="2025-07-16T09:49:00Z" w16du:dateUtc="2025-07-16T14:49:00Z">
        <w:r w:rsidR="00DF61B7">
          <w:rPr>
            <w:color w:val="0E101A"/>
          </w:rPr>
          <w:t>2a</w:t>
        </w:r>
      </w:ins>
      <w:r>
        <w:rPr>
          <w:color w:val="0E101A"/>
        </w:rPr>
        <w:t xml:space="preserve">). </w:t>
      </w:r>
      <w:proofErr w:type="spellStart"/>
      <w:r>
        <w:rPr>
          <w:i/>
          <w:color w:val="0E101A"/>
        </w:rPr>
        <w:t>Alliaria</w:t>
      </w:r>
      <w:proofErr w:type="spellEnd"/>
      <w:r>
        <w:rPr>
          <w:i/>
          <w:color w:val="0E101A"/>
        </w:rPr>
        <w:t xml:space="preserve"> </w:t>
      </w:r>
      <w:proofErr w:type="spellStart"/>
      <w:r>
        <w:rPr>
          <w:i/>
          <w:color w:val="0E101A"/>
        </w:rPr>
        <w:t>petiolata</w:t>
      </w:r>
      <w:proofErr w:type="spellEnd"/>
      <w:r>
        <w:rPr>
          <w:color w:val="0E101A"/>
        </w:rPr>
        <w:t xml:space="preserve"> treatment had no effect on stomatal conductance (</w:t>
      </w:r>
      <w:r>
        <w:rPr>
          <w:i/>
          <w:color w:val="0E101A"/>
        </w:rPr>
        <w:t>p</w:t>
      </w:r>
      <w:r>
        <w:rPr>
          <w:color w:val="0E101A"/>
        </w:rPr>
        <w:t>=0.</w:t>
      </w:r>
      <w:ins w:id="275" w:author="Perkowski, Evan A" w:date="2025-07-16T10:26:00Z" w16du:dateUtc="2025-07-16T15:26:00Z">
        <w:r w:rsidR="00F27BCC">
          <w:rPr>
            <w:color w:val="0E101A"/>
          </w:rPr>
          <w:t>726</w:t>
        </w:r>
      </w:ins>
      <w:r>
        <w:rPr>
          <w:color w:val="0E101A"/>
        </w:rPr>
        <w:t xml:space="preserve">, Table </w:t>
      </w:r>
      <w:ins w:id="276" w:author="Perkowski, Evan A" w:date="2025-07-16T09:50:00Z" w16du:dateUtc="2025-07-16T14:50:00Z">
        <w:r w:rsidR="00DF61B7">
          <w:rPr>
            <w:color w:val="0E101A"/>
          </w:rPr>
          <w:t>4</w:t>
        </w:r>
      </w:ins>
      <w:r>
        <w:rPr>
          <w:color w:val="0E101A"/>
        </w:rPr>
        <w:t xml:space="preserve">; Fig. </w:t>
      </w:r>
      <w:ins w:id="277" w:author="Perkowski, Evan A" w:date="2025-07-16T09:49:00Z" w16du:dateUtc="2025-07-16T14:49:00Z">
        <w:r w:rsidR="00DF61B7">
          <w:rPr>
            <w:color w:val="0E101A"/>
          </w:rPr>
          <w:t>2c</w:t>
        </w:r>
      </w:ins>
      <w:r>
        <w:rPr>
          <w:color w:val="0E101A"/>
        </w:rPr>
        <w:t>) or stomatal limitation (</w:t>
      </w:r>
      <w:r>
        <w:rPr>
          <w:i/>
          <w:color w:val="0E101A"/>
        </w:rPr>
        <w:t>p</w:t>
      </w:r>
      <w:r>
        <w:rPr>
          <w:color w:val="0E101A"/>
        </w:rPr>
        <w:t>=0.</w:t>
      </w:r>
      <w:ins w:id="278" w:author="Perkowski, Evan A" w:date="2025-07-16T10:26:00Z" w16du:dateUtc="2025-07-16T15:26:00Z">
        <w:r w:rsidR="00F27BCC">
          <w:rPr>
            <w:color w:val="0E101A"/>
          </w:rPr>
          <w:t>751</w:t>
        </w:r>
      </w:ins>
      <w:r>
        <w:rPr>
          <w:color w:val="0E101A"/>
        </w:rPr>
        <w:t xml:space="preserve">, Table </w:t>
      </w:r>
      <w:ins w:id="279" w:author="Perkowski, Evan A" w:date="2025-07-16T09:50:00Z" w16du:dateUtc="2025-07-16T14:50:00Z">
        <w:r w:rsidR="00DF61B7">
          <w:rPr>
            <w:color w:val="0E101A"/>
          </w:rPr>
          <w:t>4</w:t>
        </w:r>
      </w:ins>
      <w:r>
        <w:rPr>
          <w:color w:val="0E101A"/>
        </w:rPr>
        <w:t xml:space="preserve">; Fig. </w:t>
      </w:r>
      <w:ins w:id="280" w:author="Perkowski, Evan A" w:date="2025-07-16T09:49:00Z" w16du:dateUtc="2025-07-16T14:49:00Z">
        <w:r w:rsidR="00DF61B7">
          <w:rPr>
            <w:color w:val="0E101A"/>
          </w:rPr>
          <w:t>2e</w:t>
        </w:r>
      </w:ins>
      <w:r>
        <w:rPr>
          <w:color w:val="0E101A"/>
        </w:rPr>
        <w:t>)</w:t>
      </w:r>
      <w:r w:rsidR="00ED188D">
        <w:t>.</w:t>
      </w:r>
    </w:p>
    <w:p w14:paraId="3CF4E9F7" w14:textId="2F4A1502" w:rsidR="00EC5237" w:rsidRPr="00EC5237" w:rsidRDefault="00000000" w:rsidP="00EC5237">
      <w:pPr>
        <w:spacing w:line="360" w:lineRule="auto"/>
        <w:ind w:firstLine="720"/>
        <w:rPr>
          <w:ins w:id="281" w:author="Perkowski, Evan A" w:date="2025-09-02T16:23:00Z" w16du:dateUtc="2025-09-02T21:23:00Z"/>
        </w:rPr>
      </w:pPr>
      <w:r>
        <w:t>For</w:t>
      </w:r>
      <w:r>
        <w:rPr>
          <w:i/>
        </w:rPr>
        <w:t xml:space="preserve"> M. </w:t>
      </w:r>
      <w:proofErr w:type="spellStart"/>
      <w:r>
        <w:rPr>
          <w:i/>
        </w:rPr>
        <w:t>racemosum</w:t>
      </w:r>
      <w:proofErr w:type="spellEnd"/>
      <w:r>
        <w:t>, net photosynthesis decreased by 59% (</w:t>
      </w:r>
      <w:r>
        <w:rPr>
          <w:i/>
        </w:rPr>
        <w:t>p</w:t>
      </w:r>
      <w:r>
        <w:t xml:space="preserve">&lt;0.001, Table </w:t>
      </w:r>
      <w:ins w:id="282" w:author="Perkowski, Evan A" w:date="2025-07-16T09:57:00Z" w16du:dateUtc="2025-07-16T14:57:00Z">
        <w:r w:rsidR="00BB7050">
          <w:t>4</w:t>
        </w:r>
      </w:ins>
      <w:r>
        <w:t xml:space="preserve">; Fig. </w:t>
      </w:r>
      <w:ins w:id="283" w:author="Perkowski, Evan A" w:date="2025-07-16T09:57:00Z" w16du:dateUtc="2025-07-16T14:57:00Z">
        <w:r w:rsidR="00BB7050">
          <w:t>2b</w:t>
        </w:r>
      </w:ins>
      <w:r>
        <w:t xml:space="preserve">), </w:t>
      </w:r>
      <w:ins w:id="284" w:author="Perkowski, Evan A" w:date="2025-07-21T10:10:00Z" w16du:dateUtc="2025-07-21T15:10:00Z">
        <w:r w:rsidR="00DB4E46">
          <w:t xml:space="preserve">stomatal conductance decreased by </w:t>
        </w:r>
      </w:ins>
      <w:r>
        <w:t>6</w:t>
      </w:r>
      <w:ins w:id="285" w:author="Perkowski, Evan A" w:date="2025-07-16T12:48:00Z" w16du:dateUtc="2025-07-16T17:48:00Z">
        <w:r w:rsidR="000B498D">
          <w:t>3</w:t>
        </w:r>
      </w:ins>
      <w:r>
        <w:t>% (</w:t>
      </w:r>
      <w:r>
        <w:rPr>
          <w:i/>
        </w:rPr>
        <w:t>p</w:t>
      </w:r>
      <w:r>
        <w:t xml:space="preserve">&lt;0.001, Table </w:t>
      </w:r>
      <w:ins w:id="286" w:author="Perkowski, Evan A" w:date="2025-07-16T09:58:00Z" w16du:dateUtc="2025-07-16T14:58:00Z">
        <w:r w:rsidR="00BB7050">
          <w:t>4</w:t>
        </w:r>
      </w:ins>
      <w:r>
        <w:t xml:space="preserve">; Fig. </w:t>
      </w:r>
      <w:ins w:id="287" w:author="Perkowski, Evan A" w:date="2025-07-16T09:58:00Z" w16du:dateUtc="2025-07-16T14:58:00Z">
        <w:r w:rsidR="00BB7050">
          <w:t>2d</w:t>
        </w:r>
      </w:ins>
      <w:r>
        <w:t xml:space="preserve">) and </w:t>
      </w:r>
      <w:ins w:id="288" w:author="Perkowski, Evan A" w:date="2025-07-21T10:10:00Z" w16du:dateUtc="2025-07-21T15:10:00Z">
        <w:r w:rsidR="00DB4E46">
          <w:t>stomatal limitation increased by</w:t>
        </w:r>
      </w:ins>
      <w:r>
        <w:t xml:space="preserve"> 1</w:t>
      </w:r>
      <w:ins w:id="289" w:author="Perkowski, Evan A" w:date="2025-07-16T12:49:00Z" w16du:dateUtc="2025-07-16T17:49:00Z">
        <w:r w:rsidR="000B498D">
          <w:t>4</w:t>
        </w:r>
      </w:ins>
      <w:r>
        <w:t>% (</w:t>
      </w:r>
      <w:r>
        <w:rPr>
          <w:i/>
        </w:rPr>
        <w:t>p</w:t>
      </w:r>
      <w:ins w:id="290" w:author="Perkowski, Evan A" w:date="2025-07-16T12:50:00Z" w16du:dateUtc="2025-07-16T17:50:00Z">
        <w:r w:rsidR="000B498D">
          <w:t>&lt;</w:t>
        </w:r>
      </w:ins>
      <w:r>
        <w:t>0.</w:t>
      </w:r>
      <w:ins w:id="291" w:author="Perkowski, Evan A" w:date="2025-07-16T12:50:00Z" w16du:dateUtc="2025-07-16T17:50:00Z">
        <w:r w:rsidR="000B498D">
          <w:t>001</w:t>
        </w:r>
      </w:ins>
      <w:r>
        <w:t xml:space="preserve">, Table </w:t>
      </w:r>
      <w:ins w:id="292" w:author="Perkowski, Evan A" w:date="2025-07-16T09:58:00Z" w16du:dateUtc="2025-07-16T14:58:00Z">
        <w:r w:rsidR="00BB7050">
          <w:t>4</w:t>
        </w:r>
      </w:ins>
      <w:r>
        <w:t xml:space="preserve">; Fig. </w:t>
      </w:r>
      <w:ins w:id="293" w:author="Perkowski, Evan A" w:date="2025-07-16T09:58:00Z" w16du:dateUtc="2025-07-16T14:58:00Z">
        <w:r w:rsidR="00BB7050">
          <w:t>2f</w:t>
        </w:r>
      </w:ins>
      <w:r>
        <w:t xml:space="preserve">) </w:t>
      </w:r>
      <w:ins w:id="294" w:author="Perkowski, Evan A" w:date="2025-07-21T10:10:00Z" w16du:dateUtc="2025-07-21T15:10:00Z">
        <w:r w:rsidR="00DB4E46">
          <w:t xml:space="preserve">in measurements collected after tree canopy closure </w:t>
        </w:r>
      </w:ins>
      <w:r>
        <w:t xml:space="preserve">compared to before tree canopy closure. </w:t>
      </w:r>
      <w:ins w:id="295" w:author="Perkowski, Evan A" w:date="2025-07-16T12:50:00Z" w16du:dateUtc="2025-07-16T17:50:00Z">
        <w:r w:rsidR="000B498D">
          <w:t xml:space="preserve">In the </w:t>
        </w:r>
        <w:r w:rsidR="000B498D">
          <w:rPr>
            <w:i/>
            <w:iCs/>
          </w:rPr>
          <w:t xml:space="preserve">A. </w:t>
        </w:r>
        <w:proofErr w:type="spellStart"/>
        <w:r w:rsidR="000B498D">
          <w:rPr>
            <w:i/>
            <w:iCs/>
          </w:rPr>
          <w:t>petiolata</w:t>
        </w:r>
        <w:proofErr w:type="spellEnd"/>
        <w:r w:rsidR="000B498D">
          <w:t>-ambient</w:t>
        </w:r>
        <w:r w:rsidR="000B498D">
          <w:rPr>
            <w:i/>
            <w:iCs/>
          </w:rPr>
          <w:t xml:space="preserve"> </w:t>
        </w:r>
        <w:r w:rsidR="000B498D">
          <w:t>treatment, n</w:t>
        </w:r>
      </w:ins>
      <w:r>
        <w:t>et photosynthesis decreased by 1</w:t>
      </w:r>
      <w:ins w:id="296" w:author="Perkowski, Evan A" w:date="2025-07-16T13:02:00Z" w16du:dateUtc="2025-07-16T18:02:00Z">
        <w:r w:rsidR="00F136AE">
          <w:t>2</w:t>
        </w:r>
      </w:ins>
      <w:r>
        <w:t>% (</w:t>
      </w:r>
      <w:r>
        <w:rPr>
          <w:i/>
        </w:rPr>
        <w:t>p</w:t>
      </w:r>
      <w:ins w:id="297" w:author="Perkowski, Evan A" w:date="2025-07-16T12:52:00Z" w16du:dateUtc="2025-07-16T17:52:00Z">
        <w:r w:rsidR="000B498D">
          <w:t>=0.015</w:t>
        </w:r>
      </w:ins>
      <w:r>
        <w:t xml:space="preserve">, Table </w:t>
      </w:r>
      <w:ins w:id="298" w:author="Perkowski, Evan A" w:date="2025-07-16T09:58:00Z" w16du:dateUtc="2025-07-16T14:58:00Z">
        <w:r w:rsidR="00BB7050">
          <w:t>4</w:t>
        </w:r>
      </w:ins>
      <w:r>
        <w:t xml:space="preserve">) and stomatal conductance decreased by </w:t>
      </w:r>
      <w:ins w:id="299" w:author="Perkowski, Evan A" w:date="2025-07-16T13:03:00Z" w16du:dateUtc="2025-07-16T18:03:00Z">
        <w:r w:rsidR="00475C7C">
          <w:t>22</w:t>
        </w:r>
      </w:ins>
      <w:r>
        <w:t>% (</w:t>
      </w:r>
      <w:r>
        <w:rPr>
          <w:i/>
        </w:rPr>
        <w:t>p</w:t>
      </w:r>
      <w:ins w:id="300" w:author="Perkowski, Evan A" w:date="2025-07-16T12:52:00Z" w16du:dateUtc="2025-07-16T17:52:00Z">
        <w:r w:rsidR="000B498D">
          <w:t>=</w:t>
        </w:r>
      </w:ins>
      <w:r>
        <w:t>0.00</w:t>
      </w:r>
      <w:ins w:id="301" w:author="Perkowski, Evan A" w:date="2025-07-16T12:52:00Z" w16du:dateUtc="2025-07-16T17:52:00Z">
        <w:r w:rsidR="000B498D">
          <w:t>2</w:t>
        </w:r>
      </w:ins>
      <w:r>
        <w:t>, Table</w:t>
      </w:r>
      <w:ins w:id="302" w:author="Perkowski, Evan A" w:date="2025-07-16T09:58:00Z" w16du:dateUtc="2025-07-16T14:58:00Z">
        <w:r w:rsidR="00BB7050">
          <w:t xml:space="preserve"> 4</w:t>
        </w:r>
      </w:ins>
      <w:r>
        <w:t>), while stomatal limitation increased by 2</w:t>
      </w:r>
      <w:ins w:id="303" w:author="Perkowski, Evan A" w:date="2025-07-16T13:04:00Z" w16du:dateUtc="2025-07-16T18:04:00Z">
        <w:r w:rsidR="00475C7C">
          <w:t>4</w:t>
        </w:r>
      </w:ins>
      <w:r>
        <w:t>% (</w:t>
      </w:r>
      <w:r>
        <w:rPr>
          <w:i/>
        </w:rPr>
        <w:t>p</w:t>
      </w:r>
      <w:ins w:id="304" w:author="Perkowski, Evan A" w:date="2025-07-16T12:52:00Z" w16du:dateUtc="2025-07-16T17:52:00Z">
        <w:r w:rsidR="000B498D">
          <w:t>=</w:t>
        </w:r>
      </w:ins>
      <w:r>
        <w:t>0.00</w:t>
      </w:r>
      <w:ins w:id="305" w:author="Perkowski, Evan A" w:date="2025-07-16T12:52:00Z" w16du:dateUtc="2025-07-16T17:52:00Z">
        <w:r w:rsidR="000B498D">
          <w:t>7</w:t>
        </w:r>
      </w:ins>
      <w:r>
        <w:t xml:space="preserve">, Table </w:t>
      </w:r>
      <w:ins w:id="306" w:author="Perkowski, Evan A" w:date="2025-07-16T09:58:00Z" w16du:dateUtc="2025-07-16T14:58:00Z">
        <w:r w:rsidR="00BB7050">
          <w:t>4</w:t>
        </w:r>
      </w:ins>
      <w:r>
        <w:t xml:space="preserve">) to the </w:t>
      </w:r>
      <w:r>
        <w:rPr>
          <w:i/>
        </w:rPr>
        <w:t xml:space="preserve">A. </w:t>
      </w:r>
      <w:proofErr w:type="spellStart"/>
      <w:r>
        <w:rPr>
          <w:i/>
        </w:rPr>
        <w:t>petiolata</w:t>
      </w:r>
      <w:proofErr w:type="spellEnd"/>
      <w:r>
        <w:t>-weeded treatment.</w:t>
      </w:r>
      <w:ins w:id="307" w:author="Perkowski, Evan A" w:date="2025-07-16T12:53:00Z" w16du:dateUtc="2025-07-16T17:53:00Z">
        <w:r w:rsidR="00F136AE">
          <w:t xml:space="preserve"> </w:t>
        </w:r>
      </w:ins>
      <w:ins w:id="308" w:author="Perkowski, Evan A" w:date="2025-08-28T12:05:00Z" w16du:dateUtc="2025-08-28T03:05:00Z">
        <w:r w:rsidR="00C1732C">
          <w:t xml:space="preserve">Despite no </w:t>
        </w:r>
        <w:r w:rsidR="008F65AF">
          <w:rPr>
            <w:i/>
            <w:iCs/>
          </w:rPr>
          <w:t xml:space="preserve">A. </w:t>
        </w:r>
        <w:proofErr w:type="spellStart"/>
        <w:r w:rsidR="008F65AF">
          <w:rPr>
            <w:i/>
            <w:iCs/>
          </w:rPr>
          <w:t>petiolata</w:t>
        </w:r>
        <w:proofErr w:type="spellEnd"/>
        <w:r w:rsidR="008F65AF">
          <w:t>-</w:t>
        </w:r>
      </w:ins>
      <w:ins w:id="309" w:author="Perkowski, Evan A" w:date="2025-08-28T12:06:00Z" w16du:dateUtc="2025-08-28T03:06:00Z">
        <w:r w:rsidR="008F65AF">
          <w:t>by-canopy status</w:t>
        </w:r>
      </w:ins>
      <w:ins w:id="310" w:author="Perkowski, Evan A" w:date="2025-08-28T12:05:00Z" w16du:dateUtc="2025-08-28T03:05:00Z">
        <w:r w:rsidR="00C1732C">
          <w:t xml:space="preserve"> interaction</w:t>
        </w:r>
      </w:ins>
      <w:ins w:id="311" w:author="Perkowski, Evan A" w:date="2025-09-02T16:20:00Z" w16du:dateUtc="2025-09-02T21:20:00Z">
        <w:r w:rsidR="00183FB6">
          <w:t>,</w:t>
        </w:r>
      </w:ins>
      <w:ins w:id="312" w:author="Perkowski, Evan A" w:date="2025-07-16T12:55:00Z" w16du:dateUtc="2025-07-16T17:55:00Z">
        <w:r w:rsidR="00F136AE">
          <w:t xml:space="preserve"> net photosynthesis</w:t>
        </w:r>
      </w:ins>
      <w:ins w:id="313" w:author="Perkowski, Evan A" w:date="2025-09-02T16:20:00Z" w16du:dateUtc="2025-09-02T21:20:00Z">
        <w:r w:rsidR="00183FB6">
          <w:t xml:space="preserve"> and</w:t>
        </w:r>
      </w:ins>
      <w:ins w:id="314" w:author="Perkowski, Evan A" w:date="2025-07-16T12:55:00Z" w16du:dateUtc="2025-07-16T17:55:00Z">
        <w:r w:rsidR="00F136AE">
          <w:t xml:space="preserve"> stomatal conductance responses to </w:t>
        </w:r>
        <w:r w:rsidR="00F136AE">
          <w:rPr>
            <w:i/>
            <w:iCs/>
          </w:rPr>
          <w:t xml:space="preserve">A. </w:t>
        </w:r>
        <w:proofErr w:type="spellStart"/>
        <w:r w:rsidR="00F136AE">
          <w:rPr>
            <w:i/>
            <w:iCs/>
          </w:rPr>
          <w:t>petiolata</w:t>
        </w:r>
        <w:proofErr w:type="spellEnd"/>
        <w:r w:rsidR="00F136AE">
          <w:t xml:space="preserve"> were driven b</w:t>
        </w:r>
      </w:ins>
      <w:ins w:id="315" w:author="Perkowski, Evan A" w:date="2025-07-16T12:57:00Z" w16du:dateUtc="2025-07-16T17:57:00Z">
        <w:r w:rsidR="00F136AE">
          <w:t xml:space="preserve">y significant </w:t>
        </w:r>
      </w:ins>
      <w:ins w:id="316" w:author="Perkowski, Evan A" w:date="2025-07-21T10:11:00Z" w16du:dateUtc="2025-07-21T15:11:00Z">
        <w:r w:rsidR="00DB4E46">
          <w:t xml:space="preserve">treatment </w:t>
        </w:r>
      </w:ins>
      <w:ins w:id="317" w:author="Perkowski, Evan A" w:date="2025-07-16T12:57:00Z" w16du:dateUtc="2025-07-16T17:57:00Z">
        <w:r w:rsidR="00F136AE">
          <w:t>effects observed</w:t>
        </w:r>
      </w:ins>
      <w:ins w:id="318" w:author="Perkowski, Evan A" w:date="2025-09-02T16:22:00Z" w16du:dateUtc="2025-09-02T21:22:00Z">
        <w:r w:rsidR="00EC5237">
          <w:t xml:space="preserve"> only</w:t>
        </w:r>
      </w:ins>
      <w:ins w:id="319" w:author="Perkowski, Evan A" w:date="2025-07-21T10:11:00Z" w16du:dateUtc="2025-07-21T15:11:00Z">
        <w:r w:rsidR="00DB4E46">
          <w:t xml:space="preserve"> </w:t>
        </w:r>
      </w:ins>
      <w:ins w:id="320" w:author="Perkowski, Evan A" w:date="2025-07-16T12:57:00Z" w16du:dateUtc="2025-07-16T17:57:00Z">
        <w:r w:rsidR="00F136AE">
          <w:t>after tree canopy closure</w:t>
        </w:r>
      </w:ins>
      <w:ins w:id="321" w:author="Perkowski, Evan A" w:date="2025-09-02T16:18:00Z" w16du:dateUtc="2025-09-02T21:18:00Z">
        <w:r w:rsidR="00183FB6">
          <w:t xml:space="preserve"> (Tukey: </w:t>
        </w:r>
        <w:r w:rsidR="00183FB6">
          <w:rPr>
            <w:i/>
            <w:iCs/>
          </w:rPr>
          <w:t>p</w:t>
        </w:r>
        <w:r w:rsidR="00183FB6">
          <w:t xml:space="preserve">&lt;0.05 in </w:t>
        </w:r>
      </w:ins>
      <w:ins w:id="322" w:author="Perkowski, Evan A" w:date="2025-09-02T16:23:00Z" w16du:dateUtc="2025-09-02T21:23:00Z">
        <w:r w:rsidR="00EC5237">
          <w:t>both</w:t>
        </w:r>
      </w:ins>
      <w:ins w:id="323" w:author="Perkowski, Evan A" w:date="2025-09-02T16:18:00Z" w16du:dateUtc="2025-09-02T21:18:00Z">
        <w:r w:rsidR="00183FB6">
          <w:t xml:space="preserve"> cases</w:t>
        </w:r>
      </w:ins>
      <w:ins w:id="324" w:author="Perkowski, Evan A" w:date="2025-09-02T16:23:00Z" w16du:dateUtc="2025-09-02T21:23:00Z">
        <w:r w:rsidR="00EC5237">
          <w:t xml:space="preserve">; </w:t>
        </w:r>
      </w:ins>
      <w:ins w:id="325" w:author="Perkowski, Evan A" w:date="2025-07-16T12:57:00Z" w16du:dateUtc="2025-07-16T17:57:00Z">
        <w:r w:rsidR="00F136AE">
          <w:t>Fig. 2b, 2d).</w:t>
        </w:r>
      </w:ins>
      <w:ins w:id="326" w:author="Perkowski, Evan A" w:date="2025-09-02T16:20:00Z" w16du:dateUtc="2025-09-02T21:20:00Z">
        <w:r w:rsidR="00183FB6">
          <w:t xml:space="preserve"> </w:t>
        </w:r>
      </w:ins>
      <w:ins w:id="327" w:author="Perkowski, Evan A" w:date="2025-09-02T16:23:00Z" w16du:dateUtc="2025-09-02T21:23:00Z">
        <w:r w:rsidR="00EC5237">
          <w:t xml:space="preserve">Stomatal limitation responses to </w:t>
        </w:r>
        <w:r w:rsidR="00EC5237">
          <w:rPr>
            <w:i/>
            <w:iCs/>
          </w:rPr>
          <w:t xml:space="preserve">A. </w:t>
        </w:r>
        <w:proofErr w:type="spellStart"/>
        <w:r w:rsidR="00EC5237">
          <w:rPr>
            <w:i/>
            <w:iCs/>
          </w:rPr>
          <w:t>petiolata</w:t>
        </w:r>
        <w:proofErr w:type="spellEnd"/>
        <w:r w:rsidR="00EC5237">
          <w:t xml:space="preserve"> were also driven by significant treatment effects </w:t>
        </w:r>
      </w:ins>
      <w:ins w:id="328" w:author="Perkowski, Evan A" w:date="2025-09-02T16:24:00Z" w16du:dateUtc="2025-09-02T21:24:00Z">
        <w:r w:rsidR="00EC5237">
          <w:t xml:space="preserve">that were </w:t>
        </w:r>
      </w:ins>
      <w:ins w:id="329" w:author="Perkowski, Evan A" w:date="2025-09-02T16:23:00Z" w16du:dateUtc="2025-09-02T21:23:00Z">
        <w:r w:rsidR="00EC5237">
          <w:t>only observed after tr</w:t>
        </w:r>
      </w:ins>
      <w:ins w:id="330" w:author="Perkowski, Evan A" w:date="2025-09-02T16:24:00Z" w16du:dateUtc="2025-09-02T21:24:00Z">
        <w:r w:rsidR="00EC5237">
          <w:t>ee canopy closure (</w:t>
        </w:r>
        <w:r w:rsidR="00EC5237">
          <w:rPr>
            <w:i/>
            <w:iCs/>
          </w:rPr>
          <w:t xml:space="preserve">A. </w:t>
        </w:r>
        <w:proofErr w:type="spellStart"/>
        <w:r w:rsidR="00EC5237">
          <w:rPr>
            <w:i/>
            <w:iCs/>
          </w:rPr>
          <w:t>petiolata</w:t>
        </w:r>
        <w:proofErr w:type="spellEnd"/>
        <w:r w:rsidR="00EC5237">
          <w:t xml:space="preserve">-by-canopy status interaction: </w:t>
        </w:r>
        <w:r w:rsidR="00EC5237">
          <w:rPr>
            <w:i/>
            <w:iCs/>
          </w:rPr>
          <w:t>p</w:t>
        </w:r>
        <w:r w:rsidR="00EC5237">
          <w:t>=0.033; Table 4</w:t>
        </w:r>
      </w:ins>
      <w:ins w:id="331" w:author="Perkowski, Evan A" w:date="2025-09-02T16:25:00Z" w16du:dateUtc="2025-09-02T21:25:00Z">
        <w:r w:rsidR="00EC5237">
          <w:t>; Fig. 2f</w:t>
        </w:r>
      </w:ins>
      <w:ins w:id="332" w:author="Perkowski, Evan A" w:date="2025-09-02T16:24:00Z" w16du:dateUtc="2025-09-02T21:24:00Z">
        <w:r w:rsidR="00EC5237">
          <w:t>)</w:t>
        </w:r>
      </w:ins>
    </w:p>
    <w:p w14:paraId="00000067" w14:textId="77777777" w:rsidR="00166FFE" w:rsidRDefault="00166FFE" w:rsidP="00964238">
      <w:pPr>
        <w:spacing w:line="360" w:lineRule="auto"/>
      </w:pPr>
    </w:p>
    <w:p w14:paraId="00000068" w14:textId="77777777" w:rsidR="00166FFE" w:rsidRDefault="00000000" w:rsidP="00964238">
      <w:pPr>
        <w:spacing w:line="360" w:lineRule="auto"/>
        <w:rPr>
          <w:i/>
        </w:rPr>
      </w:pPr>
      <w:r>
        <w:rPr>
          <w:i/>
        </w:rPr>
        <w:t>Relative chlorophyll content</w:t>
      </w:r>
    </w:p>
    <w:p w14:paraId="750B1D1F" w14:textId="2E84AE07" w:rsidR="00166FFE" w:rsidRDefault="00000000" w:rsidP="00964238">
      <w:pPr>
        <w:spacing w:line="360" w:lineRule="auto"/>
      </w:pPr>
      <w:r>
        <w:t xml:space="preserve">SPAD values were </w:t>
      </w:r>
      <w:ins w:id="333" w:author="Perkowski, Evan A" w:date="2025-07-16T13:01:00Z" w16du:dateUtc="2025-07-16T18:01:00Z">
        <w:r w:rsidR="00F136AE">
          <w:t>31</w:t>
        </w:r>
      </w:ins>
      <w:r>
        <w:t xml:space="preserve">% greater in </w:t>
      </w:r>
      <w:r>
        <w:rPr>
          <w:i/>
        </w:rPr>
        <w:t>Trillium</w:t>
      </w:r>
      <w:r>
        <w:t xml:space="preserve"> spp. (</w:t>
      </w:r>
      <w:r>
        <w:rPr>
          <w:i/>
        </w:rPr>
        <w:t>p</w:t>
      </w:r>
      <w:r>
        <w:t xml:space="preserve">&lt;0.001, Table </w:t>
      </w:r>
      <w:ins w:id="334" w:author="Perkowski, Evan A" w:date="2025-07-16T09:58:00Z" w16du:dateUtc="2025-07-16T14:58:00Z">
        <w:r w:rsidR="00BB7050">
          <w:t>4</w:t>
        </w:r>
      </w:ins>
      <w:r>
        <w:t xml:space="preserve">; Fig. S2) and </w:t>
      </w:r>
      <w:ins w:id="335" w:author="Perkowski, Evan A" w:date="2025-07-16T12:59:00Z" w16du:dateUtc="2025-07-16T17:59:00Z">
        <w:r w:rsidR="00F136AE">
          <w:t>47</w:t>
        </w:r>
      </w:ins>
      <w:r>
        <w:t xml:space="preserve">% greater in </w:t>
      </w:r>
      <w:r>
        <w:rPr>
          <w:i/>
        </w:rPr>
        <w:t xml:space="preserve">M. </w:t>
      </w:r>
      <w:proofErr w:type="spellStart"/>
      <w:r>
        <w:rPr>
          <w:i/>
        </w:rPr>
        <w:t>racemosum</w:t>
      </w:r>
      <w:proofErr w:type="spellEnd"/>
      <w:r>
        <w:t xml:space="preserve"> (</w:t>
      </w:r>
      <w:r>
        <w:rPr>
          <w:i/>
        </w:rPr>
        <w:t>p</w:t>
      </w:r>
      <w:r>
        <w:t xml:space="preserve">&lt;0.001, </w:t>
      </w:r>
      <w:ins w:id="336" w:author="Perkowski, Evan A" w:date="2025-07-16T09:58:00Z" w16du:dateUtc="2025-07-16T14:58:00Z">
        <w:r w:rsidR="00BB7050">
          <w:t>Table 4</w:t>
        </w:r>
      </w:ins>
      <w:r>
        <w:t xml:space="preserve">; Fig. S2) </w:t>
      </w:r>
      <w:ins w:id="337" w:author="Perkowski, Evan A" w:date="2025-07-21T10:11:00Z" w16du:dateUtc="2025-07-21T15:11:00Z">
        <w:r w:rsidR="00DB4E46">
          <w:t xml:space="preserve">in measurements collected </w:t>
        </w:r>
      </w:ins>
      <w:r>
        <w:t xml:space="preserve">after tree canopy closure compared to before tree canopy closure. </w:t>
      </w:r>
      <w:r>
        <w:rPr>
          <w:i/>
        </w:rPr>
        <w:t xml:space="preserve">A. </w:t>
      </w:r>
      <w:proofErr w:type="spellStart"/>
      <w:r>
        <w:rPr>
          <w:i/>
        </w:rPr>
        <w:t>petiolata</w:t>
      </w:r>
      <w:proofErr w:type="spellEnd"/>
      <w:r>
        <w:t xml:space="preserve"> treatment had no effect on SPAD in either species (</w:t>
      </w:r>
      <w:r>
        <w:rPr>
          <w:i/>
        </w:rPr>
        <w:t>p</w:t>
      </w:r>
      <w:r>
        <w:t xml:space="preserve">&gt;0.05 in both cases, Table </w:t>
      </w:r>
      <w:ins w:id="338" w:author="Perkowski, Evan A" w:date="2025-07-16T09:58:00Z" w16du:dateUtc="2025-07-16T14:58:00Z">
        <w:r w:rsidR="00BB7050">
          <w:t>4</w:t>
        </w:r>
      </w:ins>
      <w:r>
        <w:t>).</w:t>
      </w:r>
    </w:p>
    <w:p w14:paraId="73763CE3" w14:textId="77777777" w:rsidR="00964238" w:rsidRDefault="00964238" w:rsidP="00964238">
      <w:pPr>
        <w:spacing w:line="360" w:lineRule="auto"/>
      </w:pPr>
    </w:p>
    <w:p w14:paraId="00000069" w14:textId="77777777" w:rsidR="00964238" w:rsidRDefault="00964238" w:rsidP="00964238">
      <w:pPr>
        <w:spacing w:line="360" w:lineRule="auto"/>
        <w:sectPr w:rsidR="00964238">
          <w:footerReference w:type="even" r:id="rId18"/>
          <w:footerReference w:type="default" r:id="rId19"/>
          <w:pgSz w:w="12240" w:h="15840"/>
          <w:pgMar w:top="1440" w:right="1440" w:bottom="1440" w:left="1440" w:header="720" w:footer="720" w:gutter="0"/>
          <w:lnNumType w:countBy="1" w:restart="continuous"/>
          <w:cols w:space="720"/>
        </w:sectPr>
      </w:pPr>
    </w:p>
    <w:p w14:paraId="0000006A" w14:textId="41E329E3" w:rsidR="00166FFE" w:rsidRDefault="00000000">
      <w:pPr>
        <w:spacing w:line="480" w:lineRule="auto"/>
        <w:rPr>
          <w:vertAlign w:val="superscript"/>
        </w:rPr>
      </w:pPr>
      <w:r>
        <w:rPr>
          <w:b/>
        </w:rPr>
        <w:lastRenderedPageBreak/>
        <w:t xml:space="preserve">Table </w:t>
      </w:r>
      <w:ins w:id="339" w:author="Perkowski, Evan A" w:date="2025-07-16T15:25:00Z" w16du:dateUtc="2025-07-16T20:25:00Z">
        <w:r w:rsidR="0065200A">
          <w:rPr>
            <w:b/>
          </w:rPr>
          <w:t>4</w:t>
        </w:r>
      </w:ins>
      <w:ins w:id="340" w:author="Kalisz, Susan" w:date="2025-09-23T21:47:00Z" w16du:dateUtc="2025-09-24T01:47:00Z">
        <w:r w:rsidR="0013691E">
          <w:rPr>
            <w:b/>
          </w:rPr>
          <w:t xml:space="preserve"> </w:t>
        </w:r>
      </w:ins>
      <w:r>
        <w:t xml:space="preserve">Analysis of variance results for the effects of </w:t>
      </w:r>
      <w:r>
        <w:rPr>
          <w:i/>
        </w:rPr>
        <w:t xml:space="preserve">A. </w:t>
      </w:r>
      <w:proofErr w:type="spellStart"/>
      <w:r>
        <w:rPr>
          <w:i/>
        </w:rPr>
        <w:t>petiolata</w:t>
      </w:r>
      <w:proofErr w:type="spellEnd"/>
      <w:r>
        <w:t xml:space="preserve"> treatment and measurement period on leaf gas exchange</w:t>
      </w:r>
      <w:r>
        <w:rPr>
          <w:vertAlign w:val="superscript"/>
        </w:rPr>
        <w:t>*</w:t>
      </w:r>
    </w:p>
    <w:tbl>
      <w:tblPr>
        <w:tblStyle w:val="a3"/>
        <w:tblW w:w="11495" w:type="dxa"/>
        <w:tblLayout w:type="fixed"/>
        <w:tblLook w:val="0400" w:firstRow="0" w:lastRow="0" w:firstColumn="0" w:lastColumn="0" w:noHBand="0" w:noVBand="1"/>
      </w:tblPr>
      <w:tblGrid>
        <w:gridCol w:w="270"/>
        <w:gridCol w:w="2790"/>
        <w:gridCol w:w="1250"/>
        <w:gridCol w:w="945"/>
        <w:gridCol w:w="1065"/>
        <w:gridCol w:w="1035"/>
        <w:gridCol w:w="1200"/>
        <w:gridCol w:w="900"/>
        <w:gridCol w:w="1020"/>
        <w:gridCol w:w="1020"/>
      </w:tblGrid>
      <w:tr w:rsidR="00166FFE" w14:paraId="663D55B2" w14:textId="77777777" w:rsidTr="00FA6760">
        <w:trPr>
          <w:trHeight w:val="72"/>
        </w:trPr>
        <w:tc>
          <w:tcPr>
            <w:tcW w:w="270" w:type="dxa"/>
            <w:tcBorders>
              <w:left w:val="nil"/>
              <w:bottom w:val="single" w:sz="4" w:space="0" w:color="000000"/>
              <w:right w:val="nil"/>
            </w:tcBorders>
          </w:tcPr>
          <w:p w14:paraId="0000006B" w14:textId="77777777" w:rsidR="00166FFE" w:rsidRDefault="00166FFE"/>
        </w:tc>
        <w:tc>
          <w:tcPr>
            <w:tcW w:w="2790" w:type="dxa"/>
            <w:tcBorders>
              <w:left w:val="nil"/>
              <w:bottom w:val="single" w:sz="4" w:space="0" w:color="000000"/>
              <w:right w:val="nil"/>
            </w:tcBorders>
            <w:vAlign w:val="bottom"/>
          </w:tcPr>
          <w:p w14:paraId="0000006C" w14:textId="77777777" w:rsidR="00166FFE" w:rsidRDefault="00166FFE"/>
        </w:tc>
        <w:tc>
          <w:tcPr>
            <w:tcW w:w="2195" w:type="dxa"/>
            <w:gridSpan w:val="2"/>
            <w:tcBorders>
              <w:left w:val="nil"/>
              <w:bottom w:val="single" w:sz="4" w:space="0" w:color="000000"/>
              <w:right w:val="nil"/>
            </w:tcBorders>
            <w:vAlign w:val="center"/>
          </w:tcPr>
          <w:p w14:paraId="0000006D" w14:textId="77777777" w:rsidR="00166FFE" w:rsidRDefault="00000000">
            <w:pPr>
              <w:jc w:val="right"/>
              <w:rPr>
                <w:b/>
              </w:rPr>
            </w:pPr>
            <w:r>
              <w:rPr>
                <w:b/>
                <w:i/>
              </w:rPr>
              <w:t>A</w:t>
            </w:r>
            <w:r>
              <w:rPr>
                <w:b/>
                <w:vertAlign w:val="subscript"/>
              </w:rPr>
              <w:t>net</w:t>
            </w:r>
          </w:p>
        </w:tc>
        <w:tc>
          <w:tcPr>
            <w:tcW w:w="2100" w:type="dxa"/>
            <w:gridSpan w:val="2"/>
            <w:tcBorders>
              <w:left w:val="nil"/>
              <w:bottom w:val="single" w:sz="4" w:space="0" w:color="000000"/>
              <w:right w:val="nil"/>
            </w:tcBorders>
            <w:vAlign w:val="center"/>
          </w:tcPr>
          <w:p w14:paraId="0000006F" w14:textId="77777777" w:rsidR="00166FFE" w:rsidRDefault="00000000">
            <w:pPr>
              <w:jc w:val="right"/>
              <w:rPr>
                <w:b/>
              </w:rPr>
            </w:pPr>
            <w:proofErr w:type="spellStart"/>
            <w:r>
              <w:rPr>
                <w:b/>
                <w:i/>
              </w:rPr>
              <w:t>g</w:t>
            </w:r>
            <w:r>
              <w:rPr>
                <w:b/>
                <w:vertAlign w:val="subscript"/>
              </w:rPr>
              <w:t>sw</w:t>
            </w:r>
            <w:proofErr w:type="spellEnd"/>
          </w:p>
        </w:tc>
        <w:tc>
          <w:tcPr>
            <w:tcW w:w="2100" w:type="dxa"/>
            <w:gridSpan w:val="2"/>
            <w:tcBorders>
              <w:left w:val="nil"/>
              <w:bottom w:val="single" w:sz="4" w:space="0" w:color="000000"/>
              <w:right w:val="nil"/>
            </w:tcBorders>
            <w:vAlign w:val="center"/>
          </w:tcPr>
          <w:p w14:paraId="00000071" w14:textId="77777777" w:rsidR="00166FFE" w:rsidRDefault="00000000">
            <w:pPr>
              <w:jc w:val="right"/>
              <w:rPr>
                <w:b/>
              </w:rPr>
            </w:pPr>
            <w:r>
              <w:rPr>
                <w:b/>
              </w:rPr>
              <w:t xml:space="preserve">Stomatal </w:t>
            </w:r>
          </w:p>
          <w:p w14:paraId="00000072" w14:textId="77777777" w:rsidR="00166FFE" w:rsidRDefault="00000000">
            <w:pPr>
              <w:jc w:val="right"/>
            </w:pPr>
            <w:r>
              <w:rPr>
                <w:b/>
              </w:rPr>
              <w:t>limitation</w:t>
            </w:r>
          </w:p>
        </w:tc>
        <w:tc>
          <w:tcPr>
            <w:tcW w:w="2040" w:type="dxa"/>
            <w:gridSpan w:val="2"/>
            <w:tcBorders>
              <w:left w:val="nil"/>
              <w:bottom w:val="single" w:sz="4" w:space="0" w:color="000000"/>
              <w:right w:val="nil"/>
            </w:tcBorders>
            <w:vAlign w:val="center"/>
          </w:tcPr>
          <w:p w14:paraId="00000074" w14:textId="77777777" w:rsidR="00166FFE" w:rsidRDefault="00000000">
            <w:pPr>
              <w:widowControl w:val="0"/>
              <w:jc w:val="right"/>
              <w:rPr>
                <w:b/>
              </w:rPr>
            </w:pPr>
            <w:r>
              <w:rPr>
                <w:b/>
                <w:i/>
              </w:rPr>
              <w:t>SPAD</w:t>
            </w:r>
          </w:p>
        </w:tc>
      </w:tr>
      <w:tr w:rsidR="00166FFE" w14:paraId="5A0D821A" w14:textId="77777777" w:rsidTr="00FA6760">
        <w:trPr>
          <w:trHeight w:val="72"/>
        </w:trPr>
        <w:tc>
          <w:tcPr>
            <w:tcW w:w="270" w:type="dxa"/>
            <w:tcBorders>
              <w:top w:val="single" w:sz="4" w:space="0" w:color="000000"/>
              <w:left w:val="nil"/>
              <w:bottom w:val="single" w:sz="4" w:space="0" w:color="000000"/>
              <w:right w:val="nil"/>
            </w:tcBorders>
          </w:tcPr>
          <w:p w14:paraId="00000076" w14:textId="77777777" w:rsidR="00166FFE" w:rsidRDefault="00166FFE"/>
        </w:tc>
        <w:tc>
          <w:tcPr>
            <w:tcW w:w="2790" w:type="dxa"/>
            <w:tcBorders>
              <w:top w:val="single" w:sz="4" w:space="0" w:color="000000"/>
              <w:left w:val="nil"/>
              <w:bottom w:val="single" w:sz="4" w:space="0" w:color="000000"/>
              <w:right w:val="nil"/>
            </w:tcBorders>
            <w:vAlign w:val="bottom"/>
          </w:tcPr>
          <w:p w14:paraId="00000077" w14:textId="77777777" w:rsidR="00166FFE" w:rsidRDefault="00166FFE"/>
        </w:tc>
        <w:tc>
          <w:tcPr>
            <w:tcW w:w="1250" w:type="dxa"/>
            <w:tcBorders>
              <w:top w:val="single" w:sz="4" w:space="0" w:color="000000"/>
              <w:left w:val="nil"/>
              <w:bottom w:val="single" w:sz="4" w:space="0" w:color="000000"/>
              <w:right w:val="nil"/>
            </w:tcBorders>
            <w:vAlign w:val="center"/>
          </w:tcPr>
          <w:p w14:paraId="00000078" w14:textId="77777777" w:rsidR="00166FFE" w:rsidRDefault="00000000">
            <w:pPr>
              <w:jc w:val="right"/>
            </w:pPr>
            <w:r>
              <w:rPr>
                <w:i/>
              </w:rPr>
              <w:t>χ</w:t>
            </w:r>
            <w:r>
              <w:rPr>
                <w:vertAlign w:val="superscript"/>
              </w:rPr>
              <w:t>2</w:t>
            </w:r>
          </w:p>
        </w:tc>
        <w:tc>
          <w:tcPr>
            <w:tcW w:w="945" w:type="dxa"/>
            <w:tcBorders>
              <w:top w:val="single" w:sz="4" w:space="0" w:color="000000"/>
              <w:left w:val="nil"/>
              <w:bottom w:val="single" w:sz="4" w:space="0" w:color="000000"/>
            </w:tcBorders>
            <w:vAlign w:val="center"/>
          </w:tcPr>
          <w:p w14:paraId="00000079" w14:textId="77777777" w:rsidR="00166FFE" w:rsidRDefault="00000000">
            <w:pPr>
              <w:jc w:val="right"/>
            </w:pPr>
            <w:r>
              <w:rPr>
                <w:i/>
              </w:rPr>
              <w:t>p</w:t>
            </w:r>
          </w:p>
        </w:tc>
        <w:tc>
          <w:tcPr>
            <w:tcW w:w="1065" w:type="dxa"/>
            <w:tcBorders>
              <w:top w:val="single" w:sz="4" w:space="0" w:color="000000"/>
              <w:bottom w:val="single" w:sz="4" w:space="0" w:color="000000"/>
              <w:right w:val="nil"/>
            </w:tcBorders>
            <w:vAlign w:val="center"/>
          </w:tcPr>
          <w:p w14:paraId="0000007A" w14:textId="77777777" w:rsidR="00166FFE" w:rsidRDefault="00000000">
            <w:pPr>
              <w:jc w:val="right"/>
            </w:pPr>
            <w:r>
              <w:rPr>
                <w:i/>
              </w:rPr>
              <w:t>χ</w:t>
            </w:r>
            <w:r>
              <w:rPr>
                <w:vertAlign w:val="superscript"/>
              </w:rPr>
              <w:t>2</w:t>
            </w:r>
          </w:p>
        </w:tc>
        <w:tc>
          <w:tcPr>
            <w:tcW w:w="1035" w:type="dxa"/>
            <w:tcBorders>
              <w:top w:val="single" w:sz="4" w:space="0" w:color="000000"/>
              <w:left w:val="nil"/>
              <w:bottom w:val="single" w:sz="4" w:space="0" w:color="000000"/>
              <w:right w:val="nil"/>
            </w:tcBorders>
            <w:vAlign w:val="center"/>
          </w:tcPr>
          <w:p w14:paraId="0000007B" w14:textId="77777777" w:rsidR="00166FFE" w:rsidRDefault="00000000">
            <w:pPr>
              <w:jc w:val="right"/>
            </w:pPr>
            <w:r>
              <w:rPr>
                <w:i/>
              </w:rPr>
              <w:t>p</w:t>
            </w:r>
          </w:p>
        </w:tc>
        <w:tc>
          <w:tcPr>
            <w:tcW w:w="1200" w:type="dxa"/>
            <w:tcBorders>
              <w:top w:val="single" w:sz="4" w:space="0" w:color="000000"/>
              <w:left w:val="nil"/>
              <w:bottom w:val="single" w:sz="4" w:space="0" w:color="000000"/>
              <w:right w:val="nil"/>
            </w:tcBorders>
            <w:vAlign w:val="center"/>
          </w:tcPr>
          <w:p w14:paraId="0000007C" w14:textId="77777777" w:rsidR="00166FFE" w:rsidRDefault="00000000">
            <w:pPr>
              <w:jc w:val="right"/>
              <w:rPr>
                <w:i/>
              </w:rPr>
            </w:pPr>
            <w:r>
              <w:rPr>
                <w:i/>
              </w:rPr>
              <w:t>χ</w:t>
            </w:r>
            <w:r>
              <w:rPr>
                <w:vertAlign w:val="superscript"/>
              </w:rPr>
              <w:t>2</w:t>
            </w:r>
          </w:p>
        </w:tc>
        <w:tc>
          <w:tcPr>
            <w:tcW w:w="900" w:type="dxa"/>
            <w:tcBorders>
              <w:top w:val="single" w:sz="4" w:space="0" w:color="000000"/>
              <w:left w:val="nil"/>
              <w:bottom w:val="single" w:sz="4" w:space="0" w:color="000000"/>
              <w:right w:val="nil"/>
            </w:tcBorders>
            <w:vAlign w:val="center"/>
          </w:tcPr>
          <w:p w14:paraId="0000007D" w14:textId="77777777" w:rsidR="00166FFE" w:rsidRDefault="00000000">
            <w:pPr>
              <w:jc w:val="right"/>
              <w:rPr>
                <w:i/>
              </w:rPr>
            </w:pPr>
            <w:r>
              <w:rPr>
                <w:i/>
              </w:rPr>
              <w:t>p</w:t>
            </w:r>
          </w:p>
        </w:tc>
        <w:tc>
          <w:tcPr>
            <w:tcW w:w="1020" w:type="dxa"/>
            <w:tcBorders>
              <w:top w:val="single" w:sz="4" w:space="0" w:color="000000"/>
              <w:left w:val="nil"/>
              <w:bottom w:val="single" w:sz="4" w:space="0" w:color="000000"/>
              <w:right w:val="nil"/>
            </w:tcBorders>
            <w:vAlign w:val="center"/>
          </w:tcPr>
          <w:p w14:paraId="0000007E" w14:textId="77777777" w:rsidR="00166FFE" w:rsidRDefault="00000000">
            <w:pPr>
              <w:jc w:val="right"/>
              <w:rPr>
                <w:i/>
              </w:rPr>
            </w:pPr>
            <w:r>
              <w:rPr>
                <w:i/>
              </w:rPr>
              <w:t>χ</w:t>
            </w:r>
            <w:r>
              <w:rPr>
                <w:vertAlign w:val="superscript"/>
              </w:rPr>
              <w:t>2</w:t>
            </w:r>
          </w:p>
        </w:tc>
        <w:tc>
          <w:tcPr>
            <w:tcW w:w="1020" w:type="dxa"/>
            <w:tcBorders>
              <w:top w:val="single" w:sz="4" w:space="0" w:color="000000"/>
              <w:left w:val="nil"/>
              <w:bottom w:val="single" w:sz="4" w:space="0" w:color="000000"/>
              <w:right w:val="nil"/>
            </w:tcBorders>
            <w:vAlign w:val="center"/>
          </w:tcPr>
          <w:p w14:paraId="0000007F" w14:textId="77777777" w:rsidR="00166FFE" w:rsidRDefault="00000000">
            <w:pPr>
              <w:jc w:val="right"/>
              <w:rPr>
                <w:i/>
              </w:rPr>
            </w:pPr>
            <w:r>
              <w:rPr>
                <w:i/>
              </w:rPr>
              <w:t>p</w:t>
            </w:r>
          </w:p>
        </w:tc>
      </w:tr>
      <w:tr w:rsidR="00166FFE" w14:paraId="534503A0" w14:textId="77777777" w:rsidTr="00FA6760">
        <w:trPr>
          <w:trHeight w:val="72"/>
        </w:trPr>
        <w:tc>
          <w:tcPr>
            <w:tcW w:w="3060" w:type="dxa"/>
            <w:gridSpan w:val="2"/>
            <w:tcBorders>
              <w:top w:val="nil"/>
              <w:left w:val="nil"/>
              <w:bottom w:val="nil"/>
              <w:right w:val="nil"/>
            </w:tcBorders>
            <w:vAlign w:val="center"/>
          </w:tcPr>
          <w:p w14:paraId="00000080" w14:textId="77777777" w:rsidR="00166FFE" w:rsidRDefault="00000000">
            <w:pPr>
              <w:rPr>
                <w:b/>
              </w:rPr>
            </w:pPr>
            <w:r>
              <w:rPr>
                <w:b/>
                <w:i/>
              </w:rPr>
              <w:t>Trillium</w:t>
            </w:r>
            <w:r>
              <w:rPr>
                <w:b/>
              </w:rPr>
              <w:t xml:space="preserve"> spp.</w:t>
            </w:r>
          </w:p>
        </w:tc>
        <w:tc>
          <w:tcPr>
            <w:tcW w:w="1250" w:type="dxa"/>
            <w:tcBorders>
              <w:top w:val="nil"/>
              <w:left w:val="nil"/>
              <w:bottom w:val="nil"/>
              <w:right w:val="nil"/>
            </w:tcBorders>
            <w:vAlign w:val="center"/>
          </w:tcPr>
          <w:p w14:paraId="00000082" w14:textId="77777777" w:rsidR="00166FFE" w:rsidRDefault="00166FFE">
            <w:pPr>
              <w:jc w:val="right"/>
            </w:pPr>
          </w:p>
        </w:tc>
        <w:tc>
          <w:tcPr>
            <w:tcW w:w="945" w:type="dxa"/>
            <w:tcBorders>
              <w:top w:val="nil"/>
              <w:left w:val="nil"/>
              <w:bottom w:val="nil"/>
            </w:tcBorders>
            <w:vAlign w:val="center"/>
          </w:tcPr>
          <w:p w14:paraId="00000083" w14:textId="77777777" w:rsidR="00166FFE" w:rsidRDefault="00166FFE">
            <w:pPr>
              <w:jc w:val="right"/>
            </w:pPr>
          </w:p>
        </w:tc>
        <w:tc>
          <w:tcPr>
            <w:tcW w:w="1065" w:type="dxa"/>
            <w:tcBorders>
              <w:top w:val="nil"/>
              <w:bottom w:val="nil"/>
              <w:right w:val="nil"/>
            </w:tcBorders>
            <w:vAlign w:val="center"/>
          </w:tcPr>
          <w:p w14:paraId="00000084" w14:textId="77777777" w:rsidR="00166FFE" w:rsidRDefault="00166FFE">
            <w:pPr>
              <w:jc w:val="right"/>
            </w:pPr>
          </w:p>
        </w:tc>
        <w:tc>
          <w:tcPr>
            <w:tcW w:w="1035" w:type="dxa"/>
            <w:tcBorders>
              <w:top w:val="nil"/>
              <w:left w:val="nil"/>
              <w:bottom w:val="nil"/>
              <w:right w:val="nil"/>
            </w:tcBorders>
            <w:vAlign w:val="center"/>
          </w:tcPr>
          <w:p w14:paraId="00000085" w14:textId="77777777" w:rsidR="00166FFE" w:rsidRDefault="00166FFE">
            <w:pPr>
              <w:jc w:val="right"/>
            </w:pPr>
          </w:p>
        </w:tc>
        <w:tc>
          <w:tcPr>
            <w:tcW w:w="1200" w:type="dxa"/>
            <w:tcBorders>
              <w:top w:val="nil"/>
              <w:left w:val="nil"/>
              <w:bottom w:val="nil"/>
              <w:right w:val="nil"/>
            </w:tcBorders>
            <w:vAlign w:val="center"/>
          </w:tcPr>
          <w:p w14:paraId="00000086" w14:textId="77777777" w:rsidR="00166FFE" w:rsidRDefault="00166FFE">
            <w:pPr>
              <w:jc w:val="right"/>
            </w:pPr>
          </w:p>
        </w:tc>
        <w:tc>
          <w:tcPr>
            <w:tcW w:w="900" w:type="dxa"/>
            <w:tcBorders>
              <w:top w:val="nil"/>
              <w:left w:val="nil"/>
              <w:bottom w:val="nil"/>
              <w:right w:val="nil"/>
            </w:tcBorders>
            <w:vAlign w:val="center"/>
          </w:tcPr>
          <w:p w14:paraId="00000087" w14:textId="77777777" w:rsidR="00166FFE" w:rsidRDefault="00166FFE">
            <w:pPr>
              <w:jc w:val="right"/>
            </w:pPr>
          </w:p>
        </w:tc>
        <w:tc>
          <w:tcPr>
            <w:tcW w:w="1020" w:type="dxa"/>
            <w:tcBorders>
              <w:top w:val="nil"/>
              <w:left w:val="nil"/>
              <w:bottom w:val="nil"/>
              <w:right w:val="nil"/>
            </w:tcBorders>
            <w:vAlign w:val="center"/>
          </w:tcPr>
          <w:p w14:paraId="00000088" w14:textId="77777777" w:rsidR="00166FFE" w:rsidRDefault="00166FFE">
            <w:pPr>
              <w:jc w:val="right"/>
            </w:pPr>
          </w:p>
        </w:tc>
        <w:tc>
          <w:tcPr>
            <w:tcW w:w="1020" w:type="dxa"/>
            <w:tcBorders>
              <w:top w:val="nil"/>
              <w:left w:val="nil"/>
              <w:bottom w:val="nil"/>
              <w:right w:val="nil"/>
            </w:tcBorders>
            <w:vAlign w:val="center"/>
          </w:tcPr>
          <w:p w14:paraId="00000089" w14:textId="77777777" w:rsidR="00166FFE" w:rsidRDefault="00166FFE">
            <w:pPr>
              <w:jc w:val="right"/>
            </w:pPr>
          </w:p>
        </w:tc>
      </w:tr>
      <w:tr w:rsidR="00166FFE" w14:paraId="19A8E559" w14:textId="77777777" w:rsidTr="00FA6760">
        <w:trPr>
          <w:trHeight w:val="72"/>
        </w:trPr>
        <w:tc>
          <w:tcPr>
            <w:tcW w:w="270" w:type="dxa"/>
            <w:tcBorders>
              <w:top w:val="nil"/>
              <w:left w:val="nil"/>
              <w:bottom w:val="nil"/>
              <w:right w:val="nil"/>
            </w:tcBorders>
          </w:tcPr>
          <w:p w14:paraId="0000008A" w14:textId="77777777" w:rsidR="00166FFE" w:rsidRDefault="00166FFE">
            <w:pPr>
              <w:rPr>
                <w:i/>
              </w:rPr>
            </w:pPr>
          </w:p>
        </w:tc>
        <w:tc>
          <w:tcPr>
            <w:tcW w:w="2790" w:type="dxa"/>
            <w:tcBorders>
              <w:top w:val="nil"/>
              <w:left w:val="nil"/>
              <w:bottom w:val="nil"/>
              <w:right w:val="nil"/>
            </w:tcBorders>
            <w:vAlign w:val="center"/>
          </w:tcPr>
          <w:p w14:paraId="0000008B" w14:textId="77777777" w:rsidR="00166FFE" w:rsidRDefault="00000000">
            <w:r>
              <w:rPr>
                <w:i/>
              </w:rPr>
              <w:t xml:space="preserve">A. </w:t>
            </w:r>
            <w:proofErr w:type="spellStart"/>
            <w:r>
              <w:rPr>
                <w:i/>
              </w:rPr>
              <w:t>petiolata</w:t>
            </w:r>
            <w:proofErr w:type="spellEnd"/>
            <w:r>
              <w:rPr>
                <w:i/>
              </w:rPr>
              <w:t xml:space="preserve"> </w:t>
            </w:r>
            <w:r>
              <w:t>treatment (A)</w:t>
            </w:r>
          </w:p>
        </w:tc>
        <w:tc>
          <w:tcPr>
            <w:tcW w:w="1250" w:type="dxa"/>
            <w:tcMar>
              <w:top w:w="100" w:type="dxa"/>
              <w:left w:w="100" w:type="dxa"/>
              <w:bottom w:w="100" w:type="dxa"/>
              <w:right w:w="100" w:type="dxa"/>
            </w:tcMar>
          </w:tcPr>
          <w:p w14:paraId="0000008C" w14:textId="4643F41E" w:rsidR="00166FFE" w:rsidRDefault="0001541A">
            <w:pPr>
              <w:jc w:val="right"/>
            </w:pPr>
            <w:r>
              <w:t>3.439</w:t>
            </w:r>
          </w:p>
        </w:tc>
        <w:tc>
          <w:tcPr>
            <w:tcW w:w="945" w:type="dxa"/>
            <w:tcMar>
              <w:top w:w="100" w:type="dxa"/>
              <w:left w:w="100" w:type="dxa"/>
              <w:bottom w:w="100" w:type="dxa"/>
              <w:right w:w="100" w:type="dxa"/>
            </w:tcMar>
          </w:tcPr>
          <w:p w14:paraId="0000008D" w14:textId="20945FF3" w:rsidR="00166FFE" w:rsidRPr="0001541A" w:rsidRDefault="0001541A">
            <w:pPr>
              <w:jc w:val="right"/>
              <w:rPr>
                <w:bCs/>
                <w:i/>
                <w:iCs/>
              </w:rPr>
            </w:pPr>
            <w:r w:rsidRPr="0001541A">
              <w:rPr>
                <w:bCs/>
                <w:i/>
                <w:iCs/>
              </w:rPr>
              <w:t>0.064</w:t>
            </w:r>
          </w:p>
        </w:tc>
        <w:tc>
          <w:tcPr>
            <w:tcW w:w="1065" w:type="dxa"/>
            <w:tcMar>
              <w:top w:w="100" w:type="dxa"/>
              <w:left w:w="100" w:type="dxa"/>
              <w:bottom w:w="100" w:type="dxa"/>
              <w:right w:w="100" w:type="dxa"/>
            </w:tcMar>
          </w:tcPr>
          <w:p w14:paraId="0000008E" w14:textId="70BEDCE0" w:rsidR="00166FFE" w:rsidRDefault="0001541A">
            <w:pPr>
              <w:jc w:val="right"/>
            </w:pPr>
            <w:r>
              <w:t>0.123</w:t>
            </w:r>
          </w:p>
        </w:tc>
        <w:tc>
          <w:tcPr>
            <w:tcW w:w="1035" w:type="dxa"/>
            <w:tcMar>
              <w:top w:w="100" w:type="dxa"/>
              <w:left w:w="100" w:type="dxa"/>
              <w:bottom w:w="100" w:type="dxa"/>
              <w:right w:w="100" w:type="dxa"/>
            </w:tcMar>
          </w:tcPr>
          <w:p w14:paraId="0000008F" w14:textId="27225AAD" w:rsidR="00166FFE" w:rsidRDefault="0001541A">
            <w:pPr>
              <w:jc w:val="right"/>
            </w:pPr>
            <w:r>
              <w:t>0.726</w:t>
            </w:r>
          </w:p>
        </w:tc>
        <w:tc>
          <w:tcPr>
            <w:tcW w:w="1200" w:type="dxa"/>
            <w:tcMar>
              <w:top w:w="100" w:type="dxa"/>
              <w:left w:w="100" w:type="dxa"/>
              <w:bottom w:w="100" w:type="dxa"/>
              <w:right w:w="100" w:type="dxa"/>
            </w:tcMar>
          </w:tcPr>
          <w:p w14:paraId="00000090" w14:textId="31627D79" w:rsidR="00166FFE" w:rsidRDefault="0001541A">
            <w:pPr>
              <w:jc w:val="right"/>
            </w:pPr>
            <w:r>
              <w:t>0.101</w:t>
            </w:r>
          </w:p>
        </w:tc>
        <w:tc>
          <w:tcPr>
            <w:tcW w:w="900" w:type="dxa"/>
            <w:tcMar>
              <w:top w:w="100" w:type="dxa"/>
              <w:left w:w="100" w:type="dxa"/>
              <w:bottom w:w="100" w:type="dxa"/>
              <w:right w:w="100" w:type="dxa"/>
            </w:tcMar>
          </w:tcPr>
          <w:p w14:paraId="00000091" w14:textId="4C049899" w:rsidR="00166FFE" w:rsidRDefault="0001541A">
            <w:pPr>
              <w:jc w:val="right"/>
            </w:pPr>
            <w:r>
              <w:t>0.751</w:t>
            </w:r>
          </w:p>
        </w:tc>
        <w:tc>
          <w:tcPr>
            <w:tcW w:w="1020" w:type="dxa"/>
            <w:tcMar>
              <w:top w:w="100" w:type="dxa"/>
              <w:left w:w="100" w:type="dxa"/>
              <w:bottom w:w="100" w:type="dxa"/>
              <w:right w:w="100" w:type="dxa"/>
            </w:tcMar>
          </w:tcPr>
          <w:p w14:paraId="00000092" w14:textId="1BBF4DAF" w:rsidR="00166FFE" w:rsidRDefault="0001541A">
            <w:pPr>
              <w:jc w:val="right"/>
            </w:pPr>
            <w:r>
              <w:t>0.061</w:t>
            </w:r>
          </w:p>
        </w:tc>
        <w:tc>
          <w:tcPr>
            <w:tcW w:w="1020" w:type="dxa"/>
            <w:tcMar>
              <w:top w:w="100" w:type="dxa"/>
              <w:left w:w="100" w:type="dxa"/>
              <w:bottom w:w="100" w:type="dxa"/>
              <w:right w:w="100" w:type="dxa"/>
            </w:tcMar>
          </w:tcPr>
          <w:p w14:paraId="00000093" w14:textId="3DFC8F7A" w:rsidR="00166FFE" w:rsidRDefault="0001541A">
            <w:pPr>
              <w:jc w:val="right"/>
            </w:pPr>
            <w:r>
              <w:t>0.805</w:t>
            </w:r>
          </w:p>
        </w:tc>
      </w:tr>
      <w:tr w:rsidR="00166FFE" w14:paraId="7F734119" w14:textId="77777777" w:rsidTr="00FA6760">
        <w:trPr>
          <w:trHeight w:val="72"/>
        </w:trPr>
        <w:tc>
          <w:tcPr>
            <w:tcW w:w="270" w:type="dxa"/>
            <w:tcBorders>
              <w:top w:val="nil"/>
              <w:left w:val="nil"/>
              <w:right w:val="nil"/>
            </w:tcBorders>
          </w:tcPr>
          <w:p w14:paraId="00000094" w14:textId="77777777" w:rsidR="00166FFE" w:rsidRDefault="00166FFE"/>
        </w:tc>
        <w:tc>
          <w:tcPr>
            <w:tcW w:w="2790" w:type="dxa"/>
            <w:tcBorders>
              <w:top w:val="nil"/>
              <w:left w:val="nil"/>
              <w:right w:val="nil"/>
            </w:tcBorders>
            <w:vAlign w:val="center"/>
          </w:tcPr>
          <w:p w14:paraId="00000095" w14:textId="77777777" w:rsidR="00166FFE" w:rsidRDefault="00000000">
            <w:r>
              <w:t>Canopy status (C)</w:t>
            </w:r>
          </w:p>
        </w:tc>
        <w:tc>
          <w:tcPr>
            <w:tcW w:w="1250" w:type="dxa"/>
            <w:tcMar>
              <w:top w:w="100" w:type="dxa"/>
              <w:left w:w="100" w:type="dxa"/>
              <w:bottom w:w="100" w:type="dxa"/>
              <w:right w:w="100" w:type="dxa"/>
            </w:tcMar>
          </w:tcPr>
          <w:p w14:paraId="00000096" w14:textId="292B3C34" w:rsidR="00166FFE" w:rsidRDefault="0001541A">
            <w:pPr>
              <w:jc w:val="right"/>
            </w:pPr>
            <w:r>
              <w:t>774.777</w:t>
            </w:r>
          </w:p>
        </w:tc>
        <w:tc>
          <w:tcPr>
            <w:tcW w:w="945" w:type="dxa"/>
            <w:tcMar>
              <w:top w:w="100" w:type="dxa"/>
              <w:left w:w="100" w:type="dxa"/>
              <w:bottom w:w="100" w:type="dxa"/>
              <w:right w:w="100" w:type="dxa"/>
            </w:tcMar>
          </w:tcPr>
          <w:p w14:paraId="00000097" w14:textId="1D96BE51" w:rsidR="00166FFE" w:rsidRDefault="0001541A">
            <w:pPr>
              <w:jc w:val="right"/>
              <w:rPr>
                <w:b/>
              </w:rPr>
            </w:pPr>
            <w:r>
              <w:rPr>
                <w:b/>
              </w:rPr>
              <w:t>&lt;0.001</w:t>
            </w:r>
          </w:p>
        </w:tc>
        <w:tc>
          <w:tcPr>
            <w:tcW w:w="1065" w:type="dxa"/>
            <w:tcMar>
              <w:top w:w="100" w:type="dxa"/>
              <w:left w:w="100" w:type="dxa"/>
              <w:bottom w:w="100" w:type="dxa"/>
              <w:right w:w="100" w:type="dxa"/>
            </w:tcMar>
          </w:tcPr>
          <w:p w14:paraId="00000098" w14:textId="1AE77939" w:rsidR="00166FFE" w:rsidRDefault="0001541A">
            <w:pPr>
              <w:jc w:val="right"/>
            </w:pPr>
            <w:r>
              <w:t>12.969</w:t>
            </w:r>
          </w:p>
        </w:tc>
        <w:tc>
          <w:tcPr>
            <w:tcW w:w="1035" w:type="dxa"/>
            <w:tcMar>
              <w:top w:w="100" w:type="dxa"/>
              <w:left w:w="100" w:type="dxa"/>
              <w:bottom w:w="100" w:type="dxa"/>
              <w:right w:w="100" w:type="dxa"/>
            </w:tcMar>
          </w:tcPr>
          <w:p w14:paraId="00000099" w14:textId="3BC19C07" w:rsidR="00166FFE" w:rsidRDefault="0001541A">
            <w:pPr>
              <w:jc w:val="right"/>
              <w:rPr>
                <w:b/>
              </w:rPr>
            </w:pPr>
            <w:r>
              <w:rPr>
                <w:b/>
              </w:rPr>
              <w:t>&lt;0.001</w:t>
            </w:r>
          </w:p>
        </w:tc>
        <w:tc>
          <w:tcPr>
            <w:tcW w:w="1200" w:type="dxa"/>
            <w:tcMar>
              <w:top w:w="100" w:type="dxa"/>
              <w:left w:w="100" w:type="dxa"/>
              <w:bottom w:w="100" w:type="dxa"/>
              <w:right w:w="100" w:type="dxa"/>
            </w:tcMar>
          </w:tcPr>
          <w:p w14:paraId="0000009A" w14:textId="2981995F" w:rsidR="00166FFE" w:rsidRDefault="0001541A">
            <w:pPr>
              <w:jc w:val="right"/>
            </w:pPr>
            <w:r>
              <w:t>284.608</w:t>
            </w:r>
          </w:p>
        </w:tc>
        <w:tc>
          <w:tcPr>
            <w:tcW w:w="900" w:type="dxa"/>
            <w:tcMar>
              <w:top w:w="100" w:type="dxa"/>
              <w:left w:w="100" w:type="dxa"/>
              <w:bottom w:w="100" w:type="dxa"/>
              <w:right w:w="100" w:type="dxa"/>
            </w:tcMar>
          </w:tcPr>
          <w:p w14:paraId="0000009B" w14:textId="1D9392B8" w:rsidR="00166FFE" w:rsidRDefault="0001541A">
            <w:pPr>
              <w:jc w:val="right"/>
              <w:rPr>
                <w:b/>
              </w:rPr>
            </w:pPr>
            <w:r>
              <w:rPr>
                <w:b/>
              </w:rPr>
              <w:t>&lt;0.001</w:t>
            </w:r>
          </w:p>
        </w:tc>
        <w:tc>
          <w:tcPr>
            <w:tcW w:w="1020" w:type="dxa"/>
            <w:tcMar>
              <w:top w:w="100" w:type="dxa"/>
              <w:left w:w="100" w:type="dxa"/>
              <w:bottom w:w="100" w:type="dxa"/>
              <w:right w:w="100" w:type="dxa"/>
            </w:tcMar>
          </w:tcPr>
          <w:p w14:paraId="0000009C" w14:textId="51C05D00" w:rsidR="00166FFE" w:rsidRDefault="0001541A">
            <w:pPr>
              <w:jc w:val="right"/>
            </w:pPr>
            <w:r>
              <w:t>77.290</w:t>
            </w:r>
          </w:p>
        </w:tc>
        <w:tc>
          <w:tcPr>
            <w:tcW w:w="1020" w:type="dxa"/>
            <w:tcMar>
              <w:top w:w="100" w:type="dxa"/>
              <w:left w:w="100" w:type="dxa"/>
              <w:bottom w:w="100" w:type="dxa"/>
              <w:right w:w="100" w:type="dxa"/>
            </w:tcMar>
          </w:tcPr>
          <w:p w14:paraId="0000009D" w14:textId="5ED393CA" w:rsidR="00166FFE" w:rsidRDefault="0001541A">
            <w:pPr>
              <w:jc w:val="right"/>
              <w:rPr>
                <w:b/>
              </w:rPr>
            </w:pPr>
            <w:r>
              <w:rPr>
                <w:b/>
              </w:rPr>
              <w:t>&lt;0.001</w:t>
            </w:r>
          </w:p>
        </w:tc>
      </w:tr>
      <w:tr w:rsidR="00166FFE" w14:paraId="03955E03" w14:textId="77777777" w:rsidTr="00FA6760">
        <w:trPr>
          <w:trHeight w:val="72"/>
        </w:trPr>
        <w:tc>
          <w:tcPr>
            <w:tcW w:w="270" w:type="dxa"/>
            <w:tcBorders>
              <w:top w:val="nil"/>
              <w:left w:val="nil"/>
              <w:bottom w:val="nil"/>
              <w:right w:val="nil"/>
            </w:tcBorders>
          </w:tcPr>
          <w:p w14:paraId="0000009E" w14:textId="77777777" w:rsidR="00166FFE" w:rsidRDefault="00166FFE"/>
        </w:tc>
        <w:tc>
          <w:tcPr>
            <w:tcW w:w="2790" w:type="dxa"/>
            <w:tcBorders>
              <w:top w:val="nil"/>
              <w:left w:val="nil"/>
              <w:bottom w:val="nil"/>
              <w:right w:val="nil"/>
            </w:tcBorders>
            <w:vAlign w:val="center"/>
          </w:tcPr>
          <w:p w14:paraId="0000009F" w14:textId="61DFECB1" w:rsidR="00166FFE" w:rsidRDefault="00000000">
            <w:r>
              <w:t>A</w:t>
            </w:r>
            <w:r w:rsidR="00E97F11" w:rsidRPr="00E97F11">
              <w:t>×</w:t>
            </w:r>
            <w:r>
              <w:t>C</w:t>
            </w:r>
          </w:p>
        </w:tc>
        <w:tc>
          <w:tcPr>
            <w:tcW w:w="1250" w:type="dxa"/>
            <w:tcMar>
              <w:top w:w="100" w:type="dxa"/>
              <w:left w:w="100" w:type="dxa"/>
              <w:bottom w:w="100" w:type="dxa"/>
              <w:right w:w="100" w:type="dxa"/>
            </w:tcMar>
          </w:tcPr>
          <w:p w14:paraId="000000A0" w14:textId="4E4641DB" w:rsidR="00166FFE" w:rsidRDefault="0001541A">
            <w:pPr>
              <w:jc w:val="right"/>
            </w:pPr>
            <w:r>
              <w:t>4.593</w:t>
            </w:r>
          </w:p>
        </w:tc>
        <w:tc>
          <w:tcPr>
            <w:tcW w:w="945" w:type="dxa"/>
            <w:tcMar>
              <w:top w:w="100" w:type="dxa"/>
              <w:left w:w="100" w:type="dxa"/>
              <w:bottom w:w="100" w:type="dxa"/>
              <w:right w:w="100" w:type="dxa"/>
            </w:tcMar>
          </w:tcPr>
          <w:p w14:paraId="000000A1" w14:textId="09D06477" w:rsidR="00166FFE" w:rsidRDefault="0001541A">
            <w:pPr>
              <w:jc w:val="right"/>
              <w:rPr>
                <w:b/>
              </w:rPr>
            </w:pPr>
            <w:r>
              <w:rPr>
                <w:b/>
              </w:rPr>
              <w:t>0.032</w:t>
            </w:r>
          </w:p>
        </w:tc>
        <w:tc>
          <w:tcPr>
            <w:tcW w:w="1065" w:type="dxa"/>
            <w:tcMar>
              <w:top w:w="100" w:type="dxa"/>
              <w:left w:w="100" w:type="dxa"/>
              <w:bottom w:w="100" w:type="dxa"/>
              <w:right w:w="100" w:type="dxa"/>
            </w:tcMar>
          </w:tcPr>
          <w:p w14:paraId="000000A2" w14:textId="3849A3D7" w:rsidR="00166FFE" w:rsidRDefault="0001541A">
            <w:pPr>
              <w:jc w:val="right"/>
            </w:pPr>
            <w:r>
              <w:t>0.864</w:t>
            </w:r>
          </w:p>
        </w:tc>
        <w:tc>
          <w:tcPr>
            <w:tcW w:w="1035" w:type="dxa"/>
            <w:tcMar>
              <w:top w:w="100" w:type="dxa"/>
              <w:left w:w="100" w:type="dxa"/>
              <w:bottom w:w="100" w:type="dxa"/>
              <w:right w:w="100" w:type="dxa"/>
            </w:tcMar>
          </w:tcPr>
          <w:p w14:paraId="000000A3" w14:textId="7C0B392A" w:rsidR="00166FFE" w:rsidRDefault="0001541A">
            <w:pPr>
              <w:jc w:val="right"/>
            </w:pPr>
            <w:r>
              <w:t>0.353</w:t>
            </w:r>
          </w:p>
        </w:tc>
        <w:tc>
          <w:tcPr>
            <w:tcW w:w="1200" w:type="dxa"/>
            <w:tcMar>
              <w:top w:w="100" w:type="dxa"/>
              <w:left w:w="100" w:type="dxa"/>
              <w:bottom w:w="100" w:type="dxa"/>
              <w:right w:w="100" w:type="dxa"/>
            </w:tcMar>
          </w:tcPr>
          <w:p w14:paraId="000000A4" w14:textId="5BC2FD20" w:rsidR="00166FFE" w:rsidRDefault="0001541A">
            <w:pPr>
              <w:jc w:val="right"/>
            </w:pPr>
            <w:r>
              <w:t>0.041</w:t>
            </w:r>
          </w:p>
        </w:tc>
        <w:tc>
          <w:tcPr>
            <w:tcW w:w="900" w:type="dxa"/>
            <w:tcMar>
              <w:top w:w="100" w:type="dxa"/>
              <w:left w:w="100" w:type="dxa"/>
              <w:bottom w:w="100" w:type="dxa"/>
              <w:right w:w="100" w:type="dxa"/>
            </w:tcMar>
          </w:tcPr>
          <w:p w14:paraId="000000A5" w14:textId="567F3166" w:rsidR="00166FFE" w:rsidRDefault="0001541A">
            <w:pPr>
              <w:jc w:val="right"/>
            </w:pPr>
            <w:r>
              <w:t>0.839</w:t>
            </w:r>
          </w:p>
        </w:tc>
        <w:tc>
          <w:tcPr>
            <w:tcW w:w="1020" w:type="dxa"/>
            <w:tcMar>
              <w:top w:w="100" w:type="dxa"/>
              <w:left w:w="100" w:type="dxa"/>
              <w:bottom w:w="100" w:type="dxa"/>
              <w:right w:w="100" w:type="dxa"/>
            </w:tcMar>
          </w:tcPr>
          <w:p w14:paraId="000000A6" w14:textId="2BB57472" w:rsidR="00166FFE" w:rsidRDefault="0001541A">
            <w:pPr>
              <w:jc w:val="right"/>
            </w:pPr>
            <w:r>
              <w:t>4.602</w:t>
            </w:r>
          </w:p>
        </w:tc>
        <w:tc>
          <w:tcPr>
            <w:tcW w:w="1020" w:type="dxa"/>
            <w:tcMar>
              <w:top w:w="100" w:type="dxa"/>
              <w:left w:w="100" w:type="dxa"/>
              <w:bottom w:w="100" w:type="dxa"/>
              <w:right w:w="100" w:type="dxa"/>
            </w:tcMar>
          </w:tcPr>
          <w:p w14:paraId="000000A7" w14:textId="3AFCEC19" w:rsidR="00166FFE" w:rsidRPr="0001541A" w:rsidRDefault="0001541A">
            <w:pPr>
              <w:jc w:val="right"/>
              <w:rPr>
                <w:b/>
                <w:bCs/>
              </w:rPr>
            </w:pPr>
            <w:r w:rsidRPr="0001541A">
              <w:rPr>
                <w:b/>
                <w:bCs/>
              </w:rPr>
              <w:t>0.032</w:t>
            </w:r>
          </w:p>
        </w:tc>
      </w:tr>
      <w:tr w:rsidR="00166FFE" w14:paraId="14444B5F" w14:textId="77777777" w:rsidTr="00FA6760">
        <w:trPr>
          <w:trHeight w:val="72"/>
        </w:trPr>
        <w:tc>
          <w:tcPr>
            <w:tcW w:w="3060" w:type="dxa"/>
            <w:gridSpan w:val="2"/>
            <w:tcBorders>
              <w:top w:val="nil"/>
              <w:left w:val="nil"/>
              <w:bottom w:val="nil"/>
              <w:right w:val="nil"/>
            </w:tcBorders>
            <w:vAlign w:val="center"/>
          </w:tcPr>
          <w:p w14:paraId="000000A8" w14:textId="77777777" w:rsidR="00166FFE" w:rsidRDefault="00000000">
            <w:pPr>
              <w:rPr>
                <w:b/>
              </w:rPr>
            </w:pPr>
            <w:r>
              <w:rPr>
                <w:b/>
                <w:i/>
              </w:rPr>
              <w:t xml:space="preserve">M. </w:t>
            </w:r>
            <w:proofErr w:type="spellStart"/>
            <w:r>
              <w:rPr>
                <w:b/>
                <w:i/>
              </w:rPr>
              <w:t>racemosum</w:t>
            </w:r>
            <w:proofErr w:type="spellEnd"/>
          </w:p>
        </w:tc>
        <w:tc>
          <w:tcPr>
            <w:tcW w:w="1250" w:type="dxa"/>
            <w:tcBorders>
              <w:top w:val="nil"/>
              <w:left w:val="nil"/>
              <w:bottom w:val="nil"/>
              <w:right w:val="nil"/>
            </w:tcBorders>
            <w:vAlign w:val="center"/>
          </w:tcPr>
          <w:p w14:paraId="000000AA" w14:textId="77777777" w:rsidR="00166FFE" w:rsidRDefault="00166FFE">
            <w:pPr>
              <w:jc w:val="right"/>
            </w:pPr>
          </w:p>
        </w:tc>
        <w:tc>
          <w:tcPr>
            <w:tcW w:w="945" w:type="dxa"/>
            <w:tcBorders>
              <w:top w:val="nil"/>
              <w:left w:val="nil"/>
              <w:bottom w:val="nil"/>
            </w:tcBorders>
            <w:vAlign w:val="center"/>
          </w:tcPr>
          <w:p w14:paraId="000000AB" w14:textId="77777777" w:rsidR="00166FFE" w:rsidRDefault="00166FFE">
            <w:pPr>
              <w:jc w:val="right"/>
            </w:pPr>
          </w:p>
        </w:tc>
        <w:tc>
          <w:tcPr>
            <w:tcW w:w="1065" w:type="dxa"/>
            <w:tcBorders>
              <w:top w:val="nil"/>
              <w:bottom w:val="nil"/>
              <w:right w:val="nil"/>
            </w:tcBorders>
            <w:vAlign w:val="center"/>
          </w:tcPr>
          <w:p w14:paraId="000000AC" w14:textId="77777777" w:rsidR="00166FFE" w:rsidRDefault="00166FFE">
            <w:pPr>
              <w:jc w:val="right"/>
            </w:pPr>
          </w:p>
        </w:tc>
        <w:tc>
          <w:tcPr>
            <w:tcW w:w="1035" w:type="dxa"/>
            <w:tcBorders>
              <w:top w:val="nil"/>
              <w:left w:val="nil"/>
              <w:bottom w:val="nil"/>
              <w:right w:val="nil"/>
            </w:tcBorders>
            <w:vAlign w:val="center"/>
          </w:tcPr>
          <w:p w14:paraId="000000AD" w14:textId="77777777" w:rsidR="00166FFE" w:rsidRDefault="00166FFE">
            <w:pPr>
              <w:jc w:val="right"/>
            </w:pPr>
          </w:p>
        </w:tc>
        <w:tc>
          <w:tcPr>
            <w:tcW w:w="1200" w:type="dxa"/>
            <w:tcBorders>
              <w:top w:val="nil"/>
              <w:left w:val="nil"/>
              <w:bottom w:val="nil"/>
              <w:right w:val="nil"/>
            </w:tcBorders>
            <w:vAlign w:val="center"/>
          </w:tcPr>
          <w:p w14:paraId="000000AE" w14:textId="77777777" w:rsidR="00166FFE" w:rsidRDefault="00166FFE">
            <w:pPr>
              <w:jc w:val="right"/>
            </w:pPr>
          </w:p>
        </w:tc>
        <w:tc>
          <w:tcPr>
            <w:tcW w:w="900" w:type="dxa"/>
            <w:tcBorders>
              <w:top w:val="nil"/>
              <w:left w:val="nil"/>
              <w:bottom w:val="nil"/>
              <w:right w:val="nil"/>
            </w:tcBorders>
            <w:vAlign w:val="center"/>
          </w:tcPr>
          <w:p w14:paraId="000000AF" w14:textId="77777777" w:rsidR="00166FFE" w:rsidRDefault="00166FFE">
            <w:pPr>
              <w:jc w:val="right"/>
            </w:pPr>
          </w:p>
        </w:tc>
        <w:tc>
          <w:tcPr>
            <w:tcW w:w="1020" w:type="dxa"/>
            <w:tcMar>
              <w:top w:w="0" w:type="dxa"/>
              <w:left w:w="100" w:type="dxa"/>
              <w:bottom w:w="0" w:type="dxa"/>
              <w:right w:w="100" w:type="dxa"/>
            </w:tcMar>
          </w:tcPr>
          <w:p w14:paraId="000000B0" w14:textId="74578C6E" w:rsidR="00166FFE" w:rsidRDefault="00166FFE">
            <w:pPr>
              <w:jc w:val="right"/>
            </w:pPr>
          </w:p>
        </w:tc>
        <w:tc>
          <w:tcPr>
            <w:tcW w:w="1020" w:type="dxa"/>
            <w:tcMar>
              <w:top w:w="0" w:type="dxa"/>
              <w:left w:w="100" w:type="dxa"/>
              <w:bottom w:w="0" w:type="dxa"/>
              <w:right w:w="100" w:type="dxa"/>
            </w:tcMar>
          </w:tcPr>
          <w:p w14:paraId="000000B1" w14:textId="35F4330F" w:rsidR="00166FFE" w:rsidRDefault="00166FFE">
            <w:pPr>
              <w:jc w:val="right"/>
            </w:pPr>
          </w:p>
        </w:tc>
      </w:tr>
      <w:tr w:rsidR="00166FFE" w14:paraId="1B0C2A6B" w14:textId="77777777" w:rsidTr="00FA6760">
        <w:trPr>
          <w:trHeight w:val="72"/>
        </w:trPr>
        <w:tc>
          <w:tcPr>
            <w:tcW w:w="270" w:type="dxa"/>
            <w:tcBorders>
              <w:top w:val="nil"/>
              <w:left w:val="nil"/>
              <w:bottom w:val="nil"/>
              <w:right w:val="nil"/>
            </w:tcBorders>
          </w:tcPr>
          <w:p w14:paraId="000000B2" w14:textId="77777777" w:rsidR="00166FFE" w:rsidRDefault="00166FFE"/>
        </w:tc>
        <w:tc>
          <w:tcPr>
            <w:tcW w:w="2790" w:type="dxa"/>
            <w:tcBorders>
              <w:top w:val="nil"/>
              <w:left w:val="nil"/>
              <w:bottom w:val="nil"/>
              <w:right w:val="nil"/>
            </w:tcBorders>
            <w:vAlign w:val="center"/>
          </w:tcPr>
          <w:p w14:paraId="000000B3" w14:textId="77777777" w:rsidR="00166FFE" w:rsidRDefault="00000000">
            <w:r>
              <w:rPr>
                <w:i/>
              </w:rPr>
              <w:t xml:space="preserve">A. </w:t>
            </w:r>
            <w:proofErr w:type="spellStart"/>
            <w:r>
              <w:rPr>
                <w:i/>
              </w:rPr>
              <w:t>petiolata</w:t>
            </w:r>
            <w:proofErr w:type="spellEnd"/>
            <w:r>
              <w:rPr>
                <w:i/>
              </w:rPr>
              <w:t xml:space="preserve"> </w:t>
            </w:r>
            <w:r>
              <w:t>treatment (A)</w:t>
            </w:r>
          </w:p>
        </w:tc>
        <w:tc>
          <w:tcPr>
            <w:tcW w:w="1250" w:type="dxa"/>
            <w:tcMar>
              <w:top w:w="100" w:type="dxa"/>
              <w:left w:w="100" w:type="dxa"/>
              <w:bottom w:w="100" w:type="dxa"/>
              <w:right w:w="100" w:type="dxa"/>
            </w:tcMar>
          </w:tcPr>
          <w:p w14:paraId="000000B4" w14:textId="4BCA7844" w:rsidR="00166FFE" w:rsidRDefault="0001541A">
            <w:pPr>
              <w:jc w:val="right"/>
            </w:pPr>
            <w:r>
              <w:t>5.932</w:t>
            </w:r>
          </w:p>
        </w:tc>
        <w:tc>
          <w:tcPr>
            <w:tcW w:w="945" w:type="dxa"/>
            <w:tcMar>
              <w:top w:w="100" w:type="dxa"/>
              <w:left w:w="100" w:type="dxa"/>
              <w:bottom w:w="100" w:type="dxa"/>
              <w:right w:w="100" w:type="dxa"/>
            </w:tcMar>
          </w:tcPr>
          <w:p w14:paraId="000000B5" w14:textId="0310D7C7" w:rsidR="00166FFE" w:rsidRDefault="0001541A">
            <w:pPr>
              <w:jc w:val="right"/>
              <w:rPr>
                <w:b/>
              </w:rPr>
            </w:pPr>
            <w:r>
              <w:rPr>
                <w:b/>
              </w:rPr>
              <w:t>0.015</w:t>
            </w:r>
          </w:p>
        </w:tc>
        <w:tc>
          <w:tcPr>
            <w:tcW w:w="1065" w:type="dxa"/>
            <w:tcMar>
              <w:top w:w="100" w:type="dxa"/>
              <w:left w:w="100" w:type="dxa"/>
              <w:bottom w:w="100" w:type="dxa"/>
              <w:right w:w="100" w:type="dxa"/>
            </w:tcMar>
          </w:tcPr>
          <w:p w14:paraId="000000B6" w14:textId="4315CB5F" w:rsidR="00166FFE" w:rsidRDefault="00022DE0">
            <w:pPr>
              <w:jc w:val="right"/>
            </w:pPr>
            <w:r>
              <w:t>9.515</w:t>
            </w:r>
          </w:p>
        </w:tc>
        <w:tc>
          <w:tcPr>
            <w:tcW w:w="1035" w:type="dxa"/>
            <w:tcMar>
              <w:top w:w="100" w:type="dxa"/>
              <w:left w:w="100" w:type="dxa"/>
              <w:bottom w:w="100" w:type="dxa"/>
              <w:right w:w="100" w:type="dxa"/>
            </w:tcMar>
          </w:tcPr>
          <w:p w14:paraId="000000B7" w14:textId="129FB29C" w:rsidR="00166FFE" w:rsidRDefault="00022DE0">
            <w:pPr>
              <w:jc w:val="right"/>
              <w:rPr>
                <w:b/>
              </w:rPr>
            </w:pPr>
            <w:r>
              <w:rPr>
                <w:b/>
              </w:rPr>
              <w:t>0.002</w:t>
            </w:r>
          </w:p>
        </w:tc>
        <w:tc>
          <w:tcPr>
            <w:tcW w:w="1200" w:type="dxa"/>
            <w:tcMar>
              <w:top w:w="100" w:type="dxa"/>
              <w:left w:w="100" w:type="dxa"/>
              <w:bottom w:w="100" w:type="dxa"/>
              <w:right w:w="100" w:type="dxa"/>
            </w:tcMar>
          </w:tcPr>
          <w:p w14:paraId="000000B8" w14:textId="4949F31F" w:rsidR="00166FFE" w:rsidRDefault="00022DE0">
            <w:pPr>
              <w:jc w:val="right"/>
            </w:pPr>
            <w:r>
              <w:t>7.208</w:t>
            </w:r>
          </w:p>
        </w:tc>
        <w:tc>
          <w:tcPr>
            <w:tcW w:w="900" w:type="dxa"/>
            <w:tcMar>
              <w:top w:w="100" w:type="dxa"/>
              <w:left w:w="100" w:type="dxa"/>
              <w:bottom w:w="100" w:type="dxa"/>
              <w:right w:w="100" w:type="dxa"/>
            </w:tcMar>
          </w:tcPr>
          <w:p w14:paraId="000000B9" w14:textId="7FC89487" w:rsidR="00166FFE" w:rsidRDefault="00022DE0">
            <w:pPr>
              <w:jc w:val="right"/>
              <w:rPr>
                <w:b/>
              </w:rPr>
            </w:pPr>
            <w:r>
              <w:rPr>
                <w:b/>
              </w:rPr>
              <w:t>0.007</w:t>
            </w:r>
          </w:p>
        </w:tc>
        <w:tc>
          <w:tcPr>
            <w:tcW w:w="1020" w:type="dxa"/>
            <w:tcMar>
              <w:top w:w="100" w:type="dxa"/>
              <w:left w:w="100" w:type="dxa"/>
              <w:bottom w:w="100" w:type="dxa"/>
              <w:right w:w="100" w:type="dxa"/>
            </w:tcMar>
          </w:tcPr>
          <w:p w14:paraId="000000BA" w14:textId="74658D61" w:rsidR="00166FFE" w:rsidRDefault="007B228C">
            <w:pPr>
              <w:jc w:val="right"/>
            </w:pPr>
            <w:r>
              <w:t>1.486</w:t>
            </w:r>
          </w:p>
        </w:tc>
        <w:tc>
          <w:tcPr>
            <w:tcW w:w="1020" w:type="dxa"/>
            <w:tcMar>
              <w:top w:w="100" w:type="dxa"/>
              <w:left w:w="100" w:type="dxa"/>
              <w:bottom w:w="100" w:type="dxa"/>
              <w:right w:w="100" w:type="dxa"/>
            </w:tcMar>
          </w:tcPr>
          <w:p w14:paraId="000000BB" w14:textId="40E8A35B" w:rsidR="00166FFE" w:rsidRDefault="007B228C">
            <w:pPr>
              <w:jc w:val="right"/>
            </w:pPr>
            <w:r>
              <w:t>0.223</w:t>
            </w:r>
          </w:p>
        </w:tc>
      </w:tr>
      <w:tr w:rsidR="00166FFE" w14:paraId="3CC41979" w14:textId="77777777" w:rsidTr="00FA6760">
        <w:trPr>
          <w:trHeight w:val="72"/>
        </w:trPr>
        <w:tc>
          <w:tcPr>
            <w:tcW w:w="270" w:type="dxa"/>
            <w:tcBorders>
              <w:top w:val="nil"/>
              <w:left w:val="nil"/>
              <w:bottom w:val="nil"/>
              <w:right w:val="nil"/>
            </w:tcBorders>
          </w:tcPr>
          <w:p w14:paraId="000000BC" w14:textId="77777777" w:rsidR="00166FFE" w:rsidRDefault="00166FFE"/>
        </w:tc>
        <w:tc>
          <w:tcPr>
            <w:tcW w:w="2790" w:type="dxa"/>
            <w:tcBorders>
              <w:top w:val="nil"/>
              <w:left w:val="nil"/>
              <w:right w:val="nil"/>
            </w:tcBorders>
            <w:vAlign w:val="center"/>
          </w:tcPr>
          <w:p w14:paraId="000000BD" w14:textId="77777777" w:rsidR="00166FFE" w:rsidRDefault="00000000">
            <w:r>
              <w:t>Canopy status (C)</w:t>
            </w:r>
          </w:p>
        </w:tc>
        <w:tc>
          <w:tcPr>
            <w:tcW w:w="1250" w:type="dxa"/>
            <w:tcMar>
              <w:top w:w="100" w:type="dxa"/>
              <w:left w:w="100" w:type="dxa"/>
              <w:bottom w:w="100" w:type="dxa"/>
              <w:right w:w="100" w:type="dxa"/>
            </w:tcMar>
          </w:tcPr>
          <w:p w14:paraId="000000BE" w14:textId="0515F3A0" w:rsidR="00166FFE" w:rsidRDefault="0001541A">
            <w:pPr>
              <w:jc w:val="right"/>
            </w:pPr>
            <w:r>
              <w:t>256.616</w:t>
            </w:r>
          </w:p>
        </w:tc>
        <w:tc>
          <w:tcPr>
            <w:tcW w:w="945" w:type="dxa"/>
            <w:tcMar>
              <w:top w:w="100" w:type="dxa"/>
              <w:left w:w="100" w:type="dxa"/>
              <w:bottom w:w="100" w:type="dxa"/>
              <w:right w:w="100" w:type="dxa"/>
            </w:tcMar>
          </w:tcPr>
          <w:p w14:paraId="000000BF" w14:textId="596BB33B" w:rsidR="00166FFE" w:rsidRDefault="0001541A">
            <w:pPr>
              <w:jc w:val="right"/>
              <w:rPr>
                <w:b/>
              </w:rPr>
            </w:pPr>
            <w:r>
              <w:rPr>
                <w:b/>
              </w:rPr>
              <w:t>&lt;0.001</w:t>
            </w:r>
          </w:p>
        </w:tc>
        <w:tc>
          <w:tcPr>
            <w:tcW w:w="1065" w:type="dxa"/>
            <w:tcMar>
              <w:top w:w="100" w:type="dxa"/>
              <w:left w:w="100" w:type="dxa"/>
              <w:bottom w:w="100" w:type="dxa"/>
              <w:right w:w="100" w:type="dxa"/>
            </w:tcMar>
          </w:tcPr>
          <w:p w14:paraId="000000C0" w14:textId="0989C494" w:rsidR="00166FFE" w:rsidRDefault="00022DE0">
            <w:pPr>
              <w:jc w:val="right"/>
            </w:pPr>
            <w:r>
              <w:t>137.246</w:t>
            </w:r>
          </w:p>
        </w:tc>
        <w:tc>
          <w:tcPr>
            <w:tcW w:w="1035" w:type="dxa"/>
            <w:tcMar>
              <w:top w:w="100" w:type="dxa"/>
              <w:left w:w="100" w:type="dxa"/>
              <w:bottom w:w="100" w:type="dxa"/>
              <w:right w:w="100" w:type="dxa"/>
            </w:tcMar>
          </w:tcPr>
          <w:p w14:paraId="000000C1" w14:textId="470A2C2C" w:rsidR="00166FFE" w:rsidRDefault="00022DE0">
            <w:pPr>
              <w:jc w:val="right"/>
              <w:rPr>
                <w:b/>
              </w:rPr>
            </w:pPr>
            <w:r>
              <w:rPr>
                <w:b/>
              </w:rPr>
              <w:t>&lt;0.001</w:t>
            </w:r>
          </w:p>
        </w:tc>
        <w:tc>
          <w:tcPr>
            <w:tcW w:w="1200" w:type="dxa"/>
            <w:tcMar>
              <w:top w:w="100" w:type="dxa"/>
              <w:left w:w="100" w:type="dxa"/>
              <w:bottom w:w="100" w:type="dxa"/>
              <w:right w:w="100" w:type="dxa"/>
            </w:tcMar>
          </w:tcPr>
          <w:p w14:paraId="000000C2" w14:textId="728819BA" w:rsidR="00166FFE" w:rsidRDefault="00022DE0">
            <w:pPr>
              <w:jc w:val="right"/>
            </w:pPr>
            <w:r>
              <w:t>6.232</w:t>
            </w:r>
          </w:p>
        </w:tc>
        <w:tc>
          <w:tcPr>
            <w:tcW w:w="900" w:type="dxa"/>
            <w:tcMar>
              <w:top w:w="100" w:type="dxa"/>
              <w:left w:w="100" w:type="dxa"/>
              <w:bottom w:w="100" w:type="dxa"/>
              <w:right w:w="100" w:type="dxa"/>
            </w:tcMar>
          </w:tcPr>
          <w:p w14:paraId="000000C3" w14:textId="24073E7C" w:rsidR="00166FFE" w:rsidRDefault="00022DE0">
            <w:pPr>
              <w:jc w:val="right"/>
              <w:rPr>
                <w:b/>
              </w:rPr>
            </w:pPr>
            <w:r>
              <w:rPr>
                <w:b/>
              </w:rPr>
              <w:t>0.013</w:t>
            </w:r>
          </w:p>
        </w:tc>
        <w:tc>
          <w:tcPr>
            <w:tcW w:w="1020" w:type="dxa"/>
            <w:tcMar>
              <w:top w:w="100" w:type="dxa"/>
              <w:left w:w="100" w:type="dxa"/>
              <w:bottom w:w="100" w:type="dxa"/>
              <w:right w:w="100" w:type="dxa"/>
            </w:tcMar>
          </w:tcPr>
          <w:p w14:paraId="000000C4" w14:textId="311DF79E" w:rsidR="00166FFE" w:rsidRDefault="007B228C">
            <w:pPr>
              <w:jc w:val="right"/>
            </w:pPr>
            <w:r>
              <w:t>332.988</w:t>
            </w:r>
          </w:p>
        </w:tc>
        <w:tc>
          <w:tcPr>
            <w:tcW w:w="1020" w:type="dxa"/>
            <w:tcMar>
              <w:top w:w="100" w:type="dxa"/>
              <w:left w:w="100" w:type="dxa"/>
              <w:bottom w:w="100" w:type="dxa"/>
              <w:right w:w="100" w:type="dxa"/>
            </w:tcMar>
          </w:tcPr>
          <w:p w14:paraId="000000C5" w14:textId="5635E28E" w:rsidR="00166FFE" w:rsidRDefault="007B228C">
            <w:pPr>
              <w:jc w:val="right"/>
              <w:rPr>
                <w:b/>
              </w:rPr>
            </w:pPr>
            <w:r>
              <w:rPr>
                <w:b/>
              </w:rPr>
              <w:t>&lt;0.001</w:t>
            </w:r>
          </w:p>
        </w:tc>
      </w:tr>
      <w:tr w:rsidR="00166FFE" w14:paraId="4A11FF30" w14:textId="77777777" w:rsidTr="00FA6760">
        <w:trPr>
          <w:trHeight w:val="72"/>
        </w:trPr>
        <w:tc>
          <w:tcPr>
            <w:tcW w:w="270" w:type="dxa"/>
            <w:tcBorders>
              <w:top w:val="nil"/>
              <w:left w:val="nil"/>
              <w:bottom w:val="nil"/>
              <w:right w:val="nil"/>
            </w:tcBorders>
          </w:tcPr>
          <w:p w14:paraId="000000C6" w14:textId="77777777" w:rsidR="00166FFE" w:rsidRDefault="00166FFE"/>
        </w:tc>
        <w:tc>
          <w:tcPr>
            <w:tcW w:w="2790" w:type="dxa"/>
            <w:tcBorders>
              <w:top w:val="nil"/>
              <w:left w:val="nil"/>
              <w:bottom w:val="single" w:sz="4" w:space="0" w:color="000000"/>
              <w:right w:val="nil"/>
            </w:tcBorders>
            <w:vAlign w:val="center"/>
          </w:tcPr>
          <w:p w14:paraId="000000C7" w14:textId="3B56E24B" w:rsidR="00166FFE" w:rsidRDefault="00000000">
            <w:r>
              <w:t>A</w:t>
            </w:r>
            <w:r w:rsidR="00E97F11" w:rsidRPr="00E97F11">
              <w:t>×</w:t>
            </w:r>
            <w:r>
              <w:t>C</w:t>
            </w:r>
          </w:p>
        </w:tc>
        <w:tc>
          <w:tcPr>
            <w:tcW w:w="1250" w:type="dxa"/>
            <w:tcBorders>
              <w:bottom w:val="single" w:sz="4" w:space="0" w:color="000000"/>
            </w:tcBorders>
            <w:tcMar>
              <w:top w:w="100" w:type="dxa"/>
              <w:left w:w="100" w:type="dxa"/>
              <w:bottom w:w="100" w:type="dxa"/>
              <w:right w:w="100" w:type="dxa"/>
            </w:tcMar>
          </w:tcPr>
          <w:p w14:paraId="000000C8" w14:textId="3C4EF6EB" w:rsidR="00166FFE" w:rsidRDefault="0001541A">
            <w:pPr>
              <w:jc w:val="right"/>
            </w:pPr>
            <w:r>
              <w:t>0.298</w:t>
            </w:r>
          </w:p>
        </w:tc>
        <w:tc>
          <w:tcPr>
            <w:tcW w:w="945" w:type="dxa"/>
            <w:tcBorders>
              <w:bottom w:val="single" w:sz="4" w:space="0" w:color="000000"/>
            </w:tcBorders>
            <w:tcMar>
              <w:top w:w="100" w:type="dxa"/>
              <w:left w:w="100" w:type="dxa"/>
              <w:bottom w:w="100" w:type="dxa"/>
              <w:right w:w="100" w:type="dxa"/>
            </w:tcMar>
          </w:tcPr>
          <w:p w14:paraId="000000C9" w14:textId="74D7AC87" w:rsidR="00166FFE" w:rsidRDefault="0001541A">
            <w:pPr>
              <w:jc w:val="right"/>
            </w:pPr>
            <w:r>
              <w:t>0.585</w:t>
            </w:r>
          </w:p>
        </w:tc>
        <w:tc>
          <w:tcPr>
            <w:tcW w:w="1065" w:type="dxa"/>
            <w:tcBorders>
              <w:bottom w:val="single" w:sz="4" w:space="0" w:color="000000"/>
            </w:tcBorders>
            <w:tcMar>
              <w:top w:w="100" w:type="dxa"/>
              <w:left w:w="100" w:type="dxa"/>
              <w:bottom w:w="100" w:type="dxa"/>
              <w:right w:w="100" w:type="dxa"/>
            </w:tcMar>
          </w:tcPr>
          <w:p w14:paraId="000000CA" w14:textId="7C745F7A" w:rsidR="00166FFE" w:rsidRDefault="00022DE0">
            <w:pPr>
              <w:jc w:val="right"/>
            </w:pPr>
            <w:r>
              <w:t>0.199</w:t>
            </w:r>
          </w:p>
        </w:tc>
        <w:tc>
          <w:tcPr>
            <w:tcW w:w="1035" w:type="dxa"/>
            <w:tcBorders>
              <w:bottom w:val="single" w:sz="4" w:space="0" w:color="000000"/>
            </w:tcBorders>
            <w:tcMar>
              <w:top w:w="100" w:type="dxa"/>
              <w:left w:w="100" w:type="dxa"/>
              <w:bottom w:w="100" w:type="dxa"/>
              <w:right w:w="100" w:type="dxa"/>
            </w:tcMar>
          </w:tcPr>
          <w:p w14:paraId="000000CB" w14:textId="6576F9E6" w:rsidR="00166FFE" w:rsidRDefault="00022DE0">
            <w:pPr>
              <w:jc w:val="right"/>
            </w:pPr>
            <w:r>
              <w:t>0.655</w:t>
            </w:r>
          </w:p>
        </w:tc>
        <w:tc>
          <w:tcPr>
            <w:tcW w:w="1200" w:type="dxa"/>
            <w:tcBorders>
              <w:bottom w:val="single" w:sz="4" w:space="0" w:color="000000"/>
            </w:tcBorders>
            <w:tcMar>
              <w:top w:w="100" w:type="dxa"/>
              <w:left w:w="100" w:type="dxa"/>
              <w:bottom w:w="100" w:type="dxa"/>
              <w:right w:w="100" w:type="dxa"/>
            </w:tcMar>
          </w:tcPr>
          <w:p w14:paraId="000000CC" w14:textId="32F401E3" w:rsidR="00166FFE" w:rsidRDefault="00022DE0">
            <w:pPr>
              <w:jc w:val="right"/>
            </w:pPr>
            <w:r>
              <w:t>4.534</w:t>
            </w:r>
          </w:p>
        </w:tc>
        <w:tc>
          <w:tcPr>
            <w:tcW w:w="900" w:type="dxa"/>
            <w:tcBorders>
              <w:bottom w:val="single" w:sz="4" w:space="0" w:color="000000"/>
            </w:tcBorders>
            <w:tcMar>
              <w:top w:w="100" w:type="dxa"/>
              <w:left w:w="100" w:type="dxa"/>
              <w:bottom w:w="100" w:type="dxa"/>
              <w:right w:w="100" w:type="dxa"/>
            </w:tcMar>
          </w:tcPr>
          <w:p w14:paraId="000000CD" w14:textId="6557CFEA" w:rsidR="00166FFE" w:rsidRDefault="00022DE0">
            <w:pPr>
              <w:jc w:val="right"/>
              <w:rPr>
                <w:b/>
              </w:rPr>
            </w:pPr>
            <w:r>
              <w:rPr>
                <w:b/>
              </w:rPr>
              <w:t>0.033</w:t>
            </w:r>
          </w:p>
        </w:tc>
        <w:tc>
          <w:tcPr>
            <w:tcW w:w="1020" w:type="dxa"/>
            <w:tcBorders>
              <w:bottom w:val="single" w:sz="4" w:space="0" w:color="000000"/>
            </w:tcBorders>
            <w:tcMar>
              <w:top w:w="100" w:type="dxa"/>
              <w:left w:w="100" w:type="dxa"/>
              <w:bottom w:w="100" w:type="dxa"/>
              <w:right w:w="100" w:type="dxa"/>
            </w:tcMar>
          </w:tcPr>
          <w:p w14:paraId="000000CE" w14:textId="17005AB0" w:rsidR="00166FFE" w:rsidRDefault="007B228C">
            <w:pPr>
              <w:jc w:val="right"/>
            </w:pPr>
            <w:r>
              <w:t>2.338</w:t>
            </w:r>
          </w:p>
        </w:tc>
        <w:tc>
          <w:tcPr>
            <w:tcW w:w="1020" w:type="dxa"/>
            <w:tcBorders>
              <w:bottom w:val="single" w:sz="4" w:space="0" w:color="000000"/>
            </w:tcBorders>
            <w:tcMar>
              <w:top w:w="100" w:type="dxa"/>
              <w:left w:w="100" w:type="dxa"/>
              <w:bottom w:w="100" w:type="dxa"/>
              <w:right w:w="100" w:type="dxa"/>
            </w:tcMar>
          </w:tcPr>
          <w:p w14:paraId="000000CF" w14:textId="13EDD255" w:rsidR="00166FFE" w:rsidRDefault="007B228C">
            <w:pPr>
              <w:jc w:val="right"/>
            </w:pPr>
            <w:r>
              <w:t>0.126</w:t>
            </w:r>
          </w:p>
        </w:tc>
      </w:tr>
    </w:tbl>
    <w:p w14:paraId="5FFA68E7" w14:textId="2D3E6E07" w:rsidR="00166FFE" w:rsidRDefault="00000000" w:rsidP="00964238">
      <w:pPr>
        <w:spacing w:line="360" w:lineRule="auto"/>
      </w:pPr>
      <w:r>
        <w:rPr>
          <w:vertAlign w:val="superscript"/>
        </w:rPr>
        <w:t>*</w:t>
      </w:r>
      <w:r>
        <w:t>Significance determined using Type II Wald χ</w:t>
      </w:r>
      <w:r>
        <w:rPr>
          <w:vertAlign w:val="superscript"/>
        </w:rPr>
        <w:t>2</w:t>
      </w:r>
      <w:r>
        <w:t xml:space="preserve"> tests (α=0.05). </w:t>
      </w:r>
      <w:r>
        <w:rPr>
          <w:i/>
        </w:rPr>
        <w:t>P</w:t>
      </w:r>
      <w:r>
        <w:t>-values less than 0.05 are in bold</w:t>
      </w:r>
      <w:r w:rsidR="0001541A">
        <w:t xml:space="preserve"> and 0.05&lt;</w:t>
      </w:r>
      <w:r w:rsidR="0001541A">
        <w:rPr>
          <w:i/>
          <w:iCs/>
        </w:rPr>
        <w:t>p</w:t>
      </w:r>
      <w:r w:rsidR="0001541A">
        <w:t>&lt;0.1 are in italics</w:t>
      </w:r>
      <w:r>
        <w:t xml:space="preserve">. Key: </w:t>
      </w:r>
      <w:r>
        <w:rPr>
          <w:i/>
        </w:rPr>
        <w:t>A</w:t>
      </w:r>
      <w:r>
        <w:rPr>
          <w:vertAlign w:val="subscript"/>
        </w:rPr>
        <w:t>net</w:t>
      </w:r>
      <w:r>
        <w:t xml:space="preserve"> = light-saturated net photosynthesis rate (</w:t>
      </w:r>
      <w:proofErr w:type="spellStart"/>
      <w:r>
        <w:t>μmol</w:t>
      </w:r>
      <w:proofErr w:type="spellEnd"/>
      <w:r>
        <w:t xml:space="preserve"> m</w:t>
      </w:r>
      <w:r>
        <w:rPr>
          <w:vertAlign w:val="superscript"/>
        </w:rPr>
        <w:t>-2</w:t>
      </w:r>
      <w:r>
        <w:t xml:space="preserve"> s</w:t>
      </w:r>
      <w:r>
        <w:rPr>
          <w:vertAlign w:val="superscript"/>
        </w:rPr>
        <w:t>-1</w:t>
      </w:r>
      <w:r>
        <w:t xml:space="preserve">), </w:t>
      </w:r>
      <w:proofErr w:type="spellStart"/>
      <w:r>
        <w:rPr>
          <w:i/>
        </w:rPr>
        <w:t>g</w:t>
      </w:r>
      <w:r>
        <w:rPr>
          <w:vertAlign w:val="subscript"/>
        </w:rPr>
        <w:t>sw</w:t>
      </w:r>
      <w:proofErr w:type="spellEnd"/>
      <w:r>
        <w:t xml:space="preserve"> = stomatal conductance (mol m</w:t>
      </w:r>
      <w:r>
        <w:rPr>
          <w:vertAlign w:val="superscript"/>
        </w:rPr>
        <w:t>-2</w:t>
      </w:r>
      <w:r>
        <w:t xml:space="preserve"> s</w:t>
      </w:r>
      <w:r>
        <w:rPr>
          <w:vertAlign w:val="superscript"/>
        </w:rPr>
        <w:t>-1</w:t>
      </w:r>
      <w:r>
        <w:t>), SPAD = relative chlorophyll content (unitless)</w:t>
      </w:r>
    </w:p>
    <w:p w14:paraId="5A40293F" w14:textId="77777777" w:rsidR="00964238" w:rsidRDefault="00964238" w:rsidP="00964238">
      <w:pPr>
        <w:spacing w:line="360" w:lineRule="auto"/>
      </w:pPr>
    </w:p>
    <w:p w14:paraId="000000D0" w14:textId="77777777" w:rsidR="00964238" w:rsidRDefault="00964238" w:rsidP="00964238">
      <w:pPr>
        <w:spacing w:line="360" w:lineRule="auto"/>
        <w:sectPr w:rsidR="00964238">
          <w:pgSz w:w="15840" w:h="12240" w:orient="landscape"/>
          <w:pgMar w:top="1440" w:right="1440" w:bottom="1440" w:left="1440" w:header="720" w:footer="720" w:gutter="0"/>
          <w:lnNumType w:countBy="1" w:restart="continuous"/>
          <w:cols w:space="720"/>
        </w:sectPr>
      </w:pPr>
    </w:p>
    <w:p w14:paraId="000000D1" w14:textId="77777777" w:rsidR="00166FFE" w:rsidRDefault="00000000" w:rsidP="00964238">
      <w:pPr>
        <w:spacing w:line="360" w:lineRule="auto"/>
        <w:rPr>
          <w:b/>
        </w:rPr>
      </w:pPr>
      <w:r>
        <w:rPr>
          <w:b/>
        </w:rPr>
        <w:lastRenderedPageBreak/>
        <w:t>Figure 3</w:t>
      </w:r>
    </w:p>
    <w:p w14:paraId="000000D2" w14:textId="715637D6" w:rsidR="00166FFE" w:rsidRDefault="0088474C" w:rsidP="00964238">
      <w:pPr>
        <w:spacing w:line="360" w:lineRule="auto"/>
        <w:jc w:val="center"/>
        <w:rPr>
          <w:b/>
        </w:rPr>
      </w:pPr>
      <w:ins w:id="341" w:author="Perkowski, Evan A" w:date="2025-07-15T14:42:00Z" w16du:dateUtc="2025-07-15T19:42:00Z">
        <w:r>
          <w:rPr>
            <w:b/>
            <w:noProof/>
          </w:rPr>
          <w:drawing>
            <wp:inline distT="0" distB="0" distL="0" distR="0" wp14:anchorId="79544D2D" wp14:editId="26BF705F">
              <wp:extent cx="3546006" cy="5540901"/>
              <wp:effectExtent l="0" t="0" r="0" b="0"/>
              <wp:docPr id="1581234969" name="Picture 6" descr="A collage of graph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234969" name="Picture 6" descr="A collage of graphs&#10;&#10;AI-generated content may be incorrect."/>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580649" cy="5595033"/>
                      </a:xfrm>
                      <a:prstGeom prst="rect">
                        <a:avLst/>
                      </a:prstGeom>
                    </pic:spPr>
                  </pic:pic>
                </a:graphicData>
              </a:graphic>
            </wp:inline>
          </w:drawing>
        </w:r>
      </w:ins>
    </w:p>
    <w:p w14:paraId="000000D3" w14:textId="77777777" w:rsidR="00166FFE" w:rsidRDefault="00000000" w:rsidP="00964238">
      <w:pPr>
        <w:spacing w:line="360" w:lineRule="auto"/>
      </w:pPr>
      <w:r>
        <w:rPr>
          <w:b/>
        </w:rPr>
        <w:t>Figure 3</w:t>
      </w:r>
      <w:r>
        <w:t xml:space="preserve"> Effects of </w:t>
      </w:r>
      <w:r>
        <w:rPr>
          <w:i/>
        </w:rPr>
        <w:t xml:space="preserve">A. </w:t>
      </w:r>
      <w:proofErr w:type="spellStart"/>
      <w:r>
        <w:rPr>
          <w:i/>
        </w:rPr>
        <w:t>petiolata</w:t>
      </w:r>
      <w:proofErr w:type="spellEnd"/>
      <w:r>
        <w:t xml:space="preserve"> treatment and tree canopy status on net photosynthesis (</w:t>
      </w:r>
      <w:r>
        <w:rPr>
          <w:i/>
        </w:rPr>
        <w:t>A</w:t>
      </w:r>
      <w:r>
        <w:rPr>
          <w:vertAlign w:val="subscript"/>
        </w:rPr>
        <w:t>net</w:t>
      </w:r>
      <w:r>
        <w:t>, a-b), stomatal conductance (</w:t>
      </w:r>
      <w:proofErr w:type="spellStart"/>
      <w:r>
        <w:rPr>
          <w:i/>
        </w:rPr>
        <w:t>g</w:t>
      </w:r>
      <w:r>
        <w:rPr>
          <w:vertAlign w:val="subscript"/>
        </w:rPr>
        <w:t>sw</w:t>
      </w:r>
      <w:proofErr w:type="spellEnd"/>
      <w:r>
        <w:t xml:space="preserve">, c-d), and stomatal limitation of net photosynthesis (e-f). The left column shows </w:t>
      </w:r>
      <w:r>
        <w:rPr>
          <w:i/>
        </w:rPr>
        <w:t>Trillium</w:t>
      </w:r>
      <w:r>
        <w:t xml:space="preserve"> spp. responses, while the right column shows </w:t>
      </w:r>
      <w:r>
        <w:rPr>
          <w:i/>
        </w:rPr>
        <w:t xml:space="preserve">M. </w:t>
      </w:r>
      <w:proofErr w:type="spellStart"/>
      <w:r>
        <w:rPr>
          <w:i/>
        </w:rPr>
        <w:t>racemosum</w:t>
      </w:r>
      <w:proofErr w:type="spellEnd"/>
      <w:r>
        <w:rPr>
          <w:i/>
        </w:rPr>
        <w:t xml:space="preserve"> </w:t>
      </w:r>
      <w:r>
        <w:t xml:space="preserve">responses. </w:t>
      </w:r>
      <w:r>
        <w:rPr>
          <w:color w:val="0E101A"/>
        </w:rPr>
        <w:t xml:space="preserve">Tree canopy status is on the x-axis. Teal points and boxplots indicate measurements collected in plots where </w:t>
      </w:r>
      <w:r>
        <w:rPr>
          <w:i/>
          <w:color w:val="0E101A"/>
        </w:rPr>
        <w:t xml:space="preserve">A. </w:t>
      </w:r>
      <w:proofErr w:type="spellStart"/>
      <w:r>
        <w:rPr>
          <w:i/>
          <w:color w:val="0E101A"/>
        </w:rPr>
        <w:t>petiolata</w:t>
      </w:r>
      <w:proofErr w:type="spellEnd"/>
      <w:r>
        <w:rPr>
          <w:color w:val="0E101A"/>
        </w:rPr>
        <w:t xml:space="preserve"> was weeded and gold points and boxplots indicate measurements collected in plots where </w:t>
      </w:r>
      <w:r>
        <w:rPr>
          <w:i/>
          <w:color w:val="0E101A"/>
        </w:rPr>
        <w:t xml:space="preserve">A. </w:t>
      </w:r>
      <w:proofErr w:type="spellStart"/>
      <w:r>
        <w:rPr>
          <w:i/>
          <w:color w:val="0E101A"/>
        </w:rPr>
        <w:t>petiolata</w:t>
      </w:r>
      <w:proofErr w:type="spellEnd"/>
      <w:r>
        <w:rPr>
          <w:color w:val="0E101A"/>
        </w:rPr>
        <w:t xml:space="preserve"> abundance was not manipulated. Boxes represent the upper (75% percentile) and lower (25% percentile) quartiles, and whiskers represent 1.5 times the upper and lower quartile values. Lettering above each treatment group indicates statistically different groups where Tukey: </w:t>
      </w:r>
      <w:r>
        <w:rPr>
          <w:i/>
          <w:color w:val="0E101A"/>
        </w:rPr>
        <w:t>p</w:t>
      </w:r>
      <w:r>
        <w:rPr>
          <w:color w:val="0E101A"/>
        </w:rPr>
        <w:t>&lt;0.05.</w:t>
      </w:r>
      <w:r>
        <w:br w:type="page"/>
      </w:r>
    </w:p>
    <w:p w14:paraId="000000D4" w14:textId="77777777" w:rsidR="00166FFE" w:rsidRDefault="00000000" w:rsidP="00964238">
      <w:pPr>
        <w:spacing w:line="360" w:lineRule="auto"/>
        <w:rPr>
          <w:i/>
        </w:rPr>
      </w:pPr>
      <w:r>
        <w:rPr>
          <w:i/>
        </w:rPr>
        <w:lastRenderedPageBreak/>
        <w:t>Photosynthetic capacity</w:t>
      </w:r>
    </w:p>
    <w:p w14:paraId="5AC66A86" w14:textId="08AB1A0D" w:rsidR="0065200A" w:rsidRPr="0065200A" w:rsidRDefault="00000000" w:rsidP="0065200A">
      <w:pPr>
        <w:spacing w:line="360" w:lineRule="auto"/>
        <w:rPr>
          <w:ins w:id="342" w:author="Perkowski, Evan A" w:date="2025-07-16T15:28:00Z" w16du:dateUtc="2025-07-16T20:28:00Z"/>
        </w:rPr>
      </w:pPr>
      <w:r>
        <w:t xml:space="preserve">In </w:t>
      </w:r>
      <w:r>
        <w:rPr>
          <w:i/>
        </w:rPr>
        <w:t>Trillium</w:t>
      </w:r>
      <w:r>
        <w:t xml:space="preserve"> spp., </w:t>
      </w:r>
      <w:r>
        <w:rPr>
          <w:i/>
        </w:rPr>
        <w:t>V</w:t>
      </w:r>
      <w:r>
        <w:rPr>
          <w:vertAlign w:val="subscript"/>
        </w:rPr>
        <w:t>cmax25</w:t>
      </w:r>
      <w:r>
        <w:t xml:space="preserve"> decreased by 76% (</w:t>
      </w:r>
      <w:r>
        <w:rPr>
          <w:i/>
        </w:rPr>
        <w:t>p</w:t>
      </w:r>
      <w:r>
        <w:t xml:space="preserve">&lt;0.001, Table </w:t>
      </w:r>
      <w:ins w:id="343" w:author="Perkowski, Evan A" w:date="2025-07-16T14:53:00Z" w16du:dateUtc="2025-07-16T19:53:00Z">
        <w:r w:rsidR="0049263D">
          <w:t>5</w:t>
        </w:r>
      </w:ins>
      <w:r>
        <w:t xml:space="preserve">; Fig. </w:t>
      </w:r>
      <w:ins w:id="344" w:author="Perkowski, Evan A" w:date="2025-07-16T14:53:00Z" w16du:dateUtc="2025-07-16T19:53:00Z">
        <w:r w:rsidR="0049263D">
          <w:t>3a</w:t>
        </w:r>
      </w:ins>
      <w:r>
        <w:t xml:space="preserve">) and </w:t>
      </w:r>
      <w:r>
        <w:rPr>
          <w:i/>
        </w:rPr>
        <w:t>J</w:t>
      </w:r>
      <w:r>
        <w:rPr>
          <w:vertAlign w:val="subscript"/>
        </w:rPr>
        <w:t>max25</w:t>
      </w:r>
      <w:r>
        <w:t xml:space="preserve"> decreased by 75% (</w:t>
      </w:r>
      <w:r>
        <w:rPr>
          <w:i/>
        </w:rPr>
        <w:t>p</w:t>
      </w:r>
      <w:r>
        <w:t xml:space="preserve">&lt;0.001, Table </w:t>
      </w:r>
      <w:ins w:id="345" w:author="Perkowski, Evan A" w:date="2025-07-16T14:54:00Z" w16du:dateUtc="2025-07-16T19:54:00Z">
        <w:r w:rsidR="0049263D">
          <w:t>5</w:t>
        </w:r>
      </w:ins>
      <w:r>
        <w:t xml:space="preserve">; Fig. </w:t>
      </w:r>
      <w:ins w:id="346" w:author="Perkowski, Evan A" w:date="2025-07-16T14:54:00Z" w16du:dateUtc="2025-07-16T19:54:00Z">
        <w:r w:rsidR="0049263D">
          <w:t>3c</w:t>
        </w:r>
      </w:ins>
      <w:r>
        <w:t xml:space="preserve">) </w:t>
      </w:r>
      <w:ins w:id="347" w:author="Perkowski, Evan A" w:date="2025-07-21T10:13:00Z" w16du:dateUtc="2025-07-21T15:13:00Z">
        <w:r w:rsidR="00DB4E46">
          <w:t>in measurements collected after tree canopy closure compared to before tree canopy closure</w:t>
        </w:r>
      </w:ins>
      <w:r>
        <w:t xml:space="preserve">. These patterns resulted in a </w:t>
      </w:r>
      <w:ins w:id="348" w:author="Perkowski, Evan A" w:date="2025-07-16T15:04:00Z" w16du:dateUtc="2025-07-16T20:04:00Z">
        <w:r w:rsidR="006F367E">
          <w:t>6</w:t>
        </w:r>
      </w:ins>
      <w:r>
        <w:t xml:space="preserve">% increase in </w:t>
      </w:r>
      <w:r>
        <w:rPr>
          <w:i/>
        </w:rPr>
        <w:t>J</w:t>
      </w:r>
      <w:r>
        <w:rPr>
          <w:vertAlign w:val="subscript"/>
        </w:rPr>
        <w:t>max25</w:t>
      </w:r>
      <w:r>
        <w:t>:</w:t>
      </w:r>
      <w:r>
        <w:rPr>
          <w:i/>
        </w:rPr>
        <w:t>V</w:t>
      </w:r>
      <w:r>
        <w:rPr>
          <w:vertAlign w:val="subscript"/>
        </w:rPr>
        <w:t>cmax25</w:t>
      </w:r>
      <w:r>
        <w:t xml:space="preserve"> after tree canopy closure compared to before tree canopy closure (</w:t>
      </w:r>
      <w:r>
        <w:rPr>
          <w:i/>
        </w:rPr>
        <w:t>p</w:t>
      </w:r>
      <w:r>
        <w:t xml:space="preserve">=0.007; Table </w:t>
      </w:r>
      <w:ins w:id="349" w:author="Perkowski, Evan A" w:date="2025-07-16T14:54:00Z" w16du:dateUtc="2025-07-16T19:54:00Z">
        <w:r w:rsidR="0049263D">
          <w:t>5</w:t>
        </w:r>
      </w:ins>
      <w:r>
        <w:t xml:space="preserve">; Fig. </w:t>
      </w:r>
      <w:ins w:id="350" w:author="Perkowski, Evan A" w:date="2025-07-16T14:54:00Z" w16du:dateUtc="2025-07-16T19:54:00Z">
        <w:r w:rsidR="0049263D">
          <w:t>3e</w:t>
        </w:r>
      </w:ins>
      <w:r>
        <w:t>).</w:t>
      </w:r>
      <w:ins w:id="351" w:author="Perkowski, Evan A" w:date="2025-07-16T15:06:00Z" w16du:dateUtc="2025-07-16T20:06:00Z">
        <w:r w:rsidR="00AB2C8F">
          <w:t xml:space="preserve"> In the </w:t>
        </w:r>
        <w:r w:rsidR="00AB2C8F">
          <w:rPr>
            <w:i/>
            <w:iCs/>
          </w:rPr>
          <w:t xml:space="preserve">A. </w:t>
        </w:r>
        <w:proofErr w:type="spellStart"/>
        <w:r w:rsidR="00AB2C8F">
          <w:rPr>
            <w:i/>
            <w:iCs/>
          </w:rPr>
          <w:t>petiolata</w:t>
        </w:r>
        <w:proofErr w:type="spellEnd"/>
        <w:r w:rsidR="00AB2C8F">
          <w:t>-ambien</w:t>
        </w:r>
      </w:ins>
      <w:ins w:id="352" w:author="Perkowski, Evan A" w:date="2025-07-16T15:07:00Z" w16du:dateUtc="2025-07-16T20:07:00Z">
        <w:r w:rsidR="00AB2C8F">
          <w:t xml:space="preserve">t treatment, </w:t>
        </w:r>
        <w:r w:rsidR="00AB2C8F">
          <w:rPr>
            <w:i/>
            <w:iCs/>
          </w:rPr>
          <w:t>V</w:t>
        </w:r>
        <w:r w:rsidR="00AB2C8F">
          <w:rPr>
            <w:vertAlign w:val="subscript"/>
          </w:rPr>
          <w:t>cmax25</w:t>
        </w:r>
        <w:r w:rsidR="00AB2C8F">
          <w:t xml:space="preserve"> was </w:t>
        </w:r>
      </w:ins>
      <w:ins w:id="353" w:author="Perkowski, Evan A" w:date="2025-07-16T15:29:00Z" w16du:dateUtc="2025-07-16T20:29:00Z">
        <w:r w:rsidR="0065200A">
          <w:t xml:space="preserve">marginally </w:t>
        </w:r>
      </w:ins>
      <w:ins w:id="354" w:author="Perkowski, Evan A" w:date="2025-07-16T15:07:00Z" w16du:dateUtc="2025-07-16T20:07:00Z">
        <w:r w:rsidR="00AB2C8F">
          <w:t>reduced by</w:t>
        </w:r>
        <w:r w:rsidR="00AB2C8F">
          <w:rPr>
            <w:iCs/>
          </w:rPr>
          <w:t xml:space="preserve"> </w:t>
        </w:r>
      </w:ins>
      <w:ins w:id="355" w:author="Perkowski, Evan A" w:date="2025-07-16T15:08:00Z" w16du:dateUtc="2025-07-16T20:08:00Z">
        <w:r w:rsidR="00AB2C8F">
          <w:rPr>
            <w:iCs/>
          </w:rPr>
          <w:t>7</w:t>
        </w:r>
      </w:ins>
      <w:ins w:id="356" w:author="Perkowski, Evan A" w:date="2025-07-16T15:07:00Z" w16du:dateUtc="2025-07-16T20:07:00Z">
        <w:r w:rsidR="00AB2C8F">
          <w:rPr>
            <w:iCs/>
          </w:rPr>
          <w:t>% (</w:t>
        </w:r>
      </w:ins>
      <w:ins w:id="357" w:author="Perkowski, Evan A" w:date="2025-07-16T15:08:00Z" w16du:dateUtc="2025-07-16T20:08:00Z">
        <w:r w:rsidR="00AB2C8F">
          <w:rPr>
            <w:i/>
            <w:iCs/>
          </w:rPr>
          <w:t>p</w:t>
        </w:r>
        <w:r w:rsidR="00AB2C8F">
          <w:t>=0.100; Table 5; Fig. 3a</w:t>
        </w:r>
      </w:ins>
      <w:ins w:id="358" w:author="Perkowski, Evan A" w:date="2025-07-16T15:07:00Z" w16du:dateUtc="2025-07-16T20:07:00Z">
        <w:r w:rsidR="00AB2C8F">
          <w:rPr>
            <w:iCs/>
          </w:rPr>
          <w:t xml:space="preserve">) and </w:t>
        </w:r>
        <w:r w:rsidR="00AB2C8F">
          <w:rPr>
            <w:i/>
          </w:rPr>
          <w:t>J</w:t>
        </w:r>
        <w:r w:rsidR="00AB2C8F">
          <w:rPr>
            <w:iCs/>
            <w:vertAlign w:val="subscript"/>
          </w:rPr>
          <w:t>max25</w:t>
        </w:r>
        <w:r w:rsidR="00AB2C8F">
          <w:rPr>
            <w:iCs/>
          </w:rPr>
          <w:t xml:space="preserve"> was reduced by </w:t>
        </w:r>
      </w:ins>
      <w:ins w:id="359" w:author="Perkowski, Evan A" w:date="2025-07-16T15:09:00Z" w16du:dateUtc="2025-07-16T20:09:00Z">
        <w:r w:rsidR="00AB2C8F">
          <w:rPr>
            <w:iCs/>
          </w:rPr>
          <w:t>10</w:t>
        </w:r>
      </w:ins>
      <w:ins w:id="360" w:author="Perkowski, Evan A" w:date="2025-07-16T15:07:00Z" w16du:dateUtc="2025-07-16T20:07:00Z">
        <w:r w:rsidR="00AB2C8F">
          <w:rPr>
            <w:iCs/>
          </w:rPr>
          <w:t>% (</w:t>
        </w:r>
      </w:ins>
      <w:ins w:id="361" w:author="Perkowski, Evan A" w:date="2025-07-16T15:25:00Z" w16du:dateUtc="2025-07-16T20:25:00Z">
        <w:r w:rsidR="0065200A">
          <w:rPr>
            <w:i/>
          </w:rPr>
          <w:t>p</w:t>
        </w:r>
        <w:r w:rsidR="0065200A">
          <w:rPr>
            <w:iCs/>
          </w:rPr>
          <w:t>=0.021</w:t>
        </w:r>
        <w:r w:rsidR="0065200A">
          <w:rPr>
            <w:color w:val="0E101A"/>
          </w:rPr>
          <w:t>; Table 5; Fig. 3c</w:t>
        </w:r>
      </w:ins>
      <w:ins w:id="362" w:author="Perkowski, Evan A" w:date="2025-07-16T15:07:00Z" w16du:dateUtc="2025-07-16T20:07:00Z">
        <w:r w:rsidR="00AB2C8F">
          <w:rPr>
            <w:iCs/>
          </w:rPr>
          <w:t xml:space="preserve">) compared to the </w:t>
        </w:r>
        <w:r w:rsidR="00AB2C8F">
          <w:rPr>
            <w:i/>
          </w:rPr>
          <w:t xml:space="preserve">A. </w:t>
        </w:r>
        <w:proofErr w:type="spellStart"/>
        <w:r w:rsidR="00AB2C8F">
          <w:rPr>
            <w:i/>
          </w:rPr>
          <w:t>petiolata</w:t>
        </w:r>
        <w:proofErr w:type="spellEnd"/>
        <w:r w:rsidR="00AB2C8F">
          <w:rPr>
            <w:iCs/>
          </w:rPr>
          <w:t xml:space="preserve">-weeded treatment, leading to </w:t>
        </w:r>
      </w:ins>
      <w:ins w:id="363" w:author="Perkowski, Evan A" w:date="2025-07-16T15:26:00Z" w16du:dateUtc="2025-07-16T20:26:00Z">
        <w:r w:rsidR="0065200A">
          <w:rPr>
            <w:iCs/>
          </w:rPr>
          <w:t>a 3</w:t>
        </w:r>
      </w:ins>
      <w:ins w:id="364" w:author="Perkowski, Evan A" w:date="2025-07-16T15:08:00Z" w16du:dateUtc="2025-07-16T20:08:00Z">
        <w:r w:rsidR="00AB2C8F">
          <w:rPr>
            <w:iCs/>
          </w:rPr>
          <w:t xml:space="preserve">% </w:t>
        </w:r>
      </w:ins>
      <w:ins w:id="365" w:author="Perkowski, Evan A" w:date="2025-07-16T15:27:00Z" w16du:dateUtc="2025-07-16T20:27:00Z">
        <w:r w:rsidR="0065200A">
          <w:rPr>
            <w:iCs/>
          </w:rPr>
          <w:t>de</w:t>
        </w:r>
      </w:ins>
      <w:ins w:id="366" w:author="Perkowski, Evan A" w:date="2025-07-16T15:08:00Z" w16du:dateUtc="2025-07-16T20:08:00Z">
        <w:r w:rsidR="00AB2C8F">
          <w:rPr>
            <w:iCs/>
          </w:rPr>
          <w:t xml:space="preserve">crease in </w:t>
        </w:r>
        <w:r w:rsidR="00AB2C8F">
          <w:rPr>
            <w:i/>
          </w:rPr>
          <w:t>J</w:t>
        </w:r>
        <w:r w:rsidR="00AB2C8F">
          <w:rPr>
            <w:vertAlign w:val="subscript"/>
          </w:rPr>
          <w:t>max25</w:t>
        </w:r>
        <w:r w:rsidR="00AB2C8F">
          <w:t>:</w:t>
        </w:r>
        <w:r w:rsidR="00AB2C8F">
          <w:rPr>
            <w:i/>
          </w:rPr>
          <w:t>V</w:t>
        </w:r>
        <w:r w:rsidR="00AB2C8F">
          <w:rPr>
            <w:iCs/>
            <w:vertAlign w:val="subscript"/>
          </w:rPr>
          <w:t>cmax25</w:t>
        </w:r>
        <w:r w:rsidR="00AB2C8F">
          <w:rPr>
            <w:iCs/>
          </w:rPr>
          <w:t xml:space="preserve"> (</w:t>
        </w:r>
      </w:ins>
      <w:ins w:id="367" w:author="Perkowski, Evan A" w:date="2025-07-16T15:27:00Z" w16du:dateUtc="2025-07-16T20:27:00Z">
        <w:r w:rsidR="0065200A">
          <w:rPr>
            <w:i/>
          </w:rPr>
          <w:t>p</w:t>
        </w:r>
        <w:r w:rsidR="0065200A">
          <w:rPr>
            <w:iCs/>
          </w:rPr>
          <w:t>=0.042</w:t>
        </w:r>
      </w:ins>
      <w:ins w:id="368" w:author="Perkowski, Evan A" w:date="2025-07-16T15:25:00Z" w16du:dateUtc="2025-07-16T20:25:00Z">
        <w:r w:rsidR="0065200A">
          <w:rPr>
            <w:color w:val="0E101A"/>
          </w:rPr>
          <w:t>; Table 5; Fig. 3e</w:t>
        </w:r>
      </w:ins>
      <w:ins w:id="369" w:author="Perkowski, Evan A" w:date="2025-07-16T15:08:00Z" w16du:dateUtc="2025-07-16T20:08:00Z">
        <w:r w:rsidR="00AB2C8F">
          <w:rPr>
            <w:iCs/>
          </w:rPr>
          <w:t>).</w:t>
        </w:r>
      </w:ins>
      <w:ins w:id="370" w:author="Perkowski, Evan A" w:date="2025-07-16T15:27:00Z" w16du:dateUtc="2025-07-16T20:27:00Z">
        <w:r w:rsidR="0065200A">
          <w:rPr>
            <w:iCs/>
          </w:rPr>
          <w:t xml:space="preserve"> The </w:t>
        </w:r>
      </w:ins>
      <w:ins w:id="371" w:author="Perkowski, Evan A" w:date="2025-07-16T15:30:00Z" w16du:dateUtc="2025-07-16T20:30:00Z">
        <w:r w:rsidR="00035B31">
          <w:rPr>
            <w:iCs/>
          </w:rPr>
          <w:t>e</w:t>
        </w:r>
      </w:ins>
      <w:ins w:id="372" w:author="Perkowski, Evan A" w:date="2025-07-16T15:27:00Z" w16du:dateUtc="2025-07-16T20:27:00Z">
        <w:r w:rsidR="0065200A">
          <w:rPr>
            <w:iCs/>
          </w:rPr>
          <w:t xml:space="preserve">ffects of </w:t>
        </w:r>
        <w:r w:rsidR="0065200A">
          <w:rPr>
            <w:i/>
          </w:rPr>
          <w:t xml:space="preserve">A. </w:t>
        </w:r>
        <w:proofErr w:type="spellStart"/>
        <w:r w:rsidR="0065200A">
          <w:rPr>
            <w:i/>
          </w:rPr>
          <w:t>petiolata</w:t>
        </w:r>
        <w:proofErr w:type="spellEnd"/>
        <w:r w:rsidR="0065200A">
          <w:rPr>
            <w:iCs/>
          </w:rPr>
          <w:t xml:space="preserve"> treatment on </w:t>
        </w:r>
        <w:r w:rsidR="0065200A">
          <w:rPr>
            <w:i/>
          </w:rPr>
          <w:t>V</w:t>
        </w:r>
        <w:r w:rsidR="0065200A">
          <w:rPr>
            <w:iCs/>
            <w:vertAlign w:val="subscript"/>
          </w:rPr>
          <w:t>cmax25</w:t>
        </w:r>
        <w:r w:rsidR="0065200A">
          <w:rPr>
            <w:iCs/>
          </w:rPr>
          <w:t xml:space="preserve"> and </w:t>
        </w:r>
        <w:r w:rsidR="0065200A">
          <w:rPr>
            <w:i/>
          </w:rPr>
          <w:t>J</w:t>
        </w:r>
        <w:r w:rsidR="0065200A">
          <w:rPr>
            <w:iCs/>
            <w:vertAlign w:val="subscript"/>
          </w:rPr>
          <w:t>max25</w:t>
        </w:r>
        <w:r w:rsidR="0065200A">
          <w:rPr>
            <w:iCs/>
          </w:rPr>
          <w:t xml:space="preserve"> </w:t>
        </w:r>
      </w:ins>
      <w:ins w:id="373" w:author="Perkowski, Evan A" w:date="2025-07-16T15:28:00Z" w16du:dateUtc="2025-07-16T20:28:00Z">
        <w:r w:rsidR="0065200A">
          <w:t>were driven by significant effects of the treatment on both traits</w:t>
        </w:r>
      </w:ins>
      <w:ins w:id="374" w:author="Perkowski, Evan A" w:date="2025-07-21T10:13:00Z" w16du:dateUtc="2025-07-21T15:13:00Z">
        <w:r w:rsidR="00DB4E46">
          <w:t xml:space="preserve"> when measurements were </w:t>
        </w:r>
      </w:ins>
      <w:ins w:id="375" w:author="Perkowski, Evan A" w:date="2025-07-21T10:14:00Z" w16du:dateUtc="2025-07-21T15:14:00Z">
        <w:r w:rsidR="00DB4E46">
          <w:t>collected</w:t>
        </w:r>
      </w:ins>
      <w:ins w:id="376" w:author="Perkowski, Evan A" w:date="2025-07-16T15:28:00Z" w16du:dateUtc="2025-07-16T20:28:00Z">
        <w:r w:rsidR="0065200A">
          <w:t xml:space="preserve"> after tree canopy closure, with no effect of </w:t>
        </w:r>
        <w:r w:rsidR="0065200A">
          <w:rPr>
            <w:i/>
            <w:iCs/>
          </w:rPr>
          <w:t xml:space="preserve">A. </w:t>
        </w:r>
        <w:proofErr w:type="spellStart"/>
        <w:r w:rsidR="0065200A">
          <w:rPr>
            <w:i/>
            <w:iCs/>
          </w:rPr>
          <w:t>petiolata</w:t>
        </w:r>
        <w:proofErr w:type="spellEnd"/>
        <w:r w:rsidR="0065200A">
          <w:t xml:space="preserve"> treatment on either of these traits before tree cano</w:t>
        </w:r>
      </w:ins>
      <w:ins w:id="377" w:author="Perkowski, Evan A" w:date="2025-07-16T15:29:00Z" w16du:dateUtc="2025-07-16T20:29:00Z">
        <w:r w:rsidR="0065200A">
          <w:t>py closure (</w:t>
        </w:r>
        <w:r w:rsidR="0065200A">
          <w:rPr>
            <w:i/>
            <w:iCs/>
          </w:rPr>
          <w:t xml:space="preserve">A. </w:t>
        </w:r>
        <w:proofErr w:type="spellStart"/>
        <w:r w:rsidR="0065200A">
          <w:rPr>
            <w:i/>
            <w:iCs/>
          </w:rPr>
          <w:t>petiolata</w:t>
        </w:r>
        <w:proofErr w:type="spellEnd"/>
        <w:r w:rsidR="0065200A">
          <w:t xml:space="preserve"> treatment-by-canopy status interaction: </w:t>
        </w:r>
        <w:r w:rsidR="0065200A">
          <w:rPr>
            <w:i/>
            <w:iCs/>
          </w:rPr>
          <w:t>p</w:t>
        </w:r>
        <w:r w:rsidR="0065200A">
          <w:t>&lt;0.05 in both cases; Table 5; Fig. 3a, 3c).</w:t>
        </w:r>
      </w:ins>
    </w:p>
    <w:p w14:paraId="000000D6" w14:textId="56F46780" w:rsidR="00166FFE" w:rsidRPr="00035B31" w:rsidRDefault="00000000" w:rsidP="00035B31">
      <w:pPr>
        <w:spacing w:line="360" w:lineRule="auto"/>
        <w:ind w:firstLine="720"/>
        <w:rPr>
          <w:iCs/>
        </w:rPr>
      </w:pPr>
      <w:r>
        <w:t xml:space="preserve">For </w:t>
      </w:r>
      <w:r>
        <w:rPr>
          <w:i/>
        </w:rPr>
        <w:t xml:space="preserve">M. </w:t>
      </w:r>
      <w:proofErr w:type="spellStart"/>
      <w:r>
        <w:rPr>
          <w:i/>
        </w:rPr>
        <w:t>racemosum</w:t>
      </w:r>
      <w:proofErr w:type="spellEnd"/>
      <w:r>
        <w:t xml:space="preserve">, </w:t>
      </w:r>
      <w:r>
        <w:rPr>
          <w:i/>
        </w:rPr>
        <w:t>V</w:t>
      </w:r>
      <w:r>
        <w:rPr>
          <w:vertAlign w:val="subscript"/>
        </w:rPr>
        <w:t>cmax25</w:t>
      </w:r>
      <w:r>
        <w:t xml:space="preserve"> </w:t>
      </w:r>
      <w:ins w:id="378" w:author="Perkowski, Evan A" w:date="2025-07-16T15:33:00Z" w16du:dateUtc="2025-07-16T20:33:00Z">
        <w:r w:rsidR="00035B31">
          <w:t xml:space="preserve">decreased by 56% </w:t>
        </w:r>
      </w:ins>
      <w:r>
        <w:t>(</w:t>
      </w:r>
      <w:r>
        <w:rPr>
          <w:i/>
        </w:rPr>
        <w:t>p</w:t>
      </w:r>
      <w:r>
        <w:t xml:space="preserve">&lt;0.001, Table </w:t>
      </w:r>
      <w:ins w:id="379" w:author="Perkowski, Evan A" w:date="2025-07-16T14:54:00Z" w16du:dateUtc="2025-07-16T19:54:00Z">
        <w:r w:rsidR="0049263D">
          <w:t>5</w:t>
        </w:r>
      </w:ins>
      <w:r>
        <w:t xml:space="preserve">; Fig. </w:t>
      </w:r>
      <w:ins w:id="380" w:author="Perkowski, Evan A" w:date="2025-07-16T14:54:00Z" w16du:dateUtc="2025-07-16T19:54:00Z">
        <w:r w:rsidR="0049263D">
          <w:t>3b</w:t>
        </w:r>
      </w:ins>
      <w:r>
        <w:t xml:space="preserve">) and </w:t>
      </w:r>
      <w:r>
        <w:rPr>
          <w:i/>
        </w:rPr>
        <w:t>J</w:t>
      </w:r>
      <w:r>
        <w:rPr>
          <w:vertAlign w:val="subscript"/>
        </w:rPr>
        <w:t>max25</w:t>
      </w:r>
      <w:r>
        <w:t xml:space="preserve"> </w:t>
      </w:r>
      <w:ins w:id="381" w:author="Perkowski, Evan A" w:date="2025-07-16T15:33:00Z" w16du:dateUtc="2025-07-16T20:33:00Z">
        <w:r w:rsidR="00035B31">
          <w:t xml:space="preserve">decreased by 57% </w:t>
        </w:r>
      </w:ins>
      <w:r>
        <w:t>(</w:t>
      </w:r>
      <w:r>
        <w:rPr>
          <w:i/>
        </w:rPr>
        <w:t>p</w:t>
      </w:r>
      <w:r>
        <w:t xml:space="preserve">&lt;0.001, Table </w:t>
      </w:r>
      <w:ins w:id="382" w:author="Perkowski, Evan A" w:date="2025-07-16T14:54:00Z" w16du:dateUtc="2025-07-16T19:54:00Z">
        <w:r w:rsidR="0049263D">
          <w:t>5</w:t>
        </w:r>
      </w:ins>
      <w:r>
        <w:t xml:space="preserve">; Fig. </w:t>
      </w:r>
      <w:ins w:id="383" w:author="Perkowski, Evan A" w:date="2025-07-16T14:54:00Z" w16du:dateUtc="2025-07-16T19:54:00Z">
        <w:r w:rsidR="0049263D">
          <w:t>3d</w:t>
        </w:r>
      </w:ins>
      <w:r>
        <w:t xml:space="preserve">) </w:t>
      </w:r>
      <w:ins w:id="384" w:author="Perkowski, Evan A" w:date="2025-07-21T10:14:00Z" w16du:dateUtc="2025-07-21T15:14:00Z">
        <w:r w:rsidR="00DB4E46">
          <w:t xml:space="preserve">in measurements collected </w:t>
        </w:r>
      </w:ins>
      <w:r>
        <w:t>after tree canopy closure</w:t>
      </w:r>
      <w:ins w:id="385" w:author="Perkowski, Evan A" w:date="2025-09-02T16:32:00Z" w16du:dateUtc="2025-09-02T21:32:00Z">
        <w:r w:rsidR="000E238C">
          <w:t xml:space="preserve"> compared to those collected before tree canopy closure</w:t>
        </w:r>
      </w:ins>
      <w:r>
        <w:t xml:space="preserve">, while </w:t>
      </w:r>
      <w:r>
        <w:rPr>
          <w:i/>
        </w:rPr>
        <w:t>J</w:t>
      </w:r>
      <w:r>
        <w:rPr>
          <w:vertAlign w:val="subscript"/>
        </w:rPr>
        <w:t>max25</w:t>
      </w:r>
      <w:r>
        <w:t>:</w:t>
      </w:r>
      <w:r>
        <w:rPr>
          <w:i/>
        </w:rPr>
        <w:t>V</w:t>
      </w:r>
      <w:r>
        <w:rPr>
          <w:vertAlign w:val="subscript"/>
        </w:rPr>
        <w:t>cmax25</w:t>
      </w:r>
      <w:r>
        <w:t xml:space="preserve"> </w:t>
      </w:r>
      <w:ins w:id="386" w:author="Perkowski, Evan A" w:date="2025-09-02T16:33:00Z" w16du:dateUtc="2025-09-02T21:33:00Z">
        <w:r w:rsidR="000E238C">
          <w:t>did not change between the two measurement periods</w:t>
        </w:r>
      </w:ins>
      <w:ins w:id="387" w:author="Perkowski, Evan A" w:date="2025-07-16T15:33:00Z" w16du:dateUtc="2025-07-16T20:33:00Z">
        <w:r w:rsidR="00035B31">
          <w:t xml:space="preserve"> </w:t>
        </w:r>
      </w:ins>
      <w:r>
        <w:t>(</w:t>
      </w:r>
      <w:r>
        <w:rPr>
          <w:i/>
        </w:rPr>
        <w:t>p</w:t>
      </w:r>
      <w:r>
        <w:t>=0.</w:t>
      </w:r>
      <w:ins w:id="388" w:author="Perkowski, Evan A" w:date="2025-07-16T15:34:00Z" w16du:dateUtc="2025-07-16T20:34:00Z">
        <w:r w:rsidR="00035B31">
          <w:t>335</w:t>
        </w:r>
      </w:ins>
      <w:r>
        <w:t xml:space="preserve">, Table </w:t>
      </w:r>
      <w:ins w:id="389" w:author="Perkowski, Evan A" w:date="2025-07-16T14:54:00Z" w16du:dateUtc="2025-07-16T19:54:00Z">
        <w:r w:rsidR="0049263D">
          <w:t>5</w:t>
        </w:r>
      </w:ins>
      <w:r>
        <w:t xml:space="preserve">; Fig. </w:t>
      </w:r>
      <w:ins w:id="390" w:author="Perkowski, Evan A" w:date="2025-07-16T14:54:00Z" w16du:dateUtc="2025-07-16T19:54:00Z">
        <w:r w:rsidR="0049263D">
          <w:t>3f</w:t>
        </w:r>
      </w:ins>
      <w:r>
        <w:t xml:space="preserve">). </w:t>
      </w:r>
      <w:proofErr w:type="spellStart"/>
      <w:r>
        <w:rPr>
          <w:i/>
        </w:rPr>
        <w:t>A</w:t>
      </w:r>
      <w:r w:rsidR="00187A0A">
        <w:rPr>
          <w:i/>
        </w:rPr>
        <w:t>lliaria</w:t>
      </w:r>
      <w:proofErr w:type="spellEnd"/>
      <w:r>
        <w:rPr>
          <w:i/>
        </w:rPr>
        <w:t xml:space="preserve"> </w:t>
      </w:r>
      <w:proofErr w:type="spellStart"/>
      <w:r>
        <w:rPr>
          <w:i/>
        </w:rPr>
        <w:t>petiolata</w:t>
      </w:r>
      <w:proofErr w:type="spellEnd"/>
      <w:r>
        <w:t xml:space="preserve"> treatment had no effect on </w:t>
      </w:r>
      <w:r>
        <w:rPr>
          <w:i/>
        </w:rPr>
        <w:t>V</w:t>
      </w:r>
      <w:r>
        <w:rPr>
          <w:vertAlign w:val="subscript"/>
        </w:rPr>
        <w:t>cmax25</w:t>
      </w:r>
      <w:r>
        <w:t xml:space="preserve"> (</w:t>
      </w:r>
      <w:r>
        <w:rPr>
          <w:i/>
        </w:rPr>
        <w:t>p</w:t>
      </w:r>
      <w:r>
        <w:t>=0.</w:t>
      </w:r>
      <w:ins w:id="391" w:author="Perkowski, Evan A" w:date="2025-07-16T15:30:00Z" w16du:dateUtc="2025-07-16T20:30:00Z">
        <w:r w:rsidR="00035B31">
          <w:t>992</w:t>
        </w:r>
      </w:ins>
      <w:r>
        <w:t xml:space="preserve">, Table </w:t>
      </w:r>
      <w:ins w:id="392" w:author="Perkowski, Evan A" w:date="2025-07-16T14:54:00Z" w16du:dateUtc="2025-07-16T19:54:00Z">
        <w:r w:rsidR="0049263D">
          <w:t>5</w:t>
        </w:r>
      </w:ins>
      <w:proofErr w:type="gramStart"/>
      <w:r>
        <w:t>)</w:t>
      </w:r>
      <w:r>
        <w:rPr>
          <w:vertAlign w:val="subscript"/>
        </w:rPr>
        <w:t xml:space="preserve"> </w:t>
      </w:r>
      <w:r>
        <w:t>,</w:t>
      </w:r>
      <w:proofErr w:type="gramEnd"/>
      <w:r>
        <w:t xml:space="preserve"> </w:t>
      </w:r>
      <w:r>
        <w:rPr>
          <w:i/>
        </w:rPr>
        <w:t>J</w:t>
      </w:r>
      <w:r>
        <w:rPr>
          <w:vertAlign w:val="subscript"/>
        </w:rPr>
        <w:t>max25</w:t>
      </w:r>
      <w:r>
        <w:t xml:space="preserve"> (</w:t>
      </w:r>
      <w:r>
        <w:rPr>
          <w:i/>
        </w:rPr>
        <w:t>p</w:t>
      </w:r>
      <w:r>
        <w:t>=0.</w:t>
      </w:r>
      <w:ins w:id="393" w:author="Perkowski, Evan A" w:date="2025-07-16T15:30:00Z" w16du:dateUtc="2025-07-16T20:30:00Z">
        <w:r w:rsidR="00035B31">
          <w:t>948</w:t>
        </w:r>
      </w:ins>
      <w:r>
        <w:t xml:space="preserve">, Table </w:t>
      </w:r>
      <w:ins w:id="394" w:author="Perkowski, Evan A" w:date="2025-07-16T14:54:00Z" w16du:dateUtc="2025-07-16T19:54:00Z">
        <w:r w:rsidR="0049263D">
          <w:t>5</w:t>
        </w:r>
      </w:ins>
      <w:r>
        <w:t xml:space="preserve">), or </w:t>
      </w:r>
      <w:r>
        <w:rPr>
          <w:i/>
        </w:rPr>
        <w:t>J</w:t>
      </w:r>
      <w:r>
        <w:rPr>
          <w:vertAlign w:val="subscript"/>
        </w:rPr>
        <w:t>max25</w:t>
      </w:r>
      <w:r>
        <w:t>:</w:t>
      </w:r>
      <w:r>
        <w:rPr>
          <w:i/>
        </w:rPr>
        <w:t>V</w:t>
      </w:r>
      <w:r>
        <w:rPr>
          <w:vertAlign w:val="subscript"/>
        </w:rPr>
        <w:t>cmax25</w:t>
      </w:r>
      <w:r>
        <w:t xml:space="preserve"> (</w:t>
      </w:r>
      <w:r>
        <w:rPr>
          <w:i/>
        </w:rPr>
        <w:t>p</w:t>
      </w:r>
      <w:r>
        <w:t>=0.</w:t>
      </w:r>
      <w:ins w:id="395" w:author="Perkowski, Evan A" w:date="2025-07-16T15:31:00Z" w16du:dateUtc="2025-07-16T20:31:00Z">
        <w:r w:rsidR="00035B31">
          <w:t>671</w:t>
        </w:r>
      </w:ins>
      <w:r>
        <w:t xml:space="preserve">, Table </w:t>
      </w:r>
      <w:ins w:id="396" w:author="Perkowski, Evan A" w:date="2025-07-16T14:54:00Z" w16du:dateUtc="2025-07-16T19:54:00Z">
        <w:r w:rsidR="0049263D">
          <w:t>5</w:t>
        </w:r>
      </w:ins>
      <w:r>
        <w:t>).</w:t>
      </w:r>
    </w:p>
    <w:p w14:paraId="000000D7" w14:textId="77777777" w:rsidR="00166FFE" w:rsidRDefault="00000000" w:rsidP="00964238">
      <w:pPr>
        <w:spacing w:line="360" w:lineRule="auto"/>
      </w:pPr>
      <w:r>
        <w:br w:type="page"/>
      </w:r>
    </w:p>
    <w:p w14:paraId="000000D8" w14:textId="57E4E918" w:rsidR="00166FFE" w:rsidRDefault="00000000" w:rsidP="00964238">
      <w:pPr>
        <w:spacing w:line="360" w:lineRule="auto"/>
        <w:rPr>
          <w:vertAlign w:val="superscript"/>
        </w:rPr>
      </w:pPr>
      <w:r>
        <w:rPr>
          <w:b/>
        </w:rPr>
        <w:lastRenderedPageBreak/>
        <w:t xml:space="preserve">Table </w:t>
      </w:r>
      <w:ins w:id="397" w:author="Perkowski, Evan A" w:date="2025-07-16T15:25:00Z" w16du:dateUtc="2025-07-16T20:25:00Z">
        <w:r w:rsidR="0065200A">
          <w:rPr>
            <w:b/>
          </w:rPr>
          <w:t>5</w:t>
        </w:r>
      </w:ins>
      <w:ins w:id="398" w:author="Perkowski, Evan A" w:date="2025-07-15T12:08:00Z" w16du:dateUtc="2025-07-15T17:08:00Z">
        <w:r w:rsidR="003816C3">
          <w:rPr>
            <w:b/>
          </w:rPr>
          <w:t xml:space="preserve"> </w:t>
        </w:r>
      </w:ins>
      <w:r>
        <w:t xml:space="preserve">Analysis of variance results for the effects of </w:t>
      </w:r>
      <w:r>
        <w:rPr>
          <w:i/>
        </w:rPr>
        <w:t xml:space="preserve">A. </w:t>
      </w:r>
      <w:proofErr w:type="spellStart"/>
      <w:r>
        <w:rPr>
          <w:i/>
        </w:rPr>
        <w:t>petiolata</w:t>
      </w:r>
      <w:proofErr w:type="spellEnd"/>
      <w:r>
        <w:rPr>
          <w:i/>
        </w:rPr>
        <w:t xml:space="preserve"> </w:t>
      </w:r>
      <w:r>
        <w:t>treatment and measurement period on apparent photosynthetic capacity</w:t>
      </w:r>
      <w:r>
        <w:rPr>
          <w:vertAlign w:val="superscript"/>
        </w:rPr>
        <w:t>*</w:t>
      </w:r>
    </w:p>
    <w:tbl>
      <w:tblPr>
        <w:tblStyle w:val="a4"/>
        <w:tblW w:w="9225" w:type="dxa"/>
        <w:tblLayout w:type="fixed"/>
        <w:tblLook w:val="0400" w:firstRow="0" w:lastRow="0" w:firstColumn="0" w:lastColumn="0" w:noHBand="0" w:noVBand="1"/>
      </w:tblPr>
      <w:tblGrid>
        <w:gridCol w:w="270"/>
        <w:gridCol w:w="2715"/>
        <w:gridCol w:w="1200"/>
        <w:gridCol w:w="990"/>
        <w:gridCol w:w="1140"/>
        <w:gridCol w:w="945"/>
        <w:gridCol w:w="990"/>
        <w:gridCol w:w="975"/>
      </w:tblGrid>
      <w:tr w:rsidR="00166FFE" w14:paraId="2F77B22D" w14:textId="77777777">
        <w:trPr>
          <w:trHeight w:val="320"/>
        </w:trPr>
        <w:tc>
          <w:tcPr>
            <w:tcW w:w="270" w:type="dxa"/>
            <w:tcBorders>
              <w:left w:val="nil"/>
              <w:bottom w:val="single" w:sz="4" w:space="0" w:color="000000"/>
              <w:right w:val="nil"/>
            </w:tcBorders>
          </w:tcPr>
          <w:p w14:paraId="000000D9" w14:textId="77777777" w:rsidR="00166FFE" w:rsidRDefault="00166FFE"/>
        </w:tc>
        <w:tc>
          <w:tcPr>
            <w:tcW w:w="2715" w:type="dxa"/>
            <w:tcBorders>
              <w:left w:val="nil"/>
              <w:bottom w:val="single" w:sz="4" w:space="0" w:color="000000"/>
              <w:right w:val="nil"/>
            </w:tcBorders>
            <w:vAlign w:val="bottom"/>
          </w:tcPr>
          <w:p w14:paraId="000000DA" w14:textId="77777777" w:rsidR="00166FFE" w:rsidRDefault="00166FFE"/>
        </w:tc>
        <w:tc>
          <w:tcPr>
            <w:tcW w:w="2190" w:type="dxa"/>
            <w:gridSpan w:val="2"/>
            <w:tcBorders>
              <w:left w:val="nil"/>
              <w:bottom w:val="single" w:sz="4" w:space="0" w:color="000000"/>
              <w:right w:val="nil"/>
            </w:tcBorders>
            <w:vAlign w:val="center"/>
          </w:tcPr>
          <w:p w14:paraId="000000DB" w14:textId="77777777" w:rsidR="00166FFE" w:rsidRDefault="00000000">
            <w:pPr>
              <w:jc w:val="right"/>
              <w:rPr>
                <w:b/>
              </w:rPr>
            </w:pPr>
            <w:r>
              <w:rPr>
                <w:b/>
                <w:i/>
              </w:rPr>
              <w:t>V</w:t>
            </w:r>
            <w:r>
              <w:rPr>
                <w:b/>
                <w:vertAlign w:val="subscript"/>
              </w:rPr>
              <w:t>cmax25</w:t>
            </w:r>
          </w:p>
        </w:tc>
        <w:tc>
          <w:tcPr>
            <w:tcW w:w="2085" w:type="dxa"/>
            <w:gridSpan w:val="2"/>
            <w:tcBorders>
              <w:left w:val="nil"/>
              <w:bottom w:val="single" w:sz="4" w:space="0" w:color="000000"/>
              <w:right w:val="nil"/>
            </w:tcBorders>
            <w:vAlign w:val="center"/>
          </w:tcPr>
          <w:p w14:paraId="000000DD" w14:textId="77777777" w:rsidR="00166FFE" w:rsidRDefault="00000000">
            <w:pPr>
              <w:jc w:val="right"/>
              <w:rPr>
                <w:b/>
              </w:rPr>
            </w:pPr>
            <w:r>
              <w:rPr>
                <w:b/>
                <w:i/>
              </w:rPr>
              <w:t>J</w:t>
            </w:r>
            <w:r>
              <w:rPr>
                <w:b/>
                <w:vertAlign w:val="subscript"/>
              </w:rPr>
              <w:t>max25</w:t>
            </w:r>
          </w:p>
        </w:tc>
        <w:tc>
          <w:tcPr>
            <w:tcW w:w="1965" w:type="dxa"/>
            <w:gridSpan w:val="2"/>
            <w:tcBorders>
              <w:left w:val="nil"/>
              <w:bottom w:val="single" w:sz="4" w:space="0" w:color="000000"/>
              <w:right w:val="nil"/>
            </w:tcBorders>
            <w:vAlign w:val="center"/>
          </w:tcPr>
          <w:p w14:paraId="000000DF" w14:textId="77777777" w:rsidR="00166FFE" w:rsidRDefault="00000000">
            <w:pPr>
              <w:jc w:val="right"/>
              <w:rPr>
                <w:b/>
              </w:rPr>
            </w:pPr>
            <w:r>
              <w:rPr>
                <w:b/>
                <w:i/>
              </w:rPr>
              <w:t>J</w:t>
            </w:r>
            <w:r>
              <w:rPr>
                <w:b/>
                <w:vertAlign w:val="subscript"/>
              </w:rPr>
              <w:t>max25</w:t>
            </w:r>
            <w:r>
              <w:rPr>
                <w:b/>
              </w:rPr>
              <w:t>:</w:t>
            </w:r>
            <w:r>
              <w:rPr>
                <w:b/>
                <w:i/>
              </w:rPr>
              <w:t>V</w:t>
            </w:r>
            <w:r>
              <w:rPr>
                <w:b/>
                <w:vertAlign w:val="subscript"/>
              </w:rPr>
              <w:t>cmax25</w:t>
            </w:r>
          </w:p>
        </w:tc>
      </w:tr>
      <w:tr w:rsidR="00166FFE" w14:paraId="1DFB24BE" w14:textId="77777777">
        <w:trPr>
          <w:trHeight w:val="320"/>
        </w:trPr>
        <w:tc>
          <w:tcPr>
            <w:tcW w:w="270" w:type="dxa"/>
            <w:tcBorders>
              <w:top w:val="single" w:sz="4" w:space="0" w:color="000000"/>
              <w:left w:val="nil"/>
              <w:bottom w:val="single" w:sz="4" w:space="0" w:color="000000"/>
              <w:right w:val="nil"/>
            </w:tcBorders>
          </w:tcPr>
          <w:p w14:paraId="000000E1" w14:textId="77777777" w:rsidR="00166FFE" w:rsidRDefault="00166FFE"/>
        </w:tc>
        <w:tc>
          <w:tcPr>
            <w:tcW w:w="2715" w:type="dxa"/>
            <w:tcBorders>
              <w:top w:val="single" w:sz="4" w:space="0" w:color="000000"/>
              <w:left w:val="nil"/>
              <w:bottom w:val="single" w:sz="4" w:space="0" w:color="000000"/>
              <w:right w:val="nil"/>
            </w:tcBorders>
            <w:vAlign w:val="bottom"/>
          </w:tcPr>
          <w:p w14:paraId="000000E2" w14:textId="77777777" w:rsidR="00166FFE" w:rsidRDefault="00166FFE"/>
        </w:tc>
        <w:tc>
          <w:tcPr>
            <w:tcW w:w="1200" w:type="dxa"/>
            <w:tcBorders>
              <w:top w:val="single" w:sz="4" w:space="0" w:color="000000"/>
              <w:left w:val="nil"/>
              <w:bottom w:val="single" w:sz="4" w:space="0" w:color="000000"/>
              <w:right w:val="nil"/>
            </w:tcBorders>
            <w:vAlign w:val="center"/>
          </w:tcPr>
          <w:p w14:paraId="000000E3" w14:textId="77777777" w:rsidR="00166FFE" w:rsidRDefault="00000000">
            <w:pPr>
              <w:jc w:val="right"/>
            </w:pPr>
            <w:r>
              <w:rPr>
                <w:i/>
              </w:rPr>
              <w:t>χ</w:t>
            </w:r>
            <w:r>
              <w:rPr>
                <w:vertAlign w:val="superscript"/>
              </w:rPr>
              <w:t>2</w:t>
            </w:r>
          </w:p>
        </w:tc>
        <w:tc>
          <w:tcPr>
            <w:tcW w:w="990" w:type="dxa"/>
            <w:tcBorders>
              <w:top w:val="single" w:sz="4" w:space="0" w:color="000000"/>
              <w:left w:val="nil"/>
              <w:bottom w:val="single" w:sz="4" w:space="0" w:color="000000"/>
            </w:tcBorders>
            <w:vAlign w:val="center"/>
          </w:tcPr>
          <w:p w14:paraId="000000E4" w14:textId="77777777" w:rsidR="00166FFE" w:rsidRDefault="00000000">
            <w:pPr>
              <w:jc w:val="right"/>
            </w:pPr>
            <w:r>
              <w:rPr>
                <w:i/>
              </w:rPr>
              <w:t>p</w:t>
            </w:r>
          </w:p>
        </w:tc>
        <w:tc>
          <w:tcPr>
            <w:tcW w:w="1140" w:type="dxa"/>
            <w:tcBorders>
              <w:top w:val="single" w:sz="4" w:space="0" w:color="000000"/>
              <w:bottom w:val="single" w:sz="4" w:space="0" w:color="000000"/>
              <w:right w:val="nil"/>
            </w:tcBorders>
            <w:vAlign w:val="center"/>
          </w:tcPr>
          <w:p w14:paraId="000000E5" w14:textId="77777777" w:rsidR="00166FFE" w:rsidRDefault="00000000">
            <w:pPr>
              <w:jc w:val="right"/>
            </w:pPr>
            <w:r>
              <w:rPr>
                <w:i/>
              </w:rPr>
              <w:t>χ</w:t>
            </w:r>
            <w:r>
              <w:rPr>
                <w:vertAlign w:val="superscript"/>
              </w:rPr>
              <w:t>2</w:t>
            </w:r>
          </w:p>
        </w:tc>
        <w:tc>
          <w:tcPr>
            <w:tcW w:w="945" w:type="dxa"/>
            <w:tcBorders>
              <w:top w:val="single" w:sz="4" w:space="0" w:color="000000"/>
              <w:left w:val="nil"/>
              <w:bottom w:val="single" w:sz="4" w:space="0" w:color="000000"/>
              <w:right w:val="nil"/>
            </w:tcBorders>
            <w:vAlign w:val="center"/>
          </w:tcPr>
          <w:p w14:paraId="000000E6" w14:textId="77777777" w:rsidR="00166FFE" w:rsidRDefault="00000000">
            <w:pPr>
              <w:jc w:val="right"/>
            </w:pPr>
            <w:r>
              <w:rPr>
                <w:i/>
              </w:rPr>
              <w:t>p</w:t>
            </w:r>
          </w:p>
        </w:tc>
        <w:tc>
          <w:tcPr>
            <w:tcW w:w="990" w:type="dxa"/>
            <w:tcBorders>
              <w:top w:val="single" w:sz="4" w:space="0" w:color="000000"/>
              <w:left w:val="nil"/>
              <w:bottom w:val="single" w:sz="4" w:space="0" w:color="000000"/>
              <w:right w:val="nil"/>
            </w:tcBorders>
            <w:vAlign w:val="center"/>
          </w:tcPr>
          <w:p w14:paraId="000000E7" w14:textId="77777777" w:rsidR="00166FFE" w:rsidRDefault="00000000">
            <w:pPr>
              <w:jc w:val="right"/>
              <w:rPr>
                <w:i/>
              </w:rPr>
            </w:pPr>
            <w:r>
              <w:rPr>
                <w:i/>
              </w:rPr>
              <w:t>χ</w:t>
            </w:r>
            <w:r>
              <w:rPr>
                <w:vertAlign w:val="superscript"/>
              </w:rPr>
              <w:t>2</w:t>
            </w:r>
          </w:p>
        </w:tc>
        <w:tc>
          <w:tcPr>
            <w:tcW w:w="975" w:type="dxa"/>
            <w:tcBorders>
              <w:top w:val="single" w:sz="4" w:space="0" w:color="000000"/>
              <w:left w:val="nil"/>
              <w:bottom w:val="single" w:sz="4" w:space="0" w:color="000000"/>
              <w:right w:val="nil"/>
            </w:tcBorders>
            <w:vAlign w:val="center"/>
          </w:tcPr>
          <w:p w14:paraId="000000E8" w14:textId="77777777" w:rsidR="00166FFE" w:rsidRDefault="00000000">
            <w:pPr>
              <w:jc w:val="right"/>
              <w:rPr>
                <w:i/>
              </w:rPr>
            </w:pPr>
            <w:r>
              <w:rPr>
                <w:i/>
              </w:rPr>
              <w:t>p</w:t>
            </w:r>
          </w:p>
        </w:tc>
      </w:tr>
      <w:tr w:rsidR="00166FFE" w14:paraId="46BD4FEF" w14:textId="77777777">
        <w:trPr>
          <w:trHeight w:val="320"/>
        </w:trPr>
        <w:tc>
          <w:tcPr>
            <w:tcW w:w="2985" w:type="dxa"/>
            <w:gridSpan w:val="2"/>
            <w:tcBorders>
              <w:top w:val="nil"/>
              <w:left w:val="nil"/>
              <w:bottom w:val="nil"/>
              <w:right w:val="nil"/>
            </w:tcBorders>
            <w:vAlign w:val="center"/>
          </w:tcPr>
          <w:p w14:paraId="000000E9" w14:textId="77777777" w:rsidR="00166FFE" w:rsidRDefault="00000000">
            <w:pPr>
              <w:rPr>
                <w:b/>
              </w:rPr>
            </w:pPr>
            <w:r>
              <w:rPr>
                <w:b/>
                <w:i/>
              </w:rPr>
              <w:t>Trillium</w:t>
            </w:r>
            <w:r>
              <w:rPr>
                <w:b/>
              </w:rPr>
              <w:t xml:space="preserve"> spp.</w:t>
            </w:r>
          </w:p>
        </w:tc>
        <w:tc>
          <w:tcPr>
            <w:tcW w:w="1200" w:type="dxa"/>
            <w:tcBorders>
              <w:top w:val="nil"/>
              <w:left w:val="nil"/>
              <w:bottom w:val="nil"/>
              <w:right w:val="nil"/>
            </w:tcBorders>
            <w:vAlign w:val="center"/>
          </w:tcPr>
          <w:p w14:paraId="000000EB" w14:textId="77777777" w:rsidR="00166FFE" w:rsidRDefault="00166FFE">
            <w:pPr>
              <w:jc w:val="right"/>
            </w:pPr>
          </w:p>
        </w:tc>
        <w:tc>
          <w:tcPr>
            <w:tcW w:w="990" w:type="dxa"/>
            <w:tcBorders>
              <w:top w:val="nil"/>
              <w:left w:val="nil"/>
              <w:bottom w:val="nil"/>
            </w:tcBorders>
            <w:vAlign w:val="center"/>
          </w:tcPr>
          <w:p w14:paraId="000000EC" w14:textId="77777777" w:rsidR="00166FFE" w:rsidRDefault="00166FFE">
            <w:pPr>
              <w:jc w:val="right"/>
            </w:pPr>
          </w:p>
        </w:tc>
        <w:tc>
          <w:tcPr>
            <w:tcW w:w="1140" w:type="dxa"/>
            <w:tcBorders>
              <w:top w:val="nil"/>
              <w:bottom w:val="nil"/>
              <w:right w:val="nil"/>
            </w:tcBorders>
            <w:vAlign w:val="center"/>
          </w:tcPr>
          <w:p w14:paraId="000000ED" w14:textId="77777777" w:rsidR="00166FFE" w:rsidRDefault="00166FFE">
            <w:pPr>
              <w:jc w:val="right"/>
            </w:pPr>
          </w:p>
        </w:tc>
        <w:tc>
          <w:tcPr>
            <w:tcW w:w="945" w:type="dxa"/>
            <w:tcBorders>
              <w:top w:val="nil"/>
              <w:left w:val="nil"/>
              <w:bottom w:val="nil"/>
              <w:right w:val="nil"/>
            </w:tcBorders>
            <w:vAlign w:val="center"/>
          </w:tcPr>
          <w:p w14:paraId="000000EE" w14:textId="77777777" w:rsidR="00166FFE" w:rsidRDefault="00166FFE">
            <w:pPr>
              <w:jc w:val="right"/>
            </w:pPr>
          </w:p>
        </w:tc>
        <w:tc>
          <w:tcPr>
            <w:tcW w:w="990" w:type="dxa"/>
            <w:tcBorders>
              <w:top w:val="nil"/>
              <w:left w:val="nil"/>
              <w:bottom w:val="nil"/>
              <w:right w:val="nil"/>
            </w:tcBorders>
            <w:vAlign w:val="center"/>
          </w:tcPr>
          <w:p w14:paraId="000000EF" w14:textId="77777777" w:rsidR="00166FFE" w:rsidRDefault="00166FFE">
            <w:pPr>
              <w:jc w:val="right"/>
            </w:pPr>
          </w:p>
        </w:tc>
        <w:tc>
          <w:tcPr>
            <w:tcW w:w="975" w:type="dxa"/>
            <w:tcBorders>
              <w:top w:val="nil"/>
              <w:left w:val="nil"/>
              <w:bottom w:val="nil"/>
              <w:right w:val="nil"/>
            </w:tcBorders>
            <w:vAlign w:val="center"/>
          </w:tcPr>
          <w:p w14:paraId="000000F0" w14:textId="77777777" w:rsidR="00166FFE" w:rsidRDefault="00166FFE">
            <w:pPr>
              <w:jc w:val="right"/>
            </w:pPr>
          </w:p>
        </w:tc>
      </w:tr>
      <w:tr w:rsidR="00166FFE" w14:paraId="67B06587" w14:textId="77777777">
        <w:trPr>
          <w:trHeight w:val="320"/>
        </w:trPr>
        <w:tc>
          <w:tcPr>
            <w:tcW w:w="270" w:type="dxa"/>
            <w:tcBorders>
              <w:top w:val="nil"/>
              <w:left w:val="nil"/>
              <w:bottom w:val="nil"/>
              <w:right w:val="nil"/>
            </w:tcBorders>
          </w:tcPr>
          <w:p w14:paraId="000000F1" w14:textId="77777777" w:rsidR="00166FFE" w:rsidRDefault="00166FFE">
            <w:pPr>
              <w:rPr>
                <w:i/>
              </w:rPr>
            </w:pPr>
          </w:p>
        </w:tc>
        <w:tc>
          <w:tcPr>
            <w:tcW w:w="2715" w:type="dxa"/>
            <w:tcBorders>
              <w:top w:val="nil"/>
              <w:left w:val="nil"/>
              <w:bottom w:val="nil"/>
              <w:right w:val="nil"/>
            </w:tcBorders>
            <w:vAlign w:val="center"/>
          </w:tcPr>
          <w:p w14:paraId="000000F2" w14:textId="77777777" w:rsidR="00166FFE" w:rsidRDefault="00000000">
            <w:r>
              <w:rPr>
                <w:i/>
              </w:rPr>
              <w:t xml:space="preserve">A. </w:t>
            </w:r>
            <w:proofErr w:type="spellStart"/>
            <w:r>
              <w:rPr>
                <w:i/>
              </w:rPr>
              <w:t>petiolata</w:t>
            </w:r>
            <w:proofErr w:type="spellEnd"/>
            <w:r>
              <w:rPr>
                <w:i/>
              </w:rPr>
              <w:t xml:space="preserve"> </w:t>
            </w:r>
            <w:r>
              <w:t>treatment (A)</w:t>
            </w:r>
          </w:p>
        </w:tc>
        <w:tc>
          <w:tcPr>
            <w:tcW w:w="1200" w:type="dxa"/>
            <w:tcMar>
              <w:top w:w="100" w:type="dxa"/>
              <w:left w:w="100" w:type="dxa"/>
              <w:bottom w:w="100" w:type="dxa"/>
              <w:right w:w="100" w:type="dxa"/>
            </w:tcMar>
          </w:tcPr>
          <w:p w14:paraId="000000F3" w14:textId="740F9D2E" w:rsidR="00166FFE" w:rsidRDefault="0001541A">
            <w:pPr>
              <w:jc w:val="right"/>
            </w:pPr>
            <w:r>
              <w:t>2.697</w:t>
            </w:r>
          </w:p>
        </w:tc>
        <w:tc>
          <w:tcPr>
            <w:tcW w:w="990" w:type="dxa"/>
            <w:tcMar>
              <w:top w:w="100" w:type="dxa"/>
              <w:left w:w="100" w:type="dxa"/>
              <w:bottom w:w="100" w:type="dxa"/>
              <w:right w:w="100" w:type="dxa"/>
            </w:tcMar>
          </w:tcPr>
          <w:p w14:paraId="000000F4" w14:textId="1770875F" w:rsidR="00166FFE" w:rsidRPr="0001541A" w:rsidRDefault="0001541A">
            <w:pPr>
              <w:jc w:val="right"/>
            </w:pPr>
            <w:r>
              <w:rPr>
                <w:i/>
                <w:iCs/>
              </w:rPr>
              <w:t>0.100</w:t>
            </w:r>
          </w:p>
        </w:tc>
        <w:tc>
          <w:tcPr>
            <w:tcW w:w="1140" w:type="dxa"/>
            <w:tcMar>
              <w:top w:w="100" w:type="dxa"/>
              <w:left w:w="100" w:type="dxa"/>
              <w:bottom w:w="100" w:type="dxa"/>
              <w:right w:w="100" w:type="dxa"/>
            </w:tcMar>
          </w:tcPr>
          <w:p w14:paraId="000000F5" w14:textId="31A9A78D" w:rsidR="00166FFE" w:rsidRDefault="0001541A">
            <w:pPr>
              <w:jc w:val="right"/>
            </w:pPr>
            <w:r>
              <w:t>5.348</w:t>
            </w:r>
          </w:p>
        </w:tc>
        <w:tc>
          <w:tcPr>
            <w:tcW w:w="945" w:type="dxa"/>
            <w:tcMar>
              <w:top w:w="100" w:type="dxa"/>
              <w:left w:w="100" w:type="dxa"/>
              <w:bottom w:w="100" w:type="dxa"/>
              <w:right w:w="100" w:type="dxa"/>
            </w:tcMar>
          </w:tcPr>
          <w:p w14:paraId="000000F6" w14:textId="02EECA56" w:rsidR="00166FFE" w:rsidRDefault="0001541A">
            <w:pPr>
              <w:jc w:val="right"/>
              <w:rPr>
                <w:b/>
              </w:rPr>
            </w:pPr>
            <w:r>
              <w:rPr>
                <w:b/>
              </w:rPr>
              <w:t>0.021</w:t>
            </w:r>
          </w:p>
        </w:tc>
        <w:tc>
          <w:tcPr>
            <w:tcW w:w="990" w:type="dxa"/>
            <w:tcMar>
              <w:top w:w="100" w:type="dxa"/>
              <w:left w:w="100" w:type="dxa"/>
              <w:bottom w:w="100" w:type="dxa"/>
              <w:right w:w="100" w:type="dxa"/>
            </w:tcMar>
          </w:tcPr>
          <w:p w14:paraId="000000F7" w14:textId="34E9F834" w:rsidR="0001541A" w:rsidRDefault="0001541A" w:rsidP="0001541A">
            <w:pPr>
              <w:jc w:val="right"/>
            </w:pPr>
            <w:r>
              <w:t>4.119</w:t>
            </w:r>
          </w:p>
        </w:tc>
        <w:tc>
          <w:tcPr>
            <w:tcW w:w="975" w:type="dxa"/>
            <w:tcMar>
              <w:top w:w="100" w:type="dxa"/>
              <w:left w:w="100" w:type="dxa"/>
              <w:bottom w:w="100" w:type="dxa"/>
              <w:right w:w="100" w:type="dxa"/>
            </w:tcMar>
          </w:tcPr>
          <w:p w14:paraId="000000F8" w14:textId="7A744713" w:rsidR="00166FFE" w:rsidRPr="0001541A" w:rsidRDefault="0001541A">
            <w:pPr>
              <w:jc w:val="right"/>
              <w:rPr>
                <w:b/>
                <w:bCs/>
              </w:rPr>
            </w:pPr>
            <w:r w:rsidRPr="0001541A">
              <w:rPr>
                <w:b/>
                <w:bCs/>
              </w:rPr>
              <w:t>0.042</w:t>
            </w:r>
          </w:p>
        </w:tc>
      </w:tr>
      <w:tr w:rsidR="00166FFE" w14:paraId="7533E6D9" w14:textId="77777777">
        <w:trPr>
          <w:trHeight w:val="320"/>
        </w:trPr>
        <w:tc>
          <w:tcPr>
            <w:tcW w:w="270" w:type="dxa"/>
            <w:tcBorders>
              <w:top w:val="nil"/>
              <w:left w:val="nil"/>
              <w:right w:val="nil"/>
            </w:tcBorders>
          </w:tcPr>
          <w:p w14:paraId="000000F9" w14:textId="77777777" w:rsidR="00166FFE" w:rsidRDefault="00166FFE"/>
        </w:tc>
        <w:tc>
          <w:tcPr>
            <w:tcW w:w="2715" w:type="dxa"/>
            <w:tcBorders>
              <w:top w:val="nil"/>
              <w:left w:val="nil"/>
              <w:right w:val="nil"/>
            </w:tcBorders>
            <w:vAlign w:val="center"/>
          </w:tcPr>
          <w:p w14:paraId="000000FA" w14:textId="77777777" w:rsidR="00166FFE" w:rsidRDefault="00000000">
            <w:r>
              <w:t>Canopy status (C)</w:t>
            </w:r>
          </w:p>
        </w:tc>
        <w:tc>
          <w:tcPr>
            <w:tcW w:w="1200" w:type="dxa"/>
            <w:tcMar>
              <w:top w:w="100" w:type="dxa"/>
              <w:left w:w="100" w:type="dxa"/>
              <w:bottom w:w="100" w:type="dxa"/>
              <w:right w:w="100" w:type="dxa"/>
            </w:tcMar>
          </w:tcPr>
          <w:p w14:paraId="000000FB" w14:textId="3E331C16" w:rsidR="00166FFE" w:rsidRDefault="0001541A">
            <w:pPr>
              <w:jc w:val="right"/>
            </w:pPr>
            <w:r>
              <w:t>1548.739</w:t>
            </w:r>
          </w:p>
        </w:tc>
        <w:tc>
          <w:tcPr>
            <w:tcW w:w="990" w:type="dxa"/>
            <w:tcMar>
              <w:top w:w="100" w:type="dxa"/>
              <w:left w:w="100" w:type="dxa"/>
              <w:bottom w:w="100" w:type="dxa"/>
              <w:right w:w="100" w:type="dxa"/>
            </w:tcMar>
          </w:tcPr>
          <w:p w14:paraId="000000FC" w14:textId="1BC222F7" w:rsidR="00166FFE" w:rsidRDefault="0001541A">
            <w:pPr>
              <w:jc w:val="right"/>
              <w:rPr>
                <w:b/>
              </w:rPr>
            </w:pPr>
            <w:r>
              <w:rPr>
                <w:b/>
              </w:rPr>
              <w:t>&lt;0.001</w:t>
            </w:r>
          </w:p>
        </w:tc>
        <w:tc>
          <w:tcPr>
            <w:tcW w:w="1140" w:type="dxa"/>
            <w:tcMar>
              <w:top w:w="100" w:type="dxa"/>
              <w:left w:w="100" w:type="dxa"/>
              <w:bottom w:w="100" w:type="dxa"/>
              <w:right w:w="100" w:type="dxa"/>
            </w:tcMar>
          </w:tcPr>
          <w:p w14:paraId="000000FD" w14:textId="1B6B0C93" w:rsidR="00166FFE" w:rsidRDefault="0001541A">
            <w:pPr>
              <w:jc w:val="right"/>
            </w:pPr>
            <w:r>
              <w:t>1532.685</w:t>
            </w:r>
          </w:p>
        </w:tc>
        <w:tc>
          <w:tcPr>
            <w:tcW w:w="945" w:type="dxa"/>
            <w:tcMar>
              <w:top w:w="100" w:type="dxa"/>
              <w:left w:w="100" w:type="dxa"/>
              <w:bottom w:w="100" w:type="dxa"/>
              <w:right w:w="100" w:type="dxa"/>
            </w:tcMar>
          </w:tcPr>
          <w:p w14:paraId="000000FE" w14:textId="470705F3" w:rsidR="00166FFE" w:rsidRDefault="0001541A">
            <w:pPr>
              <w:jc w:val="right"/>
              <w:rPr>
                <w:b/>
              </w:rPr>
            </w:pPr>
            <w:r>
              <w:rPr>
                <w:b/>
              </w:rPr>
              <w:t>&lt;0.001</w:t>
            </w:r>
          </w:p>
        </w:tc>
        <w:tc>
          <w:tcPr>
            <w:tcW w:w="990" w:type="dxa"/>
            <w:tcMar>
              <w:top w:w="100" w:type="dxa"/>
              <w:left w:w="100" w:type="dxa"/>
              <w:bottom w:w="100" w:type="dxa"/>
              <w:right w:w="100" w:type="dxa"/>
            </w:tcMar>
          </w:tcPr>
          <w:p w14:paraId="000000FF" w14:textId="07D41547" w:rsidR="00166FFE" w:rsidRDefault="0001541A">
            <w:pPr>
              <w:jc w:val="right"/>
            </w:pPr>
            <w:r>
              <w:t>11.226</w:t>
            </w:r>
          </w:p>
        </w:tc>
        <w:tc>
          <w:tcPr>
            <w:tcW w:w="975" w:type="dxa"/>
            <w:tcMar>
              <w:top w:w="100" w:type="dxa"/>
              <w:left w:w="100" w:type="dxa"/>
              <w:bottom w:w="100" w:type="dxa"/>
              <w:right w:w="100" w:type="dxa"/>
            </w:tcMar>
          </w:tcPr>
          <w:p w14:paraId="00000100" w14:textId="26B3A1D5" w:rsidR="00166FFE" w:rsidRDefault="0001541A">
            <w:pPr>
              <w:jc w:val="right"/>
              <w:rPr>
                <w:b/>
              </w:rPr>
            </w:pPr>
            <w:r>
              <w:rPr>
                <w:b/>
              </w:rPr>
              <w:t>&lt;0.001</w:t>
            </w:r>
          </w:p>
        </w:tc>
      </w:tr>
      <w:tr w:rsidR="00166FFE" w14:paraId="632C07DE" w14:textId="77777777">
        <w:trPr>
          <w:trHeight w:val="320"/>
        </w:trPr>
        <w:tc>
          <w:tcPr>
            <w:tcW w:w="270" w:type="dxa"/>
            <w:tcBorders>
              <w:top w:val="nil"/>
              <w:left w:val="nil"/>
              <w:bottom w:val="nil"/>
              <w:right w:val="nil"/>
            </w:tcBorders>
          </w:tcPr>
          <w:p w14:paraId="00000101" w14:textId="77777777" w:rsidR="00166FFE" w:rsidRDefault="00166FFE"/>
        </w:tc>
        <w:tc>
          <w:tcPr>
            <w:tcW w:w="2715" w:type="dxa"/>
            <w:tcBorders>
              <w:top w:val="nil"/>
              <w:left w:val="nil"/>
              <w:bottom w:val="nil"/>
              <w:right w:val="nil"/>
            </w:tcBorders>
            <w:vAlign w:val="center"/>
          </w:tcPr>
          <w:p w14:paraId="00000102" w14:textId="5A516142" w:rsidR="00166FFE" w:rsidRDefault="00000000">
            <w:r>
              <w:t>A</w:t>
            </w:r>
            <w:r w:rsidR="00E97F11" w:rsidRPr="00E97F11">
              <w:t>×</w:t>
            </w:r>
            <w:r>
              <w:t>C</w:t>
            </w:r>
          </w:p>
        </w:tc>
        <w:tc>
          <w:tcPr>
            <w:tcW w:w="1200" w:type="dxa"/>
            <w:tcMar>
              <w:top w:w="100" w:type="dxa"/>
              <w:left w:w="100" w:type="dxa"/>
              <w:bottom w:w="100" w:type="dxa"/>
              <w:right w:w="100" w:type="dxa"/>
            </w:tcMar>
          </w:tcPr>
          <w:p w14:paraId="00000103" w14:textId="0F741B0A" w:rsidR="00166FFE" w:rsidRDefault="0001541A">
            <w:pPr>
              <w:jc w:val="right"/>
            </w:pPr>
            <w:r>
              <w:t>3.915</w:t>
            </w:r>
          </w:p>
        </w:tc>
        <w:tc>
          <w:tcPr>
            <w:tcW w:w="990" w:type="dxa"/>
            <w:tcMar>
              <w:top w:w="100" w:type="dxa"/>
              <w:left w:w="100" w:type="dxa"/>
              <w:bottom w:w="100" w:type="dxa"/>
              <w:right w:w="100" w:type="dxa"/>
            </w:tcMar>
          </w:tcPr>
          <w:p w14:paraId="00000104" w14:textId="76321FEC" w:rsidR="00166FFE" w:rsidRPr="0001541A" w:rsidRDefault="0001541A">
            <w:pPr>
              <w:jc w:val="right"/>
              <w:rPr>
                <w:b/>
                <w:bCs/>
              </w:rPr>
            </w:pPr>
            <w:r w:rsidRPr="0001541A">
              <w:rPr>
                <w:b/>
                <w:bCs/>
              </w:rPr>
              <w:t>0.048</w:t>
            </w:r>
          </w:p>
        </w:tc>
        <w:tc>
          <w:tcPr>
            <w:tcW w:w="1140" w:type="dxa"/>
            <w:tcMar>
              <w:top w:w="100" w:type="dxa"/>
              <w:left w:w="100" w:type="dxa"/>
              <w:bottom w:w="100" w:type="dxa"/>
              <w:right w:w="100" w:type="dxa"/>
            </w:tcMar>
          </w:tcPr>
          <w:p w14:paraId="00000105" w14:textId="57434EBE" w:rsidR="00166FFE" w:rsidRDefault="0001541A">
            <w:pPr>
              <w:jc w:val="right"/>
            </w:pPr>
            <w:r>
              <w:t>5.965</w:t>
            </w:r>
          </w:p>
        </w:tc>
        <w:tc>
          <w:tcPr>
            <w:tcW w:w="945" w:type="dxa"/>
            <w:tcMar>
              <w:top w:w="100" w:type="dxa"/>
              <w:left w:w="100" w:type="dxa"/>
              <w:bottom w:w="100" w:type="dxa"/>
              <w:right w:w="100" w:type="dxa"/>
            </w:tcMar>
          </w:tcPr>
          <w:p w14:paraId="00000106" w14:textId="658AEF30" w:rsidR="00166FFE" w:rsidRDefault="0001541A">
            <w:pPr>
              <w:jc w:val="right"/>
              <w:rPr>
                <w:b/>
              </w:rPr>
            </w:pPr>
            <w:r>
              <w:rPr>
                <w:b/>
              </w:rPr>
              <w:t>0.015</w:t>
            </w:r>
          </w:p>
        </w:tc>
        <w:tc>
          <w:tcPr>
            <w:tcW w:w="990" w:type="dxa"/>
            <w:tcMar>
              <w:top w:w="100" w:type="dxa"/>
              <w:left w:w="100" w:type="dxa"/>
              <w:bottom w:w="100" w:type="dxa"/>
              <w:right w:w="100" w:type="dxa"/>
            </w:tcMar>
          </w:tcPr>
          <w:p w14:paraId="00000107" w14:textId="288B23BE" w:rsidR="00166FFE" w:rsidRDefault="0001541A">
            <w:pPr>
              <w:jc w:val="right"/>
            </w:pPr>
            <w:r>
              <w:t>1.576</w:t>
            </w:r>
          </w:p>
        </w:tc>
        <w:tc>
          <w:tcPr>
            <w:tcW w:w="975" w:type="dxa"/>
            <w:tcMar>
              <w:top w:w="100" w:type="dxa"/>
              <w:left w:w="100" w:type="dxa"/>
              <w:bottom w:w="100" w:type="dxa"/>
              <w:right w:w="100" w:type="dxa"/>
            </w:tcMar>
          </w:tcPr>
          <w:p w14:paraId="00000108" w14:textId="7CDFB0D4" w:rsidR="00166FFE" w:rsidRDefault="0001541A">
            <w:pPr>
              <w:jc w:val="right"/>
            </w:pPr>
            <w:r>
              <w:t>0.209</w:t>
            </w:r>
          </w:p>
        </w:tc>
      </w:tr>
      <w:tr w:rsidR="00166FFE" w14:paraId="2B36C55D" w14:textId="77777777">
        <w:trPr>
          <w:trHeight w:val="320"/>
        </w:trPr>
        <w:tc>
          <w:tcPr>
            <w:tcW w:w="2985" w:type="dxa"/>
            <w:gridSpan w:val="2"/>
            <w:tcBorders>
              <w:top w:val="nil"/>
              <w:left w:val="nil"/>
              <w:bottom w:val="nil"/>
              <w:right w:val="nil"/>
            </w:tcBorders>
            <w:vAlign w:val="center"/>
          </w:tcPr>
          <w:p w14:paraId="00000109" w14:textId="77777777" w:rsidR="00166FFE" w:rsidRDefault="00000000">
            <w:pPr>
              <w:rPr>
                <w:b/>
              </w:rPr>
            </w:pPr>
            <w:r>
              <w:rPr>
                <w:b/>
                <w:i/>
              </w:rPr>
              <w:t xml:space="preserve">M. </w:t>
            </w:r>
            <w:proofErr w:type="spellStart"/>
            <w:r>
              <w:rPr>
                <w:b/>
                <w:i/>
              </w:rPr>
              <w:t>racemosum</w:t>
            </w:r>
            <w:proofErr w:type="spellEnd"/>
          </w:p>
        </w:tc>
        <w:tc>
          <w:tcPr>
            <w:tcW w:w="1200" w:type="dxa"/>
            <w:tcBorders>
              <w:top w:val="nil"/>
              <w:left w:val="nil"/>
              <w:bottom w:val="nil"/>
              <w:right w:val="nil"/>
            </w:tcBorders>
            <w:vAlign w:val="center"/>
          </w:tcPr>
          <w:p w14:paraId="0000010B" w14:textId="77777777" w:rsidR="00166FFE" w:rsidRDefault="00166FFE">
            <w:pPr>
              <w:jc w:val="right"/>
            </w:pPr>
          </w:p>
        </w:tc>
        <w:tc>
          <w:tcPr>
            <w:tcW w:w="990" w:type="dxa"/>
            <w:tcBorders>
              <w:top w:val="nil"/>
              <w:left w:val="nil"/>
              <w:bottom w:val="nil"/>
            </w:tcBorders>
            <w:vAlign w:val="center"/>
          </w:tcPr>
          <w:p w14:paraId="0000010C" w14:textId="77777777" w:rsidR="00166FFE" w:rsidRDefault="00166FFE">
            <w:pPr>
              <w:jc w:val="right"/>
            </w:pPr>
          </w:p>
        </w:tc>
        <w:tc>
          <w:tcPr>
            <w:tcW w:w="1140" w:type="dxa"/>
            <w:tcBorders>
              <w:top w:val="nil"/>
              <w:bottom w:val="nil"/>
              <w:right w:val="nil"/>
            </w:tcBorders>
            <w:vAlign w:val="center"/>
          </w:tcPr>
          <w:p w14:paraId="0000010D" w14:textId="77777777" w:rsidR="00166FFE" w:rsidRDefault="00166FFE">
            <w:pPr>
              <w:jc w:val="right"/>
            </w:pPr>
          </w:p>
        </w:tc>
        <w:tc>
          <w:tcPr>
            <w:tcW w:w="945" w:type="dxa"/>
            <w:tcBorders>
              <w:top w:val="nil"/>
              <w:left w:val="nil"/>
              <w:bottom w:val="nil"/>
              <w:right w:val="nil"/>
            </w:tcBorders>
            <w:vAlign w:val="center"/>
          </w:tcPr>
          <w:p w14:paraId="0000010E" w14:textId="77777777" w:rsidR="00166FFE" w:rsidRDefault="00166FFE">
            <w:pPr>
              <w:jc w:val="right"/>
            </w:pPr>
          </w:p>
        </w:tc>
        <w:tc>
          <w:tcPr>
            <w:tcW w:w="990" w:type="dxa"/>
            <w:tcBorders>
              <w:top w:val="nil"/>
              <w:left w:val="nil"/>
              <w:bottom w:val="nil"/>
              <w:right w:val="nil"/>
            </w:tcBorders>
            <w:vAlign w:val="center"/>
          </w:tcPr>
          <w:p w14:paraId="0000010F" w14:textId="77777777" w:rsidR="00166FFE" w:rsidRDefault="00166FFE">
            <w:pPr>
              <w:jc w:val="right"/>
            </w:pPr>
          </w:p>
        </w:tc>
        <w:tc>
          <w:tcPr>
            <w:tcW w:w="975" w:type="dxa"/>
            <w:tcBorders>
              <w:top w:val="nil"/>
              <w:left w:val="nil"/>
              <w:bottom w:val="nil"/>
              <w:right w:val="nil"/>
            </w:tcBorders>
            <w:vAlign w:val="center"/>
          </w:tcPr>
          <w:p w14:paraId="00000110" w14:textId="77777777" w:rsidR="00166FFE" w:rsidRDefault="00166FFE">
            <w:pPr>
              <w:jc w:val="right"/>
            </w:pPr>
          </w:p>
        </w:tc>
      </w:tr>
      <w:tr w:rsidR="00166FFE" w14:paraId="6F3E41F8" w14:textId="77777777">
        <w:trPr>
          <w:trHeight w:val="320"/>
        </w:trPr>
        <w:tc>
          <w:tcPr>
            <w:tcW w:w="270" w:type="dxa"/>
            <w:tcBorders>
              <w:top w:val="nil"/>
              <w:left w:val="nil"/>
              <w:bottom w:val="nil"/>
              <w:right w:val="nil"/>
            </w:tcBorders>
          </w:tcPr>
          <w:p w14:paraId="00000111" w14:textId="77777777" w:rsidR="00166FFE" w:rsidRDefault="00166FFE"/>
        </w:tc>
        <w:tc>
          <w:tcPr>
            <w:tcW w:w="2715" w:type="dxa"/>
            <w:tcBorders>
              <w:top w:val="nil"/>
              <w:left w:val="nil"/>
              <w:bottom w:val="nil"/>
              <w:right w:val="nil"/>
            </w:tcBorders>
            <w:vAlign w:val="center"/>
          </w:tcPr>
          <w:p w14:paraId="00000112" w14:textId="77777777" w:rsidR="00166FFE" w:rsidRDefault="00000000">
            <w:r>
              <w:rPr>
                <w:i/>
              </w:rPr>
              <w:t xml:space="preserve">A. </w:t>
            </w:r>
            <w:proofErr w:type="spellStart"/>
            <w:r>
              <w:rPr>
                <w:i/>
              </w:rPr>
              <w:t>petiolata</w:t>
            </w:r>
            <w:proofErr w:type="spellEnd"/>
            <w:r>
              <w:t xml:space="preserve"> treatment (A)</w:t>
            </w:r>
          </w:p>
        </w:tc>
        <w:tc>
          <w:tcPr>
            <w:tcW w:w="1200" w:type="dxa"/>
            <w:tcMar>
              <w:top w:w="100" w:type="dxa"/>
              <w:left w:w="100" w:type="dxa"/>
              <w:bottom w:w="100" w:type="dxa"/>
              <w:right w:w="100" w:type="dxa"/>
            </w:tcMar>
          </w:tcPr>
          <w:p w14:paraId="00000113" w14:textId="28D34C00" w:rsidR="00166FFE" w:rsidRDefault="00C349F2">
            <w:pPr>
              <w:jc w:val="right"/>
            </w:pPr>
            <w:r>
              <w:t>&lt;0.001</w:t>
            </w:r>
          </w:p>
        </w:tc>
        <w:tc>
          <w:tcPr>
            <w:tcW w:w="990" w:type="dxa"/>
            <w:tcMar>
              <w:top w:w="100" w:type="dxa"/>
              <w:left w:w="100" w:type="dxa"/>
              <w:bottom w:w="100" w:type="dxa"/>
              <w:right w:w="100" w:type="dxa"/>
            </w:tcMar>
          </w:tcPr>
          <w:p w14:paraId="00000114" w14:textId="4331C2AC" w:rsidR="00166FFE" w:rsidRDefault="00C349F2">
            <w:pPr>
              <w:jc w:val="right"/>
            </w:pPr>
            <w:r>
              <w:t>0.992</w:t>
            </w:r>
          </w:p>
        </w:tc>
        <w:tc>
          <w:tcPr>
            <w:tcW w:w="1140" w:type="dxa"/>
            <w:tcMar>
              <w:top w:w="100" w:type="dxa"/>
              <w:left w:w="100" w:type="dxa"/>
              <w:bottom w:w="100" w:type="dxa"/>
              <w:right w:w="100" w:type="dxa"/>
            </w:tcMar>
          </w:tcPr>
          <w:p w14:paraId="00000115" w14:textId="328D4144" w:rsidR="00166FFE" w:rsidRDefault="00C349F2">
            <w:pPr>
              <w:jc w:val="right"/>
            </w:pPr>
            <w:r>
              <w:t>0.004</w:t>
            </w:r>
          </w:p>
        </w:tc>
        <w:tc>
          <w:tcPr>
            <w:tcW w:w="945" w:type="dxa"/>
            <w:tcMar>
              <w:top w:w="100" w:type="dxa"/>
              <w:left w:w="100" w:type="dxa"/>
              <w:bottom w:w="100" w:type="dxa"/>
              <w:right w:w="100" w:type="dxa"/>
            </w:tcMar>
          </w:tcPr>
          <w:p w14:paraId="00000116" w14:textId="68E70C2D" w:rsidR="00166FFE" w:rsidRDefault="00C349F2">
            <w:pPr>
              <w:jc w:val="right"/>
            </w:pPr>
            <w:r>
              <w:t>0.948</w:t>
            </w:r>
          </w:p>
        </w:tc>
        <w:tc>
          <w:tcPr>
            <w:tcW w:w="990" w:type="dxa"/>
            <w:tcMar>
              <w:top w:w="100" w:type="dxa"/>
              <w:left w:w="100" w:type="dxa"/>
              <w:bottom w:w="100" w:type="dxa"/>
              <w:right w:w="100" w:type="dxa"/>
            </w:tcMar>
          </w:tcPr>
          <w:p w14:paraId="00000117" w14:textId="11E50E71" w:rsidR="00166FFE" w:rsidRDefault="00C349F2">
            <w:pPr>
              <w:jc w:val="right"/>
            </w:pPr>
            <w:r>
              <w:t>0.181</w:t>
            </w:r>
          </w:p>
        </w:tc>
        <w:tc>
          <w:tcPr>
            <w:tcW w:w="975" w:type="dxa"/>
            <w:tcMar>
              <w:top w:w="100" w:type="dxa"/>
              <w:left w:w="100" w:type="dxa"/>
              <w:bottom w:w="100" w:type="dxa"/>
              <w:right w:w="100" w:type="dxa"/>
            </w:tcMar>
          </w:tcPr>
          <w:p w14:paraId="00000118" w14:textId="446EC776" w:rsidR="00166FFE" w:rsidRDefault="00C349F2">
            <w:pPr>
              <w:jc w:val="right"/>
            </w:pPr>
            <w:r>
              <w:t>0.671</w:t>
            </w:r>
          </w:p>
        </w:tc>
      </w:tr>
      <w:tr w:rsidR="00166FFE" w14:paraId="4275C858" w14:textId="77777777">
        <w:trPr>
          <w:trHeight w:val="320"/>
        </w:trPr>
        <w:tc>
          <w:tcPr>
            <w:tcW w:w="270" w:type="dxa"/>
            <w:tcBorders>
              <w:top w:val="nil"/>
              <w:left w:val="nil"/>
              <w:right w:val="nil"/>
            </w:tcBorders>
          </w:tcPr>
          <w:p w14:paraId="00000119" w14:textId="77777777" w:rsidR="00166FFE" w:rsidRDefault="00166FFE"/>
        </w:tc>
        <w:tc>
          <w:tcPr>
            <w:tcW w:w="2715" w:type="dxa"/>
            <w:tcBorders>
              <w:top w:val="nil"/>
              <w:left w:val="nil"/>
              <w:right w:val="nil"/>
            </w:tcBorders>
            <w:vAlign w:val="center"/>
          </w:tcPr>
          <w:p w14:paraId="0000011A" w14:textId="77777777" w:rsidR="00166FFE" w:rsidRDefault="00000000">
            <w:r>
              <w:t>Canopy status (C)</w:t>
            </w:r>
          </w:p>
        </w:tc>
        <w:tc>
          <w:tcPr>
            <w:tcW w:w="1200" w:type="dxa"/>
            <w:tcMar>
              <w:top w:w="100" w:type="dxa"/>
              <w:left w:w="100" w:type="dxa"/>
              <w:bottom w:w="100" w:type="dxa"/>
              <w:right w:w="100" w:type="dxa"/>
            </w:tcMar>
          </w:tcPr>
          <w:p w14:paraId="0000011B" w14:textId="5477EC29" w:rsidR="00166FFE" w:rsidRDefault="00C349F2">
            <w:pPr>
              <w:jc w:val="right"/>
            </w:pPr>
            <w:r>
              <w:t>260.475</w:t>
            </w:r>
          </w:p>
        </w:tc>
        <w:tc>
          <w:tcPr>
            <w:tcW w:w="990" w:type="dxa"/>
            <w:tcMar>
              <w:top w:w="100" w:type="dxa"/>
              <w:left w:w="100" w:type="dxa"/>
              <w:bottom w:w="100" w:type="dxa"/>
              <w:right w:w="100" w:type="dxa"/>
            </w:tcMar>
          </w:tcPr>
          <w:p w14:paraId="0000011C" w14:textId="07557BB9" w:rsidR="00166FFE" w:rsidRDefault="00C349F2">
            <w:pPr>
              <w:jc w:val="right"/>
              <w:rPr>
                <w:b/>
              </w:rPr>
            </w:pPr>
            <w:r>
              <w:rPr>
                <w:b/>
              </w:rPr>
              <w:t>&lt;0.001</w:t>
            </w:r>
          </w:p>
        </w:tc>
        <w:tc>
          <w:tcPr>
            <w:tcW w:w="1140" w:type="dxa"/>
            <w:tcMar>
              <w:top w:w="100" w:type="dxa"/>
              <w:left w:w="100" w:type="dxa"/>
              <w:bottom w:w="100" w:type="dxa"/>
              <w:right w:w="100" w:type="dxa"/>
            </w:tcMar>
          </w:tcPr>
          <w:p w14:paraId="0000011D" w14:textId="16E32404" w:rsidR="00166FFE" w:rsidRDefault="00C349F2">
            <w:pPr>
              <w:jc w:val="right"/>
            </w:pPr>
            <w:r>
              <w:t>310.714</w:t>
            </w:r>
          </w:p>
        </w:tc>
        <w:tc>
          <w:tcPr>
            <w:tcW w:w="945" w:type="dxa"/>
            <w:tcMar>
              <w:top w:w="100" w:type="dxa"/>
              <w:left w:w="100" w:type="dxa"/>
              <w:bottom w:w="100" w:type="dxa"/>
              <w:right w:w="100" w:type="dxa"/>
            </w:tcMar>
          </w:tcPr>
          <w:p w14:paraId="0000011E" w14:textId="1B289B78" w:rsidR="00166FFE" w:rsidRDefault="00C349F2">
            <w:pPr>
              <w:jc w:val="right"/>
              <w:rPr>
                <w:b/>
              </w:rPr>
            </w:pPr>
            <w:r>
              <w:rPr>
                <w:b/>
              </w:rPr>
              <w:t>&lt;0.001</w:t>
            </w:r>
          </w:p>
        </w:tc>
        <w:tc>
          <w:tcPr>
            <w:tcW w:w="990" w:type="dxa"/>
            <w:tcMar>
              <w:top w:w="100" w:type="dxa"/>
              <w:left w:w="100" w:type="dxa"/>
              <w:bottom w:w="100" w:type="dxa"/>
              <w:right w:w="100" w:type="dxa"/>
            </w:tcMar>
          </w:tcPr>
          <w:p w14:paraId="0000011F" w14:textId="633883B9" w:rsidR="00166FFE" w:rsidRDefault="00C349F2">
            <w:pPr>
              <w:jc w:val="right"/>
            </w:pPr>
            <w:r>
              <w:t>0.928</w:t>
            </w:r>
          </w:p>
        </w:tc>
        <w:tc>
          <w:tcPr>
            <w:tcW w:w="975" w:type="dxa"/>
            <w:tcMar>
              <w:top w:w="100" w:type="dxa"/>
              <w:left w:w="100" w:type="dxa"/>
              <w:bottom w:w="100" w:type="dxa"/>
              <w:right w:w="100" w:type="dxa"/>
            </w:tcMar>
          </w:tcPr>
          <w:p w14:paraId="00000120" w14:textId="70E82A10" w:rsidR="00166FFE" w:rsidRPr="00035B31" w:rsidRDefault="00C349F2">
            <w:pPr>
              <w:jc w:val="right"/>
              <w:rPr>
                <w:bCs/>
              </w:rPr>
            </w:pPr>
            <w:r w:rsidRPr="00035B31">
              <w:rPr>
                <w:bCs/>
              </w:rPr>
              <w:t>0.335</w:t>
            </w:r>
          </w:p>
        </w:tc>
      </w:tr>
      <w:tr w:rsidR="00166FFE" w14:paraId="3B93BE8C" w14:textId="77777777">
        <w:trPr>
          <w:trHeight w:val="320"/>
        </w:trPr>
        <w:tc>
          <w:tcPr>
            <w:tcW w:w="270" w:type="dxa"/>
            <w:tcBorders>
              <w:top w:val="nil"/>
              <w:left w:val="nil"/>
              <w:bottom w:val="single" w:sz="4" w:space="0" w:color="000000"/>
              <w:right w:val="nil"/>
            </w:tcBorders>
          </w:tcPr>
          <w:p w14:paraId="00000121" w14:textId="77777777" w:rsidR="00166FFE" w:rsidRDefault="00166FFE"/>
        </w:tc>
        <w:tc>
          <w:tcPr>
            <w:tcW w:w="2715" w:type="dxa"/>
            <w:tcBorders>
              <w:top w:val="nil"/>
              <w:left w:val="nil"/>
              <w:bottom w:val="single" w:sz="4" w:space="0" w:color="000000"/>
              <w:right w:val="nil"/>
            </w:tcBorders>
            <w:vAlign w:val="center"/>
          </w:tcPr>
          <w:p w14:paraId="00000122" w14:textId="33F2C813" w:rsidR="00166FFE" w:rsidRDefault="00000000">
            <w:r>
              <w:t>A</w:t>
            </w:r>
            <w:r w:rsidR="00E97F11" w:rsidRPr="00E97F11">
              <w:t>×</w:t>
            </w:r>
            <w:r>
              <w:t>C</w:t>
            </w:r>
          </w:p>
        </w:tc>
        <w:tc>
          <w:tcPr>
            <w:tcW w:w="1200" w:type="dxa"/>
            <w:tcBorders>
              <w:bottom w:val="single" w:sz="4" w:space="0" w:color="000000"/>
            </w:tcBorders>
            <w:tcMar>
              <w:top w:w="100" w:type="dxa"/>
              <w:left w:w="100" w:type="dxa"/>
              <w:bottom w:w="100" w:type="dxa"/>
              <w:right w:w="100" w:type="dxa"/>
            </w:tcMar>
          </w:tcPr>
          <w:p w14:paraId="00000123" w14:textId="41AE9B59" w:rsidR="00166FFE" w:rsidRDefault="00C349F2">
            <w:pPr>
              <w:jc w:val="right"/>
            </w:pPr>
            <w:r>
              <w:t>0.417</w:t>
            </w:r>
          </w:p>
        </w:tc>
        <w:tc>
          <w:tcPr>
            <w:tcW w:w="990" w:type="dxa"/>
            <w:tcBorders>
              <w:bottom w:val="single" w:sz="4" w:space="0" w:color="000000"/>
            </w:tcBorders>
            <w:tcMar>
              <w:top w:w="100" w:type="dxa"/>
              <w:left w:w="100" w:type="dxa"/>
              <w:bottom w:w="100" w:type="dxa"/>
              <w:right w:w="100" w:type="dxa"/>
            </w:tcMar>
          </w:tcPr>
          <w:p w14:paraId="00000124" w14:textId="76102637" w:rsidR="00166FFE" w:rsidRDefault="00C349F2">
            <w:pPr>
              <w:jc w:val="right"/>
            </w:pPr>
            <w:r>
              <w:t>0.519</w:t>
            </w:r>
          </w:p>
        </w:tc>
        <w:tc>
          <w:tcPr>
            <w:tcW w:w="1140" w:type="dxa"/>
            <w:tcBorders>
              <w:bottom w:val="single" w:sz="4" w:space="0" w:color="000000"/>
            </w:tcBorders>
            <w:tcMar>
              <w:top w:w="100" w:type="dxa"/>
              <w:left w:w="100" w:type="dxa"/>
              <w:bottom w:w="100" w:type="dxa"/>
              <w:right w:w="100" w:type="dxa"/>
            </w:tcMar>
          </w:tcPr>
          <w:p w14:paraId="00000125" w14:textId="20350280" w:rsidR="00166FFE" w:rsidRDefault="00C349F2">
            <w:pPr>
              <w:jc w:val="right"/>
            </w:pPr>
            <w:r>
              <w:t>0.006</w:t>
            </w:r>
          </w:p>
        </w:tc>
        <w:tc>
          <w:tcPr>
            <w:tcW w:w="945" w:type="dxa"/>
            <w:tcBorders>
              <w:bottom w:val="single" w:sz="4" w:space="0" w:color="000000"/>
            </w:tcBorders>
            <w:tcMar>
              <w:top w:w="100" w:type="dxa"/>
              <w:left w:w="100" w:type="dxa"/>
              <w:bottom w:w="100" w:type="dxa"/>
              <w:right w:w="100" w:type="dxa"/>
            </w:tcMar>
          </w:tcPr>
          <w:p w14:paraId="00000126" w14:textId="17F58103" w:rsidR="00166FFE" w:rsidRDefault="00C349F2">
            <w:pPr>
              <w:jc w:val="right"/>
            </w:pPr>
            <w:r>
              <w:t>0.937</w:t>
            </w:r>
          </w:p>
        </w:tc>
        <w:tc>
          <w:tcPr>
            <w:tcW w:w="990" w:type="dxa"/>
            <w:tcBorders>
              <w:bottom w:val="single" w:sz="4" w:space="0" w:color="000000"/>
            </w:tcBorders>
            <w:tcMar>
              <w:top w:w="100" w:type="dxa"/>
              <w:left w:w="100" w:type="dxa"/>
              <w:bottom w:w="100" w:type="dxa"/>
              <w:right w:w="100" w:type="dxa"/>
            </w:tcMar>
          </w:tcPr>
          <w:p w14:paraId="00000127" w14:textId="346882B6" w:rsidR="00166FFE" w:rsidRDefault="00C349F2">
            <w:pPr>
              <w:jc w:val="right"/>
            </w:pPr>
            <w:r>
              <w:t>2.070</w:t>
            </w:r>
          </w:p>
        </w:tc>
        <w:tc>
          <w:tcPr>
            <w:tcW w:w="975" w:type="dxa"/>
            <w:tcBorders>
              <w:bottom w:val="single" w:sz="4" w:space="0" w:color="000000"/>
            </w:tcBorders>
            <w:tcMar>
              <w:top w:w="100" w:type="dxa"/>
              <w:left w:w="100" w:type="dxa"/>
              <w:bottom w:w="100" w:type="dxa"/>
              <w:right w:w="100" w:type="dxa"/>
            </w:tcMar>
          </w:tcPr>
          <w:p w14:paraId="00000128" w14:textId="7B3B9D97" w:rsidR="00166FFE" w:rsidRPr="00C349F2" w:rsidRDefault="00C349F2">
            <w:pPr>
              <w:jc w:val="right"/>
              <w:rPr>
                <w:iCs/>
              </w:rPr>
            </w:pPr>
            <w:r>
              <w:rPr>
                <w:iCs/>
              </w:rPr>
              <w:t>0.150</w:t>
            </w:r>
          </w:p>
        </w:tc>
      </w:tr>
    </w:tbl>
    <w:p w14:paraId="00000129" w14:textId="623F20B1" w:rsidR="00166FFE" w:rsidRDefault="00000000" w:rsidP="00964238">
      <w:pPr>
        <w:spacing w:line="360" w:lineRule="auto"/>
      </w:pPr>
      <w:r>
        <w:rPr>
          <w:vertAlign w:val="superscript"/>
        </w:rPr>
        <w:t>*</w:t>
      </w:r>
      <w:r>
        <w:t>Significance determined using Type II Wald χ</w:t>
      </w:r>
      <w:r>
        <w:rPr>
          <w:vertAlign w:val="superscript"/>
        </w:rPr>
        <w:t>2</w:t>
      </w:r>
      <w:r>
        <w:t xml:space="preserve"> tests (α=0.05). </w:t>
      </w:r>
      <w:r>
        <w:rPr>
          <w:i/>
        </w:rPr>
        <w:t>P</w:t>
      </w:r>
      <w:r>
        <w:t>-values less than 0.05 are in bold</w:t>
      </w:r>
      <w:r w:rsidR="0001541A">
        <w:t xml:space="preserve"> and </w:t>
      </w:r>
      <w:r>
        <w:t>values where 0.05&lt;</w:t>
      </w:r>
      <w:r>
        <w:rPr>
          <w:i/>
        </w:rPr>
        <w:t>p</w:t>
      </w:r>
      <w:r>
        <w:t xml:space="preserve">&lt;0.1 are italicized. Key: </w:t>
      </w:r>
      <w:r>
        <w:rPr>
          <w:i/>
        </w:rPr>
        <w:t>V</w:t>
      </w:r>
      <w:r>
        <w:rPr>
          <w:vertAlign w:val="subscript"/>
        </w:rPr>
        <w:t>cmax25</w:t>
      </w:r>
      <w:r>
        <w:t xml:space="preserve"> = maximum rate of Rubisco carboxylation at 25°C (</w:t>
      </w:r>
      <w:proofErr w:type="spellStart"/>
      <w:r>
        <w:t>μmol</w:t>
      </w:r>
      <w:proofErr w:type="spellEnd"/>
      <w:r>
        <w:t xml:space="preserve"> m</w:t>
      </w:r>
      <w:r>
        <w:rPr>
          <w:vertAlign w:val="superscript"/>
        </w:rPr>
        <w:t>-2</w:t>
      </w:r>
      <w:r>
        <w:t xml:space="preserve"> s</w:t>
      </w:r>
      <w:r>
        <w:rPr>
          <w:vertAlign w:val="superscript"/>
        </w:rPr>
        <w:t>-1</w:t>
      </w:r>
      <w:r>
        <w:t xml:space="preserve">), </w:t>
      </w:r>
      <w:r>
        <w:rPr>
          <w:i/>
        </w:rPr>
        <w:t>J</w:t>
      </w:r>
      <w:r>
        <w:rPr>
          <w:vertAlign w:val="subscript"/>
        </w:rPr>
        <w:t>max25</w:t>
      </w:r>
      <w:r>
        <w:t xml:space="preserve"> = maximum rate of electron transport for RuBP regeneration at 25°C (</w:t>
      </w:r>
      <w:proofErr w:type="spellStart"/>
      <w:r>
        <w:t>μmol</w:t>
      </w:r>
      <w:proofErr w:type="spellEnd"/>
      <w:r>
        <w:t xml:space="preserve"> m</w:t>
      </w:r>
      <w:r>
        <w:rPr>
          <w:vertAlign w:val="superscript"/>
        </w:rPr>
        <w:t>-2</w:t>
      </w:r>
      <w:r>
        <w:t xml:space="preserve"> s</w:t>
      </w:r>
      <w:r>
        <w:rPr>
          <w:vertAlign w:val="superscript"/>
        </w:rPr>
        <w:t>-1</w:t>
      </w:r>
      <w:r>
        <w:t xml:space="preserve">), </w:t>
      </w:r>
      <w:r>
        <w:rPr>
          <w:i/>
        </w:rPr>
        <w:t>J</w:t>
      </w:r>
      <w:r>
        <w:rPr>
          <w:vertAlign w:val="subscript"/>
        </w:rPr>
        <w:t>max25</w:t>
      </w:r>
      <w:r>
        <w:t>:</w:t>
      </w:r>
      <w:r>
        <w:rPr>
          <w:i/>
        </w:rPr>
        <w:t>V</w:t>
      </w:r>
      <w:r>
        <w:rPr>
          <w:vertAlign w:val="subscript"/>
        </w:rPr>
        <w:t>cmax25</w:t>
      </w:r>
      <w:r>
        <w:t xml:space="preserve"> = ratio of </w:t>
      </w:r>
      <w:r>
        <w:rPr>
          <w:i/>
        </w:rPr>
        <w:t>J</w:t>
      </w:r>
      <w:r>
        <w:rPr>
          <w:vertAlign w:val="subscript"/>
        </w:rPr>
        <w:t>max25</w:t>
      </w:r>
      <w:r>
        <w:t xml:space="preserve"> to </w:t>
      </w:r>
      <w:r>
        <w:rPr>
          <w:i/>
        </w:rPr>
        <w:t>V</w:t>
      </w:r>
      <w:r>
        <w:rPr>
          <w:vertAlign w:val="subscript"/>
        </w:rPr>
        <w:t>cmax25</w:t>
      </w:r>
      <w:r>
        <w:t xml:space="preserve"> (unitless)</w:t>
      </w:r>
    </w:p>
    <w:p w14:paraId="0000012A" w14:textId="77777777" w:rsidR="00166FFE" w:rsidRDefault="00000000" w:rsidP="00964238">
      <w:pPr>
        <w:spacing w:line="360" w:lineRule="auto"/>
      </w:pPr>
      <w:r>
        <w:br w:type="page"/>
      </w:r>
    </w:p>
    <w:p w14:paraId="0000012B" w14:textId="77777777" w:rsidR="00166FFE" w:rsidRDefault="00000000" w:rsidP="00964238">
      <w:pPr>
        <w:spacing w:line="360" w:lineRule="auto"/>
        <w:rPr>
          <w:b/>
        </w:rPr>
      </w:pPr>
      <w:r>
        <w:rPr>
          <w:b/>
        </w:rPr>
        <w:lastRenderedPageBreak/>
        <w:t>Figure 4</w:t>
      </w:r>
    </w:p>
    <w:p w14:paraId="0000012C" w14:textId="5097DBE4" w:rsidR="00166FFE" w:rsidRDefault="009231F4" w:rsidP="00964238">
      <w:pPr>
        <w:spacing w:line="360" w:lineRule="auto"/>
        <w:jc w:val="center"/>
        <w:rPr>
          <w:b/>
        </w:rPr>
      </w:pPr>
      <w:ins w:id="399" w:author="Perkowski, Evan A" w:date="2025-07-15T14:48:00Z" w16du:dateUtc="2025-07-15T19:48:00Z">
        <w:r>
          <w:rPr>
            <w:b/>
            <w:noProof/>
          </w:rPr>
          <w:drawing>
            <wp:inline distT="0" distB="0" distL="0" distR="0" wp14:anchorId="4872E48B" wp14:editId="6796A350">
              <wp:extent cx="3359985" cy="5250231"/>
              <wp:effectExtent l="0" t="0" r="5715" b="0"/>
              <wp:docPr id="591627925" name="Picture 8" descr="A group of graphs showing different types of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627925" name="Picture 8" descr="A group of graphs showing different types of numbers&#10;&#10;AI-generated content may be incorrect."/>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391388" cy="5299300"/>
                      </a:xfrm>
                      <a:prstGeom prst="rect">
                        <a:avLst/>
                      </a:prstGeom>
                    </pic:spPr>
                  </pic:pic>
                </a:graphicData>
              </a:graphic>
            </wp:inline>
          </w:drawing>
        </w:r>
      </w:ins>
    </w:p>
    <w:p w14:paraId="0000012E" w14:textId="75ADF0DC" w:rsidR="00166FFE" w:rsidRDefault="00000000" w:rsidP="00964238">
      <w:pPr>
        <w:spacing w:line="360" w:lineRule="auto"/>
      </w:pPr>
      <w:r>
        <w:rPr>
          <w:b/>
        </w:rPr>
        <w:t>Figure 4</w:t>
      </w:r>
      <w:r>
        <w:t xml:space="preserve"> Effects of </w:t>
      </w:r>
      <w:r>
        <w:rPr>
          <w:i/>
        </w:rPr>
        <w:t xml:space="preserve">A. </w:t>
      </w:r>
      <w:proofErr w:type="spellStart"/>
      <w:r>
        <w:rPr>
          <w:i/>
        </w:rPr>
        <w:t>petiolata</w:t>
      </w:r>
      <w:proofErr w:type="spellEnd"/>
      <w:r>
        <w:t xml:space="preserve"> treatment and tree canopy status on the temperature-standardized maximum rate of Rubisco carboxylation (</w:t>
      </w:r>
      <w:r>
        <w:rPr>
          <w:i/>
        </w:rPr>
        <w:t>V</w:t>
      </w:r>
      <w:r>
        <w:rPr>
          <w:vertAlign w:val="subscript"/>
        </w:rPr>
        <w:t>cmax25</w:t>
      </w:r>
      <w:r>
        <w:t>; a-b), the temperature-standardized maximum rate of electron transport for RuBP regeneration (</w:t>
      </w:r>
      <w:r>
        <w:rPr>
          <w:i/>
        </w:rPr>
        <w:t>J</w:t>
      </w:r>
      <w:r>
        <w:rPr>
          <w:vertAlign w:val="subscript"/>
        </w:rPr>
        <w:t>max25</w:t>
      </w:r>
      <w:r>
        <w:t xml:space="preserve">; c-d), and the ratio </w:t>
      </w:r>
      <w:r>
        <w:rPr>
          <w:i/>
        </w:rPr>
        <w:t>J</w:t>
      </w:r>
      <w:r>
        <w:rPr>
          <w:vertAlign w:val="subscript"/>
        </w:rPr>
        <w:t>max25</w:t>
      </w:r>
      <w:r>
        <w:t>:</w:t>
      </w:r>
      <w:r>
        <w:rPr>
          <w:i/>
        </w:rPr>
        <w:t>V</w:t>
      </w:r>
      <w:r>
        <w:rPr>
          <w:vertAlign w:val="subscript"/>
        </w:rPr>
        <w:t>cmax25</w:t>
      </w:r>
      <w:r>
        <w:t xml:space="preserve"> (e-f). The left column shows </w:t>
      </w:r>
      <w:r>
        <w:rPr>
          <w:i/>
        </w:rPr>
        <w:t>Trillium</w:t>
      </w:r>
      <w:r>
        <w:t xml:space="preserve"> spp. responses, while the right column shows </w:t>
      </w:r>
      <w:r>
        <w:rPr>
          <w:i/>
        </w:rPr>
        <w:t xml:space="preserve">M. </w:t>
      </w:r>
      <w:proofErr w:type="spellStart"/>
      <w:r>
        <w:rPr>
          <w:i/>
        </w:rPr>
        <w:t>racemosum</w:t>
      </w:r>
      <w:proofErr w:type="spellEnd"/>
      <w:r>
        <w:t xml:space="preserve"> responses. </w:t>
      </w:r>
      <w:r>
        <w:rPr>
          <w:color w:val="0E101A"/>
        </w:rPr>
        <w:t xml:space="preserve">Tree canopy status is on the x-axis. Teal points and boxplots indicate measurements collected in subplots where </w:t>
      </w:r>
      <w:r>
        <w:rPr>
          <w:i/>
          <w:color w:val="0E101A"/>
        </w:rPr>
        <w:t xml:space="preserve">A. </w:t>
      </w:r>
      <w:proofErr w:type="spellStart"/>
      <w:r>
        <w:rPr>
          <w:i/>
          <w:color w:val="0E101A"/>
        </w:rPr>
        <w:t>petiolata</w:t>
      </w:r>
      <w:proofErr w:type="spellEnd"/>
      <w:r>
        <w:rPr>
          <w:color w:val="0E101A"/>
        </w:rPr>
        <w:t xml:space="preserve"> was weeded, and gold points and boxplots indicate measurements collected in subplots where </w:t>
      </w:r>
      <w:r>
        <w:rPr>
          <w:i/>
          <w:color w:val="0E101A"/>
        </w:rPr>
        <w:t xml:space="preserve">A. </w:t>
      </w:r>
      <w:proofErr w:type="spellStart"/>
      <w:r>
        <w:rPr>
          <w:i/>
          <w:color w:val="0E101A"/>
        </w:rPr>
        <w:t>petiolata</w:t>
      </w:r>
      <w:proofErr w:type="spellEnd"/>
      <w:r>
        <w:rPr>
          <w:color w:val="0E101A"/>
        </w:rPr>
        <w:t xml:space="preserve"> abundance was not manipulated. Boxes represent the upper (75% percentile) and lower (25% percentile) quartiles, and whiskers represent 1.5 times the upper and lower quartile values. Lettering above each treatment group indicates statistically different groups where Tukey: </w:t>
      </w:r>
      <w:r>
        <w:rPr>
          <w:i/>
          <w:color w:val="0E101A"/>
        </w:rPr>
        <w:t>p</w:t>
      </w:r>
      <w:r>
        <w:rPr>
          <w:color w:val="0E101A"/>
        </w:rPr>
        <w:t>&lt;0.</w:t>
      </w:r>
      <w:r w:rsidR="008F65AF">
        <w:rPr>
          <w:color w:val="0E101A"/>
        </w:rPr>
        <w:t>1</w:t>
      </w:r>
      <w:r>
        <w:rPr>
          <w:color w:val="0E101A"/>
        </w:rPr>
        <w:t>.</w:t>
      </w:r>
      <w:r>
        <w:br w:type="page"/>
      </w:r>
    </w:p>
    <w:p w14:paraId="0000012F" w14:textId="77777777" w:rsidR="00166FFE" w:rsidRDefault="00000000" w:rsidP="00964238">
      <w:pPr>
        <w:spacing w:line="360" w:lineRule="auto"/>
        <w:rPr>
          <w:b/>
        </w:rPr>
      </w:pPr>
      <w:r>
        <w:rPr>
          <w:b/>
        </w:rPr>
        <w:lastRenderedPageBreak/>
        <w:t>Discussion</w:t>
      </w:r>
    </w:p>
    <w:p w14:paraId="5E4DCCEA" w14:textId="3E79DA77" w:rsidR="00677FF2" w:rsidRPr="00677FF2" w:rsidRDefault="00337A97" w:rsidP="008A782E">
      <w:pPr>
        <w:spacing w:line="360" w:lineRule="auto"/>
        <w:rPr>
          <w:ins w:id="400" w:author="Perkowski, Evan A" w:date="2025-09-02T17:11:00Z" w16du:dateUtc="2025-09-02T22:11:00Z"/>
        </w:rPr>
      </w:pPr>
      <w:ins w:id="401" w:author="Perkowski, Evan A" w:date="2025-09-03T16:29:00Z" w16du:dateUtc="2025-09-03T21:29:00Z">
        <w:r>
          <w:t>Our r</w:t>
        </w:r>
      </w:ins>
      <w:ins w:id="402" w:author="Perkowski, Evan A" w:date="2025-09-02T17:34:00Z" w16du:dateUtc="2025-09-02T22:34:00Z">
        <w:r w:rsidR="00676ACE">
          <w:t xml:space="preserve">esults demonstrate that </w:t>
        </w:r>
      </w:ins>
      <w:ins w:id="403" w:author="Perkowski, Evan A" w:date="2025-09-03T16:29:00Z" w16du:dateUtc="2025-09-03T21:29:00Z">
        <w:r>
          <w:rPr>
            <w:i/>
            <w:iCs/>
          </w:rPr>
          <w:t xml:space="preserve">A. </w:t>
        </w:r>
        <w:proofErr w:type="spellStart"/>
        <w:r>
          <w:rPr>
            <w:i/>
            <w:iCs/>
          </w:rPr>
          <w:t>petiolata</w:t>
        </w:r>
        <w:proofErr w:type="spellEnd"/>
        <w:r>
          <w:t xml:space="preserve"> presence</w:t>
        </w:r>
      </w:ins>
      <w:ins w:id="404" w:author="Perkowski, Evan A" w:date="2025-09-02T17:34:00Z" w16du:dateUtc="2025-09-02T22:34:00Z">
        <w:r w:rsidR="00676ACE">
          <w:t xml:space="preserve"> decrease</w:t>
        </w:r>
      </w:ins>
      <w:ins w:id="405" w:author="Perkowski, Evan A" w:date="2025-09-03T16:29:00Z" w16du:dateUtc="2025-09-03T21:29:00Z">
        <w:r>
          <w:t>d</w:t>
        </w:r>
      </w:ins>
      <w:ins w:id="406" w:author="Perkowski, Evan A" w:date="2025-09-02T17:34:00Z" w16du:dateUtc="2025-09-02T22:34:00Z">
        <w:r w:rsidR="00676ACE">
          <w:t xml:space="preserve"> net ph</w:t>
        </w:r>
      </w:ins>
      <w:ins w:id="407" w:author="Perkowski, Evan A" w:date="2025-09-02T17:35:00Z" w16du:dateUtc="2025-09-02T22:35:00Z">
        <w:r w:rsidR="00676ACE">
          <w:t>otosynthesis rates in</w:t>
        </w:r>
      </w:ins>
      <w:ins w:id="408" w:author="Kalisz, Susan" w:date="2025-09-23T21:48:00Z" w16du:dateUtc="2025-09-24T01:48:00Z">
        <w:r w:rsidR="002170A2">
          <w:t xml:space="preserve"> </w:t>
        </w:r>
      </w:ins>
      <w:ins w:id="409" w:author="Kalisz, Susan" w:date="2025-09-23T21:47:00Z" w16du:dateUtc="2025-09-24T01:47:00Z">
        <w:r w:rsidR="002170A2">
          <w:t>both</w:t>
        </w:r>
      </w:ins>
      <w:ins w:id="410" w:author="Perkowski, Evan A" w:date="2025-09-02T17:35:00Z" w16du:dateUtc="2025-09-02T22:35:00Z">
        <w:r w:rsidR="00676ACE">
          <w:t xml:space="preserve"> native understory species</w:t>
        </w:r>
      </w:ins>
      <w:ins w:id="411" w:author="Kalisz, Susan" w:date="2025-09-23T21:47:00Z" w16du:dateUtc="2025-09-24T01:47:00Z">
        <w:r w:rsidR="002170A2">
          <w:t xml:space="preserve"> tested</w:t>
        </w:r>
      </w:ins>
      <w:ins w:id="412" w:author="Perkowski, Evan A" w:date="2025-09-02T17:35:00Z" w16du:dateUtc="2025-09-02T22:35:00Z">
        <w:r w:rsidR="00676ACE">
          <w:t>, but these patterns only bec</w:t>
        </w:r>
      </w:ins>
      <w:ins w:id="413" w:author="Perkowski, Evan A" w:date="2025-09-03T16:29:00Z" w16du:dateUtc="2025-09-03T21:29:00Z">
        <w:r>
          <w:t>a</w:t>
        </w:r>
      </w:ins>
      <w:ins w:id="414" w:author="Perkowski, Evan A" w:date="2025-09-02T17:35:00Z" w16du:dateUtc="2025-09-02T22:35:00Z">
        <w:r w:rsidR="00676ACE">
          <w:t xml:space="preserve">me apparent after tree canopy closure. Reduced net photosynthesis rates in both species were </w:t>
        </w:r>
      </w:ins>
      <w:ins w:id="415" w:author="Kalisz, Susan" w:date="2025-09-23T21:48:00Z" w16du:dateUtc="2025-09-24T01:48:00Z">
        <w:r w:rsidR="002170A2">
          <w:t>affected</w:t>
        </w:r>
      </w:ins>
      <w:ins w:id="416" w:author="Perkowski, Evan A" w:date="2025-09-02T17:35:00Z" w16du:dateUtc="2025-09-02T22:35:00Z">
        <w:r w:rsidR="00676ACE">
          <w:t xml:space="preserve"> </w:t>
        </w:r>
      </w:ins>
      <w:ins w:id="417" w:author="Kalisz, Susan" w:date="2025-09-23T21:48:00Z" w16du:dateUtc="2025-09-24T01:48:00Z">
        <w:r w:rsidR="002170A2">
          <w:t>by</w:t>
        </w:r>
      </w:ins>
      <w:ins w:id="418" w:author="Perkowski, Evan A" w:date="2025-09-02T17:35:00Z" w16du:dateUtc="2025-09-02T22:35:00Z">
        <w:r w:rsidR="00676ACE">
          <w:t xml:space="preserve"> contrasting mechanisms: decreased apparent</w:t>
        </w:r>
      </w:ins>
      <w:ins w:id="419" w:author="Smith, Nick" w:date="2025-09-04T13:51:00Z" w16du:dateUtc="2025-09-04T18:51:00Z">
        <w:r w:rsidR="00ED532C">
          <w:t xml:space="preserve"> temperature-standardized</w:t>
        </w:r>
      </w:ins>
      <w:ins w:id="420" w:author="Perkowski, Evan A" w:date="2025-09-02T17:35:00Z" w16du:dateUtc="2025-09-02T22:35:00Z">
        <w:r w:rsidR="00676ACE">
          <w:t xml:space="preserve"> photosynthetic capacity in </w:t>
        </w:r>
        <w:r w:rsidR="00676ACE">
          <w:rPr>
            <w:i/>
            <w:iCs/>
          </w:rPr>
          <w:t>Trillium</w:t>
        </w:r>
        <w:r w:rsidR="00676ACE">
          <w:t xml:space="preserve"> spp. and reduced stomatal</w:t>
        </w:r>
      </w:ins>
      <w:ins w:id="421" w:author="Perkowski, Evan A" w:date="2025-09-02T17:36:00Z" w16du:dateUtc="2025-09-02T22:36:00Z">
        <w:r w:rsidR="00676ACE">
          <w:t xml:space="preserve"> </w:t>
        </w:r>
      </w:ins>
      <w:ins w:id="422" w:author="Perkowski, Evan A" w:date="2025-09-02T17:35:00Z" w16du:dateUtc="2025-09-02T22:35:00Z">
        <w:r w:rsidR="00676ACE">
          <w:t>cond</w:t>
        </w:r>
      </w:ins>
      <w:ins w:id="423" w:author="Kalisz, Susan" w:date="2025-09-23T21:48:00Z" w16du:dateUtc="2025-09-24T01:48:00Z">
        <w:r w:rsidR="002170A2">
          <w:t>uc</w:t>
        </w:r>
      </w:ins>
      <w:ins w:id="424" w:author="Perkowski, Evan A" w:date="2025-09-02T17:35:00Z" w16du:dateUtc="2025-09-02T22:35:00Z">
        <w:r w:rsidR="00676ACE">
          <w:t xml:space="preserve">tance in </w:t>
        </w:r>
        <w:r w:rsidR="00676ACE">
          <w:rPr>
            <w:i/>
            <w:iCs/>
          </w:rPr>
          <w:t>M</w:t>
        </w:r>
      </w:ins>
      <w:ins w:id="425" w:author="Perkowski, Evan A" w:date="2025-09-02T17:36:00Z" w16du:dateUtc="2025-09-02T22:36:00Z">
        <w:r w:rsidR="00676ACE">
          <w:rPr>
            <w:i/>
            <w:iCs/>
          </w:rPr>
          <w:t xml:space="preserve">. </w:t>
        </w:r>
        <w:proofErr w:type="spellStart"/>
        <w:r w:rsidR="00676ACE">
          <w:rPr>
            <w:i/>
            <w:iCs/>
          </w:rPr>
          <w:t>racemosum</w:t>
        </w:r>
        <w:proofErr w:type="spellEnd"/>
        <w:r w:rsidR="00676ACE">
          <w:t xml:space="preserve">. Together, these findings highlight the need to understand species-specific responses to allelopathic invaders and other anthropogenic stressors to natural ecosystems, and to consider the temporal </w:t>
        </w:r>
      </w:ins>
      <w:ins w:id="426" w:author="Kalisz, Susan" w:date="2025-09-23T21:51:00Z" w16du:dateUtc="2025-09-24T01:51:00Z">
        <w:r w:rsidR="002170A2">
          <w:t xml:space="preserve">changes in the </w:t>
        </w:r>
      </w:ins>
      <w:ins w:id="427" w:author="Kalisz, Susan" w:date="2025-09-23T21:50:00Z" w16du:dateUtc="2025-09-24T01:50:00Z">
        <w:r w:rsidR="002170A2">
          <w:t>expression</w:t>
        </w:r>
      </w:ins>
      <w:ins w:id="428" w:author="Perkowski, Evan A" w:date="2025-09-02T17:36:00Z" w16du:dateUtc="2025-09-02T22:36:00Z">
        <w:r w:rsidR="00676ACE">
          <w:t xml:space="preserve"> </w:t>
        </w:r>
      </w:ins>
      <w:ins w:id="429" w:author="Kalisz, Susan" w:date="2025-09-23T21:50:00Z" w16du:dateUtc="2025-09-24T01:50:00Z">
        <w:r w:rsidR="002170A2">
          <w:t>of</w:t>
        </w:r>
      </w:ins>
      <w:ins w:id="430" w:author="Perkowski, Evan A" w:date="2025-09-02T17:36:00Z" w16du:dateUtc="2025-09-02T22:36:00Z">
        <w:r w:rsidR="00676ACE">
          <w:t xml:space="preserve"> native plant </w:t>
        </w:r>
      </w:ins>
      <w:ins w:id="431" w:author="Kalisz, Susan" w:date="2025-09-23T21:50:00Z" w16du:dateUtc="2025-09-24T01:50:00Z">
        <w:r w:rsidR="002170A2">
          <w:t>physiologies</w:t>
        </w:r>
      </w:ins>
      <w:ins w:id="432" w:author="Perkowski, Evan A" w:date="2025-09-02T17:36:00Z" w16du:dateUtc="2025-09-02T22:36:00Z">
        <w:r w:rsidR="00676ACE">
          <w:t xml:space="preserve">. </w:t>
        </w:r>
      </w:ins>
      <w:ins w:id="433" w:author="Perkowski, Evan A" w:date="2025-09-02T17:12:00Z" w16du:dateUtc="2025-09-02T22:12:00Z">
        <w:r w:rsidR="00677FF2">
          <w:t xml:space="preserve">In this system, these findings also provide a physiological </w:t>
        </w:r>
      </w:ins>
      <w:ins w:id="434" w:author="Kalisz, Susan" w:date="2025-09-23T21:51:00Z" w16du:dateUtc="2025-09-24T01:51:00Z">
        <w:r w:rsidR="002170A2">
          <w:t>mechanism</w:t>
        </w:r>
      </w:ins>
      <w:ins w:id="435" w:author="Perkowski, Evan A" w:date="2025-09-02T17:12:00Z" w16du:dateUtc="2025-09-02T22:12:00Z">
        <w:r w:rsidR="00677FF2">
          <w:t xml:space="preserve"> </w:t>
        </w:r>
      </w:ins>
      <w:ins w:id="436" w:author="Kalisz, Susan" w:date="2025-09-23T21:51:00Z" w16du:dateUtc="2025-09-24T01:51:00Z">
        <w:r w:rsidR="002170A2">
          <w:t>that may help to understand how the</w:t>
        </w:r>
      </w:ins>
      <w:ins w:id="437" w:author="Perkowski, Evan A" w:date="2025-09-02T17:12:00Z" w16du:dateUtc="2025-09-02T22:12:00Z">
        <w:r w:rsidR="00677FF2">
          <w:t xml:space="preserve"> effects of </w:t>
        </w:r>
        <w:r w:rsidR="00677FF2">
          <w:rPr>
            <w:i/>
            <w:iCs/>
          </w:rPr>
          <w:t xml:space="preserve">A. </w:t>
        </w:r>
        <w:proofErr w:type="spellStart"/>
        <w:r w:rsidR="00677FF2">
          <w:rPr>
            <w:i/>
            <w:iCs/>
          </w:rPr>
          <w:t>petiolata</w:t>
        </w:r>
        <w:proofErr w:type="spellEnd"/>
        <w:r w:rsidR="00677FF2">
          <w:t xml:space="preserve"> on AM fungal mutualism disruption </w:t>
        </w:r>
      </w:ins>
      <w:ins w:id="438" w:author="Kalisz, Susan" w:date="2025-09-23T21:52:00Z" w16du:dateUtc="2025-09-24T01:52:00Z">
        <w:r w:rsidR="002170A2">
          <w:t>could scale up to</w:t>
        </w:r>
      </w:ins>
      <w:ins w:id="439" w:author="Perkowski, Evan A" w:date="2025-09-02T17:12:00Z" w16du:dateUtc="2025-09-02T22:12:00Z">
        <w:r w:rsidR="00677FF2">
          <w:t xml:space="preserve"> effect native plant population and community </w:t>
        </w:r>
      </w:ins>
      <w:ins w:id="440" w:author="Kalisz, Susan" w:date="2025-09-23T21:52:00Z" w16du:dateUtc="2025-09-24T01:52:00Z">
        <w:r w:rsidR="002170A2">
          <w:t>composition</w:t>
        </w:r>
      </w:ins>
      <w:ins w:id="441" w:author="Perkowski, Evan A" w:date="2025-09-02T17:12:00Z" w16du:dateUtc="2025-09-02T22:12:00Z">
        <w:r w:rsidR="00677FF2">
          <w:t xml:space="preserve"> (Table 1).</w:t>
        </w:r>
      </w:ins>
    </w:p>
    <w:p w14:paraId="78DEEC68" w14:textId="77777777" w:rsidR="00381258" w:rsidRDefault="00381258" w:rsidP="00A642A6">
      <w:pPr>
        <w:spacing w:line="360" w:lineRule="auto"/>
        <w:rPr>
          <w:ins w:id="442" w:author="Perkowski, Evan A" w:date="2025-08-28T14:36:00Z" w16du:dateUtc="2025-08-28T05:36:00Z"/>
        </w:rPr>
      </w:pPr>
    </w:p>
    <w:p w14:paraId="076A8DB5" w14:textId="660CF213" w:rsidR="00381258" w:rsidRPr="00381258" w:rsidRDefault="00381258" w:rsidP="00A642A6">
      <w:pPr>
        <w:spacing w:line="360" w:lineRule="auto"/>
        <w:rPr>
          <w:i/>
        </w:rPr>
      </w:pPr>
      <w:r>
        <w:rPr>
          <w:i/>
        </w:rPr>
        <w:t xml:space="preserve">Photosynthetic responses to A. </w:t>
      </w:r>
      <w:proofErr w:type="spellStart"/>
      <w:r>
        <w:rPr>
          <w:i/>
        </w:rPr>
        <w:t>petiolata</w:t>
      </w:r>
      <w:proofErr w:type="spellEnd"/>
      <w:r>
        <w:rPr>
          <w:i/>
        </w:rPr>
        <w:t xml:space="preserve"> presence are linked to altered nutrient and water economics</w:t>
      </w:r>
    </w:p>
    <w:p w14:paraId="294EFD17" w14:textId="7E594337" w:rsidR="00650BA0" w:rsidRDefault="00000000" w:rsidP="00650BA0">
      <w:pPr>
        <w:spacing w:line="360" w:lineRule="auto"/>
        <w:rPr>
          <w:ins w:id="443" w:author="Perkowski, Evan A" w:date="2025-09-02T17:45:00Z" w16du:dateUtc="2025-09-02T22:45:00Z"/>
        </w:rPr>
      </w:pPr>
      <w:r>
        <w:rPr>
          <w:color w:val="0E101A"/>
        </w:rPr>
        <w:t xml:space="preserve">Both native species growing under ambient levels of </w:t>
      </w:r>
      <w:r>
        <w:rPr>
          <w:i/>
          <w:color w:val="0E101A"/>
        </w:rPr>
        <w:t xml:space="preserve">A. </w:t>
      </w:r>
      <w:proofErr w:type="spellStart"/>
      <w:r>
        <w:rPr>
          <w:i/>
          <w:color w:val="0E101A"/>
        </w:rPr>
        <w:t>petiolata</w:t>
      </w:r>
      <w:proofErr w:type="spellEnd"/>
      <w:r>
        <w:rPr>
          <w:color w:val="0E101A"/>
        </w:rPr>
        <w:t xml:space="preserve"> exhibited significantly reduced net photosynthesis rates compared to those growing in the </w:t>
      </w:r>
      <w:r>
        <w:rPr>
          <w:i/>
          <w:color w:val="0E101A"/>
        </w:rPr>
        <w:t xml:space="preserve">A. </w:t>
      </w:r>
      <w:proofErr w:type="spellStart"/>
      <w:r>
        <w:rPr>
          <w:i/>
          <w:color w:val="0E101A"/>
        </w:rPr>
        <w:t>petiolata</w:t>
      </w:r>
      <w:proofErr w:type="spellEnd"/>
      <w:r>
        <w:rPr>
          <w:color w:val="0E101A"/>
        </w:rPr>
        <w:t xml:space="preserve">-weeded treatment, supporting our first hypothesis. </w:t>
      </w:r>
      <w:ins w:id="444" w:author="Perkowski, Evan A" w:date="2025-09-02T17:40:00Z" w16du:dateUtc="2025-09-02T22:40:00Z">
        <w:r w:rsidR="00650BA0">
          <w:rPr>
            <w:color w:val="0E101A"/>
          </w:rPr>
          <w:t>In</w:t>
        </w:r>
      </w:ins>
      <w:r>
        <w:rPr>
          <w:color w:val="0E101A"/>
        </w:rPr>
        <w:t xml:space="preserve"> </w:t>
      </w:r>
      <w:r>
        <w:rPr>
          <w:i/>
          <w:color w:val="0E101A"/>
        </w:rPr>
        <w:t>Trillium</w:t>
      </w:r>
      <w:r>
        <w:rPr>
          <w:color w:val="0E101A"/>
        </w:rPr>
        <w:t xml:space="preserve"> spp., </w:t>
      </w:r>
      <w:ins w:id="445" w:author="Perkowski, Evan A" w:date="2025-09-02T17:38:00Z" w16du:dateUtc="2025-09-02T22:38:00Z">
        <w:r w:rsidR="00650BA0">
          <w:rPr>
            <w:color w:val="0E101A"/>
          </w:rPr>
          <w:t xml:space="preserve">reduced net photosynthesis rates were </w:t>
        </w:r>
      </w:ins>
      <w:r>
        <w:rPr>
          <w:color w:val="0E101A"/>
        </w:rPr>
        <w:t>associated with a</w:t>
      </w:r>
      <w:ins w:id="446" w:author="Perkowski, Evan A" w:date="2025-09-02T17:37:00Z" w16du:dateUtc="2025-09-02T22:37:00Z">
        <w:r w:rsidR="00650BA0">
          <w:rPr>
            <w:color w:val="0E101A"/>
          </w:rPr>
          <w:t xml:space="preserve"> reduction in </w:t>
        </w:r>
        <w:r w:rsidR="00650BA0">
          <w:rPr>
            <w:i/>
            <w:iCs/>
            <w:color w:val="0E101A"/>
          </w:rPr>
          <w:t>J</w:t>
        </w:r>
        <w:r w:rsidR="00650BA0">
          <w:rPr>
            <w:color w:val="0E101A"/>
            <w:vertAlign w:val="subscript"/>
          </w:rPr>
          <w:t>max25</w:t>
        </w:r>
      </w:ins>
      <w:ins w:id="447" w:author="Perkowski, Evan A" w:date="2025-09-02T17:38:00Z" w16du:dateUtc="2025-09-02T22:38:00Z">
        <w:r w:rsidR="00650BA0">
          <w:rPr>
            <w:color w:val="0E101A"/>
          </w:rPr>
          <w:t>, a</w:t>
        </w:r>
      </w:ins>
      <w:ins w:id="448" w:author="Perkowski, Evan A" w:date="2025-09-02T17:37:00Z" w16du:dateUtc="2025-09-02T22:37:00Z">
        <w:r w:rsidR="00650BA0">
          <w:rPr>
            <w:color w:val="0E101A"/>
          </w:rPr>
          <w:t xml:space="preserve"> marginal reduction in </w:t>
        </w:r>
        <w:r w:rsidR="00650BA0">
          <w:rPr>
            <w:i/>
            <w:iCs/>
            <w:color w:val="0E101A"/>
          </w:rPr>
          <w:t>V</w:t>
        </w:r>
        <w:r w:rsidR="00650BA0">
          <w:rPr>
            <w:color w:val="0E101A"/>
            <w:vertAlign w:val="subscript"/>
          </w:rPr>
          <w:t>cmax25</w:t>
        </w:r>
        <w:r w:rsidR="00650BA0">
          <w:rPr>
            <w:color w:val="0E101A"/>
          </w:rPr>
          <w:t>,</w:t>
        </w:r>
      </w:ins>
      <w:ins w:id="449" w:author="Perkowski, Evan A" w:date="2025-09-02T17:38:00Z" w16du:dateUtc="2025-09-02T22:38:00Z">
        <w:r w:rsidR="00650BA0">
          <w:rPr>
            <w:color w:val="0E101A"/>
          </w:rPr>
          <w:t xml:space="preserve"> and no change in stomatal conductance or stomatal limitation. These patterns are indicative of increased </w:t>
        </w:r>
      </w:ins>
      <w:ins w:id="450" w:author="Smith, Nick" w:date="2025-09-04T13:53:00Z" w16du:dateUtc="2025-09-04T18:53:00Z">
        <w:r w:rsidR="00ED532C">
          <w:rPr>
            <w:color w:val="0E101A"/>
          </w:rPr>
          <w:t xml:space="preserve">photosynthetic </w:t>
        </w:r>
      </w:ins>
      <w:ins w:id="451" w:author="Perkowski, Evan A" w:date="2025-09-02T17:38:00Z" w16du:dateUtc="2025-09-02T22:38:00Z">
        <w:r w:rsidR="00650BA0">
          <w:rPr>
            <w:color w:val="0E101A"/>
          </w:rPr>
          <w:t>nutrient stress</w:t>
        </w:r>
      </w:ins>
      <w:ins w:id="452" w:author="Perkowski, Evan A" w:date="2025-09-02T17:39:00Z" w16du:dateUtc="2025-09-02T22:39:00Z">
        <w:r w:rsidR="00650BA0">
          <w:rPr>
            <w:color w:val="0E101A"/>
          </w:rPr>
          <w:t xml:space="preserve"> </w:t>
        </w:r>
        <w:commentRangeStart w:id="453"/>
        <w:commentRangeStart w:id="454"/>
        <w:r w:rsidR="00650BA0">
          <w:rPr>
            <w:color w:val="0E101A"/>
          </w:rPr>
          <w:t xml:space="preserve">and imply that </w:t>
        </w:r>
      </w:ins>
      <w:ins w:id="455" w:author="Kalisz, Susan" w:date="2025-09-23T21:53:00Z" w16du:dateUtc="2025-09-24T01:53:00Z">
        <w:r w:rsidR="002170A2">
          <w:t>the</w:t>
        </w:r>
      </w:ins>
      <w:ins w:id="456" w:author="Perkowski, Evan A" w:date="2025-09-02T17:39:00Z" w16du:dateUtc="2025-09-02T22:39:00Z">
        <w:r w:rsidR="00650BA0">
          <w:t xml:space="preserve"> reduction in nutrient provisioning toward photosynthetic enzymes may have been due to a reduction in the fraction of leaf nutrients allocated to Rubisco and bioenergetics</w:t>
        </w:r>
      </w:ins>
      <w:commentRangeEnd w:id="453"/>
      <w:r w:rsidR="00ED532C">
        <w:rPr>
          <w:rStyle w:val="CommentReference"/>
        </w:rPr>
        <w:commentReference w:id="453"/>
      </w:r>
      <w:commentRangeEnd w:id="454"/>
      <w:r w:rsidR="00ED532C">
        <w:rPr>
          <w:rStyle w:val="CommentReference"/>
        </w:rPr>
        <w:commentReference w:id="454"/>
      </w:r>
      <w:r w:rsidR="00650BA0">
        <w:t xml:space="preserve"> </w:t>
      </w:r>
      <w:sdt>
        <w:sdtPr>
          <w:rPr>
            <w:color w:val="000000"/>
          </w:rPr>
          <w:tag w:val="MENDELEY_CITATION_v3_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"/>
          <w:id w:val="1801884779"/>
          <w:placeholder>
            <w:docPart w:val="EB08A85AFAA66A4CBFC2BF96D1D07EF7"/>
          </w:placeholder>
        </w:sdtPr>
        <w:sdtContent>
          <w:r w:rsidR="00B00280" w:rsidRPr="00B00280">
            <w:rPr>
              <w:color w:val="000000"/>
            </w:rPr>
            <w:t>(Niinemets et al., 1998; Niinemets &amp; Tenhunen, 1997; Waring et al., 2023)</w:t>
          </w:r>
        </w:sdtContent>
      </w:sdt>
      <w:r w:rsidR="00650BA0">
        <w:t xml:space="preserve">. </w:t>
      </w:r>
    </w:p>
    <w:p w14:paraId="50EA6057" w14:textId="1C173D16" w:rsidR="00677FF2" w:rsidRDefault="00381258" w:rsidP="00DE45FE">
      <w:pPr>
        <w:spacing w:line="360" w:lineRule="auto"/>
        <w:ind w:firstLine="720"/>
        <w:rPr>
          <w:ins w:id="457" w:author="Perkowski, Evan A" w:date="2025-09-02T17:14:00Z" w16du:dateUtc="2025-09-02T22:14:00Z"/>
        </w:rPr>
      </w:pPr>
      <w:r>
        <w:t>In contrast,</w:t>
      </w:r>
      <w:ins w:id="458" w:author="Perkowski, Evan A" w:date="2025-09-02T17:42:00Z" w16du:dateUtc="2025-09-02T22:42:00Z">
        <w:r w:rsidR="00650BA0">
          <w:t xml:space="preserve"> reduced net photosynthesis in</w:t>
        </w:r>
      </w:ins>
      <w:r>
        <w:t xml:space="preserve"> </w:t>
      </w:r>
      <w:r>
        <w:rPr>
          <w:i/>
        </w:rPr>
        <w:t xml:space="preserve">M. </w:t>
      </w:r>
      <w:proofErr w:type="spellStart"/>
      <w:r>
        <w:rPr>
          <w:i/>
        </w:rPr>
        <w:t>racemosum</w:t>
      </w:r>
      <w:proofErr w:type="spellEnd"/>
      <w:r>
        <w:t xml:space="preserve"> </w:t>
      </w:r>
      <w:ins w:id="459" w:author="Perkowski, Evan A" w:date="2025-09-02T17:44:00Z" w16du:dateUtc="2025-09-02T22:44:00Z">
        <w:r w:rsidR="00650BA0">
          <w:t>w</w:t>
        </w:r>
      </w:ins>
      <w:ins w:id="460" w:author="Kalisz, Susan" w:date="2025-09-23T21:53:00Z" w16du:dateUtc="2025-09-24T01:53:00Z">
        <w:r w:rsidR="002170A2">
          <w:t>as</w:t>
        </w:r>
      </w:ins>
      <w:ins w:id="461" w:author="Perkowski, Evan A" w:date="2025-09-02T17:44:00Z" w16du:dateUtc="2025-09-02T22:44:00Z">
        <w:r w:rsidR="00650BA0">
          <w:t xml:space="preserve"> associated with a reduction in stomatal conductance, </w:t>
        </w:r>
      </w:ins>
      <w:ins w:id="462" w:author="Smith, Nick" w:date="2025-09-04T13:54:00Z" w16du:dateUtc="2025-09-04T18:54:00Z">
        <w:r w:rsidR="00ED532C">
          <w:t xml:space="preserve">an </w:t>
        </w:r>
      </w:ins>
      <w:ins w:id="463" w:author="Perkowski, Evan A" w:date="2025-09-02T17:44:00Z" w16du:dateUtc="2025-09-02T22:44:00Z">
        <w:r w:rsidR="00650BA0">
          <w:t xml:space="preserve">increase in stomatal limitation, and no change in </w:t>
        </w:r>
        <w:r w:rsidR="00650BA0">
          <w:rPr>
            <w:i/>
            <w:iCs/>
          </w:rPr>
          <w:t>V</w:t>
        </w:r>
        <w:r w:rsidR="00650BA0">
          <w:rPr>
            <w:vertAlign w:val="subscript"/>
          </w:rPr>
          <w:t>cmax25</w:t>
        </w:r>
        <w:r w:rsidR="00650BA0">
          <w:t xml:space="preserve"> or </w:t>
        </w:r>
        <w:r w:rsidR="00650BA0">
          <w:rPr>
            <w:i/>
            <w:iCs/>
          </w:rPr>
          <w:t>J</w:t>
        </w:r>
        <w:r w:rsidR="00650BA0">
          <w:rPr>
            <w:iCs/>
            <w:vertAlign w:val="subscript"/>
          </w:rPr>
          <w:t>max25</w:t>
        </w:r>
        <w:r w:rsidR="00650BA0">
          <w:rPr>
            <w:iCs/>
          </w:rPr>
          <w:t>. Th</w:t>
        </w:r>
      </w:ins>
      <w:ins w:id="464" w:author="Kalisz, Susan" w:date="2025-09-23T21:53:00Z" w16du:dateUtc="2025-09-24T01:53:00Z">
        <w:r w:rsidR="002170A2">
          <w:rPr>
            <w:iCs/>
          </w:rPr>
          <w:t>is</w:t>
        </w:r>
      </w:ins>
      <w:r w:rsidR="00650BA0">
        <w:rPr>
          <w:iCs/>
        </w:rPr>
        <w:t xml:space="preserve"> pattern </w:t>
      </w:r>
      <w:r>
        <w:t>suggest</w:t>
      </w:r>
      <w:r w:rsidR="00DE45FE">
        <w:t>s</w:t>
      </w:r>
      <w:r>
        <w:t xml:space="preserve"> that presen</w:t>
      </w:r>
      <w:r w:rsidR="008F4272">
        <w:t>c</w:t>
      </w:r>
      <w:r>
        <w:t>e of the allelopathic invader induced water stress</w:t>
      </w:r>
      <w:ins w:id="465" w:author="Perkowski, Evan A" w:date="2025-09-02T17:44:00Z" w16du:dateUtc="2025-09-02T22:44:00Z">
        <w:r w:rsidR="00650BA0">
          <w:t xml:space="preserve"> in </w:t>
        </w:r>
        <w:r w:rsidR="00650BA0">
          <w:rPr>
            <w:i/>
            <w:iCs/>
          </w:rPr>
          <w:t xml:space="preserve">M. </w:t>
        </w:r>
        <w:proofErr w:type="spellStart"/>
        <w:r w:rsidR="00650BA0">
          <w:rPr>
            <w:i/>
            <w:iCs/>
          </w:rPr>
          <w:t>racemosum</w:t>
        </w:r>
      </w:ins>
      <w:proofErr w:type="spellEnd"/>
      <w:r>
        <w:t xml:space="preserve">. </w:t>
      </w:r>
      <w:ins w:id="466" w:author="Kalisz, Susan" w:date="2025-09-23T21:55:00Z" w16du:dateUtc="2025-09-24T01:55:00Z">
        <w:r w:rsidR="002170A2">
          <w:t>It is unlikely t</w:t>
        </w:r>
      </w:ins>
      <w:ins w:id="467" w:author="Kalisz, Susan" w:date="2025-09-23T21:56:00Z" w16du:dateUtc="2025-09-24T01:56:00Z">
        <w:r w:rsidR="002170A2">
          <w:t>hat</w:t>
        </w:r>
      </w:ins>
      <w:ins w:id="468" w:author="Kalisz, Susan" w:date="2025-09-23T21:55:00Z" w16du:dateUtc="2025-09-24T01:55:00Z">
        <w:r w:rsidR="002170A2">
          <w:t xml:space="preserve"> </w:t>
        </w:r>
      </w:ins>
      <w:r>
        <w:t xml:space="preserve">these effects could have been due to direct phytotoxic effects of </w:t>
      </w:r>
      <w:r>
        <w:rPr>
          <w:i/>
        </w:rPr>
        <w:t xml:space="preserve">A. </w:t>
      </w:r>
      <w:proofErr w:type="spellStart"/>
      <w:r>
        <w:rPr>
          <w:i/>
        </w:rPr>
        <w:t>petiolata</w:t>
      </w:r>
      <w:proofErr w:type="spellEnd"/>
      <w:r>
        <w:t xml:space="preserve"> on </w:t>
      </w:r>
      <w:r>
        <w:rPr>
          <w:i/>
        </w:rPr>
        <w:t xml:space="preserve">M. </w:t>
      </w:r>
      <w:proofErr w:type="spellStart"/>
      <w:r>
        <w:rPr>
          <w:i/>
        </w:rPr>
        <w:t>racemosum</w:t>
      </w:r>
      <w:proofErr w:type="spellEnd"/>
      <w:r>
        <w:t xml:space="preserve"> through reductions in soil moisture, </w:t>
      </w:r>
      <w:ins w:id="469" w:author="Kalisz, Susan" w:date="2025-09-23T21:56:00Z" w16du:dateUtc="2025-09-24T01:56:00Z">
        <w:r w:rsidR="002170A2">
          <w:t xml:space="preserve">since </w:t>
        </w:r>
      </w:ins>
      <w:r>
        <w:t xml:space="preserve">similar net photosynthesis and stomatal conductance patterns were observed in a controlled greenhouse experiment under well-watered conditions </w:t>
      </w:r>
      <w:sdt>
        <w:sdtPr>
          <w:rPr>
            <w:color w:val="000000"/>
          </w:rPr>
          <w:tag w:val="MENDELEY_CITATION_v3_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"/>
          <w:id w:val="-1062944334"/>
          <w:placeholder>
            <w:docPart w:val="DE30E9F204D0D94A9EED936367BED6D1"/>
          </w:placeholder>
        </w:sdtPr>
        <w:sdtContent>
          <w:r w:rsidR="00B00280" w:rsidRPr="00B00280">
            <w:rPr>
              <w:color w:val="000000"/>
            </w:rPr>
            <w:t>(Hale et al., 2016)</w:t>
          </w:r>
        </w:sdtContent>
      </w:sdt>
      <w:r>
        <w:t xml:space="preserve">. These patterns corresponded with null effects of </w:t>
      </w:r>
      <w:r>
        <w:rPr>
          <w:i/>
        </w:rPr>
        <w:t xml:space="preserve">A. </w:t>
      </w:r>
      <w:proofErr w:type="spellStart"/>
      <w:r>
        <w:rPr>
          <w:i/>
        </w:rPr>
        <w:t>petiolata</w:t>
      </w:r>
      <w:proofErr w:type="spellEnd"/>
      <w:r>
        <w:rPr>
          <w:i/>
        </w:rPr>
        <w:t xml:space="preserve"> </w:t>
      </w:r>
      <w:r>
        <w:t xml:space="preserve">treatment on apparent photosynthetic capacity, supporting previous work </w:t>
      </w:r>
      <w:ins w:id="470" w:author="Kalisz, Susan" w:date="2025-09-23T21:56:00Z" w16du:dateUtc="2025-09-24T01:56:00Z">
        <w:r w:rsidR="002170A2">
          <w:t xml:space="preserve">that suggests </w:t>
        </w:r>
      </w:ins>
      <w:r>
        <w:lastRenderedPageBreak/>
        <w:t xml:space="preserve">that physiological responses of </w:t>
      </w:r>
      <w:r>
        <w:rPr>
          <w:i/>
        </w:rPr>
        <w:t xml:space="preserve">M. </w:t>
      </w:r>
      <w:proofErr w:type="spellStart"/>
      <w:r>
        <w:rPr>
          <w:i/>
        </w:rPr>
        <w:t>racemosum</w:t>
      </w:r>
      <w:proofErr w:type="spellEnd"/>
      <w:r>
        <w:t xml:space="preserve"> to </w:t>
      </w:r>
      <w:r>
        <w:rPr>
          <w:i/>
        </w:rPr>
        <w:t xml:space="preserve">A. </w:t>
      </w:r>
      <w:proofErr w:type="spellStart"/>
      <w:r>
        <w:rPr>
          <w:i/>
        </w:rPr>
        <w:t>petiolata</w:t>
      </w:r>
      <w:proofErr w:type="spellEnd"/>
      <w:r>
        <w:t xml:space="preserve"> invasion are associated with changes in water economics</w:t>
      </w:r>
      <w:ins w:id="471" w:author="Perkowski, Evan A" w:date="2025-09-02T17:45:00Z" w16du:dateUtc="2025-09-02T22:45:00Z">
        <w:r w:rsidR="00650BA0">
          <w:t xml:space="preserve"> </w:t>
        </w:r>
      </w:ins>
      <w:sdt>
        <w:sdtPr>
          <w:rPr>
            <w:color w:val="000000"/>
          </w:rPr>
          <w:tag w:val="MENDELEY_CITATION_v3_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"/>
          <w:id w:val="772217363"/>
          <w:placeholder>
            <w:docPart w:val="DE30E9F204D0D94A9EED936367BED6D1"/>
          </w:placeholder>
        </w:sdtPr>
        <w:sdtContent>
          <w:r w:rsidR="00B00280" w:rsidRPr="00B00280">
            <w:rPr>
              <w:color w:val="000000"/>
            </w:rPr>
            <w:t>(Hale et al., 2011, 2016)</w:t>
          </w:r>
        </w:sdtContent>
      </w:sdt>
      <w:r>
        <w:t>.</w:t>
      </w:r>
    </w:p>
    <w:p w14:paraId="65E233E9" w14:textId="311F26CE" w:rsidR="00677FF2" w:rsidRPr="00FB0E47" w:rsidRDefault="00677FF2" w:rsidP="00FB0E47">
      <w:pPr>
        <w:spacing w:line="360" w:lineRule="auto"/>
        <w:ind w:firstLine="720"/>
        <w:rPr>
          <w:ins w:id="472" w:author="Perkowski, Evan A" w:date="2025-09-02T17:13:00Z" w16du:dateUtc="2025-09-02T22:13:00Z"/>
          <w:iCs/>
        </w:rPr>
      </w:pPr>
      <w:ins w:id="473" w:author="Perkowski, Evan A" w:date="2025-09-02T17:14:00Z" w16du:dateUtc="2025-09-02T22:14:00Z">
        <w:r>
          <w:t>Contrasting</w:t>
        </w:r>
      </w:ins>
      <w:r w:rsidR="00381258">
        <w:t xml:space="preserve"> </w:t>
      </w:r>
      <w:r w:rsidR="00D833C5">
        <w:t xml:space="preserve">mechanisms that defined </w:t>
      </w:r>
      <w:ins w:id="474" w:author="Perkowski, Evan A" w:date="2025-09-02T17:01:00Z" w16du:dateUtc="2025-09-02T22:01:00Z">
        <w:r w:rsidR="00590A63">
          <w:t xml:space="preserve">the </w:t>
        </w:r>
      </w:ins>
      <w:r w:rsidR="00381258">
        <w:t xml:space="preserve">physiological responses of </w:t>
      </w:r>
      <w:r w:rsidR="00381258">
        <w:rPr>
          <w:i/>
        </w:rPr>
        <w:t>Trillium</w:t>
      </w:r>
      <w:r w:rsidR="00381258">
        <w:t xml:space="preserve"> spp. and </w:t>
      </w:r>
      <w:r w:rsidR="00381258">
        <w:rPr>
          <w:i/>
        </w:rPr>
        <w:t xml:space="preserve">M. </w:t>
      </w:r>
      <w:proofErr w:type="spellStart"/>
      <w:r w:rsidR="00381258">
        <w:rPr>
          <w:i/>
        </w:rPr>
        <w:t>racemosum</w:t>
      </w:r>
      <w:proofErr w:type="spellEnd"/>
      <w:r w:rsidR="00381258">
        <w:t xml:space="preserve"> </w:t>
      </w:r>
      <w:r w:rsidR="00FB0E47">
        <w:t xml:space="preserve">to </w:t>
      </w:r>
      <w:r w:rsidR="00FB0E47">
        <w:rPr>
          <w:i/>
          <w:iCs/>
        </w:rPr>
        <w:t xml:space="preserve">A. </w:t>
      </w:r>
      <w:proofErr w:type="spellStart"/>
      <w:r w:rsidR="00FB0E47" w:rsidRPr="00FB0E47">
        <w:rPr>
          <w:i/>
          <w:iCs/>
        </w:rPr>
        <w:t>petiolata</w:t>
      </w:r>
      <w:proofErr w:type="spellEnd"/>
      <w:r w:rsidR="00FB0E47">
        <w:t xml:space="preserve"> </w:t>
      </w:r>
      <w:r w:rsidR="00381258" w:rsidRPr="00FB0E47">
        <w:t>may</w:t>
      </w:r>
      <w:r w:rsidR="00381258">
        <w:t xml:space="preserve"> be</w:t>
      </w:r>
      <w:r w:rsidR="008F4272">
        <w:t xml:space="preserve"> </w:t>
      </w:r>
      <w:ins w:id="475" w:author="Perkowski, Evan A" w:date="2025-09-02T17:14:00Z" w16du:dateUtc="2025-09-02T22:14:00Z">
        <w:r>
          <w:t>explained through the</w:t>
        </w:r>
      </w:ins>
      <w:ins w:id="476" w:author="Smith, Nick" w:date="2025-09-04T13:55:00Z" w16du:dateUtc="2025-09-04T18:55:00Z">
        <w:r w:rsidR="00ED532C">
          <w:t xml:space="preserve"> lens of the</w:t>
        </w:r>
      </w:ins>
      <w:ins w:id="477" w:author="Perkowski, Evan A" w:date="2025-09-02T17:14:00Z" w16du:dateUtc="2025-09-02T22:14:00Z">
        <w:r>
          <w:t xml:space="preserve"> leaf economics spectrum</w:t>
        </w:r>
      </w:ins>
      <w:ins w:id="478" w:author="Smith, Nick" w:date="2025-09-04T13:55:00Z" w16du:dateUtc="2025-09-04T18:55:00Z">
        <w:r w:rsidR="00ED532C">
          <w:t xml:space="preserve"> (Wright et al., 2004)</w:t>
        </w:r>
      </w:ins>
      <w:r w:rsidR="00381258">
        <w:t xml:space="preserve">. While </w:t>
      </w:r>
      <w:r w:rsidR="00381258">
        <w:rPr>
          <w:i/>
        </w:rPr>
        <w:t xml:space="preserve">Trillium </w:t>
      </w:r>
      <w:r w:rsidR="00381258">
        <w:t xml:space="preserve">spp. and </w:t>
      </w:r>
      <w:r w:rsidR="00381258">
        <w:rPr>
          <w:i/>
        </w:rPr>
        <w:t xml:space="preserve">M. </w:t>
      </w:r>
      <w:proofErr w:type="spellStart"/>
      <w:r w:rsidR="00381258">
        <w:rPr>
          <w:i/>
        </w:rPr>
        <w:t>racemosum</w:t>
      </w:r>
      <w:proofErr w:type="spellEnd"/>
      <w:r w:rsidR="00381258">
        <w:t xml:space="preserve"> share many functional and ecological traits, such as</w:t>
      </w:r>
      <w:r w:rsidR="00381258">
        <w:rPr>
          <w:color w:val="0E101A"/>
        </w:rPr>
        <w:t xml:space="preserve"> rhizome</w:t>
      </w:r>
      <w:r w:rsidR="002170A2">
        <w:rPr>
          <w:color w:val="0E101A"/>
        </w:rPr>
        <w:t xml:space="preserve"> formation</w:t>
      </w:r>
      <w:r w:rsidR="00381258">
        <w:rPr>
          <w:color w:val="0E101A"/>
        </w:rPr>
        <w:t>, clonal</w:t>
      </w:r>
      <w:r w:rsidR="002170A2">
        <w:rPr>
          <w:color w:val="0E101A"/>
        </w:rPr>
        <w:t xml:space="preserve"> reproduction</w:t>
      </w:r>
      <w:r w:rsidR="00381258">
        <w:rPr>
          <w:color w:val="0E101A"/>
        </w:rPr>
        <w:t xml:space="preserve">, nutrients and water </w:t>
      </w:r>
      <w:r w:rsidR="006C25C5">
        <w:rPr>
          <w:color w:val="0E101A"/>
        </w:rPr>
        <w:t xml:space="preserve">acquisition </w:t>
      </w:r>
      <w:r w:rsidR="00381258">
        <w:rPr>
          <w:color w:val="0E101A"/>
        </w:rPr>
        <w:t>through direct uptake pathways or symbioses with AM fungi, and similar</w:t>
      </w:r>
      <w:r w:rsidR="006C25C5">
        <w:rPr>
          <w:color w:val="0E101A"/>
        </w:rPr>
        <w:t xml:space="preserve"> spring emergence</w:t>
      </w:r>
      <w:r w:rsidR="00DE45FE">
        <w:rPr>
          <w:color w:val="0E101A"/>
        </w:rPr>
        <w:t xml:space="preserve"> times</w:t>
      </w:r>
      <w:r w:rsidR="00381258">
        <w:rPr>
          <w:color w:val="0E101A"/>
        </w:rPr>
        <w:t xml:space="preserve"> </w:t>
      </w:r>
      <w:sdt>
        <w:sdtPr>
          <w:rPr>
            <w:color w:val="000000"/>
          </w:rPr>
          <w:tag w:val="MENDELEY_CITATION_v3_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"/>
          <w:id w:val="-1802990445"/>
          <w:placeholder>
            <w:docPart w:val="DE30E9F204D0D94A9EED936367BED6D1"/>
          </w:placeholder>
        </w:sdtPr>
        <w:sdtContent>
          <w:r w:rsidR="00B00280" w:rsidRPr="00B00280">
            <w:rPr>
              <w:color w:val="000000"/>
            </w:rPr>
            <w:t>(Brundrett &amp; Kendrick, 1987, 1990; Heberling et al., 2019)</w:t>
          </w:r>
        </w:sdtContent>
      </w:sdt>
      <w:r w:rsidR="00381258">
        <w:rPr>
          <w:color w:val="0E101A"/>
        </w:rPr>
        <w:t>, these two species differ in leaf lifespan, placing them at different positions along the leaf economics spectrum</w:t>
      </w:r>
      <w:r w:rsidR="00381258">
        <w:t xml:space="preserve"> </w:t>
      </w:r>
      <w:sdt>
        <w:sdtPr>
          <w:rPr>
            <w:color w:val="000000"/>
          </w:rPr>
          <w:tag w:val="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"/>
          <w:id w:val="1082727002"/>
          <w:placeholder>
            <w:docPart w:val="DE30E9F204D0D94A9EED936367BED6D1"/>
          </w:placeholder>
        </w:sdtPr>
        <w:sdtContent>
          <w:r w:rsidR="00B00280" w:rsidRPr="00B00280">
            <w:rPr>
              <w:color w:val="000000"/>
            </w:rPr>
            <w:t>(Onoda et al., 2017; Reich, 2014; Wright et al., 2004)</w:t>
          </w:r>
        </w:sdtContent>
      </w:sdt>
      <w:r w:rsidR="00381258">
        <w:t xml:space="preserve">. </w:t>
      </w:r>
      <w:ins w:id="479" w:author="Kalisz, Susan" w:date="2025-09-23T21:59:00Z" w16du:dateUtc="2025-09-24T01:59:00Z">
        <w:r w:rsidR="006C25C5">
          <w:t>Relatively s</w:t>
        </w:r>
      </w:ins>
      <w:ins w:id="480" w:author="Perkowski, Evan A" w:date="2025-09-02T17:14:00Z" w16du:dateUtc="2025-09-02T22:14:00Z">
        <w:r w:rsidR="00FB0E47">
          <w:t xml:space="preserve">hort-lived </w:t>
        </w:r>
        <w:r w:rsidR="00FB0E47">
          <w:rPr>
            <w:i/>
            <w:iCs/>
          </w:rPr>
          <w:t>Trillium</w:t>
        </w:r>
        <w:r w:rsidR="00FB0E47">
          <w:t xml:space="preserve"> spp. leaves require rapid n</w:t>
        </w:r>
      </w:ins>
      <w:ins w:id="481" w:author="Perkowski, Evan A" w:date="2025-09-02T17:15:00Z" w16du:dateUtc="2025-09-02T22:15:00Z">
        <w:r w:rsidR="00FB0E47">
          <w:t>utrient uptake to support fast</w:t>
        </w:r>
      </w:ins>
      <w:ins w:id="482" w:author="Kalisz, Susan" w:date="2025-09-23T21:59:00Z" w16du:dateUtc="2025-09-24T01:59:00Z">
        <w:r w:rsidR="006C25C5">
          <w:t>er</w:t>
        </w:r>
      </w:ins>
      <w:ins w:id="483" w:author="Perkowski, Evan A" w:date="2025-09-02T17:15:00Z" w16du:dateUtc="2025-09-02T22:15:00Z">
        <w:r w:rsidR="00FB0E47">
          <w:t xml:space="preserve"> growth and reproduction, whereas long</w:t>
        </w:r>
      </w:ins>
      <w:ins w:id="484" w:author="Kalisz, Susan" w:date="2025-09-23T21:59:00Z" w16du:dateUtc="2025-09-24T01:59:00Z">
        <w:r w:rsidR="006C25C5">
          <w:t>er</w:t>
        </w:r>
      </w:ins>
      <w:ins w:id="485" w:author="Perkowski, Evan A" w:date="2025-09-02T17:15:00Z" w16du:dateUtc="2025-09-02T22:15:00Z">
        <w:r w:rsidR="00FB0E47">
          <w:t xml:space="preserve">-lived </w:t>
        </w:r>
        <w:r w:rsidR="00FB0E47">
          <w:rPr>
            <w:i/>
            <w:iCs/>
          </w:rPr>
          <w:t xml:space="preserve">M. </w:t>
        </w:r>
        <w:proofErr w:type="spellStart"/>
        <w:r w:rsidR="00FB0E47">
          <w:rPr>
            <w:i/>
            <w:iCs/>
          </w:rPr>
          <w:t>racemosum</w:t>
        </w:r>
        <w:proofErr w:type="spellEnd"/>
        <w:r w:rsidR="00FB0E47">
          <w:t xml:space="preserve"> leaves may adopt resource-conservative strategies that depend on sustained water use. Consistent with this hypothesis, </w:t>
        </w:r>
      </w:ins>
      <w:ins w:id="486" w:author="Perkowski, Evan A" w:date="2025-09-02T17:13:00Z" w16du:dateUtc="2025-09-02T22:13:00Z">
        <w:r>
          <w:rPr>
            <w:rStyle w:val="Emphasis"/>
          </w:rPr>
          <w:t xml:space="preserve">M. </w:t>
        </w:r>
        <w:proofErr w:type="spellStart"/>
        <w:r>
          <w:rPr>
            <w:rStyle w:val="Emphasis"/>
          </w:rPr>
          <w:t>racemosum</w:t>
        </w:r>
        <w:proofErr w:type="spellEnd"/>
        <w:r>
          <w:t xml:space="preserve"> exhibited lower </w:t>
        </w:r>
        <w:r w:rsidRPr="007E0091">
          <w:rPr>
            <w:i/>
            <w:iCs/>
          </w:rPr>
          <w:t>V</w:t>
        </w:r>
        <w:r w:rsidRPr="007E0091">
          <w:rPr>
            <w:vertAlign w:val="subscript"/>
          </w:rPr>
          <w:t>cmax25</w:t>
        </w:r>
      </w:ins>
      <w:ins w:id="487" w:author="Perkowski, Evan A" w:date="2025-09-02T17:15:00Z" w16du:dateUtc="2025-09-02T22:15:00Z">
        <w:r w:rsidR="00FB0E47">
          <w:t xml:space="preserve"> on average</w:t>
        </w:r>
      </w:ins>
      <w:ins w:id="488" w:author="Perkowski, Evan A" w:date="2025-09-02T17:16:00Z" w16du:dateUtc="2025-09-02T22:16:00Z">
        <w:r w:rsidR="00FB0E47">
          <w:t xml:space="preserve"> </w:t>
        </w:r>
      </w:ins>
      <w:ins w:id="489" w:author="Perkowski, Evan A" w:date="2025-09-02T17:13:00Z" w16du:dateUtc="2025-09-02T22:13:00Z">
        <w:r>
          <w:t xml:space="preserve">than </w:t>
        </w:r>
        <w:r>
          <w:rPr>
            <w:rStyle w:val="Emphasis"/>
          </w:rPr>
          <w:t>Trillium</w:t>
        </w:r>
      </w:ins>
      <w:ins w:id="490" w:author="Perkowski, Evan A" w:date="2025-09-02T17:16:00Z" w16du:dateUtc="2025-09-02T22:16:00Z">
        <w:r w:rsidR="00FB0E47">
          <w:rPr>
            <w:rStyle w:val="Emphasis"/>
            <w:i w:val="0"/>
            <w:iCs w:val="0"/>
          </w:rPr>
          <w:t xml:space="preserve"> (</w:t>
        </w:r>
        <w:r w:rsidR="00FB0E47" w:rsidRPr="007A7331">
          <w:rPr>
            <w:i/>
          </w:rPr>
          <w:t>V</w:t>
        </w:r>
        <w:r w:rsidR="00FB0E47" w:rsidRPr="007A7331">
          <w:rPr>
            <w:vertAlign w:val="subscript"/>
          </w:rPr>
          <w:t>cmax25</w:t>
        </w:r>
        <w:r w:rsidR="00FB0E47" w:rsidRPr="007A7331">
          <w:t xml:space="preserve"> mean ± SD:</w:t>
        </w:r>
        <w:r w:rsidR="00FB0E47">
          <w:t xml:space="preserve"> </w:t>
        </w:r>
        <w:r w:rsidR="00FB0E47" w:rsidRPr="007A7331">
          <w:t>4</w:t>
        </w:r>
        <w:r w:rsidR="00FB0E47">
          <w:t>4.4</w:t>
        </w:r>
        <w:r w:rsidR="00FB0E47" w:rsidRPr="007A7331">
          <w:t xml:space="preserve"> ± 19.</w:t>
        </w:r>
        <w:r w:rsidR="00FB0E47">
          <w:t>1</w:t>
        </w:r>
        <w:r w:rsidR="00FB0E47" w:rsidRPr="007A7331">
          <w:t xml:space="preserve"> </w:t>
        </w:r>
        <w:proofErr w:type="spellStart"/>
        <w:r w:rsidR="00FB0E47" w:rsidRPr="007A7331">
          <w:t>μmol</w:t>
        </w:r>
        <w:proofErr w:type="spellEnd"/>
        <w:r w:rsidR="00FB0E47" w:rsidRPr="007A7331">
          <w:t xml:space="preserve"> m</w:t>
        </w:r>
        <w:r w:rsidR="00FB0E47" w:rsidRPr="007A7331">
          <w:rPr>
            <w:vertAlign w:val="superscript"/>
          </w:rPr>
          <w:t>-2</w:t>
        </w:r>
        <w:r w:rsidR="00FB0E47" w:rsidRPr="007A7331">
          <w:t xml:space="preserve"> s</w:t>
        </w:r>
        <w:r w:rsidR="00FB0E47" w:rsidRPr="007A7331">
          <w:rPr>
            <w:vertAlign w:val="superscript"/>
          </w:rPr>
          <w:t>-1</w:t>
        </w:r>
        <w:r w:rsidR="00FB0E47" w:rsidRPr="007A7331">
          <w:t xml:space="preserve"> in </w:t>
        </w:r>
        <w:r w:rsidR="00FB0E47" w:rsidRPr="007A7331">
          <w:rPr>
            <w:i/>
          </w:rPr>
          <w:t xml:space="preserve">M. </w:t>
        </w:r>
        <w:proofErr w:type="spellStart"/>
        <w:r w:rsidR="00FB0E47" w:rsidRPr="007A7331">
          <w:rPr>
            <w:i/>
          </w:rPr>
          <w:t>racemosum</w:t>
        </w:r>
        <w:proofErr w:type="spellEnd"/>
        <w:r w:rsidR="00FB0E47">
          <w:rPr>
            <w:iCs/>
          </w:rPr>
          <w:t xml:space="preserve">, </w:t>
        </w:r>
        <w:r w:rsidR="00FB0E47">
          <w:t>65.3</w:t>
        </w:r>
        <w:r w:rsidR="00FB0E47" w:rsidRPr="007A7331">
          <w:t xml:space="preserve"> ± </w:t>
        </w:r>
        <w:r w:rsidR="00FB0E47">
          <w:t>41.8</w:t>
        </w:r>
        <w:r w:rsidR="00FB0E47" w:rsidRPr="007A7331">
          <w:t xml:space="preserve"> </w:t>
        </w:r>
        <w:proofErr w:type="spellStart"/>
        <w:r w:rsidR="00FB0E47" w:rsidRPr="007A7331">
          <w:t>μmol</w:t>
        </w:r>
        <w:proofErr w:type="spellEnd"/>
        <w:r w:rsidR="00FB0E47" w:rsidRPr="007A7331">
          <w:t xml:space="preserve"> m</w:t>
        </w:r>
        <w:r w:rsidR="00FB0E47" w:rsidRPr="007A7331">
          <w:rPr>
            <w:vertAlign w:val="superscript"/>
          </w:rPr>
          <w:t>-2</w:t>
        </w:r>
        <w:r w:rsidR="00FB0E47" w:rsidRPr="007A7331">
          <w:t xml:space="preserve"> s</w:t>
        </w:r>
        <w:r w:rsidR="00FB0E47" w:rsidRPr="007A7331">
          <w:rPr>
            <w:vertAlign w:val="superscript"/>
          </w:rPr>
          <w:t>-1</w:t>
        </w:r>
        <w:r w:rsidR="00FB0E47" w:rsidRPr="007A7331">
          <w:t xml:space="preserve"> in </w:t>
        </w:r>
        <w:r w:rsidR="00FB0E47" w:rsidRPr="007A7331">
          <w:rPr>
            <w:i/>
          </w:rPr>
          <w:t>Trillium</w:t>
        </w:r>
        <w:r w:rsidR="00FB0E47" w:rsidRPr="007A7331">
          <w:t xml:space="preserve"> spp.</w:t>
        </w:r>
        <w:r w:rsidR="00FB0E47">
          <w:t>)</w:t>
        </w:r>
      </w:ins>
      <w:ins w:id="491" w:author="Perkowski, Evan A" w:date="2025-09-02T17:13:00Z" w16du:dateUtc="2025-09-02T22:13:00Z">
        <w:r>
          <w:t xml:space="preserve">, reflecting its more conservative </w:t>
        </w:r>
      </w:ins>
      <w:ins w:id="492" w:author="Perkowski, Evan A" w:date="2025-09-02T17:22:00Z" w16du:dateUtc="2025-09-02T22:22:00Z">
        <w:r w:rsidR="00FB0E47">
          <w:t>strategy</w:t>
        </w:r>
      </w:ins>
      <w:ins w:id="493" w:author="Perkowski, Evan A" w:date="2025-09-02T17:13:00Z" w16du:dateUtc="2025-09-02T22:13:00Z">
        <w:r>
          <w:t>.</w:t>
        </w:r>
      </w:ins>
      <w:ins w:id="494" w:author="Perkowski, Evan A" w:date="2025-09-02T17:18:00Z" w16du:dateUtc="2025-09-02T22:18:00Z">
        <w:r w:rsidR="00FB0E47">
          <w:t xml:space="preserve"> Tracer </w:t>
        </w:r>
      </w:ins>
      <w:ins w:id="495" w:author="Perkowski, Evan A" w:date="2025-09-02T17:22:00Z" w16du:dateUtc="2025-09-02T22:22:00Z">
        <w:r w:rsidR="00FB0E47">
          <w:t>studies</w:t>
        </w:r>
      </w:ins>
      <w:ins w:id="496" w:author="Perkowski, Evan A" w:date="2025-09-02T17:19:00Z" w16du:dateUtc="2025-09-02T22:19:00Z">
        <w:r w:rsidR="00FB0E47">
          <w:t xml:space="preserve"> that quantify nutrient and water </w:t>
        </w:r>
      </w:ins>
      <w:ins w:id="497" w:author="Perkowski, Evan A" w:date="2025-09-02T17:23:00Z" w16du:dateUtc="2025-09-02T22:23:00Z">
        <w:r w:rsidR="00FB0E47">
          <w:t>usage at the leaf-level</w:t>
        </w:r>
      </w:ins>
      <w:ins w:id="498" w:author="Perkowski, Evan A" w:date="2025-09-02T17:18:00Z" w16du:dateUtc="2025-09-02T22:18:00Z">
        <w:r w:rsidR="00FB0E47">
          <w:t xml:space="preserve"> may be needed to verify </w:t>
        </w:r>
      </w:ins>
      <w:ins w:id="499" w:author="Perkowski, Evan A" w:date="2025-09-02T17:45:00Z" w16du:dateUtc="2025-09-02T22:45:00Z">
        <w:r w:rsidR="00650BA0">
          <w:t>whether this is the case.</w:t>
        </w:r>
      </w:ins>
    </w:p>
    <w:p w14:paraId="10F25521" w14:textId="69D642C6" w:rsidR="00381258" w:rsidRDefault="00381258" w:rsidP="00381258">
      <w:pPr>
        <w:spacing w:line="360" w:lineRule="auto"/>
        <w:rPr>
          <w:color w:val="0E101A"/>
        </w:rPr>
      </w:pPr>
    </w:p>
    <w:p w14:paraId="65782F0C" w14:textId="1757D9F5" w:rsidR="006C25C5" w:rsidRPr="00DE45FE" w:rsidRDefault="00381258" w:rsidP="00381258">
      <w:pPr>
        <w:spacing w:line="360" w:lineRule="auto"/>
        <w:rPr>
          <w:ins w:id="500" w:author="Kalisz, Susan" w:date="2025-09-23T22:01:00Z" w16du:dateUtc="2025-09-24T02:01:00Z"/>
          <w:b/>
          <w:bCs/>
        </w:rPr>
      </w:pPr>
      <w:r>
        <w:rPr>
          <w:i/>
        </w:rPr>
        <w:t xml:space="preserve">Photosynthetic responses to A. </w:t>
      </w:r>
      <w:proofErr w:type="spellStart"/>
      <w:r>
        <w:rPr>
          <w:i/>
        </w:rPr>
        <w:t>petiolata</w:t>
      </w:r>
      <w:proofErr w:type="spellEnd"/>
      <w:r>
        <w:rPr>
          <w:i/>
        </w:rPr>
        <w:t xml:space="preserve"> presence </w:t>
      </w:r>
      <w:ins w:id="501" w:author="Perkowski, Evan A" w:date="2025-08-28T14:43:00Z" w16du:dateUtc="2025-08-28T05:43:00Z">
        <w:r w:rsidRPr="006C25C5">
          <w:rPr>
            <w:i/>
          </w:rPr>
          <w:t>are only observed after tree canopy closure</w:t>
        </w:r>
      </w:ins>
    </w:p>
    <w:p w14:paraId="6DE53432" w14:textId="78CBCAB1" w:rsidR="00381258" w:rsidRPr="004920BF" w:rsidRDefault="00590A63" w:rsidP="00FB0E47">
      <w:pPr>
        <w:spacing w:line="360" w:lineRule="auto"/>
        <w:rPr>
          <w:color w:val="0E101A"/>
        </w:rPr>
      </w:pPr>
      <w:ins w:id="502" w:author="Perkowski, Evan A" w:date="2025-09-02T16:55:00Z" w16du:dateUtc="2025-09-02T21:55:00Z">
        <w:r>
          <w:rPr>
            <w:color w:val="0E101A"/>
          </w:rPr>
          <w:t xml:space="preserve">Contrary to our second hypothesis, </w:t>
        </w:r>
      </w:ins>
      <w:ins w:id="503" w:author="Perkowski, Evan A" w:date="2025-09-02T16:56:00Z" w16du:dateUtc="2025-09-02T21:56:00Z">
        <w:r>
          <w:rPr>
            <w:i/>
            <w:iCs/>
            <w:color w:val="0E101A"/>
          </w:rPr>
          <w:t xml:space="preserve">A. </w:t>
        </w:r>
        <w:proofErr w:type="spellStart"/>
        <w:r>
          <w:rPr>
            <w:i/>
            <w:iCs/>
            <w:color w:val="0E101A"/>
          </w:rPr>
          <w:t>petiolata</w:t>
        </w:r>
        <w:proofErr w:type="spellEnd"/>
        <w:r>
          <w:rPr>
            <w:color w:val="0E101A"/>
          </w:rPr>
          <w:t xml:space="preserve"> treatment effects were absent early in the season when understory demand for soil resources was </w:t>
        </w:r>
      </w:ins>
      <w:ins w:id="504" w:author="Smith, Nick" w:date="2025-09-04T13:56:00Z" w16du:dateUtc="2025-09-04T18:56:00Z">
        <w:r w:rsidR="00ED532C">
          <w:rPr>
            <w:color w:val="0E101A"/>
          </w:rPr>
          <w:t>presumed to be the</w:t>
        </w:r>
      </w:ins>
      <w:ins w:id="505" w:author="Perkowski, Evan A" w:date="2025-09-02T16:56:00Z" w16du:dateUtc="2025-09-02T21:56:00Z">
        <w:r>
          <w:rPr>
            <w:color w:val="0E101A"/>
          </w:rPr>
          <w:t xml:space="preserve"> greatest.</w:t>
        </w:r>
        <w:r>
          <w:rPr>
            <w:i/>
            <w:iCs/>
            <w:color w:val="0E101A"/>
          </w:rPr>
          <w:t xml:space="preserve"> </w:t>
        </w:r>
        <w:r>
          <w:rPr>
            <w:color w:val="0E101A"/>
          </w:rPr>
          <w:t>This null response may</w:t>
        </w:r>
      </w:ins>
      <w:r w:rsidR="00381258">
        <w:t xml:space="preserve"> be attributed to resource optimization that caused individuals</w:t>
      </w:r>
      <w:ins w:id="506" w:author="Perkowski, Evan A" w:date="2025-09-02T17:50:00Z" w16du:dateUtc="2025-09-02T22:50:00Z">
        <w:r w:rsidR="007E0091">
          <w:t xml:space="preserve"> </w:t>
        </w:r>
      </w:ins>
      <w:ins w:id="507" w:author="Kalisz, Susan" w:date="2025-09-23T22:01:00Z" w16du:dateUtc="2025-09-24T02:01:00Z">
        <w:r w:rsidR="006C25C5">
          <w:t>in</w:t>
        </w:r>
      </w:ins>
      <w:ins w:id="508" w:author="Perkowski, Evan A" w:date="2025-09-02T17:50:00Z" w16du:dateUtc="2025-09-02T22:50:00Z">
        <w:r w:rsidR="007E0091">
          <w:t xml:space="preserve"> both treatments</w:t>
        </w:r>
      </w:ins>
      <w:r w:rsidR="00381258">
        <w:t xml:space="preserve"> to favor investment toward direct uptake. Resource optimization theory predicts that, given multiple potential acquisition strategies (e.g., direct uptake, mycorrhizal symbioses, etc.), plants should prioritize investment toward the resource uptake strategy that minimizes the cost and maximizes the uptake efficiency of acquiring soil resources </w:t>
      </w:r>
      <w:sdt>
        <w:sdtPr>
          <w:rPr>
            <w:color w:val="000000"/>
          </w:rPr>
          <w:tag w:val="MENDELEY_CITATION_v3_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"/>
          <w:id w:val="701209344"/>
          <w:placeholder>
            <w:docPart w:val="2C63F14AA8DAA647879F3D788FFD8F1C"/>
          </w:placeholder>
        </w:sdtPr>
        <w:sdtContent>
          <w:r w:rsidR="00B00280" w:rsidRPr="00B00280">
            <w:rPr>
              <w:color w:val="000000"/>
            </w:rPr>
            <w:t>(Bloom et al., 1985; Kummel &amp; Salant, 2006; Rastetter et al., 2001)</w:t>
          </w:r>
        </w:sdtContent>
      </w:sdt>
      <w:r w:rsidR="00381258">
        <w:t xml:space="preserve">. Thus, plants should invest more strongly in direct uptake pathways early in the growing season when soil resources are more abundant, as costs to acquire soil resources through direct uptake pathways are often reduced under high resource availability </w:t>
      </w:r>
      <w:sdt>
        <w:sdtPr>
          <w:rPr>
            <w:color w:val="000000"/>
          </w:rPr>
          <w:tag w:val="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"/>
          <w:id w:val="-1335910217"/>
          <w:placeholder>
            <w:docPart w:val="2C63F14AA8DAA647879F3D788FFD8F1C"/>
          </w:placeholder>
        </w:sdtPr>
        <w:sdtContent>
          <w:r w:rsidR="00B00280" w:rsidRPr="00B00280">
            <w:rPr>
              <w:color w:val="000000"/>
            </w:rPr>
            <w:t>(Lu et al., 2022; Perkowski et al., 2021, 2024)</w:t>
          </w:r>
        </w:sdtContent>
      </w:sdt>
      <w:r w:rsidR="00381258">
        <w:t xml:space="preserve">. </w:t>
      </w:r>
      <w:r w:rsidR="00FB0E47">
        <w:t>N</w:t>
      </w:r>
      <w:r w:rsidR="008F4272">
        <w:t>ull</w:t>
      </w:r>
      <w:r w:rsidR="00381258">
        <w:t xml:space="preserve"> photosynthetic responses early in the growing season may have been due to investment toward direct uptake that allowed individuals to satisfy demand </w:t>
      </w:r>
      <w:r w:rsidR="00381258">
        <w:lastRenderedPageBreak/>
        <w:t xml:space="preserve">to build and maintain photosynthetic enzymes and maintain transpiration while minimizing any negative consequence of relying on </w:t>
      </w:r>
      <w:r w:rsidR="00FB0E47">
        <w:t xml:space="preserve">disrupted </w:t>
      </w:r>
      <w:r w:rsidR="00381258">
        <w:t>AM fungal partners for resources.</w:t>
      </w:r>
    </w:p>
    <w:p w14:paraId="0D104AD8" w14:textId="302A3FD2" w:rsidR="00381258" w:rsidRDefault="00590A63" w:rsidP="006C25C5">
      <w:pPr>
        <w:spacing w:line="360" w:lineRule="auto"/>
        <w:ind w:firstLine="720"/>
      </w:pPr>
      <w:ins w:id="509" w:author="Perkowski, Evan A" w:date="2025-09-02T17:03:00Z" w16du:dateUtc="2025-09-02T22:03:00Z">
        <w:r>
          <w:t xml:space="preserve">Supporting our second hypothesis, </w:t>
        </w:r>
      </w:ins>
      <w:r w:rsidR="00381258">
        <w:t xml:space="preserve">the effects of </w:t>
      </w:r>
      <w:r w:rsidR="00381258">
        <w:rPr>
          <w:i/>
        </w:rPr>
        <w:t xml:space="preserve">A. </w:t>
      </w:r>
      <w:proofErr w:type="spellStart"/>
      <w:r w:rsidR="00381258">
        <w:rPr>
          <w:i/>
        </w:rPr>
        <w:t>petiolata</w:t>
      </w:r>
      <w:proofErr w:type="spellEnd"/>
      <w:r w:rsidR="00381258">
        <w:t xml:space="preserve"> treatment on leaf-level photosynthetic traits </w:t>
      </w:r>
      <w:ins w:id="510" w:author="Perkowski, Evan A" w:date="2025-09-02T17:03:00Z" w16du:dateUtc="2025-09-02T22:03:00Z">
        <w:r>
          <w:t>were only observed after tree canopy closure</w:t>
        </w:r>
      </w:ins>
      <w:r w:rsidR="00381258">
        <w:t xml:space="preserve">. This pattern was associated with decreased nitrogen availability, phosphorus availability, and soil moisture following tree canopy closure. These patterns suggest that late-season photosynthetic responses to </w:t>
      </w:r>
      <w:r w:rsidR="00381258">
        <w:rPr>
          <w:i/>
        </w:rPr>
        <w:t xml:space="preserve">A. </w:t>
      </w:r>
      <w:proofErr w:type="spellStart"/>
      <w:r w:rsidR="00381258">
        <w:rPr>
          <w:i/>
        </w:rPr>
        <w:t>petiolata</w:t>
      </w:r>
      <w:proofErr w:type="spellEnd"/>
      <w:r w:rsidR="00381258">
        <w:t xml:space="preserve"> treatment may have been due to increased reliance on disrupted AM fungal partners as the cost to acquire resources through direct uptake increased with reduced nutrient and water availability </w:t>
      </w:r>
      <w:sdt>
        <w:sdtPr>
          <w:rPr>
            <w:color w:val="000000"/>
          </w:rPr>
          <w:tag w:val="MENDELEY_CITATION_v3_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"/>
          <w:id w:val="-12686472"/>
          <w:placeholder>
            <w:docPart w:val="2C63F14AA8DAA647879F3D788FFD8F1C"/>
          </w:placeholder>
        </w:sdtPr>
        <w:sdtContent>
          <w:r w:rsidR="00B00280" w:rsidRPr="00B00280">
            <w:rPr>
              <w:color w:val="000000"/>
            </w:rPr>
            <w:t>(Perkowski et al., 2021, 2024)</w:t>
          </w:r>
        </w:sdtContent>
      </w:sdt>
      <w:r w:rsidR="00381258">
        <w:t xml:space="preserve">. This may have been further exacerbated by </w:t>
      </w:r>
      <w:ins w:id="511" w:author="Perkowski, Evan A" w:date="2025-08-29T10:44:00Z" w16du:dateUtc="2025-08-29T01:44:00Z">
        <w:r w:rsidR="00675FAC">
          <w:t xml:space="preserve">a reduction in </w:t>
        </w:r>
      </w:ins>
      <w:r w:rsidR="00381258">
        <w:t xml:space="preserve">soil moisture in the </w:t>
      </w:r>
      <w:r w:rsidR="00381258">
        <w:rPr>
          <w:i/>
        </w:rPr>
        <w:t xml:space="preserve">A. </w:t>
      </w:r>
      <w:proofErr w:type="spellStart"/>
      <w:r w:rsidR="00381258">
        <w:rPr>
          <w:i/>
        </w:rPr>
        <w:t>petiolata</w:t>
      </w:r>
      <w:proofErr w:type="spellEnd"/>
      <w:r w:rsidR="00381258">
        <w:t>-ambient treatment and may have also been indicative of increased phosphorus limitation.</w:t>
      </w:r>
      <w:ins w:id="512" w:author="Perkowski, Evan A" w:date="2025-09-02T17:28:00Z" w16du:dateUtc="2025-09-02T22:28:00Z">
        <w:r w:rsidR="00676ACE">
          <w:t xml:space="preserve"> </w:t>
        </w:r>
      </w:ins>
      <w:ins w:id="513" w:author="Perkowski, Evan A" w:date="2025-09-02T17:29:00Z" w16du:dateUtc="2025-09-02T22:29:00Z">
        <w:r w:rsidR="00676ACE">
          <w:t>I</w:t>
        </w:r>
      </w:ins>
      <w:ins w:id="514" w:author="Perkowski, Evan A" w:date="2025-09-02T17:28:00Z" w16du:dateUtc="2025-09-02T22:28:00Z">
        <w:r w:rsidR="00676ACE">
          <w:t>t is important to note that this study cannot separate the effects of canopy closure from effects on soil resource availability</w:t>
        </w:r>
      </w:ins>
      <w:ins w:id="515" w:author="Kalisz, Susan" w:date="2025-09-23T22:03:00Z" w16du:dateUtc="2025-09-24T02:03:00Z">
        <w:r w:rsidR="006C25C5">
          <w:t>.</w:t>
        </w:r>
      </w:ins>
      <w:ins w:id="516" w:author="Kalisz, Susan" w:date="2025-09-23T22:04:00Z" w16du:dateUtc="2025-09-24T02:04:00Z">
        <w:r w:rsidR="006C25C5">
          <w:t xml:space="preserve"> </w:t>
        </w:r>
      </w:ins>
      <w:ins w:id="517" w:author="Perkowski, Evan A" w:date="2025-09-02T17:30:00Z" w16du:dateUtc="2025-09-02T22:30:00Z">
        <w:r w:rsidR="00676ACE">
          <w:t xml:space="preserve">Additionally, we did not </w:t>
        </w:r>
      </w:ins>
      <w:r w:rsidR="00381258">
        <w:t xml:space="preserve">explicitly assess the link between AM fungal mutualism disruption and native plant physiology responses to </w:t>
      </w:r>
      <w:r w:rsidR="00381258">
        <w:rPr>
          <w:i/>
          <w:iCs/>
        </w:rPr>
        <w:t xml:space="preserve">A. </w:t>
      </w:r>
      <w:proofErr w:type="spellStart"/>
      <w:r w:rsidR="00381258">
        <w:rPr>
          <w:i/>
          <w:iCs/>
        </w:rPr>
        <w:t>petiolata</w:t>
      </w:r>
      <w:proofErr w:type="spellEnd"/>
      <w:ins w:id="518" w:author="Perkowski, Evan A" w:date="2025-09-02T17:30:00Z" w16du:dateUtc="2025-09-02T22:30:00Z">
        <w:r w:rsidR="00676ACE">
          <w:t xml:space="preserve">, which is </w:t>
        </w:r>
      </w:ins>
      <w:r w:rsidR="00381258">
        <w:t xml:space="preserve">an important next step toward understanding how soil microbial community disruption due to allelopathic invaders scale to impact native plant physiology and community composition. Specifically, isotopic tracers (e.g., </w:t>
      </w:r>
      <w:sdt>
        <w:sdtPr>
          <w:rPr>
            <w:color w:val="000000"/>
          </w:rPr>
          <w:tag w:val="MENDELEY_CITATION_v3_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"/>
          <w:id w:val="609708591"/>
          <w:placeholder>
            <w:docPart w:val="2C63F14AA8DAA647879F3D788FFD8F1C"/>
          </w:placeholder>
        </w:sdtPr>
        <w:sdtContent>
          <w:r w:rsidR="00B00280" w:rsidRPr="00B00280">
            <w:rPr>
              <w:color w:val="000000"/>
            </w:rPr>
            <w:t>Hodge &amp; Fitter, 2010)</w:t>
          </w:r>
        </w:sdtContent>
      </w:sdt>
      <w:r w:rsidR="00381258">
        <w:t xml:space="preserve"> or soil resource manipulation experiments </w:t>
      </w:r>
      <w:ins w:id="519" w:author="Kalisz, Susan" w:date="2025-09-23T22:05:00Z" w16du:dateUtc="2025-09-24T02:05:00Z">
        <w:r w:rsidR="006C25C5">
          <w:t>a</w:t>
        </w:r>
      </w:ins>
      <w:r w:rsidR="00381258">
        <w:t xml:space="preserve">cross </w:t>
      </w:r>
      <w:ins w:id="520" w:author="Kalisz, Susan" w:date="2025-09-23T22:06:00Z" w16du:dateUtc="2025-09-24T02:06:00Z">
        <w:r w:rsidR="006C25C5">
          <w:t xml:space="preserve">different </w:t>
        </w:r>
      </w:ins>
      <w:r w:rsidR="00381258">
        <w:t>AM fungal communit</w:t>
      </w:r>
      <w:ins w:id="521" w:author="Kalisz, Susan" w:date="2025-09-23T22:06:00Z" w16du:dateUtc="2025-09-24T02:06:00Z">
        <w:r w:rsidR="006C25C5">
          <w:t xml:space="preserve">ies </w:t>
        </w:r>
      </w:ins>
      <w:r w:rsidR="00381258">
        <w:t xml:space="preserve">(e.g., </w:t>
      </w:r>
      <w:sdt>
        <w:sdtPr>
          <w:rPr>
            <w:color w:val="000000"/>
          </w:rPr>
          <w:tag w:val="MENDELEY_CITATION_v3_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"/>
          <w:id w:val="-258527375"/>
          <w:placeholder>
            <w:docPart w:val="2C63F14AA8DAA647879F3D788FFD8F1C"/>
          </w:placeholder>
        </w:sdtPr>
        <w:sdtContent>
          <w:r w:rsidR="00B00280" w:rsidRPr="00B00280">
            <w:rPr>
              <w:color w:val="000000"/>
            </w:rPr>
            <w:t>Gustafson &amp; Casper, 2004)</w:t>
          </w:r>
        </w:sdtContent>
      </w:sdt>
      <w:r w:rsidR="00381258">
        <w:t xml:space="preserve"> would be a useful next step for linking soil microbial community, soil resource availability, and photosynthetic responses </w:t>
      </w:r>
      <w:ins w:id="522" w:author="Kalisz, Susan" w:date="2025-09-23T22:06:00Z" w16du:dateUtc="2025-09-24T02:06:00Z">
        <w:r w:rsidR="006C25C5">
          <w:t>of native spec</w:t>
        </w:r>
      </w:ins>
      <w:ins w:id="523" w:author="Perkowski, Evan A" w:date="2025-09-24T15:09:00Z" w16du:dateUtc="2025-09-24T20:09:00Z">
        <w:r w:rsidR="006F134E">
          <w:t>i</w:t>
        </w:r>
      </w:ins>
      <w:ins w:id="524" w:author="Kalisz, Susan" w:date="2025-09-23T22:06:00Z" w16du:dateUtc="2025-09-24T02:06:00Z">
        <w:r w:rsidR="006C25C5">
          <w:t xml:space="preserve">es </w:t>
        </w:r>
      </w:ins>
      <w:r w:rsidR="00381258">
        <w:t>to allelopathic invaders.</w:t>
      </w:r>
    </w:p>
    <w:p w14:paraId="4513EA81" w14:textId="73FE549A" w:rsidR="00381258" w:rsidRDefault="00381258" w:rsidP="00381258">
      <w:pPr>
        <w:spacing w:line="360" w:lineRule="auto"/>
        <w:ind w:firstLine="720"/>
      </w:pPr>
      <w:r>
        <w:t xml:space="preserve">Overall, these findings highlight the necessity of quantifying the temporal effects of plant invasion on coexisting native plant populations. </w:t>
      </w:r>
      <w:proofErr w:type="spellStart"/>
      <w:r>
        <w:t>Ecophysiological</w:t>
      </w:r>
      <w:proofErr w:type="spellEnd"/>
      <w:r>
        <w:t xml:space="preserve"> studies have traditionally focused on the impacts of allelopathic invaders on the physiological processes of native species at single timepoints. While </w:t>
      </w:r>
      <w:ins w:id="525" w:author="Kalisz, Susan" w:date="2025-09-23T22:07:00Z" w16du:dateUtc="2025-09-24T02:07:00Z">
        <w:r w:rsidR="006C25C5">
          <w:t xml:space="preserve">results </w:t>
        </w:r>
      </w:ins>
      <w:r>
        <w:t xml:space="preserve">from </w:t>
      </w:r>
      <w:ins w:id="526" w:author="Kalisz, Susan" w:date="2025-09-23T22:07:00Z" w16du:dateUtc="2025-09-24T02:07:00Z">
        <w:r w:rsidR="006C25C5">
          <w:t>that approach provide a</w:t>
        </w:r>
      </w:ins>
      <w:r>
        <w:t xml:space="preserve"> snapshot of plant </w:t>
      </w:r>
      <w:ins w:id="527" w:author="Kalisz, Susan" w:date="2025-09-23T22:10:00Z" w16du:dateUtc="2025-09-24T02:10:00Z">
        <w:r w:rsidR="002C6A4D">
          <w:t>invader eff</w:t>
        </w:r>
      </w:ins>
      <w:ins w:id="528" w:author="Perkowski, Evan A" w:date="2025-09-24T15:10:00Z" w16du:dateUtc="2025-09-24T20:10:00Z">
        <w:r w:rsidR="006F134E">
          <w:t>e</w:t>
        </w:r>
      </w:ins>
      <w:ins w:id="529" w:author="Kalisz, Susan" w:date="2025-09-23T22:10:00Z" w16du:dateUtc="2025-09-24T02:10:00Z">
        <w:r w:rsidR="002C6A4D">
          <w:t xml:space="preserve">cts </w:t>
        </w:r>
      </w:ins>
      <w:r>
        <w:t>on native population</w:t>
      </w:r>
      <w:ins w:id="530" w:author="Kalisz, Susan" w:date="2025-09-23T22:08:00Z" w16du:dateUtc="2025-09-24T02:08:00Z">
        <w:r w:rsidR="006C25C5">
          <w:t>s’</w:t>
        </w:r>
      </w:ins>
      <w:r>
        <w:t xml:space="preserve"> physiology, </w:t>
      </w:r>
      <w:proofErr w:type="gramStart"/>
      <w:ins w:id="531" w:author="Kalisz, Susan" w:date="2025-09-23T22:10:00Z" w16du:dateUtc="2025-09-24T02:10:00Z">
        <w:r w:rsidR="002C6A4D">
          <w:t>assuming that</w:t>
        </w:r>
        <w:proofErr w:type="gramEnd"/>
        <w:r w:rsidR="002C6A4D">
          <w:t xml:space="preserve"> they represent native physiology </w:t>
        </w:r>
      </w:ins>
      <w:ins w:id="532" w:author="Kalisz, Susan" w:date="2025-09-23T22:09:00Z" w16du:dateUtc="2025-09-24T02:09:00Z">
        <w:r w:rsidR="002C6A4D">
          <w:t xml:space="preserve">across the growing season </w:t>
        </w:r>
      </w:ins>
      <w:ins w:id="533" w:author="Kalisz, Susan" w:date="2025-09-23T22:10:00Z" w16du:dateUtc="2025-09-24T02:10:00Z">
        <w:r w:rsidR="002C6A4D">
          <w:t>can be</w:t>
        </w:r>
      </w:ins>
      <w:ins w:id="534" w:author="Kalisz, Susan" w:date="2025-09-23T22:11:00Z" w16du:dateUtc="2025-09-24T02:11:00Z">
        <w:r w:rsidR="002C6A4D">
          <w:t xml:space="preserve"> misleading</w:t>
        </w:r>
      </w:ins>
      <w:r>
        <w:t xml:space="preserve">. This risk may be especially important in systems where light availability is </w:t>
      </w:r>
      <w:ins w:id="535" w:author="Kalisz, Susan" w:date="2025-09-23T22:11:00Z" w16du:dateUtc="2025-09-24T02:11:00Z">
        <w:r w:rsidR="002C6A4D">
          <w:t xml:space="preserve">a function of </w:t>
        </w:r>
      </w:ins>
      <w:r>
        <w:t xml:space="preserve">tree canopy </w:t>
      </w:r>
      <w:ins w:id="536" w:author="Kalisz, Susan" w:date="2025-09-23T22:11:00Z" w16du:dateUtc="2025-09-24T02:11:00Z">
        <w:r w:rsidR="002C6A4D">
          <w:t xml:space="preserve">closure </w:t>
        </w:r>
      </w:ins>
      <w:r>
        <w:t xml:space="preserve">and soil resource availability declines across the growing season. Experiments that assess the impacts of plant invasion across </w:t>
      </w:r>
      <w:ins w:id="537" w:author="Kalisz, Susan" w:date="2025-09-23T22:12:00Z" w16du:dateUtc="2025-09-24T02:12:00Z">
        <w:r w:rsidR="002C6A4D">
          <w:t xml:space="preserve">more than one </w:t>
        </w:r>
      </w:ins>
      <w:r>
        <w:t xml:space="preserve">timepoint, as </w:t>
      </w:r>
      <w:ins w:id="538" w:author="Kalisz, Susan" w:date="2025-09-23T22:14:00Z" w16du:dateUtc="2025-09-24T02:14:00Z">
        <w:r w:rsidR="002C6A4D">
          <w:t xml:space="preserve">reported </w:t>
        </w:r>
      </w:ins>
      <w:r>
        <w:t xml:space="preserve">here, </w:t>
      </w:r>
      <w:ins w:id="539" w:author="Kalisz, Susan" w:date="2025-09-23T22:13:00Z" w16du:dateUtc="2025-09-24T02:13:00Z">
        <w:r w:rsidR="002C6A4D">
          <w:t xml:space="preserve">can </w:t>
        </w:r>
      </w:ins>
      <w:r>
        <w:t>provide important insight into</w:t>
      </w:r>
      <w:ins w:id="540" w:author="Kalisz, Susan" w:date="2025-09-23T22:13:00Z" w16du:dateUtc="2025-09-24T02:13:00Z">
        <w:r w:rsidR="002C6A4D">
          <w:t xml:space="preserve"> </w:t>
        </w:r>
      </w:ins>
      <w:ins w:id="541" w:author="Kalisz, Susan" w:date="2025-09-23T22:15:00Z" w16du:dateUtc="2025-09-24T02:15:00Z">
        <w:r w:rsidR="002C6A4D">
          <w:t>physiological mechanisms</w:t>
        </w:r>
      </w:ins>
      <w:r>
        <w:t xml:space="preserve"> that underpin the effects of plant invasion on native populations</w:t>
      </w:r>
      <w:ins w:id="542" w:author="Kalisz, Susan" w:date="2025-09-23T22:13:00Z" w16du:dateUtc="2025-09-24T02:13:00Z">
        <w:r w:rsidR="002C6A4D">
          <w:t>. Further, they</w:t>
        </w:r>
      </w:ins>
      <w:r>
        <w:t xml:space="preserve"> provide important empirical data that improve</w:t>
      </w:r>
      <w:ins w:id="543" w:author="Kalisz, Susan" w:date="2025-09-23T22:14:00Z" w16du:dateUtc="2025-09-24T02:14:00Z">
        <w:r w:rsidR="002C6A4D">
          <w:t>s</w:t>
        </w:r>
      </w:ins>
      <w:r>
        <w:t xml:space="preserve"> our ability to reliably predict </w:t>
      </w:r>
      <w:ins w:id="544" w:author="Kalisz, Susan" w:date="2025-09-23T22:15:00Z" w16du:dateUtc="2025-09-24T02:15:00Z">
        <w:r w:rsidR="002C6A4D">
          <w:t>ho</w:t>
        </w:r>
      </w:ins>
      <w:ins w:id="545" w:author="Kalisz, Susan" w:date="2025-09-23T22:16:00Z" w16du:dateUtc="2025-09-24T02:16:00Z">
        <w:r w:rsidR="002C6A4D">
          <w:t>w</w:t>
        </w:r>
      </w:ins>
      <w:r>
        <w:t xml:space="preserve"> plant invasion </w:t>
      </w:r>
      <w:ins w:id="546" w:author="Kalisz, Susan" w:date="2025-09-23T22:16:00Z" w16du:dateUtc="2025-09-24T02:16:00Z">
        <w:r w:rsidR="002C6A4D">
          <w:t xml:space="preserve">scales up to </w:t>
        </w:r>
      </w:ins>
      <w:r>
        <w:t xml:space="preserve">plant population and community dynamics. Furthermore, soil microbial and plant communities operate </w:t>
      </w:r>
      <w:r>
        <w:lastRenderedPageBreak/>
        <w:t xml:space="preserve">on largely different spatiotemporal scales, which poses a challenge when scaling soil microbial </w:t>
      </w:r>
      <w:ins w:id="547" w:author="Kalisz, Susan" w:date="2025-09-23T22:16:00Z" w16du:dateUtc="2025-09-24T02:16:00Z">
        <w:r w:rsidR="002C6A4D">
          <w:t xml:space="preserve">community changes </w:t>
        </w:r>
      </w:ins>
      <w:r>
        <w:t xml:space="preserve">up to plant community dynamics. Quantifying </w:t>
      </w:r>
      <w:ins w:id="548" w:author="Kalisz, Susan" w:date="2025-09-23T22:17:00Z" w16du:dateUtc="2025-09-24T02:17:00Z">
        <w:r w:rsidR="002C6A4D">
          <w:t xml:space="preserve">differential </w:t>
        </w:r>
      </w:ins>
      <w:ins w:id="549" w:author="Kalisz, Susan" w:date="2025-09-23T22:18:00Z" w16du:dateUtc="2025-09-24T02:18:00Z">
        <w:r w:rsidR="005834AD">
          <w:t xml:space="preserve">physiological </w:t>
        </w:r>
      </w:ins>
      <w:ins w:id="550" w:author="Kalisz, Susan" w:date="2025-09-23T22:17:00Z" w16du:dateUtc="2025-09-24T02:17:00Z">
        <w:r w:rsidR="002C6A4D">
          <w:t xml:space="preserve">responses </w:t>
        </w:r>
      </w:ins>
      <w:ins w:id="551" w:author="Kalisz, Susan" w:date="2025-09-23T22:18:00Z" w16du:dateUtc="2025-09-24T02:18:00Z">
        <w:r w:rsidR="005834AD">
          <w:t>across the growing</w:t>
        </w:r>
      </w:ins>
      <w:ins w:id="552" w:author="Kalisz, Susan" w:date="2025-09-23T22:19:00Z" w16du:dateUtc="2025-09-24T02:19:00Z">
        <w:r w:rsidR="005834AD">
          <w:t xml:space="preserve"> season </w:t>
        </w:r>
      </w:ins>
      <w:ins w:id="553" w:author="Kalisz, Susan" w:date="2025-09-23T22:18:00Z" w16du:dateUtc="2025-09-24T02:18:00Z">
        <w:r w:rsidR="002C6A4D">
          <w:t xml:space="preserve">by </w:t>
        </w:r>
      </w:ins>
      <w:r>
        <w:t xml:space="preserve">coexisting native plant </w:t>
      </w:r>
      <w:ins w:id="554" w:author="Kalisz, Susan" w:date="2025-09-23T22:18:00Z" w16du:dateUtc="2025-09-24T02:18:00Z">
        <w:r w:rsidR="002C6A4D">
          <w:t>specie</w:t>
        </w:r>
      </w:ins>
      <w:r>
        <w:t xml:space="preserve">s </w:t>
      </w:r>
      <w:ins w:id="555" w:author="Kalisz, Susan" w:date="2025-09-23T22:19:00Z" w16du:dateUtc="2025-09-24T02:19:00Z">
        <w:r w:rsidR="005834AD">
          <w:t xml:space="preserve">in the context of community invasion </w:t>
        </w:r>
      </w:ins>
      <w:r>
        <w:t>may allow us to integrate and scale the effects of plant invasions on belowground soil microbial and plant community dynamics.</w:t>
      </w:r>
    </w:p>
    <w:p w14:paraId="0000013F" w14:textId="77777777" w:rsidR="00166FFE" w:rsidRDefault="00166FFE" w:rsidP="00964238">
      <w:pPr>
        <w:spacing w:line="360" w:lineRule="auto"/>
        <w:rPr>
          <w:i/>
        </w:rPr>
      </w:pPr>
    </w:p>
    <w:p w14:paraId="00000140" w14:textId="77777777" w:rsidR="00166FFE" w:rsidRDefault="00000000" w:rsidP="00964238">
      <w:pPr>
        <w:spacing w:line="360" w:lineRule="auto"/>
      </w:pPr>
      <w:r>
        <w:rPr>
          <w:i/>
        </w:rPr>
        <w:t>Using leaf physiology to assess linkages between aboveground and belowground responses to allelopathic plant invasion</w:t>
      </w:r>
    </w:p>
    <w:p w14:paraId="00000141" w14:textId="4F961E9A" w:rsidR="00166FFE" w:rsidRPr="00D728DE" w:rsidRDefault="00000000" w:rsidP="00964238">
      <w:pPr>
        <w:spacing w:line="360" w:lineRule="auto"/>
        <w:rPr>
          <w:color w:val="000000"/>
        </w:rPr>
      </w:pPr>
      <w:r>
        <w:t xml:space="preserve">Native species’ physiological responses to </w:t>
      </w:r>
      <w:r>
        <w:rPr>
          <w:i/>
        </w:rPr>
        <w:t xml:space="preserve">A. </w:t>
      </w:r>
      <w:proofErr w:type="spellStart"/>
      <w:r>
        <w:rPr>
          <w:i/>
        </w:rPr>
        <w:t>petiolata</w:t>
      </w:r>
      <w:proofErr w:type="spellEnd"/>
      <w:r>
        <w:t xml:space="preserve"> treatments have direct implications for understanding the integrated negative effects of </w:t>
      </w:r>
      <w:r>
        <w:rPr>
          <w:i/>
        </w:rPr>
        <w:t xml:space="preserve">A. </w:t>
      </w:r>
      <w:proofErr w:type="spellStart"/>
      <w:r>
        <w:rPr>
          <w:i/>
        </w:rPr>
        <w:t>petiolata</w:t>
      </w:r>
      <w:proofErr w:type="spellEnd"/>
      <w:r>
        <w:t xml:space="preserve"> invasion on the belowground soil microbial community and aboveground plant community form and function. </w:t>
      </w:r>
      <w:proofErr w:type="spellStart"/>
      <w:r w:rsidR="00BA2D4E">
        <w:rPr>
          <w:i/>
        </w:rPr>
        <w:t>Alliaria</w:t>
      </w:r>
      <w:proofErr w:type="spellEnd"/>
      <w:r>
        <w:rPr>
          <w:i/>
        </w:rPr>
        <w:t xml:space="preserve"> </w:t>
      </w:r>
      <w:proofErr w:type="spellStart"/>
      <w:r>
        <w:rPr>
          <w:i/>
        </w:rPr>
        <w:t>petiolata</w:t>
      </w:r>
      <w:proofErr w:type="spellEnd"/>
      <w:r>
        <w:t xml:space="preserve"> disrupts the belowground AM fungal community composition by reducing AM fungal biomass and root colonization rates while also increasing AM fungal richness </w:t>
      </w:r>
      <w:sdt>
        <w:sdtPr>
          <w:rPr>
            <w:color w:val="000000"/>
          </w:rPr>
          <w:tag w:val="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"/>
          <w:id w:val="-1315643724"/>
          <w:placeholder>
            <w:docPart w:val="DefaultPlaceholder_-1854013440"/>
          </w:placeholder>
        </w:sdtPr>
        <w:sdtContent>
          <w:r w:rsidR="00B00280" w:rsidRPr="00B00280">
            <w:rPr>
              <w:color w:val="000000"/>
            </w:rPr>
            <w:t xml:space="preserve">(Anthony et al., 2019; </w:t>
          </w:r>
          <w:proofErr w:type="spellStart"/>
          <w:r w:rsidR="00B00280" w:rsidRPr="00B00280">
            <w:rPr>
              <w:color w:val="000000"/>
            </w:rPr>
            <w:t>Bialic</w:t>
          </w:r>
          <w:proofErr w:type="spellEnd"/>
          <w:r w:rsidR="00B00280" w:rsidRPr="00B00280">
            <w:rPr>
              <w:color w:val="000000"/>
            </w:rPr>
            <w:t>-Murphy et al., 2021; Burke, 2008; Burke et al., 2011, 2019; Cantor et al., 2011; Roche et al., 2021)</w:t>
          </w:r>
        </w:sdtContent>
      </w:sdt>
      <w:r w:rsidR="00F45C5F">
        <w:t xml:space="preserve">. </w:t>
      </w:r>
      <w:r>
        <w:t xml:space="preserve">This allelopathic invader also negatively affects the abundance and survivorship of AM native plants that coexist with </w:t>
      </w:r>
      <w:r>
        <w:rPr>
          <w:i/>
        </w:rPr>
        <w:t xml:space="preserve">A. </w:t>
      </w:r>
      <w:proofErr w:type="spellStart"/>
      <w:r>
        <w:rPr>
          <w:i/>
        </w:rPr>
        <w:t>petiolata</w:t>
      </w:r>
      <w:proofErr w:type="spellEnd"/>
      <w:r>
        <w:t xml:space="preserve"> in its non-native range </w:t>
      </w:r>
      <w:sdt>
        <w:sdtPr>
          <w:rPr>
            <w:color w:val="000000"/>
          </w:rPr>
          <w:tag w:val="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"/>
          <w:id w:val="-756444238"/>
          <w:placeholder>
            <w:docPart w:val="DefaultPlaceholder_-1854013440"/>
          </w:placeholder>
        </w:sdtPr>
        <w:sdtContent>
          <w:r w:rsidR="00B00280" w:rsidRPr="00B00280">
            <w:rPr>
              <w:color w:val="000000"/>
            </w:rPr>
            <w:t>(</w:t>
          </w:r>
          <w:proofErr w:type="spellStart"/>
          <w:r w:rsidR="00B00280" w:rsidRPr="00B00280">
            <w:rPr>
              <w:color w:val="000000"/>
            </w:rPr>
            <w:t>Bialic</w:t>
          </w:r>
          <w:proofErr w:type="spellEnd"/>
          <w:r w:rsidR="00B00280" w:rsidRPr="00B00280">
            <w:rPr>
              <w:color w:val="000000"/>
            </w:rPr>
            <w:t>-Murphy et al., 2020; Callaway et al., 2008; Roche et al., 2021, 2023)</w:t>
          </w:r>
        </w:sdtContent>
      </w:sdt>
      <w:r w:rsidR="00F45C5F">
        <w:rPr>
          <w:color w:val="000000"/>
        </w:rPr>
        <w:t xml:space="preserve">. </w:t>
      </w:r>
      <w:r>
        <w:t xml:space="preserve">Our results indicate that photosynthetic responses to </w:t>
      </w:r>
      <w:r>
        <w:rPr>
          <w:i/>
        </w:rPr>
        <w:t xml:space="preserve">A. </w:t>
      </w:r>
      <w:proofErr w:type="spellStart"/>
      <w:r>
        <w:rPr>
          <w:i/>
        </w:rPr>
        <w:t>petiolata</w:t>
      </w:r>
      <w:proofErr w:type="spellEnd"/>
      <w:r>
        <w:t xml:space="preserve"> are directionally </w:t>
      </w:r>
      <w:proofErr w:type="gramStart"/>
      <w:r>
        <w:t xml:space="preserve">similar </w:t>
      </w:r>
      <w:r w:rsidR="005834AD">
        <w:t>to</w:t>
      </w:r>
      <w:proofErr w:type="gramEnd"/>
      <w:r w:rsidR="005834AD">
        <w:t xml:space="preserve"> </w:t>
      </w:r>
      <w:r>
        <w:t>its impacts on AM fungal community and plant community dynamics</w:t>
      </w:r>
      <w:r w:rsidR="005834AD">
        <w:t xml:space="preserve"> (Table 1)</w:t>
      </w:r>
      <w:r>
        <w:t xml:space="preserve">, suggesting that the effects of </w:t>
      </w:r>
      <w:r>
        <w:rPr>
          <w:i/>
        </w:rPr>
        <w:t xml:space="preserve">A. </w:t>
      </w:r>
      <w:proofErr w:type="spellStart"/>
      <w:r>
        <w:rPr>
          <w:i/>
        </w:rPr>
        <w:t>petiolata</w:t>
      </w:r>
      <w:proofErr w:type="spellEnd"/>
      <w:r>
        <w:t xml:space="preserve"> invasion may be inherently scalable through its impacts on native plant physiology.</w:t>
      </w:r>
    </w:p>
    <w:p w14:paraId="2F2C44D1" w14:textId="77777777" w:rsidR="001174DE" w:rsidRDefault="001174DE" w:rsidP="00964238">
      <w:pPr>
        <w:spacing w:line="360" w:lineRule="auto"/>
      </w:pPr>
    </w:p>
    <w:p w14:paraId="0000014F" w14:textId="77777777" w:rsidR="00166FFE" w:rsidRDefault="00000000" w:rsidP="00F45C5F">
      <w:pPr>
        <w:spacing w:line="360" w:lineRule="auto"/>
        <w:rPr>
          <w:b/>
        </w:rPr>
      </w:pPr>
      <w:r>
        <w:rPr>
          <w:b/>
        </w:rPr>
        <w:t>References</w:t>
      </w:r>
    </w:p>
    <w:sdt>
      <w:sdtPr>
        <w:rPr>
          <w:color w:val="000000"/>
        </w:rPr>
        <w:tag w:val="MENDELEY_BIBLIOGRAPHY"/>
        <w:id w:val="1133832339"/>
        <w:placeholder>
          <w:docPart w:val="DefaultPlaceholder_-1854013440"/>
        </w:placeholder>
      </w:sdtPr>
      <w:sdtContent>
        <w:p w14:paraId="26C5F344" w14:textId="77777777" w:rsidR="00B00280" w:rsidRDefault="00B00280">
          <w:pPr>
            <w:autoSpaceDE w:val="0"/>
            <w:autoSpaceDN w:val="0"/>
            <w:ind w:hanging="480"/>
            <w:divId w:val="1546020205"/>
          </w:pPr>
          <w:r>
            <w:t xml:space="preserve">Akana, P. R., Mifsud, I. E. J., &amp; Menge, D. N. L. (2023). Soil nitrogen availability in a temperate forest exhibits large variability at sub-tree spatial scales. </w:t>
          </w:r>
          <w:r>
            <w:rPr>
              <w:i/>
              <w:iCs/>
            </w:rPr>
            <w:t>Biogeochemistry</w:t>
          </w:r>
          <w:r>
            <w:t xml:space="preserve">, </w:t>
          </w:r>
          <w:r>
            <w:rPr>
              <w:i/>
              <w:iCs/>
            </w:rPr>
            <w:t>164</w:t>
          </w:r>
          <w:r>
            <w:t>(3), 537–553. https://doi.org/10.1007/s10533-023-01056-5</w:t>
          </w:r>
        </w:p>
        <w:p w14:paraId="131239B8" w14:textId="77777777" w:rsidR="00B00280" w:rsidRDefault="00B00280">
          <w:pPr>
            <w:autoSpaceDE w:val="0"/>
            <w:autoSpaceDN w:val="0"/>
            <w:ind w:hanging="480"/>
            <w:divId w:val="943809441"/>
          </w:pPr>
          <w:r>
            <w:t xml:space="preserve">Ali, A. A., Xu, C., Rogers, A., McDowell, N. G., Medlyn, B. E., Fisher, R. A., Wullschleger, S. D., Reich, P. B., </w:t>
          </w:r>
          <w:proofErr w:type="spellStart"/>
          <w:r>
            <w:t>Vrugt</w:t>
          </w:r>
          <w:proofErr w:type="spellEnd"/>
          <w:r>
            <w:t xml:space="preserve">, J. A., Bauerle, W. L., Santiago, L. S., &amp; Wilson, C. J. (2015). Global-scale environmental control of plant photosynthetic capacity. </w:t>
          </w:r>
          <w:r>
            <w:rPr>
              <w:i/>
              <w:iCs/>
            </w:rPr>
            <w:t>Ecological Applications</w:t>
          </w:r>
          <w:r>
            <w:t xml:space="preserve">, </w:t>
          </w:r>
          <w:r>
            <w:rPr>
              <w:i/>
              <w:iCs/>
            </w:rPr>
            <w:t>25</w:t>
          </w:r>
          <w:r>
            <w:t>(8), 2349–2365. https://doi.org/10.1890/14-2111.1</w:t>
          </w:r>
        </w:p>
        <w:p w14:paraId="3D3CFC4B" w14:textId="77777777" w:rsidR="00B00280" w:rsidRDefault="00B00280">
          <w:pPr>
            <w:autoSpaceDE w:val="0"/>
            <w:autoSpaceDN w:val="0"/>
            <w:ind w:hanging="480"/>
            <w:divId w:val="777412297"/>
          </w:pPr>
          <w:r>
            <w:t xml:space="preserve">Anthony, M. A., Stinson, K. A., Trautwig, A. N., Coates-Connor, E., &amp; Frey, S. D. (2019). Fungal communities do not recover after removing invasive </w:t>
          </w:r>
          <w:proofErr w:type="spellStart"/>
          <w:r>
            <w:rPr>
              <w:i/>
              <w:iCs/>
            </w:rPr>
            <w:t>Alliaria</w:t>
          </w:r>
          <w:proofErr w:type="spellEnd"/>
          <w:r>
            <w:rPr>
              <w:i/>
              <w:iCs/>
            </w:rPr>
            <w:t xml:space="preserve"> </w:t>
          </w:r>
          <w:proofErr w:type="spellStart"/>
          <w:r>
            <w:rPr>
              <w:i/>
              <w:iCs/>
            </w:rPr>
            <w:t>petiolata</w:t>
          </w:r>
          <w:proofErr w:type="spellEnd"/>
          <w:r>
            <w:t xml:space="preserve"> (garlic mustard). </w:t>
          </w:r>
          <w:r>
            <w:rPr>
              <w:i/>
              <w:iCs/>
            </w:rPr>
            <w:t>Biological Invasions</w:t>
          </w:r>
          <w:r>
            <w:t xml:space="preserve">, </w:t>
          </w:r>
          <w:r>
            <w:rPr>
              <w:i/>
              <w:iCs/>
            </w:rPr>
            <w:t>21</w:t>
          </w:r>
          <w:r>
            <w:t>(10), 3085–3099. https://doi.org/10.1007/s10530-019-02031-8</w:t>
          </w:r>
        </w:p>
        <w:p w14:paraId="67A7A8C7" w14:textId="77777777" w:rsidR="00B00280" w:rsidRDefault="00B00280">
          <w:pPr>
            <w:autoSpaceDE w:val="0"/>
            <w:autoSpaceDN w:val="0"/>
            <w:ind w:hanging="480"/>
            <w:divId w:val="1775400821"/>
          </w:pPr>
          <w:r>
            <w:lastRenderedPageBreak/>
            <w:t xml:space="preserve">Atkin, O. K., &amp; Tjoelker, M. G. (2003). Thermal acclimation and the dynamic response of plant respiration to temperature. </w:t>
          </w:r>
          <w:r>
            <w:rPr>
              <w:i/>
              <w:iCs/>
            </w:rPr>
            <w:t>Trends in Plant Science</w:t>
          </w:r>
          <w:r>
            <w:t xml:space="preserve">, </w:t>
          </w:r>
          <w:r>
            <w:rPr>
              <w:i/>
              <w:iCs/>
            </w:rPr>
            <w:t>8</w:t>
          </w:r>
          <w:r>
            <w:t>(7), 343–351. https://doi.org/10.1016/S1360-1385(03)00136-5</w:t>
          </w:r>
        </w:p>
        <w:p w14:paraId="2602CAD6" w14:textId="77777777" w:rsidR="00B00280" w:rsidRDefault="00B00280">
          <w:pPr>
            <w:autoSpaceDE w:val="0"/>
            <w:autoSpaceDN w:val="0"/>
            <w:ind w:hanging="480"/>
            <w:divId w:val="1096941612"/>
          </w:pPr>
          <w:r>
            <w:t xml:space="preserve">Bernacchi, C. J., </w:t>
          </w:r>
          <w:proofErr w:type="spellStart"/>
          <w:r>
            <w:t>Singsaas</w:t>
          </w:r>
          <w:proofErr w:type="spellEnd"/>
          <w:r>
            <w:t xml:space="preserve">, E. L., Pimentel, C., Portis, A. R., &amp; Long, S. P. (2001). Improved temperature response functions for models of Rubisco-limited photosynthesis. </w:t>
          </w:r>
          <w:r>
            <w:rPr>
              <w:i/>
              <w:iCs/>
            </w:rPr>
            <w:t>Plant, Cell and Environment</w:t>
          </w:r>
          <w:r>
            <w:t xml:space="preserve">, </w:t>
          </w:r>
          <w:r>
            <w:rPr>
              <w:i/>
              <w:iCs/>
            </w:rPr>
            <w:t>24</w:t>
          </w:r>
          <w:r>
            <w:t>(2), 253–259. https://doi.org/10.1046/j.1365-3040.2001.00668.x</w:t>
          </w:r>
        </w:p>
        <w:p w14:paraId="542C46D6" w14:textId="77777777" w:rsidR="00B00280" w:rsidRDefault="00B00280">
          <w:pPr>
            <w:autoSpaceDE w:val="0"/>
            <w:autoSpaceDN w:val="0"/>
            <w:ind w:hanging="480"/>
            <w:divId w:val="1166434180"/>
          </w:pPr>
          <w:proofErr w:type="spellStart"/>
          <w:r>
            <w:t>Bialic</w:t>
          </w:r>
          <w:proofErr w:type="spellEnd"/>
          <w:r>
            <w:t xml:space="preserve">-Murphy, L., Brouwer, N. L., &amp; Kalisz, S. (2020). Direct effects of a non-native invader erode native plant fitness in the forest understory. </w:t>
          </w:r>
          <w:r>
            <w:rPr>
              <w:i/>
              <w:iCs/>
            </w:rPr>
            <w:t>Journal of Ecology</w:t>
          </w:r>
          <w:r>
            <w:t xml:space="preserve">, </w:t>
          </w:r>
          <w:r>
            <w:rPr>
              <w:i/>
              <w:iCs/>
            </w:rPr>
            <w:t>108</w:t>
          </w:r>
          <w:r>
            <w:t>(1), 189–198. https://doi.org/10.1111/1365-2745.13233</w:t>
          </w:r>
        </w:p>
        <w:p w14:paraId="41A66A71" w14:textId="77777777" w:rsidR="00B00280" w:rsidRDefault="00B00280">
          <w:pPr>
            <w:autoSpaceDE w:val="0"/>
            <w:autoSpaceDN w:val="0"/>
            <w:ind w:hanging="480"/>
            <w:divId w:val="899632170"/>
          </w:pPr>
          <w:proofErr w:type="spellStart"/>
          <w:r>
            <w:t>Bialic</w:t>
          </w:r>
          <w:proofErr w:type="spellEnd"/>
          <w:r>
            <w:t xml:space="preserve">-Murphy, L., Smith, N. G., </w:t>
          </w:r>
          <w:proofErr w:type="spellStart"/>
          <w:r>
            <w:t>Voothuluru</w:t>
          </w:r>
          <w:proofErr w:type="spellEnd"/>
          <w:r>
            <w:t xml:space="preserve">, P., McElderry, R. M., Roche, M. D., Cassidy, S. T., Kivlin, S. N., &amp; Kalisz, S. (2021). Invasion‐induced root–fungal disruptions alter plant water and nitrogen economies. </w:t>
          </w:r>
          <w:r>
            <w:rPr>
              <w:i/>
              <w:iCs/>
            </w:rPr>
            <w:t>Ecology Letters</w:t>
          </w:r>
          <w:r>
            <w:t xml:space="preserve">, </w:t>
          </w:r>
          <w:r>
            <w:rPr>
              <w:i/>
              <w:iCs/>
            </w:rPr>
            <w:t>24</w:t>
          </w:r>
          <w:r>
            <w:t>(6), 1145–1156. https://doi.org/10.1111/ele.13724</w:t>
          </w:r>
        </w:p>
        <w:p w14:paraId="284E3DB4" w14:textId="77777777" w:rsidR="00B00280" w:rsidRDefault="00B00280">
          <w:pPr>
            <w:autoSpaceDE w:val="0"/>
            <w:autoSpaceDN w:val="0"/>
            <w:ind w:hanging="480"/>
            <w:divId w:val="1577014701"/>
          </w:pPr>
          <w:r>
            <w:t xml:space="preserve">Bloom, A. J., Chapin, F. S., &amp; Mooney, H. A. (1985). Resource limitation in plants-an economic analogy. </w:t>
          </w:r>
          <w:r>
            <w:rPr>
              <w:i/>
              <w:iCs/>
            </w:rPr>
            <w:t>Annual Review of Ecology and Systematics</w:t>
          </w:r>
          <w:r>
            <w:t xml:space="preserve">, </w:t>
          </w:r>
          <w:r>
            <w:rPr>
              <w:i/>
              <w:iCs/>
            </w:rPr>
            <w:t>16</w:t>
          </w:r>
          <w:r>
            <w:t>(1), 363–392. https://doi.org/10.1146/annurev.es.16.110185.002051</w:t>
          </w:r>
        </w:p>
        <w:p w14:paraId="5CA1F543" w14:textId="77777777" w:rsidR="00B00280" w:rsidRDefault="00B00280">
          <w:pPr>
            <w:autoSpaceDE w:val="0"/>
            <w:autoSpaceDN w:val="0"/>
            <w:ind w:hanging="480"/>
            <w:divId w:val="1274169086"/>
          </w:pPr>
          <w:r>
            <w:t xml:space="preserve">Brouwer, N. L., Hale, A. N., &amp; Kalisz, S. (2015). Mutualism-disrupting allelopathic invader drives carbon stress and vital rate decline in a forest perennial herb. </w:t>
          </w:r>
          <w:proofErr w:type="spellStart"/>
          <w:r>
            <w:rPr>
              <w:i/>
              <w:iCs/>
            </w:rPr>
            <w:t>AoB</w:t>
          </w:r>
          <w:proofErr w:type="spellEnd"/>
          <w:r>
            <w:rPr>
              <w:i/>
              <w:iCs/>
            </w:rPr>
            <w:t xml:space="preserve"> PLANTS</w:t>
          </w:r>
          <w:r>
            <w:t xml:space="preserve">, </w:t>
          </w:r>
          <w:r>
            <w:rPr>
              <w:i/>
              <w:iCs/>
            </w:rPr>
            <w:t>7</w:t>
          </w:r>
          <w:r>
            <w:t>(1), 1–14. https://doi.org/10.1093/aobpla/plv014</w:t>
          </w:r>
        </w:p>
        <w:p w14:paraId="4C4AE122" w14:textId="77777777" w:rsidR="00B00280" w:rsidRDefault="00B00280">
          <w:pPr>
            <w:autoSpaceDE w:val="0"/>
            <w:autoSpaceDN w:val="0"/>
            <w:ind w:hanging="480"/>
            <w:divId w:val="1859656447"/>
          </w:pPr>
          <w:r>
            <w:t xml:space="preserve">Brundrett, M. C., &amp; Kendrick, B. (1987). The mycorrhizal status, root anatomy, and phenology of plants in a sugar maple forest. </w:t>
          </w:r>
          <w:r>
            <w:rPr>
              <w:i/>
              <w:iCs/>
            </w:rPr>
            <w:t>Canadian Journal of Botany</w:t>
          </w:r>
          <w:r>
            <w:t xml:space="preserve">, </w:t>
          </w:r>
          <w:r>
            <w:rPr>
              <w:i/>
              <w:iCs/>
            </w:rPr>
            <w:t>66</w:t>
          </w:r>
          <w:r>
            <w:t>, 1153–1173.</w:t>
          </w:r>
        </w:p>
        <w:p w14:paraId="6FABAE5D" w14:textId="77777777" w:rsidR="00B00280" w:rsidRDefault="00B00280">
          <w:pPr>
            <w:autoSpaceDE w:val="0"/>
            <w:autoSpaceDN w:val="0"/>
            <w:ind w:hanging="480"/>
            <w:divId w:val="341783598"/>
          </w:pPr>
          <w:r>
            <w:t xml:space="preserve">Brundrett, M. C., &amp; Kendrick, B. (1990). The roots and mycorrhizas of herbaceous woodland plants: I. Quantitative aspects of morphology. </w:t>
          </w:r>
          <w:r>
            <w:rPr>
              <w:i/>
              <w:iCs/>
            </w:rPr>
            <w:t>New Phytologist</w:t>
          </w:r>
          <w:r>
            <w:t xml:space="preserve">, </w:t>
          </w:r>
          <w:r>
            <w:rPr>
              <w:i/>
              <w:iCs/>
            </w:rPr>
            <w:t>114</w:t>
          </w:r>
          <w:r>
            <w:t>(3), 457–468. https://doi.org/10.1111/j.1469-8137.1990.tb00415.x</w:t>
          </w:r>
        </w:p>
        <w:p w14:paraId="284D1DE6" w14:textId="77777777" w:rsidR="00B00280" w:rsidRDefault="00B00280">
          <w:pPr>
            <w:autoSpaceDE w:val="0"/>
            <w:autoSpaceDN w:val="0"/>
            <w:ind w:hanging="480"/>
            <w:divId w:val="137891449"/>
          </w:pPr>
          <w:r>
            <w:t xml:space="preserve">Burke, D. J. (2008). Effects of </w:t>
          </w:r>
          <w:proofErr w:type="spellStart"/>
          <w:r>
            <w:rPr>
              <w:i/>
              <w:iCs/>
            </w:rPr>
            <w:t>Alliaria</w:t>
          </w:r>
          <w:proofErr w:type="spellEnd"/>
          <w:r>
            <w:rPr>
              <w:i/>
              <w:iCs/>
            </w:rPr>
            <w:t xml:space="preserve"> </w:t>
          </w:r>
          <w:proofErr w:type="spellStart"/>
          <w:r>
            <w:rPr>
              <w:i/>
              <w:iCs/>
            </w:rPr>
            <w:t>petiolata</w:t>
          </w:r>
          <w:proofErr w:type="spellEnd"/>
          <w:r>
            <w:t xml:space="preserve"> (garlic mustard; Brassicaceae) on mycorrhizal colonization and community structure in three herbaceous plants in a mixed deciduous forest. </w:t>
          </w:r>
          <w:r>
            <w:rPr>
              <w:i/>
              <w:iCs/>
            </w:rPr>
            <w:t>American Journal of Botany</w:t>
          </w:r>
          <w:r>
            <w:t xml:space="preserve">, </w:t>
          </w:r>
          <w:r>
            <w:rPr>
              <w:i/>
              <w:iCs/>
            </w:rPr>
            <w:t>95</w:t>
          </w:r>
          <w:r>
            <w:t>(11), 1416–1425. https://doi.org/10.3732/ajb.0800184</w:t>
          </w:r>
        </w:p>
        <w:p w14:paraId="3180BAA0" w14:textId="77777777" w:rsidR="00B00280" w:rsidRDefault="00B00280">
          <w:pPr>
            <w:autoSpaceDE w:val="0"/>
            <w:autoSpaceDN w:val="0"/>
            <w:ind w:hanging="480"/>
            <w:divId w:val="1430587540"/>
          </w:pPr>
          <w:r>
            <w:t xml:space="preserve">Burke, D. J., Carrino-Kyker, S. R., Hoke, A., Cassidy, S., </w:t>
          </w:r>
          <w:proofErr w:type="spellStart"/>
          <w:r>
            <w:t>Bialic</w:t>
          </w:r>
          <w:proofErr w:type="spellEnd"/>
          <w:r>
            <w:t xml:space="preserve">-Murphy, L., &amp; Kalisz, S. (2019). Deer and invasive plant removal alters mycorrhizal fungal communities and soil chemistry: Evidence from a long-term field experiment. </w:t>
          </w:r>
          <w:r>
            <w:rPr>
              <w:i/>
              <w:iCs/>
            </w:rPr>
            <w:t>Soil Biology and Biochemistry</w:t>
          </w:r>
          <w:r>
            <w:t xml:space="preserve">, </w:t>
          </w:r>
          <w:r>
            <w:rPr>
              <w:i/>
              <w:iCs/>
            </w:rPr>
            <w:t>128</w:t>
          </w:r>
          <w:r>
            <w:t>(September 2018), 13–21. https://doi.org/10.1016/j.soilbio.2018.09.031</w:t>
          </w:r>
        </w:p>
        <w:p w14:paraId="32845D33" w14:textId="77777777" w:rsidR="00B00280" w:rsidRDefault="00B00280">
          <w:pPr>
            <w:autoSpaceDE w:val="0"/>
            <w:autoSpaceDN w:val="0"/>
            <w:ind w:hanging="480"/>
            <w:divId w:val="1340737362"/>
          </w:pPr>
          <w:r>
            <w:t xml:space="preserve">Burke, D. J., Weintraub, M. N., Hewins, C. R., &amp; Kalisz, S. (2011). Relationship between soil enzyme activities, nutrient cycling and soil fungal communities in a northern hardwood forest. </w:t>
          </w:r>
          <w:r>
            <w:rPr>
              <w:i/>
              <w:iCs/>
            </w:rPr>
            <w:t>Soil Biology and Biochemistry</w:t>
          </w:r>
          <w:r>
            <w:t xml:space="preserve">, </w:t>
          </w:r>
          <w:r>
            <w:rPr>
              <w:i/>
              <w:iCs/>
            </w:rPr>
            <w:t>43</w:t>
          </w:r>
          <w:r>
            <w:t>(4), 795–803. https://doi.org/10.1016/j.soilbio.2010.12.014</w:t>
          </w:r>
        </w:p>
        <w:p w14:paraId="1AF83589" w14:textId="77777777" w:rsidR="00B00280" w:rsidRDefault="00B00280">
          <w:pPr>
            <w:autoSpaceDE w:val="0"/>
            <w:autoSpaceDN w:val="0"/>
            <w:ind w:hanging="480"/>
            <w:divId w:val="1448354195"/>
          </w:pPr>
          <w:r>
            <w:t xml:space="preserve">Callaway, R. M., Cipollini, D., Barto, K., Thelen, G. C., Hallett, S. G., Prati, D., Stinson, K., &amp; </w:t>
          </w:r>
          <w:proofErr w:type="spellStart"/>
          <w:r>
            <w:t>Klironomos</w:t>
          </w:r>
          <w:proofErr w:type="spellEnd"/>
          <w:r>
            <w:t xml:space="preserve">, J. (2008). Novel weapons: Invasive plant suppresses fungal mutualists in America but not in its native Europe. </w:t>
          </w:r>
          <w:r>
            <w:rPr>
              <w:i/>
              <w:iCs/>
            </w:rPr>
            <w:t>Ecology</w:t>
          </w:r>
          <w:r>
            <w:t xml:space="preserve">, </w:t>
          </w:r>
          <w:r>
            <w:rPr>
              <w:i/>
              <w:iCs/>
            </w:rPr>
            <w:t>89</w:t>
          </w:r>
          <w:r>
            <w:t>(4), 1043–1055. https://doi.org/10.1890/07-0370.1</w:t>
          </w:r>
        </w:p>
        <w:p w14:paraId="3F2A919A" w14:textId="77777777" w:rsidR="00B00280" w:rsidRDefault="00B00280">
          <w:pPr>
            <w:autoSpaceDE w:val="0"/>
            <w:autoSpaceDN w:val="0"/>
            <w:ind w:hanging="480"/>
            <w:divId w:val="697581333"/>
          </w:pPr>
          <w:r>
            <w:t xml:space="preserve">Callaway, R. M., &amp; Ridenour, W. M. (2004). Novel weapons: Invasive success and the evolution of increased competitive ability. </w:t>
          </w:r>
          <w:r>
            <w:rPr>
              <w:i/>
              <w:iCs/>
            </w:rPr>
            <w:t>Frontiers in Ecology and the Environment</w:t>
          </w:r>
          <w:r>
            <w:t xml:space="preserve">, </w:t>
          </w:r>
          <w:r>
            <w:rPr>
              <w:i/>
              <w:iCs/>
            </w:rPr>
            <w:t>2</w:t>
          </w:r>
          <w:r>
            <w:t>(8), 436–443. https://doi.org/10.1890/1540-9295(2004)002[</w:t>
          </w:r>
          <w:proofErr w:type="gramStart"/>
          <w:r>
            <w:t>0436:NWISAT</w:t>
          </w:r>
          <w:proofErr w:type="gramEnd"/>
          <w:r>
            <w:t>]2.0.CO;2</w:t>
          </w:r>
        </w:p>
        <w:p w14:paraId="5F2089B3" w14:textId="77777777" w:rsidR="00B00280" w:rsidRDefault="00B00280">
          <w:pPr>
            <w:autoSpaceDE w:val="0"/>
            <w:autoSpaceDN w:val="0"/>
            <w:ind w:hanging="480"/>
            <w:divId w:val="2044598713"/>
          </w:pPr>
          <w:r>
            <w:t xml:space="preserve">Cantor, A., Hale, A., Aaron, J., Traw, M. B., &amp; Kalisz, S. (2011). Low allelochemical concentrations detected in garlic mustard-invaded forest soils inhibit fungal growth and </w:t>
          </w:r>
          <w:r>
            <w:lastRenderedPageBreak/>
            <w:t xml:space="preserve">AMF spore germination. </w:t>
          </w:r>
          <w:r>
            <w:rPr>
              <w:i/>
              <w:iCs/>
            </w:rPr>
            <w:t>Biological Invasions</w:t>
          </w:r>
          <w:r>
            <w:t xml:space="preserve">, </w:t>
          </w:r>
          <w:r>
            <w:rPr>
              <w:i/>
              <w:iCs/>
            </w:rPr>
            <w:t>13</w:t>
          </w:r>
          <w:r>
            <w:t>(12), 3015–3025. https://doi.org/10.1007/s10530-011-9986-x</w:t>
          </w:r>
        </w:p>
        <w:p w14:paraId="7E4F802D" w14:textId="77777777" w:rsidR="00B00280" w:rsidRDefault="00B00280">
          <w:pPr>
            <w:autoSpaceDE w:val="0"/>
            <w:autoSpaceDN w:val="0"/>
            <w:ind w:hanging="480"/>
            <w:divId w:val="1143934082"/>
          </w:pPr>
          <w:r>
            <w:t xml:space="preserve">D’Angelo, E., Crutchfield, J., &amp; </w:t>
          </w:r>
          <w:proofErr w:type="spellStart"/>
          <w:r>
            <w:t>Vandiviere</w:t>
          </w:r>
          <w:proofErr w:type="spellEnd"/>
          <w:r>
            <w:t xml:space="preserve">, M. (2001). Rapid, sensitive, microscale determination of phosphate in water and soil. </w:t>
          </w:r>
          <w:r>
            <w:rPr>
              <w:i/>
              <w:iCs/>
            </w:rPr>
            <w:t>Journal of Environmental Quality</w:t>
          </w:r>
          <w:r>
            <w:t xml:space="preserve">, </w:t>
          </w:r>
          <w:r>
            <w:rPr>
              <w:i/>
              <w:iCs/>
            </w:rPr>
            <w:t>30</w:t>
          </w:r>
          <w:r>
            <w:t>(6), 2206–2209. https://doi.org/10.2134/jeq2001.2206</w:t>
          </w:r>
        </w:p>
        <w:p w14:paraId="4AF52A9E" w14:textId="77777777" w:rsidR="00B00280" w:rsidRDefault="00B00280">
          <w:pPr>
            <w:autoSpaceDE w:val="0"/>
            <w:autoSpaceDN w:val="0"/>
            <w:ind w:hanging="480"/>
            <w:divId w:val="1465193185"/>
          </w:pPr>
          <w:r>
            <w:t xml:space="preserve">Doane, T. A., &amp; </w:t>
          </w:r>
          <w:proofErr w:type="spellStart"/>
          <w:r>
            <w:t>Horwáth</w:t>
          </w:r>
          <w:proofErr w:type="spellEnd"/>
          <w:r>
            <w:t xml:space="preserve">, W. R. (2003). Spectrophotometric determination of nitrate with a single reagent. </w:t>
          </w:r>
          <w:r>
            <w:rPr>
              <w:i/>
              <w:iCs/>
            </w:rPr>
            <w:t>Analytical Letters</w:t>
          </w:r>
          <w:r>
            <w:t xml:space="preserve">, </w:t>
          </w:r>
          <w:r>
            <w:rPr>
              <w:i/>
              <w:iCs/>
            </w:rPr>
            <w:t>36</w:t>
          </w:r>
          <w:r>
            <w:t>(12), 2713–2722. https://doi.org/10.1081/AL-120024647</w:t>
          </w:r>
        </w:p>
        <w:p w14:paraId="3A70DB5F" w14:textId="77777777" w:rsidR="00B00280" w:rsidRDefault="00B00280">
          <w:pPr>
            <w:autoSpaceDE w:val="0"/>
            <w:autoSpaceDN w:val="0"/>
            <w:ind w:hanging="480"/>
            <w:divId w:val="1611234949"/>
          </w:pPr>
          <w:proofErr w:type="spellStart"/>
          <w:r>
            <w:t>Duursma</w:t>
          </w:r>
          <w:proofErr w:type="spellEnd"/>
          <w:r>
            <w:t xml:space="preserve">, R. A. (2015). </w:t>
          </w:r>
          <w:proofErr w:type="spellStart"/>
          <w:r>
            <w:t>Plantecophys</w:t>
          </w:r>
          <w:proofErr w:type="spellEnd"/>
          <w:r>
            <w:t xml:space="preserve"> - an R package for </w:t>
          </w:r>
          <w:proofErr w:type="spellStart"/>
          <w:r>
            <w:t>analysing</w:t>
          </w:r>
          <w:proofErr w:type="spellEnd"/>
          <w:r>
            <w:t xml:space="preserve"> and modelling leaf gas exchange data. </w:t>
          </w:r>
          <w:r>
            <w:rPr>
              <w:i/>
              <w:iCs/>
            </w:rPr>
            <w:t>PLOS ONE</w:t>
          </w:r>
          <w:r>
            <w:t xml:space="preserve">, </w:t>
          </w:r>
          <w:r>
            <w:rPr>
              <w:i/>
              <w:iCs/>
            </w:rPr>
            <w:t>10</w:t>
          </w:r>
          <w:r>
            <w:t>(11), e0143346. https://doi.org/10.1371/journal.pone.0143346</w:t>
          </w:r>
        </w:p>
        <w:p w14:paraId="169C9B8A" w14:textId="77777777" w:rsidR="00B00280" w:rsidRDefault="00B00280">
          <w:pPr>
            <w:autoSpaceDE w:val="0"/>
            <w:autoSpaceDN w:val="0"/>
            <w:ind w:hanging="480"/>
            <w:divId w:val="1807359986"/>
          </w:pPr>
          <w:r>
            <w:t xml:space="preserve">Ellsworth, D. S., Crous, K. Y., De Kauwe, M. G., </w:t>
          </w:r>
          <w:proofErr w:type="spellStart"/>
          <w:r>
            <w:t>Verryckt</w:t>
          </w:r>
          <w:proofErr w:type="spellEnd"/>
          <w:r>
            <w:t xml:space="preserve">, L. T., Goll, D., </w:t>
          </w:r>
          <w:proofErr w:type="spellStart"/>
          <w:r>
            <w:t>Zaehle</w:t>
          </w:r>
          <w:proofErr w:type="spellEnd"/>
          <w:r>
            <w:t xml:space="preserve">, S., Bloomfield, K. J., Ciais, P., </w:t>
          </w:r>
          <w:proofErr w:type="spellStart"/>
          <w:r>
            <w:t>Cernusak</w:t>
          </w:r>
          <w:proofErr w:type="spellEnd"/>
          <w:r>
            <w:t xml:space="preserve">, L. A., Domingues, T. F., </w:t>
          </w:r>
          <w:proofErr w:type="spellStart"/>
          <w:r>
            <w:t>Dusenge</w:t>
          </w:r>
          <w:proofErr w:type="spellEnd"/>
          <w:r>
            <w:t xml:space="preserve">, M. E., Garcia, S., Guerrieri, R., Ishida, F. Y., Janssens, I. A., Kenzo, T., </w:t>
          </w:r>
          <w:proofErr w:type="spellStart"/>
          <w:r>
            <w:t>Ichie</w:t>
          </w:r>
          <w:proofErr w:type="spellEnd"/>
          <w:r>
            <w:t xml:space="preserve">, T., Medlyn, B. E., Meir, P., … Wright, I. J. (2022). Convergence in phosphorus constraints to photosynthesis in forests around the world. </w:t>
          </w:r>
          <w:r>
            <w:rPr>
              <w:i/>
              <w:iCs/>
            </w:rPr>
            <w:t>Nature Communications</w:t>
          </w:r>
          <w:r>
            <w:t xml:space="preserve">, </w:t>
          </w:r>
          <w:r>
            <w:rPr>
              <w:i/>
              <w:iCs/>
            </w:rPr>
            <w:t>13</w:t>
          </w:r>
          <w:r>
            <w:t>(1), 5005. https://doi.org/10.1038/s41467-022-32545-0</w:t>
          </w:r>
        </w:p>
        <w:p w14:paraId="1107B050" w14:textId="77777777" w:rsidR="00B00280" w:rsidRDefault="00B00280">
          <w:pPr>
            <w:autoSpaceDE w:val="0"/>
            <w:autoSpaceDN w:val="0"/>
            <w:ind w:hanging="480"/>
            <w:divId w:val="1692533543"/>
          </w:pPr>
          <w:r>
            <w:t>Evans, J. R. (1989). Photosynthesis and nitrogen relationships in leaves of C</w:t>
          </w:r>
          <w:r>
            <w:rPr>
              <w:vertAlign w:val="subscript"/>
            </w:rPr>
            <w:t>3</w:t>
          </w:r>
          <w:r>
            <w:t xml:space="preserve"> plants. </w:t>
          </w:r>
          <w:proofErr w:type="spellStart"/>
          <w:r>
            <w:rPr>
              <w:i/>
              <w:iCs/>
            </w:rPr>
            <w:t>Oecologia</w:t>
          </w:r>
          <w:proofErr w:type="spellEnd"/>
          <w:r>
            <w:t xml:space="preserve">, </w:t>
          </w:r>
          <w:r>
            <w:rPr>
              <w:i/>
              <w:iCs/>
            </w:rPr>
            <w:t>78</w:t>
          </w:r>
          <w:r>
            <w:t>(1), 9–19. https://doi.org/10.1007/BF00377192</w:t>
          </w:r>
        </w:p>
        <w:p w14:paraId="6F03A2DC" w14:textId="77777777" w:rsidR="00B00280" w:rsidRDefault="00B00280">
          <w:pPr>
            <w:autoSpaceDE w:val="0"/>
            <w:autoSpaceDN w:val="0"/>
            <w:ind w:hanging="480"/>
            <w:divId w:val="1187719996"/>
          </w:pPr>
          <w:r>
            <w:t xml:space="preserve">Evans, J. R., &amp; Clarke, V. C. (2019). The nitrogen cost of photosynthesis. </w:t>
          </w:r>
          <w:r>
            <w:rPr>
              <w:i/>
              <w:iCs/>
            </w:rPr>
            <w:t>Journal of Experimental Botany</w:t>
          </w:r>
          <w:r>
            <w:t xml:space="preserve">, </w:t>
          </w:r>
          <w:r>
            <w:rPr>
              <w:i/>
              <w:iCs/>
            </w:rPr>
            <w:t>70</w:t>
          </w:r>
          <w:r>
            <w:t>(1), 7–15. https://doi.org/10.1093/jxb/ery366</w:t>
          </w:r>
        </w:p>
        <w:p w14:paraId="798BBBCB" w14:textId="77777777" w:rsidR="00B00280" w:rsidRDefault="00B00280">
          <w:pPr>
            <w:autoSpaceDE w:val="0"/>
            <w:autoSpaceDN w:val="0"/>
            <w:ind w:hanging="480"/>
            <w:divId w:val="1715496295"/>
          </w:pPr>
          <w:r>
            <w:t xml:space="preserve">Evans, J. R., &amp; Seemann, J. R. (1989). The allocation of protein nitrogen in the photosynthetic apparatus: costs, consequences, and control. </w:t>
          </w:r>
          <w:r>
            <w:rPr>
              <w:i/>
              <w:iCs/>
            </w:rPr>
            <w:t>Photosynthesis</w:t>
          </w:r>
          <w:r>
            <w:t xml:space="preserve">, </w:t>
          </w:r>
          <w:r>
            <w:rPr>
              <w:i/>
              <w:iCs/>
            </w:rPr>
            <w:t>8</w:t>
          </w:r>
          <w:r>
            <w:t>, 183–205.</w:t>
          </w:r>
        </w:p>
        <w:p w14:paraId="00B04DEA" w14:textId="77777777" w:rsidR="00B00280" w:rsidRDefault="00B00280">
          <w:pPr>
            <w:autoSpaceDE w:val="0"/>
            <w:autoSpaceDN w:val="0"/>
            <w:ind w:hanging="480"/>
            <w:divId w:val="1236672512"/>
          </w:pPr>
          <w:r>
            <w:t xml:space="preserve">Farquhar, G. D., &amp; Sharkey, T. D. (1982). Stomatal conductance and photosynthesis. </w:t>
          </w:r>
          <w:r>
            <w:rPr>
              <w:i/>
              <w:iCs/>
            </w:rPr>
            <w:t>Annual Review of Plant Physiology</w:t>
          </w:r>
          <w:r>
            <w:t xml:space="preserve">, </w:t>
          </w:r>
          <w:r>
            <w:rPr>
              <w:i/>
              <w:iCs/>
            </w:rPr>
            <w:t>33</w:t>
          </w:r>
          <w:r>
            <w:t>(1), 317–345. https://doi.org/10.1146/annurev.pp.33.060182.001533</w:t>
          </w:r>
        </w:p>
        <w:p w14:paraId="06A9C488" w14:textId="77777777" w:rsidR="00B00280" w:rsidRDefault="00B00280">
          <w:pPr>
            <w:autoSpaceDE w:val="0"/>
            <w:autoSpaceDN w:val="0"/>
            <w:ind w:hanging="480"/>
            <w:divId w:val="543562257"/>
          </w:pPr>
          <w:r>
            <w:t xml:space="preserve">Farquhar, G. D., von </w:t>
          </w:r>
          <w:proofErr w:type="spellStart"/>
          <w:r>
            <w:t>Caemmerer</w:t>
          </w:r>
          <w:proofErr w:type="spellEnd"/>
          <w:r>
            <w:t>, S., &amp; Berry, J. A. (1980). A biochemical model of photosynthetic CO</w:t>
          </w:r>
          <w:r>
            <w:rPr>
              <w:vertAlign w:val="subscript"/>
            </w:rPr>
            <w:t>2</w:t>
          </w:r>
          <w:r>
            <w:t xml:space="preserve"> assimilation in leaves of C</w:t>
          </w:r>
          <w:r>
            <w:rPr>
              <w:vertAlign w:val="subscript"/>
            </w:rPr>
            <w:t>3</w:t>
          </w:r>
          <w:r>
            <w:t xml:space="preserve"> species. </w:t>
          </w:r>
          <w:r>
            <w:rPr>
              <w:i/>
              <w:iCs/>
            </w:rPr>
            <w:t>Planta</w:t>
          </w:r>
          <w:r>
            <w:t xml:space="preserve">, </w:t>
          </w:r>
          <w:r>
            <w:rPr>
              <w:i/>
              <w:iCs/>
            </w:rPr>
            <w:t>149</w:t>
          </w:r>
          <w:r>
            <w:t>(1), 78–90. https://doi.org/10.1007/BF00386231</w:t>
          </w:r>
        </w:p>
        <w:p w14:paraId="39E54390" w14:textId="77777777" w:rsidR="00B00280" w:rsidRDefault="00B00280">
          <w:pPr>
            <w:autoSpaceDE w:val="0"/>
            <w:autoSpaceDN w:val="0"/>
            <w:ind w:hanging="480"/>
            <w:divId w:val="389234741"/>
          </w:pPr>
          <w:r>
            <w:t xml:space="preserve">Fox, J., &amp; Weisberg, S. (2019). </w:t>
          </w:r>
          <w:r>
            <w:rPr>
              <w:i/>
              <w:iCs/>
            </w:rPr>
            <w:t>An R companion to applied regression</w:t>
          </w:r>
          <w:r>
            <w:t xml:space="preserve"> (Third edit). Sage. https://socialsciences.mcmaster.ca/jfox/Books/Companion/</w:t>
          </w:r>
        </w:p>
        <w:p w14:paraId="2B5DCC75" w14:textId="77777777" w:rsidR="00B00280" w:rsidRDefault="00B00280">
          <w:pPr>
            <w:autoSpaceDE w:val="0"/>
            <w:autoSpaceDN w:val="0"/>
            <w:ind w:hanging="480"/>
            <w:divId w:val="175772089"/>
          </w:pPr>
          <w:r>
            <w:t xml:space="preserve">Gustafson, D. J., &amp; Casper, B. B. (2004). Nutrient addition affects AM fungal performance and expression of plant/fungal feedback in three serpentine grasses. </w:t>
          </w:r>
          <w:r>
            <w:rPr>
              <w:i/>
              <w:iCs/>
            </w:rPr>
            <w:t>Plant and Soil</w:t>
          </w:r>
          <w:r>
            <w:t xml:space="preserve">, </w:t>
          </w:r>
          <w:r>
            <w:rPr>
              <w:i/>
              <w:iCs/>
            </w:rPr>
            <w:t>259</w:t>
          </w:r>
          <w:r>
            <w:t>(1–2), 9–17. https://doi.org/10.1023/B:PLSO.0000020936.56786.a4</w:t>
          </w:r>
        </w:p>
        <w:p w14:paraId="48797E45" w14:textId="77777777" w:rsidR="00B00280" w:rsidRDefault="00B00280">
          <w:pPr>
            <w:autoSpaceDE w:val="0"/>
            <w:autoSpaceDN w:val="0"/>
            <w:ind w:hanging="480"/>
            <w:divId w:val="662777073"/>
          </w:pPr>
          <w:r>
            <w:t xml:space="preserve">Hale, A. N., &amp; Kalisz, S. (2012). Perspectives on allelopathic disruption of plant mutualisms: A framework for individual- and population-level fitness consequences. </w:t>
          </w:r>
          <w:r>
            <w:rPr>
              <w:i/>
              <w:iCs/>
            </w:rPr>
            <w:t>Plant Ecology</w:t>
          </w:r>
          <w:r>
            <w:t xml:space="preserve">, </w:t>
          </w:r>
          <w:r>
            <w:rPr>
              <w:i/>
              <w:iCs/>
            </w:rPr>
            <w:t>213</w:t>
          </w:r>
          <w:r>
            <w:t>(12), 1991–2006. https://doi.org/10.1007/s11258-012-0128-z</w:t>
          </w:r>
        </w:p>
        <w:p w14:paraId="77EDE7C4" w14:textId="77777777" w:rsidR="00B00280" w:rsidRDefault="00B00280">
          <w:pPr>
            <w:autoSpaceDE w:val="0"/>
            <w:autoSpaceDN w:val="0"/>
            <w:ind w:hanging="480"/>
            <w:divId w:val="1036392005"/>
          </w:pPr>
          <w:r>
            <w:t xml:space="preserve">Hale, A. N., Lapointe, L., &amp; Kalisz, S. (2016). Invader disruption of belowground plant mutualisms reduces carbon acquisition and alters allocation patterns in a native forest herb. </w:t>
          </w:r>
          <w:r>
            <w:rPr>
              <w:i/>
              <w:iCs/>
            </w:rPr>
            <w:t>New Phytologist</w:t>
          </w:r>
          <w:r>
            <w:t xml:space="preserve">, </w:t>
          </w:r>
          <w:r>
            <w:rPr>
              <w:i/>
              <w:iCs/>
            </w:rPr>
            <w:t>209</w:t>
          </w:r>
          <w:r>
            <w:t>(2), 542–549. https://doi.org/10.1111/nph.13709</w:t>
          </w:r>
        </w:p>
        <w:p w14:paraId="7CE14E13" w14:textId="77777777" w:rsidR="00B00280" w:rsidRDefault="00B00280">
          <w:pPr>
            <w:autoSpaceDE w:val="0"/>
            <w:autoSpaceDN w:val="0"/>
            <w:ind w:hanging="480"/>
            <w:divId w:val="1430272478"/>
          </w:pPr>
          <w:r>
            <w:t xml:space="preserve">Hale, A. N., Tonsor, S. J., &amp; Kalisz, S. (2011). Testing the mutualism disruption hypothesis: physiological mechanisms for invasion of intact perennial plant communities. </w:t>
          </w:r>
          <w:r>
            <w:rPr>
              <w:i/>
              <w:iCs/>
            </w:rPr>
            <w:t>Ecosphere</w:t>
          </w:r>
          <w:r>
            <w:t xml:space="preserve">, </w:t>
          </w:r>
          <w:r>
            <w:rPr>
              <w:i/>
              <w:iCs/>
            </w:rPr>
            <w:t>2</w:t>
          </w:r>
          <w:r>
            <w:t>(10), art110. https://doi.org/10.1890/es11-00136.1</w:t>
          </w:r>
        </w:p>
        <w:p w14:paraId="6A7D231D" w14:textId="77777777" w:rsidR="00B00280" w:rsidRDefault="00B00280">
          <w:pPr>
            <w:autoSpaceDE w:val="0"/>
            <w:autoSpaceDN w:val="0"/>
            <w:ind w:hanging="480"/>
            <w:divId w:val="1036661393"/>
          </w:pPr>
          <w:r>
            <w:t xml:space="preserve">Heberling, J. M., Cassidy, S. T., Fridley, J. D., &amp; Kalisz, S. (2019). Carbon gain </w:t>
          </w:r>
          <w:proofErr w:type="spellStart"/>
          <w:r>
            <w:t>phenologies</w:t>
          </w:r>
          <w:proofErr w:type="spellEnd"/>
          <w:r>
            <w:t xml:space="preserve"> of spring-flowering perennials in a deciduous forest indicate a novel niche for a widespread invader. </w:t>
          </w:r>
          <w:r>
            <w:rPr>
              <w:i/>
              <w:iCs/>
            </w:rPr>
            <w:t>New Phytologist</w:t>
          </w:r>
          <w:r>
            <w:t xml:space="preserve">, </w:t>
          </w:r>
          <w:r>
            <w:rPr>
              <w:i/>
              <w:iCs/>
            </w:rPr>
            <w:t>221</w:t>
          </w:r>
          <w:r>
            <w:t>(2), 778–788. https://doi.org/10.1111/nph.15404</w:t>
          </w:r>
        </w:p>
        <w:p w14:paraId="5DB9053F" w14:textId="77777777" w:rsidR="00B00280" w:rsidRDefault="00B00280">
          <w:pPr>
            <w:autoSpaceDE w:val="0"/>
            <w:autoSpaceDN w:val="0"/>
            <w:ind w:hanging="480"/>
            <w:divId w:val="1396392036"/>
          </w:pPr>
          <w:r>
            <w:lastRenderedPageBreak/>
            <w:t xml:space="preserve">Hodge, A., &amp; Fitter, A. H. (2010). Substantial nitrogen acquisition by arbuscular mycorrhizal fungi from organic material has implications for N cycling. </w:t>
          </w:r>
          <w:r>
            <w:rPr>
              <w:i/>
              <w:iCs/>
            </w:rPr>
            <w:t>Proceedings of the National Academy of Sciences</w:t>
          </w:r>
          <w:r>
            <w:t xml:space="preserve">, </w:t>
          </w:r>
          <w:r>
            <w:rPr>
              <w:i/>
              <w:iCs/>
            </w:rPr>
            <w:t>107</w:t>
          </w:r>
          <w:r>
            <w:t>(31), 13754–13759.</w:t>
          </w:r>
        </w:p>
        <w:p w14:paraId="1E0B2971" w14:textId="77777777" w:rsidR="00B00280" w:rsidRDefault="00B00280">
          <w:pPr>
            <w:autoSpaceDE w:val="0"/>
            <w:autoSpaceDN w:val="0"/>
            <w:ind w:hanging="480"/>
            <w:divId w:val="137958053"/>
          </w:pPr>
          <w:r>
            <w:t xml:space="preserve">Hungate, B. A., Dukes, J. S., Shaw, M. R., Luo, Y., &amp; Field, C. B. (2003). Nitrogen and climate change. </w:t>
          </w:r>
          <w:r>
            <w:rPr>
              <w:i/>
              <w:iCs/>
            </w:rPr>
            <w:t>Science</w:t>
          </w:r>
          <w:r>
            <w:t xml:space="preserve">, </w:t>
          </w:r>
          <w:r>
            <w:rPr>
              <w:i/>
              <w:iCs/>
            </w:rPr>
            <w:t>302</w:t>
          </w:r>
          <w:r>
            <w:t>(5650), 1512–1513. https://doi.org/10.1126/science.1091390</w:t>
          </w:r>
        </w:p>
        <w:p w14:paraId="2D418894" w14:textId="77777777" w:rsidR="00B00280" w:rsidRDefault="00B00280">
          <w:pPr>
            <w:autoSpaceDE w:val="0"/>
            <w:autoSpaceDN w:val="0"/>
            <w:ind w:hanging="480"/>
            <w:divId w:val="1175148002"/>
          </w:pPr>
          <w:r>
            <w:t xml:space="preserve">Inderjit, Wardle, D. A., Karban, R., &amp; Callaway, R. M. (2011). The ecosystem and evolutionary contexts of allelopathy. </w:t>
          </w:r>
          <w:r>
            <w:rPr>
              <w:i/>
              <w:iCs/>
            </w:rPr>
            <w:t>Trends in Ecology and Evolution</w:t>
          </w:r>
          <w:r>
            <w:t xml:space="preserve">, </w:t>
          </w:r>
          <w:r>
            <w:rPr>
              <w:i/>
              <w:iCs/>
            </w:rPr>
            <w:t>26</w:t>
          </w:r>
          <w:r>
            <w:t>(12), 655–662. https://doi.org/10.1016/j.tree.2011.08.003</w:t>
          </w:r>
        </w:p>
        <w:p w14:paraId="462155E7" w14:textId="77777777" w:rsidR="00B00280" w:rsidRDefault="00B00280">
          <w:pPr>
            <w:autoSpaceDE w:val="0"/>
            <w:autoSpaceDN w:val="0"/>
            <w:ind w:hanging="480"/>
            <w:divId w:val="1167135296"/>
          </w:pPr>
          <w:r>
            <w:t xml:space="preserve">Kalisz, S., Kivlin, S. N., &amp; </w:t>
          </w:r>
          <w:proofErr w:type="spellStart"/>
          <w:r>
            <w:t>Bialic</w:t>
          </w:r>
          <w:proofErr w:type="spellEnd"/>
          <w:r>
            <w:t xml:space="preserve">-Murphy, L. (2021). Allelopathy is pervasive in invasive plants. </w:t>
          </w:r>
          <w:r>
            <w:rPr>
              <w:i/>
              <w:iCs/>
            </w:rPr>
            <w:t>Biological Invasions</w:t>
          </w:r>
          <w:r>
            <w:t xml:space="preserve">, </w:t>
          </w:r>
          <w:r>
            <w:rPr>
              <w:i/>
              <w:iCs/>
            </w:rPr>
            <w:t>23</w:t>
          </w:r>
          <w:r>
            <w:t>(2), 367–371. https://doi.org/10.1007/s10530-020-02383-6</w:t>
          </w:r>
        </w:p>
        <w:p w14:paraId="07E96B58" w14:textId="77777777" w:rsidR="00B00280" w:rsidRDefault="00B00280">
          <w:pPr>
            <w:autoSpaceDE w:val="0"/>
            <w:autoSpaceDN w:val="0"/>
            <w:ind w:hanging="480"/>
            <w:divId w:val="1241717629"/>
          </w:pPr>
          <w:proofErr w:type="spellStart"/>
          <w:r>
            <w:t>Kattge</w:t>
          </w:r>
          <w:proofErr w:type="spellEnd"/>
          <w:r>
            <w:t xml:space="preserve">, J., &amp; Knorr, W. (2007). Temperature acclimation in a biochemical model of photosynthesis: a reanalysis of data from 36 species. </w:t>
          </w:r>
          <w:r>
            <w:rPr>
              <w:i/>
              <w:iCs/>
            </w:rPr>
            <w:t>Plant, Cell &amp; Environment</w:t>
          </w:r>
          <w:r>
            <w:t xml:space="preserve">, </w:t>
          </w:r>
          <w:r>
            <w:rPr>
              <w:i/>
              <w:iCs/>
            </w:rPr>
            <w:t>30</w:t>
          </w:r>
          <w:r>
            <w:t>(9), 1176–1190. https://doi.org/10.1111/j.1365-3040.2007.01690.x</w:t>
          </w:r>
        </w:p>
        <w:p w14:paraId="20C7BC14" w14:textId="77777777" w:rsidR="00B00280" w:rsidRDefault="00B00280">
          <w:pPr>
            <w:autoSpaceDE w:val="0"/>
            <w:autoSpaceDN w:val="0"/>
            <w:ind w:hanging="480"/>
            <w:divId w:val="1253397101"/>
          </w:pPr>
          <w:r>
            <w:t xml:space="preserve">Kenward, M. G., &amp; Roger, J. H. (1997). Small sample inference for fixed effects from restricted maximum likelihood. </w:t>
          </w:r>
          <w:r>
            <w:rPr>
              <w:i/>
              <w:iCs/>
            </w:rPr>
            <w:t>Biometrics</w:t>
          </w:r>
          <w:r>
            <w:t xml:space="preserve">, </w:t>
          </w:r>
          <w:r>
            <w:rPr>
              <w:i/>
              <w:iCs/>
            </w:rPr>
            <w:t>53</w:t>
          </w:r>
          <w:r>
            <w:t>(3), 983. https://doi.org/10.2307/2533558</w:t>
          </w:r>
        </w:p>
        <w:p w14:paraId="29870C15" w14:textId="77777777" w:rsidR="00B00280" w:rsidRDefault="00B00280">
          <w:pPr>
            <w:autoSpaceDE w:val="0"/>
            <w:autoSpaceDN w:val="0"/>
            <w:ind w:hanging="480"/>
            <w:divId w:val="816917836"/>
          </w:pPr>
          <w:r>
            <w:t xml:space="preserve">Kummel, M., &amp; Salant, S. W. (2006). The economics of mutualisms: Optimal utilization of mycorrhizal mutualistic partners by plants. </w:t>
          </w:r>
          <w:r>
            <w:rPr>
              <w:i/>
              <w:iCs/>
            </w:rPr>
            <w:t>Ecology</w:t>
          </w:r>
          <w:r>
            <w:t xml:space="preserve">, </w:t>
          </w:r>
          <w:r>
            <w:rPr>
              <w:i/>
              <w:iCs/>
            </w:rPr>
            <w:t>87</w:t>
          </w:r>
          <w:r>
            <w:t>(4), 892–902. https://doi.org/10.1890/0012-9658(2006)87[</w:t>
          </w:r>
          <w:proofErr w:type="gramStart"/>
          <w:r>
            <w:t>892:TEOMOU</w:t>
          </w:r>
          <w:proofErr w:type="gramEnd"/>
          <w:r>
            <w:t>]2.0.CO;2</w:t>
          </w:r>
        </w:p>
        <w:p w14:paraId="3CE739AD" w14:textId="77777777" w:rsidR="00B00280" w:rsidRDefault="00B00280">
          <w:pPr>
            <w:autoSpaceDE w:val="0"/>
            <w:autoSpaceDN w:val="0"/>
            <w:ind w:hanging="480"/>
            <w:divId w:val="1690059668"/>
          </w:pPr>
          <w:proofErr w:type="spellStart"/>
          <w:r>
            <w:t>Lajtha</w:t>
          </w:r>
          <w:proofErr w:type="spellEnd"/>
          <w:r>
            <w:t xml:space="preserve">, K., Driscoll, C. T., Jarrell, W. M., &amp; Elliott, E. T. (1999). Soil phosphorus. In </w:t>
          </w:r>
          <w:r>
            <w:rPr>
              <w:i/>
              <w:iCs/>
            </w:rPr>
            <w:t>Standard Soil Methods for Long-Term Ecological Research</w:t>
          </w:r>
          <w:r>
            <w:t xml:space="preserve"> (p. 115).</w:t>
          </w:r>
        </w:p>
        <w:p w14:paraId="0D9C7698" w14:textId="77777777" w:rsidR="00B00280" w:rsidRDefault="00B00280">
          <w:pPr>
            <w:autoSpaceDE w:val="0"/>
            <w:autoSpaceDN w:val="0"/>
            <w:ind w:hanging="480"/>
            <w:divId w:val="202524122"/>
          </w:pPr>
          <w:r>
            <w:t xml:space="preserve">Lenth, R. (2019). </w:t>
          </w:r>
          <w:proofErr w:type="spellStart"/>
          <w:r>
            <w:rPr>
              <w:i/>
              <w:iCs/>
            </w:rPr>
            <w:t>emmeans</w:t>
          </w:r>
          <w:proofErr w:type="spellEnd"/>
          <w:r>
            <w:rPr>
              <w:i/>
              <w:iCs/>
            </w:rPr>
            <w:t>: estimated marginal means, aka least-squares means</w:t>
          </w:r>
          <w:r>
            <w:t>. https://cran.r-project.org/package=emmeans</w:t>
          </w:r>
        </w:p>
        <w:p w14:paraId="467E6967" w14:textId="77777777" w:rsidR="00B00280" w:rsidRDefault="00B00280">
          <w:pPr>
            <w:autoSpaceDE w:val="0"/>
            <w:autoSpaceDN w:val="0"/>
            <w:ind w:hanging="480"/>
            <w:divId w:val="1442262735"/>
          </w:pPr>
          <w:r>
            <w:t xml:space="preserve">Lu, J., Yang, J., Keitel, C., Yin, L., Wang, P., Cheng, W., &amp; Dijkstra, F. A. (2022). Belowground carbon efficiency for nitrogen and phosphorus acquisition varies between </w:t>
          </w:r>
          <w:r>
            <w:rPr>
              <w:i/>
              <w:iCs/>
            </w:rPr>
            <w:t xml:space="preserve">Lolium </w:t>
          </w:r>
          <w:proofErr w:type="spellStart"/>
          <w:r>
            <w:rPr>
              <w:i/>
              <w:iCs/>
            </w:rPr>
            <w:t>perenne</w:t>
          </w:r>
          <w:proofErr w:type="spellEnd"/>
          <w:r>
            <w:t xml:space="preserve"> and </w:t>
          </w:r>
          <w:r>
            <w:rPr>
              <w:i/>
              <w:iCs/>
            </w:rPr>
            <w:t>Trifolium repens</w:t>
          </w:r>
          <w:r>
            <w:t xml:space="preserve"> and depends on phosphorus fertilization. </w:t>
          </w:r>
          <w:r>
            <w:rPr>
              <w:i/>
              <w:iCs/>
            </w:rPr>
            <w:t>Frontiers in Plant Science</w:t>
          </w:r>
          <w:r>
            <w:t xml:space="preserve">, </w:t>
          </w:r>
          <w:r>
            <w:rPr>
              <w:i/>
              <w:iCs/>
            </w:rPr>
            <w:t>13</w:t>
          </w:r>
          <w:r>
            <w:t>, 1–9. https://doi.org/10.3389/fpls.2022.927435</w:t>
          </w:r>
        </w:p>
        <w:p w14:paraId="7A9E797E" w14:textId="77777777" w:rsidR="00B00280" w:rsidRDefault="00B00280">
          <w:pPr>
            <w:autoSpaceDE w:val="0"/>
            <w:autoSpaceDN w:val="0"/>
            <w:ind w:hanging="480"/>
            <w:divId w:val="1229195984"/>
          </w:pPr>
          <w:r>
            <w:t xml:space="preserve">Medlyn, B. E., Dreyer, E., Ellsworth, D. S., </w:t>
          </w:r>
          <w:proofErr w:type="spellStart"/>
          <w:r>
            <w:t>Forstreuter</w:t>
          </w:r>
          <w:proofErr w:type="spellEnd"/>
          <w:r>
            <w:t xml:space="preserve">, M., Harley, P. C., Kirschbaum, M. U. F., Le Roux, X., </w:t>
          </w:r>
          <w:proofErr w:type="spellStart"/>
          <w:r>
            <w:t>Montpied</w:t>
          </w:r>
          <w:proofErr w:type="spellEnd"/>
          <w:r>
            <w:t xml:space="preserve">, P., </w:t>
          </w:r>
          <w:proofErr w:type="spellStart"/>
          <w:r>
            <w:t>Strassemeyer</w:t>
          </w:r>
          <w:proofErr w:type="spellEnd"/>
          <w:r>
            <w:t xml:space="preserve">, J., </w:t>
          </w:r>
          <w:proofErr w:type="spellStart"/>
          <w:r>
            <w:t>Walcroft</w:t>
          </w:r>
          <w:proofErr w:type="spellEnd"/>
          <w:r>
            <w:t xml:space="preserve">, A., Wang, K., &amp; </w:t>
          </w:r>
          <w:proofErr w:type="spellStart"/>
          <w:r>
            <w:t>Loustau</w:t>
          </w:r>
          <w:proofErr w:type="spellEnd"/>
          <w:r>
            <w:t xml:space="preserve">, D. (2002). Temperature response of parameters of a biochemically based model of photosynthesis. II. A review of experimental data. </w:t>
          </w:r>
          <w:r>
            <w:rPr>
              <w:i/>
              <w:iCs/>
            </w:rPr>
            <w:t>Plant, Cell &amp; Environment</w:t>
          </w:r>
          <w:r>
            <w:t xml:space="preserve">, </w:t>
          </w:r>
          <w:r>
            <w:rPr>
              <w:i/>
              <w:iCs/>
            </w:rPr>
            <w:t>25</w:t>
          </w:r>
          <w:r>
            <w:t>(9), 1167–1179. https://doi.org/10.1046/j.1365-3040.2002.00891.x</w:t>
          </w:r>
        </w:p>
        <w:p w14:paraId="2CA7D840" w14:textId="77777777" w:rsidR="00B00280" w:rsidRDefault="00B00280">
          <w:pPr>
            <w:autoSpaceDE w:val="0"/>
            <w:autoSpaceDN w:val="0"/>
            <w:ind w:hanging="480"/>
            <w:divId w:val="792596698"/>
          </w:pPr>
          <w:r>
            <w:t xml:space="preserve">Medrano, H., Escalona, J. M., Bota, J., </w:t>
          </w:r>
          <w:proofErr w:type="spellStart"/>
          <w:r>
            <w:t>Gulías</w:t>
          </w:r>
          <w:proofErr w:type="spellEnd"/>
          <w:r>
            <w:t xml:space="preserve">, J., &amp; </w:t>
          </w:r>
          <w:proofErr w:type="spellStart"/>
          <w:r>
            <w:t>Flexas</w:t>
          </w:r>
          <w:proofErr w:type="spellEnd"/>
          <w:r>
            <w:t xml:space="preserve">, J. (2002). Regulation of Photosynthesis of C3 Plants in Response to Progressive Drought: Stomatal Conductance as a Reference Parameter. </w:t>
          </w:r>
          <w:r>
            <w:rPr>
              <w:i/>
              <w:iCs/>
            </w:rPr>
            <w:t>Annals of Botany</w:t>
          </w:r>
          <w:r>
            <w:t xml:space="preserve">, </w:t>
          </w:r>
          <w:r>
            <w:rPr>
              <w:i/>
              <w:iCs/>
            </w:rPr>
            <w:t>89</w:t>
          </w:r>
          <w:r>
            <w:t>(7), 895–905. https://doi.org/10.1093/aob/mcf079</w:t>
          </w:r>
        </w:p>
        <w:p w14:paraId="3E1FE44B" w14:textId="77777777" w:rsidR="00B00280" w:rsidRDefault="00B00280">
          <w:pPr>
            <w:autoSpaceDE w:val="0"/>
            <w:autoSpaceDN w:val="0"/>
            <w:ind w:hanging="480"/>
            <w:divId w:val="1963614756"/>
          </w:pPr>
          <w:r>
            <w:t xml:space="preserve">Menne, M. J., Durre, I., Vose, R. S., Gleason, B. E., &amp; Houston, T. G. (2012). An overview of the global historical climatology network-daily database. </w:t>
          </w:r>
          <w:r>
            <w:rPr>
              <w:i/>
              <w:iCs/>
            </w:rPr>
            <w:t>Journal of Atmospheric and Oceanic Technology</w:t>
          </w:r>
          <w:r>
            <w:t xml:space="preserve">, </w:t>
          </w:r>
          <w:r>
            <w:rPr>
              <w:i/>
              <w:iCs/>
            </w:rPr>
            <w:t>29</w:t>
          </w:r>
          <w:r>
            <w:t>(7), 897–910. https://doi.org/10.1175/JTECH-D-11-00103.1</w:t>
          </w:r>
        </w:p>
        <w:p w14:paraId="6885F14D" w14:textId="77777777" w:rsidR="00B00280" w:rsidRDefault="00B00280">
          <w:pPr>
            <w:autoSpaceDE w:val="0"/>
            <w:autoSpaceDN w:val="0"/>
            <w:ind w:hanging="480"/>
            <w:divId w:val="54285148"/>
          </w:pPr>
          <w:r>
            <w:t xml:space="preserve">Mutz, J., Heberling, J. M., Kivlin, S. N., Smith, N. G., Chatterjee, S., Perkowski, E. A., </w:t>
          </w:r>
          <w:proofErr w:type="spellStart"/>
          <w:r>
            <w:t>Bialic</w:t>
          </w:r>
          <w:proofErr w:type="spellEnd"/>
          <w:r>
            <w:t xml:space="preserve">-Murphy, L., &amp; Kalisz, S. (n.d.). </w:t>
          </w:r>
          <w:r>
            <w:rPr>
              <w:i/>
              <w:iCs/>
            </w:rPr>
            <w:t>Allelopathic invader alters belowground plant-fungal interactions, physiology, and biomass allocation in native understory species</w:t>
          </w:r>
          <w:r>
            <w:t>.</w:t>
          </w:r>
        </w:p>
        <w:p w14:paraId="758711ED" w14:textId="77777777" w:rsidR="00B00280" w:rsidRDefault="00B00280">
          <w:pPr>
            <w:autoSpaceDE w:val="0"/>
            <w:autoSpaceDN w:val="0"/>
            <w:ind w:hanging="480"/>
            <w:divId w:val="2064936780"/>
          </w:pPr>
          <w:r>
            <w:t xml:space="preserve">Niinemets, Ü., Kull, O., &amp; Tenhunen, J. D. (1998). An analysis of light effects on foliar morphology, physiology, and light interception in temperate deciduous woody species of contrasting shade tolerance. </w:t>
          </w:r>
          <w:r>
            <w:rPr>
              <w:i/>
              <w:iCs/>
            </w:rPr>
            <w:t>Tree Physiology</w:t>
          </w:r>
          <w:r>
            <w:t xml:space="preserve">, </w:t>
          </w:r>
          <w:r>
            <w:rPr>
              <w:i/>
              <w:iCs/>
            </w:rPr>
            <w:t>18</w:t>
          </w:r>
          <w:r>
            <w:t>(10), 681–696.</w:t>
          </w:r>
        </w:p>
        <w:p w14:paraId="59C7B412" w14:textId="77777777" w:rsidR="00B00280" w:rsidRDefault="00B00280">
          <w:pPr>
            <w:autoSpaceDE w:val="0"/>
            <w:autoSpaceDN w:val="0"/>
            <w:ind w:hanging="480"/>
            <w:divId w:val="823469754"/>
          </w:pPr>
          <w:r>
            <w:t xml:space="preserve">Niinemets, Ü., &amp; Tenhunen, J. D. (1997). A model separating leaf structural and physiological effects on carbon gain along light gradients for the shade-tolerant species </w:t>
          </w:r>
          <w:r>
            <w:rPr>
              <w:i/>
              <w:iCs/>
            </w:rPr>
            <w:t>Acer saccharum</w:t>
          </w:r>
          <w:r>
            <w:t xml:space="preserve">. </w:t>
          </w:r>
          <w:r>
            <w:rPr>
              <w:i/>
              <w:iCs/>
            </w:rPr>
            <w:lastRenderedPageBreak/>
            <w:t>Plant, Cell and Environment</w:t>
          </w:r>
          <w:r>
            <w:t xml:space="preserve">, </w:t>
          </w:r>
          <w:r>
            <w:rPr>
              <w:i/>
              <w:iCs/>
            </w:rPr>
            <w:t>20</w:t>
          </w:r>
          <w:r>
            <w:t>(7), 845–866. https://doi.org/10.1046/j.1365-3040.1997.d01-133.x</w:t>
          </w:r>
        </w:p>
        <w:p w14:paraId="5D5403DC" w14:textId="77777777" w:rsidR="00B00280" w:rsidRDefault="00B00280">
          <w:pPr>
            <w:autoSpaceDE w:val="0"/>
            <w:autoSpaceDN w:val="0"/>
            <w:ind w:hanging="480"/>
            <w:divId w:val="1761096905"/>
          </w:pPr>
          <w:r>
            <w:t xml:space="preserve">Onoda, Y., Wright, I. J., Evans, J. R., </w:t>
          </w:r>
          <w:proofErr w:type="spellStart"/>
          <w:r>
            <w:t>Hikosaka</w:t>
          </w:r>
          <w:proofErr w:type="spellEnd"/>
          <w:r>
            <w:t xml:space="preserve">, K., Kitajima, K., Niinemets, Ü., </w:t>
          </w:r>
          <w:proofErr w:type="spellStart"/>
          <w:r>
            <w:t>Poorter</w:t>
          </w:r>
          <w:proofErr w:type="spellEnd"/>
          <w:r>
            <w:t xml:space="preserve">, H., </w:t>
          </w:r>
          <w:proofErr w:type="spellStart"/>
          <w:r>
            <w:t>Tosens</w:t>
          </w:r>
          <w:proofErr w:type="spellEnd"/>
          <w:r>
            <w:t xml:space="preserve">, T., &amp; Westoby, M. (2017). Physiological and structural tradeoffs underlying the leaf economics spectrum. </w:t>
          </w:r>
          <w:r>
            <w:rPr>
              <w:i/>
              <w:iCs/>
            </w:rPr>
            <w:t>New Phytologist</w:t>
          </w:r>
          <w:r>
            <w:t xml:space="preserve">, </w:t>
          </w:r>
          <w:r>
            <w:rPr>
              <w:i/>
              <w:iCs/>
            </w:rPr>
            <w:t>214</w:t>
          </w:r>
          <w:r>
            <w:t>(4), 1447–1463. https://doi.org/10.1111/nph.14496</w:t>
          </w:r>
        </w:p>
        <w:p w14:paraId="7B24E948" w14:textId="77777777" w:rsidR="00B00280" w:rsidRDefault="00B00280">
          <w:pPr>
            <w:autoSpaceDE w:val="0"/>
            <w:autoSpaceDN w:val="0"/>
            <w:ind w:hanging="480"/>
            <w:divId w:val="916211358"/>
          </w:pPr>
          <w:r>
            <w:t xml:space="preserve">Palecki, M., Durre, I., Applequist, S., </w:t>
          </w:r>
          <w:proofErr w:type="spellStart"/>
          <w:r>
            <w:t>Arguez</w:t>
          </w:r>
          <w:proofErr w:type="spellEnd"/>
          <w:r>
            <w:t xml:space="preserve">, A., &amp; Lawrimore, J. H. (2021). U.S. Climate </w:t>
          </w:r>
          <w:proofErr w:type="spellStart"/>
          <w:r>
            <w:t>Normals</w:t>
          </w:r>
          <w:proofErr w:type="spellEnd"/>
          <w:r>
            <w:t xml:space="preserve"> 2020: U.S. Hourly Climate </w:t>
          </w:r>
          <w:proofErr w:type="spellStart"/>
          <w:r>
            <w:t>Normals</w:t>
          </w:r>
          <w:proofErr w:type="spellEnd"/>
          <w:r>
            <w:t xml:space="preserve"> (1991-2020). </w:t>
          </w:r>
          <w:r>
            <w:rPr>
              <w:i/>
              <w:iCs/>
            </w:rPr>
            <w:t>NOAA National Centers for Environmental Information</w:t>
          </w:r>
          <w:r>
            <w:t>.</w:t>
          </w:r>
        </w:p>
        <w:p w14:paraId="5216719B" w14:textId="77777777" w:rsidR="00B00280" w:rsidRDefault="00B00280">
          <w:pPr>
            <w:autoSpaceDE w:val="0"/>
            <w:autoSpaceDN w:val="0"/>
            <w:ind w:hanging="480"/>
            <w:divId w:val="1315335320"/>
          </w:pPr>
          <w:r>
            <w:t xml:space="preserve">Perkowski, E. A., Terrones, J., German, H. L., &amp; Smith, N. G. (2024). Symbiotic nitrogen fixation reduces belowground biomass carbon costs of nitrogen acquisition under low, but not high, nitrogen availability. </w:t>
          </w:r>
          <w:proofErr w:type="spellStart"/>
          <w:r>
            <w:rPr>
              <w:i/>
              <w:iCs/>
            </w:rPr>
            <w:t>AoB</w:t>
          </w:r>
          <w:proofErr w:type="spellEnd"/>
          <w:r>
            <w:rPr>
              <w:i/>
              <w:iCs/>
            </w:rPr>
            <w:t xml:space="preserve"> PLANTS</w:t>
          </w:r>
          <w:r>
            <w:t xml:space="preserve">, </w:t>
          </w:r>
          <w:r>
            <w:rPr>
              <w:i/>
              <w:iCs/>
            </w:rPr>
            <w:t>16</w:t>
          </w:r>
          <w:r>
            <w:t>(5), 1–22. https://doi.org/10.1093/aobpla/plae051</w:t>
          </w:r>
        </w:p>
        <w:p w14:paraId="42112A4A" w14:textId="77777777" w:rsidR="00B00280" w:rsidRDefault="00B00280">
          <w:pPr>
            <w:autoSpaceDE w:val="0"/>
            <w:autoSpaceDN w:val="0"/>
            <w:ind w:hanging="480"/>
            <w:divId w:val="217323460"/>
          </w:pPr>
          <w:r>
            <w:t xml:space="preserve">Perkowski, E. A., Waring, E. F., &amp; Smith, N. G. (2021). Root mass carbon costs to acquire nitrogen are determined by nitrogen and light availability in two species with different nitrogen acquisition strategies. </w:t>
          </w:r>
          <w:r>
            <w:rPr>
              <w:i/>
              <w:iCs/>
            </w:rPr>
            <w:t>Journal of Experimental Botany</w:t>
          </w:r>
          <w:r>
            <w:t xml:space="preserve">, </w:t>
          </w:r>
          <w:r>
            <w:rPr>
              <w:i/>
              <w:iCs/>
            </w:rPr>
            <w:t>72</w:t>
          </w:r>
          <w:r>
            <w:t>(15), 5766–5776. https://doi.org/10.1093/jxb/erab253</w:t>
          </w:r>
        </w:p>
        <w:p w14:paraId="279030B3" w14:textId="77777777" w:rsidR="00B00280" w:rsidRDefault="00B00280">
          <w:pPr>
            <w:autoSpaceDE w:val="0"/>
            <w:autoSpaceDN w:val="0"/>
            <w:ind w:hanging="480"/>
            <w:divId w:val="65929289"/>
          </w:pPr>
          <w:r>
            <w:t xml:space="preserve">Qu, T., Du, X., Peng, Y., Guo, W., Zhao, C., &amp; Losapio, G. (2021). Invasive species allelopathy decreases plant growth and soil microbial activity. </w:t>
          </w:r>
          <w:proofErr w:type="spellStart"/>
          <w:r>
            <w:rPr>
              <w:i/>
              <w:iCs/>
            </w:rPr>
            <w:t>PLoS</w:t>
          </w:r>
          <w:proofErr w:type="spellEnd"/>
          <w:r>
            <w:rPr>
              <w:i/>
              <w:iCs/>
            </w:rPr>
            <w:t xml:space="preserve"> ONE</w:t>
          </w:r>
          <w:r>
            <w:t xml:space="preserve">, </w:t>
          </w:r>
          <w:r>
            <w:rPr>
              <w:i/>
              <w:iCs/>
            </w:rPr>
            <w:t>16</w:t>
          </w:r>
          <w:r>
            <w:t>(2 February), 1–12. https://doi.org/10.1371/journal.pone.0246685</w:t>
          </w:r>
        </w:p>
        <w:p w14:paraId="61A9185E" w14:textId="77777777" w:rsidR="00B00280" w:rsidRDefault="00B00280">
          <w:pPr>
            <w:autoSpaceDE w:val="0"/>
            <w:autoSpaceDN w:val="0"/>
            <w:ind w:hanging="480"/>
            <w:divId w:val="1034190751"/>
          </w:pPr>
          <w:r>
            <w:t xml:space="preserve">R Core Team. (2021). </w:t>
          </w:r>
          <w:r>
            <w:rPr>
              <w:i/>
              <w:iCs/>
            </w:rPr>
            <w:t>R: A language and environment for statistical computing</w:t>
          </w:r>
          <w:r>
            <w:t xml:space="preserve"> (4.1.1). R Foundation for Statistical Computing. https://www.r-project.org/</w:t>
          </w:r>
        </w:p>
        <w:p w14:paraId="2F18CA15" w14:textId="77777777" w:rsidR="00B00280" w:rsidRDefault="00B00280">
          <w:pPr>
            <w:autoSpaceDE w:val="0"/>
            <w:autoSpaceDN w:val="0"/>
            <w:ind w:hanging="480"/>
            <w:divId w:val="2099978966"/>
          </w:pPr>
          <w:r>
            <w:t xml:space="preserve">Rastetter, E. B., </w:t>
          </w:r>
          <w:proofErr w:type="spellStart"/>
          <w:r>
            <w:t>Vitousek</w:t>
          </w:r>
          <w:proofErr w:type="spellEnd"/>
          <w:r>
            <w:t xml:space="preserve">, P. M., Field, C. B., Shaver, G. R., Herbert, D., &amp; Ågren, G. I. (2001). Resource optimization and symbiotic nitrogen fixation. </w:t>
          </w:r>
          <w:r>
            <w:rPr>
              <w:i/>
              <w:iCs/>
            </w:rPr>
            <w:t>Ecosystems</w:t>
          </w:r>
          <w:r>
            <w:t xml:space="preserve">, </w:t>
          </w:r>
          <w:r>
            <w:rPr>
              <w:i/>
              <w:iCs/>
            </w:rPr>
            <w:t>4</w:t>
          </w:r>
          <w:r>
            <w:t>(4), 369–388. https://doi.org/10.1007/s10021-001-0018-z</w:t>
          </w:r>
        </w:p>
        <w:p w14:paraId="650D4BBD" w14:textId="77777777" w:rsidR="00B00280" w:rsidRDefault="00B00280">
          <w:pPr>
            <w:autoSpaceDE w:val="0"/>
            <w:autoSpaceDN w:val="0"/>
            <w:ind w:hanging="480"/>
            <w:divId w:val="1860120077"/>
          </w:pPr>
          <w:r>
            <w:t xml:space="preserve">Reich, P. B. (2014). The world-wide ‘fast-slow’ plant economics spectrum: a traits manifesto. </w:t>
          </w:r>
          <w:r>
            <w:rPr>
              <w:i/>
              <w:iCs/>
            </w:rPr>
            <w:t>Journal of Ecology</w:t>
          </w:r>
          <w:r>
            <w:t xml:space="preserve">, </w:t>
          </w:r>
          <w:r>
            <w:rPr>
              <w:i/>
              <w:iCs/>
            </w:rPr>
            <w:t>102</w:t>
          </w:r>
          <w:r>
            <w:t>(2), 275–301. https://doi.org/10.1111/1365-2745.12211</w:t>
          </w:r>
        </w:p>
        <w:p w14:paraId="4A1F6FC5" w14:textId="77777777" w:rsidR="00B00280" w:rsidRDefault="00B00280">
          <w:pPr>
            <w:autoSpaceDE w:val="0"/>
            <w:autoSpaceDN w:val="0"/>
            <w:ind w:hanging="480"/>
            <w:divId w:val="1963609015"/>
          </w:pPr>
          <w:r>
            <w:t xml:space="preserve">Roche, M. D., Pearse, I. S., </w:t>
          </w:r>
          <w:proofErr w:type="spellStart"/>
          <w:r>
            <w:t>Bialic</w:t>
          </w:r>
          <w:proofErr w:type="spellEnd"/>
          <w:r>
            <w:t xml:space="preserve">-Murphy, L., Kivlin, S. N., Sofaer, H. R., &amp; Kalisz, S. (2021). Negative effects of an allelopathic invader on AM fungal plant species drive community-level responses. </w:t>
          </w:r>
          <w:r>
            <w:rPr>
              <w:i/>
              <w:iCs/>
            </w:rPr>
            <w:t>Ecology</w:t>
          </w:r>
          <w:r>
            <w:t xml:space="preserve">, </w:t>
          </w:r>
          <w:r>
            <w:rPr>
              <w:i/>
              <w:iCs/>
            </w:rPr>
            <w:t>102</w:t>
          </w:r>
          <w:r>
            <w:t>(1), 1–12. https://doi.org/10.1002/ecy.3201</w:t>
          </w:r>
        </w:p>
        <w:p w14:paraId="330FB7CD" w14:textId="77777777" w:rsidR="00B00280" w:rsidRDefault="00B00280">
          <w:pPr>
            <w:autoSpaceDE w:val="0"/>
            <w:autoSpaceDN w:val="0"/>
            <w:ind w:hanging="480"/>
            <w:divId w:val="882836953"/>
          </w:pPr>
          <w:r>
            <w:t xml:space="preserve">Roche, M. D., Pearse, I. S., Sofaer, H. R., Kivlin, S. N., </w:t>
          </w:r>
          <w:proofErr w:type="spellStart"/>
          <w:r>
            <w:t>Spyreas</w:t>
          </w:r>
          <w:proofErr w:type="spellEnd"/>
          <w:r>
            <w:t xml:space="preserve">, G., Zaya, D. N., &amp; Kalisz, S. (2023). Invasion-mediated mutualism disruption is evident across heterogeneous environmental conditions and varying invasion intensities. </w:t>
          </w:r>
          <w:proofErr w:type="spellStart"/>
          <w:r>
            <w:rPr>
              <w:i/>
              <w:iCs/>
            </w:rPr>
            <w:t>Ecography</w:t>
          </w:r>
          <w:proofErr w:type="spellEnd"/>
          <w:r>
            <w:t xml:space="preserve">, </w:t>
          </w:r>
          <w:r>
            <w:rPr>
              <w:i/>
              <w:iCs/>
            </w:rPr>
            <w:t>2023</w:t>
          </w:r>
          <w:r>
            <w:t>(7), 1–11. https://doi.org/10.1111/ecog.06434</w:t>
          </w:r>
        </w:p>
        <w:p w14:paraId="7D0B0823" w14:textId="77777777" w:rsidR="00B00280" w:rsidRDefault="00B00280">
          <w:pPr>
            <w:autoSpaceDE w:val="0"/>
            <w:autoSpaceDN w:val="0"/>
            <w:ind w:hanging="480"/>
            <w:divId w:val="1335648292"/>
          </w:pPr>
          <w:r>
            <w:t xml:space="preserve">Rodgers, V. L., Stinson, K. A., &amp; </w:t>
          </w:r>
          <w:proofErr w:type="spellStart"/>
          <w:r>
            <w:t>Finzi</w:t>
          </w:r>
          <w:proofErr w:type="spellEnd"/>
          <w:r>
            <w:t xml:space="preserve">, A. C. (2008). Ready or not, garlic mustard is moving in: </w:t>
          </w:r>
          <w:proofErr w:type="spellStart"/>
          <w:r>
            <w:rPr>
              <w:i/>
              <w:iCs/>
            </w:rPr>
            <w:t>Alliaria</w:t>
          </w:r>
          <w:proofErr w:type="spellEnd"/>
          <w:r>
            <w:rPr>
              <w:i/>
              <w:iCs/>
            </w:rPr>
            <w:t xml:space="preserve"> </w:t>
          </w:r>
          <w:proofErr w:type="spellStart"/>
          <w:r>
            <w:rPr>
              <w:i/>
              <w:iCs/>
            </w:rPr>
            <w:t>petiolata</w:t>
          </w:r>
          <w:proofErr w:type="spellEnd"/>
          <w:r>
            <w:t xml:space="preserve"> as a member of eastern north American forests. </w:t>
          </w:r>
          <w:proofErr w:type="spellStart"/>
          <w:r>
            <w:rPr>
              <w:i/>
              <w:iCs/>
            </w:rPr>
            <w:t>BioScience</w:t>
          </w:r>
          <w:proofErr w:type="spellEnd"/>
          <w:r>
            <w:t xml:space="preserve">, </w:t>
          </w:r>
          <w:r>
            <w:rPr>
              <w:i/>
              <w:iCs/>
            </w:rPr>
            <w:t>58</w:t>
          </w:r>
          <w:r>
            <w:t>(5), 426–436. https://doi.org/10.1641/B580510</w:t>
          </w:r>
        </w:p>
        <w:p w14:paraId="2B4430A9" w14:textId="77777777" w:rsidR="00B00280" w:rsidRDefault="00B00280">
          <w:pPr>
            <w:autoSpaceDE w:val="0"/>
            <w:autoSpaceDN w:val="0"/>
            <w:ind w:hanging="480"/>
            <w:divId w:val="1345325670"/>
          </w:pPr>
          <w:r>
            <w:t xml:space="preserve">Saathoff, A. J., &amp; Welles, J. (2021). Gas exchange measurements in the unsteady state. </w:t>
          </w:r>
          <w:r>
            <w:rPr>
              <w:i/>
              <w:iCs/>
            </w:rPr>
            <w:t>Plant Cell and Environment</w:t>
          </w:r>
          <w:r>
            <w:t xml:space="preserve">, </w:t>
          </w:r>
          <w:r>
            <w:rPr>
              <w:i/>
              <w:iCs/>
            </w:rPr>
            <w:t>44</w:t>
          </w:r>
          <w:r>
            <w:t>(11), 3509–3523. https://doi.org/10.1111/pce.14178</w:t>
          </w:r>
        </w:p>
        <w:p w14:paraId="720B864E" w14:textId="77777777" w:rsidR="00B00280" w:rsidRDefault="00B00280">
          <w:pPr>
            <w:autoSpaceDE w:val="0"/>
            <w:autoSpaceDN w:val="0"/>
            <w:ind w:hanging="480"/>
            <w:divId w:val="1498225745"/>
          </w:pPr>
          <w:r>
            <w:t xml:space="preserve">Smith, N. G., &amp; Dukes, J. S. (2018). Drivers of leaf carbon exchange capacity across biomes at the continental scale. </w:t>
          </w:r>
          <w:r>
            <w:rPr>
              <w:i/>
              <w:iCs/>
            </w:rPr>
            <w:t>Ecology</w:t>
          </w:r>
          <w:r>
            <w:t xml:space="preserve">, </w:t>
          </w:r>
          <w:r>
            <w:rPr>
              <w:i/>
              <w:iCs/>
            </w:rPr>
            <w:t>99</w:t>
          </w:r>
          <w:r>
            <w:t>(7), 1610–1620. https://doi.org/10.1002/ecy.2370</w:t>
          </w:r>
        </w:p>
        <w:p w14:paraId="3F2C400B" w14:textId="77777777" w:rsidR="00B00280" w:rsidRDefault="00B00280">
          <w:pPr>
            <w:autoSpaceDE w:val="0"/>
            <w:autoSpaceDN w:val="0"/>
            <w:ind w:hanging="480"/>
            <w:divId w:val="1020006662"/>
          </w:pPr>
          <w:r>
            <w:t xml:space="preserve">Smith, S. E., &amp; Read, D. J. (2008). </w:t>
          </w:r>
          <w:r>
            <w:rPr>
              <w:i/>
              <w:iCs/>
            </w:rPr>
            <w:t>Mycorrhizal Symbiosis</w:t>
          </w:r>
          <w:r>
            <w:t>.</w:t>
          </w:r>
        </w:p>
        <w:p w14:paraId="1FA1BA71" w14:textId="77777777" w:rsidR="00B00280" w:rsidRDefault="00B00280">
          <w:pPr>
            <w:autoSpaceDE w:val="0"/>
            <w:autoSpaceDN w:val="0"/>
            <w:ind w:hanging="480"/>
            <w:divId w:val="130513985"/>
          </w:pPr>
          <w:r>
            <w:t>Tejera-Nieves, M., Seong, D. Y., Reist, L., &amp; Walker, B. J. (2024). The Dynamic Assimilation Technique measures photosynthetic CO</w:t>
          </w:r>
          <w:r>
            <w:rPr>
              <w:vertAlign w:val="subscript"/>
            </w:rPr>
            <w:t>2</w:t>
          </w:r>
          <w:r>
            <w:t xml:space="preserve"> response curves with similar fidelity to steady-state approaches in half the time. </w:t>
          </w:r>
          <w:r>
            <w:rPr>
              <w:i/>
              <w:iCs/>
            </w:rPr>
            <w:t>Journal of Experimental Botany</w:t>
          </w:r>
          <w:r>
            <w:t xml:space="preserve">, </w:t>
          </w:r>
          <w:r>
            <w:rPr>
              <w:i/>
              <w:iCs/>
            </w:rPr>
            <w:t>75</w:t>
          </w:r>
          <w:r>
            <w:t>(10), 2819–2828. https://doi.org/10.1093/jxb/erae057</w:t>
          </w:r>
        </w:p>
        <w:p w14:paraId="1A7A4FBA" w14:textId="77777777" w:rsidR="00B00280" w:rsidRDefault="00B00280">
          <w:pPr>
            <w:autoSpaceDE w:val="0"/>
            <w:autoSpaceDN w:val="0"/>
            <w:ind w:hanging="480"/>
            <w:divId w:val="1160581472"/>
          </w:pPr>
          <w:r>
            <w:lastRenderedPageBreak/>
            <w:t xml:space="preserve">USDA NRCS. (2022). The PLANTS Database. </w:t>
          </w:r>
          <w:r>
            <w:rPr>
              <w:i/>
              <w:iCs/>
            </w:rPr>
            <w:t>(Http://Plants.Usda.Gov, 18 November 2022). National Plant Data Team, Greensboro, NC 27401-4901 USA.</w:t>
          </w:r>
        </w:p>
        <w:p w14:paraId="615161C5" w14:textId="77777777" w:rsidR="00B00280" w:rsidRDefault="00B00280">
          <w:pPr>
            <w:autoSpaceDE w:val="0"/>
            <w:autoSpaceDN w:val="0"/>
            <w:ind w:hanging="480"/>
            <w:divId w:val="118424007"/>
          </w:pPr>
          <w:r>
            <w:t xml:space="preserve">Walker, A. P., Beckerman, A. P., Gu, L., </w:t>
          </w:r>
          <w:proofErr w:type="spellStart"/>
          <w:r>
            <w:t>Kattge</w:t>
          </w:r>
          <w:proofErr w:type="spellEnd"/>
          <w:r>
            <w:t xml:space="preserve">, J., </w:t>
          </w:r>
          <w:proofErr w:type="spellStart"/>
          <w:r>
            <w:t>Cernusak</w:t>
          </w:r>
          <w:proofErr w:type="spellEnd"/>
          <w:r>
            <w:t xml:space="preserve">, L. A., Domingues, T. F., Scales, J. C., Wohlfahrt, G., Wullschleger, S. D., &amp; Woodward, F. I. (2014). The relationship of leaf photosynthetic traits - </w:t>
          </w:r>
          <w:proofErr w:type="spellStart"/>
          <w:r>
            <w:t>V</w:t>
          </w:r>
          <w:r>
            <w:rPr>
              <w:vertAlign w:val="subscript"/>
            </w:rPr>
            <w:t>cmax</w:t>
          </w:r>
          <w:proofErr w:type="spellEnd"/>
          <w:r>
            <w:t xml:space="preserve"> and </w:t>
          </w:r>
          <w:proofErr w:type="spellStart"/>
          <w:r>
            <w:t>J</w:t>
          </w:r>
          <w:r>
            <w:rPr>
              <w:vertAlign w:val="subscript"/>
            </w:rPr>
            <w:t>max</w:t>
          </w:r>
          <w:proofErr w:type="spellEnd"/>
          <w:r>
            <w:t xml:space="preserve"> - to leaf nitrogen, leaf phosphorus, and specific leaf area: a meta-analysis and modeling study. </w:t>
          </w:r>
          <w:r>
            <w:rPr>
              <w:i/>
              <w:iCs/>
            </w:rPr>
            <w:t>Ecology and Evolution</w:t>
          </w:r>
          <w:r>
            <w:t xml:space="preserve">, </w:t>
          </w:r>
          <w:r>
            <w:rPr>
              <w:i/>
              <w:iCs/>
            </w:rPr>
            <w:t>4</w:t>
          </w:r>
          <w:r>
            <w:t>(16), 3218–3235. https://doi.org/10.1002/ece3.1173</w:t>
          </w:r>
        </w:p>
        <w:p w14:paraId="0A209C2F" w14:textId="77777777" w:rsidR="00B00280" w:rsidRDefault="00B00280">
          <w:pPr>
            <w:autoSpaceDE w:val="0"/>
            <w:autoSpaceDN w:val="0"/>
            <w:ind w:hanging="480"/>
            <w:divId w:val="902835562"/>
          </w:pPr>
          <w:r>
            <w:t xml:space="preserve">Waring, E. F., Perkowski, E. A., &amp; Smith, N. G. (2023). Soil nitrogen fertilization reduces relative leaf nitrogen allocation to photosynthesis. </w:t>
          </w:r>
          <w:r>
            <w:rPr>
              <w:i/>
              <w:iCs/>
            </w:rPr>
            <w:t>Journal of Experimental Botany</w:t>
          </w:r>
          <w:r>
            <w:t xml:space="preserve">, </w:t>
          </w:r>
          <w:r>
            <w:rPr>
              <w:i/>
              <w:iCs/>
            </w:rPr>
            <w:t>74</w:t>
          </w:r>
          <w:r>
            <w:t>(17), 5166–5180. https://doi.org/10.1093/jxb/erad195</w:t>
          </w:r>
        </w:p>
        <w:p w14:paraId="201473D8" w14:textId="77777777" w:rsidR="00B00280" w:rsidRDefault="00B00280">
          <w:pPr>
            <w:autoSpaceDE w:val="0"/>
            <w:autoSpaceDN w:val="0"/>
            <w:ind w:hanging="480"/>
            <w:divId w:val="353964685"/>
          </w:pPr>
          <w:r>
            <w:t xml:space="preserve">Weatherburn, M. W. (1967). Phenol-hypochlorite reaction for determination of ammonia. </w:t>
          </w:r>
          <w:r>
            <w:rPr>
              <w:i/>
              <w:iCs/>
            </w:rPr>
            <w:t>Analytical Chemistry</w:t>
          </w:r>
          <w:r>
            <w:t xml:space="preserve">, </w:t>
          </w:r>
          <w:r>
            <w:rPr>
              <w:i/>
              <w:iCs/>
            </w:rPr>
            <w:t>39</w:t>
          </w:r>
          <w:r>
            <w:t>(8), 971–974. https://doi.org/10.1021/ac60252a045</w:t>
          </w:r>
        </w:p>
        <w:p w14:paraId="4BACE4DC" w14:textId="77777777" w:rsidR="00B00280" w:rsidRDefault="00B00280">
          <w:pPr>
            <w:autoSpaceDE w:val="0"/>
            <w:autoSpaceDN w:val="0"/>
            <w:ind w:hanging="480"/>
            <w:divId w:val="1803451531"/>
          </w:pPr>
          <w:r>
            <w:t xml:space="preserve">Wild, J., Kopecký, M., Macek, M., </w:t>
          </w:r>
          <w:proofErr w:type="spellStart"/>
          <w:r>
            <w:t>Šanda</w:t>
          </w:r>
          <w:proofErr w:type="spellEnd"/>
          <w:r>
            <w:t xml:space="preserve">, M., </w:t>
          </w:r>
          <w:proofErr w:type="spellStart"/>
          <w:r>
            <w:t>Jankovec</w:t>
          </w:r>
          <w:proofErr w:type="spellEnd"/>
          <w:r>
            <w:t xml:space="preserve">, J., &amp; Haase, T. (2019). Climate at ecologically relevant scales: A new temperature and soil moisture logger for long-term microclimate measurement. </w:t>
          </w:r>
          <w:r>
            <w:rPr>
              <w:i/>
              <w:iCs/>
            </w:rPr>
            <w:t>Agricultural and Forest Meteorology</w:t>
          </w:r>
          <w:r>
            <w:t xml:space="preserve">, </w:t>
          </w:r>
          <w:r>
            <w:rPr>
              <w:i/>
              <w:iCs/>
            </w:rPr>
            <w:t>268</w:t>
          </w:r>
          <w:r>
            <w:t>(July 2018), 40–47. https://doi.org/10.1016/j.agrformet.2018.12.018</w:t>
          </w:r>
        </w:p>
        <w:p w14:paraId="42D49906" w14:textId="77777777" w:rsidR="00B00280" w:rsidRDefault="00B00280">
          <w:pPr>
            <w:autoSpaceDE w:val="0"/>
            <w:autoSpaceDN w:val="0"/>
            <w:ind w:hanging="480"/>
            <w:divId w:val="2116823314"/>
          </w:pPr>
          <w:r>
            <w:t xml:space="preserve">Wright, I. J., Reich, P. B., Westoby, M., Ackerly, D. D., Baruch, Z., Bongers, F., Cavender-Bares, J., Chapin, T., Cornelissen, J. H. C., Diemer, M., </w:t>
          </w:r>
          <w:proofErr w:type="spellStart"/>
          <w:r>
            <w:t>Flexas</w:t>
          </w:r>
          <w:proofErr w:type="spellEnd"/>
          <w:r>
            <w:t xml:space="preserve">, J., Garnier, E., Groom, P. K., Gulias, J., </w:t>
          </w:r>
          <w:proofErr w:type="spellStart"/>
          <w:r>
            <w:t>Hikosaka</w:t>
          </w:r>
          <w:proofErr w:type="spellEnd"/>
          <w:r>
            <w:t xml:space="preserve">, K., Lamont, B. B., Lee, T. D., Lee, W., Lusk, C. H., … Villar, R. (2004). The worldwide leaf economics spectrum. </w:t>
          </w:r>
          <w:r>
            <w:rPr>
              <w:i/>
              <w:iCs/>
            </w:rPr>
            <w:t>Nature</w:t>
          </w:r>
          <w:r>
            <w:t xml:space="preserve">, </w:t>
          </w:r>
          <w:r>
            <w:rPr>
              <w:i/>
              <w:iCs/>
            </w:rPr>
            <w:t>428</w:t>
          </w:r>
          <w:r>
            <w:t>(6985), 821–827. https://doi.org/10.1038/nature02403</w:t>
          </w:r>
        </w:p>
        <w:p w14:paraId="70FF517F" w14:textId="77777777" w:rsidR="00B00280" w:rsidRDefault="00B00280">
          <w:pPr>
            <w:autoSpaceDE w:val="0"/>
            <w:autoSpaceDN w:val="0"/>
            <w:ind w:hanging="480"/>
            <w:divId w:val="233399325"/>
          </w:pPr>
          <w:r>
            <w:t xml:space="preserve">Zhang, Z., Liu, Y., Yuan, L., Weber, E., &amp; van </w:t>
          </w:r>
          <w:proofErr w:type="spellStart"/>
          <w:r>
            <w:t>Kleunen</w:t>
          </w:r>
          <w:proofErr w:type="spellEnd"/>
          <w:r>
            <w:t xml:space="preserve">, M. (2021). Effect of allelopathy on plant performance: a meta-analysis. </w:t>
          </w:r>
          <w:r>
            <w:rPr>
              <w:i/>
              <w:iCs/>
            </w:rPr>
            <w:t>Ecology Letters</w:t>
          </w:r>
          <w:r>
            <w:t xml:space="preserve">, </w:t>
          </w:r>
          <w:r>
            <w:rPr>
              <w:i/>
              <w:iCs/>
            </w:rPr>
            <w:t>24</w:t>
          </w:r>
          <w:r>
            <w:t>(2), 348–362. https://doi.org/10.1111/ele.13627</w:t>
          </w:r>
        </w:p>
        <w:p w14:paraId="3B20BE42" w14:textId="0DE65892" w:rsidR="00131691" w:rsidRDefault="00B00280" w:rsidP="00AA22D9">
          <w:pPr>
            <w:spacing w:line="360" w:lineRule="auto"/>
            <w:rPr>
              <w:color w:val="000000"/>
            </w:rPr>
          </w:pPr>
          <w:r>
            <w:t> </w:t>
          </w:r>
        </w:p>
      </w:sdtContent>
    </w:sdt>
    <w:p w14:paraId="2F03307B" w14:textId="5B6B57A1" w:rsidR="00541D9F" w:rsidRDefault="00541D9F" w:rsidP="00541D9F">
      <w:pPr>
        <w:spacing w:line="360" w:lineRule="auto"/>
        <w:rPr>
          <w:b/>
          <w:bCs/>
          <w:color w:val="000000"/>
        </w:rPr>
      </w:pPr>
      <w:r>
        <w:rPr>
          <w:b/>
          <w:bCs/>
          <w:color w:val="000000"/>
        </w:rPr>
        <w:t>Supporting Information</w:t>
      </w:r>
    </w:p>
    <w:p w14:paraId="7C851A2D" w14:textId="48801C1B" w:rsidR="00541D9F" w:rsidDel="006F134E" w:rsidRDefault="00541D9F" w:rsidP="00541D9F">
      <w:pPr>
        <w:spacing w:line="360" w:lineRule="auto"/>
        <w:rPr>
          <w:del w:id="556" w:author="Perkowski, Evan A" w:date="2025-09-24T15:15:00Z" w16du:dateUtc="2025-09-24T20:15:00Z"/>
          <w:bCs/>
        </w:rPr>
      </w:pPr>
      <w:del w:id="557" w:author="Perkowski, Evan A" w:date="2025-09-24T15:15:00Z" w16du:dateUtc="2025-09-24T20:15:00Z">
        <w:r w:rsidDel="006F134E">
          <w:rPr>
            <w:b/>
          </w:rPr>
          <w:delText>Table S1</w:delText>
        </w:r>
        <w:r w:rsidDel="006F134E">
          <w:rPr>
            <w:bCs/>
          </w:rPr>
          <w:delText xml:space="preserve"> Analysis of variance results exploring the role of </w:delText>
        </w:r>
        <w:r w:rsidDel="006F134E">
          <w:rPr>
            <w:bCs/>
            <w:i/>
            <w:iCs/>
          </w:rPr>
          <w:delText>A. petiolata</w:delText>
        </w:r>
        <w:r w:rsidDel="006F134E">
          <w:rPr>
            <w:bCs/>
          </w:rPr>
          <w:delText xml:space="preserve"> treatment and measurement period on soil nutrient availabilities</w:delText>
        </w:r>
      </w:del>
    </w:p>
    <w:p w14:paraId="03EB5E5E" w14:textId="36F36CFC" w:rsidR="00541D9F" w:rsidDel="006F134E" w:rsidRDefault="00541D9F" w:rsidP="00541D9F">
      <w:pPr>
        <w:spacing w:line="360" w:lineRule="auto"/>
        <w:rPr>
          <w:del w:id="558" w:author="Perkowski, Evan A" w:date="2025-09-24T15:15:00Z" w16du:dateUtc="2025-09-24T20:15:00Z"/>
          <w:bCs/>
        </w:rPr>
      </w:pPr>
      <w:del w:id="559" w:author="Perkowski, Evan A" w:date="2025-09-24T15:15:00Z" w16du:dateUtc="2025-09-24T20:15:00Z">
        <w:r w:rsidDel="006F134E">
          <w:rPr>
            <w:b/>
          </w:rPr>
          <w:delText>Table S2</w:delText>
        </w:r>
        <w:r w:rsidDel="006F134E">
          <w:rPr>
            <w:bCs/>
          </w:rPr>
          <w:delText xml:space="preserve"> Analysis of variance results exploring the role of </w:delText>
        </w:r>
        <w:r w:rsidDel="006F134E">
          <w:rPr>
            <w:bCs/>
            <w:i/>
            <w:iCs/>
          </w:rPr>
          <w:delText>A. petiolata</w:delText>
        </w:r>
        <w:r w:rsidDel="006F134E">
          <w:rPr>
            <w:bCs/>
          </w:rPr>
          <w:delText xml:space="preserve"> treatment and day of year on soil moisture</w:delText>
        </w:r>
      </w:del>
    </w:p>
    <w:p w14:paraId="0B9C27F1" w14:textId="6300AABA" w:rsidR="00541D9F" w:rsidRPr="00541D9F" w:rsidRDefault="00541D9F" w:rsidP="00541D9F">
      <w:pPr>
        <w:spacing w:line="360" w:lineRule="auto"/>
        <w:rPr>
          <w:bCs/>
        </w:rPr>
      </w:pPr>
      <w:r>
        <w:rPr>
          <w:b/>
        </w:rPr>
        <w:t>Figure S1</w:t>
      </w:r>
      <w:r>
        <w:rPr>
          <w:bCs/>
        </w:rPr>
        <w:t xml:space="preserve"> Effects of </w:t>
      </w:r>
      <w:r>
        <w:rPr>
          <w:bCs/>
          <w:i/>
          <w:iCs/>
        </w:rPr>
        <w:t xml:space="preserve">A. </w:t>
      </w:r>
      <w:proofErr w:type="spellStart"/>
      <w:r>
        <w:rPr>
          <w:bCs/>
          <w:i/>
          <w:iCs/>
        </w:rPr>
        <w:t>petiolata</w:t>
      </w:r>
      <w:proofErr w:type="spellEnd"/>
      <w:r>
        <w:rPr>
          <w:bCs/>
        </w:rPr>
        <w:t xml:space="preserve"> treatment and tree canopy status on soil nitrate and ammonium availability</w:t>
      </w:r>
    </w:p>
    <w:p w14:paraId="0F4F8024" w14:textId="6E270A75" w:rsidR="00541D9F" w:rsidRPr="00E62CE0" w:rsidRDefault="00541D9F" w:rsidP="00541D9F">
      <w:pPr>
        <w:spacing w:line="360" w:lineRule="auto"/>
        <w:rPr>
          <w:b/>
        </w:rPr>
      </w:pPr>
      <w:r>
        <w:rPr>
          <w:b/>
        </w:rPr>
        <w:t>Figure S2</w:t>
      </w:r>
      <w:r w:rsidRPr="00541D9F">
        <w:rPr>
          <w:bCs/>
        </w:rPr>
        <w:t xml:space="preserve"> </w:t>
      </w:r>
      <w:r>
        <w:rPr>
          <w:bCs/>
        </w:rPr>
        <w:t xml:space="preserve">Effects of </w:t>
      </w:r>
      <w:r>
        <w:rPr>
          <w:bCs/>
          <w:i/>
          <w:iCs/>
        </w:rPr>
        <w:t xml:space="preserve">A. </w:t>
      </w:r>
      <w:proofErr w:type="spellStart"/>
      <w:r>
        <w:rPr>
          <w:bCs/>
          <w:i/>
          <w:iCs/>
        </w:rPr>
        <w:t>petiolata</w:t>
      </w:r>
      <w:proofErr w:type="spellEnd"/>
      <w:r>
        <w:rPr>
          <w:bCs/>
        </w:rPr>
        <w:t xml:space="preserve"> treatment and tree canopy status on relative chlorophyll content in </w:t>
      </w:r>
      <w:r>
        <w:rPr>
          <w:bCs/>
          <w:i/>
          <w:iCs/>
        </w:rPr>
        <w:t>Trillium</w:t>
      </w:r>
      <w:r>
        <w:rPr>
          <w:bCs/>
        </w:rPr>
        <w:t xml:space="preserve"> spp. and </w:t>
      </w:r>
      <w:r>
        <w:rPr>
          <w:bCs/>
          <w:i/>
          <w:iCs/>
        </w:rPr>
        <w:t xml:space="preserve">M. </w:t>
      </w:r>
      <w:proofErr w:type="spellStart"/>
      <w:r>
        <w:rPr>
          <w:bCs/>
          <w:i/>
          <w:iCs/>
        </w:rPr>
        <w:t>racemosum</w:t>
      </w:r>
      <w:proofErr w:type="spellEnd"/>
      <w:r>
        <w:rPr>
          <w:bCs/>
        </w:rPr>
        <w:t>.</w:t>
      </w:r>
    </w:p>
    <w:sectPr w:rsidR="00541D9F" w:rsidRPr="00E62CE0">
      <w:pgSz w:w="12240" w:h="15840"/>
      <w:pgMar w:top="1440" w:right="1440" w:bottom="1440" w:left="1440" w:header="720" w:footer="720" w:gutter="0"/>
      <w:lnNumType w:countBy="1" w:restart="continuous"/>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0" w:author="Smith, Nick" w:date="2025-09-04T13:53:00Z" w:initials="SN">
    <w:p w14:paraId="463A0F42" w14:textId="77777777" w:rsidR="00ED532C" w:rsidRDefault="00ED532C" w:rsidP="00ED532C">
      <w:r>
        <w:rPr>
          <w:rStyle w:val="CommentReference"/>
        </w:rPr>
        <w:annotationRef/>
      </w:r>
      <w:r>
        <w:rPr>
          <w:sz w:val="20"/>
          <w:szCs w:val="20"/>
        </w:rPr>
        <w:t>maybe mention the reason for the title change somewhere in the RTR letter</w:t>
      </w:r>
    </w:p>
  </w:comment>
  <w:comment w:id="28" w:author="Kalisz, Susan" w:date="2025-09-23T20:41:00Z" w:initials="SK">
    <w:p w14:paraId="4BE3C28A" w14:textId="77777777" w:rsidR="009448F7" w:rsidRDefault="009448F7" w:rsidP="009448F7">
      <w:r>
        <w:rPr>
          <w:rStyle w:val="CommentReference"/>
        </w:rPr>
        <w:annotationRef/>
      </w:r>
      <w:r>
        <w:rPr>
          <w:sz w:val="20"/>
          <w:szCs w:val="20"/>
        </w:rPr>
        <w:t>This paragraph is different from one in response to reviewers.  Need to hybridize them.</w:t>
      </w:r>
    </w:p>
  </w:comment>
  <w:comment w:id="148" w:author="Kalisz, Susan" w:date="2025-09-23T21:33:00Z" w:initials="SK">
    <w:p w14:paraId="162EC530" w14:textId="77777777" w:rsidR="007F4A13" w:rsidRDefault="007F4A13" w:rsidP="007F4A13">
      <w:r>
        <w:rPr>
          <w:rStyle w:val="CommentReference"/>
        </w:rPr>
        <w:annotationRef/>
      </w:r>
      <w:r>
        <w:rPr>
          <w:sz w:val="20"/>
          <w:szCs w:val="20"/>
        </w:rPr>
        <w:t>This Table is Arial font, and the others are Times New Roman.  Need to make them match.</w:t>
      </w:r>
    </w:p>
  </w:comment>
  <w:comment w:id="149" w:author="Kalisz, Susan" w:date="2025-09-23T21:46:00Z" w:initials="SK">
    <w:p w14:paraId="500DDB53" w14:textId="77777777" w:rsidR="0013691E" w:rsidRDefault="0013691E" w:rsidP="0013691E">
      <w:r>
        <w:rPr>
          <w:rStyle w:val="CommentReference"/>
        </w:rPr>
        <w:annotationRef/>
      </w:r>
      <w:r>
        <w:rPr>
          <w:sz w:val="20"/>
          <w:szCs w:val="20"/>
        </w:rPr>
        <w:t>Also, need to check font size.  Table 1 is only size 8! is that ok for Func Ecol?</w:t>
      </w:r>
    </w:p>
  </w:comment>
  <w:comment w:id="453" w:author="Smith, Nick" w:date="2025-09-04T13:53:00Z" w:initials="SN">
    <w:p w14:paraId="692A9A03" w14:textId="2F78C40B" w:rsidR="00ED532C" w:rsidRDefault="00ED532C" w:rsidP="00ED532C">
      <w:r>
        <w:rPr>
          <w:rStyle w:val="CommentReference"/>
        </w:rPr>
        <w:annotationRef/>
      </w:r>
      <w:r>
        <w:rPr>
          <w:sz w:val="20"/>
          <w:szCs w:val="20"/>
        </w:rPr>
        <w:t>I'm not sure we can say this without the leaf N data</w:t>
      </w:r>
    </w:p>
  </w:comment>
  <w:comment w:id="454" w:author="Smith, Nick" w:date="2025-09-04T13:54:00Z" w:initials="SN">
    <w:p w14:paraId="09D082EE" w14:textId="77777777" w:rsidR="00ED532C" w:rsidRDefault="00ED532C" w:rsidP="00ED532C">
      <w:r>
        <w:rPr>
          <w:rStyle w:val="CommentReference"/>
        </w:rPr>
        <w:annotationRef/>
      </w:r>
      <w:r>
        <w:rPr>
          <w:sz w:val="20"/>
          <w:szCs w:val="20"/>
        </w:rPr>
        <w:t>We could only say this if we had the leaf N to do the calculation. I think its okay to just remove this part of the sentence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463A0F42" w15:done="0"/>
  <w15:commentEx w15:paraId="4BE3C28A" w15:done="0"/>
  <w15:commentEx w15:paraId="162EC530" w15:done="0"/>
  <w15:commentEx w15:paraId="500DDB53" w15:paraIdParent="162EC530" w15:done="0"/>
  <w15:commentEx w15:paraId="692A9A03" w15:done="0"/>
  <w15:commentEx w15:paraId="09D082EE" w15:paraIdParent="692A9A0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7EACA916" w16cex:dateUtc="2025-09-04T18:53:00Z"/>
  <w16cex:commentExtensible w16cex:durableId="60950C53" w16cex:dateUtc="2025-09-24T00:41:00Z"/>
  <w16cex:commentExtensible w16cex:durableId="6F9D388B" w16cex:dateUtc="2025-09-24T01:33:00Z"/>
  <w16cex:commentExtensible w16cex:durableId="761BF2DE" w16cex:dateUtc="2025-09-24T01:46:00Z"/>
  <w16cex:commentExtensible w16cex:durableId="4D177AF6" w16cex:dateUtc="2025-09-04T18:53:00Z"/>
  <w16cex:commentExtensible w16cex:durableId="28FD44DD" w16cex:dateUtc="2025-09-04T18:5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463A0F42" w16cid:durableId="7EACA916"/>
  <w16cid:commentId w16cid:paraId="4BE3C28A" w16cid:durableId="60950C53"/>
  <w16cid:commentId w16cid:paraId="162EC530" w16cid:durableId="6F9D388B"/>
  <w16cid:commentId w16cid:paraId="500DDB53" w16cid:durableId="761BF2DE"/>
  <w16cid:commentId w16cid:paraId="692A9A03" w16cid:durableId="4D177AF6"/>
  <w16cid:commentId w16cid:paraId="09D082EE" w16cid:durableId="28FD44D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D55576D" w14:textId="77777777" w:rsidR="000A548D" w:rsidRDefault="000A548D">
      <w:r>
        <w:separator/>
      </w:r>
    </w:p>
  </w:endnote>
  <w:endnote w:type="continuationSeparator" w:id="0">
    <w:p w14:paraId="0068E8C3" w14:textId="77777777" w:rsidR="000A548D" w:rsidRDefault="000A548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embedRegular r:id="rId1" w:fontKey="{8FB0F28A-828D-F04A-A8C7-D82D18D1F42B}"/>
    <w:embedBold r:id="rId2" w:fontKey="{10CF168C-4C1E-A342-BB58-CEE60C3E3418}"/>
    <w:embedItalic r:id="rId3" w:fontKey="{A273665D-438A-3F43-B234-ABED222D95D8}"/>
    <w:embedBoldItalic r:id="rId4" w:fontKey="{6B620E0F-3C24-7D45-8EFE-8C2C8C059B8C}"/>
  </w:font>
  <w:font w:name="Georgia">
    <w:panose1 w:val="02040502050405020303"/>
    <w:charset w:val="00"/>
    <w:family w:val="roman"/>
    <w:pitch w:val="variable"/>
    <w:sig w:usb0="00000287" w:usb1="00000000" w:usb2="00000000" w:usb3="00000000" w:csb0="0000009F" w:csb1="00000000"/>
    <w:embedRegular r:id="rId5" w:fontKey="{BE72F5D2-99DA-F145-B4AF-8A1700DE4A7F}"/>
    <w:embedItalic r:id="rId6" w:fontKey="{DEE99656-F36A-3543-B033-18F5BB41ECE0}"/>
  </w:font>
  <w:font w:name="Arial">
    <w:panose1 w:val="020B0604020202020204"/>
    <w:charset w:val="00"/>
    <w:family w:val="swiss"/>
    <w:pitch w:val="variable"/>
    <w:sig w:usb0="E0002AFF" w:usb1="C0007843" w:usb2="00000009" w:usb3="00000000" w:csb0="000001FF" w:csb1="00000000"/>
    <w:embedRegular r:id="rId7" w:fontKey="{EA87C994-D33A-1D46-9806-21E5F33531AE}"/>
    <w:embedBold r:id="rId8" w:fontKey="{0FF94E63-86C7-574D-A5D9-40A3E7799999}"/>
    <w:embedItalic r:id="rId9" w:fontKey="{995FE36F-633A-0548-9815-A801FA299687}"/>
    <w:embedBoldItalic r:id="rId10" w:fontKey="{D6E30D15-4B07-334B-BBB0-FE87E5ADB8CB}"/>
  </w:font>
  <w:font w:name="Cambria Math">
    <w:panose1 w:val="02040503050406030204"/>
    <w:charset w:val="00"/>
    <w:family w:val="roman"/>
    <w:pitch w:val="variable"/>
    <w:sig w:usb0="E00002FF" w:usb1="420024FF" w:usb2="00000000" w:usb3="00000000" w:csb0="0000019F" w:csb1="00000000"/>
    <w:embedRegular r:id="rId11" w:fontKey="{9DB3C80D-7262-0443-B30E-3476EBD1B5E6}"/>
    <w:embedItalic r:id="rId12" w:fontKey="{E4E3F813-7795-F44E-B466-079D3882BB67}"/>
  </w:font>
  <w:font w:name="Calibri Light">
    <w:panose1 w:val="020F0302020204030204"/>
    <w:charset w:val="00"/>
    <w:family w:val="swiss"/>
    <w:pitch w:val="variable"/>
    <w:sig w:usb0="E0002AFF" w:usb1="C000247B" w:usb2="00000009" w:usb3="00000000" w:csb0="000001FF" w:csb1="00000000"/>
    <w:embedRegular r:id="rId13" w:fontKey="{4C36C598-83C4-734C-AA7A-19FAEFE109E0}"/>
  </w:font>
  <w:font w:name="Calibri">
    <w:panose1 w:val="020F0502020204030204"/>
    <w:charset w:val="00"/>
    <w:family w:val="swiss"/>
    <w:pitch w:val="variable"/>
    <w:sig w:usb0="E0002AFF" w:usb1="C000247B" w:usb2="00000009" w:usb3="00000000" w:csb0="000001FF" w:csb1="00000000"/>
    <w:embedRegular r:id="rId14" w:fontKey="{A055E532-E64B-D940-BCCA-30F1435C87AF}"/>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0019A" w14:textId="77777777" w:rsidR="00166FFE" w:rsidRDefault="00000000">
    <w:pPr>
      <w:pBdr>
        <w:top w:val="nil"/>
        <w:left w:val="nil"/>
        <w:bottom w:val="nil"/>
        <w:right w:val="nil"/>
        <w:between w:val="nil"/>
      </w:pBdr>
      <w:tabs>
        <w:tab w:val="center" w:pos="4680"/>
        <w:tab w:val="right" w:pos="9360"/>
      </w:tabs>
      <w:jc w:val="right"/>
      <w:rPr>
        <w:color w:val="000000"/>
      </w:rPr>
    </w:pPr>
    <w:r>
      <w:rPr>
        <w:color w:val="000000"/>
      </w:rPr>
      <w:fldChar w:fldCharType="begin"/>
    </w:r>
    <w:r>
      <w:rPr>
        <w:color w:val="000000"/>
      </w:rPr>
      <w:instrText>PAGE</w:instrText>
    </w:r>
    <w:r>
      <w:rPr>
        <w:color w:val="000000"/>
      </w:rPr>
      <w:fldChar w:fldCharType="separate"/>
    </w:r>
    <w:r>
      <w:rPr>
        <w:color w:val="000000"/>
      </w:rPr>
      <w:fldChar w:fldCharType="end"/>
    </w:r>
  </w:p>
  <w:p w14:paraId="0000019B" w14:textId="77777777" w:rsidR="00166FFE" w:rsidRDefault="00166FFE">
    <w:pPr>
      <w:pBdr>
        <w:top w:val="nil"/>
        <w:left w:val="nil"/>
        <w:bottom w:val="nil"/>
        <w:right w:val="nil"/>
        <w:between w:val="nil"/>
      </w:pBdr>
      <w:tabs>
        <w:tab w:val="center" w:pos="4680"/>
        <w:tab w:val="right" w:pos="9360"/>
      </w:tabs>
      <w:ind w:right="360"/>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0019C" w14:textId="1F0C82FA" w:rsidR="00166FFE" w:rsidRDefault="00000000">
    <w:pPr>
      <w:pBdr>
        <w:top w:val="nil"/>
        <w:left w:val="nil"/>
        <w:bottom w:val="nil"/>
        <w:right w:val="nil"/>
        <w:between w:val="nil"/>
      </w:pBdr>
      <w:tabs>
        <w:tab w:val="center" w:pos="4680"/>
        <w:tab w:val="right" w:pos="9360"/>
      </w:tabs>
      <w:jc w:val="right"/>
      <w:rPr>
        <w:color w:val="000000"/>
      </w:rPr>
    </w:pPr>
    <w:r>
      <w:rPr>
        <w:color w:val="000000"/>
      </w:rPr>
      <w:fldChar w:fldCharType="begin"/>
    </w:r>
    <w:r>
      <w:rPr>
        <w:color w:val="000000"/>
      </w:rPr>
      <w:instrText>PAGE</w:instrText>
    </w:r>
    <w:r>
      <w:rPr>
        <w:color w:val="000000"/>
      </w:rPr>
      <w:fldChar w:fldCharType="separate"/>
    </w:r>
    <w:r w:rsidR="004C5874">
      <w:rPr>
        <w:noProof/>
        <w:color w:val="000000"/>
      </w:rPr>
      <w:t>1</w:t>
    </w:r>
    <w:r>
      <w:rPr>
        <w:color w:val="000000"/>
      </w:rPr>
      <w:fldChar w:fldCharType="end"/>
    </w:r>
  </w:p>
  <w:p w14:paraId="0000019D" w14:textId="77777777" w:rsidR="00166FFE" w:rsidRDefault="00166FFE">
    <w:pPr>
      <w:pBdr>
        <w:top w:val="nil"/>
        <w:left w:val="nil"/>
        <w:bottom w:val="nil"/>
        <w:right w:val="nil"/>
        <w:between w:val="nil"/>
      </w:pBdr>
      <w:tabs>
        <w:tab w:val="center" w:pos="4680"/>
        <w:tab w:val="right" w:pos="9360"/>
      </w:tabs>
      <w:ind w:right="360"/>
      <w:jc w:val="right"/>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0019E" w14:textId="77777777" w:rsidR="00166FFE" w:rsidRDefault="00000000">
    <w:pPr>
      <w:pBdr>
        <w:top w:val="nil"/>
        <w:left w:val="nil"/>
        <w:bottom w:val="nil"/>
        <w:right w:val="nil"/>
        <w:between w:val="nil"/>
      </w:pBdr>
      <w:tabs>
        <w:tab w:val="center" w:pos="4680"/>
        <w:tab w:val="right" w:pos="9360"/>
      </w:tabs>
      <w:jc w:val="right"/>
      <w:rPr>
        <w:color w:val="000000"/>
      </w:rPr>
    </w:pPr>
    <w:r>
      <w:rPr>
        <w:color w:val="000000"/>
      </w:rPr>
      <w:fldChar w:fldCharType="begin"/>
    </w:r>
    <w:r>
      <w:rPr>
        <w:color w:val="000000"/>
      </w:rPr>
      <w:instrText>PAGE</w:instrText>
    </w:r>
    <w:r>
      <w:rPr>
        <w:color w:val="000000"/>
      </w:rPr>
      <w:fldChar w:fldCharType="separate"/>
    </w:r>
    <w:r>
      <w:rPr>
        <w:color w:val="000000"/>
      </w:rPr>
      <w:fldChar w:fldCharType="end"/>
    </w:r>
  </w:p>
  <w:p w14:paraId="0000019F" w14:textId="77777777" w:rsidR="00166FFE" w:rsidRDefault="00166FFE">
    <w:pPr>
      <w:pBdr>
        <w:top w:val="nil"/>
        <w:left w:val="nil"/>
        <w:bottom w:val="nil"/>
        <w:right w:val="nil"/>
        <w:between w:val="nil"/>
      </w:pBdr>
      <w:tabs>
        <w:tab w:val="center" w:pos="4680"/>
        <w:tab w:val="right" w:pos="9360"/>
      </w:tabs>
      <w:ind w:right="360"/>
      <w:rPr>
        <w:color w:val="00000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001A0" w14:textId="15095BF9" w:rsidR="00166FFE" w:rsidRDefault="00000000">
    <w:pPr>
      <w:pBdr>
        <w:top w:val="nil"/>
        <w:left w:val="nil"/>
        <w:bottom w:val="nil"/>
        <w:right w:val="nil"/>
        <w:between w:val="nil"/>
      </w:pBdr>
      <w:tabs>
        <w:tab w:val="center" w:pos="4680"/>
        <w:tab w:val="right" w:pos="9360"/>
      </w:tabs>
      <w:jc w:val="right"/>
      <w:rPr>
        <w:color w:val="000000"/>
      </w:rPr>
    </w:pPr>
    <w:r>
      <w:rPr>
        <w:color w:val="000000"/>
      </w:rPr>
      <w:fldChar w:fldCharType="begin"/>
    </w:r>
    <w:r>
      <w:rPr>
        <w:color w:val="000000"/>
      </w:rPr>
      <w:instrText>PAGE</w:instrText>
    </w:r>
    <w:r>
      <w:rPr>
        <w:color w:val="000000"/>
      </w:rPr>
      <w:fldChar w:fldCharType="separate"/>
    </w:r>
    <w:r w:rsidR="004C5874">
      <w:rPr>
        <w:noProof/>
        <w:color w:val="000000"/>
      </w:rPr>
      <w:t>18</w:t>
    </w:r>
    <w:r>
      <w:rPr>
        <w:color w:val="000000"/>
      </w:rPr>
      <w:fldChar w:fldCharType="end"/>
    </w:r>
  </w:p>
  <w:p w14:paraId="000001A1" w14:textId="77777777" w:rsidR="00166FFE" w:rsidRDefault="00166FFE">
    <w:pPr>
      <w:pBdr>
        <w:top w:val="nil"/>
        <w:left w:val="nil"/>
        <w:bottom w:val="nil"/>
        <w:right w:val="nil"/>
        <w:between w:val="nil"/>
      </w:pBdr>
      <w:tabs>
        <w:tab w:val="center" w:pos="4680"/>
        <w:tab w:val="right" w:pos="9360"/>
      </w:tabs>
      <w:ind w:right="360"/>
      <w:jc w:val="right"/>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A4B4E35" w14:textId="77777777" w:rsidR="000A548D" w:rsidRDefault="000A548D">
      <w:r>
        <w:separator/>
      </w:r>
    </w:p>
  </w:footnote>
  <w:footnote w:type="continuationSeparator" w:id="0">
    <w:p w14:paraId="3B5BDA84" w14:textId="77777777" w:rsidR="000A548D" w:rsidRDefault="000A548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001A2" w14:textId="77777777" w:rsidR="00166FFE" w:rsidRDefault="00166FFE"/>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259185E"/>
    <w:multiLevelType w:val="multilevel"/>
    <w:tmpl w:val="EE642C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212F4CAA"/>
    <w:multiLevelType w:val="hybridMultilevel"/>
    <w:tmpl w:val="393C1F48"/>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8D6499E"/>
    <w:multiLevelType w:val="hybridMultilevel"/>
    <w:tmpl w:val="D7F448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A6B0815"/>
    <w:multiLevelType w:val="hybridMultilevel"/>
    <w:tmpl w:val="78A28326"/>
    <w:lvl w:ilvl="0" w:tplc="48ECD232">
      <w:start w:val="1"/>
      <w:numFmt w:val="upperLetter"/>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0C11DAA"/>
    <w:multiLevelType w:val="multilevel"/>
    <w:tmpl w:val="82F211D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4FE136CB"/>
    <w:multiLevelType w:val="hybridMultilevel"/>
    <w:tmpl w:val="54C0BFCE"/>
    <w:lvl w:ilvl="0" w:tplc="7BF28E58">
      <w:start w:val="1"/>
      <w:numFmt w:val="upperLetter"/>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782C0FD5"/>
    <w:multiLevelType w:val="hybridMultilevel"/>
    <w:tmpl w:val="30CA1B48"/>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133987001">
    <w:abstractNumId w:val="4"/>
  </w:num>
  <w:num w:numId="2" w16cid:durableId="1782649574">
    <w:abstractNumId w:val="0"/>
  </w:num>
  <w:num w:numId="3" w16cid:durableId="2119181148">
    <w:abstractNumId w:val="2"/>
  </w:num>
  <w:num w:numId="4" w16cid:durableId="487988393">
    <w:abstractNumId w:val="5"/>
  </w:num>
  <w:num w:numId="5" w16cid:durableId="1576092346">
    <w:abstractNumId w:val="3"/>
  </w:num>
  <w:num w:numId="6" w16cid:durableId="661618276">
    <w:abstractNumId w:val="6"/>
  </w:num>
  <w:num w:numId="7" w16cid:durableId="933175064">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Perkowski, Evan A">
    <w15:presenceInfo w15:providerId="AD" w15:userId="S::Evan.A.Perkowski@ttu.edu::60f99932-1f8b-47fd-ae71-548bdb6d48d3"/>
  </w15:person>
  <w15:person w15:author="Smith, Nick">
    <w15:presenceInfo w15:providerId="AD" w15:userId="S::Nick.Smith@ttu.edu::63ce927b-d242-4c2d-a9b3-f2152e64dff3"/>
  </w15:person>
  <w15:person w15:author="Kalisz, Susan">
    <w15:presenceInfo w15:providerId="AD" w15:userId="S::skalisz@utk.edu::fdacafef-7ee7-428f-8b56-32e20bd0308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73"/>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66FFE"/>
    <w:rsid w:val="00003A31"/>
    <w:rsid w:val="00014835"/>
    <w:rsid w:val="0001541A"/>
    <w:rsid w:val="00022C18"/>
    <w:rsid w:val="00022DE0"/>
    <w:rsid w:val="000253C1"/>
    <w:rsid w:val="0003180B"/>
    <w:rsid w:val="00035B31"/>
    <w:rsid w:val="0003781E"/>
    <w:rsid w:val="00046B1D"/>
    <w:rsid w:val="00060D4B"/>
    <w:rsid w:val="00072F93"/>
    <w:rsid w:val="00075F7E"/>
    <w:rsid w:val="00083BAB"/>
    <w:rsid w:val="00083CDC"/>
    <w:rsid w:val="000A548D"/>
    <w:rsid w:val="000A5E05"/>
    <w:rsid w:val="000A7C05"/>
    <w:rsid w:val="000B498D"/>
    <w:rsid w:val="000D0A8E"/>
    <w:rsid w:val="000E238C"/>
    <w:rsid w:val="000E2D3C"/>
    <w:rsid w:val="000F27DE"/>
    <w:rsid w:val="001061B7"/>
    <w:rsid w:val="001174DE"/>
    <w:rsid w:val="0012263B"/>
    <w:rsid w:val="00131691"/>
    <w:rsid w:val="00135486"/>
    <w:rsid w:val="0013691E"/>
    <w:rsid w:val="00147B1F"/>
    <w:rsid w:val="001531BE"/>
    <w:rsid w:val="00166FFE"/>
    <w:rsid w:val="001716CA"/>
    <w:rsid w:val="00183FB6"/>
    <w:rsid w:val="001845AA"/>
    <w:rsid w:val="00187A0A"/>
    <w:rsid w:val="001C5131"/>
    <w:rsid w:val="0021244F"/>
    <w:rsid w:val="002170A2"/>
    <w:rsid w:val="00225393"/>
    <w:rsid w:val="002476B0"/>
    <w:rsid w:val="002570C3"/>
    <w:rsid w:val="002712C7"/>
    <w:rsid w:val="0027288B"/>
    <w:rsid w:val="00276412"/>
    <w:rsid w:val="00277A69"/>
    <w:rsid w:val="002875D0"/>
    <w:rsid w:val="002A2DAD"/>
    <w:rsid w:val="002B3B3D"/>
    <w:rsid w:val="002C6A4D"/>
    <w:rsid w:val="002E0A6D"/>
    <w:rsid w:val="002F1E21"/>
    <w:rsid w:val="00305268"/>
    <w:rsid w:val="003066C5"/>
    <w:rsid w:val="00315130"/>
    <w:rsid w:val="00326589"/>
    <w:rsid w:val="00336876"/>
    <w:rsid w:val="00337A97"/>
    <w:rsid w:val="0036477C"/>
    <w:rsid w:val="00365E3F"/>
    <w:rsid w:val="00366A90"/>
    <w:rsid w:val="00370678"/>
    <w:rsid w:val="00375BFD"/>
    <w:rsid w:val="00381258"/>
    <w:rsid w:val="003816C3"/>
    <w:rsid w:val="00392D9D"/>
    <w:rsid w:val="003D5A65"/>
    <w:rsid w:val="003D79B8"/>
    <w:rsid w:val="003E4F2E"/>
    <w:rsid w:val="003E7BE7"/>
    <w:rsid w:val="003F3909"/>
    <w:rsid w:val="003F40FD"/>
    <w:rsid w:val="00406B1D"/>
    <w:rsid w:val="004146E8"/>
    <w:rsid w:val="00424724"/>
    <w:rsid w:val="0042616A"/>
    <w:rsid w:val="004304B4"/>
    <w:rsid w:val="00437F01"/>
    <w:rsid w:val="004422F6"/>
    <w:rsid w:val="004512D5"/>
    <w:rsid w:val="00455C90"/>
    <w:rsid w:val="00457317"/>
    <w:rsid w:val="00461253"/>
    <w:rsid w:val="0046321E"/>
    <w:rsid w:val="00463611"/>
    <w:rsid w:val="00463C24"/>
    <w:rsid w:val="00475C7C"/>
    <w:rsid w:val="00476CDE"/>
    <w:rsid w:val="00476F16"/>
    <w:rsid w:val="004906BC"/>
    <w:rsid w:val="004920BF"/>
    <w:rsid w:val="0049263D"/>
    <w:rsid w:val="004A30E3"/>
    <w:rsid w:val="004A33C5"/>
    <w:rsid w:val="004C5874"/>
    <w:rsid w:val="004D7986"/>
    <w:rsid w:val="004E13AA"/>
    <w:rsid w:val="00507E68"/>
    <w:rsid w:val="005159D6"/>
    <w:rsid w:val="005202CA"/>
    <w:rsid w:val="0052110A"/>
    <w:rsid w:val="00524D3F"/>
    <w:rsid w:val="00540661"/>
    <w:rsid w:val="00541D9F"/>
    <w:rsid w:val="00550A55"/>
    <w:rsid w:val="00557DBE"/>
    <w:rsid w:val="005615A7"/>
    <w:rsid w:val="005637A6"/>
    <w:rsid w:val="00581CB3"/>
    <w:rsid w:val="005834AD"/>
    <w:rsid w:val="00584D8D"/>
    <w:rsid w:val="00590A63"/>
    <w:rsid w:val="005A26BF"/>
    <w:rsid w:val="005D2700"/>
    <w:rsid w:val="005E5F88"/>
    <w:rsid w:val="005E706D"/>
    <w:rsid w:val="005F3D8A"/>
    <w:rsid w:val="005F5FEA"/>
    <w:rsid w:val="00603BBF"/>
    <w:rsid w:val="006144E3"/>
    <w:rsid w:val="006334C6"/>
    <w:rsid w:val="00650BA0"/>
    <w:rsid w:val="006511C5"/>
    <w:rsid w:val="0065200A"/>
    <w:rsid w:val="00667B2B"/>
    <w:rsid w:val="00675FAC"/>
    <w:rsid w:val="00676ACE"/>
    <w:rsid w:val="00677FF2"/>
    <w:rsid w:val="006802BE"/>
    <w:rsid w:val="006839F1"/>
    <w:rsid w:val="006843B4"/>
    <w:rsid w:val="006B1BC6"/>
    <w:rsid w:val="006B3574"/>
    <w:rsid w:val="006C163A"/>
    <w:rsid w:val="006C25C5"/>
    <w:rsid w:val="006C30E1"/>
    <w:rsid w:val="006D7237"/>
    <w:rsid w:val="006E4FDA"/>
    <w:rsid w:val="006F134E"/>
    <w:rsid w:val="006F367E"/>
    <w:rsid w:val="00714524"/>
    <w:rsid w:val="00714790"/>
    <w:rsid w:val="00722710"/>
    <w:rsid w:val="00736BA8"/>
    <w:rsid w:val="007400AA"/>
    <w:rsid w:val="007421B7"/>
    <w:rsid w:val="00746A87"/>
    <w:rsid w:val="00764C6D"/>
    <w:rsid w:val="00774A87"/>
    <w:rsid w:val="00775CC2"/>
    <w:rsid w:val="007868CE"/>
    <w:rsid w:val="0079105C"/>
    <w:rsid w:val="007A07AC"/>
    <w:rsid w:val="007A7331"/>
    <w:rsid w:val="007B228C"/>
    <w:rsid w:val="007B5941"/>
    <w:rsid w:val="007D3304"/>
    <w:rsid w:val="007E0091"/>
    <w:rsid w:val="007F268F"/>
    <w:rsid w:val="007F3180"/>
    <w:rsid w:val="007F4A13"/>
    <w:rsid w:val="007F4EDF"/>
    <w:rsid w:val="00812E2D"/>
    <w:rsid w:val="00842DC2"/>
    <w:rsid w:val="008521AC"/>
    <w:rsid w:val="00852E67"/>
    <w:rsid w:val="00855E45"/>
    <w:rsid w:val="00864519"/>
    <w:rsid w:val="00872F47"/>
    <w:rsid w:val="00877B6D"/>
    <w:rsid w:val="0088168C"/>
    <w:rsid w:val="0088474C"/>
    <w:rsid w:val="008A782E"/>
    <w:rsid w:val="008C25DC"/>
    <w:rsid w:val="008D5E06"/>
    <w:rsid w:val="008E155A"/>
    <w:rsid w:val="008E5A6C"/>
    <w:rsid w:val="008F4272"/>
    <w:rsid w:val="008F65AF"/>
    <w:rsid w:val="00901E75"/>
    <w:rsid w:val="0091256D"/>
    <w:rsid w:val="009231F4"/>
    <w:rsid w:val="009357B7"/>
    <w:rsid w:val="00937EDF"/>
    <w:rsid w:val="0094234A"/>
    <w:rsid w:val="009448F7"/>
    <w:rsid w:val="00950639"/>
    <w:rsid w:val="00955370"/>
    <w:rsid w:val="00964238"/>
    <w:rsid w:val="00981D81"/>
    <w:rsid w:val="00982E48"/>
    <w:rsid w:val="009A7860"/>
    <w:rsid w:val="009B0108"/>
    <w:rsid w:val="00A26FF1"/>
    <w:rsid w:val="00A642A6"/>
    <w:rsid w:val="00A650A0"/>
    <w:rsid w:val="00A703D2"/>
    <w:rsid w:val="00A723AC"/>
    <w:rsid w:val="00A91C51"/>
    <w:rsid w:val="00AA0561"/>
    <w:rsid w:val="00AA22D9"/>
    <w:rsid w:val="00AA2CD1"/>
    <w:rsid w:val="00AA6010"/>
    <w:rsid w:val="00AB2555"/>
    <w:rsid w:val="00AB2C8F"/>
    <w:rsid w:val="00AC049C"/>
    <w:rsid w:val="00AC76E5"/>
    <w:rsid w:val="00AD1285"/>
    <w:rsid w:val="00AD17B1"/>
    <w:rsid w:val="00AE4201"/>
    <w:rsid w:val="00AE4CE6"/>
    <w:rsid w:val="00AE515B"/>
    <w:rsid w:val="00B00280"/>
    <w:rsid w:val="00B07381"/>
    <w:rsid w:val="00B65911"/>
    <w:rsid w:val="00B72B4C"/>
    <w:rsid w:val="00BA2D4E"/>
    <w:rsid w:val="00BB7050"/>
    <w:rsid w:val="00BE4685"/>
    <w:rsid w:val="00BF57B2"/>
    <w:rsid w:val="00BF639D"/>
    <w:rsid w:val="00C10DAB"/>
    <w:rsid w:val="00C10F2D"/>
    <w:rsid w:val="00C14D2A"/>
    <w:rsid w:val="00C1732C"/>
    <w:rsid w:val="00C17E78"/>
    <w:rsid w:val="00C3451D"/>
    <w:rsid w:val="00C349F2"/>
    <w:rsid w:val="00C34B0A"/>
    <w:rsid w:val="00C663A8"/>
    <w:rsid w:val="00C71B4F"/>
    <w:rsid w:val="00C84118"/>
    <w:rsid w:val="00CA1B48"/>
    <w:rsid w:val="00CF3322"/>
    <w:rsid w:val="00CF5FA2"/>
    <w:rsid w:val="00CF64C5"/>
    <w:rsid w:val="00D33BDD"/>
    <w:rsid w:val="00D348DB"/>
    <w:rsid w:val="00D417AC"/>
    <w:rsid w:val="00D60A3C"/>
    <w:rsid w:val="00D6143F"/>
    <w:rsid w:val="00D635AD"/>
    <w:rsid w:val="00D728DE"/>
    <w:rsid w:val="00D833C5"/>
    <w:rsid w:val="00D85257"/>
    <w:rsid w:val="00DB1FAA"/>
    <w:rsid w:val="00DB4E46"/>
    <w:rsid w:val="00DB6AD0"/>
    <w:rsid w:val="00DE45FE"/>
    <w:rsid w:val="00DF0F06"/>
    <w:rsid w:val="00DF61B7"/>
    <w:rsid w:val="00E22334"/>
    <w:rsid w:val="00E400AF"/>
    <w:rsid w:val="00E62CE0"/>
    <w:rsid w:val="00E66140"/>
    <w:rsid w:val="00E9410C"/>
    <w:rsid w:val="00E97F11"/>
    <w:rsid w:val="00EC5237"/>
    <w:rsid w:val="00ED188D"/>
    <w:rsid w:val="00ED532C"/>
    <w:rsid w:val="00EF431B"/>
    <w:rsid w:val="00F10EBF"/>
    <w:rsid w:val="00F12B35"/>
    <w:rsid w:val="00F136AE"/>
    <w:rsid w:val="00F14C03"/>
    <w:rsid w:val="00F151AE"/>
    <w:rsid w:val="00F27BCC"/>
    <w:rsid w:val="00F3277E"/>
    <w:rsid w:val="00F45C5F"/>
    <w:rsid w:val="00F47DFF"/>
    <w:rsid w:val="00F6348E"/>
    <w:rsid w:val="00F67D56"/>
    <w:rsid w:val="00F72829"/>
    <w:rsid w:val="00F9419D"/>
    <w:rsid w:val="00F95082"/>
    <w:rsid w:val="00FA6760"/>
    <w:rsid w:val="00FB0E47"/>
    <w:rsid w:val="00FC464B"/>
    <w:rsid w:val="00FD117B"/>
    <w:rsid w:val="00FF716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75DA5D33"/>
  <w15:docId w15:val="{0421C168-CB7B-6A41-B0AA-32E99032AF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ListParagraph">
    <w:name w:val="List Paragraph"/>
    <w:basedOn w:val="Normal"/>
    <w:uiPriority w:val="34"/>
    <w:qFormat/>
    <w:rsid w:val="00490B06"/>
    <w:pPr>
      <w:ind w:left="720"/>
      <w:contextualSpacing/>
    </w:pPr>
  </w:style>
  <w:style w:type="paragraph" w:styleId="Header">
    <w:name w:val="header"/>
    <w:basedOn w:val="Normal"/>
    <w:link w:val="HeaderChar"/>
    <w:uiPriority w:val="99"/>
    <w:unhideWhenUsed/>
    <w:rsid w:val="00285858"/>
    <w:pPr>
      <w:tabs>
        <w:tab w:val="center" w:pos="4680"/>
        <w:tab w:val="right" w:pos="9360"/>
      </w:tabs>
    </w:pPr>
  </w:style>
  <w:style w:type="character" w:customStyle="1" w:styleId="HeaderChar">
    <w:name w:val="Header Char"/>
    <w:basedOn w:val="DefaultParagraphFont"/>
    <w:link w:val="Header"/>
    <w:uiPriority w:val="99"/>
    <w:rsid w:val="00285858"/>
  </w:style>
  <w:style w:type="paragraph" w:styleId="Footer">
    <w:name w:val="footer"/>
    <w:basedOn w:val="Normal"/>
    <w:link w:val="FooterChar"/>
    <w:uiPriority w:val="99"/>
    <w:unhideWhenUsed/>
    <w:rsid w:val="00285858"/>
    <w:pPr>
      <w:tabs>
        <w:tab w:val="center" w:pos="4680"/>
        <w:tab w:val="right" w:pos="9360"/>
      </w:tabs>
    </w:pPr>
  </w:style>
  <w:style w:type="character" w:customStyle="1" w:styleId="FooterChar">
    <w:name w:val="Footer Char"/>
    <w:basedOn w:val="DefaultParagraphFont"/>
    <w:link w:val="Footer"/>
    <w:uiPriority w:val="99"/>
    <w:rsid w:val="00285858"/>
  </w:style>
  <w:style w:type="character" w:styleId="PageNumber">
    <w:name w:val="page number"/>
    <w:basedOn w:val="DefaultParagraphFont"/>
    <w:uiPriority w:val="99"/>
    <w:semiHidden/>
    <w:unhideWhenUsed/>
    <w:rsid w:val="00285858"/>
  </w:style>
  <w:style w:type="character" w:styleId="LineNumber">
    <w:name w:val="line number"/>
    <w:basedOn w:val="DefaultParagraphFont"/>
    <w:uiPriority w:val="99"/>
    <w:semiHidden/>
    <w:unhideWhenUsed/>
    <w:rsid w:val="00617289"/>
  </w:style>
  <w:style w:type="character" w:styleId="PlaceholderText">
    <w:name w:val="Placeholder Text"/>
    <w:basedOn w:val="DefaultParagraphFont"/>
    <w:uiPriority w:val="99"/>
    <w:semiHidden/>
    <w:rsid w:val="00A97315"/>
    <w:rPr>
      <w:color w:val="666666"/>
    </w:rPr>
  </w:style>
  <w:style w:type="character" w:styleId="CommentReference">
    <w:name w:val="annotation reference"/>
    <w:basedOn w:val="DefaultParagraphFont"/>
    <w:uiPriority w:val="99"/>
    <w:semiHidden/>
    <w:unhideWhenUsed/>
    <w:rsid w:val="007C3F6E"/>
    <w:rPr>
      <w:sz w:val="16"/>
      <w:szCs w:val="16"/>
    </w:rPr>
  </w:style>
  <w:style w:type="paragraph" w:styleId="CommentText">
    <w:name w:val="annotation text"/>
    <w:basedOn w:val="Normal"/>
    <w:link w:val="CommentTextChar"/>
    <w:uiPriority w:val="99"/>
    <w:semiHidden/>
    <w:unhideWhenUsed/>
    <w:rsid w:val="007C3F6E"/>
    <w:rPr>
      <w:sz w:val="20"/>
      <w:szCs w:val="20"/>
    </w:rPr>
  </w:style>
  <w:style w:type="character" w:customStyle="1" w:styleId="CommentTextChar">
    <w:name w:val="Comment Text Char"/>
    <w:basedOn w:val="DefaultParagraphFont"/>
    <w:link w:val="CommentText"/>
    <w:uiPriority w:val="99"/>
    <w:semiHidden/>
    <w:rsid w:val="007C3F6E"/>
    <w:rPr>
      <w:sz w:val="20"/>
      <w:szCs w:val="20"/>
    </w:rPr>
  </w:style>
  <w:style w:type="paragraph" w:styleId="CommentSubject">
    <w:name w:val="annotation subject"/>
    <w:basedOn w:val="CommentText"/>
    <w:next w:val="CommentText"/>
    <w:link w:val="CommentSubjectChar"/>
    <w:uiPriority w:val="99"/>
    <w:semiHidden/>
    <w:unhideWhenUsed/>
    <w:rsid w:val="007C3F6E"/>
    <w:rPr>
      <w:b/>
      <w:bCs/>
    </w:rPr>
  </w:style>
  <w:style w:type="character" w:customStyle="1" w:styleId="CommentSubjectChar">
    <w:name w:val="Comment Subject Char"/>
    <w:basedOn w:val="CommentTextChar"/>
    <w:link w:val="CommentSubject"/>
    <w:uiPriority w:val="99"/>
    <w:semiHidden/>
    <w:rsid w:val="007C3F6E"/>
    <w:rPr>
      <w:b/>
      <w:bCs/>
      <w:sz w:val="20"/>
      <w:szCs w:val="20"/>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character" w:styleId="Emphasis">
    <w:name w:val="Emphasis"/>
    <w:basedOn w:val="DefaultParagraphFont"/>
    <w:uiPriority w:val="20"/>
    <w:qFormat/>
    <w:rsid w:val="00EB2BDD"/>
    <w:rPr>
      <w:i/>
      <w:iCs/>
    </w:r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115" w:type="dxa"/>
        <w:right w:w="115" w:type="dxa"/>
      </w:tblCellMar>
    </w:tblPr>
  </w:style>
  <w:style w:type="character" w:styleId="Hyperlink">
    <w:name w:val="Hyperlink"/>
    <w:basedOn w:val="DefaultParagraphFont"/>
    <w:uiPriority w:val="99"/>
    <w:unhideWhenUsed/>
    <w:rsid w:val="00D52720"/>
    <w:rPr>
      <w:color w:val="0563C1" w:themeColor="hyperlink"/>
      <w:u w:val="single"/>
    </w:rPr>
  </w:style>
  <w:style w:type="character" w:styleId="UnresolvedMention">
    <w:name w:val="Unresolved Mention"/>
    <w:basedOn w:val="DefaultParagraphFont"/>
    <w:uiPriority w:val="99"/>
    <w:semiHidden/>
    <w:unhideWhenUsed/>
    <w:rsid w:val="00D52720"/>
    <w:rPr>
      <w:color w:val="605E5C"/>
      <w:shd w:val="clear" w:color="auto" w:fill="E1DFDD"/>
    </w:r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CellMar>
        <w:left w:w="115" w:type="dxa"/>
        <w:right w:w="115" w:type="dxa"/>
      </w:tblCellMar>
    </w:tblPr>
  </w:style>
  <w:style w:type="table" w:styleId="TableGrid">
    <w:name w:val="Table Grid"/>
    <w:basedOn w:val="TableNormal"/>
    <w:uiPriority w:val="39"/>
    <w:rsid w:val="00C663A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3E7BE7"/>
    <w:pPr>
      <w:spacing w:before="100" w:beforeAutospacing="1" w:after="100" w:afterAutospacing="1"/>
    </w:pPr>
  </w:style>
  <w:style w:type="table" w:styleId="GridTable2">
    <w:name w:val="Grid Table 2"/>
    <w:basedOn w:val="TableNormal"/>
    <w:uiPriority w:val="47"/>
    <w:rsid w:val="00437F01"/>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Revision">
    <w:name w:val="Revision"/>
    <w:hidden/>
    <w:uiPriority w:val="99"/>
    <w:semiHidden/>
    <w:rsid w:val="00455C90"/>
  </w:style>
  <w:style w:type="character" w:styleId="Strong">
    <w:name w:val="Strong"/>
    <w:basedOn w:val="DefaultParagraphFont"/>
    <w:uiPriority w:val="22"/>
    <w:qFormat/>
    <w:rsid w:val="00676ACE"/>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038">
      <w:marLeft w:val="480"/>
      <w:marRight w:val="0"/>
      <w:marTop w:val="0"/>
      <w:marBottom w:val="0"/>
      <w:divBdr>
        <w:top w:val="none" w:sz="0" w:space="0" w:color="auto"/>
        <w:left w:val="none" w:sz="0" w:space="0" w:color="auto"/>
        <w:bottom w:val="none" w:sz="0" w:space="0" w:color="auto"/>
        <w:right w:val="none" w:sz="0" w:space="0" w:color="auto"/>
      </w:divBdr>
    </w:div>
    <w:div w:id="133298">
      <w:marLeft w:val="480"/>
      <w:marRight w:val="0"/>
      <w:marTop w:val="0"/>
      <w:marBottom w:val="0"/>
      <w:divBdr>
        <w:top w:val="none" w:sz="0" w:space="0" w:color="auto"/>
        <w:left w:val="none" w:sz="0" w:space="0" w:color="auto"/>
        <w:bottom w:val="none" w:sz="0" w:space="0" w:color="auto"/>
        <w:right w:val="none" w:sz="0" w:space="0" w:color="auto"/>
      </w:divBdr>
    </w:div>
    <w:div w:id="284665">
      <w:bodyDiv w:val="1"/>
      <w:marLeft w:val="0"/>
      <w:marRight w:val="0"/>
      <w:marTop w:val="0"/>
      <w:marBottom w:val="0"/>
      <w:divBdr>
        <w:top w:val="none" w:sz="0" w:space="0" w:color="auto"/>
        <w:left w:val="none" w:sz="0" w:space="0" w:color="auto"/>
        <w:bottom w:val="none" w:sz="0" w:space="0" w:color="auto"/>
        <w:right w:val="none" w:sz="0" w:space="0" w:color="auto"/>
      </w:divBdr>
    </w:div>
    <w:div w:id="478280">
      <w:marLeft w:val="480"/>
      <w:marRight w:val="0"/>
      <w:marTop w:val="0"/>
      <w:marBottom w:val="0"/>
      <w:divBdr>
        <w:top w:val="none" w:sz="0" w:space="0" w:color="auto"/>
        <w:left w:val="none" w:sz="0" w:space="0" w:color="auto"/>
        <w:bottom w:val="none" w:sz="0" w:space="0" w:color="auto"/>
        <w:right w:val="none" w:sz="0" w:space="0" w:color="auto"/>
      </w:divBdr>
    </w:div>
    <w:div w:id="548704">
      <w:marLeft w:val="480"/>
      <w:marRight w:val="0"/>
      <w:marTop w:val="0"/>
      <w:marBottom w:val="0"/>
      <w:divBdr>
        <w:top w:val="none" w:sz="0" w:space="0" w:color="auto"/>
        <w:left w:val="none" w:sz="0" w:space="0" w:color="auto"/>
        <w:bottom w:val="none" w:sz="0" w:space="0" w:color="auto"/>
        <w:right w:val="none" w:sz="0" w:space="0" w:color="auto"/>
      </w:divBdr>
    </w:div>
    <w:div w:id="1904471">
      <w:bodyDiv w:val="1"/>
      <w:marLeft w:val="0"/>
      <w:marRight w:val="0"/>
      <w:marTop w:val="0"/>
      <w:marBottom w:val="0"/>
      <w:divBdr>
        <w:top w:val="none" w:sz="0" w:space="0" w:color="auto"/>
        <w:left w:val="none" w:sz="0" w:space="0" w:color="auto"/>
        <w:bottom w:val="none" w:sz="0" w:space="0" w:color="auto"/>
        <w:right w:val="none" w:sz="0" w:space="0" w:color="auto"/>
      </w:divBdr>
    </w:div>
    <w:div w:id="1931252">
      <w:bodyDiv w:val="1"/>
      <w:marLeft w:val="0"/>
      <w:marRight w:val="0"/>
      <w:marTop w:val="0"/>
      <w:marBottom w:val="0"/>
      <w:divBdr>
        <w:top w:val="none" w:sz="0" w:space="0" w:color="auto"/>
        <w:left w:val="none" w:sz="0" w:space="0" w:color="auto"/>
        <w:bottom w:val="none" w:sz="0" w:space="0" w:color="auto"/>
        <w:right w:val="none" w:sz="0" w:space="0" w:color="auto"/>
      </w:divBdr>
    </w:div>
    <w:div w:id="2171940">
      <w:marLeft w:val="480"/>
      <w:marRight w:val="0"/>
      <w:marTop w:val="0"/>
      <w:marBottom w:val="0"/>
      <w:divBdr>
        <w:top w:val="none" w:sz="0" w:space="0" w:color="auto"/>
        <w:left w:val="none" w:sz="0" w:space="0" w:color="auto"/>
        <w:bottom w:val="none" w:sz="0" w:space="0" w:color="auto"/>
        <w:right w:val="none" w:sz="0" w:space="0" w:color="auto"/>
      </w:divBdr>
    </w:div>
    <w:div w:id="2444046">
      <w:marLeft w:val="480"/>
      <w:marRight w:val="0"/>
      <w:marTop w:val="0"/>
      <w:marBottom w:val="0"/>
      <w:divBdr>
        <w:top w:val="none" w:sz="0" w:space="0" w:color="auto"/>
        <w:left w:val="none" w:sz="0" w:space="0" w:color="auto"/>
        <w:bottom w:val="none" w:sz="0" w:space="0" w:color="auto"/>
        <w:right w:val="none" w:sz="0" w:space="0" w:color="auto"/>
      </w:divBdr>
    </w:div>
    <w:div w:id="2821455">
      <w:marLeft w:val="480"/>
      <w:marRight w:val="0"/>
      <w:marTop w:val="0"/>
      <w:marBottom w:val="0"/>
      <w:divBdr>
        <w:top w:val="none" w:sz="0" w:space="0" w:color="auto"/>
        <w:left w:val="none" w:sz="0" w:space="0" w:color="auto"/>
        <w:bottom w:val="none" w:sz="0" w:space="0" w:color="auto"/>
        <w:right w:val="none" w:sz="0" w:space="0" w:color="auto"/>
      </w:divBdr>
    </w:div>
    <w:div w:id="2900879">
      <w:marLeft w:val="480"/>
      <w:marRight w:val="0"/>
      <w:marTop w:val="0"/>
      <w:marBottom w:val="0"/>
      <w:divBdr>
        <w:top w:val="none" w:sz="0" w:space="0" w:color="auto"/>
        <w:left w:val="none" w:sz="0" w:space="0" w:color="auto"/>
        <w:bottom w:val="none" w:sz="0" w:space="0" w:color="auto"/>
        <w:right w:val="none" w:sz="0" w:space="0" w:color="auto"/>
      </w:divBdr>
    </w:div>
    <w:div w:id="2981454">
      <w:marLeft w:val="480"/>
      <w:marRight w:val="0"/>
      <w:marTop w:val="0"/>
      <w:marBottom w:val="0"/>
      <w:divBdr>
        <w:top w:val="none" w:sz="0" w:space="0" w:color="auto"/>
        <w:left w:val="none" w:sz="0" w:space="0" w:color="auto"/>
        <w:bottom w:val="none" w:sz="0" w:space="0" w:color="auto"/>
        <w:right w:val="none" w:sz="0" w:space="0" w:color="auto"/>
      </w:divBdr>
    </w:div>
    <w:div w:id="3360628">
      <w:bodyDiv w:val="1"/>
      <w:marLeft w:val="0"/>
      <w:marRight w:val="0"/>
      <w:marTop w:val="0"/>
      <w:marBottom w:val="0"/>
      <w:divBdr>
        <w:top w:val="none" w:sz="0" w:space="0" w:color="auto"/>
        <w:left w:val="none" w:sz="0" w:space="0" w:color="auto"/>
        <w:bottom w:val="none" w:sz="0" w:space="0" w:color="auto"/>
        <w:right w:val="none" w:sz="0" w:space="0" w:color="auto"/>
      </w:divBdr>
    </w:div>
    <w:div w:id="3676398">
      <w:marLeft w:val="480"/>
      <w:marRight w:val="0"/>
      <w:marTop w:val="0"/>
      <w:marBottom w:val="0"/>
      <w:divBdr>
        <w:top w:val="none" w:sz="0" w:space="0" w:color="auto"/>
        <w:left w:val="none" w:sz="0" w:space="0" w:color="auto"/>
        <w:bottom w:val="none" w:sz="0" w:space="0" w:color="auto"/>
        <w:right w:val="none" w:sz="0" w:space="0" w:color="auto"/>
      </w:divBdr>
    </w:div>
    <w:div w:id="3823768">
      <w:marLeft w:val="480"/>
      <w:marRight w:val="0"/>
      <w:marTop w:val="0"/>
      <w:marBottom w:val="0"/>
      <w:divBdr>
        <w:top w:val="none" w:sz="0" w:space="0" w:color="auto"/>
        <w:left w:val="none" w:sz="0" w:space="0" w:color="auto"/>
        <w:bottom w:val="none" w:sz="0" w:space="0" w:color="auto"/>
        <w:right w:val="none" w:sz="0" w:space="0" w:color="auto"/>
      </w:divBdr>
    </w:div>
    <w:div w:id="3827881">
      <w:marLeft w:val="480"/>
      <w:marRight w:val="0"/>
      <w:marTop w:val="0"/>
      <w:marBottom w:val="0"/>
      <w:divBdr>
        <w:top w:val="none" w:sz="0" w:space="0" w:color="auto"/>
        <w:left w:val="none" w:sz="0" w:space="0" w:color="auto"/>
        <w:bottom w:val="none" w:sz="0" w:space="0" w:color="auto"/>
        <w:right w:val="none" w:sz="0" w:space="0" w:color="auto"/>
      </w:divBdr>
    </w:div>
    <w:div w:id="4477451">
      <w:bodyDiv w:val="1"/>
      <w:marLeft w:val="0"/>
      <w:marRight w:val="0"/>
      <w:marTop w:val="0"/>
      <w:marBottom w:val="0"/>
      <w:divBdr>
        <w:top w:val="none" w:sz="0" w:space="0" w:color="auto"/>
        <w:left w:val="none" w:sz="0" w:space="0" w:color="auto"/>
        <w:bottom w:val="none" w:sz="0" w:space="0" w:color="auto"/>
        <w:right w:val="none" w:sz="0" w:space="0" w:color="auto"/>
      </w:divBdr>
    </w:div>
    <w:div w:id="4522625">
      <w:bodyDiv w:val="1"/>
      <w:marLeft w:val="0"/>
      <w:marRight w:val="0"/>
      <w:marTop w:val="0"/>
      <w:marBottom w:val="0"/>
      <w:divBdr>
        <w:top w:val="none" w:sz="0" w:space="0" w:color="auto"/>
        <w:left w:val="none" w:sz="0" w:space="0" w:color="auto"/>
        <w:bottom w:val="none" w:sz="0" w:space="0" w:color="auto"/>
        <w:right w:val="none" w:sz="0" w:space="0" w:color="auto"/>
      </w:divBdr>
    </w:div>
    <w:div w:id="5527472">
      <w:bodyDiv w:val="1"/>
      <w:marLeft w:val="0"/>
      <w:marRight w:val="0"/>
      <w:marTop w:val="0"/>
      <w:marBottom w:val="0"/>
      <w:divBdr>
        <w:top w:val="none" w:sz="0" w:space="0" w:color="auto"/>
        <w:left w:val="none" w:sz="0" w:space="0" w:color="auto"/>
        <w:bottom w:val="none" w:sz="0" w:space="0" w:color="auto"/>
        <w:right w:val="none" w:sz="0" w:space="0" w:color="auto"/>
      </w:divBdr>
    </w:div>
    <w:div w:id="5834547">
      <w:marLeft w:val="480"/>
      <w:marRight w:val="0"/>
      <w:marTop w:val="0"/>
      <w:marBottom w:val="0"/>
      <w:divBdr>
        <w:top w:val="none" w:sz="0" w:space="0" w:color="auto"/>
        <w:left w:val="none" w:sz="0" w:space="0" w:color="auto"/>
        <w:bottom w:val="none" w:sz="0" w:space="0" w:color="auto"/>
        <w:right w:val="none" w:sz="0" w:space="0" w:color="auto"/>
      </w:divBdr>
    </w:div>
    <w:div w:id="6566379">
      <w:marLeft w:val="480"/>
      <w:marRight w:val="0"/>
      <w:marTop w:val="0"/>
      <w:marBottom w:val="0"/>
      <w:divBdr>
        <w:top w:val="none" w:sz="0" w:space="0" w:color="auto"/>
        <w:left w:val="none" w:sz="0" w:space="0" w:color="auto"/>
        <w:bottom w:val="none" w:sz="0" w:space="0" w:color="auto"/>
        <w:right w:val="none" w:sz="0" w:space="0" w:color="auto"/>
      </w:divBdr>
    </w:div>
    <w:div w:id="6635499">
      <w:bodyDiv w:val="1"/>
      <w:marLeft w:val="0"/>
      <w:marRight w:val="0"/>
      <w:marTop w:val="0"/>
      <w:marBottom w:val="0"/>
      <w:divBdr>
        <w:top w:val="none" w:sz="0" w:space="0" w:color="auto"/>
        <w:left w:val="none" w:sz="0" w:space="0" w:color="auto"/>
        <w:bottom w:val="none" w:sz="0" w:space="0" w:color="auto"/>
        <w:right w:val="none" w:sz="0" w:space="0" w:color="auto"/>
      </w:divBdr>
    </w:div>
    <w:div w:id="6755107">
      <w:bodyDiv w:val="1"/>
      <w:marLeft w:val="0"/>
      <w:marRight w:val="0"/>
      <w:marTop w:val="0"/>
      <w:marBottom w:val="0"/>
      <w:divBdr>
        <w:top w:val="none" w:sz="0" w:space="0" w:color="auto"/>
        <w:left w:val="none" w:sz="0" w:space="0" w:color="auto"/>
        <w:bottom w:val="none" w:sz="0" w:space="0" w:color="auto"/>
        <w:right w:val="none" w:sz="0" w:space="0" w:color="auto"/>
      </w:divBdr>
    </w:div>
    <w:div w:id="7025508">
      <w:bodyDiv w:val="1"/>
      <w:marLeft w:val="0"/>
      <w:marRight w:val="0"/>
      <w:marTop w:val="0"/>
      <w:marBottom w:val="0"/>
      <w:divBdr>
        <w:top w:val="none" w:sz="0" w:space="0" w:color="auto"/>
        <w:left w:val="none" w:sz="0" w:space="0" w:color="auto"/>
        <w:bottom w:val="none" w:sz="0" w:space="0" w:color="auto"/>
        <w:right w:val="none" w:sz="0" w:space="0" w:color="auto"/>
      </w:divBdr>
    </w:div>
    <w:div w:id="7220873">
      <w:marLeft w:val="480"/>
      <w:marRight w:val="0"/>
      <w:marTop w:val="0"/>
      <w:marBottom w:val="0"/>
      <w:divBdr>
        <w:top w:val="none" w:sz="0" w:space="0" w:color="auto"/>
        <w:left w:val="none" w:sz="0" w:space="0" w:color="auto"/>
        <w:bottom w:val="none" w:sz="0" w:space="0" w:color="auto"/>
        <w:right w:val="none" w:sz="0" w:space="0" w:color="auto"/>
      </w:divBdr>
    </w:div>
    <w:div w:id="7221811">
      <w:bodyDiv w:val="1"/>
      <w:marLeft w:val="0"/>
      <w:marRight w:val="0"/>
      <w:marTop w:val="0"/>
      <w:marBottom w:val="0"/>
      <w:divBdr>
        <w:top w:val="none" w:sz="0" w:space="0" w:color="auto"/>
        <w:left w:val="none" w:sz="0" w:space="0" w:color="auto"/>
        <w:bottom w:val="none" w:sz="0" w:space="0" w:color="auto"/>
        <w:right w:val="none" w:sz="0" w:space="0" w:color="auto"/>
      </w:divBdr>
    </w:div>
    <w:div w:id="7299161">
      <w:marLeft w:val="480"/>
      <w:marRight w:val="0"/>
      <w:marTop w:val="0"/>
      <w:marBottom w:val="0"/>
      <w:divBdr>
        <w:top w:val="none" w:sz="0" w:space="0" w:color="auto"/>
        <w:left w:val="none" w:sz="0" w:space="0" w:color="auto"/>
        <w:bottom w:val="none" w:sz="0" w:space="0" w:color="auto"/>
        <w:right w:val="none" w:sz="0" w:space="0" w:color="auto"/>
      </w:divBdr>
    </w:div>
    <w:div w:id="7604722">
      <w:marLeft w:val="480"/>
      <w:marRight w:val="0"/>
      <w:marTop w:val="0"/>
      <w:marBottom w:val="0"/>
      <w:divBdr>
        <w:top w:val="none" w:sz="0" w:space="0" w:color="auto"/>
        <w:left w:val="none" w:sz="0" w:space="0" w:color="auto"/>
        <w:bottom w:val="none" w:sz="0" w:space="0" w:color="auto"/>
        <w:right w:val="none" w:sz="0" w:space="0" w:color="auto"/>
      </w:divBdr>
    </w:div>
    <w:div w:id="8025280">
      <w:marLeft w:val="480"/>
      <w:marRight w:val="0"/>
      <w:marTop w:val="0"/>
      <w:marBottom w:val="0"/>
      <w:divBdr>
        <w:top w:val="none" w:sz="0" w:space="0" w:color="auto"/>
        <w:left w:val="none" w:sz="0" w:space="0" w:color="auto"/>
        <w:bottom w:val="none" w:sz="0" w:space="0" w:color="auto"/>
        <w:right w:val="none" w:sz="0" w:space="0" w:color="auto"/>
      </w:divBdr>
    </w:div>
    <w:div w:id="8221229">
      <w:marLeft w:val="480"/>
      <w:marRight w:val="0"/>
      <w:marTop w:val="0"/>
      <w:marBottom w:val="0"/>
      <w:divBdr>
        <w:top w:val="none" w:sz="0" w:space="0" w:color="auto"/>
        <w:left w:val="none" w:sz="0" w:space="0" w:color="auto"/>
        <w:bottom w:val="none" w:sz="0" w:space="0" w:color="auto"/>
        <w:right w:val="none" w:sz="0" w:space="0" w:color="auto"/>
      </w:divBdr>
    </w:div>
    <w:div w:id="8413288">
      <w:marLeft w:val="480"/>
      <w:marRight w:val="0"/>
      <w:marTop w:val="0"/>
      <w:marBottom w:val="0"/>
      <w:divBdr>
        <w:top w:val="none" w:sz="0" w:space="0" w:color="auto"/>
        <w:left w:val="none" w:sz="0" w:space="0" w:color="auto"/>
        <w:bottom w:val="none" w:sz="0" w:space="0" w:color="auto"/>
        <w:right w:val="none" w:sz="0" w:space="0" w:color="auto"/>
      </w:divBdr>
    </w:div>
    <w:div w:id="9645574">
      <w:marLeft w:val="480"/>
      <w:marRight w:val="0"/>
      <w:marTop w:val="0"/>
      <w:marBottom w:val="0"/>
      <w:divBdr>
        <w:top w:val="none" w:sz="0" w:space="0" w:color="auto"/>
        <w:left w:val="none" w:sz="0" w:space="0" w:color="auto"/>
        <w:bottom w:val="none" w:sz="0" w:space="0" w:color="auto"/>
        <w:right w:val="none" w:sz="0" w:space="0" w:color="auto"/>
      </w:divBdr>
    </w:div>
    <w:div w:id="9721672">
      <w:marLeft w:val="480"/>
      <w:marRight w:val="0"/>
      <w:marTop w:val="0"/>
      <w:marBottom w:val="0"/>
      <w:divBdr>
        <w:top w:val="none" w:sz="0" w:space="0" w:color="auto"/>
        <w:left w:val="none" w:sz="0" w:space="0" w:color="auto"/>
        <w:bottom w:val="none" w:sz="0" w:space="0" w:color="auto"/>
        <w:right w:val="none" w:sz="0" w:space="0" w:color="auto"/>
      </w:divBdr>
    </w:div>
    <w:div w:id="9843532">
      <w:marLeft w:val="480"/>
      <w:marRight w:val="0"/>
      <w:marTop w:val="0"/>
      <w:marBottom w:val="0"/>
      <w:divBdr>
        <w:top w:val="none" w:sz="0" w:space="0" w:color="auto"/>
        <w:left w:val="none" w:sz="0" w:space="0" w:color="auto"/>
        <w:bottom w:val="none" w:sz="0" w:space="0" w:color="auto"/>
        <w:right w:val="none" w:sz="0" w:space="0" w:color="auto"/>
      </w:divBdr>
    </w:div>
    <w:div w:id="10692250">
      <w:bodyDiv w:val="1"/>
      <w:marLeft w:val="0"/>
      <w:marRight w:val="0"/>
      <w:marTop w:val="0"/>
      <w:marBottom w:val="0"/>
      <w:divBdr>
        <w:top w:val="none" w:sz="0" w:space="0" w:color="auto"/>
        <w:left w:val="none" w:sz="0" w:space="0" w:color="auto"/>
        <w:bottom w:val="none" w:sz="0" w:space="0" w:color="auto"/>
        <w:right w:val="none" w:sz="0" w:space="0" w:color="auto"/>
      </w:divBdr>
    </w:div>
    <w:div w:id="10694167">
      <w:marLeft w:val="480"/>
      <w:marRight w:val="0"/>
      <w:marTop w:val="0"/>
      <w:marBottom w:val="0"/>
      <w:divBdr>
        <w:top w:val="none" w:sz="0" w:space="0" w:color="auto"/>
        <w:left w:val="none" w:sz="0" w:space="0" w:color="auto"/>
        <w:bottom w:val="none" w:sz="0" w:space="0" w:color="auto"/>
        <w:right w:val="none" w:sz="0" w:space="0" w:color="auto"/>
      </w:divBdr>
    </w:div>
    <w:div w:id="11034311">
      <w:marLeft w:val="480"/>
      <w:marRight w:val="0"/>
      <w:marTop w:val="0"/>
      <w:marBottom w:val="0"/>
      <w:divBdr>
        <w:top w:val="none" w:sz="0" w:space="0" w:color="auto"/>
        <w:left w:val="none" w:sz="0" w:space="0" w:color="auto"/>
        <w:bottom w:val="none" w:sz="0" w:space="0" w:color="auto"/>
        <w:right w:val="none" w:sz="0" w:space="0" w:color="auto"/>
      </w:divBdr>
    </w:div>
    <w:div w:id="11686171">
      <w:marLeft w:val="480"/>
      <w:marRight w:val="0"/>
      <w:marTop w:val="0"/>
      <w:marBottom w:val="0"/>
      <w:divBdr>
        <w:top w:val="none" w:sz="0" w:space="0" w:color="auto"/>
        <w:left w:val="none" w:sz="0" w:space="0" w:color="auto"/>
        <w:bottom w:val="none" w:sz="0" w:space="0" w:color="auto"/>
        <w:right w:val="none" w:sz="0" w:space="0" w:color="auto"/>
      </w:divBdr>
    </w:div>
    <w:div w:id="12655157">
      <w:marLeft w:val="480"/>
      <w:marRight w:val="0"/>
      <w:marTop w:val="0"/>
      <w:marBottom w:val="0"/>
      <w:divBdr>
        <w:top w:val="none" w:sz="0" w:space="0" w:color="auto"/>
        <w:left w:val="none" w:sz="0" w:space="0" w:color="auto"/>
        <w:bottom w:val="none" w:sz="0" w:space="0" w:color="auto"/>
        <w:right w:val="none" w:sz="0" w:space="0" w:color="auto"/>
      </w:divBdr>
    </w:div>
    <w:div w:id="12805304">
      <w:marLeft w:val="480"/>
      <w:marRight w:val="0"/>
      <w:marTop w:val="0"/>
      <w:marBottom w:val="0"/>
      <w:divBdr>
        <w:top w:val="none" w:sz="0" w:space="0" w:color="auto"/>
        <w:left w:val="none" w:sz="0" w:space="0" w:color="auto"/>
        <w:bottom w:val="none" w:sz="0" w:space="0" w:color="auto"/>
        <w:right w:val="none" w:sz="0" w:space="0" w:color="auto"/>
      </w:divBdr>
    </w:div>
    <w:div w:id="12806326">
      <w:marLeft w:val="480"/>
      <w:marRight w:val="0"/>
      <w:marTop w:val="0"/>
      <w:marBottom w:val="0"/>
      <w:divBdr>
        <w:top w:val="none" w:sz="0" w:space="0" w:color="auto"/>
        <w:left w:val="none" w:sz="0" w:space="0" w:color="auto"/>
        <w:bottom w:val="none" w:sz="0" w:space="0" w:color="auto"/>
        <w:right w:val="none" w:sz="0" w:space="0" w:color="auto"/>
      </w:divBdr>
    </w:div>
    <w:div w:id="12809469">
      <w:marLeft w:val="480"/>
      <w:marRight w:val="0"/>
      <w:marTop w:val="0"/>
      <w:marBottom w:val="0"/>
      <w:divBdr>
        <w:top w:val="none" w:sz="0" w:space="0" w:color="auto"/>
        <w:left w:val="none" w:sz="0" w:space="0" w:color="auto"/>
        <w:bottom w:val="none" w:sz="0" w:space="0" w:color="auto"/>
        <w:right w:val="none" w:sz="0" w:space="0" w:color="auto"/>
      </w:divBdr>
    </w:div>
    <w:div w:id="13459597">
      <w:marLeft w:val="480"/>
      <w:marRight w:val="0"/>
      <w:marTop w:val="0"/>
      <w:marBottom w:val="0"/>
      <w:divBdr>
        <w:top w:val="none" w:sz="0" w:space="0" w:color="auto"/>
        <w:left w:val="none" w:sz="0" w:space="0" w:color="auto"/>
        <w:bottom w:val="none" w:sz="0" w:space="0" w:color="auto"/>
        <w:right w:val="none" w:sz="0" w:space="0" w:color="auto"/>
      </w:divBdr>
    </w:div>
    <w:div w:id="13961363">
      <w:bodyDiv w:val="1"/>
      <w:marLeft w:val="0"/>
      <w:marRight w:val="0"/>
      <w:marTop w:val="0"/>
      <w:marBottom w:val="0"/>
      <w:divBdr>
        <w:top w:val="none" w:sz="0" w:space="0" w:color="auto"/>
        <w:left w:val="none" w:sz="0" w:space="0" w:color="auto"/>
        <w:bottom w:val="none" w:sz="0" w:space="0" w:color="auto"/>
        <w:right w:val="none" w:sz="0" w:space="0" w:color="auto"/>
      </w:divBdr>
    </w:div>
    <w:div w:id="14429044">
      <w:bodyDiv w:val="1"/>
      <w:marLeft w:val="0"/>
      <w:marRight w:val="0"/>
      <w:marTop w:val="0"/>
      <w:marBottom w:val="0"/>
      <w:divBdr>
        <w:top w:val="none" w:sz="0" w:space="0" w:color="auto"/>
        <w:left w:val="none" w:sz="0" w:space="0" w:color="auto"/>
        <w:bottom w:val="none" w:sz="0" w:space="0" w:color="auto"/>
        <w:right w:val="none" w:sz="0" w:space="0" w:color="auto"/>
      </w:divBdr>
    </w:div>
    <w:div w:id="14893223">
      <w:marLeft w:val="480"/>
      <w:marRight w:val="0"/>
      <w:marTop w:val="0"/>
      <w:marBottom w:val="0"/>
      <w:divBdr>
        <w:top w:val="none" w:sz="0" w:space="0" w:color="auto"/>
        <w:left w:val="none" w:sz="0" w:space="0" w:color="auto"/>
        <w:bottom w:val="none" w:sz="0" w:space="0" w:color="auto"/>
        <w:right w:val="none" w:sz="0" w:space="0" w:color="auto"/>
      </w:divBdr>
    </w:div>
    <w:div w:id="15422808">
      <w:marLeft w:val="480"/>
      <w:marRight w:val="0"/>
      <w:marTop w:val="0"/>
      <w:marBottom w:val="0"/>
      <w:divBdr>
        <w:top w:val="none" w:sz="0" w:space="0" w:color="auto"/>
        <w:left w:val="none" w:sz="0" w:space="0" w:color="auto"/>
        <w:bottom w:val="none" w:sz="0" w:space="0" w:color="auto"/>
        <w:right w:val="none" w:sz="0" w:space="0" w:color="auto"/>
      </w:divBdr>
    </w:div>
    <w:div w:id="16397383">
      <w:marLeft w:val="480"/>
      <w:marRight w:val="0"/>
      <w:marTop w:val="0"/>
      <w:marBottom w:val="0"/>
      <w:divBdr>
        <w:top w:val="none" w:sz="0" w:space="0" w:color="auto"/>
        <w:left w:val="none" w:sz="0" w:space="0" w:color="auto"/>
        <w:bottom w:val="none" w:sz="0" w:space="0" w:color="auto"/>
        <w:right w:val="none" w:sz="0" w:space="0" w:color="auto"/>
      </w:divBdr>
    </w:div>
    <w:div w:id="16927587">
      <w:marLeft w:val="480"/>
      <w:marRight w:val="0"/>
      <w:marTop w:val="0"/>
      <w:marBottom w:val="0"/>
      <w:divBdr>
        <w:top w:val="none" w:sz="0" w:space="0" w:color="auto"/>
        <w:left w:val="none" w:sz="0" w:space="0" w:color="auto"/>
        <w:bottom w:val="none" w:sz="0" w:space="0" w:color="auto"/>
        <w:right w:val="none" w:sz="0" w:space="0" w:color="auto"/>
      </w:divBdr>
    </w:div>
    <w:div w:id="17047529">
      <w:marLeft w:val="480"/>
      <w:marRight w:val="0"/>
      <w:marTop w:val="0"/>
      <w:marBottom w:val="0"/>
      <w:divBdr>
        <w:top w:val="none" w:sz="0" w:space="0" w:color="auto"/>
        <w:left w:val="none" w:sz="0" w:space="0" w:color="auto"/>
        <w:bottom w:val="none" w:sz="0" w:space="0" w:color="auto"/>
        <w:right w:val="none" w:sz="0" w:space="0" w:color="auto"/>
      </w:divBdr>
    </w:div>
    <w:div w:id="17198146">
      <w:marLeft w:val="480"/>
      <w:marRight w:val="0"/>
      <w:marTop w:val="0"/>
      <w:marBottom w:val="0"/>
      <w:divBdr>
        <w:top w:val="none" w:sz="0" w:space="0" w:color="auto"/>
        <w:left w:val="none" w:sz="0" w:space="0" w:color="auto"/>
        <w:bottom w:val="none" w:sz="0" w:space="0" w:color="auto"/>
        <w:right w:val="none" w:sz="0" w:space="0" w:color="auto"/>
      </w:divBdr>
    </w:div>
    <w:div w:id="17505932">
      <w:bodyDiv w:val="1"/>
      <w:marLeft w:val="0"/>
      <w:marRight w:val="0"/>
      <w:marTop w:val="0"/>
      <w:marBottom w:val="0"/>
      <w:divBdr>
        <w:top w:val="none" w:sz="0" w:space="0" w:color="auto"/>
        <w:left w:val="none" w:sz="0" w:space="0" w:color="auto"/>
        <w:bottom w:val="none" w:sz="0" w:space="0" w:color="auto"/>
        <w:right w:val="none" w:sz="0" w:space="0" w:color="auto"/>
      </w:divBdr>
    </w:div>
    <w:div w:id="18244350">
      <w:marLeft w:val="480"/>
      <w:marRight w:val="0"/>
      <w:marTop w:val="0"/>
      <w:marBottom w:val="0"/>
      <w:divBdr>
        <w:top w:val="none" w:sz="0" w:space="0" w:color="auto"/>
        <w:left w:val="none" w:sz="0" w:space="0" w:color="auto"/>
        <w:bottom w:val="none" w:sz="0" w:space="0" w:color="auto"/>
        <w:right w:val="none" w:sz="0" w:space="0" w:color="auto"/>
      </w:divBdr>
    </w:div>
    <w:div w:id="18287916">
      <w:marLeft w:val="480"/>
      <w:marRight w:val="0"/>
      <w:marTop w:val="0"/>
      <w:marBottom w:val="0"/>
      <w:divBdr>
        <w:top w:val="none" w:sz="0" w:space="0" w:color="auto"/>
        <w:left w:val="none" w:sz="0" w:space="0" w:color="auto"/>
        <w:bottom w:val="none" w:sz="0" w:space="0" w:color="auto"/>
        <w:right w:val="none" w:sz="0" w:space="0" w:color="auto"/>
      </w:divBdr>
    </w:div>
    <w:div w:id="19668749">
      <w:marLeft w:val="480"/>
      <w:marRight w:val="0"/>
      <w:marTop w:val="0"/>
      <w:marBottom w:val="0"/>
      <w:divBdr>
        <w:top w:val="none" w:sz="0" w:space="0" w:color="auto"/>
        <w:left w:val="none" w:sz="0" w:space="0" w:color="auto"/>
        <w:bottom w:val="none" w:sz="0" w:space="0" w:color="auto"/>
        <w:right w:val="none" w:sz="0" w:space="0" w:color="auto"/>
      </w:divBdr>
    </w:div>
    <w:div w:id="19749041">
      <w:marLeft w:val="480"/>
      <w:marRight w:val="0"/>
      <w:marTop w:val="0"/>
      <w:marBottom w:val="0"/>
      <w:divBdr>
        <w:top w:val="none" w:sz="0" w:space="0" w:color="auto"/>
        <w:left w:val="none" w:sz="0" w:space="0" w:color="auto"/>
        <w:bottom w:val="none" w:sz="0" w:space="0" w:color="auto"/>
        <w:right w:val="none" w:sz="0" w:space="0" w:color="auto"/>
      </w:divBdr>
    </w:div>
    <w:div w:id="19818499">
      <w:marLeft w:val="480"/>
      <w:marRight w:val="0"/>
      <w:marTop w:val="0"/>
      <w:marBottom w:val="0"/>
      <w:divBdr>
        <w:top w:val="none" w:sz="0" w:space="0" w:color="auto"/>
        <w:left w:val="none" w:sz="0" w:space="0" w:color="auto"/>
        <w:bottom w:val="none" w:sz="0" w:space="0" w:color="auto"/>
        <w:right w:val="none" w:sz="0" w:space="0" w:color="auto"/>
      </w:divBdr>
    </w:div>
    <w:div w:id="20325469">
      <w:marLeft w:val="480"/>
      <w:marRight w:val="0"/>
      <w:marTop w:val="0"/>
      <w:marBottom w:val="0"/>
      <w:divBdr>
        <w:top w:val="none" w:sz="0" w:space="0" w:color="auto"/>
        <w:left w:val="none" w:sz="0" w:space="0" w:color="auto"/>
        <w:bottom w:val="none" w:sz="0" w:space="0" w:color="auto"/>
        <w:right w:val="none" w:sz="0" w:space="0" w:color="auto"/>
      </w:divBdr>
    </w:div>
    <w:div w:id="20591891">
      <w:marLeft w:val="480"/>
      <w:marRight w:val="0"/>
      <w:marTop w:val="0"/>
      <w:marBottom w:val="0"/>
      <w:divBdr>
        <w:top w:val="none" w:sz="0" w:space="0" w:color="auto"/>
        <w:left w:val="none" w:sz="0" w:space="0" w:color="auto"/>
        <w:bottom w:val="none" w:sz="0" w:space="0" w:color="auto"/>
        <w:right w:val="none" w:sz="0" w:space="0" w:color="auto"/>
      </w:divBdr>
    </w:div>
    <w:div w:id="20906725">
      <w:bodyDiv w:val="1"/>
      <w:marLeft w:val="0"/>
      <w:marRight w:val="0"/>
      <w:marTop w:val="0"/>
      <w:marBottom w:val="0"/>
      <w:divBdr>
        <w:top w:val="none" w:sz="0" w:space="0" w:color="auto"/>
        <w:left w:val="none" w:sz="0" w:space="0" w:color="auto"/>
        <w:bottom w:val="none" w:sz="0" w:space="0" w:color="auto"/>
        <w:right w:val="none" w:sz="0" w:space="0" w:color="auto"/>
      </w:divBdr>
    </w:div>
    <w:div w:id="20982902">
      <w:marLeft w:val="480"/>
      <w:marRight w:val="0"/>
      <w:marTop w:val="0"/>
      <w:marBottom w:val="0"/>
      <w:divBdr>
        <w:top w:val="none" w:sz="0" w:space="0" w:color="auto"/>
        <w:left w:val="none" w:sz="0" w:space="0" w:color="auto"/>
        <w:bottom w:val="none" w:sz="0" w:space="0" w:color="auto"/>
        <w:right w:val="none" w:sz="0" w:space="0" w:color="auto"/>
      </w:divBdr>
    </w:div>
    <w:div w:id="21712807">
      <w:bodyDiv w:val="1"/>
      <w:marLeft w:val="0"/>
      <w:marRight w:val="0"/>
      <w:marTop w:val="0"/>
      <w:marBottom w:val="0"/>
      <w:divBdr>
        <w:top w:val="none" w:sz="0" w:space="0" w:color="auto"/>
        <w:left w:val="none" w:sz="0" w:space="0" w:color="auto"/>
        <w:bottom w:val="none" w:sz="0" w:space="0" w:color="auto"/>
        <w:right w:val="none" w:sz="0" w:space="0" w:color="auto"/>
      </w:divBdr>
    </w:div>
    <w:div w:id="21979406">
      <w:marLeft w:val="480"/>
      <w:marRight w:val="0"/>
      <w:marTop w:val="0"/>
      <w:marBottom w:val="0"/>
      <w:divBdr>
        <w:top w:val="none" w:sz="0" w:space="0" w:color="auto"/>
        <w:left w:val="none" w:sz="0" w:space="0" w:color="auto"/>
        <w:bottom w:val="none" w:sz="0" w:space="0" w:color="auto"/>
        <w:right w:val="none" w:sz="0" w:space="0" w:color="auto"/>
      </w:divBdr>
    </w:div>
    <w:div w:id="22679354">
      <w:marLeft w:val="480"/>
      <w:marRight w:val="0"/>
      <w:marTop w:val="0"/>
      <w:marBottom w:val="0"/>
      <w:divBdr>
        <w:top w:val="none" w:sz="0" w:space="0" w:color="auto"/>
        <w:left w:val="none" w:sz="0" w:space="0" w:color="auto"/>
        <w:bottom w:val="none" w:sz="0" w:space="0" w:color="auto"/>
        <w:right w:val="none" w:sz="0" w:space="0" w:color="auto"/>
      </w:divBdr>
    </w:div>
    <w:div w:id="23093492">
      <w:bodyDiv w:val="1"/>
      <w:marLeft w:val="0"/>
      <w:marRight w:val="0"/>
      <w:marTop w:val="0"/>
      <w:marBottom w:val="0"/>
      <w:divBdr>
        <w:top w:val="none" w:sz="0" w:space="0" w:color="auto"/>
        <w:left w:val="none" w:sz="0" w:space="0" w:color="auto"/>
        <w:bottom w:val="none" w:sz="0" w:space="0" w:color="auto"/>
        <w:right w:val="none" w:sz="0" w:space="0" w:color="auto"/>
      </w:divBdr>
    </w:div>
    <w:div w:id="23144201">
      <w:marLeft w:val="480"/>
      <w:marRight w:val="0"/>
      <w:marTop w:val="0"/>
      <w:marBottom w:val="0"/>
      <w:divBdr>
        <w:top w:val="none" w:sz="0" w:space="0" w:color="auto"/>
        <w:left w:val="none" w:sz="0" w:space="0" w:color="auto"/>
        <w:bottom w:val="none" w:sz="0" w:space="0" w:color="auto"/>
        <w:right w:val="none" w:sz="0" w:space="0" w:color="auto"/>
      </w:divBdr>
    </w:div>
    <w:div w:id="23294332">
      <w:bodyDiv w:val="1"/>
      <w:marLeft w:val="0"/>
      <w:marRight w:val="0"/>
      <w:marTop w:val="0"/>
      <w:marBottom w:val="0"/>
      <w:divBdr>
        <w:top w:val="none" w:sz="0" w:space="0" w:color="auto"/>
        <w:left w:val="none" w:sz="0" w:space="0" w:color="auto"/>
        <w:bottom w:val="none" w:sz="0" w:space="0" w:color="auto"/>
        <w:right w:val="none" w:sz="0" w:space="0" w:color="auto"/>
      </w:divBdr>
    </w:div>
    <w:div w:id="25064453">
      <w:marLeft w:val="480"/>
      <w:marRight w:val="0"/>
      <w:marTop w:val="0"/>
      <w:marBottom w:val="0"/>
      <w:divBdr>
        <w:top w:val="none" w:sz="0" w:space="0" w:color="auto"/>
        <w:left w:val="none" w:sz="0" w:space="0" w:color="auto"/>
        <w:bottom w:val="none" w:sz="0" w:space="0" w:color="auto"/>
        <w:right w:val="none" w:sz="0" w:space="0" w:color="auto"/>
      </w:divBdr>
    </w:div>
    <w:div w:id="25253007">
      <w:marLeft w:val="480"/>
      <w:marRight w:val="0"/>
      <w:marTop w:val="0"/>
      <w:marBottom w:val="0"/>
      <w:divBdr>
        <w:top w:val="none" w:sz="0" w:space="0" w:color="auto"/>
        <w:left w:val="none" w:sz="0" w:space="0" w:color="auto"/>
        <w:bottom w:val="none" w:sz="0" w:space="0" w:color="auto"/>
        <w:right w:val="none" w:sz="0" w:space="0" w:color="auto"/>
      </w:divBdr>
    </w:div>
    <w:div w:id="25717868">
      <w:marLeft w:val="480"/>
      <w:marRight w:val="0"/>
      <w:marTop w:val="0"/>
      <w:marBottom w:val="0"/>
      <w:divBdr>
        <w:top w:val="none" w:sz="0" w:space="0" w:color="auto"/>
        <w:left w:val="none" w:sz="0" w:space="0" w:color="auto"/>
        <w:bottom w:val="none" w:sz="0" w:space="0" w:color="auto"/>
        <w:right w:val="none" w:sz="0" w:space="0" w:color="auto"/>
      </w:divBdr>
    </w:div>
    <w:div w:id="25835713">
      <w:marLeft w:val="480"/>
      <w:marRight w:val="0"/>
      <w:marTop w:val="0"/>
      <w:marBottom w:val="0"/>
      <w:divBdr>
        <w:top w:val="none" w:sz="0" w:space="0" w:color="auto"/>
        <w:left w:val="none" w:sz="0" w:space="0" w:color="auto"/>
        <w:bottom w:val="none" w:sz="0" w:space="0" w:color="auto"/>
        <w:right w:val="none" w:sz="0" w:space="0" w:color="auto"/>
      </w:divBdr>
    </w:div>
    <w:div w:id="25983006">
      <w:marLeft w:val="480"/>
      <w:marRight w:val="0"/>
      <w:marTop w:val="0"/>
      <w:marBottom w:val="0"/>
      <w:divBdr>
        <w:top w:val="none" w:sz="0" w:space="0" w:color="auto"/>
        <w:left w:val="none" w:sz="0" w:space="0" w:color="auto"/>
        <w:bottom w:val="none" w:sz="0" w:space="0" w:color="auto"/>
        <w:right w:val="none" w:sz="0" w:space="0" w:color="auto"/>
      </w:divBdr>
    </w:div>
    <w:div w:id="27686561">
      <w:bodyDiv w:val="1"/>
      <w:marLeft w:val="0"/>
      <w:marRight w:val="0"/>
      <w:marTop w:val="0"/>
      <w:marBottom w:val="0"/>
      <w:divBdr>
        <w:top w:val="none" w:sz="0" w:space="0" w:color="auto"/>
        <w:left w:val="none" w:sz="0" w:space="0" w:color="auto"/>
        <w:bottom w:val="none" w:sz="0" w:space="0" w:color="auto"/>
        <w:right w:val="none" w:sz="0" w:space="0" w:color="auto"/>
      </w:divBdr>
    </w:div>
    <w:div w:id="27730579">
      <w:marLeft w:val="480"/>
      <w:marRight w:val="0"/>
      <w:marTop w:val="0"/>
      <w:marBottom w:val="0"/>
      <w:divBdr>
        <w:top w:val="none" w:sz="0" w:space="0" w:color="auto"/>
        <w:left w:val="none" w:sz="0" w:space="0" w:color="auto"/>
        <w:bottom w:val="none" w:sz="0" w:space="0" w:color="auto"/>
        <w:right w:val="none" w:sz="0" w:space="0" w:color="auto"/>
      </w:divBdr>
    </w:div>
    <w:div w:id="27949892">
      <w:marLeft w:val="480"/>
      <w:marRight w:val="0"/>
      <w:marTop w:val="0"/>
      <w:marBottom w:val="0"/>
      <w:divBdr>
        <w:top w:val="none" w:sz="0" w:space="0" w:color="auto"/>
        <w:left w:val="none" w:sz="0" w:space="0" w:color="auto"/>
        <w:bottom w:val="none" w:sz="0" w:space="0" w:color="auto"/>
        <w:right w:val="none" w:sz="0" w:space="0" w:color="auto"/>
      </w:divBdr>
    </w:div>
    <w:div w:id="28065902">
      <w:bodyDiv w:val="1"/>
      <w:marLeft w:val="0"/>
      <w:marRight w:val="0"/>
      <w:marTop w:val="0"/>
      <w:marBottom w:val="0"/>
      <w:divBdr>
        <w:top w:val="none" w:sz="0" w:space="0" w:color="auto"/>
        <w:left w:val="none" w:sz="0" w:space="0" w:color="auto"/>
        <w:bottom w:val="none" w:sz="0" w:space="0" w:color="auto"/>
        <w:right w:val="none" w:sz="0" w:space="0" w:color="auto"/>
      </w:divBdr>
    </w:div>
    <w:div w:id="28724548">
      <w:marLeft w:val="480"/>
      <w:marRight w:val="0"/>
      <w:marTop w:val="0"/>
      <w:marBottom w:val="0"/>
      <w:divBdr>
        <w:top w:val="none" w:sz="0" w:space="0" w:color="auto"/>
        <w:left w:val="none" w:sz="0" w:space="0" w:color="auto"/>
        <w:bottom w:val="none" w:sz="0" w:space="0" w:color="auto"/>
        <w:right w:val="none" w:sz="0" w:space="0" w:color="auto"/>
      </w:divBdr>
    </w:div>
    <w:div w:id="29035707">
      <w:marLeft w:val="480"/>
      <w:marRight w:val="0"/>
      <w:marTop w:val="0"/>
      <w:marBottom w:val="0"/>
      <w:divBdr>
        <w:top w:val="none" w:sz="0" w:space="0" w:color="auto"/>
        <w:left w:val="none" w:sz="0" w:space="0" w:color="auto"/>
        <w:bottom w:val="none" w:sz="0" w:space="0" w:color="auto"/>
        <w:right w:val="none" w:sz="0" w:space="0" w:color="auto"/>
      </w:divBdr>
    </w:div>
    <w:div w:id="29233219">
      <w:bodyDiv w:val="1"/>
      <w:marLeft w:val="0"/>
      <w:marRight w:val="0"/>
      <w:marTop w:val="0"/>
      <w:marBottom w:val="0"/>
      <w:divBdr>
        <w:top w:val="none" w:sz="0" w:space="0" w:color="auto"/>
        <w:left w:val="none" w:sz="0" w:space="0" w:color="auto"/>
        <w:bottom w:val="none" w:sz="0" w:space="0" w:color="auto"/>
        <w:right w:val="none" w:sz="0" w:space="0" w:color="auto"/>
      </w:divBdr>
    </w:div>
    <w:div w:id="29305795">
      <w:marLeft w:val="480"/>
      <w:marRight w:val="0"/>
      <w:marTop w:val="0"/>
      <w:marBottom w:val="0"/>
      <w:divBdr>
        <w:top w:val="none" w:sz="0" w:space="0" w:color="auto"/>
        <w:left w:val="none" w:sz="0" w:space="0" w:color="auto"/>
        <w:bottom w:val="none" w:sz="0" w:space="0" w:color="auto"/>
        <w:right w:val="none" w:sz="0" w:space="0" w:color="auto"/>
      </w:divBdr>
    </w:div>
    <w:div w:id="29653965">
      <w:bodyDiv w:val="1"/>
      <w:marLeft w:val="0"/>
      <w:marRight w:val="0"/>
      <w:marTop w:val="0"/>
      <w:marBottom w:val="0"/>
      <w:divBdr>
        <w:top w:val="none" w:sz="0" w:space="0" w:color="auto"/>
        <w:left w:val="none" w:sz="0" w:space="0" w:color="auto"/>
        <w:bottom w:val="none" w:sz="0" w:space="0" w:color="auto"/>
        <w:right w:val="none" w:sz="0" w:space="0" w:color="auto"/>
      </w:divBdr>
    </w:div>
    <w:div w:id="29696175">
      <w:marLeft w:val="480"/>
      <w:marRight w:val="0"/>
      <w:marTop w:val="0"/>
      <w:marBottom w:val="0"/>
      <w:divBdr>
        <w:top w:val="none" w:sz="0" w:space="0" w:color="auto"/>
        <w:left w:val="none" w:sz="0" w:space="0" w:color="auto"/>
        <w:bottom w:val="none" w:sz="0" w:space="0" w:color="auto"/>
        <w:right w:val="none" w:sz="0" w:space="0" w:color="auto"/>
      </w:divBdr>
    </w:div>
    <w:div w:id="29885480">
      <w:marLeft w:val="480"/>
      <w:marRight w:val="0"/>
      <w:marTop w:val="0"/>
      <w:marBottom w:val="0"/>
      <w:divBdr>
        <w:top w:val="none" w:sz="0" w:space="0" w:color="auto"/>
        <w:left w:val="none" w:sz="0" w:space="0" w:color="auto"/>
        <w:bottom w:val="none" w:sz="0" w:space="0" w:color="auto"/>
        <w:right w:val="none" w:sz="0" w:space="0" w:color="auto"/>
      </w:divBdr>
    </w:div>
    <w:div w:id="30690713">
      <w:bodyDiv w:val="1"/>
      <w:marLeft w:val="0"/>
      <w:marRight w:val="0"/>
      <w:marTop w:val="0"/>
      <w:marBottom w:val="0"/>
      <w:divBdr>
        <w:top w:val="none" w:sz="0" w:space="0" w:color="auto"/>
        <w:left w:val="none" w:sz="0" w:space="0" w:color="auto"/>
        <w:bottom w:val="none" w:sz="0" w:space="0" w:color="auto"/>
        <w:right w:val="none" w:sz="0" w:space="0" w:color="auto"/>
      </w:divBdr>
    </w:div>
    <w:div w:id="31804593">
      <w:marLeft w:val="480"/>
      <w:marRight w:val="0"/>
      <w:marTop w:val="0"/>
      <w:marBottom w:val="0"/>
      <w:divBdr>
        <w:top w:val="none" w:sz="0" w:space="0" w:color="auto"/>
        <w:left w:val="none" w:sz="0" w:space="0" w:color="auto"/>
        <w:bottom w:val="none" w:sz="0" w:space="0" w:color="auto"/>
        <w:right w:val="none" w:sz="0" w:space="0" w:color="auto"/>
      </w:divBdr>
    </w:div>
    <w:div w:id="32466928">
      <w:bodyDiv w:val="1"/>
      <w:marLeft w:val="0"/>
      <w:marRight w:val="0"/>
      <w:marTop w:val="0"/>
      <w:marBottom w:val="0"/>
      <w:divBdr>
        <w:top w:val="none" w:sz="0" w:space="0" w:color="auto"/>
        <w:left w:val="none" w:sz="0" w:space="0" w:color="auto"/>
        <w:bottom w:val="none" w:sz="0" w:space="0" w:color="auto"/>
        <w:right w:val="none" w:sz="0" w:space="0" w:color="auto"/>
      </w:divBdr>
    </w:div>
    <w:div w:id="32732629">
      <w:bodyDiv w:val="1"/>
      <w:marLeft w:val="0"/>
      <w:marRight w:val="0"/>
      <w:marTop w:val="0"/>
      <w:marBottom w:val="0"/>
      <w:divBdr>
        <w:top w:val="none" w:sz="0" w:space="0" w:color="auto"/>
        <w:left w:val="none" w:sz="0" w:space="0" w:color="auto"/>
        <w:bottom w:val="none" w:sz="0" w:space="0" w:color="auto"/>
        <w:right w:val="none" w:sz="0" w:space="0" w:color="auto"/>
      </w:divBdr>
    </w:div>
    <w:div w:id="33041591">
      <w:marLeft w:val="480"/>
      <w:marRight w:val="0"/>
      <w:marTop w:val="0"/>
      <w:marBottom w:val="0"/>
      <w:divBdr>
        <w:top w:val="none" w:sz="0" w:space="0" w:color="auto"/>
        <w:left w:val="none" w:sz="0" w:space="0" w:color="auto"/>
        <w:bottom w:val="none" w:sz="0" w:space="0" w:color="auto"/>
        <w:right w:val="none" w:sz="0" w:space="0" w:color="auto"/>
      </w:divBdr>
    </w:div>
    <w:div w:id="33701272">
      <w:marLeft w:val="480"/>
      <w:marRight w:val="0"/>
      <w:marTop w:val="0"/>
      <w:marBottom w:val="0"/>
      <w:divBdr>
        <w:top w:val="none" w:sz="0" w:space="0" w:color="auto"/>
        <w:left w:val="none" w:sz="0" w:space="0" w:color="auto"/>
        <w:bottom w:val="none" w:sz="0" w:space="0" w:color="auto"/>
        <w:right w:val="none" w:sz="0" w:space="0" w:color="auto"/>
      </w:divBdr>
    </w:div>
    <w:div w:id="34088308">
      <w:marLeft w:val="480"/>
      <w:marRight w:val="0"/>
      <w:marTop w:val="0"/>
      <w:marBottom w:val="0"/>
      <w:divBdr>
        <w:top w:val="none" w:sz="0" w:space="0" w:color="auto"/>
        <w:left w:val="none" w:sz="0" w:space="0" w:color="auto"/>
        <w:bottom w:val="none" w:sz="0" w:space="0" w:color="auto"/>
        <w:right w:val="none" w:sz="0" w:space="0" w:color="auto"/>
      </w:divBdr>
    </w:div>
    <w:div w:id="34158804">
      <w:bodyDiv w:val="1"/>
      <w:marLeft w:val="0"/>
      <w:marRight w:val="0"/>
      <w:marTop w:val="0"/>
      <w:marBottom w:val="0"/>
      <w:divBdr>
        <w:top w:val="none" w:sz="0" w:space="0" w:color="auto"/>
        <w:left w:val="none" w:sz="0" w:space="0" w:color="auto"/>
        <w:bottom w:val="none" w:sz="0" w:space="0" w:color="auto"/>
        <w:right w:val="none" w:sz="0" w:space="0" w:color="auto"/>
      </w:divBdr>
    </w:div>
    <w:div w:id="34474122">
      <w:bodyDiv w:val="1"/>
      <w:marLeft w:val="0"/>
      <w:marRight w:val="0"/>
      <w:marTop w:val="0"/>
      <w:marBottom w:val="0"/>
      <w:divBdr>
        <w:top w:val="none" w:sz="0" w:space="0" w:color="auto"/>
        <w:left w:val="none" w:sz="0" w:space="0" w:color="auto"/>
        <w:bottom w:val="none" w:sz="0" w:space="0" w:color="auto"/>
        <w:right w:val="none" w:sz="0" w:space="0" w:color="auto"/>
      </w:divBdr>
    </w:div>
    <w:div w:id="35129241">
      <w:marLeft w:val="480"/>
      <w:marRight w:val="0"/>
      <w:marTop w:val="0"/>
      <w:marBottom w:val="0"/>
      <w:divBdr>
        <w:top w:val="none" w:sz="0" w:space="0" w:color="auto"/>
        <w:left w:val="none" w:sz="0" w:space="0" w:color="auto"/>
        <w:bottom w:val="none" w:sz="0" w:space="0" w:color="auto"/>
        <w:right w:val="none" w:sz="0" w:space="0" w:color="auto"/>
      </w:divBdr>
    </w:div>
    <w:div w:id="35129370">
      <w:marLeft w:val="480"/>
      <w:marRight w:val="0"/>
      <w:marTop w:val="0"/>
      <w:marBottom w:val="0"/>
      <w:divBdr>
        <w:top w:val="none" w:sz="0" w:space="0" w:color="auto"/>
        <w:left w:val="none" w:sz="0" w:space="0" w:color="auto"/>
        <w:bottom w:val="none" w:sz="0" w:space="0" w:color="auto"/>
        <w:right w:val="none" w:sz="0" w:space="0" w:color="auto"/>
      </w:divBdr>
    </w:div>
    <w:div w:id="35274416">
      <w:marLeft w:val="480"/>
      <w:marRight w:val="0"/>
      <w:marTop w:val="0"/>
      <w:marBottom w:val="0"/>
      <w:divBdr>
        <w:top w:val="none" w:sz="0" w:space="0" w:color="auto"/>
        <w:left w:val="none" w:sz="0" w:space="0" w:color="auto"/>
        <w:bottom w:val="none" w:sz="0" w:space="0" w:color="auto"/>
        <w:right w:val="none" w:sz="0" w:space="0" w:color="auto"/>
      </w:divBdr>
    </w:div>
    <w:div w:id="35861012">
      <w:marLeft w:val="480"/>
      <w:marRight w:val="0"/>
      <w:marTop w:val="0"/>
      <w:marBottom w:val="0"/>
      <w:divBdr>
        <w:top w:val="none" w:sz="0" w:space="0" w:color="auto"/>
        <w:left w:val="none" w:sz="0" w:space="0" w:color="auto"/>
        <w:bottom w:val="none" w:sz="0" w:space="0" w:color="auto"/>
        <w:right w:val="none" w:sz="0" w:space="0" w:color="auto"/>
      </w:divBdr>
    </w:div>
    <w:div w:id="36050289">
      <w:marLeft w:val="480"/>
      <w:marRight w:val="0"/>
      <w:marTop w:val="0"/>
      <w:marBottom w:val="0"/>
      <w:divBdr>
        <w:top w:val="none" w:sz="0" w:space="0" w:color="auto"/>
        <w:left w:val="none" w:sz="0" w:space="0" w:color="auto"/>
        <w:bottom w:val="none" w:sz="0" w:space="0" w:color="auto"/>
        <w:right w:val="none" w:sz="0" w:space="0" w:color="auto"/>
      </w:divBdr>
    </w:div>
    <w:div w:id="36399354">
      <w:marLeft w:val="480"/>
      <w:marRight w:val="0"/>
      <w:marTop w:val="0"/>
      <w:marBottom w:val="0"/>
      <w:divBdr>
        <w:top w:val="none" w:sz="0" w:space="0" w:color="auto"/>
        <w:left w:val="none" w:sz="0" w:space="0" w:color="auto"/>
        <w:bottom w:val="none" w:sz="0" w:space="0" w:color="auto"/>
        <w:right w:val="none" w:sz="0" w:space="0" w:color="auto"/>
      </w:divBdr>
    </w:div>
    <w:div w:id="36855651">
      <w:marLeft w:val="480"/>
      <w:marRight w:val="0"/>
      <w:marTop w:val="0"/>
      <w:marBottom w:val="0"/>
      <w:divBdr>
        <w:top w:val="none" w:sz="0" w:space="0" w:color="auto"/>
        <w:left w:val="none" w:sz="0" w:space="0" w:color="auto"/>
        <w:bottom w:val="none" w:sz="0" w:space="0" w:color="auto"/>
        <w:right w:val="none" w:sz="0" w:space="0" w:color="auto"/>
      </w:divBdr>
    </w:div>
    <w:div w:id="37048843">
      <w:marLeft w:val="480"/>
      <w:marRight w:val="0"/>
      <w:marTop w:val="0"/>
      <w:marBottom w:val="0"/>
      <w:divBdr>
        <w:top w:val="none" w:sz="0" w:space="0" w:color="auto"/>
        <w:left w:val="none" w:sz="0" w:space="0" w:color="auto"/>
        <w:bottom w:val="none" w:sz="0" w:space="0" w:color="auto"/>
        <w:right w:val="none" w:sz="0" w:space="0" w:color="auto"/>
      </w:divBdr>
    </w:div>
    <w:div w:id="37048908">
      <w:marLeft w:val="480"/>
      <w:marRight w:val="0"/>
      <w:marTop w:val="0"/>
      <w:marBottom w:val="0"/>
      <w:divBdr>
        <w:top w:val="none" w:sz="0" w:space="0" w:color="auto"/>
        <w:left w:val="none" w:sz="0" w:space="0" w:color="auto"/>
        <w:bottom w:val="none" w:sz="0" w:space="0" w:color="auto"/>
        <w:right w:val="none" w:sz="0" w:space="0" w:color="auto"/>
      </w:divBdr>
    </w:div>
    <w:div w:id="37123000">
      <w:marLeft w:val="480"/>
      <w:marRight w:val="0"/>
      <w:marTop w:val="0"/>
      <w:marBottom w:val="0"/>
      <w:divBdr>
        <w:top w:val="none" w:sz="0" w:space="0" w:color="auto"/>
        <w:left w:val="none" w:sz="0" w:space="0" w:color="auto"/>
        <w:bottom w:val="none" w:sz="0" w:space="0" w:color="auto"/>
        <w:right w:val="none" w:sz="0" w:space="0" w:color="auto"/>
      </w:divBdr>
    </w:div>
    <w:div w:id="37169623">
      <w:marLeft w:val="480"/>
      <w:marRight w:val="0"/>
      <w:marTop w:val="0"/>
      <w:marBottom w:val="0"/>
      <w:divBdr>
        <w:top w:val="none" w:sz="0" w:space="0" w:color="auto"/>
        <w:left w:val="none" w:sz="0" w:space="0" w:color="auto"/>
        <w:bottom w:val="none" w:sz="0" w:space="0" w:color="auto"/>
        <w:right w:val="none" w:sz="0" w:space="0" w:color="auto"/>
      </w:divBdr>
    </w:div>
    <w:div w:id="37171540">
      <w:marLeft w:val="480"/>
      <w:marRight w:val="0"/>
      <w:marTop w:val="0"/>
      <w:marBottom w:val="0"/>
      <w:divBdr>
        <w:top w:val="none" w:sz="0" w:space="0" w:color="auto"/>
        <w:left w:val="none" w:sz="0" w:space="0" w:color="auto"/>
        <w:bottom w:val="none" w:sz="0" w:space="0" w:color="auto"/>
        <w:right w:val="none" w:sz="0" w:space="0" w:color="auto"/>
      </w:divBdr>
    </w:div>
    <w:div w:id="37559993">
      <w:marLeft w:val="480"/>
      <w:marRight w:val="0"/>
      <w:marTop w:val="0"/>
      <w:marBottom w:val="0"/>
      <w:divBdr>
        <w:top w:val="none" w:sz="0" w:space="0" w:color="auto"/>
        <w:left w:val="none" w:sz="0" w:space="0" w:color="auto"/>
        <w:bottom w:val="none" w:sz="0" w:space="0" w:color="auto"/>
        <w:right w:val="none" w:sz="0" w:space="0" w:color="auto"/>
      </w:divBdr>
    </w:div>
    <w:div w:id="37822955">
      <w:marLeft w:val="480"/>
      <w:marRight w:val="0"/>
      <w:marTop w:val="0"/>
      <w:marBottom w:val="0"/>
      <w:divBdr>
        <w:top w:val="none" w:sz="0" w:space="0" w:color="auto"/>
        <w:left w:val="none" w:sz="0" w:space="0" w:color="auto"/>
        <w:bottom w:val="none" w:sz="0" w:space="0" w:color="auto"/>
        <w:right w:val="none" w:sz="0" w:space="0" w:color="auto"/>
      </w:divBdr>
    </w:div>
    <w:div w:id="40328958">
      <w:marLeft w:val="480"/>
      <w:marRight w:val="0"/>
      <w:marTop w:val="0"/>
      <w:marBottom w:val="0"/>
      <w:divBdr>
        <w:top w:val="none" w:sz="0" w:space="0" w:color="auto"/>
        <w:left w:val="none" w:sz="0" w:space="0" w:color="auto"/>
        <w:bottom w:val="none" w:sz="0" w:space="0" w:color="auto"/>
        <w:right w:val="none" w:sz="0" w:space="0" w:color="auto"/>
      </w:divBdr>
    </w:div>
    <w:div w:id="40448201">
      <w:marLeft w:val="480"/>
      <w:marRight w:val="0"/>
      <w:marTop w:val="0"/>
      <w:marBottom w:val="0"/>
      <w:divBdr>
        <w:top w:val="none" w:sz="0" w:space="0" w:color="auto"/>
        <w:left w:val="none" w:sz="0" w:space="0" w:color="auto"/>
        <w:bottom w:val="none" w:sz="0" w:space="0" w:color="auto"/>
        <w:right w:val="none" w:sz="0" w:space="0" w:color="auto"/>
      </w:divBdr>
    </w:div>
    <w:div w:id="40790561">
      <w:bodyDiv w:val="1"/>
      <w:marLeft w:val="0"/>
      <w:marRight w:val="0"/>
      <w:marTop w:val="0"/>
      <w:marBottom w:val="0"/>
      <w:divBdr>
        <w:top w:val="none" w:sz="0" w:space="0" w:color="auto"/>
        <w:left w:val="none" w:sz="0" w:space="0" w:color="auto"/>
        <w:bottom w:val="none" w:sz="0" w:space="0" w:color="auto"/>
        <w:right w:val="none" w:sz="0" w:space="0" w:color="auto"/>
      </w:divBdr>
    </w:div>
    <w:div w:id="41250991">
      <w:marLeft w:val="480"/>
      <w:marRight w:val="0"/>
      <w:marTop w:val="0"/>
      <w:marBottom w:val="0"/>
      <w:divBdr>
        <w:top w:val="none" w:sz="0" w:space="0" w:color="auto"/>
        <w:left w:val="none" w:sz="0" w:space="0" w:color="auto"/>
        <w:bottom w:val="none" w:sz="0" w:space="0" w:color="auto"/>
        <w:right w:val="none" w:sz="0" w:space="0" w:color="auto"/>
      </w:divBdr>
    </w:div>
    <w:div w:id="41251253">
      <w:marLeft w:val="480"/>
      <w:marRight w:val="0"/>
      <w:marTop w:val="0"/>
      <w:marBottom w:val="0"/>
      <w:divBdr>
        <w:top w:val="none" w:sz="0" w:space="0" w:color="auto"/>
        <w:left w:val="none" w:sz="0" w:space="0" w:color="auto"/>
        <w:bottom w:val="none" w:sz="0" w:space="0" w:color="auto"/>
        <w:right w:val="none" w:sz="0" w:space="0" w:color="auto"/>
      </w:divBdr>
    </w:div>
    <w:div w:id="41755629">
      <w:marLeft w:val="480"/>
      <w:marRight w:val="0"/>
      <w:marTop w:val="0"/>
      <w:marBottom w:val="0"/>
      <w:divBdr>
        <w:top w:val="none" w:sz="0" w:space="0" w:color="auto"/>
        <w:left w:val="none" w:sz="0" w:space="0" w:color="auto"/>
        <w:bottom w:val="none" w:sz="0" w:space="0" w:color="auto"/>
        <w:right w:val="none" w:sz="0" w:space="0" w:color="auto"/>
      </w:divBdr>
    </w:div>
    <w:div w:id="42098738">
      <w:bodyDiv w:val="1"/>
      <w:marLeft w:val="0"/>
      <w:marRight w:val="0"/>
      <w:marTop w:val="0"/>
      <w:marBottom w:val="0"/>
      <w:divBdr>
        <w:top w:val="none" w:sz="0" w:space="0" w:color="auto"/>
        <w:left w:val="none" w:sz="0" w:space="0" w:color="auto"/>
        <w:bottom w:val="none" w:sz="0" w:space="0" w:color="auto"/>
        <w:right w:val="none" w:sz="0" w:space="0" w:color="auto"/>
      </w:divBdr>
    </w:div>
    <w:div w:id="42214181">
      <w:marLeft w:val="480"/>
      <w:marRight w:val="0"/>
      <w:marTop w:val="0"/>
      <w:marBottom w:val="0"/>
      <w:divBdr>
        <w:top w:val="none" w:sz="0" w:space="0" w:color="auto"/>
        <w:left w:val="none" w:sz="0" w:space="0" w:color="auto"/>
        <w:bottom w:val="none" w:sz="0" w:space="0" w:color="auto"/>
        <w:right w:val="none" w:sz="0" w:space="0" w:color="auto"/>
      </w:divBdr>
    </w:div>
    <w:div w:id="42605912">
      <w:marLeft w:val="480"/>
      <w:marRight w:val="0"/>
      <w:marTop w:val="0"/>
      <w:marBottom w:val="0"/>
      <w:divBdr>
        <w:top w:val="none" w:sz="0" w:space="0" w:color="auto"/>
        <w:left w:val="none" w:sz="0" w:space="0" w:color="auto"/>
        <w:bottom w:val="none" w:sz="0" w:space="0" w:color="auto"/>
        <w:right w:val="none" w:sz="0" w:space="0" w:color="auto"/>
      </w:divBdr>
    </w:div>
    <w:div w:id="42751127">
      <w:marLeft w:val="480"/>
      <w:marRight w:val="0"/>
      <w:marTop w:val="0"/>
      <w:marBottom w:val="0"/>
      <w:divBdr>
        <w:top w:val="none" w:sz="0" w:space="0" w:color="auto"/>
        <w:left w:val="none" w:sz="0" w:space="0" w:color="auto"/>
        <w:bottom w:val="none" w:sz="0" w:space="0" w:color="auto"/>
        <w:right w:val="none" w:sz="0" w:space="0" w:color="auto"/>
      </w:divBdr>
    </w:div>
    <w:div w:id="42756122">
      <w:bodyDiv w:val="1"/>
      <w:marLeft w:val="0"/>
      <w:marRight w:val="0"/>
      <w:marTop w:val="0"/>
      <w:marBottom w:val="0"/>
      <w:divBdr>
        <w:top w:val="none" w:sz="0" w:space="0" w:color="auto"/>
        <w:left w:val="none" w:sz="0" w:space="0" w:color="auto"/>
        <w:bottom w:val="none" w:sz="0" w:space="0" w:color="auto"/>
        <w:right w:val="none" w:sz="0" w:space="0" w:color="auto"/>
      </w:divBdr>
    </w:div>
    <w:div w:id="42950298">
      <w:bodyDiv w:val="1"/>
      <w:marLeft w:val="0"/>
      <w:marRight w:val="0"/>
      <w:marTop w:val="0"/>
      <w:marBottom w:val="0"/>
      <w:divBdr>
        <w:top w:val="none" w:sz="0" w:space="0" w:color="auto"/>
        <w:left w:val="none" w:sz="0" w:space="0" w:color="auto"/>
        <w:bottom w:val="none" w:sz="0" w:space="0" w:color="auto"/>
        <w:right w:val="none" w:sz="0" w:space="0" w:color="auto"/>
      </w:divBdr>
    </w:div>
    <w:div w:id="44525672">
      <w:bodyDiv w:val="1"/>
      <w:marLeft w:val="0"/>
      <w:marRight w:val="0"/>
      <w:marTop w:val="0"/>
      <w:marBottom w:val="0"/>
      <w:divBdr>
        <w:top w:val="none" w:sz="0" w:space="0" w:color="auto"/>
        <w:left w:val="none" w:sz="0" w:space="0" w:color="auto"/>
        <w:bottom w:val="none" w:sz="0" w:space="0" w:color="auto"/>
        <w:right w:val="none" w:sz="0" w:space="0" w:color="auto"/>
      </w:divBdr>
    </w:div>
    <w:div w:id="44645309">
      <w:marLeft w:val="480"/>
      <w:marRight w:val="0"/>
      <w:marTop w:val="0"/>
      <w:marBottom w:val="0"/>
      <w:divBdr>
        <w:top w:val="none" w:sz="0" w:space="0" w:color="auto"/>
        <w:left w:val="none" w:sz="0" w:space="0" w:color="auto"/>
        <w:bottom w:val="none" w:sz="0" w:space="0" w:color="auto"/>
        <w:right w:val="none" w:sz="0" w:space="0" w:color="auto"/>
      </w:divBdr>
    </w:div>
    <w:div w:id="44958444">
      <w:marLeft w:val="480"/>
      <w:marRight w:val="0"/>
      <w:marTop w:val="0"/>
      <w:marBottom w:val="0"/>
      <w:divBdr>
        <w:top w:val="none" w:sz="0" w:space="0" w:color="auto"/>
        <w:left w:val="none" w:sz="0" w:space="0" w:color="auto"/>
        <w:bottom w:val="none" w:sz="0" w:space="0" w:color="auto"/>
        <w:right w:val="none" w:sz="0" w:space="0" w:color="auto"/>
      </w:divBdr>
    </w:div>
    <w:div w:id="45376205">
      <w:marLeft w:val="480"/>
      <w:marRight w:val="0"/>
      <w:marTop w:val="0"/>
      <w:marBottom w:val="0"/>
      <w:divBdr>
        <w:top w:val="none" w:sz="0" w:space="0" w:color="auto"/>
        <w:left w:val="none" w:sz="0" w:space="0" w:color="auto"/>
        <w:bottom w:val="none" w:sz="0" w:space="0" w:color="auto"/>
        <w:right w:val="none" w:sz="0" w:space="0" w:color="auto"/>
      </w:divBdr>
    </w:div>
    <w:div w:id="45377125">
      <w:marLeft w:val="480"/>
      <w:marRight w:val="0"/>
      <w:marTop w:val="0"/>
      <w:marBottom w:val="0"/>
      <w:divBdr>
        <w:top w:val="none" w:sz="0" w:space="0" w:color="auto"/>
        <w:left w:val="none" w:sz="0" w:space="0" w:color="auto"/>
        <w:bottom w:val="none" w:sz="0" w:space="0" w:color="auto"/>
        <w:right w:val="none" w:sz="0" w:space="0" w:color="auto"/>
      </w:divBdr>
    </w:div>
    <w:div w:id="45573150">
      <w:marLeft w:val="480"/>
      <w:marRight w:val="0"/>
      <w:marTop w:val="0"/>
      <w:marBottom w:val="0"/>
      <w:divBdr>
        <w:top w:val="none" w:sz="0" w:space="0" w:color="auto"/>
        <w:left w:val="none" w:sz="0" w:space="0" w:color="auto"/>
        <w:bottom w:val="none" w:sz="0" w:space="0" w:color="auto"/>
        <w:right w:val="none" w:sz="0" w:space="0" w:color="auto"/>
      </w:divBdr>
    </w:div>
    <w:div w:id="46493933">
      <w:marLeft w:val="480"/>
      <w:marRight w:val="0"/>
      <w:marTop w:val="0"/>
      <w:marBottom w:val="0"/>
      <w:divBdr>
        <w:top w:val="none" w:sz="0" w:space="0" w:color="auto"/>
        <w:left w:val="none" w:sz="0" w:space="0" w:color="auto"/>
        <w:bottom w:val="none" w:sz="0" w:space="0" w:color="auto"/>
        <w:right w:val="none" w:sz="0" w:space="0" w:color="auto"/>
      </w:divBdr>
    </w:div>
    <w:div w:id="46999977">
      <w:marLeft w:val="480"/>
      <w:marRight w:val="0"/>
      <w:marTop w:val="0"/>
      <w:marBottom w:val="0"/>
      <w:divBdr>
        <w:top w:val="none" w:sz="0" w:space="0" w:color="auto"/>
        <w:left w:val="none" w:sz="0" w:space="0" w:color="auto"/>
        <w:bottom w:val="none" w:sz="0" w:space="0" w:color="auto"/>
        <w:right w:val="none" w:sz="0" w:space="0" w:color="auto"/>
      </w:divBdr>
    </w:div>
    <w:div w:id="47269051">
      <w:marLeft w:val="480"/>
      <w:marRight w:val="0"/>
      <w:marTop w:val="0"/>
      <w:marBottom w:val="0"/>
      <w:divBdr>
        <w:top w:val="none" w:sz="0" w:space="0" w:color="auto"/>
        <w:left w:val="none" w:sz="0" w:space="0" w:color="auto"/>
        <w:bottom w:val="none" w:sz="0" w:space="0" w:color="auto"/>
        <w:right w:val="none" w:sz="0" w:space="0" w:color="auto"/>
      </w:divBdr>
    </w:div>
    <w:div w:id="47923665">
      <w:marLeft w:val="480"/>
      <w:marRight w:val="0"/>
      <w:marTop w:val="0"/>
      <w:marBottom w:val="0"/>
      <w:divBdr>
        <w:top w:val="none" w:sz="0" w:space="0" w:color="auto"/>
        <w:left w:val="none" w:sz="0" w:space="0" w:color="auto"/>
        <w:bottom w:val="none" w:sz="0" w:space="0" w:color="auto"/>
        <w:right w:val="none" w:sz="0" w:space="0" w:color="auto"/>
      </w:divBdr>
    </w:div>
    <w:div w:id="47926489">
      <w:marLeft w:val="480"/>
      <w:marRight w:val="0"/>
      <w:marTop w:val="0"/>
      <w:marBottom w:val="0"/>
      <w:divBdr>
        <w:top w:val="none" w:sz="0" w:space="0" w:color="auto"/>
        <w:left w:val="none" w:sz="0" w:space="0" w:color="auto"/>
        <w:bottom w:val="none" w:sz="0" w:space="0" w:color="auto"/>
        <w:right w:val="none" w:sz="0" w:space="0" w:color="auto"/>
      </w:divBdr>
    </w:div>
    <w:div w:id="48038793">
      <w:bodyDiv w:val="1"/>
      <w:marLeft w:val="0"/>
      <w:marRight w:val="0"/>
      <w:marTop w:val="0"/>
      <w:marBottom w:val="0"/>
      <w:divBdr>
        <w:top w:val="none" w:sz="0" w:space="0" w:color="auto"/>
        <w:left w:val="none" w:sz="0" w:space="0" w:color="auto"/>
        <w:bottom w:val="none" w:sz="0" w:space="0" w:color="auto"/>
        <w:right w:val="none" w:sz="0" w:space="0" w:color="auto"/>
      </w:divBdr>
    </w:div>
    <w:div w:id="48842337">
      <w:bodyDiv w:val="1"/>
      <w:marLeft w:val="0"/>
      <w:marRight w:val="0"/>
      <w:marTop w:val="0"/>
      <w:marBottom w:val="0"/>
      <w:divBdr>
        <w:top w:val="none" w:sz="0" w:space="0" w:color="auto"/>
        <w:left w:val="none" w:sz="0" w:space="0" w:color="auto"/>
        <w:bottom w:val="none" w:sz="0" w:space="0" w:color="auto"/>
        <w:right w:val="none" w:sz="0" w:space="0" w:color="auto"/>
      </w:divBdr>
    </w:div>
    <w:div w:id="49305981">
      <w:bodyDiv w:val="1"/>
      <w:marLeft w:val="0"/>
      <w:marRight w:val="0"/>
      <w:marTop w:val="0"/>
      <w:marBottom w:val="0"/>
      <w:divBdr>
        <w:top w:val="none" w:sz="0" w:space="0" w:color="auto"/>
        <w:left w:val="none" w:sz="0" w:space="0" w:color="auto"/>
        <w:bottom w:val="none" w:sz="0" w:space="0" w:color="auto"/>
        <w:right w:val="none" w:sz="0" w:space="0" w:color="auto"/>
      </w:divBdr>
    </w:div>
    <w:div w:id="49623592">
      <w:marLeft w:val="480"/>
      <w:marRight w:val="0"/>
      <w:marTop w:val="0"/>
      <w:marBottom w:val="0"/>
      <w:divBdr>
        <w:top w:val="none" w:sz="0" w:space="0" w:color="auto"/>
        <w:left w:val="none" w:sz="0" w:space="0" w:color="auto"/>
        <w:bottom w:val="none" w:sz="0" w:space="0" w:color="auto"/>
        <w:right w:val="none" w:sz="0" w:space="0" w:color="auto"/>
      </w:divBdr>
    </w:div>
    <w:div w:id="49765688">
      <w:marLeft w:val="480"/>
      <w:marRight w:val="0"/>
      <w:marTop w:val="0"/>
      <w:marBottom w:val="0"/>
      <w:divBdr>
        <w:top w:val="none" w:sz="0" w:space="0" w:color="auto"/>
        <w:left w:val="none" w:sz="0" w:space="0" w:color="auto"/>
        <w:bottom w:val="none" w:sz="0" w:space="0" w:color="auto"/>
        <w:right w:val="none" w:sz="0" w:space="0" w:color="auto"/>
      </w:divBdr>
    </w:div>
    <w:div w:id="50231869">
      <w:marLeft w:val="480"/>
      <w:marRight w:val="0"/>
      <w:marTop w:val="0"/>
      <w:marBottom w:val="0"/>
      <w:divBdr>
        <w:top w:val="none" w:sz="0" w:space="0" w:color="auto"/>
        <w:left w:val="none" w:sz="0" w:space="0" w:color="auto"/>
        <w:bottom w:val="none" w:sz="0" w:space="0" w:color="auto"/>
        <w:right w:val="none" w:sz="0" w:space="0" w:color="auto"/>
      </w:divBdr>
    </w:div>
    <w:div w:id="50429200">
      <w:bodyDiv w:val="1"/>
      <w:marLeft w:val="0"/>
      <w:marRight w:val="0"/>
      <w:marTop w:val="0"/>
      <w:marBottom w:val="0"/>
      <w:divBdr>
        <w:top w:val="none" w:sz="0" w:space="0" w:color="auto"/>
        <w:left w:val="none" w:sz="0" w:space="0" w:color="auto"/>
        <w:bottom w:val="none" w:sz="0" w:space="0" w:color="auto"/>
        <w:right w:val="none" w:sz="0" w:space="0" w:color="auto"/>
      </w:divBdr>
    </w:div>
    <w:div w:id="51395539">
      <w:bodyDiv w:val="1"/>
      <w:marLeft w:val="0"/>
      <w:marRight w:val="0"/>
      <w:marTop w:val="0"/>
      <w:marBottom w:val="0"/>
      <w:divBdr>
        <w:top w:val="none" w:sz="0" w:space="0" w:color="auto"/>
        <w:left w:val="none" w:sz="0" w:space="0" w:color="auto"/>
        <w:bottom w:val="none" w:sz="0" w:space="0" w:color="auto"/>
        <w:right w:val="none" w:sz="0" w:space="0" w:color="auto"/>
      </w:divBdr>
    </w:div>
    <w:div w:id="51542405">
      <w:marLeft w:val="480"/>
      <w:marRight w:val="0"/>
      <w:marTop w:val="0"/>
      <w:marBottom w:val="0"/>
      <w:divBdr>
        <w:top w:val="none" w:sz="0" w:space="0" w:color="auto"/>
        <w:left w:val="none" w:sz="0" w:space="0" w:color="auto"/>
        <w:bottom w:val="none" w:sz="0" w:space="0" w:color="auto"/>
        <w:right w:val="none" w:sz="0" w:space="0" w:color="auto"/>
      </w:divBdr>
    </w:div>
    <w:div w:id="51925072">
      <w:marLeft w:val="480"/>
      <w:marRight w:val="0"/>
      <w:marTop w:val="0"/>
      <w:marBottom w:val="0"/>
      <w:divBdr>
        <w:top w:val="none" w:sz="0" w:space="0" w:color="auto"/>
        <w:left w:val="none" w:sz="0" w:space="0" w:color="auto"/>
        <w:bottom w:val="none" w:sz="0" w:space="0" w:color="auto"/>
        <w:right w:val="none" w:sz="0" w:space="0" w:color="auto"/>
      </w:divBdr>
    </w:div>
    <w:div w:id="52167407">
      <w:marLeft w:val="480"/>
      <w:marRight w:val="0"/>
      <w:marTop w:val="0"/>
      <w:marBottom w:val="0"/>
      <w:divBdr>
        <w:top w:val="none" w:sz="0" w:space="0" w:color="auto"/>
        <w:left w:val="none" w:sz="0" w:space="0" w:color="auto"/>
        <w:bottom w:val="none" w:sz="0" w:space="0" w:color="auto"/>
        <w:right w:val="none" w:sz="0" w:space="0" w:color="auto"/>
      </w:divBdr>
    </w:div>
    <w:div w:id="52899009">
      <w:bodyDiv w:val="1"/>
      <w:marLeft w:val="0"/>
      <w:marRight w:val="0"/>
      <w:marTop w:val="0"/>
      <w:marBottom w:val="0"/>
      <w:divBdr>
        <w:top w:val="none" w:sz="0" w:space="0" w:color="auto"/>
        <w:left w:val="none" w:sz="0" w:space="0" w:color="auto"/>
        <w:bottom w:val="none" w:sz="0" w:space="0" w:color="auto"/>
        <w:right w:val="none" w:sz="0" w:space="0" w:color="auto"/>
      </w:divBdr>
    </w:div>
    <w:div w:id="53478251">
      <w:marLeft w:val="480"/>
      <w:marRight w:val="0"/>
      <w:marTop w:val="0"/>
      <w:marBottom w:val="0"/>
      <w:divBdr>
        <w:top w:val="none" w:sz="0" w:space="0" w:color="auto"/>
        <w:left w:val="none" w:sz="0" w:space="0" w:color="auto"/>
        <w:bottom w:val="none" w:sz="0" w:space="0" w:color="auto"/>
        <w:right w:val="none" w:sz="0" w:space="0" w:color="auto"/>
      </w:divBdr>
    </w:div>
    <w:div w:id="53508117">
      <w:marLeft w:val="480"/>
      <w:marRight w:val="0"/>
      <w:marTop w:val="0"/>
      <w:marBottom w:val="0"/>
      <w:divBdr>
        <w:top w:val="none" w:sz="0" w:space="0" w:color="auto"/>
        <w:left w:val="none" w:sz="0" w:space="0" w:color="auto"/>
        <w:bottom w:val="none" w:sz="0" w:space="0" w:color="auto"/>
        <w:right w:val="none" w:sz="0" w:space="0" w:color="auto"/>
      </w:divBdr>
    </w:div>
    <w:div w:id="53623123">
      <w:marLeft w:val="480"/>
      <w:marRight w:val="0"/>
      <w:marTop w:val="0"/>
      <w:marBottom w:val="0"/>
      <w:divBdr>
        <w:top w:val="none" w:sz="0" w:space="0" w:color="auto"/>
        <w:left w:val="none" w:sz="0" w:space="0" w:color="auto"/>
        <w:bottom w:val="none" w:sz="0" w:space="0" w:color="auto"/>
        <w:right w:val="none" w:sz="0" w:space="0" w:color="auto"/>
      </w:divBdr>
    </w:div>
    <w:div w:id="53890763">
      <w:marLeft w:val="480"/>
      <w:marRight w:val="0"/>
      <w:marTop w:val="0"/>
      <w:marBottom w:val="0"/>
      <w:divBdr>
        <w:top w:val="none" w:sz="0" w:space="0" w:color="auto"/>
        <w:left w:val="none" w:sz="0" w:space="0" w:color="auto"/>
        <w:bottom w:val="none" w:sz="0" w:space="0" w:color="auto"/>
        <w:right w:val="none" w:sz="0" w:space="0" w:color="auto"/>
      </w:divBdr>
    </w:div>
    <w:div w:id="54205626">
      <w:marLeft w:val="480"/>
      <w:marRight w:val="0"/>
      <w:marTop w:val="0"/>
      <w:marBottom w:val="0"/>
      <w:divBdr>
        <w:top w:val="none" w:sz="0" w:space="0" w:color="auto"/>
        <w:left w:val="none" w:sz="0" w:space="0" w:color="auto"/>
        <w:bottom w:val="none" w:sz="0" w:space="0" w:color="auto"/>
        <w:right w:val="none" w:sz="0" w:space="0" w:color="auto"/>
      </w:divBdr>
    </w:div>
    <w:div w:id="54285148">
      <w:marLeft w:val="480"/>
      <w:marRight w:val="0"/>
      <w:marTop w:val="0"/>
      <w:marBottom w:val="0"/>
      <w:divBdr>
        <w:top w:val="none" w:sz="0" w:space="0" w:color="auto"/>
        <w:left w:val="none" w:sz="0" w:space="0" w:color="auto"/>
        <w:bottom w:val="none" w:sz="0" w:space="0" w:color="auto"/>
        <w:right w:val="none" w:sz="0" w:space="0" w:color="auto"/>
      </w:divBdr>
    </w:div>
    <w:div w:id="54594989">
      <w:marLeft w:val="480"/>
      <w:marRight w:val="0"/>
      <w:marTop w:val="0"/>
      <w:marBottom w:val="0"/>
      <w:divBdr>
        <w:top w:val="none" w:sz="0" w:space="0" w:color="auto"/>
        <w:left w:val="none" w:sz="0" w:space="0" w:color="auto"/>
        <w:bottom w:val="none" w:sz="0" w:space="0" w:color="auto"/>
        <w:right w:val="none" w:sz="0" w:space="0" w:color="auto"/>
      </w:divBdr>
    </w:div>
    <w:div w:id="55209788">
      <w:bodyDiv w:val="1"/>
      <w:marLeft w:val="0"/>
      <w:marRight w:val="0"/>
      <w:marTop w:val="0"/>
      <w:marBottom w:val="0"/>
      <w:divBdr>
        <w:top w:val="none" w:sz="0" w:space="0" w:color="auto"/>
        <w:left w:val="none" w:sz="0" w:space="0" w:color="auto"/>
        <w:bottom w:val="none" w:sz="0" w:space="0" w:color="auto"/>
        <w:right w:val="none" w:sz="0" w:space="0" w:color="auto"/>
      </w:divBdr>
    </w:div>
    <w:div w:id="55667010">
      <w:bodyDiv w:val="1"/>
      <w:marLeft w:val="0"/>
      <w:marRight w:val="0"/>
      <w:marTop w:val="0"/>
      <w:marBottom w:val="0"/>
      <w:divBdr>
        <w:top w:val="none" w:sz="0" w:space="0" w:color="auto"/>
        <w:left w:val="none" w:sz="0" w:space="0" w:color="auto"/>
        <w:bottom w:val="none" w:sz="0" w:space="0" w:color="auto"/>
        <w:right w:val="none" w:sz="0" w:space="0" w:color="auto"/>
      </w:divBdr>
    </w:div>
    <w:div w:id="55980592">
      <w:marLeft w:val="480"/>
      <w:marRight w:val="0"/>
      <w:marTop w:val="0"/>
      <w:marBottom w:val="0"/>
      <w:divBdr>
        <w:top w:val="none" w:sz="0" w:space="0" w:color="auto"/>
        <w:left w:val="none" w:sz="0" w:space="0" w:color="auto"/>
        <w:bottom w:val="none" w:sz="0" w:space="0" w:color="auto"/>
        <w:right w:val="none" w:sz="0" w:space="0" w:color="auto"/>
      </w:divBdr>
    </w:div>
    <w:div w:id="56248031">
      <w:marLeft w:val="480"/>
      <w:marRight w:val="0"/>
      <w:marTop w:val="0"/>
      <w:marBottom w:val="0"/>
      <w:divBdr>
        <w:top w:val="none" w:sz="0" w:space="0" w:color="auto"/>
        <w:left w:val="none" w:sz="0" w:space="0" w:color="auto"/>
        <w:bottom w:val="none" w:sz="0" w:space="0" w:color="auto"/>
        <w:right w:val="none" w:sz="0" w:space="0" w:color="auto"/>
      </w:divBdr>
    </w:div>
    <w:div w:id="56561541">
      <w:marLeft w:val="480"/>
      <w:marRight w:val="0"/>
      <w:marTop w:val="0"/>
      <w:marBottom w:val="0"/>
      <w:divBdr>
        <w:top w:val="none" w:sz="0" w:space="0" w:color="auto"/>
        <w:left w:val="none" w:sz="0" w:space="0" w:color="auto"/>
        <w:bottom w:val="none" w:sz="0" w:space="0" w:color="auto"/>
        <w:right w:val="none" w:sz="0" w:space="0" w:color="auto"/>
      </w:divBdr>
    </w:div>
    <w:div w:id="56755920">
      <w:marLeft w:val="480"/>
      <w:marRight w:val="0"/>
      <w:marTop w:val="0"/>
      <w:marBottom w:val="0"/>
      <w:divBdr>
        <w:top w:val="none" w:sz="0" w:space="0" w:color="auto"/>
        <w:left w:val="none" w:sz="0" w:space="0" w:color="auto"/>
        <w:bottom w:val="none" w:sz="0" w:space="0" w:color="auto"/>
        <w:right w:val="none" w:sz="0" w:space="0" w:color="auto"/>
      </w:divBdr>
    </w:div>
    <w:div w:id="56784822">
      <w:marLeft w:val="480"/>
      <w:marRight w:val="0"/>
      <w:marTop w:val="0"/>
      <w:marBottom w:val="0"/>
      <w:divBdr>
        <w:top w:val="none" w:sz="0" w:space="0" w:color="auto"/>
        <w:left w:val="none" w:sz="0" w:space="0" w:color="auto"/>
        <w:bottom w:val="none" w:sz="0" w:space="0" w:color="auto"/>
        <w:right w:val="none" w:sz="0" w:space="0" w:color="auto"/>
      </w:divBdr>
    </w:div>
    <w:div w:id="56825247">
      <w:marLeft w:val="480"/>
      <w:marRight w:val="0"/>
      <w:marTop w:val="0"/>
      <w:marBottom w:val="0"/>
      <w:divBdr>
        <w:top w:val="none" w:sz="0" w:space="0" w:color="auto"/>
        <w:left w:val="none" w:sz="0" w:space="0" w:color="auto"/>
        <w:bottom w:val="none" w:sz="0" w:space="0" w:color="auto"/>
        <w:right w:val="none" w:sz="0" w:space="0" w:color="auto"/>
      </w:divBdr>
    </w:div>
    <w:div w:id="57293090">
      <w:marLeft w:val="480"/>
      <w:marRight w:val="0"/>
      <w:marTop w:val="0"/>
      <w:marBottom w:val="0"/>
      <w:divBdr>
        <w:top w:val="none" w:sz="0" w:space="0" w:color="auto"/>
        <w:left w:val="none" w:sz="0" w:space="0" w:color="auto"/>
        <w:bottom w:val="none" w:sz="0" w:space="0" w:color="auto"/>
        <w:right w:val="none" w:sz="0" w:space="0" w:color="auto"/>
      </w:divBdr>
    </w:div>
    <w:div w:id="57363546">
      <w:marLeft w:val="480"/>
      <w:marRight w:val="0"/>
      <w:marTop w:val="0"/>
      <w:marBottom w:val="0"/>
      <w:divBdr>
        <w:top w:val="none" w:sz="0" w:space="0" w:color="auto"/>
        <w:left w:val="none" w:sz="0" w:space="0" w:color="auto"/>
        <w:bottom w:val="none" w:sz="0" w:space="0" w:color="auto"/>
        <w:right w:val="none" w:sz="0" w:space="0" w:color="auto"/>
      </w:divBdr>
    </w:div>
    <w:div w:id="57637508">
      <w:marLeft w:val="480"/>
      <w:marRight w:val="0"/>
      <w:marTop w:val="0"/>
      <w:marBottom w:val="0"/>
      <w:divBdr>
        <w:top w:val="none" w:sz="0" w:space="0" w:color="auto"/>
        <w:left w:val="none" w:sz="0" w:space="0" w:color="auto"/>
        <w:bottom w:val="none" w:sz="0" w:space="0" w:color="auto"/>
        <w:right w:val="none" w:sz="0" w:space="0" w:color="auto"/>
      </w:divBdr>
    </w:div>
    <w:div w:id="57675759">
      <w:marLeft w:val="480"/>
      <w:marRight w:val="0"/>
      <w:marTop w:val="0"/>
      <w:marBottom w:val="0"/>
      <w:divBdr>
        <w:top w:val="none" w:sz="0" w:space="0" w:color="auto"/>
        <w:left w:val="none" w:sz="0" w:space="0" w:color="auto"/>
        <w:bottom w:val="none" w:sz="0" w:space="0" w:color="auto"/>
        <w:right w:val="none" w:sz="0" w:space="0" w:color="auto"/>
      </w:divBdr>
    </w:div>
    <w:div w:id="59140807">
      <w:marLeft w:val="480"/>
      <w:marRight w:val="0"/>
      <w:marTop w:val="0"/>
      <w:marBottom w:val="0"/>
      <w:divBdr>
        <w:top w:val="none" w:sz="0" w:space="0" w:color="auto"/>
        <w:left w:val="none" w:sz="0" w:space="0" w:color="auto"/>
        <w:bottom w:val="none" w:sz="0" w:space="0" w:color="auto"/>
        <w:right w:val="none" w:sz="0" w:space="0" w:color="auto"/>
      </w:divBdr>
    </w:div>
    <w:div w:id="59179437">
      <w:marLeft w:val="480"/>
      <w:marRight w:val="0"/>
      <w:marTop w:val="0"/>
      <w:marBottom w:val="0"/>
      <w:divBdr>
        <w:top w:val="none" w:sz="0" w:space="0" w:color="auto"/>
        <w:left w:val="none" w:sz="0" w:space="0" w:color="auto"/>
        <w:bottom w:val="none" w:sz="0" w:space="0" w:color="auto"/>
        <w:right w:val="none" w:sz="0" w:space="0" w:color="auto"/>
      </w:divBdr>
    </w:div>
    <w:div w:id="59210920">
      <w:marLeft w:val="480"/>
      <w:marRight w:val="0"/>
      <w:marTop w:val="0"/>
      <w:marBottom w:val="0"/>
      <w:divBdr>
        <w:top w:val="none" w:sz="0" w:space="0" w:color="auto"/>
        <w:left w:val="none" w:sz="0" w:space="0" w:color="auto"/>
        <w:bottom w:val="none" w:sz="0" w:space="0" w:color="auto"/>
        <w:right w:val="none" w:sz="0" w:space="0" w:color="auto"/>
      </w:divBdr>
    </w:div>
    <w:div w:id="59444581">
      <w:marLeft w:val="480"/>
      <w:marRight w:val="0"/>
      <w:marTop w:val="0"/>
      <w:marBottom w:val="0"/>
      <w:divBdr>
        <w:top w:val="none" w:sz="0" w:space="0" w:color="auto"/>
        <w:left w:val="none" w:sz="0" w:space="0" w:color="auto"/>
        <w:bottom w:val="none" w:sz="0" w:space="0" w:color="auto"/>
        <w:right w:val="none" w:sz="0" w:space="0" w:color="auto"/>
      </w:divBdr>
    </w:div>
    <w:div w:id="59839093">
      <w:marLeft w:val="480"/>
      <w:marRight w:val="0"/>
      <w:marTop w:val="0"/>
      <w:marBottom w:val="0"/>
      <w:divBdr>
        <w:top w:val="none" w:sz="0" w:space="0" w:color="auto"/>
        <w:left w:val="none" w:sz="0" w:space="0" w:color="auto"/>
        <w:bottom w:val="none" w:sz="0" w:space="0" w:color="auto"/>
        <w:right w:val="none" w:sz="0" w:space="0" w:color="auto"/>
      </w:divBdr>
    </w:div>
    <w:div w:id="60104219">
      <w:marLeft w:val="480"/>
      <w:marRight w:val="0"/>
      <w:marTop w:val="0"/>
      <w:marBottom w:val="0"/>
      <w:divBdr>
        <w:top w:val="none" w:sz="0" w:space="0" w:color="auto"/>
        <w:left w:val="none" w:sz="0" w:space="0" w:color="auto"/>
        <w:bottom w:val="none" w:sz="0" w:space="0" w:color="auto"/>
        <w:right w:val="none" w:sz="0" w:space="0" w:color="auto"/>
      </w:divBdr>
    </w:div>
    <w:div w:id="60176020">
      <w:marLeft w:val="480"/>
      <w:marRight w:val="0"/>
      <w:marTop w:val="0"/>
      <w:marBottom w:val="0"/>
      <w:divBdr>
        <w:top w:val="none" w:sz="0" w:space="0" w:color="auto"/>
        <w:left w:val="none" w:sz="0" w:space="0" w:color="auto"/>
        <w:bottom w:val="none" w:sz="0" w:space="0" w:color="auto"/>
        <w:right w:val="none" w:sz="0" w:space="0" w:color="auto"/>
      </w:divBdr>
    </w:div>
    <w:div w:id="60442933">
      <w:marLeft w:val="480"/>
      <w:marRight w:val="0"/>
      <w:marTop w:val="0"/>
      <w:marBottom w:val="0"/>
      <w:divBdr>
        <w:top w:val="none" w:sz="0" w:space="0" w:color="auto"/>
        <w:left w:val="none" w:sz="0" w:space="0" w:color="auto"/>
        <w:bottom w:val="none" w:sz="0" w:space="0" w:color="auto"/>
        <w:right w:val="none" w:sz="0" w:space="0" w:color="auto"/>
      </w:divBdr>
    </w:div>
    <w:div w:id="60444147">
      <w:marLeft w:val="480"/>
      <w:marRight w:val="0"/>
      <w:marTop w:val="0"/>
      <w:marBottom w:val="0"/>
      <w:divBdr>
        <w:top w:val="none" w:sz="0" w:space="0" w:color="auto"/>
        <w:left w:val="none" w:sz="0" w:space="0" w:color="auto"/>
        <w:bottom w:val="none" w:sz="0" w:space="0" w:color="auto"/>
        <w:right w:val="none" w:sz="0" w:space="0" w:color="auto"/>
      </w:divBdr>
    </w:div>
    <w:div w:id="60687375">
      <w:marLeft w:val="480"/>
      <w:marRight w:val="0"/>
      <w:marTop w:val="0"/>
      <w:marBottom w:val="0"/>
      <w:divBdr>
        <w:top w:val="none" w:sz="0" w:space="0" w:color="auto"/>
        <w:left w:val="none" w:sz="0" w:space="0" w:color="auto"/>
        <w:bottom w:val="none" w:sz="0" w:space="0" w:color="auto"/>
        <w:right w:val="none" w:sz="0" w:space="0" w:color="auto"/>
      </w:divBdr>
    </w:div>
    <w:div w:id="60835895">
      <w:marLeft w:val="480"/>
      <w:marRight w:val="0"/>
      <w:marTop w:val="0"/>
      <w:marBottom w:val="0"/>
      <w:divBdr>
        <w:top w:val="none" w:sz="0" w:space="0" w:color="auto"/>
        <w:left w:val="none" w:sz="0" w:space="0" w:color="auto"/>
        <w:bottom w:val="none" w:sz="0" w:space="0" w:color="auto"/>
        <w:right w:val="none" w:sz="0" w:space="0" w:color="auto"/>
      </w:divBdr>
    </w:div>
    <w:div w:id="61173728">
      <w:marLeft w:val="480"/>
      <w:marRight w:val="0"/>
      <w:marTop w:val="0"/>
      <w:marBottom w:val="0"/>
      <w:divBdr>
        <w:top w:val="none" w:sz="0" w:space="0" w:color="auto"/>
        <w:left w:val="none" w:sz="0" w:space="0" w:color="auto"/>
        <w:bottom w:val="none" w:sz="0" w:space="0" w:color="auto"/>
        <w:right w:val="none" w:sz="0" w:space="0" w:color="auto"/>
      </w:divBdr>
    </w:div>
    <w:div w:id="61876089">
      <w:marLeft w:val="480"/>
      <w:marRight w:val="0"/>
      <w:marTop w:val="0"/>
      <w:marBottom w:val="0"/>
      <w:divBdr>
        <w:top w:val="none" w:sz="0" w:space="0" w:color="auto"/>
        <w:left w:val="none" w:sz="0" w:space="0" w:color="auto"/>
        <w:bottom w:val="none" w:sz="0" w:space="0" w:color="auto"/>
        <w:right w:val="none" w:sz="0" w:space="0" w:color="auto"/>
      </w:divBdr>
    </w:div>
    <w:div w:id="61950175">
      <w:marLeft w:val="480"/>
      <w:marRight w:val="0"/>
      <w:marTop w:val="0"/>
      <w:marBottom w:val="0"/>
      <w:divBdr>
        <w:top w:val="none" w:sz="0" w:space="0" w:color="auto"/>
        <w:left w:val="none" w:sz="0" w:space="0" w:color="auto"/>
        <w:bottom w:val="none" w:sz="0" w:space="0" w:color="auto"/>
        <w:right w:val="none" w:sz="0" w:space="0" w:color="auto"/>
      </w:divBdr>
    </w:div>
    <w:div w:id="62530166">
      <w:bodyDiv w:val="1"/>
      <w:marLeft w:val="0"/>
      <w:marRight w:val="0"/>
      <w:marTop w:val="0"/>
      <w:marBottom w:val="0"/>
      <w:divBdr>
        <w:top w:val="none" w:sz="0" w:space="0" w:color="auto"/>
        <w:left w:val="none" w:sz="0" w:space="0" w:color="auto"/>
        <w:bottom w:val="none" w:sz="0" w:space="0" w:color="auto"/>
        <w:right w:val="none" w:sz="0" w:space="0" w:color="auto"/>
      </w:divBdr>
    </w:div>
    <w:div w:id="62611091">
      <w:marLeft w:val="480"/>
      <w:marRight w:val="0"/>
      <w:marTop w:val="0"/>
      <w:marBottom w:val="0"/>
      <w:divBdr>
        <w:top w:val="none" w:sz="0" w:space="0" w:color="auto"/>
        <w:left w:val="none" w:sz="0" w:space="0" w:color="auto"/>
        <w:bottom w:val="none" w:sz="0" w:space="0" w:color="auto"/>
        <w:right w:val="none" w:sz="0" w:space="0" w:color="auto"/>
      </w:divBdr>
    </w:div>
    <w:div w:id="62990013">
      <w:marLeft w:val="480"/>
      <w:marRight w:val="0"/>
      <w:marTop w:val="0"/>
      <w:marBottom w:val="0"/>
      <w:divBdr>
        <w:top w:val="none" w:sz="0" w:space="0" w:color="auto"/>
        <w:left w:val="none" w:sz="0" w:space="0" w:color="auto"/>
        <w:bottom w:val="none" w:sz="0" w:space="0" w:color="auto"/>
        <w:right w:val="none" w:sz="0" w:space="0" w:color="auto"/>
      </w:divBdr>
    </w:div>
    <w:div w:id="63914571">
      <w:marLeft w:val="480"/>
      <w:marRight w:val="0"/>
      <w:marTop w:val="0"/>
      <w:marBottom w:val="0"/>
      <w:divBdr>
        <w:top w:val="none" w:sz="0" w:space="0" w:color="auto"/>
        <w:left w:val="none" w:sz="0" w:space="0" w:color="auto"/>
        <w:bottom w:val="none" w:sz="0" w:space="0" w:color="auto"/>
        <w:right w:val="none" w:sz="0" w:space="0" w:color="auto"/>
      </w:divBdr>
    </w:div>
    <w:div w:id="64305529">
      <w:marLeft w:val="480"/>
      <w:marRight w:val="0"/>
      <w:marTop w:val="0"/>
      <w:marBottom w:val="0"/>
      <w:divBdr>
        <w:top w:val="none" w:sz="0" w:space="0" w:color="auto"/>
        <w:left w:val="none" w:sz="0" w:space="0" w:color="auto"/>
        <w:bottom w:val="none" w:sz="0" w:space="0" w:color="auto"/>
        <w:right w:val="none" w:sz="0" w:space="0" w:color="auto"/>
      </w:divBdr>
    </w:div>
    <w:div w:id="64307021">
      <w:marLeft w:val="480"/>
      <w:marRight w:val="0"/>
      <w:marTop w:val="0"/>
      <w:marBottom w:val="0"/>
      <w:divBdr>
        <w:top w:val="none" w:sz="0" w:space="0" w:color="auto"/>
        <w:left w:val="none" w:sz="0" w:space="0" w:color="auto"/>
        <w:bottom w:val="none" w:sz="0" w:space="0" w:color="auto"/>
        <w:right w:val="none" w:sz="0" w:space="0" w:color="auto"/>
      </w:divBdr>
    </w:div>
    <w:div w:id="64381538">
      <w:bodyDiv w:val="1"/>
      <w:marLeft w:val="0"/>
      <w:marRight w:val="0"/>
      <w:marTop w:val="0"/>
      <w:marBottom w:val="0"/>
      <w:divBdr>
        <w:top w:val="none" w:sz="0" w:space="0" w:color="auto"/>
        <w:left w:val="none" w:sz="0" w:space="0" w:color="auto"/>
        <w:bottom w:val="none" w:sz="0" w:space="0" w:color="auto"/>
        <w:right w:val="none" w:sz="0" w:space="0" w:color="auto"/>
      </w:divBdr>
    </w:div>
    <w:div w:id="64425220">
      <w:marLeft w:val="480"/>
      <w:marRight w:val="0"/>
      <w:marTop w:val="0"/>
      <w:marBottom w:val="0"/>
      <w:divBdr>
        <w:top w:val="none" w:sz="0" w:space="0" w:color="auto"/>
        <w:left w:val="none" w:sz="0" w:space="0" w:color="auto"/>
        <w:bottom w:val="none" w:sz="0" w:space="0" w:color="auto"/>
        <w:right w:val="none" w:sz="0" w:space="0" w:color="auto"/>
      </w:divBdr>
    </w:div>
    <w:div w:id="64886701">
      <w:marLeft w:val="480"/>
      <w:marRight w:val="0"/>
      <w:marTop w:val="0"/>
      <w:marBottom w:val="0"/>
      <w:divBdr>
        <w:top w:val="none" w:sz="0" w:space="0" w:color="auto"/>
        <w:left w:val="none" w:sz="0" w:space="0" w:color="auto"/>
        <w:bottom w:val="none" w:sz="0" w:space="0" w:color="auto"/>
        <w:right w:val="none" w:sz="0" w:space="0" w:color="auto"/>
      </w:divBdr>
    </w:div>
    <w:div w:id="64962530">
      <w:bodyDiv w:val="1"/>
      <w:marLeft w:val="0"/>
      <w:marRight w:val="0"/>
      <w:marTop w:val="0"/>
      <w:marBottom w:val="0"/>
      <w:divBdr>
        <w:top w:val="none" w:sz="0" w:space="0" w:color="auto"/>
        <w:left w:val="none" w:sz="0" w:space="0" w:color="auto"/>
        <w:bottom w:val="none" w:sz="0" w:space="0" w:color="auto"/>
        <w:right w:val="none" w:sz="0" w:space="0" w:color="auto"/>
      </w:divBdr>
    </w:div>
    <w:div w:id="65497771">
      <w:marLeft w:val="480"/>
      <w:marRight w:val="0"/>
      <w:marTop w:val="0"/>
      <w:marBottom w:val="0"/>
      <w:divBdr>
        <w:top w:val="none" w:sz="0" w:space="0" w:color="auto"/>
        <w:left w:val="none" w:sz="0" w:space="0" w:color="auto"/>
        <w:bottom w:val="none" w:sz="0" w:space="0" w:color="auto"/>
        <w:right w:val="none" w:sz="0" w:space="0" w:color="auto"/>
      </w:divBdr>
    </w:div>
    <w:div w:id="65615790">
      <w:bodyDiv w:val="1"/>
      <w:marLeft w:val="0"/>
      <w:marRight w:val="0"/>
      <w:marTop w:val="0"/>
      <w:marBottom w:val="0"/>
      <w:divBdr>
        <w:top w:val="none" w:sz="0" w:space="0" w:color="auto"/>
        <w:left w:val="none" w:sz="0" w:space="0" w:color="auto"/>
        <w:bottom w:val="none" w:sz="0" w:space="0" w:color="auto"/>
        <w:right w:val="none" w:sz="0" w:space="0" w:color="auto"/>
      </w:divBdr>
    </w:div>
    <w:div w:id="65804423">
      <w:bodyDiv w:val="1"/>
      <w:marLeft w:val="0"/>
      <w:marRight w:val="0"/>
      <w:marTop w:val="0"/>
      <w:marBottom w:val="0"/>
      <w:divBdr>
        <w:top w:val="none" w:sz="0" w:space="0" w:color="auto"/>
        <w:left w:val="none" w:sz="0" w:space="0" w:color="auto"/>
        <w:bottom w:val="none" w:sz="0" w:space="0" w:color="auto"/>
        <w:right w:val="none" w:sz="0" w:space="0" w:color="auto"/>
      </w:divBdr>
    </w:div>
    <w:div w:id="65886852">
      <w:marLeft w:val="480"/>
      <w:marRight w:val="0"/>
      <w:marTop w:val="0"/>
      <w:marBottom w:val="0"/>
      <w:divBdr>
        <w:top w:val="none" w:sz="0" w:space="0" w:color="auto"/>
        <w:left w:val="none" w:sz="0" w:space="0" w:color="auto"/>
        <w:bottom w:val="none" w:sz="0" w:space="0" w:color="auto"/>
        <w:right w:val="none" w:sz="0" w:space="0" w:color="auto"/>
      </w:divBdr>
    </w:div>
    <w:div w:id="65929289">
      <w:marLeft w:val="480"/>
      <w:marRight w:val="0"/>
      <w:marTop w:val="0"/>
      <w:marBottom w:val="0"/>
      <w:divBdr>
        <w:top w:val="none" w:sz="0" w:space="0" w:color="auto"/>
        <w:left w:val="none" w:sz="0" w:space="0" w:color="auto"/>
        <w:bottom w:val="none" w:sz="0" w:space="0" w:color="auto"/>
        <w:right w:val="none" w:sz="0" w:space="0" w:color="auto"/>
      </w:divBdr>
    </w:div>
    <w:div w:id="66654488">
      <w:bodyDiv w:val="1"/>
      <w:marLeft w:val="0"/>
      <w:marRight w:val="0"/>
      <w:marTop w:val="0"/>
      <w:marBottom w:val="0"/>
      <w:divBdr>
        <w:top w:val="none" w:sz="0" w:space="0" w:color="auto"/>
        <w:left w:val="none" w:sz="0" w:space="0" w:color="auto"/>
        <w:bottom w:val="none" w:sz="0" w:space="0" w:color="auto"/>
        <w:right w:val="none" w:sz="0" w:space="0" w:color="auto"/>
      </w:divBdr>
    </w:div>
    <w:div w:id="67581222">
      <w:marLeft w:val="480"/>
      <w:marRight w:val="0"/>
      <w:marTop w:val="0"/>
      <w:marBottom w:val="0"/>
      <w:divBdr>
        <w:top w:val="none" w:sz="0" w:space="0" w:color="auto"/>
        <w:left w:val="none" w:sz="0" w:space="0" w:color="auto"/>
        <w:bottom w:val="none" w:sz="0" w:space="0" w:color="auto"/>
        <w:right w:val="none" w:sz="0" w:space="0" w:color="auto"/>
      </w:divBdr>
    </w:div>
    <w:div w:id="68431664">
      <w:marLeft w:val="480"/>
      <w:marRight w:val="0"/>
      <w:marTop w:val="0"/>
      <w:marBottom w:val="0"/>
      <w:divBdr>
        <w:top w:val="none" w:sz="0" w:space="0" w:color="auto"/>
        <w:left w:val="none" w:sz="0" w:space="0" w:color="auto"/>
        <w:bottom w:val="none" w:sz="0" w:space="0" w:color="auto"/>
        <w:right w:val="none" w:sz="0" w:space="0" w:color="auto"/>
      </w:divBdr>
    </w:div>
    <w:div w:id="68501381">
      <w:marLeft w:val="480"/>
      <w:marRight w:val="0"/>
      <w:marTop w:val="0"/>
      <w:marBottom w:val="0"/>
      <w:divBdr>
        <w:top w:val="none" w:sz="0" w:space="0" w:color="auto"/>
        <w:left w:val="none" w:sz="0" w:space="0" w:color="auto"/>
        <w:bottom w:val="none" w:sz="0" w:space="0" w:color="auto"/>
        <w:right w:val="none" w:sz="0" w:space="0" w:color="auto"/>
      </w:divBdr>
    </w:div>
    <w:div w:id="68773063">
      <w:bodyDiv w:val="1"/>
      <w:marLeft w:val="0"/>
      <w:marRight w:val="0"/>
      <w:marTop w:val="0"/>
      <w:marBottom w:val="0"/>
      <w:divBdr>
        <w:top w:val="none" w:sz="0" w:space="0" w:color="auto"/>
        <w:left w:val="none" w:sz="0" w:space="0" w:color="auto"/>
        <w:bottom w:val="none" w:sz="0" w:space="0" w:color="auto"/>
        <w:right w:val="none" w:sz="0" w:space="0" w:color="auto"/>
      </w:divBdr>
    </w:div>
    <w:div w:id="69041329">
      <w:bodyDiv w:val="1"/>
      <w:marLeft w:val="0"/>
      <w:marRight w:val="0"/>
      <w:marTop w:val="0"/>
      <w:marBottom w:val="0"/>
      <w:divBdr>
        <w:top w:val="none" w:sz="0" w:space="0" w:color="auto"/>
        <w:left w:val="none" w:sz="0" w:space="0" w:color="auto"/>
        <w:bottom w:val="none" w:sz="0" w:space="0" w:color="auto"/>
        <w:right w:val="none" w:sz="0" w:space="0" w:color="auto"/>
      </w:divBdr>
    </w:div>
    <w:div w:id="69276114">
      <w:marLeft w:val="480"/>
      <w:marRight w:val="0"/>
      <w:marTop w:val="0"/>
      <w:marBottom w:val="0"/>
      <w:divBdr>
        <w:top w:val="none" w:sz="0" w:space="0" w:color="auto"/>
        <w:left w:val="none" w:sz="0" w:space="0" w:color="auto"/>
        <w:bottom w:val="none" w:sz="0" w:space="0" w:color="auto"/>
        <w:right w:val="none" w:sz="0" w:space="0" w:color="auto"/>
      </w:divBdr>
    </w:div>
    <w:div w:id="70391958">
      <w:bodyDiv w:val="1"/>
      <w:marLeft w:val="0"/>
      <w:marRight w:val="0"/>
      <w:marTop w:val="0"/>
      <w:marBottom w:val="0"/>
      <w:divBdr>
        <w:top w:val="none" w:sz="0" w:space="0" w:color="auto"/>
        <w:left w:val="none" w:sz="0" w:space="0" w:color="auto"/>
        <w:bottom w:val="none" w:sz="0" w:space="0" w:color="auto"/>
        <w:right w:val="none" w:sz="0" w:space="0" w:color="auto"/>
      </w:divBdr>
    </w:div>
    <w:div w:id="70397057">
      <w:marLeft w:val="480"/>
      <w:marRight w:val="0"/>
      <w:marTop w:val="0"/>
      <w:marBottom w:val="0"/>
      <w:divBdr>
        <w:top w:val="none" w:sz="0" w:space="0" w:color="auto"/>
        <w:left w:val="none" w:sz="0" w:space="0" w:color="auto"/>
        <w:bottom w:val="none" w:sz="0" w:space="0" w:color="auto"/>
        <w:right w:val="none" w:sz="0" w:space="0" w:color="auto"/>
      </w:divBdr>
    </w:div>
    <w:div w:id="70661120">
      <w:marLeft w:val="480"/>
      <w:marRight w:val="0"/>
      <w:marTop w:val="0"/>
      <w:marBottom w:val="0"/>
      <w:divBdr>
        <w:top w:val="none" w:sz="0" w:space="0" w:color="auto"/>
        <w:left w:val="none" w:sz="0" w:space="0" w:color="auto"/>
        <w:bottom w:val="none" w:sz="0" w:space="0" w:color="auto"/>
        <w:right w:val="none" w:sz="0" w:space="0" w:color="auto"/>
      </w:divBdr>
    </w:div>
    <w:div w:id="70854010">
      <w:bodyDiv w:val="1"/>
      <w:marLeft w:val="0"/>
      <w:marRight w:val="0"/>
      <w:marTop w:val="0"/>
      <w:marBottom w:val="0"/>
      <w:divBdr>
        <w:top w:val="none" w:sz="0" w:space="0" w:color="auto"/>
        <w:left w:val="none" w:sz="0" w:space="0" w:color="auto"/>
        <w:bottom w:val="none" w:sz="0" w:space="0" w:color="auto"/>
        <w:right w:val="none" w:sz="0" w:space="0" w:color="auto"/>
      </w:divBdr>
    </w:div>
    <w:div w:id="70926795">
      <w:marLeft w:val="480"/>
      <w:marRight w:val="0"/>
      <w:marTop w:val="0"/>
      <w:marBottom w:val="0"/>
      <w:divBdr>
        <w:top w:val="none" w:sz="0" w:space="0" w:color="auto"/>
        <w:left w:val="none" w:sz="0" w:space="0" w:color="auto"/>
        <w:bottom w:val="none" w:sz="0" w:space="0" w:color="auto"/>
        <w:right w:val="none" w:sz="0" w:space="0" w:color="auto"/>
      </w:divBdr>
    </w:div>
    <w:div w:id="71398203">
      <w:marLeft w:val="480"/>
      <w:marRight w:val="0"/>
      <w:marTop w:val="0"/>
      <w:marBottom w:val="0"/>
      <w:divBdr>
        <w:top w:val="none" w:sz="0" w:space="0" w:color="auto"/>
        <w:left w:val="none" w:sz="0" w:space="0" w:color="auto"/>
        <w:bottom w:val="none" w:sz="0" w:space="0" w:color="auto"/>
        <w:right w:val="none" w:sz="0" w:space="0" w:color="auto"/>
      </w:divBdr>
    </w:div>
    <w:div w:id="71440634">
      <w:marLeft w:val="480"/>
      <w:marRight w:val="0"/>
      <w:marTop w:val="0"/>
      <w:marBottom w:val="0"/>
      <w:divBdr>
        <w:top w:val="none" w:sz="0" w:space="0" w:color="auto"/>
        <w:left w:val="none" w:sz="0" w:space="0" w:color="auto"/>
        <w:bottom w:val="none" w:sz="0" w:space="0" w:color="auto"/>
        <w:right w:val="none" w:sz="0" w:space="0" w:color="auto"/>
      </w:divBdr>
    </w:div>
    <w:div w:id="72555459">
      <w:marLeft w:val="480"/>
      <w:marRight w:val="0"/>
      <w:marTop w:val="0"/>
      <w:marBottom w:val="0"/>
      <w:divBdr>
        <w:top w:val="none" w:sz="0" w:space="0" w:color="auto"/>
        <w:left w:val="none" w:sz="0" w:space="0" w:color="auto"/>
        <w:bottom w:val="none" w:sz="0" w:space="0" w:color="auto"/>
        <w:right w:val="none" w:sz="0" w:space="0" w:color="auto"/>
      </w:divBdr>
    </w:div>
    <w:div w:id="73204758">
      <w:bodyDiv w:val="1"/>
      <w:marLeft w:val="0"/>
      <w:marRight w:val="0"/>
      <w:marTop w:val="0"/>
      <w:marBottom w:val="0"/>
      <w:divBdr>
        <w:top w:val="none" w:sz="0" w:space="0" w:color="auto"/>
        <w:left w:val="none" w:sz="0" w:space="0" w:color="auto"/>
        <w:bottom w:val="none" w:sz="0" w:space="0" w:color="auto"/>
        <w:right w:val="none" w:sz="0" w:space="0" w:color="auto"/>
      </w:divBdr>
    </w:div>
    <w:div w:id="73477376">
      <w:bodyDiv w:val="1"/>
      <w:marLeft w:val="0"/>
      <w:marRight w:val="0"/>
      <w:marTop w:val="0"/>
      <w:marBottom w:val="0"/>
      <w:divBdr>
        <w:top w:val="none" w:sz="0" w:space="0" w:color="auto"/>
        <w:left w:val="none" w:sz="0" w:space="0" w:color="auto"/>
        <w:bottom w:val="none" w:sz="0" w:space="0" w:color="auto"/>
        <w:right w:val="none" w:sz="0" w:space="0" w:color="auto"/>
      </w:divBdr>
      <w:divsChild>
        <w:div w:id="614101578">
          <w:marLeft w:val="0"/>
          <w:marRight w:val="0"/>
          <w:marTop w:val="0"/>
          <w:marBottom w:val="0"/>
          <w:divBdr>
            <w:top w:val="none" w:sz="0" w:space="0" w:color="auto"/>
            <w:left w:val="none" w:sz="0" w:space="0" w:color="auto"/>
            <w:bottom w:val="none" w:sz="0" w:space="0" w:color="auto"/>
            <w:right w:val="none" w:sz="0" w:space="0" w:color="auto"/>
          </w:divBdr>
        </w:div>
        <w:div w:id="864706981">
          <w:marLeft w:val="0"/>
          <w:marRight w:val="0"/>
          <w:marTop w:val="0"/>
          <w:marBottom w:val="0"/>
          <w:divBdr>
            <w:top w:val="none" w:sz="0" w:space="0" w:color="auto"/>
            <w:left w:val="none" w:sz="0" w:space="0" w:color="auto"/>
            <w:bottom w:val="none" w:sz="0" w:space="0" w:color="auto"/>
            <w:right w:val="none" w:sz="0" w:space="0" w:color="auto"/>
          </w:divBdr>
        </w:div>
        <w:div w:id="263458704">
          <w:marLeft w:val="0"/>
          <w:marRight w:val="0"/>
          <w:marTop w:val="0"/>
          <w:marBottom w:val="0"/>
          <w:divBdr>
            <w:top w:val="none" w:sz="0" w:space="0" w:color="auto"/>
            <w:left w:val="none" w:sz="0" w:space="0" w:color="auto"/>
            <w:bottom w:val="none" w:sz="0" w:space="0" w:color="auto"/>
            <w:right w:val="none" w:sz="0" w:space="0" w:color="auto"/>
          </w:divBdr>
        </w:div>
        <w:div w:id="703284232">
          <w:marLeft w:val="0"/>
          <w:marRight w:val="0"/>
          <w:marTop w:val="0"/>
          <w:marBottom w:val="0"/>
          <w:divBdr>
            <w:top w:val="none" w:sz="0" w:space="0" w:color="auto"/>
            <w:left w:val="none" w:sz="0" w:space="0" w:color="auto"/>
            <w:bottom w:val="none" w:sz="0" w:space="0" w:color="auto"/>
            <w:right w:val="none" w:sz="0" w:space="0" w:color="auto"/>
          </w:divBdr>
        </w:div>
        <w:div w:id="395594770">
          <w:marLeft w:val="0"/>
          <w:marRight w:val="0"/>
          <w:marTop w:val="0"/>
          <w:marBottom w:val="0"/>
          <w:divBdr>
            <w:top w:val="none" w:sz="0" w:space="0" w:color="auto"/>
            <w:left w:val="none" w:sz="0" w:space="0" w:color="auto"/>
            <w:bottom w:val="none" w:sz="0" w:space="0" w:color="auto"/>
            <w:right w:val="none" w:sz="0" w:space="0" w:color="auto"/>
          </w:divBdr>
        </w:div>
        <w:div w:id="621348211">
          <w:marLeft w:val="0"/>
          <w:marRight w:val="0"/>
          <w:marTop w:val="0"/>
          <w:marBottom w:val="0"/>
          <w:divBdr>
            <w:top w:val="none" w:sz="0" w:space="0" w:color="auto"/>
            <w:left w:val="none" w:sz="0" w:space="0" w:color="auto"/>
            <w:bottom w:val="none" w:sz="0" w:space="0" w:color="auto"/>
            <w:right w:val="none" w:sz="0" w:space="0" w:color="auto"/>
          </w:divBdr>
        </w:div>
        <w:div w:id="1423527725">
          <w:marLeft w:val="0"/>
          <w:marRight w:val="0"/>
          <w:marTop w:val="0"/>
          <w:marBottom w:val="0"/>
          <w:divBdr>
            <w:top w:val="none" w:sz="0" w:space="0" w:color="auto"/>
            <w:left w:val="none" w:sz="0" w:space="0" w:color="auto"/>
            <w:bottom w:val="none" w:sz="0" w:space="0" w:color="auto"/>
            <w:right w:val="none" w:sz="0" w:space="0" w:color="auto"/>
          </w:divBdr>
        </w:div>
        <w:div w:id="1093359585">
          <w:marLeft w:val="0"/>
          <w:marRight w:val="0"/>
          <w:marTop w:val="0"/>
          <w:marBottom w:val="0"/>
          <w:divBdr>
            <w:top w:val="none" w:sz="0" w:space="0" w:color="auto"/>
            <w:left w:val="none" w:sz="0" w:space="0" w:color="auto"/>
            <w:bottom w:val="none" w:sz="0" w:space="0" w:color="auto"/>
            <w:right w:val="none" w:sz="0" w:space="0" w:color="auto"/>
          </w:divBdr>
        </w:div>
        <w:div w:id="1577209043">
          <w:marLeft w:val="0"/>
          <w:marRight w:val="0"/>
          <w:marTop w:val="0"/>
          <w:marBottom w:val="0"/>
          <w:divBdr>
            <w:top w:val="none" w:sz="0" w:space="0" w:color="auto"/>
            <w:left w:val="none" w:sz="0" w:space="0" w:color="auto"/>
            <w:bottom w:val="none" w:sz="0" w:space="0" w:color="auto"/>
            <w:right w:val="none" w:sz="0" w:space="0" w:color="auto"/>
          </w:divBdr>
        </w:div>
        <w:div w:id="862400671">
          <w:marLeft w:val="0"/>
          <w:marRight w:val="0"/>
          <w:marTop w:val="0"/>
          <w:marBottom w:val="0"/>
          <w:divBdr>
            <w:top w:val="none" w:sz="0" w:space="0" w:color="auto"/>
            <w:left w:val="none" w:sz="0" w:space="0" w:color="auto"/>
            <w:bottom w:val="none" w:sz="0" w:space="0" w:color="auto"/>
            <w:right w:val="none" w:sz="0" w:space="0" w:color="auto"/>
          </w:divBdr>
        </w:div>
        <w:div w:id="416755139">
          <w:marLeft w:val="0"/>
          <w:marRight w:val="0"/>
          <w:marTop w:val="0"/>
          <w:marBottom w:val="0"/>
          <w:divBdr>
            <w:top w:val="none" w:sz="0" w:space="0" w:color="auto"/>
            <w:left w:val="none" w:sz="0" w:space="0" w:color="auto"/>
            <w:bottom w:val="none" w:sz="0" w:space="0" w:color="auto"/>
            <w:right w:val="none" w:sz="0" w:space="0" w:color="auto"/>
          </w:divBdr>
        </w:div>
        <w:div w:id="1393772963">
          <w:marLeft w:val="0"/>
          <w:marRight w:val="0"/>
          <w:marTop w:val="0"/>
          <w:marBottom w:val="0"/>
          <w:divBdr>
            <w:top w:val="none" w:sz="0" w:space="0" w:color="auto"/>
            <w:left w:val="none" w:sz="0" w:space="0" w:color="auto"/>
            <w:bottom w:val="none" w:sz="0" w:space="0" w:color="auto"/>
            <w:right w:val="none" w:sz="0" w:space="0" w:color="auto"/>
          </w:divBdr>
        </w:div>
        <w:div w:id="1912765548">
          <w:marLeft w:val="0"/>
          <w:marRight w:val="0"/>
          <w:marTop w:val="0"/>
          <w:marBottom w:val="0"/>
          <w:divBdr>
            <w:top w:val="none" w:sz="0" w:space="0" w:color="auto"/>
            <w:left w:val="none" w:sz="0" w:space="0" w:color="auto"/>
            <w:bottom w:val="none" w:sz="0" w:space="0" w:color="auto"/>
            <w:right w:val="none" w:sz="0" w:space="0" w:color="auto"/>
          </w:divBdr>
        </w:div>
        <w:div w:id="936906607">
          <w:marLeft w:val="0"/>
          <w:marRight w:val="0"/>
          <w:marTop w:val="0"/>
          <w:marBottom w:val="0"/>
          <w:divBdr>
            <w:top w:val="none" w:sz="0" w:space="0" w:color="auto"/>
            <w:left w:val="none" w:sz="0" w:space="0" w:color="auto"/>
            <w:bottom w:val="none" w:sz="0" w:space="0" w:color="auto"/>
            <w:right w:val="none" w:sz="0" w:space="0" w:color="auto"/>
          </w:divBdr>
        </w:div>
        <w:div w:id="1756512629">
          <w:marLeft w:val="0"/>
          <w:marRight w:val="0"/>
          <w:marTop w:val="0"/>
          <w:marBottom w:val="0"/>
          <w:divBdr>
            <w:top w:val="none" w:sz="0" w:space="0" w:color="auto"/>
            <w:left w:val="none" w:sz="0" w:space="0" w:color="auto"/>
            <w:bottom w:val="none" w:sz="0" w:space="0" w:color="auto"/>
            <w:right w:val="none" w:sz="0" w:space="0" w:color="auto"/>
          </w:divBdr>
        </w:div>
        <w:div w:id="1083915156">
          <w:marLeft w:val="0"/>
          <w:marRight w:val="0"/>
          <w:marTop w:val="0"/>
          <w:marBottom w:val="0"/>
          <w:divBdr>
            <w:top w:val="none" w:sz="0" w:space="0" w:color="auto"/>
            <w:left w:val="none" w:sz="0" w:space="0" w:color="auto"/>
            <w:bottom w:val="none" w:sz="0" w:space="0" w:color="auto"/>
            <w:right w:val="none" w:sz="0" w:space="0" w:color="auto"/>
          </w:divBdr>
        </w:div>
        <w:div w:id="110520735">
          <w:marLeft w:val="0"/>
          <w:marRight w:val="0"/>
          <w:marTop w:val="0"/>
          <w:marBottom w:val="0"/>
          <w:divBdr>
            <w:top w:val="none" w:sz="0" w:space="0" w:color="auto"/>
            <w:left w:val="none" w:sz="0" w:space="0" w:color="auto"/>
            <w:bottom w:val="none" w:sz="0" w:space="0" w:color="auto"/>
            <w:right w:val="none" w:sz="0" w:space="0" w:color="auto"/>
          </w:divBdr>
        </w:div>
        <w:div w:id="1544707285">
          <w:marLeft w:val="0"/>
          <w:marRight w:val="0"/>
          <w:marTop w:val="0"/>
          <w:marBottom w:val="0"/>
          <w:divBdr>
            <w:top w:val="none" w:sz="0" w:space="0" w:color="auto"/>
            <w:left w:val="none" w:sz="0" w:space="0" w:color="auto"/>
            <w:bottom w:val="none" w:sz="0" w:space="0" w:color="auto"/>
            <w:right w:val="none" w:sz="0" w:space="0" w:color="auto"/>
          </w:divBdr>
        </w:div>
        <w:div w:id="627975136">
          <w:marLeft w:val="0"/>
          <w:marRight w:val="0"/>
          <w:marTop w:val="0"/>
          <w:marBottom w:val="0"/>
          <w:divBdr>
            <w:top w:val="none" w:sz="0" w:space="0" w:color="auto"/>
            <w:left w:val="none" w:sz="0" w:space="0" w:color="auto"/>
            <w:bottom w:val="none" w:sz="0" w:space="0" w:color="auto"/>
            <w:right w:val="none" w:sz="0" w:space="0" w:color="auto"/>
          </w:divBdr>
        </w:div>
        <w:div w:id="1323434960">
          <w:marLeft w:val="0"/>
          <w:marRight w:val="0"/>
          <w:marTop w:val="0"/>
          <w:marBottom w:val="0"/>
          <w:divBdr>
            <w:top w:val="none" w:sz="0" w:space="0" w:color="auto"/>
            <w:left w:val="none" w:sz="0" w:space="0" w:color="auto"/>
            <w:bottom w:val="none" w:sz="0" w:space="0" w:color="auto"/>
            <w:right w:val="none" w:sz="0" w:space="0" w:color="auto"/>
          </w:divBdr>
        </w:div>
        <w:div w:id="99418488">
          <w:marLeft w:val="0"/>
          <w:marRight w:val="0"/>
          <w:marTop w:val="0"/>
          <w:marBottom w:val="0"/>
          <w:divBdr>
            <w:top w:val="none" w:sz="0" w:space="0" w:color="auto"/>
            <w:left w:val="none" w:sz="0" w:space="0" w:color="auto"/>
            <w:bottom w:val="none" w:sz="0" w:space="0" w:color="auto"/>
            <w:right w:val="none" w:sz="0" w:space="0" w:color="auto"/>
          </w:divBdr>
        </w:div>
        <w:div w:id="391467875">
          <w:marLeft w:val="0"/>
          <w:marRight w:val="0"/>
          <w:marTop w:val="0"/>
          <w:marBottom w:val="0"/>
          <w:divBdr>
            <w:top w:val="none" w:sz="0" w:space="0" w:color="auto"/>
            <w:left w:val="none" w:sz="0" w:space="0" w:color="auto"/>
            <w:bottom w:val="none" w:sz="0" w:space="0" w:color="auto"/>
            <w:right w:val="none" w:sz="0" w:space="0" w:color="auto"/>
          </w:divBdr>
        </w:div>
        <w:div w:id="183441040">
          <w:marLeft w:val="0"/>
          <w:marRight w:val="0"/>
          <w:marTop w:val="0"/>
          <w:marBottom w:val="0"/>
          <w:divBdr>
            <w:top w:val="none" w:sz="0" w:space="0" w:color="auto"/>
            <w:left w:val="none" w:sz="0" w:space="0" w:color="auto"/>
            <w:bottom w:val="none" w:sz="0" w:space="0" w:color="auto"/>
            <w:right w:val="none" w:sz="0" w:space="0" w:color="auto"/>
          </w:divBdr>
        </w:div>
        <w:div w:id="1623532089">
          <w:marLeft w:val="0"/>
          <w:marRight w:val="0"/>
          <w:marTop w:val="0"/>
          <w:marBottom w:val="0"/>
          <w:divBdr>
            <w:top w:val="none" w:sz="0" w:space="0" w:color="auto"/>
            <w:left w:val="none" w:sz="0" w:space="0" w:color="auto"/>
            <w:bottom w:val="none" w:sz="0" w:space="0" w:color="auto"/>
            <w:right w:val="none" w:sz="0" w:space="0" w:color="auto"/>
          </w:divBdr>
        </w:div>
        <w:div w:id="345055441">
          <w:marLeft w:val="0"/>
          <w:marRight w:val="0"/>
          <w:marTop w:val="0"/>
          <w:marBottom w:val="0"/>
          <w:divBdr>
            <w:top w:val="none" w:sz="0" w:space="0" w:color="auto"/>
            <w:left w:val="none" w:sz="0" w:space="0" w:color="auto"/>
            <w:bottom w:val="none" w:sz="0" w:space="0" w:color="auto"/>
            <w:right w:val="none" w:sz="0" w:space="0" w:color="auto"/>
          </w:divBdr>
        </w:div>
        <w:div w:id="1754474036">
          <w:marLeft w:val="0"/>
          <w:marRight w:val="0"/>
          <w:marTop w:val="0"/>
          <w:marBottom w:val="0"/>
          <w:divBdr>
            <w:top w:val="none" w:sz="0" w:space="0" w:color="auto"/>
            <w:left w:val="none" w:sz="0" w:space="0" w:color="auto"/>
            <w:bottom w:val="none" w:sz="0" w:space="0" w:color="auto"/>
            <w:right w:val="none" w:sz="0" w:space="0" w:color="auto"/>
          </w:divBdr>
        </w:div>
        <w:div w:id="1309046917">
          <w:marLeft w:val="0"/>
          <w:marRight w:val="0"/>
          <w:marTop w:val="0"/>
          <w:marBottom w:val="0"/>
          <w:divBdr>
            <w:top w:val="none" w:sz="0" w:space="0" w:color="auto"/>
            <w:left w:val="none" w:sz="0" w:space="0" w:color="auto"/>
            <w:bottom w:val="none" w:sz="0" w:space="0" w:color="auto"/>
            <w:right w:val="none" w:sz="0" w:space="0" w:color="auto"/>
          </w:divBdr>
        </w:div>
        <w:div w:id="1450467716">
          <w:marLeft w:val="0"/>
          <w:marRight w:val="0"/>
          <w:marTop w:val="0"/>
          <w:marBottom w:val="0"/>
          <w:divBdr>
            <w:top w:val="none" w:sz="0" w:space="0" w:color="auto"/>
            <w:left w:val="none" w:sz="0" w:space="0" w:color="auto"/>
            <w:bottom w:val="none" w:sz="0" w:space="0" w:color="auto"/>
            <w:right w:val="none" w:sz="0" w:space="0" w:color="auto"/>
          </w:divBdr>
        </w:div>
        <w:div w:id="567689575">
          <w:marLeft w:val="0"/>
          <w:marRight w:val="0"/>
          <w:marTop w:val="0"/>
          <w:marBottom w:val="0"/>
          <w:divBdr>
            <w:top w:val="none" w:sz="0" w:space="0" w:color="auto"/>
            <w:left w:val="none" w:sz="0" w:space="0" w:color="auto"/>
            <w:bottom w:val="none" w:sz="0" w:space="0" w:color="auto"/>
            <w:right w:val="none" w:sz="0" w:space="0" w:color="auto"/>
          </w:divBdr>
        </w:div>
        <w:div w:id="755328462">
          <w:marLeft w:val="0"/>
          <w:marRight w:val="0"/>
          <w:marTop w:val="0"/>
          <w:marBottom w:val="0"/>
          <w:divBdr>
            <w:top w:val="none" w:sz="0" w:space="0" w:color="auto"/>
            <w:left w:val="none" w:sz="0" w:space="0" w:color="auto"/>
            <w:bottom w:val="none" w:sz="0" w:space="0" w:color="auto"/>
            <w:right w:val="none" w:sz="0" w:space="0" w:color="auto"/>
          </w:divBdr>
        </w:div>
        <w:div w:id="912546368">
          <w:marLeft w:val="0"/>
          <w:marRight w:val="0"/>
          <w:marTop w:val="0"/>
          <w:marBottom w:val="0"/>
          <w:divBdr>
            <w:top w:val="none" w:sz="0" w:space="0" w:color="auto"/>
            <w:left w:val="none" w:sz="0" w:space="0" w:color="auto"/>
            <w:bottom w:val="none" w:sz="0" w:space="0" w:color="auto"/>
            <w:right w:val="none" w:sz="0" w:space="0" w:color="auto"/>
          </w:divBdr>
        </w:div>
        <w:div w:id="1774859874">
          <w:marLeft w:val="0"/>
          <w:marRight w:val="0"/>
          <w:marTop w:val="0"/>
          <w:marBottom w:val="0"/>
          <w:divBdr>
            <w:top w:val="none" w:sz="0" w:space="0" w:color="auto"/>
            <w:left w:val="none" w:sz="0" w:space="0" w:color="auto"/>
            <w:bottom w:val="none" w:sz="0" w:space="0" w:color="auto"/>
            <w:right w:val="none" w:sz="0" w:space="0" w:color="auto"/>
          </w:divBdr>
        </w:div>
        <w:div w:id="1699696875">
          <w:marLeft w:val="0"/>
          <w:marRight w:val="0"/>
          <w:marTop w:val="0"/>
          <w:marBottom w:val="0"/>
          <w:divBdr>
            <w:top w:val="none" w:sz="0" w:space="0" w:color="auto"/>
            <w:left w:val="none" w:sz="0" w:space="0" w:color="auto"/>
            <w:bottom w:val="none" w:sz="0" w:space="0" w:color="auto"/>
            <w:right w:val="none" w:sz="0" w:space="0" w:color="auto"/>
          </w:divBdr>
        </w:div>
        <w:div w:id="1268805855">
          <w:marLeft w:val="0"/>
          <w:marRight w:val="0"/>
          <w:marTop w:val="0"/>
          <w:marBottom w:val="0"/>
          <w:divBdr>
            <w:top w:val="none" w:sz="0" w:space="0" w:color="auto"/>
            <w:left w:val="none" w:sz="0" w:space="0" w:color="auto"/>
            <w:bottom w:val="none" w:sz="0" w:space="0" w:color="auto"/>
            <w:right w:val="none" w:sz="0" w:space="0" w:color="auto"/>
          </w:divBdr>
        </w:div>
        <w:div w:id="244147713">
          <w:marLeft w:val="0"/>
          <w:marRight w:val="0"/>
          <w:marTop w:val="0"/>
          <w:marBottom w:val="0"/>
          <w:divBdr>
            <w:top w:val="none" w:sz="0" w:space="0" w:color="auto"/>
            <w:left w:val="none" w:sz="0" w:space="0" w:color="auto"/>
            <w:bottom w:val="none" w:sz="0" w:space="0" w:color="auto"/>
            <w:right w:val="none" w:sz="0" w:space="0" w:color="auto"/>
          </w:divBdr>
        </w:div>
        <w:div w:id="1053697354">
          <w:marLeft w:val="0"/>
          <w:marRight w:val="0"/>
          <w:marTop w:val="0"/>
          <w:marBottom w:val="0"/>
          <w:divBdr>
            <w:top w:val="none" w:sz="0" w:space="0" w:color="auto"/>
            <w:left w:val="none" w:sz="0" w:space="0" w:color="auto"/>
            <w:bottom w:val="none" w:sz="0" w:space="0" w:color="auto"/>
            <w:right w:val="none" w:sz="0" w:space="0" w:color="auto"/>
          </w:divBdr>
        </w:div>
        <w:div w:id="968432850">
          <w:marLeft w:val="0"/>
          <w:marRight w:val="0"/>
          <w:marTop w:val="0"/>
          <w:marBottom w:val="0"/>
          <w:divBdr>
            <w:top w:val="none" w:sz="0" w:space="0" w:color="auto"/>
            <w:left w:val="none" w:sz="0" w:space="0" w:color="auto"/>
            <w:bottom w:val="none" w:sz="0" w:space="0" w:color="auto"/>
            <w:right w:val="none" w:sz="0" w:space="0" w:color="auto"/>
          </w:divBdr>
        </w:div>
        <w:div w:id="1016201245">
          <w:marLeft w:val="0"/>
          <w:marRight w:val="0"/>
          <w:marTop w:val="0"/>
          <w:marBottom w:val="0"/>
          <w:divBdr>
            <w:top w:val="none" w:sz="0" w:space="0" w:color="auto"/>
            <w:left w:val="none" w:sz="0" w:space="0" w:color="auto"/>
            <w:bottom w:val="none" w:sz="0" w:space="0" w:color="auto"/>
            <w:right w:val="none" w:sz="0" w:space="0" w:color="auto"/>
          </w:divBdr>
        </w:div>
        <w:div w:id="1048261654">
          <w:marLeft w:val="0"/>
          <w:marRight w:val="0"/>
          <w:marTop w:val="0"/>
          <w:marBottom w:val="0"/>
          <w:divBdr>
            <w:top w:val="none" w:sz="0" w:space="0" w:color="auto"/>
            <w:left w:val="none" w:sz="0" w:space="0" w:color="auto"/>
            <w:bottom w:val="none" w:sz="0" w:space="0" w:color="auto"/>
            <w:right w:val="none" w:sz="0" w:space="0" w:color="auto"/>
          </w:divBdr>
        </w:div>
        <w:div w:id="921136790">
          <w:marLeft w:val="0"/>
          <w:marRight w:val="0"/>
          <w:marTop w:val="0"/>
          <w:marBottom w:val="0"/>
          <w:divBdr>
            <w:top w:val="none" w:sz="0" w:space="0" w:color="auto"/>
            <w:left w:val="none" w:sz="0" w:space="0" w:color="auto"/>
            <w:bottom w:val="none" w:sz="0" w:space="0" w:color="auto"/>
            <w:right w:val="none" w:sz="0" w:space="0" w:color="auto"/>
          </w:divBdr>
        </w:div>
        <w:div w:id="1757365796">
          <w:marLeft w:val="0"/>
          <w:marRight w:val="0"/>
          <w:marTop w:val="0"/>
          <w:marBottom w:val="0"/>
          <w:divBdr>
            <w:top w:val="none" w:sz="0" w:space="0" w:color="auto"/>
            <w:left w:val="none" w:sz="0" w:space="0" w:color="auto"/>
            <w:bottom w:val="none" w:sz="0" w:space="0" w:color="auto"/>
            <w:right w:val="none" w:sz="0" w:space="0" w:color="auto"/>
          </w:divBdr>
        </w:div>
        <w:div w:id="1961305455">
          <w:marLeft w:val="0"/>
          <w:marRight w:val="0"/>
          <w:marTop w:val="0"/>
          <w:marBottom w:val="0"/>
          <w:divBdr>
            <w:top w:val="none" w:sz="0" w:space="0" w:color="auto"/>
            <w:left w:val="none" w:sz="0" w:space="0" w:color="auto"/>
            <w:bottom w:val="none" w:sz="0" w:space="0" w:color="auto"/>
            <w:right w:val="none" w:sz="0" w:space="0" w:color="auto"/>
          </w:divBdr>
        </w:div>
        <w:div w:id="2109810787">
          <w:marLeft w:val="0"/>
          <w:marRight w:val="0"/>
          <w:marTop w:val="0"/>
          <w:marBottom w:val="0"/>
          <w:divBdr>
            <w:top w:val="none" w:sz="0" w:space="0" w:color="auto"/>
            <w:left w:val="none" w:sz="0" w:space="0" w:color="auto"/>
            <w:bottom w:val="none" w:sz="0" w:space="0" w:color="auto"/>
            <w:right w:val="none" w:sz="0" w:space="0" w:color="auto"/>
          </w:divBdr>
        </w:div>
        <w:div w:id="560557688">
          <w:marLeft w:val="0"/>
          <w:marRight w:val="0"/>
          <w:marTop w:val="0"/>
          <w:marBottom w:val="0"/>
          <w:divBdr>
            <w:top w:val="none" w:sz="0" w:space="0" w:color="auto"/>
            <w:left w:val="none" w:sz="0" w:space="0" w:color="auto"/>
            <w:bottom w:val="none" w:sz="0" w:space="0" w:color="auto"/>
            <w:right w:val="none" w:sz="0" w:space="0" w:color="auto"/>
          </w:divBdr>
        </w:div>
        <w:div w:id="235550827">
          <w:marLeft w:val="0"/>
          <w:marRight w:val="0"/>
          <w:marTop w:val="0"/>
          <w:marBottom w:val="0"/>
          <w:divBdr>
            <w:top w:val="none" w:sz="0" w:space="0" w:color="auto"/>
            <w:left w:val="none" w:sz="0" w:space="0" w:color="auto"/>
            <w:bottom w:val="none" w:sz="0" w:space="0" w:color="auto"/>
            <w:right w:val="none" w:sz="0" w:space="0" w:color="auto"/>
          </w:divBdr>
        </w:div>
        <w:div w:id="440685441">
          <w:marLeft w:val="0"/>
          <w:marRight w:val="0"/>
          <w:marTop w:val="0"/>
          <w:marBottom w:val="0"/>
          <w:divBdr>
            <w:top w:val="none" w:sz="0" w:space="0" w:color="auto"/>
            <w:left w:val="none" w:sz="0" w:space="0" w:color="auto"/>
            <w:bottom w:val="none" w:sz="0" w:space="0" w:color="auto"/>
            <w:right w:val="none" w:sz="0" w:space="0" w:color="auto"/>
          </w:divBdr>
        </w:div>
        <w:div w:id="401292537">
          <w:marLeft w:val="0"/>
          <w:marRight w:val="0"/>
          <w:marTop w:val="0"/>
          <w:marBottom w:val="0"/>
          <w:divBdr>
            <w:top w:val="none" w:sz="0" w:space="0" w:color="auto"/>
            <w:left w:val="none" w:sz="0" w:space="0" w:color="auto"/>
            <w:bottom w:val="none" w:sz="0" w:space="0" w:color="auto"/>
            <w:right w:val="none" w:sz="0" w:space="0" w:color="auto"/>
          </w:divBdr>
        </w:div>
        <w:div w:id="458377131">
          <w:marLeft w:val="0"/>
          <w:marRight w:val="0"/>
          <w:marTop w:val="0"/>
          <w:marBottom w:val="0"/>
          <w:divBdr>
            <w:top w:val="none" w:sz="0" w:space="0" w:color="auto"/>
            <w:left w:val="none" w:sz="0" w:space="0" w:color="auto"/>
            <w:bottom w:val="none" w:sz="0" w:space="0" w:color="auto"/>
            <w:right w:val="none" w:sz="0" w:space="0" w:color="auto"/>
          </w:divBdr>
        </w:div>
        <w:div w:id="1007829785">
          <w:marLeft w:val="0"/>
          <w:marRight w:val="0"/>
          <w:marTop w:val="0"/>
          <w:marBottom w:val="0"/>
          <w:divBdr>
            <w:top w:val="none" w:sz="0" w:space="0" w:color="auto"/>
            <w:left w:val="none" w:sz="0" w:space="0" w:color="auto"/>
            <w:bottom w:val="none" w:sz="0" w:space="0" w:color="auto"/>
            <w:right w:val="none" w:sz="0" w:space="0" w:color="auto"/>
          </w:divBdr>
        </w:div>
        <w:div w:id="77024321">
          <w:marLeft w:val="0"/>
          <w:marRight w:val="0"/>
          <w:marTop w:val="0"/>
          <w:marBottom w:val="0"/>
          <w:divBdr>
            <w:top w:val="none" w:sz="0" w:space="0" w:color="auto"/>
            <w:left w:val="none" w:sz="0" w:space="0" w:color="auto"/>
            <w:bottom w:val="none" w:sz="0" w:space="0" w:color="auto"/>
            <w:right w:val="none" w:sz="0" w:space="0" w:color="auto"/>
          </w:divBdr>
        </w:div>
        <w:div w:id="141164591">
          <w:marLeft w:val="0"/>
          <w:marRight w:val="0"/>
          <w:marTop w:val="0"/>
          <w:marBottom w:val="0"/>
          <w:divBdr>
            <w:top w:val="none" w:sz="0" w:space="0" w:color="auto"/>
            <w:left w:val="none" w:sz="0" w:space="0" w:color="auto"/>
            <w:bottom w:val="none" w:sz="0" w:space="0" w:color="auto"/>
            <w:right w:val="none" w:sz="0" w:space="0" w:color="auto"/>
          </w:divBdr>
        </w:div>
        <w:div w:id="702946684">
          <w:marLeft w:val="0"/>
          <w:marRight w:val="0"/>
          <w:marTop w:val="0"/>
          <w:marBottom w:val="0"/>
          <w:divBdr>
            <w:top w:val="none" w:sz="0" w:space="0" w:color="auto"/>
            <w:left w:val="none" w:sz="0" w:space="0" w:color="auto"/>
            <w:bottom w:val="none" w:sz="0" w:space="0" w:color="auto"/>
            <w:right w:val="none" w:sz="0" w:space="0" w:color="auto"/>
          </w:divBdr>
        </w:div>
        <w:div w:id="2121491222">
          <w:marLeft w:val="0"/>
          <w:marRight w:val="0"/>
          <w:marTop w:val="0"/>
          <w:marBottom w:val="0"/>
          <w:divBdr>
            <w:top w:val="none" w:sz="0" w:space="0" w:color="auto"/>
            <w:left w:val="none" w:sz="0" w:space="0" w:color="auto"/>
            <w:bottom w:val="none" w:sz="0" w:space="0" w:color="auto"/>
            <w:right w:val="none" w:sz="0" w:space="0" w:color="auto"/>
          </w:divBdr>
        </w:div>
        <w:div w:id="1082220037">
          <w:marLeft w:val="0"/>
          <w:marRight w:val="0"/>
          <w:marTop w:val="0"/>
          <w:marBottom w:val="0"/>
          <w:divBdr>
            <w:top w:val="none" w:sz="0" w:space="0" w:color="auto"/>
            <w:left w:val="none" w:sz="0" w:space="0" w:color="auto"/>
            <w:bottom w:val="none" w:sz="0" w:space="0" w:color="auto"/>
            <w:right w:val="none" w:sz="0" w:space="0" w:color="auto"/>
          </w:divBdr>
        </w:div>
        <w:div w:id="1093167745">
          <w:marLeft w:val="0"/>
          <w:marRight w:val="0"/>
          <w:marTop w:val="0"/>
          <w:marBottom w:val="0"/>
          <w:divBdr>
            <w:top w:val="none" w:sz="0" w:space="0" w:color="auto"/>
            <w:left w:val="none" w:sz="0" w:space="0" w:color="auto"/>
            <w:bottom w:val="none" w:sz="0" w:space="0" w:color="auto"/>
            <w:right w:val="none" w:sz="0" w:space="0" w:color="auto"/>
          </w:divBdr>
        </w:div>
        <w:div w:id="168372492">
          <w:marLeft w:val="0"/>
          <w:marRight w:val="0"/>
          <w:marTop w:val="0"/>
          <w:marBottom w:val="0"/>
          <w:divBdr>
            <w:top w:val="none" w:sz="0" w:space="0" w:color="auto"/>
            <w:left w:val="none" w:sz="0" w:space="0" w:color="auto"/>
            <w:bottom w:val="none" w:sz="0" w:space="0" w:color="auto"/>
            <w:right w:val="none" w:sz="0" w:space="0" w:color="auto"/>
          </w:divBdr>
        </w:div>
        <w:div w:id="118380820">
          <w:marLeft w:val="0"/>
          <w:marRight w:val="0"/>
          <w:marTop w:val="0"/>
          <w:marBottom w:val="0"/>
          <w:divBdr>
            <w:top w:val="none" w:sz="0" w:space="0" w:color="auto"/>
            <w:left w:val="none" w:sz="0" w:space="0" w:color="auto"/>
            <w:bottom w:val="none" w:sz="0" w:space="0" w:color="auto"/>
            <w:right w:val="none" w:sz="0" w:space="0" w:color="auto"/>
          </w:divBdr>
        </w:div>
        <w:div w:id="1802962396">
          <w:marLeft w:val="0"/>
          <w:marRight w:val="0"/>
          <w:marTop w:val="0"/>
          <w:marBottom w:val="0"/>
          <w:divBdr>
            <w:top w:val="none" w:sz="0" w:space="0" w:color="auto"/>
            <w:left w:val="none" w:sz="0" w:space="0" w:color="auto"/>
            <w:bottom w:val="none" w:sz="0" w:space="0" w:color="auto"/>
            <w:right w:val="none" w:sz="0" w:space="0" w:color="auto"/>
          </w:divBdr>
        </w:div>
        <w:div w:id="1925449869">
          <w:marLeft w:val="0"/>
          <w:marRight w:val="0"/>
          <w:marTop w:val="0"/>
          <w:marBottom w:val="0"/>
          <w:divBdr>
            <w:top w:val="none" w:sz="0" w:space="0" w:color="auto"/>
            <w:left w:val="none" w:sz="0" w:space="0" w:color="auto"/>
            <w:bottom w:val="none" w:sz="0" w:space="0" w:color="auto"/>
            <w:right w:val="none" w:sz="0" w:space="0" w:color="auto"/>
          </w:divBdr>
        </w:div>
        <w:div w:id="838690609">
          <w:marLeft w:val="0"/>
          <w:marRight w:val="0"/>
          <w:marTop w:val="0"/>
          <w:marBottom w:val="0"/>
          <w:divBdr>
            <w:top w:val="none" w:sz="0" w:space="0" w:color="auto"/>
            <w:left w:val="none" w:sz="0" w:space="0" w:color="auto"/>
            <w:bottom w:val="none" w:sz="0" w:space="0" w:color="auto"/>
            <w:right w:val="none" w:sz="0" w:space="0" w:color="auto"/>
          </w:divBdr>
        </w:div>
        <w:div w:id="1202091505">
          <w:marLeft w:val="0"/>
          <w:marRight w:val="0"/>
          <w:marTop w:val="0"/>
          <w:marBottom w:val="0"/>
          <w:divBdr>
            <w:top w:val="none" w:sz="0" w:space="0" w:color="auto"/>
            <w:left w:val="none" w:sz="0" w:space="0" w:color="auto"/>
            <w:bottom w:val="none" w:sz="0" w:space="0" w:color="auto"/>
            <w:right w:val="none" w:sz="0" w:space="0" w:color="auto"/>
          </w:divBdr>
        </w:div>
        <w:div w:id="44531319">
          <w:marLeft w:val="0"/>
          <w:marRight w:val="0"/>
          <w:marTop w:val="0"/>
          <w:marBottom w:val="0"/>
          <w:divBdr>
            <w:top w:val="none" w:sz="0" w:space="0" w:color="auto"/>
            <w:left w:val="none" w:sz="0" w:space="0" w:color="auto"/>
            <w:bottom w:val="none" w:sz="0" w:space="0" w:color="auto"/>
            <w:right w:val="none" w:sz="0" w:space="0" w:color="auto"/>
          </w:divBdr>
        </w:div>
        <w:div w:id="1362390110">
          <w:marLeft w:val="0"/>
          <w:marRight w:val="0"/>
          <w:marTop w:val="0"/>
          <w:marBottom w:val="0"/>
          <w:divBdr>
            <w:top w:val="none" w:sz="0" w:space="0" w:color="auto"/>
            <w:left w:val="none" w:sz="0" w:space="0" w:color="auto"/>
            <w:bottom w:val="none" w:sz="0" w:space="0" w:color="auto"/>
            <w:right w:val="none" w:sz="0" w:space="0" w:color="auto"/>
          </w:divBdr>
        </w:div>
      </w:divsChild>
    </w:div>
    <w:div w:id="73548421">
      <w:marLeft w:val="480"/>
      <w:marRight w:val="0"/>
      <w:marTop w:val="0"/>
      <w:marBottom w:val="0"/>
      <w:divBdr>
        <w:top w:val="none" w:sz="0" w:space="0" w:color="auto"/>
        <w:left w:val="none" w:sz="0" w:space="0" w:color="auto"/>
        <w:bottom w:val="none" w:sz="0" w:space="0" w:color="auto"/>
        <w:right w:val="none" w:sz="0" w:space="0" w:color="auto"/>
      </w:divBdr>
    </w:div>
    <w:div w:id="73556147">
      <w:marLeft w:val="480"/>
      <w:marRight w:val="0"/>
      <w:marTop w:val="0"/>
      <w:marBottom w:val="0"/>
      <w:divBdr>
        <w:top w:val="none" w:sz="0" w:space="0" w:color="auto"/>
        <w:left w:val="none" w:sz="0" w:space="0" w:color="auto"/>
        <w:bottom w:val="none" w:sz="0" w:space="0" w:color="auto"/>
        <w:right w:val="none" w:sz="0" w:space="0" w:color="auto"/>
      </w:divBdr>
    </w:div>
    <w:div w:id="74135833">
      <w:bodyDiv w:val="1"/>
      <w:marLeft w:val="0"/>
      <w:marRight w:val="0"/>
      <w:marTop w:val="0"/>
      <w:marBottom w:val="0"/>
      <w:divBdr>
        <w:top w:val="none" w:sz="0" w:space="0" w:color="auto"/>
        <w:left w:val="none" w:sz="0" w:space="0" w:color="auto"/>
        <w:bottom w:val="none" w:sz="0" w:space="0" w:color="auto"/>
        <w:right w:val="none" w:sz="0" w:space="0" w:color="auto"/>
      </w:divBdr>
    </w:div>
    <w:div w:id="74982520">
      <w:marLeft w:val="480"/>
      <w:marRight w:val="0"/>
      <w:marTop w:val="0"/>
      <w:marBottom w:val="0"/>
      <w:divBdr>
        <w:top w:val="none" w:sz="0" w:space="0" w:color="auto"/>
        <w:left w:val="none" w:sz="0" w:space="0" w:color="auto"/>
        <w:bottom w:val="none" w:sz="0" w:space="0" w:color="auto"/>
        <w:right w:val="none" w:sz="0" w:space="0" w:color="auto"/>
      </w:divBdr>
    </w:div>
    <w:div w:id="75565386">
      <w:marLeft w:val="480"/>
      <w:marRight w:val="0"/>
      <w:marTop w:val="0"/>
      <w:marBottom w:val="0"/>
      <w:divBdr>
        <w:top w:val="none" w:sz="0" w:space="0" w:color="auto"/>
        <w:left w:val="none" w:sz="0" w:space="0" w:color="auto"/>
        <w:bottom w:val="none" w:sz="0" w:space="0" w:color="auto"/>
        <w:right w:val="none" w:sz="0" w:space="0" w:color="auto"/>
      </w:divBdr>
    </w:div>
    <w:div w:id="75638931">
      <w:marLeft w:val="480"/>
      <w:marRight w:val="0"/>
      <w:marTop w:val="0"/>
      <w:marBottom w:val="0"/>
      <w:divBdr>
        <w:top w:val="none" w:sz="0" w:space="0" w:color="auto"/>
        <w:left w:val="none" w:sz="0" w:space="0" w:color="auto"/>
        <w:bottom w:val="none" w:sz="0" w:space="0" w:color="auto"/>
        <w:right w:val="none" w:sz="0" w:space="0" w:color="auto"/>
      </w:divBdr>
    </w:div>
    <w:div w:id="76024421">
      <w:marLeft w:val="480"/>
      <w:marRight w:val="0"/>
      <w:marTop w:val="0"/>
      <w:marBottom w:val="0"/>
      <w:divBdr>
        <w:top w:val="none" w:sz="0" w:space="0" w:color="auto"/>
        <w:left w:val="none" w:sz="0" w:space="0" w:color="auto"/>
        <w:bottom w:val="none" w:sz="0" w:space="0" w:color="auto"/>
        <w:right w:val="none" w:sz="0" w:space="0" w:color="auto"/>
      </w:divBdr>
    </w:div>
    <w:div w:id="76445269">
      <w:marLeft w:val="480"/>
      <w:marRight w:val="0"/>
      <w:marTop w:val="0"/>
      <w:marBottom w:val="0"/>
      <w:divBdr>
        <w:top w:val="none" w:sz="0" w:space="0" w:color="auto"/>
        <w:left w:val="none" w:sz="0" w:space="0" w:color="auto"/>
        <w:bottom w:val="none" w:sz="0" w:space="0" w:color="auto"/>
        <w:right w:val="none" w:sz="0" w:space="0" w:color="auto"/>
      </w:divBdr>
    </w:div>
    <w:div w:id="77213853">
      <w:marLeft w:val="480"/>
      <w:marRight w:val="0"/>
      <w:marTop w:val="0"/>
      <w:marBottom w:val="0"/>
      <w:divBdr>
        <w:top w:val="none" w:sz="0" w:space="0" w:color="auto"/>
        <w:left w:val="none" w:sz="0" w:space="0" w:color="auto"/>
        <w:bottom w:val="none" w:sz="0" w:space="0" w:color="auto"/>
        <w:right w:val="none" w:sz="0" w:space="0" w:color="auto"/>
      </w:divBdr>
    </w:div>
    <w:div w:id="77560535">
      <w:bodyDiv w:val="1"/>
      <w:marLeft w:val="0"/>
      <w:marRight w:val="0"/>
      <w:marTop w:val="0"/>
      <w:marBottom w:val="0"/>
      <w:divBdr>
        <w:top w:val="none" w:sz="0" w:space="0" w:color="auto"/>
        <w:left w:val="none" w:sz="0" w:space="0" w:color="auto"/>
        <w:bottom w:val="none" w:sz="0" w:space="0" w:color="auto"/>
        <w:right w:val="none" w:sz="0" w:space="0" w:color="auto"/>
      </w:divBdr>
    </w:div>
    <w:div w:id="78142934">
      <w:marLeft w:val="480"/>
      <w:marRight w:val="0"/>
      <w:marTop w:val="0"/>
      <w:marBottom w:val="0"/>
      <w:divBdr>
        <w:top w:val="none" w:sz="0" w:space="0" w:color="auto"/>
        <w:left w:val="none" w:sz="0" w:space="0" w:color="auto"/>
        <w:bottom w:val="none" w:sz="0" w:space="0" w:color="auto"/>
        <w:right w:val="none" w:sz="0" w:space="0" w:color="auto"/>
      </w:divBdr>
    </w:div>
    <w:div w:id="78336895">
      <w:bodyDiv w:val="1"/>
      <w:marLeft w:val="0"/>
      <w:marRight w:val="0"/>
      <w:marTop w:val="0"/>
      <w:marBottom w:val="0"/>
      <w:divBdr>
        <w:top w:val="none" w:sz="0" w:space="0" w:color="auto"/>
        <w:left w:val="none" w:sz="0" w:space="0" w:color="auto"/>
        <w:bottom w:val="none" w:sz="0" w:space="0" w:color="auto"/>
        <w:right w:val="none" w:sz="0" w:space="0" w:color="auto"/>
      </w:divBdr>
    </w:div>
    <w:div w:id="78407221">
      <w:marLeft w:val="480"/>
      <w:marRight w:val="0"/>
      <w:marTop w:val="0"/>
      <w:marBottom w:val="0"/>
      <w:divBdr>
        <w:top w:val="none" w:sz="0" w:space="0" w:color="auto"/>
        <w:left w:val="none" w:sz="0" w:space="0" w:color="auto"/>
        <w:bottom w:val="none" w:sz="0" w:space="0" w:color="auto"/>
        <w:right w:val="none" w:sz="0" w:space="0" w:color="auto"/>
      </w:divBdr>
    </w:div>
    <w:div w:id="78910455">
      <w:marLeft w:val="480"/>
      <w:marRight w:val="0"/>
      <w:marTop w:val="0"/>
      <w:marBottom w:val="0"/>
      <w:divBdr>
        <w:top w:val="none" w:sz="0" w:space="0" w:color="auto"/>
        <w:left w:val="none" w:sz="0" w:space="0" w:color="auto"/>
        <w:bottom w:val="none" w:sz="0" w:space="0" w:color="auto"/>
        <w:right w:val="none" w:sz="0" w:space="0" w:color="auto"/>
      </w:divBdr>
    </w:div>
    <w:div w:id="78984909">
      <w:marLeft w:val="480"/>
      <w:marRight w:val="0"/>
      <w:marTop w:val="0"/>
      <w:marBottom w:val="0"/>
      <w:divBdr>
        <w:top w:val="none" w:sz="0" w:space="0" w:color="auto"/>
        <w:left w:val="none" w:sz="0" w:space="0" w:color="auto"/>
        <w:bottom w:val="none" w:sz="0" w:space="0" w:color="auto"/>
        <w:right w:val="none" w:sz="0" w:space="0" w:color="auto"/>
      </w:divBdr>
    </w:div>
    <w:div w:id="79448402">
      <w:marLeft w:val="480"/>
      <w:marRight w:val="0"/>
      <w:marTop w:val="0"/>
      <w:marBottom w:val="0"/>
      <w:divBdr>
        <w:top w:val="none" w:sz="0" w:space="0" w:color="auto"/>
        <w:left w:val="none" w:sz="0" w:space="0" w:color="auto"/>
        <w:bottom w:val="none" w:sz="0" w:space="0" w:color="auto"/>
        <w:right w:val="none" w:sz="0" w:space="0" w:color="auto"/>
      </w:divBdr>
    </w:div>
    <w:div w:id="79571048">
      <w:marLeft w:val="480"/>
      <w:marRight w:val="0"/>
      <w:marTop w:val="0"/>
      <w:marBottom w:val="0"/>
      <w:divBdr>
        <w:top w:val="none" w:sz="0" w:space="0" w:color="auto"/>
        <w:left w:val="none" w:sz="0" w:space="0" w:color="auto"/>
        <w:bottom w:val="none" w:sz="0" w:space="0" w:color="auto"/>
        <w:right w:val="none" w:sz="0" w:space="0" w:color="auto"/>
      </w:divBdr>
    </w:div>
    <w:div w:id="79718971">
      <w:marLeft w:val="480"/>
      <w:marRight w:val="0"/>
      <w:marTop w:val="0"/>
      <w:marBottom w:val="0"/>
      <w:divBdr>
        <w:top w:val="none" w:sz="0" w:space="0" w:color="auto"/>
        <w:left w:val="none" w:sz="0" w:space="0" w:color="auto"/>
        <w:bottom w:val="none" w:sz="0" w:space="0" w:color="auto"/>
        <w:right w:val="none" w:sz="0" w:space="0" w:color="auto"/>
      </w:divBdr>
    </w:div>
    <w:div w:id="79832551">
      <w:bodyDiv w:val="1"/>
      <w:marLeft w:val="0"/>
      <w:marRight w:val="0"/>
      <w:marTop w:val="0"/>
      <w:marBottom w:val="0"/>
      <w:divBdr>
        <w:top w:val="none" w:sz="0" w:space="0" w:color="auto"/>
        <w:left w:val="none" w:sz="0" w:space="0" w:color="auto"/>
        <w:bottom w:val="none" w:sz="0" w:space="0" w:color="auto"/>
        <w:right w:val="none" w:sz="0" w:space="0" w:color="auto"/>
      </w:divBdr>
    </w:div>
    <w:div w:id="79840697">
      <w:marLeft w:val="480"/>
      <w:marRight w:val="0"/>
      <w:marTop w:val="0"/>
      <w:marBottom w:val="0"/>
      <w:divBdr>
        <w:top w:val="none" w:sz="0" w:space="0" w:color="auto"/>
        <w:left w:val="none" w:sz="0" w:space="0" w:color="auto"/>
        <w:bottom w:val="none" w:sz="0" w:space="0" w:color="auto"/>
        <w:right w:val="none" w:sz="0" w:space="0" w:color="auto"/>
      </w:divBdr>
    </w:div>
    <w:div w:id="80027142">
      <w:marLeft w:val="480"/>
      <w:marRight w:val="0"/>
      <w:marTop w:val="0"/>
      <w:marBottom w:val="0"/>
      <w:divBdr>
        <w:top w:val="none" w:sz="0" w:space="0" w:color="auto"/>
        <w:left w:val="none" w:sz="0" w:space="0" w:color="auto"/>
        <w:bottom w:val="none" w:sz="0" w:space="0" w:color="auto"/>
        <w:right w:val="none" w:sz="0" w:space="0" w:color="auto"/>
      </w:divBdr>
    </w:div>
    <w:div w:id="80107266">
      <w:marLeft w:val="480"/>
      <w:marRight w:val="0"/>
      <w:marTop w:val="0"/>
      <w:marBottom w:val="0"/>
      <w:divBdr>
        <w:top w:val="none" w:sz="0" w:space="0" w:color="auto"/>
        <w:left w:val="none" w:sz="0" w:space="0" w:color="auto"/>
        <w:bottom w:val="none" w:sz="0" w:space="0" w:color="auto"/>
        <w:right w:val="none" w:sz="0" w:space="0" w:color="auto"/>
      </w:divBdr>
    </w:div>
    <w:div w:id="80372740">
      <w:marLeft w:val="480"/>
      <w:marRight w:val="0"/>
      <w:marTop w:val="0"/>
      <w:marBottom w:val="0"/>
      <w:divBdr>
        <w:top w:val="none" w:sz="0" w:space="0" w:color="auto"/>
        <w:left w:val="none" w:sz="0" w:space="0" w:color="auto"/>
        <w:bottom w:val="none" w:sz="0" w:space="0" w:color="auto"/>
        <w:right w:val="none" w:sz="0" w:space="0" w:color="auto"/>
      </w:divBdr>
    </w:div>
    <w:div w:id="80420532">
      <w:marLeft w:val="480"/>
      <w:marRight w:val="0"/>
      <w:marTop w:val="0"/>
      <w:marBottom w:val="0"/>
      <w:divBdr>
        <w:top w:val="none" w:sz="0" w:space="0" w:color="auto"/>
        <w:left w:val="none" w:sz="0" w:space="0" w:color="auto"/>
        <w:bottom w:val="none" w:sz="0" w:space="0" w:color="auto"/>
        <w:right w:val="none" w:sz="0" w:space="0" w:color="auto"/>
      </w:divBdr>
    </w:div>
    <w:div w:id="80951126">
      <w:marLeft w:val="480"/>
      <w:marRight w:val="0"/>
      <w:marTop w:val="0"/>
      <w:marBottom w:val="0"/>
      <w:divBdr>
        <w:top w:val="none" w:sz="0" w:space="0" w:color="auto"/>
        <w:left w:val="none" w:sz="0" w:space="0" w:color="auto"/>
        <w:bottom w:val="none" w:sz="0" w:space="0" w:color="auto"/>
        <w:right w:val="none" w:sz="0" w:space="0" w:color="auto"/>
      </w:divBdr>
    </w:div>
    <w:div w:id="81486828">
      <w:marLeft w:val="480"/>
      <w:marRight w:val="0"/>
      <w:marTop w:val="0"/>
      <w:marBottom w:val="0"/>
      <w:divBdr>
        <w:top w:val="none" w:sz="0" w:space="0" w:color="auto"/>
        <w:left w:val="none" w:sz="0" w:space="0" w:color="auto"/>
        <w:bottom w:val="none" w:sz="0" w:space="0" w:color="auto"/>
        <w:right w:val="none" w:sz="0" w:space="0" w:color="auto"/>
      </w:divBdr>
    </w:div>
    <w:div w:id="81489290">
      <w:marLeft w:val="480"/>
      <w:marRight w:val="0"/>
      <w:marTop w:val="0"/>
      <w:marBottom w:val="0"/>
      <w:divBdr>
        <w:top w:val="none" w:sz="0" w:space="0" w:color="auto"/>
        <w:left w:val="none" w:sz="0" w:space="0" w:color="auto"/>
        <w:bottom w:val="none" w:sz="0" w:space="0" w:color="auto"/>
        <w:right w:val="none" w:sz="0" w:space="0" w:color="auto"/>
      </w:divBdr>
    </w:div>
    <w:div w:id="81609012">
      <w:bodyDiv w:val="1"/>
      <w:marLeft w:val="0"/>
      <w:marRight w:val="0"/>
      <w:marTop w:val="0"/>
      <w:marBottom w:val="0"/>
      <w:divBdr>
        <w:top w:val="none" w:sz="0" w:space="0" w:color="auto"/>
        <w:left w:val="none" w:sz="0" w:space="0" w:color="auto"/>
        <w:bottom w:val="none" w:sz="0" w:space="0" w:color="auto"/>
        <w:right w:val="none" w:sz="0" w:space="0" w:color="auto"/>
      </w:divBdr>
    </w:div>
    <w:div w:id="82185384">
      <w:marLeft w:val="480"/>
      <w:marRight w:val="0"/>
      <w:marTop w:val="0"/>
      <w:marBottom w:val="0"/>
      <w:divBdr>
        <w:top w:val="none" w:sz="0" w:space="0" w:color="auto"/>
        <w:left w:val="none" w:sz="0" w:space="0" w:color="auto"/>
        <w:bottom w:val="none" w:sz="0" w:space="0" w:color="auto"/>
        <w:right w:val="none" w:sz="0" w:space="0" w:color="auto"/>
      </w:divBdr>
    </w:div>
    <w:div w:id="82266080">
      <w:marLeft w:val="480"/>
      <w:marRight w:val="0"/>
      <w:marTop w:val="0"/>
      <w:marBottom w:val="0"/>
      <w:divBdr>
        <w:top w:val="none" w:sz="0" w:space="0" w:color="auto"/>
        <w:left w:val="none" w:sz="0" w:space="0" w:color="auto"/>
        <w:bottom w:val="none" w:sz="0" w:space="0" w:color="auto"/>
        <w:right w:val="none" w:sz="0" w:space="0" w:color="auto"/>
      </w:divBdr>
    </w:div>
    <w:div w:id="82990348">
      <w:marLeft w:val="480"/>
      <w:marRight w:val="0"/>
      <w:marTop w:val="0"/>
      <w:marBottom w:val="0"/>
      <w:divBdr>
        <w:top w:val="none" w:sz="0" w:space="0" w:color="auto"/>
        <w:left w:val="none" w:sz="0" w:space="0" w:color="auto"/>
        <w:bottom w:val="none" w:sz="0" w:space="0" w:color="auto"/>
        <w:right w:val="none" w:sz="0" w:space="0" w:color="auto"/>
      </w:divBdr>
    </w:div>
    <w:div w:id="82991627">
      <w:marLeft w:val="480"/>
      <w:marRight w:val="0"/>
      <w:marTop w:val="0"/>
      <w:marBottom w:val="0"/>
      <w:divBdr>
        <w:top w:val="none" w:sz="0" w:space="0" w:color="auto"/>
        <w:left w:val="none" w:sz="0" w:space="0" w:color="auto"/>
        <w:bottom w:val="none" w:sz="0" w:space="0" w:color="auto"/>
        <w:right w:val="none" w:sz="0" w:space="0" w:color="auto"/>
      </w:divBdr>
    </w:div>
    <w:div w:id="82996558">
      <w:bodyDiv w:val="1"/>
      <w:marLeft w:val="0"/>
      <w:marRight w:val="0"/>
      <w:marTop w:val="0"/>
      <w:marBottom w:val="0"/>
      <w:divBdr>
        <w:top w:val="none" w:sz="0" w:space="0" w:color="auto"/>
        <w:left w:val="none" w:sz="0" w:space="0" w:color="auto"/>
        <w:bottom w:val="none" w:sz="0" w:space="0" w:color="auto"/>
        <w:right w:val="none" w:sz="0" w:space="0" w:color="auto"/>
      </w:divBdr>
    </w:div>
    <w:div w:id="83772503">
      <w:marLeft w:val="480"/>
      <w:marRight w:val="0"/>
      <w:marTop w:val="0"/>
      <w:marBottom w:val="0"/>
      <w:divBdr>
        <w:top w:val="none" w:sz="0" w:space="0" w:color="auto"/>
        <w:left w:val="none" w:sz="0" w:space="0" w:color="auto"/>
        <w:bottom w:val="none" w:sz="0" w:space="0" w:color="auto"/>
        <w:right w:val="none" w:sz="0" w:space="0" w:color="auto"/>
      </w:divBdr>
    </w:div>
    <w:div w:id="83838870">
      <w:bodyDiv w:val="1"/>
      <w:marLeft w:val="0"/>
      <w:marRight w:val="0"/>
      <w:marTop w:val="0"/>
      <w:marBottom w:val="0"/>
      <w:divBdr>
        <w:top w:val="none" w:sz="0" w:space="0" w:color="auto"/>
        <w:left w:val="none" w:sz="0" w:space="0" w:color="auto"/>
        <w:bottom w:val="none" w:sz="0" w:space="0" w:color="auto"/>
        <w:right w:val="none" w:sz="0" w:space="0" w:color="auto"/>
      </w:divBdr>
    </w:div>
    <w:div w:id="83916499">
      <w:marLeft w:val="480"/>
      <w:marRight w:val="0"/>
      <w:marTop w:val="0"/>
      <w:marBottom w:val="0"/>
      <w:divBdr>
        <w:top w:val="none" w:sz="0" w:space="0" w:color="auto"/>
        <w:left w:val="none" w:sz="0" w:space="0" w:color="auto"/>
        <w:bottom w:val="none" w:sz="0" w:space="0" w:color="auto"/>
        <w:right w:val="none" w:sz="0" w:space="0" w:color="auto"/>
      </w:divBdr>
    </w:div>
    <w:div w:id="84114591">
      <w:marLeft w:val="480"/>
      <w:marRight w:val="0"/>
      <w:marTop w:val="0"/>
      <w:marBottom w:val="0"/>
      <w:divBdr>
        <w:top w:val="none" w:sz="0" w:space="0" w:color="auto"/>
        <w:left w:val="none" w:sz="0" w:space="0" w:color="auto"/>
        <w:bottom w:val="none" w:sz="0" w:space="0" w:color="auto"/>
        <w:right w:val="none" w:sz="0" w:space="0" w:color="auto"/>
      </w:divBdr>
    </w:div>
    <w:div w:id="84310535">
      <w:marLeft w:val="480"/>
      <w:marRight w:val="0"/>
      <w:marTop w:val="0"/>
      <w:marBottom w:val="0"/>
      <w:divBdr>
        <w:top w:val="none" w:sz="0" w:space="0" w:color="auto"/>
        <w:left w:val="none" w:sz="0" w:space="0" w:color="auto"/>
        <w:bottom w:val="none" w:sz="0" w:space="0" w:color="auto"/>
        <w:right w:val="none" w:sz="0" w:space="0" w:color="auto"/>
      </w:divBdr>
    </w:div>
    <w:div w:id="84763726">
      <w:bodyDiv w:val="1"/>
      <w:marLeft w:val="0"/>
      <w:marRight w:val="0"/>
      <w:marTop w:val="0"/>
      <w:marBottom w:val="0"/>
      <w:divBdr>
        <w:top w:val="none" w:sz="0" w:space="0" w:color="auto"/>
        <w:left w:val="none" w:sz="0" w:space="0" w:color="auto"/>
        <w:bottom w:val="none" w:sz="0" w:space="0" w:color="auto"/>
        <w:right w:val="none" w:sz="0" w:space="0" w:color="auto"/>
      </w:divBdr>
    </w:div>
    <w:div w:id="84886133">
      <w:bodyDiv w:val="1"/>
      <w:marLeft w:val="0"/>
      <w:marRight w:val="0"/>
      <w:marTop w:val="0"/>
      <w:marBottom w:val="0"/>
      <w:divBdr>
        <w:top w:val="none" w:sz="0" w:space="0" w:color="auto"/>
        <w:left w:val="none" w:sz="0" w:space="0" w:color="auto"/>
        <w:bottom w:val="none" w:sz="0" w:space="0" w:color="auto"/>
        <w:right w:val="none" w:sz="0" w:space="0" w:color="auto"/>
      </w:divBdr>
    </w:div>
    <w:div w:id="84890029">
      <w:marLeft w:val="480"/>
      <w:marRight w:val="0"/>
      <w:marTop w:val="0"/>
      <w:marBottom w:val="0"/>
      <w:divBdr>
        <w:top w:val="none" w:sz="0" w:space="0" w:color="auto"/>
        <w:left w:val="none" w:sz="0" w:space="0" w:color="auto"/>
        <w:bottom w:val="none" w:sz="0" w:space="0" w:color="auto"/>
        <w:right w:val="none" w:sz="0" w:space="0" w:color="auto"/>
      </w:divBdr>
    </w:div>
    <w:div w:id="85078968">
      <w:marLeft w:val="480"/>
      <w:marRight w:val="0"/>
      <w:marTop w:val="0"/>
      <w:marBottom w:val="0"/>
      <w:divBdr>
        <w:top w:val="none" w:sz="0" w:space="0" w:color="auto"/>
        <w:left w:val="none" w:sz="0" w:space="0" w:color="auto"/>
        <w:bottom w:val="none" w:sz="0" w:space="0" w:color="auto"/>
        <w:right w:val="none" w:sz="0" w:space="0" w:color="auto"/>
      </w:divBdr>
    </w:div>
    <w:div w:id="85272768">
      <w:marLeft w:val="480"/>
      <w:marRight w:val="0"/>
      <w:marTop w:val="0"/>
      <w:marBottom w:val="0"/>
      <w:divBdr>
        <w:top w:val="none" w:sz="0" w:space="0" w:color="auto"/>
        <w:left w:val="none" w:sz="0" w:space="0" w:color="auto"/>
        <w:bottom w:val="none" w:sz="0" w:space="0" w:color="auto"/>
        <w:right w:val="none" w:sz="0" w:space="0" w:color="auto"/>
      </w:divBdr>
    </w:div>
    <w:div w:id="85543583">
      <w:marLeft w:val="480"/>
      <w:marRight w:val="0"/>
      <w:marTop w:val="0"/>
      <w:marBottom w:val="0"/>
      <w:divBdr>
        <w:top w:val="none" w:sz="0" w:space="0" w:color="auto"/>
        <w:left w:val="none" w:sz="0" w:space="0" w:color="auto"/>
        <w:bottom w:val="none" w:sz="0" w:space="0" w:color="auto"/>
        <w:right w:val="none" w:sz="0" w:space="0" w:color="auto"/>
      </w:divBdr>
    </w:div>
    <w:div w:id="86388278">
      <w:marLeft w:val="480"/>
      <w:marRight w:val="0"/>
      <w:marTop w:val="0"/>
      <w:marBottom w:val="0"/>
      <w:divBdr>
        <w:top w:val="none" w:sz="0" w:space="0" w:color="auto"/>
        <w:left w:val="none" w:sz="0" w:space="0" w:color="auto"/>
        <w:bottom w:val="none" w:sz="0" w:space="0" w:color="auto"/>
        <w:right w:val="none" w:sz="0" w:space="0" w:color="auto"/>
      </w:divBdr>
    </w:div>
    <w:div w:id="86392580">
      <w:marLeft w:val="480"/>
      <w:marRight w:val="0"/>
      <w:marTop w:val="0"/>
      <w:marBottom w:val="0"/>
      <w:divBdr>
        <w:top w:val="none" w:sz="0" w:space="0" w:color="auto"/>
        <w:left w:val="none" w:sz="0" w:space="0" w:color="auto"/>
        <w:bottom w:val="none" w:sz="0" w:space="0" w:color="auto"/>
        <w:right w:val="none" w:sz="0" w:space="0" w:color="auto"/>
      </w:divBdr>
    </w:div>
    <w:div w:id="86733254">
      <w:marLeft w:val="480"/>
      <w:marRight w:val="0"/>
      <w:marTop w:val="0"/>
      <w:marBottom w:val="0"/>
      <w:divBdr>
        <w:top w:val="none" w:sz="0" w:space="0" w:color="auto"/>
        <w:left w:val="none" w:sz="0" w:space="0" w:color="auto"/>
        <w:bottom w:val="none" w:sz="0" w:space="0" w:color="auto"/>
        <w:right w:val="none" w:sz="0" w:space="0" w:color="auto"/>
      </w:divBdr>
    </w:div>
    <w:div w:id="86927547">
      <w:marLeft w:val="480"/>
      <w:marRight w:val="0"/>
      <w:marTop w:val="0"/>
      <w:marBottom w:val="0"/>
      <w:divBdr>
        <w:top w:val="none" w:sz="0" w:space="0" w:color="auto"/>
        <w:left w:val="none" w:sz="0" w:space="0" w:color="auto"/>
        <w:bottom w:val="none" w:sz="0" w:space="0" w:color="auto"/>
        <w:right w:val="none" w:sz="0" w:space="0" w:color="auto"/>
      </w:divBdr>
    </w:div>
    <w:div w:id="87392108">
      <w:marLeft w:val="480"/>
      <w:marRight w:val="0"/>
      <w:marTop w:val="0"/>
      <w:marBottom w:val="0"/>
      <w:divBdr>
        <w:top w:val="none" w:sz="0" w:space="0" w:color="auto"/>
        <w:left w:val="none" w:sz="0" w:space="0" w:color="auto"/>
        <w:bottom w:val="none" w:sz="0" w:space="0" w:color="auto"/>
        <w:right w:val="none" w:sz="0" w:space="0" w:color="auto"/>
      </w:divBdr>
    </w:div>
    <w:div w:id="87434341">
      <w:marLeft w:val="480"/>
      <w:marRight w:val="0"/>
      <w:marTop w:val="0"/>
      <w:marBottom w:val="0"/>
      <w:divBdr>
        <w:top w:val="none" w:sz="0" w:space="0" w:color="auto"/>
        <w:left w:val="none" w:sz="0" w:space="0" w:color="auto"/>
        <w:bottom w:val="none" w:sz="0" w:space="0" w:color="auto"/>
        <w:right w:val="none" w:sz="0" w:space="0" w:color="auto"/>
      </w:divBdr>
    </w:div>
    <w:div w:id="87434915">
      <w:marLeft w:val="480"/>
      <w:marRight w:val="0"/>
      <w:marTop w:val="0"/>
      <w:marBottom w:val="0"/>
      <w:divBdr>
        <w:top w:val="none" w:sz="0" w:space="0" w:color="auto"/>
        <w:left w:val="none" w:sz="0" w:space="0" w:color="auto"/>
        <w:bottom w:val="none" w:sz="0" w:space="0" w:color="auto"/>
        <w:right w:val="none" w:sz="0" w:space="0" w:color="auto"/>
      </w:divBdr>
    </w:div>
    <w:div w:id="87774562">
      <w:marLeft w:val="480"/>
      <w:marRight w:val="0"/>
      <w:marTop w:val="0"/>
      <w:marBottom w:val="0"/>
      <w:divBdr>
        <w:top w:val="none" w:sz="0" w:space="0" w:color="auto"/>
        <w:left w:val="none" w:sz="0" w:space="0" w:color="auto"/>
        <w:bottom w:val="none" w:sz="0" w:space="0" w:color="auto"/>
        <w:right w:val="none" w:sz="0" w:space="0" w:color="auto"/>
      </w:divBdr>
    </w:div>
    <w:div w:id="88233425">
      <w:marLeft w:val="480"/>
      <w:marRight w:val="0"/>
      <w:marTop w:val="0"/>
      <w:marBottom w:val="0"/>
      <w:divBdr>
        <w:top w:val="none" w:sz="0" w:space="0" w:color="auto"/>
        <w:left w:val="none" w:sz="0" w:space="0" w:color="auto"/>
        <w:bottom w:val="none" w:sz="0" w:space="0" w:color="auto"/>
        <w:right w:val="none" w:sz="0" w:space="0" w:color="auto"/>
      </w:divBdr>
    </w:div>
    <w:div w:id="88475494">
      <w:marLeft w:val="480"/>
      <w:marRight w:val="0"/>
      <w:marTop w:val="0"/>
      <w:marBottom w:val="0"/>
      <w:divBdr>
        <w:top w:val="none" w:sz="0" w:space="0" w:color="auto"/>
        <w:left w:val="none" w:sz="0" w:space="0" w:color="auto"/>
        <w:bottom w:val="none" w:sz="0" w:space="0" w:color="auto"/>
        <w:right w:val="none" w:sz="0" w:space="0" w:color="auto"/>
      </w:divBdr>
    </w:div>
    <w:div w:id="89469172">
      <w:marLeft w:val="480"/>
      <w:marRight w:val="0"/>
      <w:marTop w:val="0"/>
      <w:marBottom w:val="0"/>
      <w:divBdr>
        <w:top w:val="none" w:sz="0" w:space="0" w:color="auto"/>
        <w:left w:val="none" w:sz="0" w:space="0" w:color="auto"/>
        <w:bottom w:val="none" w:sz="0" w:space="0" w:color="auto"/>
        <w:right w:val="none" w:sz="0" w:space="0" w:color="auto"/>
      </w:divBdr>
    </w:div>
    <w:div w:id="90054772">
      <w:marLeft w:val="480"/>
      <w:marRight w:val="0"/>
      <w:marTop w:val="0"/>
      <w:marBottom w:val="0"/>
      <w:divBdr>
        <w:top w:val="none" w:sz="0" w:space="0" w:color="auto"/>
        <w:left w:val="none" w:sz="0" w:space="0" w:color="auto"/>
        <w:bottom w:val="none" w:sz="0" w:space="0" w:color="auto"/>
        <w:right w:val="none" w:sz="0" w:space="0" w:color="auto"/>
      </w:divBdr>
    </w:div>
    <w:div w:id="90510197">
      <w:marLeft w:val="480"/>
      <w:marRight w:val="0"/>
      <w:marTop w:val="0"/>
      <w:marBottom w:val="0"/>
      <w:divBdr>
        <w:top w:val="none" w:sz="0" w:space="0" w:color="auto"/>
        <w:left w:val="none" w:sz="0" w:space="0" w:color="auto"/>
        <w:bottom w:val="none" w:sz="0" w:space="0" w:color="auto"/>
        <w:right w:val="none" w:sz="0" w:space="0" w:color="auto"/>
      </w:divBdr>
    </w:div>
    <w:div w:id="90786960">
      <w:marLeft w:val="480"/>
      <w:marRight w:val="0"/>
      <w:marTop w:val="0"/>
      <w:marBottom w:val="0"/>
      <w:divBdr>
        <w:top w:val="none" w:sz="0" w:space="0" w:color="auto"/>
        <w:left w:val="none" w:sz="0" w:space="0" w:color="auto"/>
        <w:bottom w:val="none" w:sz="0" w:space="0" w:color="auto"/>
        <w:right w:val="none" w:sz="0" w:space="0" w:color="auto"/>
      </w:divBdr>
    </w:div>
    <w:div w:id="90979938">
      <w:marLeft w:val="480"/>
      <w:marRight w:val="0"/>
      <w:marTop w:val="0"/>
      <w:marBottom w:val="0"/>
      <w:divBdr>
        <w:top w:val="none" w:sz="0" w:space="0" w:color="auto"/>
        <w:left w:val="none" w:sz="0" w:space="0" w:color="auto"/>
        <w:bottom w:val="none" w:sz="0" w:space="0" w:color="auto"/>
        <w:right w:val="none" w:sz="0" w:space="0" w:color="auto"/>
      </w:divBdr>
    </w:div>
    <w:div w:id="91098809">
      <w:bodyDiv w:val="1"/>
      <w:marLeft w:val="0"/>
      <w:marRight w:val="0"/>
      <w:marTop w:val="0"/>
      <w:marBottom w:val="0"/>
      <w:divBdr>
        <w:top w:val="none" w:sz="0" w:space="0" w:color="auto"/>
        <w:left w:val="none" w:sz="0" w:space="0" w:color="auto"/>
        <w:bottom w:val="none" w:sz="0" w:space="0" w:color="auto"/>
        <w:right w:val="none" w:sz="0" w:space="0" w:color="auto"/>
      </w:divBdr>
    </w:div>
    <w:div w:id="91243616">
      <w:marLeft w:val="480"/>
      <w:marRight w:val="0"/>
      <w:marTop w:val="0"/>
      <w:marBottom w:val="0"/>
      <w:divBdr>
        <w:top w:val="none" w:sz="0" w:space="0" w:color="auto"/>
        <w:left w:val="none" w:sz="0" w:space="0" w:color="auto"/>
        <w:bottom w:val="none" w:sz="0" w:space="0" w:color="auto"/>
        <w:right w:val="none" w:sz="0" w:space="0" w:color="auto"/>
      </w:divBdr>
    </w:div>
    <w:div w:id="91292201">
      <w:marLeft w:val="480"/>
      <w:marRight w:val="0"/>
      <w:marTop w:val="0"/>
      <w:marBottom w:val="0"/>
      <w:divBdr>
        <w:top w:val="none" w:sz="0" w:space="0" w:color="auto"/>
        <w:left w:val="none" w:sz="0" w:space="0" w:color="auto"/>
        <w:bottom w:val="none" w:sz="0" w:space="0" w:color="auto"/>
        <w:right w:val="none" w:sz="0" w:space="0" w:color="auto"/>
      </w:divBdr>
    </w:div>
    <w:div w:id="91317749">
      <w:marLeft w:val="480"/>
      <w:marRight w:val="0"/>
      <w:marTop w:val="0"/>
      <w:marBottom w:val="0"/>
      <w:divBdr>
        <w:top w:val="none" w:sz="0" w:space="0" w:color="auto"/>
        <w:left w:val="none" w:sz="0" w:space="0" w:color="auto"/>
        <w:bottom w:val="none" w:sz="0" w:space="0" w:color="auto"/>
        <w:right w:val="none" w:sz="0" w:space="0" w:color="auto"/>
      </w:divBdr>
    </w:div>
    <w:div w:id="91360522">
      <w:marLeft w:val="480"/>
      <w:marRight w:val="0"/>
      <w:marTop w:val="0"/>
      <w:marBottom w:val="0"/>
      <w:divBdr>
        <w:top w:val="none" w:sz="0" w:space="0" w:color="auto"/>
        <w:left w:val="none" w:sz="0" w:space="0" w:color="auto"/>
        <w:bottom w:val="none" w:sz="0" w:space="0" w:color="auto"/>
        <w:right w:val="none" w:sz="0" w:space="0" w:color="auto"/>
      </w:divBdr>
    </w:div>
    <w:div w:id="91512341">
      <w:marLeft w:val="480"/>
      <w:marRight w:val="0"/>
      <w:marTop w:val="0"/>
      <w:marBottom w:val="0"/>
      <w:divBdr>
        <w:top w:val="none" w:sz="0" w:space="0" w:color="auto"/>
        <w:left w:val="none" w:sz="0" w:space="0" w:color="auto"/>
        <w:bottom w:val="none" w:sz="0" w:space="0" w:color="auto"/>
        <w:right w:val="none" w:sz="0" w:space="0" w:color="auto"/>
      </w:divBdr>
    </w:div>
    <w:div w:id="92017365">
      <w:bodyDiv w:val="1"/>
      <w:marLeft w:val="0"/>
      <w:marRight w:val="0"/>
      <w:marTop w:val="0"/>
      <w:marBottom w:val="0"/>
      <w:divBdr>
        <w:top w:val="none" w:sz="0" w:space="0" w:color="auto"/>
        <w:left w:val="none" w:sz="0" w:space="0" w:color="auto"/>
        <w:bottom w:val="none" w:sz="0" w:space="0" w:color="auto"/>
        <w:right w:val="none" w:sz="0" w:space="0" w:color="auto"/>
      </w:divBdr>
    </w:div>
    <w:div w:id="92826569">
      <w:bodyDiv w:val="1"/>
      <w:marLeft w:val="0"/>
      <w:marRight w:val="0"/>
      <w:marTop w:val="0"/>
      <w:marBottom w:val="0"/>
      <w:divBdr>
        <w:top w:val="none" w:sz="0" w:space="0" w:color="auto"/>
        <w:left w:val="none" w:sz="0" w:space="0" w:color="auto"/>
        <w:bottom w:val="none" w:sz="0" w:space="0" w:color="auto"/>
        <w:right w:val="none" w:sz="0" w:space="0" w:color="auto"/>
      </w:divBdr>
    </w:div>
    <w:div w:id="92944755">
      <w:marLeft w:val="480"/>
      <w:marRight w:val="0"/>
      <w:marTop w:val="0"/>
      <w:marBottom w:val="0"/>
      <w:divBdr>
        <w:top w:val="none" w:sz="0" w:space="0" w:color="auto"/>
        <w:left w:val="none" w:sz="0" w:space="0" w:color="auto"/>
        <w:bottom w:val="none" w:sz="0" w:space="0" w:color="auto"/>
        <w:right w:val="none" w:sz="0" w:space="0" w:color="auto"/>
      </w:divBdr>
    </w:div>
    <w:div w:id="93021276">
      <w:bodyDiv w:val="1"/>
      <w:marLeft w:val="0"/>
      <w:marRight w:val="0"/>
      <w:marTop w:val="0"/>
      <w:marBottom w:val="0"/>
      <w:divBdr>
        <w:top w:val="none" w:sz="0" w:space="0" w:color="auto"/>
        <w:left w:val="none" w:sz="0" w:space="0" w:color="auto"/>
        <w:bottom w:val="none" w:sz="0" w:space="0" w:color="auto"/>
        <w:right w:val="none" w:sz="0" w:space="0" w:color="auto"/>
      </w:divBdr>
    </w:div>
    <w:div w:id="93521605">
      <w:marLeft w:val="480"/>
      <w:marRight w:val="0"/>
      <w:marTop w:val="0"/>
      <w:marBottom w:val="0"/>
      <w:divBdr>
        <w:top w:val="none" w:sz="0" w:space="0" w:color="auto"/>
        <w:left w:val="none" w:sz="0" w:space="0" w:color="auto"/>
        <w:bottom w:val="none" w:sz="0" w:space="0" w:color="auto"/>
        <w:right w:val="none" w:sz="0" w:space="0" w:color="auto"/>
      </w:divBdr>
    </w:div>
    <w:div w:id="93865102">
      <w:marLeft w:val="480"/>
      <w:marRight w:val="0"/>
      <w:marTop w:val="0"/>
      <w:marBottom w:val="0"/>
      <w:divBdr>
        <w:top w:val="none" w:sz="0" w:space="0" w:color="auto"/>
        <w:left w:val="none" w:sz="0" w:space="0" w:color="auto"/>
        <w:bottom w:val="none" w:sz="0" w:space="0" w:color="auto"/>
        <w:right w:val="none" w:sz="0" w:space="0" w:color="auto"/>
      </w:divBdr>
    </w:div>
    <w:div w:id="93983543">
      <w:marLeft w:val="480"/>
      <w:marRight w:val="0"/>
      <w:marTop w:val="0"/>
      <w:marBottom w:val="0"/>
      <w:divBdr>
        <w:top w:val="none" w:sz="0" w:space="0" w:color="auto"/>
        <w:left w:val="none" w:sz="0" w:space="0" w:color="auto"/>
        <w:bottom w:val="none" w:sz="0" w:space="0" w:color="auto"/>
        <w:right w:val="none" w:sz="0" w:space="0" w:color="auto"/>
      </w:divBdr>
    </w:div>
    <w:div w:id="94441370">
      <w:marLeft w:val="480"/>
      <w:marRight w:val="0"/>
      <w:marTop w:val="0"/>
      <w:marBottom w:val="0"/>
      <w:divBdr>
        <w:top w:val="none" w:sz="0" w:space="0" w:color="auto"/>
        <w:left w:val="none" w:sz="0" w:space="0" w:color="auto"/>
        <w:bottom w:val="none" w:sz="0" w:space="0" w:color="auto"/>
        <w:right w:val="none" w:sz="0" w:space="0" w:color="auto"/>
      </w:divBdr>
    </w:div>
    <w:div w:id="94639870">
      <w:marLeft w:val="480"/>
      <w:marRight w:val="0"/>
      <w:marTop w:val="0"/>
      <w:marBottom w:val="0"/>
      <w:divBdr>
        <w:top w:val="none" w:sz="0" w:space="0" w:color="auto"/>
        <w:left w:val="none" w:sz="0" w:space="0" w:color="auto"/>
        <w:bottom w:val="none" w:sz="0" w:space="0" w:color="auto"/>
        <w:right w:val="none" w:sz="0" w:space="0" w:color="auto"/>
      </w:divBdr>
    </w:div>
    <w:div w:id="94984344">
      <w:marLeft w:val="480"/>
      <w:marRight w:val="0"/>
      <w:marTop w:val="0"/>
      <w:marBottom w:val="0"/>
      <w:divBdr>
        <w:top w:val="none" w:sz="0" w:space="0" w:color="auto"/>
        <w:left w:val="none" w:sz="0" w:space="0" w:color="auto"/>
        <w:bottom w:val="none" w:sz="0" w:space="0" w:color="auto"/>
        <w:right w:val="none" w:sz="0" w:space="0" w:color="auto"/>
      </w:divBdr>
    </w:div>
    <w:div w:id="94988056">
      <w:marLeft w:val="480"/>
      <w:marRight w:val="0"/>
      <w:marTop w:val="0"/>
      <w:marBottom w:val="0"/>
      <w:divBdr>
        <w:top w:val="none" w:sz="0" w:space="0" w:color="auto"/>
        <w:left w:val="none" w:sz="0" w:space="0" w:color="auto"/>
        <w:bottom w:val="none" w:sz="0" w:space="0" w:color="auto"/>
        <w:right w:val="none" w:sz="0" w:space="0" w:color="auto"/>
      </w:divBdr>
    </w:div>
    <w:div w:id="95099417">
      <w:bodyDiv w:val="1"/>
      <w:marLeft w:val="0"/>
      <w:marRight w:val="0"/>
      <w:marTop w:val="0"/>
      <w:marBottom w:val="0"/>
      <w:divBdr>
        <w:top w:val="none" w:sz="0" w:space="0" w:color="auto"/>
        <w:left w:val="none" w:sz="0" w:space="0" w:color="auto"/>
        <w:bottom w:val="none" w:sz="0" w:space="0" w:color="auto"/>
        <w:right w:val="none" w:sz="0" w:space="0" w:color="auto"/>
      </w:divBdr>
    </w:div>
    <w:div w:id="95173490">
      <w:marLeft w:val="480"/>
      <w:marRight w:val="0"/>
      <w:marTop w:val="0"/>
      <w:marBottom w:val="0"/>
      <w:divBdr>
        <w:top w:val="none" w:sz="0" w:space="0" w:color="auto"/>
        <w:left w:val="none" w:sz="0" w:space="0" w:color="auto"/>
        <w:bottom w:val="none" w:sz="0" w:space="0" w:color="auto"/>
        <w:right w:val="none" w:sz="0" w:space="0" w:color="auto"/>
      </w:divBdr>
    </w:div>
    <w:div w:id="95517265">
      <w:marLeft w:val="480"/>
      <w:marRight w:val="0"/>
      <w:marTop w:val="0"/>
      <w:marBottom w:val="0"/>
      <w:divBdr>
        <w:top w:val="none" w:sz="0" w:space="0" w:color="auto"/>
        <w:left w:val="none" w:sz="0" w:space="0" w:color="auto"/>
        <w:bottom w:val="none" w:sz="0" w:space="0" w:color="auto"/>
        <w:right w:val="none" w:sz="0" w:space="0" w:color="auto"/>
      </w:divBdr>
    </w:div>
    <w:div w:id="95754035">
      <w:bodyDiv w:val="1"/>
      <w:marLeft w:val="0"/>
      <w:marRight w:val="0"/>
      <w:marTop w:val="0"/>
      <w:marBottom w:val="0"/>
      <w:divBdr>
        <w:top w:val="none" w:sz="0" w:space="0" w:color="auto"/>
        <w:left w:val="none" w:sz="0" w:space="0" w:color="auto"/>
        <w:bottom w:val="none" w:sz="0" w:space="0" w:color="auto"/>
        <w:right w:val="none" w:sz="0" w:space="0" w:color="auto"/>
      </w:divBdr>
    </w:div>
    <w:div w:id="95948127">
      <w:marLeft w:val="480"/>
      <w:marRight w:val="0"/>
      <w:marTop w:val="0"/>
      <w:marBottom w:val="0"/>
      <w:divBdr>
        <w:top w:val="none" w:sz="0" w:space="0" w:color="auto"/>
        <w:left w:val="none" w:sz="0" w:space="0" w:color="auto"/>
        <w:bottom w:val="none" w:sz="0" w:space="0" w:color="auto"/>
        <w:right w:val="none" w:sz="0" w:space="0" w:color="auto"/>
      </w:divBdr>
    </w:div>
    <w:div w:id="96949657">
      <w:marLeft w:val="480"/>
      <w:marRight w:val="0"/>
      <w:marTop w:val="0"/>
      <w:marBottom w:val="0"/>
      <w:divBdr>
        <w:top w:val="none" w:sz="0" w:space="0" w:color="auto"/>
        <w:left w:val="none" w:sz="0" w:space="0" w:color="auto"/>
        <w:bottom w:val="none" w:sz="0" w:space="0" w:color="auto"/>
        <w:right w:val="none" w:sz="0" w:space="0" w:color="auto"/>
      </w:divBdr>
    </w:div>
    <w:div w:id="96951244">
      <w:marLeft w:val="480"/>
      <w:marRight w:val="0"/>
      <w:marTop w:val="0"/>
      <w:marBottom w:val="0"/>
      <w:divBdr>
        <w:top w:val="none" w:sz="0" w:space="0" w:color="auto"/>
        <w:left w:val="none" w:sz="0" w:space="0" w:color="auto"/>
        <w:bottom w:val="none" w:sz="0" w:space="0" w:color="auto"/>
        <w:right w:val="none" w:sz="0" w:space="0" w:color="auto"/>
      </w:divBdr>
    </w:div>
    <w:div w:id="97222380">
      <w:bodyDiv w:val="1"/>
      <w:marLeft w:val="0"/>
      <w:marRight w:val="0"/>
      <w:marTop w:val="0"/>
      <w:marBottom w:val="0"/>
      <w:divBdr>
        <w:top w:val="none" w:sz="0" w:space="0" w:color="auto"/>
        <w:left w:val="none" w:sz="0" w:space="0" w:color="auto"/>
        <w:bottom w:val="none" w:sz="0" w:space="0" w:color="auto"/>
        <w:right w:val="none" w:sz="0" w:space="0" w:color="auto"/>
      </w:divBdr>
    </w:div>
    <w:div w:id="97721703">
      <w:marLeft w:val="480"/>
      <w:marRight w:val="0"/>
      <w:marTop w:val="0"/>
      <w:marBottom w:val="0"/>
      <w:divBdr>
        <w:top w:val="none" w:sz="0" w:space="0" w:color="auto"/>
        <w:left w:val="none" w:sz="0" w:space="0" w:color="auto"/>
        <w:bottom w:val="none" w:sz="0" w:space="0" w:color="auto"/>
        <w:right w:val="none" w:sz="0" w:space="0" w:color="auto"/>
      </w:divBdr>
    </w:div>
    <w:div w:id="97990386">
      <w:bodyDiv w:val="1"/>
      <w:marLeft w:val="0"/>
      <w:marRight w:val="0"/>
      <w:marTop w:val="0"/>
      <w:marBottom w:val="0"/>
      <w:divBdr>
        <w:top w:val="none" w:sz="0" w:space="0" w:color="auto"/>
        <w:left w:val="none" w:sz="0" w:space="0" w:color="auto"/>
        <w:bottom w:val="none" w:sz="0" w:space="0" w:color="auto"/>
        <w:right w:val="none" w:sz="0" w:space="0" w:color="auto"/>
      </w:divBdr>
    </w:div>
    <w:div w:id="98262028">
      <w:bodyDiv w:val="1"/>
      <w:marLeft w:val="0"/>
      <w:marRight w:val="0"/>
      <w:marTop w:val="0"/>
      <w:marBottom w:val="0"/>
      <w:divBdr>
        <w:top w:val="none" w:sz="0" w:space="0" w:color="auto"/>
        <w:left w:val="none" w:sz="0" w:space="0" w:color="auto"/>
        <w:bottom w:val="none" w:sz="0" w:space="0" w:color="auto"/>
        <w:right w:val="none" w:sz="0" w:space="0" w:color="auto"/>
      </w:divBdr>
    </w:div>
    <w:div w:id="98531085">
      <w:marLeft w:val="480"/>
      <w:marRight w:val="0"/>
      <w:marTop w:val="0"/>
      <w:marBottom w:val="0"/>
      <w:divBdr>
        <w:top w:val="none" w:sz="0" w:space="0" w:color="auto"/>
        <w:left w:val="none" w:sz="0" w:space="0" w:color="auto"/>
        <w:bottom w:val="none" w:sz="0" w:space="0" w:color="auto"/>
        <w:right w:val="none" w:sz="0" w:space="0" w:color="auto"/>
      </w:divBdr>
    </w:div>
    <w:div w:id="98644487">
      <w:bodyDiv w:val="1"/>
      <w:marLeft w:val="0"/>
      <w:marRight w:val="0"/>
      <w:marTop w:val="0"/>
      <w:marBottom w:val="0"/>
      <w:divBdr>
        <w:top w:val="none" w:sz="0" w:space="0" w:color="auto"/>
        <w:left w:val="none" w:sz="0" w:space="0" w:color="auto"/>
        <w:bottom w:val="none" w:sz="0" w:space="0" w:color="auto"/>
        <w:right w:val="none" w:sz="0" w:space="0" w:color="auto"/>
      </w:divBdr>
    </w:div>
    <w:div w:id="99105698">
      <w:marLeft w:val="480"/>
      <w:marRight w:val="0"/>
      <w:marTop w:val="0"/>
      <w:marBottom w:val="0"/>
      <w:divBdr>
        <w:top w:val="none" w:sz="0" w:space="0" w:color="auto"/>
        <w:left w:val="none" w:sz="0" w:space="0" w:color="auto"/>
        <w:bottom w:val="none" w:sz="0" w:space="0" w:color="auto"/>
        <w:right w:val="none" w:sz="0" w:space="0" w:color="auto"/>
      </w:divBdr>
    </w:div>
    <w:div w:id="100076406">
      <w:marLeft w:val="480"/>
      <w:marRight w:val="0"/>
      <w:marTop w:val="0"/>
      <w:marBottom w:val="0"/>
      <w:divBdr>
        <w:top w:val="none" w:sz="0" w:space="0" w:color="auto"/>
        <w:left w:val="none" w:sz="0" w:space="0" w:color="auto"/>
        <w:bottom w:val="none" w:sz="0" w:space="0" w:color="auto"/>
        <w:right w:val="none" w:sz="0" w:space="0" w:color="auto"/>
      </w:divBdr>
    </w:div>
    <w:div w:id="100346730">
      <w:marLeft w:val="480"/>
      <w:marRight w:val="0"/>
      <w:marTop w:val="0"/>
      <w:marBottom w:val="0"/>
      <w:divBdr>
        <w:top w:val="none" w:sz="0" w:space="0" w:color="auto"/>
        <w:left w:val="none" w:sz="0" w:space="0" w:color="auto"/>
        <w:bottom w:val="none" w:sz="0" w:space="0" w:color="auto"/>
        <w:right w:val="none" w:sz="0" w:space="0" w:color="auto"/>
      </w:divBdr>
    </w:div>
    <w:div w:id="100493942">
      <w:marLeft w:val="480"/>
      <w:marRight w:val="0"/>
      <w:marTop w:val="0"/>
      <w:marBottom w:val="0"/>
      <w:divBdr>
        <w:top w:val="none" w:sz="0" w:space="0" w:color="auto"/>
        <w:left w:val="none" w:sz="0" w:space="0" w:color="auto"/>
        <w:bottom w:val="none" w:sz="0" w:space="0" w:color="auto"/>
        <w:right w:val="none" w:sz="0" w:space="0" w:color="auto"/>
      </w:divBdr>
    </w:div>
    <w:div w:id="100616647">
      <w:marLeft w:val="480"/>
      <w:marRight w:val="0"/>
      <w:marTop w:val="0"/>
      <w:marBottom w:val="0"/>
      <w:divBdr>
        <w:top w:val="none" w:sz="0" w:space="0" w:color="auto"/>
        <w:left w:val="none" w:sz="0" w:space="0" w:color="auto"/>
        <w:bottom w:val="none" w:sz="0" w:space="0" w:color="auto"/>
        <w:right w:val="none" w:sz="0" w:space="0" w:color="auto"/>
      </w:divBdr>
    </w:div>
    <w:div w:id="101076343">
      <w:marLeft w:val="480"/>
      <w:marRight w:val="0"/>
      <w:marTop w:val="0"/>
      <w:marBottom w:val="0"/>
      <w:divBdr>
        <w:top w:val="none" w:sz="0" w:space="0" w:color="auto"/>
        <w:left w:val="none" w:sz="0" w:space="0" w:color="auto"/>
        <w:bottom w:val="none" w:sz="0" w:space="0" w:color="auto"/>
        <w:right w:val="none" w:sz="0" w:space="0" w:color="auto"/>
      </w:divBdr>
    </w:div>
    <w:div w:id="101998876">
      <w:marLeft w:val="480"/>
      <w:marRight w:val="0"/>
      <w:marTop w:val="0"/>
      <w:marBottom w:val="0"/>
      <w:divBdr>
        <w:top w:val="none" w:sz="0" w:space="0" w:color="auto"/>
        <w:left w:val="none" w:sz="0" w:space="0" w:color="auto"/>
        <w:bottom w:val="none" w:sz="0" w:space="0" w:color="auto"/>
        <w:right w:val="none" w:sz="0" w:space="0" w:color="auto"/>
      </w:divBdr>
    </w:div>
    <w:div w:id="102699154">
      <w:bodyDiv w:val="1"/>
      <w:marLeft w:val="0"/>
      <w:marRight w:val="0"/>
      <w:marTop w:val="0"/>
      <w:marBottom w:val="0"/>
      <w:divBdr>
        <w:top w:val="none" w:sz="0" w:space="0" w:color="auto"/>
        <w:left w:val="none" w:sz="0" w:space="0" w:color="auto"/>
        <w:bottom w:val="none" w:sz="0" w:space="0" w:color="auto"/>
        <w:right w:val="none" w:sz="0" w:space="0" w:color="auto"/>
      </w:divBdr>
    </w:div>
    <w:div w:id="103234619">
      <w:marLeft w:val="480"/>
      <w:marRight w:val="0"/>
      <w:marTop w:val="0"/>
      <w:marBottom w:val="0"/>
      <w:divBdr>
        <w:top w:val="none" w:sz="0" w:space="0" w:color="auto"/>
        <w:left w:val="none" w:sz="0" w:space="0" w:color="auto"/>
        <w:bottom w:val="none" w:sz="0" w:space="0" w:color="auto"/>
        <w:right w:val="none" w:sz="0" w:space="0" w:color="auto"/>
      </w:divBdr>
    </w:div>
    <w:div w:id="103306960">
      <w:bodyDiv w:val="1"/>
      <w:marLeft w:val="0"/>
      <w:marRight w:val="0"/>
      <w:marTop w:val="0"/>
      <w:marBottom w:val="0"/>
      <w:divBdr>
        <w:top w:val="none" w:sz="0" w:space="0" w:color="auto"/>
        <w:left w:val="none" w:sz="0" w:space="0" w:color="auto"/>
        <w:bottom w:val="none" w:sz="0" w:space="0" w:color="auto"/>
        <w:right w:val="none" w:sz="0" w:space="0" w:color="auto"/>
      </w:divBdr>
    </w:div>
    <w:div w:id="103500587">
      <w:marLeft w:val="480"/>
      <w:marRight w:val="0"/>
      <w:marTop w:val="0"/>
      <w:marBottom w:val="0"/>
      <w:divBdr>
        <w:top w:val="none" w:sz="0" w:space="0" w:color="auto"/>
        <w:left w:val="none" w:sz="0" w:space="0" w:color="auto"/>
        <w:bottom w:val="none" w:sz="0" w:space="0" w:color="auto"/>
        <w:right w:val="none" w:sz="0" w:space="0" w:color="auto"/>
      </w:divBdr>
    </w:div>
    <w:div w:id="103771107">
      <w:marLeft w:val="480"/>
      <w:marRight w:val="0"/>
      <w:marTop w:val="0"/>
      <w:marBottom w:val="0"/>
      <w:divBdr>
        <w:top w:val="none" w:sz="0" w:space="0" w:color="auto"/>
        <w:left w:val="none" w:sz="0" w:space="0" w:color="auto"/>
        <w:bottom w:val="none" w:sz="0" w:space="0" w:color="auto"/>
        <w:right w:val="none" w:sz="0" w:space="0" w:color="auto"/>
      </w:divBdr>
    </w:div>
    <w:div w:id="104153062">
      <w:marLeft w:val="480"/>
      <w:marRight w:val="0"/>
      <w:marTop w:val="0"/>
      <w:marBottom w:val="0"/>
      <w:divBdr>
        <w:top w:val="none" w:sz="0" w:space="0" w:color="auto"/>
        <w:left w:val="none" w:sz="0" w:space="0" w:color="auto"/>
        <w:bottom w:val="none" w:sz="0" w:space="0" w:color="auto"/>
        <w:right w:val="none" w:sz="0" w:space="0" w:color="auto"/>
      </w:divBdr>
    </w:div>
    <w:div w:id="104228077">
      <w:bodyDiv w:val="1"/>
      <w:marLeft w:val="0"/>
      <w:marRight w:val="0"/>
      <w:marTop w:val="0"/>
      <w:marBottom w:val="0"/>
      <w:divBdr>
        <w:top w:val="none" w:sz="0" w:space="0" w:color="auto"/>
        <w:left w:val="none" w:sz="0" w:space="0" w:color="auto"/>
        <w:bottom w:val="none" w:sz="0" w:space="0" w:color="auto"/>
        <w:right w:val="none" w:sz="0" w:space="0" w:color="auto"/>
      </w:divBdr>
      <w:divsChild>
        <w:div w:id="1957953561">
          <w:marLeft w:val="0"/>
          <w:marRight w:val="0"/>
          <w:marTop w:val="0"/>
          <w:marBottom w:val="0"/>
          <w:divBdr>
            <w:top w:val="none" w:sz="0" w:space="0" w:color="auto"/>
            <w:left w:val="none" w:sz="0" w:space="0" w:color="auto"/>
            <w:bottom w:val="none" w:sz="0" w:space="0" w:color="auto"/>
            <w:right w:val="none" w:sz="0" w:space="0" w:color="auto"/>
          </w:divBdr>
        </w:div>
        <w:div w:id="1667319702">
          <w:marLeft w:val="0"/>
          <w:marRight w:val="0"/>
          <w:marTop w:val="0"/>
          <w:marBottom w:val="0"/>
          <w:divBdr>
            <w:top w:val="none" w:sz="0" w:space="0" w:color="auto"/>
            <w:left w:val="none" w:sz="0" w:space="0" w:color="auto"/>
            <w:bottom w:val="none" w:sz="0" w:space="0" w:color="auto"/>
            <w:right w:val="none" w:sz="0" w:space="0" w:color="auto"/>
          </w:divBdr>
        </w:div>
        <w:div w:id="1182624774">
          <w:marLeft w:val="0"/>
          <w:marRight w:val="0"/>
          <w:marTop w:val="0"/>
          <w:marBottom w:val="0"/>
          <w:divBdr>
            <w:top w:val="none" w:sz="0" w:space="0" w:color="auto"/>
            <w:left w:val="none" w:sz="0" w:space="0" w:color="auto"/>
            <w:bottom w:val="none" w:sz="0" w:space="0" w:color="auto"/>
            <w:right w:val="none" w:sz="0" w:space="0" w:color="auto"/>
          </w:divBdr>
        </w:div>
        <w:div w:id="1903366041">
          <w:marLeft w:val="0"/>
          <w:marRight w:val="0"/>
          <w:marTop w:val="0"/>
          <w:marBottom w:val="0"/>
          <w:divBdr>
            <w:top w:val="none" w:sz="0" w:space="0" w:color="auto"/>
            <w:left w:val="none" w:sz="0" w:space="0" w:color="auto"/>
            <w:bottom w:val="none" w:sz="0" w:space="0" w:color="auto"/>
            <w:right w:val="none" w:sz="0" w:space="0" w:color="auto"/>
          </w:divBdr>
        </w:div>
        <w:div w:id="1485198921">
          <w:marLeft w:val="0"/>
          <w:marRight w:val="0"/>
          <w:marTop w:val="0"/>
          <w:marBottom w:val="0"/>
          <w:divBdr>
            <w:top w:val="none" w:sz="0" w:space="0" w:color="auto"/>
            <w:left w:val="none" w:sz="0" w:space="0" w:color="auto"/>
            <w:bottom w:val="none" w:sz="0" w:space="0" w:color="auto"/>
            <w:right w:val="none" w:sz="0" w:space="0" w:color="auto"/>
          </w:divBdr>
        </w:div>
        <w:div w:id="465857539">
          <w:marLeft w:val="0"/>
          <w:marRight w:val="0"/>
          <w:marTop w:val="0"/>
          <w:marBottom w:val="0"/>
          <w:divBdr>
            <w:top w:val="none" w:sz="0" w:space="0" w:color="auto"/>
            <w:left w:val="none" w:sz="0" w:space="0" w:color="auto"/>
            <w:bottom w:val="none" w:sz="0" w:space="0" w:color="auto"/>
            <w:right w:val="none" w:sz="0" w:space="0" w:color="auto"/>
          </w:divBdr>
        </w:div>
        <w:div w:id="1031494780">
          <w:marLeft w:val="0"/>
          <w:marRight w:val="0"/>
          <w:marTop w:val="0"/>
          <w:marBottom w:val="0"/>
          <w:divBdr>
            <w:top w:val="none" w:sz="0" w:space="0" w:color="auto"/>
            <w:left w:val="none" w:sz="0" w:space="0" w:color="auto"/>
            <w:bottom w:val="none" w:sz="0" w:space="0" w:color="auto"/>
            <w:right w:val="none" w:sz="0" w:space="0" w:color="auto"/>
          </w:divBdr>
        </w:div>
        <w:div w:id="1829319015">
          <w:marLeft w:val="0"/>
          <w:marRight w:val="0"/>
          <w:marTop w:val="0"/>
          <w:marBottom w:val="0"/>
          <w:divBdr>
            <w:top w:val="none" w:sz="0" w:space="0" w:color="auto"/>
            <w:left w:val="none" w:sz="0" w:space="0" w:color="auto"/>
            <w:bottom w:val="none" w:sz="0" w:space="0" w:color="auto"/>
            <w:right w:val="none" w:sz="0" w:space="0" w:color="auto"/>
          </w:divBdr>
        </w:div>
        <w:div w:id="546183130">
          <w:marLeft w:val="0"/>
          <w:marRight w:val="0"/>
          <w:marTop w:val="0"/>
          <w:marBottom w:val="0"/>
          <w:divBdr>
            <w:top w:val="none" w:sz="0" w:space="0" w:color="auto"/>
            <w:left w:val="none" w:sz="0" w:space="0" w:color="auto"/>
            <w:bottom w:val="none" w:sz="0" w:space="0" w:color="auto"/>
            <w:right w:val="none" w:sz="0" w:space="0" w:color="auto"/>
          </w:divBdr>
        </w:div>
        <w:div w:id="13458540">
          <w:marLeft w:val="0"/>
          <w:marRight w:val="0"/>
          <w:marTop w:val="0"/>
          <w:marBottom w:val="0"/>
          <w:divBdr>
            <w:top w:val="none" w:sz="0" w:space="0" w:color="auto"/>
            <w:left w:val="none" w:sz="0" w:space="0" w:color="auto"/>
            <w:bottom w:val="none" w:sz="0" w:space="0" w:color="auto"/>
            <w:right w:val="none" w:sz="0" w:space="0" w:color="auto"/>
          </w:divBdr>
        </w:div>
        <w:div w:id="2052917686">
          <w:marLeft w:val="0"/>
          <w:marRight w:val="0"/>
          <w:marTop w:val="0"/>
          <w:marBottom w:val="0"/>
          <w:divBdr>
            <w:top w:val="none" w:sz="0" w:space="0" w:color="auto"/>
            <w:left w:val="none" w:sz="0" w:space="0" w:color="auto"/>
            <w:bottom w:val="none" w:sz="0" w:space="0" w:color="auto"/>
            <w:right w:val="none" w:sz="0" w:space="0" w:color="auto"/>
          </w:divBdr>
        </w:div>
        <w:div w:id="1035695012">
          <w:marLeft w:val="0"/>
          <w:marRight w:val="0"/>
          <w:marTop w:val="0"/>
          <w:marBottom w:val="0"/>
          <w:divBdr>
            <w:top w:val="none" w:sz="0" w:space="0" w:color="auto"/>
            <w:left w:val="none" w:sz="0" w:space="0" w:color="auto"/>
            <w:bottom w:val="none" w:sz="0" w:space="0" w:color="auto"/>
            <w:right w:val="none" w:sz="0" w:space="0" w:color="auto"/>
          </w:divBdr>
        </w:div>
        <w:div w:id="988286100">
          <w:marLeft w:val="0"/>
          <w:marRight w:val="0"/>
          <w:marTop w:val="0"/>
          <w:marBottom w:val="0"/>
          <w:divBdr>
            <w:top w:val="none" w:sz="0" w:space="0" w:color="auto"/>
            <w:left w:val="none" w:sz="0" w:space="0" w:color="auto"/>
            <w:bottom w:val="none" w:sz="0" w:space="0" w:color="auto"/>
            <w:right w:val="none" w:sz="0" w:space="0" w:color="auto"/>
          </w:divBdr>
        </w:div>
        <w:div w:id="2097285078">
          <w:marLeft w:val="0"/>
          <w:marRight w:val="0"/>
          <w:marTop w:val="0"/>
          <w:marBottom w:val="0"/>
          <w:divBdr>
            <w:top w:val="none" w:sz="0" w:space="0" w:color="auto"/>
            <w:left w:val="none" w:sz="0" w:space="0" w:color="auto"/>
            <w:bottom w:val="none" w:sz="0" w:space="0" w:color="auto"/>
            <w:right w:val="none" w:sz="0" w:space="0" w:color="auto"/>
          </w:divBdr>
        </w:div>
        <w:div w:id="1404256479">
          <w:marLeft w:val="0"/>
          <w:marRight w:val="0"/>
          <w:marTop w:val="0"/>
          <w:marBottom w:val="0"/>
          <w:divBdr>
            <w:top w:val="none" w:sz="0" w:space="0" w:color="auto"/>
            <w:left w:val="none" w:sz="0" w:space="0" w:color="auto"/>
            <w:bottom w:val="none" w:sz="0" w:space="0" w:color="auto"/>
            <w:right w:val="none" w:sz="0" w:space="0" w:color="auto"/>
          </w:divBdr>
        </w:div>
        <w:div w:id="75832855">
          <w:marLeft w:val="0"/>
          <w:marRight w:val="0"/>
          <w:marTop w:val="0"/>
          <w:marBottom w:val="0"/>
          <w:divBdr>
            <w:top w:val="none" w:sz="0" w:space="0" w:color="auto"/>
            <w:left w:val="none" w:sz="0" w:space="0" w:color="auto"/>
            <w:bottom w:val="none" w:sz="0" w:space="0" w:color="auto"/>
            <w:right w:val="none" w:sz="0" w:space="0" w:color="auto"/>
          </w:divBdr>
        </w:div>
        <w:div w:id="1167477325">
          <w:marLeft w:val="0"/>
          <w:marRight w:val="0"/>
          <w:marTop w:val="0"/>
          <w:marBottom w:val="0"/>
          <w:divBdr>
            <w:top w:val="none" w:sz="0" w:space="0" w:color="auto"/>
            <w:left w:val="none" w:sz="0" w:space="0" w:color="auto"/>
            <w:bottom w:val="none" w:sz="0" w:space="0" w:color="auto"/>
            <w:right w:val="none" w:sz="0" w:space="0" w:color="auto"/>
          </w:divBdr>
        </w:div>
        <w:div w:id="1970892818">
          <w:marLeft w:val="0"/>
          <w:marRight w:val="0"/>
          <w:marTop w:val="0"/>
          <w:marBottom w:val="0"/>
          <w:divBdr>
            <w:top w:val="none" w:sz="0" w:space="0" w:color="auto"/>
            <w:left w:val="none" w:sz="0" w:space="0" w:color="auto"/>
            <w:bottom w:val="none" w:sz="0" w:space="0" w:color="auto"/>
            <w:right w:val="none" w:sz="0" w:space="0" w:color="auto"/>
          </w:divBdr>
        </w:div>
        <w:div w:id="401757160">
          <w:marLeft w:val="0"/>
          <w:marRight w:val="0"/>
          <w:marTop w:val="0"/>
          <w:marBottom w:val="0"/>
          <w:divBdr>
            <w:top w:val="none" w:sz="0" w:space="0" w:color="auto"/>
            <w:left w:val="none" w:sz="0" w:space="0" w:color="auto"/>
            <w:bottom w:val="none" w:sz="0" w:space="0" w:color="auto"/>
            <w:right w:val="none" w:sz="0" w:space="0" w:color="auto"/>
          </w:divBdr>
        </w:div>
        <w:div w:id="444468752">
          <w:marLeft w:val="0"/>
          <w:marRight w:val="0"/>
          <w:marTop w:val="0"/>
          <w:marBottom w:val="0"/>
          <w:divBdr>
            <w:top w:val="none" w:sz="0" w:space="0" w:color="auto"/>
            <w:left w:val="none" w:sz="0" w:space="0" w:color="auto"/>
            <w:bottom w:val="none" w:sz="0" w:space="0" w:color="auto"/>
            <w:right w:val="none" w:sz="0" w:space="0" w:color="auto"/>
          </w:divBdr>
        </w:div>
        <w:div w:id="672730651">
          <w:marLeft w:val="0"/>
          <w:marRight w:val="0"/>
          <w:marTop w:val="0"/>
          <w:marBottom w:val="0"/>
          <w:divBdr>
            <w:top w:val="none" w:sz="0" w:space="0" w:color="auto"/>
            <w:left w:val="none" w:sz="0" w:space="0" w:color="auto"/>
            <w:bottom w:val="none" w:sz="0" w:space="0" w:color="auto"/>
            <w:right w:val="none" w:sz="0" w:space="0" w:color="auto"/>
          </w:divBdr>
        </w:div>
        <w:div w:id="1566918143">
          <w:marLeft w:val="0"/>
          <w:marRight w:val="0"/>
          <w:marTop w:val="0"/>
          <w:marBottom w:val="0"/>
          <w:divBdr>
            <w:top w:val="none" w:sz="0" w:space="0" w:color="auto"/>
            <w:left w:val="none" w:sz="0" w:space="0" w:color="auto"/>
            <w:bottom w:val="none" w:sz="0" w:space="0" w:color="auto"/>
            <w:right w:val="none" w:sz="0" w:space="0" w:color="auto"/>
          </w:divBdr>
        </w:div>
        <w:div w:id="1939293483">
          <w:marLeft w:val="0"/>
          <w:marRight w:val="0"/>
          <w:marTop w:val="0"/>
          <w:marBottom w:val="0"/>
          <w:divBdr>
            <w:top w:val="none" w:sz="0" w:space="0" w:color="auto"/>
            <w:left w:val="none" w:sz="0" w:space="0" w:color="auto"/>
            <w:bottom w:val="none" w:sz="0" w:space="0" w:color="auto"/>
            <w:right w:val="none" w:sz="0" w:space="0" w:color="auto"/>
          </w:divBdr>
        </w:div>
        <w:div w:id="1701322479">
          <w:marLeft w:val="0"/>
          <w:marRight w:val="0"/>
          <w:marTop w:val="0"/>
          <w:marBottom w:val="0"/>
          <w:divBdr>
            <w:top w:val="none" w:sz="0" w:space="0" w:color="auto"/>
            <w:left w:val="none" w:sz="0" w:space="0" w:color="auto"/>
            <w:bottom w:val="none" w:sz="0" w:space="0" w:color="auto"/>
            <w:right w:val="none" w:sz="0" w:space="0" w:color="auto"/>
          </w:divBdr>
        </w:div>
        <w:div w:id="1816751499">
          <w:marLeft w:val="0"/>
          <w:marRight w:val="0"/>
          <w:marTop w:val="0"/>
          <w:marBottom w:val="0"/>
          <w:divBdr>
            <w:top w:val="none" w:sz="0" w:space="0" w:color="auto"/>
            <w:left w:val="none" w:sz="0" w:space="0" w:color="auto"/>
            <w:bottom w:val="none" w:sz="0" w:space="0" w:color="auto"/>
            <w:right w:val="none" w:sz="0" w:space="0" w:color="auto"/>
          </w:divBdr>
        </w:div>
        <w:div w:id="131362625">
          <w:marLeft w:val="0"/>
          <w:marRight w:val="0"/>
          <w:marTop w:val="0"/>
          <w:marBottom w:val="0"/>
          <w:divBdr>
            <w:top w:val="none" w:sz="0" w:space="0" w:color="auto"/>
            <w:left w:val="none" w:sz="0" w:space="0" w:color="auto"/>
            <w:bottom w:val="none" w:sz="0" w:space="0" w:color="auto"/>
            <w:right w:val="none" w:sz="0" w:space="0" w:color="auto"/>
          </w:divBdr>
        </w:div>
        <w:div w:id="1859999798">
          <w:marLeft w:val="0"/>
          <w:marRight w:val="0"/>
          <w:marTop w:val="0"/>
          <w:marBottom w:val="0"/>
          <w:divBdr>
            <w:top w:val="none" w:sz="0" w:space="0" w:color="auto"/>
            <w:left w:val="none" w:sz="0" w:space="0" w:color="auto"/>
            <w:bottom w:val="none" w:sz="0" w:space="0" w:color="auto"/>
            <w:right w:val="none" w:sz="0" w:space="0" w:color="auto"/>
          </w:divBdr>
        </w:div>
        <w:div w:id="1743479790">
          <w:marLeft w:val="0"/>
          <w:marRight w:val="0"/>
          <w:marTop w:val="0"/>
          <w:marBottom w:val="0"/>
          <w:divBdr>
            <w:top w:val="none" w:sz="0" w:space="0" w:color="auto"/>
            <w:left w:val="none" w:sz="0" w:space="0" w:color="auto"/>
            <w:bottom w:val="none" w:sz="0" w:space="0" w:color="auto"/>
            <w:right w:val="none" w:sz="0" w:space="0" w:color="auto"/>
          </w:divBdr>
        </w:div>
        <w:div w:id="1494249629">
          <w:marLeft w:val="0"/>
          <w:marRight w:val="0"/>
          <w:marTop w:val="0"/>
          <w:marBottom w:val="0"/>
          <w:divBdr>
            <w:top w:val="none" w:sz="0" w:space="0" w:color="auto"/>
            <w:left w:val="none" w:sz="0" w:space="0" w:color="auto"/>
            <w:bottom w:val="none" w:sz="0" w:space="0" w:color="auto"/>
            <w:right w:val="none" w:sz="0" w:space="0" w:color="auto"/>
          </w:divBdr>
        </w:div>
        <w:div w:id="525876555">
          <w:marLeft w:val="0"/>
          <w:marRight w:val="0"/>
          <w:marTop w:val="0"/>
          <w:marBottom w:val="0"/>
          <w:divBdr>
            <w:top w:val="none" w:sz="0" w:space="0" w:color="auto"/>
            <w:left w:val="none" w:sz="0" w:space="0" w:color="auto"/>
            <w:bottom w:val="none" w:sz="0" w:space="0" w:color="auto"/>
            <w:right w:val="none" w:sz="0" w:space="0" w:color="auto"/>
          </w:divBdr>
        </w:div>
        <w:div w:id="519439379">
          <w:marLeft w:val="0"/>
          <w:marRight w:val="0"/>
          <w:marTop w:val="0"/>
          <w:marBottom w:val="0"/>
          <w:divBdr>
            <w:top w:val="none" w:sz="0" w:space="0" w:color="auto"/>
            <w:left w:val="none" w:sz="0" w:space="0" w:color="auto"/>
            <w:bottom w:val="none" w:sz="0" w:space="0" w:color="auto"/>
            <w:right w:val="none" w:sz="0" w:space="0" w:color="auto"/>
          </w:divBdr>
        </w:div>
        <w:div w:id="504591682">
          <w:marLeft w:val="0"/>
          <w:marRight w:val="0"/>
          <w:marTop w:val="0"/>
          <w:marBottom w:val="0"/>
          <w:divBdr>
            <w:top w:val="none" w:sz="0" w:space="0" w:color="auto"/>
            <w:left w:val="none" w:sz="0" w:space="0" w:color="auto"/>
            <w:bottom w:val="none" w:sz="0" w:space="0" w:color="auto"/>
            <w:right w:val="none" w:sz="0" w:space="0" w:color="auto"/>
          </w:divBdr>
        </w:div>
        <w:div w:id="118498085">
          <w:marLeft w:val="0"/>
          <w:marRight w:val="0"/>
          <w:marTop w:val="0"/>
          <w:marBottom w:val="0"/>
          <w:divBdr>
            <w:top w:val="none" w:sz="0" w:space="0" w:color="auto"/>
            <w:left w:val="none" w:sz="0" w:space="0" w:color="auto"/>
            <w:bottom w:val="none" w:sz="0" w:space="0" w:color="auto"/>
            <w:right w:val="none" w:sz="0" w:space="0" w:color="auto"/>
          </w:divBdr>
        </w:div>
        <w:div w:id="524516438">
          <w:marLeft w:val="0"/>
          <w:marRight w:val="0"/>
          <w:marTop w:val="0"/>
          <w:marBottom w:val="0"/>
          <w:divBdr>
            <w:top w:val="none" w:sz="0" w:space="0" w:color="auto"/>
            <w:left w:val="none" w:sz="0" w:space="0" w:color="auto"/>
            <w:bottom w:val="none" w:sz="0" w:space="0" w:color="auto"/>
            <w:right w:val="none" w:sz="0" w:space="0" w:color="auto"/>
          </w:divBdr>
        </w:div>
        <w:div w:id="1580628859">
          <w:marLeft w:val="0"/>
          <w:marRight w:val="0"/>
          <w:marTop w:val="0"/>
          <w:marBottom w:val="0"/>
          <w:divBdr>
            <w:top w:val="none" w:sz="0" w:space="0" w:color="auto"/>
            <w:left w:val="none" w:sz="0" w:space="0" w:color="auto"/>
            <w:bottom w:val="none" w:sz="0" w:space="0" w:color="auto"/>
            <w:right w:val="none" w:sz="0" w:space="0" w:color="auto"/>
          </w:divBdr>
        </w:div>
        <w:div w:id="2137018575">
          <w:marLeft w:val="0"/>
          <w:marRight w:val="0"/>
          <w:marTop w:val="0"/>
          <w:marBottom w:val="0"/>
          <w:divBdr>
            <w:top w:val="none" w:sz="0" w:space="0" w:color="auto"/>
            <w:left w:val="none" w:sz="0" w:space="0" w:color="auto"/>
            <w:bottom w:val="none" w:sz="0" w:space="0" w:color="auto"/>
            <w:right w:val="none" w:sz="0" w:space="0" w:color="auto"/>
          </w:divBdr>
        </w:div>
        <w:div w:id="1333603325">
          <w:marLeft w:val="0"/>
          <w:marRight w:val="0"/>
          <w:marTop w:val="0"/>
          <w:marBottom w:val="0"/>
          <w:divBdr>
            <w:top w:val="none" w:sz="0" w:space="0" w:color="auto"/>
            <w:left w:val="none" w:sz="0" w:space="0" w:color="auto"/>
            <w:bottom w:val="none" w:sz="0" w:space="0" w:color="auto"/>
            <w:right w:val="none" w:sz="0" w:space="0" w:color="auto"/>
          </w:divBdr>
        </w:div>
        <w:div w:id="216472467">
          <w:marLeft w:val="0"/>
          <w:marRight w:val="0"/>
          <w:marTop w:val="0"/>
          <w:marBottom w:val="0"/>
          <w:divBdr>
            <w:top w:val="none" w:sz="0" w:space="0" w:color="auto"/>
            <w:left w:val="none" w:sz="0" w:space="0" w:color="auto"/>
            <w:bottom w:val="none" w:sz="0" w:space="0" w:color="auto"/>
            <w:right w:val="none" w:sz="0" w:space="0" w:color="auto"/>
          </w:divBdr>
        </w:div>
        <w:div w:id="1777020923">
          <w:marLeft w:val="0"/>
          <w:marRight w:val="0"/>
          <w:marTop w:val="0"/>
          <w:marBottom w:val="0"/>
          <w:divBdr>
            <w:top w:val="none" w:sz="0" w:space="0" w:color="auto"/>
            <w:left w:val="none" w:sz="0" w:space="0" w:color="auto"/>
            <w:bottom w:val="none" w:sz="0" w:space="0" w:color="auto"/>
            <w:right w:val="none" w:sz="0" w:space="0" w:color="auto"/>
          </w:divBdr>
        </w:div>
        <w:div w:id="84495938">
          <w:marLeft w:val="0"/>
          <w:marRight w:val="0"/>
          <w:marTop w:val="0"/>
          <w:marBottom w:val="0"/>
          <w:divBdr>
            <w:top w:val="none" w:sz="0" w:space="0" w:color="auto"/>
            <w:left w:val="none" w:sz="0" w:space="0" w:color="auto"/>
            <w:bottom w:val="none" w:sz="0" w:space="0" w:color="auto"/>
            <w:right w:val="none" w:sz="0" w:space="0" w:color="auto"/>
          </w:divBdr>
        </w:div>
        <w:div w:id="915896943">
          <w:marLeft w:val="0"/>
          <w:marRight w:val="0"/>
          <w:marTop w:val="0"/>
          <w:marBottom w:val="0"/>
          <w:divBdr>
            <w:top w:val="none" w:sz="0" w:space="0" w:color="auto"/>
            <w:left w:val="none" w:sz="0" w:space="0" w:color="auto"/>
            <w:bottom w:val="none" w:sz="0" w:space="0" w:color="auto"/>
            <w:right w:val="none" w:sz="0" w:space="0" w:color="auto"/>
          </w:divBdr>
        </w:div>
        <w:div w:id="1965499115">
          <w:marLeft w:val="0"/>
          <w:marRight w:val="0"/>
          <w:marTop w:val="0"/>
          <w:marBottom w:val="0"/>
          <w:divBdr>
            <w:top w:val="none" w:sz="0" w:space="0" w:color="auto"/>
            <w:left w:val="none" w:sz="0" w:space="0" w:color="auto"/>
            <w:bottom w:val="none" w:sz="0" w:space="0" w:color="auto"/>
            <w:right w:val="none" w:sz="0" w:space="0" w:color="auto"/>
          </w:divBdr>
        </w:div>
        <w:div w:id="481312903">
          <w:marLeft w:val="0"/>
          <w:marRight w:val="0"/>
          <w:marTop w:val="0"/>
          <w:marBottom w:val="0"/>
          <w:divBdr>
            <w:top w:val="none" w:sz="0" w:space="0" w:color="auto"/>
            <w:left w:val="none" w:sz="0" w:space="0" w:color="auto"/>
            <w:bottom w:val="none" w:sz="0" w:space="0" w:color="auto"/>
            <w:right w:val="none" w:sz="0" w:space="0" w:color="auto"/>
          </w:divBdr>
        </w:div>
        <w:div w:id="437717347">
          <w:marLeft w:val="0"/>
          <w:marRight w:val="0"/>
          <w:marTop w:val="0"/>
          <w:marBottom w:val="0"/>
          <w:divBdr>
            <w:top w:val="none" w:sz="0" w:space="0" w:color="auto"/>
            <w:left w:val="none" w:sz="0" w:space="0" w:color="auto"/>
            <w:bottom w:val="none" w:sz="0" w:space="0" w:color="auto"/>
            <w:right w:val="none" w:sz="0" w:space="0" w:color="auto"/>
          </w:divBdr>
        </w:div>
        <w:div w:id="1497113192">
          <w:marLeft w:val="0"/>
          <w:marRight w:val="0"/>
          <w:marTop w:val="0"/>
          <w:marBottom w:val="0"/>
          <w:divBdr>
            <w:top w:val="none" w:sz="0" w:space="0" w:color="auto"/>
            <w:left w:val="none" w:sz="0" w:space="0" w:color="auto"/>
            <w:bottom w:val="none" w:sz="0" w:space="0" w:color="auto"/>
            <w:right w:val="none" w:sz="0" w:space="0" w:color="auto"/>
          </w:divBdr>
        </w:div>
        <w:div w:id="1669867295">
          <w:marLeft w:val="0"/>
          <w:marRight w:val="0"/>
          <w:marTop w:val="0"/>
          <w:marBottom w:val="0"/>
          <w:divBdr>
            <w:top w:val="none" w:sz="0" w:space="0" w:color="auto"/>
            <w:left w:val="none" w:sz="0" w:space="0" w:color="auto"/>
            <w:bottom w:val="none" w:sz="0" w:space="0" w:color="auto"/>
            <w:right w:val="none" w:sz="0" w:space="0" w:color="auto"/>
          </w:divBdr>
        </w:div>
        <w:div w:id="659426731">
          <w:marLeft w:val="0"/>
          <w:marRight w:val="0"/>
          <w:marTop w:val="0"/>
          <w:marBottom w:val="0"/>
          <w:divBdr>
            <w:top w:val="none" w:sz="0" w:space="0" w:color="auto"/>
            <w:left w:val="none" w:sz="0" w:space="0" w:color="auto"/>
            <w:bottom w:val="none" w:sz="0" w:space="0" w:color="auto"/>
            <w:right w:val="none" w:sz="0" w:space="0" w:color="auto"/>
          </w:divBdr>
        </w:div>
        <w:div w:id="604311268">
          <w:marLeft w:val="0"/>
          <w:marRight w:val="0"/>
          <w:marTop w:val="0"/>
          <w:marBottom w:val="0"/>
          <w:divBdr>
            <w:top w:val="none" w:sz="0" w:space="0" w:color="auto"/>
            <w:left w:val="none" w:sz="0" w:space="0" w:color="auto"/>
            <w:bottom w:val="none" w:sz="0" w:space="0" w:color="auto"/>
            <w:right w:val="none" w:sz="0" w:space="0" w:color="auto"/>
          </w:divBdr>
        </w:div>
        <w:div w:id="426341888">
          <w:marLeft w:val="0"/>
          <w:marRight w:val="0"/>
          <w:marTop w:val="0"/>
          <w:marBottom w:val="0"/>
          <w:divBdr>
            <w:top w:val="none" w:sz="0" w:space="0" w:color="auto"/>
            <w:left w:val="none" w:sz="0" w:space="0" w:color="auto"/>
            <w:bottom w:val="none" w:sz="0" w:space="0" w:color="auto"/>
            <w:right w:val="none" w:sz="0" w:space="0" w:color="auto"/>
          </w:divBdr>
        </w:div>
        <w:div w:id="730931034">
          <w:marLeft w:val="0"/>
          <w:marRight w:val="0"/>
          <w:marTop w:val="0"/>
          <w:marBottom w:val="0"/>
          <w:divBdr>
            <w:top w:val="none" w:sz="0" w:space="0" w:color="auto"/>
            <w:left w:val="none" w:sz="0" w:space="0" w:color="auto"/>
            <w:bottom w:val="none" w:sz="0" w:space="0" w:color="auto"/>
            <w:right w:val="none" w:sz="0" w:space="0" w:color="auto"/>
          </w:divBdr>
        </w:div>
        <w:div w:id="774864253">
          <w:marLeft w:val="0"/>
          <w:marRight w:val="0"/>
          <w:marTop w:val="0"/>
          <w:marBottom w:val="0"/>
          <w:divBdr>
            <w:top w:val="none" w:sz="0" w:space="0" w:color="auto"/>
            <w:left w:val="none" w:sz="0" w:space="0" w:color="auto"/>
            <w:bottom w:val="none" w:sz="0" w:space="0" w:color="auto"/>
            <w:right w:val="none" w:sz="0" w:space="0" w:color="auto"/>
          </w:divBdr>
        </w:div>
        <w:div w:id="174418559">
          <w:marLeft w:val="0"/>
          <w:marRight w:val="0"/>
          <w:marTop w:val="0"/>
          <w:marBottom w:val="0"/>
          <w:divBdr>
            <w:top w:val="none" w:sz="0" w:space="0" w:color="auto"/>
            <w:left w:val="none" w:sz="0" w:space="0" w:color="auto"/>
            <w:bottom w:val="none" w:sz="0" w:space="0" w:color="auto"/>
            <w:right w:val="none" w:sz="0" w:space="0" w:color="auto"/>
          </w:divBdr>
        </w:div>
        <w:div w:id="962224925">
          <w:marLeft w:val="0"/>
          <w:marRight w:val="0"/>
          <w:marTop w:val="0"/>
          <w:marBottom w:val="0"/>
          <w:divBdr>
            <w:top w:val="none" w:sz="0" w:space="0" w:color="auto"/>
            <w:left w:val="none" w:sz="0" w:space="0" w:color="auto"/>
            <w:bottom w:val="none" w:sz="0" w:space="0" w:color="auto"/>
            <w:right w:val="none" w:sz="0" w:space="0" w:color="auto"/>
          </w:divBdr>
        </w:div>
        <w:div w:id="2052461949">
          <w:marLeft w:val="0"/>
          <w:marRight w:val="0"/>
          <w:marTop w:val="0"/>
          <w:marBottom w:val="0"/>
          <w:divBdr>
            <w:top w:val="none" w:sz="0" w:space="0" w:color="auto"/>
            <w:left w:val="none" w:sz="0" w:space="0" w:color="auto"/>
            <w:bottom w:val="none" w:sz="0" w:space="0" w:color="auto"/>
            <w:right w:val="none" w:sz="0" w:space="0" w:color="auto"/>
          </w:divBdr>
        </w:div>
        <w:div w:id="2036536180">
          <w:marLeft w:val="0"/>
          <w:marRight w:val="0"/>
          <w:marTop w:val="0"/>
          <w:marBottom w:val="0"/>
          <w:divBdr>
            <w:top w:val="none" w:sz="0" w:space="0" w:color="auto"/>
            <w:left w:val="none" w:sz="0" w:space="0" w:color="auto"/>
            <w:bottom w:val="none" w:sz="0" w:space="0" w:color="auto"/>
            <w:right w:val="none" w:sz="0" w:space="0" w:color="auto"/>
          </w:divBdr>
        </w:div>
        <w:div w:id="748843990">
          <w:marLeft w:val="0"/>
          <w:marRight w:val="0"/>
          <w:marTop w:val="0"/>
          <w:marBottom w:val="0"/>
          <w:divBdr>
            <w:top w:val="none" w:sz="0" w:space="0" w:color="auto"/>
            <w:left w:val="none" w:sz="0" w:space="0" w:color="auto"/>
            <w:bottom w:val="none" w:sz="0" w:space="0" w:color="auto"/>
            <w:right w:val="none" w:sz="0" w:space="0" w:color="auto"/>
          </w:divBdr>
        </w:div>
        <w:div w:id="726148938">
          <w:marLeft w:val="0"/>
          <w:marRight w:val="0"/>
          <w:marTop w:val="0"/>
          <w:marBottom w:val="0"/>
          <w:divBdr>
            <w:top w:val="none" w:sz="0" w:space="0" w:color="auto"/>
            <w:left w:val="none" w:sz="0" w:space="0" w:color="auto"/>
            <w:bottom w:val="none" w:sz="0" w:space="0" w:color="auto"/>
            <w:right w:val="none" w:sz="0" w:space="0" w:color="auto"/>
          </w:divBdr>
        </w:div>
        <w:div w:id="602497915">
          <w:marLeft w:val="0"/>
          <w:marRight w:val="0"/>
          <w:marTop w:val="0"/>
          <w:marBottom w:val="0"/>
          <w:divBdr>
            <w:top w:val="none" w:sz="0" w:space="0" w:color="auto"/>
            <w:left w:val="none" w:sz="0" w:space="0" w:color="auto"/>
            <w:bottom w:val="none" w:sz="0" w:space="0" w:color="auto"/>
            <w:right w:val="none" w:sz="0" w:space="0" w:color="auto"/>
          </w:divBdr>
        </w:div>
        <w:div w:id="411322226">
          <w:marLeft w:val="0"/>
          <w:marRight w:val="0"/>
          <w:marTop w:val="0"/>
          <w:marBottom w:val="0"/>
          <w:divBdr>
            <w:top w:val="none" w:sz="0" w:space="0" w:color="auto"/>
            <w:left w:val="none" w:sz="0" w:space="0" w:color="auto"/>
            <w:bottom w:val="none" w:sz="0" w:space="0" w:color="auto"/>
            <w:right w:val="none" w:sz="0" w:space="0" w:color="auto"/>
          </w:divBdr>
        </w:div>
        <w:div w:id="2055887321">
          <w:marLeft w:val="0"/>
          <w:marRight w:val="0"/>
          <w:marTop w:val="0"/>
          <w:marBottom w:val="0"/>
          <w:divBdr>
            <w:top w:val="none" w:sz="0" w:space="0" w:color="auto"/>
            <w:left w:val="none" w:sz="0" w:space="0" w:color="auto"/>
            <w:bottom w:val="none" w:sz="0" w:space="0" w:color="auto"/>
            <w:right w:val="none" w:sz="0" w:space="0" w:color="auto"/>
          </w:divBdr>
        </w:div>
        <w:div w:id="1975015644">
          <w:marLeft w:val="0"/>
          <w:marRight w:val="0"/>
          <w:marTop w:val="0"/>
          <w:marBottom w:val="0"/>
          <w:divBdr>
            <w:top w:val="none" w:sz="0" w:space="0" w:color="auto"/>
            <w:left w:val="none" w:sz="0" w:space="0" w:color="auto"/>
            <w:bottom w:val="none" w:sz="0" w:space="0" w:color="auto"/>
            <w:right w:val="none" w:sz="0" w:space="0" w:color="auto"/>
          </w:divBdr>
        </w:div>
        <w:div w:id="626013619">
          <w:marLeft w:val="0"/>
          <w:marRight w:val="0"/>
          <w:marTop w:val="0"/>
          <w:marBottom w:val="0"/>
          <w:divBdr>
            <w:top w:val="none" w:sz="0" w:space="0" w:color="auto"/>
            <w:left w:val="none" w:sz="0" w:space="0" w:color="auto"/>
            <w:bottom w:val="none" w:sz="0" w:space="0" w:color="auto"/>
            <w:right w:val="none" w:sz="0" w:space="0" w:color="auto"/>
          </w:divBdr>
        </w:div>
        <w:div w:id="943538874">
          <w:marLeft w:val="0"/>
          <w:marRight w:val="0"/>
          <w:marTop w:val="0"/>
          <w:marBottom w:val="0"/>
          <w:divBdr>
            <w:top w:val="none" w:sz="0" w:space="0" w:color="auto"/>
            <w:left w:val="none" w:sz="0" w:space="0" w:color="auto"/>
            <w:bottom w:val="none" w:sz="0" w:space="0" w:color="auto"/>
            <w:right w:val="none" w:sz="0" w:space="0" w:color="auto"/>
          </w:divBdr>
        </w:div>
      </w:divsChild>
    </w:div>
    <w:div w:id="104272694">
      <w:marLeft w:val="480"/>
      <w:marRight w:val="0"/>
      <w:marTop w:val="0"/>
      <w:marBottom w:val="0"/>
      <w:divBdr>
        <w:top w:val="none" w:sz="0" w:space="0" w:color="auto"/>
        <w:left w:val="none" w:sz="0" w:space="0" w:color="auto"/>
        <w:bottom w:val="none" w:sz="0" w:space="0" w:color="auto"/>
        <w:right w:val="none" w:sz="0" w:space="0" w:color="auto"/>
      </w:divBdr>
    </w:div>
    <w:div w:id="104739089">
      <w:marLeft w:val="480"/>
      <w:marRight w:val="0"/>
      <w:marTop w:val="0"/>
      <w:marBottom w:val="0"/>
      <w:divBdr>
        <w:top w:val="none" w:sz="0" w:space="0" w:color="auto"/>
        <w:left w:val="none" w:sz="0" w:space="0" w:color="auto"/>
        <w:bottom w:val="none" w:sz="0" w:space="0" w:color="auto"/>
        <w:right w:val="none" w:sz="0" w:space="0" w:color="auto"/>
      </w:divBdr>
    </w:div>
    <w:div w:id="104927788">
      <w:marLeft w:val="480"/>
      <w:marRight w:val="0"/>
      <w:marTop w:val="0"/>
      <w:marBottom w:val="0"/>
      <w:divBdr>
        <w:top w:val="none" w:sz="0" w:space="0" w:color="auto"/>
        <w:left w:val="none" w:sz="0" w:space="0" w:color="auto"/>
        <w:bottom w:val="none" w:sz="0" w:space="0" w:color="auto"/>
        <w:right w:val="none" w:sz="0" w:space="0" w:color="auto"/>
      </w:divBdr>
    </w:div>
    <w:div w:id="104930153">
      <w:marLeft w:val="480"/>
      <w:marRight w:val="0"/>
      <w:marTop w:val="0"/>
      <w:marBottom w:val="0"/>
      <w:divBdr>
        <w:top w:val="none" w:sz="0" w:space="0" w:color="auto"/>
        <w:left w:val="none" w:sz="0" w:space="0" w:color="auto"/>
        <w:bottom w:val="none" w:sz="0" w:space="0" w:color="auto"/>
        <w:right w:val="none" w:sz="0" w:space="0" w:color="auto"/>
      </w:divBdr>
    </w:div>
    <w:div w:id="105929486">
      <w:marLeft w:val="480"/>
      <w:marRight w:val="0"/>
      <w:marTop w:val="0"/>
      <w:marBottom w:val="0"/>
      <w:divBdr>
        <w:top w:val="none" w:sz="0" w:space="0" w:color="auto"/>
        <w:left w:val="none" w:sz="0" w:space="0" w:color="auto"/>
        <w:bottom w:val="none" w:sz="0" w:space="0" w:color="auto"/>
        <w:right w:val="none" w:sz="0" w:space="0" w:color="auto"/>
      </w:divBdr>
    </w:div>
    <w:div w:id="106388272">
      <w:marLeft w:val="480"/>
      <w:marRight w:val="0"/>
      <w:marTop w:val="0"/>
      <w:marBottom w:val="0"/>
      <w:divBdr>
        <w:top w:val="none" w:sz="0" w:space="0" w:color="auto"/>
        <w:left w:val="none" w:sz="0" w:space="0" w:color="auto"/>
        <w:bottom w:val="none" w:sz="0" w:space="0" w:color="auto"/>
        <w:right w:val="none" w:sz="0" w:space="0" w:color="auto"/>
      </w:divBdr>
    </w:div>
    <w:div w:id="106780023">
      <w:marLeft w:val="480"/>
      <w:marRight w:val="0"/>
      <w:marTop w:val="0"/>
      <w:marBottom w:val="0"/>
      <w:divBdr>
        <w:top w:val="none" w:sz="0" w:space="0" w:color="auto"/>
        <w:left w:val="none" w:sz="0" w:space="0" w:color="auto"/>
        <w:bottom w:val="none" w:sz="0" w:space="0" w:color="auto"/>
        <w:right w:val="none" w:sz="0" w:space="0" w:color="auto"/>
      </w:divBdr>
    </w:div>
    <w:div w:id="106893441">
      <w:marLeft w:val="480"/>
      <w:marRight w:val="0"/>
      <w:marTop w:val="0"/>
      <w:marBottom w:val="0"/>
      <w:divBdr>
        <w:top w:val="none" w:sz="0" w:space="0" w:color="auto"/>
        <w:left w:val="none" w:sz="0" w:space="0" w:color="auto"/>
        <w:bottom w:val="none" w:sz="0" w:space="0" w:color="auto"/>
        <w:right w:val="none" w:sz="0" w:space="0" w:color="auto"/>
      </w:divBdr>
    </w:div>
    <w:div w:id="107044363">
      <w:marLeft w:val="480"/>
      <w:marRight w:val="0"/>
      <w:marTop w:val="0"/>
      <w:marBottom w:val="0"/>
      <w:divBdr>
        <w:top w:val="none" w:sz="0" w:space="0" w:color="auto"/>
        <w:left w:val="none" w:sz="0" w:space="0" w:color="auto"/>
        <w:bottom w:val="none" w:sz="0" w:space="0" w:color="auto"/>
        <w:right w:val="none" w:sz="0" w:space="0" w:color="auto"/>
      </w:divBdr>
    </w:div>
    <w:div w:id="107361793">
      <w:marLeft w:val="480"/>
      <w:marRight w:val="0"/>
      <w:marTop w:val="0"/>
      <w:marBottom w:val="0"/>
      <w:divBdr>
        <w:top w:val="none" w:sz="0" w:space="0" w:color="auto"/>
        <w:left w:val="none" w:sz="0" w:space="0" w:color="auto"/>
        <w:bottom w:val="none" w:sz="0" w:space="0" w:color="auto"/>
        <w:right w:val="none" w:sz="0" w:space="0" w:color="auto"/>
      </w:divBdr>
    </w:div>
    <w:div w:id="107510605">
      <w:marLeft w:val="480"/>
      <w:marRight w:val="0"/>
      <w:marTop w:val="0"/>
      <w:marBottom w:val="0"/>
      <w:divBdr>
        <w:top w:val="none" w:sz="0" w:space="0" w:color="auto"/>
        <w:left w:val="none" w:sz="0" w:space="0" w:color="auto"/>
        <w:bottom w:val="none" w:sz="0" w:space="0" w:color="auto"/>
        <w:right w:val="none" w:sz="0" w:space="0" w:color="auto"/>
      </w:divBdr>
    </w:div>
    <w:div w:id="107549936">
      <w:marLeft w:val="480"/>
      <w:marRight w:val="0"/>
      <w:marTop w:val="0"/>
      <w:marBottom w:val="0"/>
      <w:divBdr>
        <w:top w:val="none" w:sz="0" w:space="0" w:color="auto"/>
        <w:left w:val="none" w:sz="0" w:space="0" w:color="auto"/>
        <w:bottom w:val="none" w:sz="0" w:space="0" w:color="auto"/>
        <w:right w:val="none" w:sz="0" w:space="0" w:color="auto"/>
      </w:divBdr>
    </w:div>
    <w:div w:id="108091582">
      <w:marLeft w:val="480"/>
      <w:marRight w:val="0"/>
      <w:marTop w:val="0"/>
      <w:marBottom w:val="0"/>
      <w:divBdr>
        <w:top w:val="none" w:sz="0" w:space="0" w:color="auto"/>
        <w:left w:val="none" w:sz="0" w:space="0" w:color="auto"/>
        <w:bottom w:val="none" w:sz="0" w:space="0" w:color="auto"/>
        <w:right w:val="none" w:sz="0" w:space="0" w:color="auto"/>
      </w:divBdr>
    </w:div>
    <w:div w:id="108936044">
      <w:marLeft w:val="480"/>
      <w:marRight w:val="0"/>
      <w:marTop w:val="0"/>
      <w:marBottom w:val="0"/>
      <w:divBdr>
        <w:top w:val="none" w:sz="0" w:space="0" w:color="auto"/>
        <w:left w:val="none" w:sz="0" w:space="0" w:color="auto"/>
        <w:bottom w:val="none" w:sz="0" w:space="0" w:color="auto"/>
        <w:right w:val="none" w:sz="0" w:space="0" w:color="auto"/>
      </w:divBdr>
    </w:div>
    <w:div w:id="109252505">
      <w:marLeft w:val="480"/>
      <w:marRight w:val="0"/>
      <w:marTop w:val="0"/>
      <w:marBottom w:val="0"/>
      <w:divBdr>
        <w:top w:val="none" w:sz="0" w:space="0" w:color="auto"/>
        <w:left w:val="none" w:sz="0" w:space="0" w:color="auto"/>
        <w:bottom w:val="none" w:sz="0" w:space="0" w:color="auto"/>
        <w:right w:val="none" w:sz="0" w:space="0" w:color="auto"/>
      </w:divBdr>
    </w:div>
    <w:div w:id="109518944">
      <w:marLeft w:val="480"/>
      <w:marRight w:val="0"/>
      <w:marTop w:val="0"/>
      <w:marBottom w:val="0"/>
      <w:divBdr>
        <w:top w:val="none" w:sz="0" w:space="0" w:color="auto"/>
        <w:left w:val="none" w:sz="0" w:space="0" w:color="auto"/>
        <w:bottom w:val="none" w:sz="0" w:space="0" w:color="auto"/>
        <w:right w:val="none" w:sz="0" w:space="0" w:color="auto"/>
      </w:divBdr>
    </w:div>
    <w:div w:id="109589346">
      <w:bodyDiv w:val="1"/>
      <w:marLeft w:val="0"/>
      <w:marRight w:val="0"/>
      <w:marTop w:val="0"/>
      <w:marBottom w:val="0"/>
      <w:divBdr>
        <w:top w:val="none" w:sz="0" w:space="0" w:color="auto"/>
        <w:left w:val="none" w:sz="0" w:space="0" w:color="auto"/>
        <w:bottom w:val="none" w:sz="0" w:space="0" w:color="auto"/>
        <w:right w:val="none" w:sz="0" w:space="0" w:color="auto"/>
      </w:divBdr>
    </w:div>
    <w:div w:id="110244142">
      <w:bodyDiv w:val="1"/>
      <w:marLeft w:val="0"/>
      <w:marRight w:val="0"/>
      <w:marTop w:val="0"/>
      <w:marBottom w:val="0"/>
      <w:divBdr>
        <w:top w:val="none" w:sz="0" w:space="0" w:color="auto"/>
        <w:left w:val="none" w:sz="0" w:space="0" w:color="auto"/>
        <w:bottom w:val="none" w:sz="0" w:space="0" w:color="auto"/>
        <w:right w:val="none" w:sz="0" w:space="0" w:color="auto"/>
      </w:divBdr>
    </w:div>
    <w:div w:id="110248890">
      <w:marLeft w:val="480"/>
      <w:marRight w:val="0"/>
      <w:marTop w:val="0"/>
      <w:marBottom w:val="0"/>
      <w:divBdr>
        <w:top w:val="none" w:sz="0" w:space="0" w:color="auto"/>
        <w:left w:val="none" w:sz="0" w:space="0" w:color="auto"/>
        <w:bottom w:val="none" w:sz="0" w:space="0" w:color="auto"/>
        <w:right w:val="none" w:sz="0" w:space="0" w:color="auto"/>
      </w:divBdr>
    </w:div>
    <w:div w:id="110560630">
      <w:marLeft w:val="480"/>
      <w:marRight w:val="0"/>
      <w:marTop w:val="0"/>
      <w:marBottom w:val="0"/>
      <w:divBdr>
        <w:top w:val="none" w:sz="0" w:space="0" w:color="auto"/>
        <w:left w:val="none" w:sz="0" w:space="0" w:color="auto"/>
        <w:bottom w:val="none" w:sz="0" w:space="0" w:color="auto"/>
        <w:right w:val="none" w:sz="0" w:space="0" w:color="auto"/>
      </w:divBdr>
    </w:div>
    <w:div w:id="111095176">
      <w:marLeft w:val="480"/>
      <w:marRight w:val="0"/>
      <w:marTop w:val="0"/>
      <w:marBottom w:val="0"/>
      <w:divBdr>
        <w:top w:val="none" w:sz="0" w:space="0" w:color="auto"/>
        <w:left w:val="none" w:sz="0" w:space="0" w:color="auto"/>
        <w:bottom w:val="none" w:sz="0" w:space="0" w:color="auto"/>
        <w:right w:val="none" w:sz="0" w:space="0" w:color="auto"/>
      </w:divBdr>
    </w:div>
    <w:div w:id="111633641">
      <w:marLeft w:val="480"/>
      <w:marRight w:val="0"/>
      <w:marTop w:val="0"/>
      <w:marBottom w:val="0"/>
      <w:divBdr>
        <w:top w:val="none" w:sz="0" w:space="0" w:color="auto"/>
        <w:left w:val="none" w:sz="0" w:space="0" w:color="auto"/>
        <w:bottom w:val="none" w:sz="0" w:space="0" w:color="auto"/>
        <w:right w:val="none" w:sz="0" w:space="0" w:color="auto"/>
      </w:divBdr>
    </w:div>
    <w:div w:id="112092628">
      <w:marLeft w:val="480"/>
      <w:marRight w:val="0"/>
      <w:marTop w:val="0"/>
      <w:marBottom w:val="0"/>
      <w:divBdr>
        <w:top w:val="none" w:sz="0" w:space="0" w:color="auto"/>
        <w:left w:val="none" w:sz="0" w:space="0" w:color="auto"/>
        <w:bottom w:val="none" w:sz="0" w:space="0" w:color="auto"/>
        <w:right w:val="none" w:sz="0" w:space="0" w:color="auto"/>
      </w:divBdr>
    </w:div>
    <w:div w:id="112403352">
      <w:marLeft w:val="480"/>
      <w:marRight w:val="0"/>
      <w:marTop w:val="0"/>
      <w:marBottom w:val="0"/>
      <w:divBdr>
        <w:top w:val="none" w:sz="0" w:space="0" w:color="auto"/>
        <w:left w:val="none" w:sz="0" w:space="0" w:color="auto"/>
        <w:bottom w:val="none" w:sz="0" w:space="0" w:color="auto"/>
        <w:right w:val="none" w:sz="0" w:space="0" w:color="auto"/>
      </w:divBdr>
    </w:div>
    <w:div w:id="112480421">
      <w:bodyDiv w:val="1"/>
      <w:marLeft w:val="0"/>
      <w:marRight w:val="0"/>
      <w:marTop w:val="0"/>
      <w:marBottom w:val="0"/>
      <w:divBdr>
        <w:top w:val="none" w:sz="0" w:space="0" w:color="auto"/>
        <w:left w:val="none" w:sz="0" w:space="0" w:color="auto"/>
        <w:bottom w:val="none" w:sz="0" w:space="0" w:color="auto"/>
        <w:right w:val="none" w:sz="0" w:space="0" w:color="auto"/>
      </w:divBdr>
    </w:div>
    <w:div w:id="112596540">
      <w:marLeft w:val="480"/>
      <w:marRight w:val="0"/>
      <w:marTop w:val="0"/>
      <w:marBottom w:val="0"/>
      <w:divBdr>
        <w:top w:val="none" w:sz="0" w:space="0" w:color="auto"/>
        <w:left w:val="none" w:sz="0" w:space="0" w:color="auto"/>
        <w:bottom w:val="none" w:sz="0" w:space="0" w:color="auto"/>
        <w:right w:val="none" w:sz="0" w:space="0" w:color="auto"/>
      </w:divBdr>
    </w:div>
    <w:div w:id="112677786">
      <w:bodyDiv w:val="1"/>
      <w:marLeft w:val="0"/>
      <w:marRight w:val="0"/>
      <w:marTop w:val="0"/>
      <w:marBottom w:val="0"/>
      <w:divBdr>
        <w:top w:val="none" w:sz="0" w:space="0" w:color="auto"/>
        <w:left w:val="none" w:sz="0" w:space="0" w:color="auto"/>
        <w:bottom w:val="none" w:sz="0" w:space="0" w:color="auto"/>
        <w:right w:val="none" w:sz="0" w:space="0" w:color="auto"/>
      </w:divBdr>
    </w:div>
    <w:div w:id="112946271">
      <w:marLeft w:val="480"/>
      <w:marRight w:val="0"/>
      <w:marTop w:val="0"/>
      <w:marBottom w:val="0"/>
      <w:divBdr>
        <w:top w:val="none" w:sz="0" w:space="0" w:color="auto"/>
        <w:left w:val="none" w:sz="0" w:space="0" w:color="auto"/>
        <w:bottom w:val="none" w:sz="0" w:space="0" w:color="auto"/>
        <w:right w:val="none" w:sz="0" w:space="0" w:color="auto"/>
      </w:divBdr>
    </w:div>
    <w:div w:id="113448061">
      <w:marLeft w:val="480"/>
      <w:marRight w:val="0"/>
      <w:marTop w:val="0"/>
      <w:marBottom w:val="0"/>
      <w:divBdr>
        <w:top w:val="none" w:sz="0" w:space="0" w:color="auto"/>
        <w:left w:val="none" w:sz="0" w:space="0" w:color="auto"/>
        <w:bottom w:val="none" w:sz="0" w:space="0" w:color="auto"/>
        <w:right w:val="none" w:sz="0" w:space="0" w:color="auto"/>
      </w:divBdr>
    </w:div>
    <w:div w:id="113521498">
      <w:marLeft w:val="480"/>
      <w:marRight w:val="0"/>
      <w:marTop w:val="0"/>
      <w:marBottom w:val="0"/>
      <w:divBdr>
        <w:top w:val="none" w:sz="0" w:space="0" w:color="auto"/>
        <w:left w:val="none" w:sz="0" w:space="0" w:color="auto"/>
        <w:bottom w:val="none" w:sz="0" w:space="0" w:color="auto"/>
        <w:right w:val="none" w:sz="0" w:space="0" w:color="auto"/>
      </w:divBdr>
    </w:div>
    <w:div w:id="113718028">
      <w:marLeft w:val="480"/>
      <w:marRight w:val="0"/>
      <w:marTop w:val="0"/>
      <w:marBottom w:val="0"/>
      <w:divBdr>
        <w:top w:val="none" w:sz="0" w:space="0" w:color="auto"/>
        <w:left w:val="none" w:sz="0" w:space="0" w:color="auto"/>
        <w:bottom w:val="none" w:sz="0" w:space="0" w:color="auto"/>
        <w:right w:val="none" w:sz="0" w:space="0" w:color="auto"/>
      </w:divBdr>
    </w:div>
    <w:div w:id="113790078">
      <w:marLeft w:val="480"/>
      <w:marRight w:val="0"/>
      <w:marTop w:val="0"/>
      <w:marBottom w:val="0"/>
      <w:divBdr>
        <w:top w:val="none" w:sz="0" w:space="0" w:color="auto"/>
        <w:left w:val="none" w:sz="0" w:space="0" w:color="auto"/>
        <w:bottom w:val="none" w:sz="0" w:space="0" w:color="auto"/>
        <w:right w:val="none" w:sz="0" w:space="0" w:color="auto"/>
      </w:divBdr>
    </w:div>
    <w:div w:id="113867140">
      <w:bodyDiv w:val="1"/>
      <w:marLeft w:val="0"/>
      <w:marRight w:val="0"/>
      <w:marTop w:val="0"/>
      <w:marBottom w:val="0"/>
      <w:divBdr>
        <w:top w:val="none" w:sz="0" w:space="0" w:color="auto"/>
        <w:left w:val="none" w:sz="0" w:space="0" w:color="auto"/>
        <w:bottom w:val="none" w:sz="0" w:space="0" w:color="auto"/>
        <w:right w:val="none" w:sz="0" w:space="0" w:color="auto"/>
      </w:divBdr>
    </w:div>
    <w:div w:id="114058282">
      <w:marLeft w:val="480"/>
      <w:marRight w:val="0"/>
      <w:marTop w:val="0"/>
      <w:marBottom w:val="0"/>
      <w:divBdr>
        <w:top w:val="none" w:sz="0" w:space="0" w:color="auto"/>
        <w:left w:val="none" w:sz="0" w:space="0" w:color="auto"/>
        <w:bottom w:val="none" w:sz="0" w:space="0" w:color="auto"/>
        <w:right w:val="none" w:sz="0" w:space="0" w:color="auto"/>
      </w:divBdr>
    </w:div>
    <w:div w:id="114101138">
      <w:bodyDiv w:val="1"/>
      <w:marLeft w:val="0"/>
      <w:marRight w:val="0"/>
      <w:marTop w:val="0"/>
      <w:marBottom w:val="0"/>
      <w:divBdr>
        <w:top w:val="none" w:sz="0" w:space="0" w:color="auto"/>
        <w:left w:val="none" w:sz="0" w:space="0" w:color="auto"/>
        <w:bottom w:val="none" w:sz="0" w:space="0" w:color="auto"/>
        <w:right w:val="none" w:sz="0" w:space="0" w:color="auto"/>
      </w:divBdr>
    </w:div>
    <w:div w:id="114104231">
      <w:bodyDiv w:val="1"/>
      <w:marLeft w:val="0"/>
      <w:marRight w:val="0"/>
      <w:marTop w:val="0"/>
      <w:marBottom w:val="0"/>
      <w:divBdr>
        <w:top w:val="none" w:sz="0" w:space="0" w:color="auto"/>
        <w:left w:val="none" w:sz="0" w:space="0" w:color="auto"/>
        <w:bottom w:val="none" w:sz="0" w:space="0" w:color="auto"/>
        <w:right w:val="none" w:sz="0" w:space="0" w:color="auto"/>
      </w:divBdr>
    </w:div>
    <w:div w:id="114521771">
      <w:marLeft w:val="480"/>
      <w:marRight w:val="0"/>
      <w:marTop w:val="0"/>
      <w:marBottom w:val="0"/>
      <w:divBdr>
        <w:top w:val="none" w:sz="0" w:space="0" w:color="auto"/>
        <w:left w:val="none" w:sz="0" w:space="0" w:color="auto"/>
        <w:bottom w:val="none" w:sz="0" w:space="0" w:color="auto"/>
        <w:right w:val="none" w:sz="0" w:space="0" w:color="auto"/>
      </w:divBdr>
    </w:div>
    <w:div w:id="114913254">
      <w:marLeft w:val="480"/>
      <w:marRight w:val="0"/>
      <w:marTop w:val="0"/>
      <w:marBottom w:val="0"/>
      <w:divBdr>
        <w:top w:val="none" w:sz="0" w:space="0" w:color="auto"/>
        <w:left w:val="none" w:sz="0" w:space="0" w:color="auto"/>
        <w:bottom w:val="none" w:sz="0" w:space="0" w:color="auto"/>
        <w:right w:val="none" w:sz="0" w:space="0" w:color="auto"/>
      </w:divBdr>
    </w:div>
    <w:div w:id="115107896">
      <w:marLeft w:val="480"/>
      <w:marRight w:val="0"/>
      <w:marTop w:val="0"/>
      <w:marBottom w:val="0"/>
      <w:divBdr>
        <w:top w:val="none" w:sz="0" w:space="0" w:color="auto"/>
        <w:left w:val="none" w:sz="0" w:space="0" w:color="auto"/>
        <w:bottom w:val="none" w:sz="0" w:space="0" w:color="auto"/>
        <w:right w:val="none" w:sz="0" w:space="0" w:color="auto"/>
      </w:divBdr>
    </w:div>
    <w:div w:id="115300280">
      <w:marLeft w:val="480"/>
      <w:marRight w:val="0"/>
      <w:marTop w:val="0"/>
      <w:marBottom w:val="0"/>
      <w:divBdr>
        <w:top w:val="none" w:sz="0" w:space="0" w:color="auto"/>
        <w:left w:val="none" w:sz="0" w:space="0" w:color="auto"/>
        <w:bottom w:val="none" w:sz="0" w:space="0" w:color="auto"/>
        <w:right w:val="none" w:sz="0" w:space="0" w:color="auto"/>
      </w:divBdr>
    </w:div>
    <w:div w:id="115370961">
      <w:bodyDiv w:val="1"/>
      <w:marLeft w:val="0"/>
      <w:marRight w:val="0"/>
      <w:marTop w:val="0"/>
      <w:marBottom w:val="0"/>
      <w:divBdr>
        <w:top w:val="none" w:sz="0" w:space="0" w:color="auto"/>
        <w:left w:val="none" w:sz="0" w:space="0" w:color="auto"/>
        <w:bottom w:val="none" w:sz="0" w:space="0" w:color="auto"/>
        <w:right w:val="none" w:sz="0" w:space="0" w:color="auto"/>
      </w:divBdr>
    </w:div>
    <w:div w:id="115493654">
      <w:marLeft w:val="480"/>
      <w:marRight w:val="0"/>
      <w:marTop w:val="0"/>
      <w:marBottom w:val="0"/>
      <w:divBdr>
        <w:top w:val="none" w:sz="0" w:space="0" w:color="auto"/>
        <w:left w:val="none" w:sz="0" w:space="0" w:color="auto"/>
        <w:bottom w:val="none" w:sz="0" w:space="0" w:color="auto"/>
        <w:right w:val="none" w:sz="0" w:space="0" w:color="auto"/>
      </w:divBdr>
    </w:div>
    <w:div w:id="117336056">
      <w:bodyDiv w:val="1"/>
      <w:marLeft w:val="0"/>
      <w:marRight w:val="0"/>
      <w:marTop w:val="0"/>
      <w:marBottom w:val="0"/>
      <w:divBdr>
        <w:top w:val="none" w:sz="0" w:space="0" w:color="auto"/>
        <w:left w:val="none" w:sz="0" w:space="0" w:color="auto"/>
        <w:bottom w:val="none" w:sz="0" w:space="0" w:color="auto"/>
        <w:right w:val="none" w:sz="0" w:space="0" w:color="auto"/>
      </w:divBdr>
    </w:div>
    <w:div w:id="117844497">
      <w:marLeft w:val="480"/>
      <w:marRight w:val="0"/>
      <w:marTop w:val="0"/>
      <w:marBottom w:val="0"/>
      <w:divBdr>
        <w:top w:val="none" w:sz="0" w:space="0" w:color="auto"/>
        <w:left w:val="none" w:sz="0" w:space="0" w:color="auto"/>
        <w:bottom w:val="none" w:sz="0" w:space="0" w:color="auto"/>
        <w:right w:val="none" w:sz="0" w:space="0" w:color="auto"/>
      </w:divBdr>
    </w:div>
    <w:div w:id="117992435">
      <w:bodyDiv w:val="1"/>
      <w:marLeft w:val="0"/>
      <w:marRight w:val="0"/>
      <w:marTop w:val="0"/>
      <w:marBottom w:val="0"/>
      <w:divBdr>
        <w:top w:val="none" w:sz="0" w:space="0" w:color="auto"/>
        <w:left w:val="none" w:sz="0" w:space="0" w:color="auto"/>
        <w:bottom w:val="none" w:sz="0" w:space="0" w:color="auto"/>
        <w:right w:val="none" w:sz="0" w:space="0" w:color="auto"/>
      </w:divBdr>
    </w:div>
    <w:div w:id="118182493">
      <w:marLeft w:val="480"/>
      <w:marRight w:val="0"/>
      <w:marTop w:val="0"/>
      <w:marBottom w:val="0"/>
      <w:divBdr>
        <w:top w:val="none" w:sz="0" w:space="0" w:color="auto"/>
        <w:left w:val="none" w:sz="0" w:space="0" w:color="auto"/>
        <w:bottom w:val="none" w:sz="0" w:space="0" w:color="auto"/>
        <w:right w:val="none" w:sz="0" w:space="0" w:color="auto"/>
      </w:divBdr>
    </w:div>
    <w:div w:id="118424007">
      <w:marLeft w:val="480"/>
      <w:marRight w:val="0"/>
      <w:marTop w:val="0"/>
      <w:marBottom w:val="0"/>
      <w:divBdr>
        <w:top w:val="none" w:sz="0" w:space="0" w:color="auto"/>
        <w:left w:val="none" w:sz="0" w:space="0" w:color="auto"/>
        <w:bottom w:val="none" w:sz="0" w:space="0" w:color="auto"/>
        <w:right w:val="none" w:sz="0" w:space="0" w:color="auto"/>
      </w:divBdr>
    </w:div>
    <w:div w:id="118425968">
      <w:marLeft w:val="480"/>
      <w:marRight w:val="0"/>
      <w:marTop w:val="0"/>
      <w:marBottom w:val="0"/>
      <w:divBdr>
        <w:top w:val="none" w:sz="0" w:space="0" w:color="auto"/>
        <w:left w:val="none" w:sz="0" w:space="0" w:color="auto"/>
        <w:bottom w:val="none" w:sz="0" w:space="0" w:color="auto"/>
        <w:right w:val="none" w:sz="0" w:space="0" w:color="auto"/>
      </w:divBdr>
    </w:div>
    <w:div w:id="118499004">
      <w:bodyDiv w:val="1"/>
      <w:marLeft w:val="0"/>
      <w:marRight w:val="0"/>
      <w:marTop w:val="0"/>
      <w:marBottom w:val="0"/>
      <w:divBdr>
        <w:top w:val="none" w:sz="0" w:space="0" w:color="auto"/>
        <w:left w:val="none" w:sz="0" w:space="0" w:color="auto"/>
        <w:bottom w:val="none" w:sz="0" w:space="0" w:color="auto"/>
        <w:right w:val="none" w:sz="0" w:space="0" w:color="auto"/>
      </w:divBdr>
    </w:div>
    <w:div w:id="119499181">
      <w:marLeft w:val="480"/>
      <w:marRight w:val="0"/>
      <w:marTop w:val="0"/>
      <w:marBottom w:val="0"/>
      <w:divBdr>
        <w:top w:val="none" w:sz="0" w:space="0" w:color="auto"/>
        <w:left w:val="none" w:sz="0" w:space="0" w:color="auto"/>
        <w:bottom w:val="none" w:sz="0" w:space="0" w:color="auto"/>
        <w:right w:val="none" w:sz="0" w:space="0" w:color="auto"/>
      </w:divBdr>
    </w:div>
    <w:div w:id="119694476">
      <w:bodyDiv w:val="1"/>
      <w:marLeft w:val="0"/>
      <w:marRight w:val="0"/>
      <w:marTop w:val="0"/>
      <w:marBottom w:val="0"/>
      <w:divBdr>
        <w:top w:val="none" w:sz="0" w:space="0" w:color="auto"/>
        <w:left w:val="none" w:sz="0" w:space="0" w:color="auto"/>
        <w:bottom w:val="none" w:sz="0" w:space="0" w:color="auto"/>
        <w:right w:val="none" w:sz="0" w:space="0" w:color="auto"/>
      </w:divBdr>
    </w:div>
    <w:div w:id="120343766">
      <w:marLeft w:val="480"/>
      <w:marRight w:val="0"/>
      <w:marTop w:val="0"/>
      <w:marBottom w:val="0"/>
      <w:divBdr>
        <w:top w:val="none" w:sz="0" w:space="0" w:color="auto"/>
        <w:left w:val="none" w:sz="0" w:space="0" w:color="auto"/>
        <w:bottom w:val="none" w:sz="0" w:space="0" w:color="auto"/>
        <w:right w:val="none" w:sz="0" w:space="0" w:color="auto"/>
      </w:divBdr>
    </w:div>
    <w:div w:id="120920683">
      <w:marLeft w:val="480"/>
      <w:marRight w:val="0"/>
      <w:marTop w:val="0"/>
      <w:marBottom w:val="0"/>
      <w:divBdr>
        <w:top w:val="none" w:sz="0" w:space="0" w:color="auto"/>
        <w:left w:val="none" w:sz="0" w:space="0" w:color="auto"/>
        <w:bottom w:val="none" w:sz="0" w:space="0" w:color="auto"/>
        <w:right w:val="none" w:sz="0" w:space="0" w:color="auto"/>
      </w:divBdr>
    </w:div>
    <w:div w:id="120999842">
      <w:marLeft w:val="480"/>
      <w:marRight w:val="0"/>
      <w:marTop w:val="0"/>
      <w:marBottom w:val="0"/>
      <w:divBdr>
        <w:top w:val="none" w:sz="0" w:space="0" w:color="auto"/>
        <w:left w:val="none" w:sz="0" w:space="0" w:color="auto"/>
        <w:bottom w:val="none" w:sz="0" w:space="0" w:color="auto"/>
        <w:right w:val="none" w:sz="0" w:space="0" w:color="auto"/>
      </w:divBdr>
    </w:div>
    <w:div w:id="121584583">
      <w:marLeft w:val="480"/>
      <w:marRight w:val="0"/>
      <w:marTop w:val="0"/>
      <w:marBottom w:val="0"/>
      <w:divBdr>
        <w:top w:val="none" w:sz="0" w:space="0" w:color="auto"/>
        <w:left w:val="none" w:sz="0" w:space="0" w:color="auto"/>
        <w:bottom w:val="none" w:sz="0" w:space="0" w:color="auto"/>
        <w:right w:val="none" w:sz="0" w:space="0" w:color="auto"/>
      </w:divBdr>
    </w:div>
    <w:div w:id="123620156">
      <w:marLeft w:val="480"/>
      <w:marRight w:val="0"/>
      <w:marTop w:val="0"/>
      <w:marBottom w:val="0"/>
      <w:divBdr>
        <w:top w:val="none" w:sz="0" w:space="0" w:color="auto"/>
        <w:left w:val="none" w:sz="0" w:space="0" w:color="auto"/>
        <w:bottom w:val="none" w:sz="0" w:space="0" w:color="auto"/>
        <w:right w:val="none" w:sz="0" w:space="0" w:color="auto"/>
      </w:divBdr>
    </w:div>
    <w:div w:id="123736489">
      <w:marLeft w:val="480"/>
      <w:marRight w:val="0"/>
      <w:marTop w:val="0"/>
      <w:marBottom w:val="0"/>
      <w:divBdr>
        <w:top w:val="none" w:sz="0" w:space="0" w:color="auto"/>
        <w:left w:val="none" w:sz="0" w:space="0" w:color="auto"/>
        <w:bottom w:val="none" w:sz="0" w:space="0" w:color="auto"/>
        <w:right w:val="none" w:sz="0" w:space="0" w:color="auto"/>
      </w:divBdr>
    </w:div>
    <w:div w:id="124198117">
      <w:marLeft w:val="480"/>
      <w:marRight w:val="0"/>
      <w:marTop w:val="0"/>
      <w:marBottom w:val="0"/>
      <w:divBdr>
        <w:top w:val="none" w:sz="0" w:space="0" w:color="auto"/>
        <w:left w:val="none" w:sz="0" w:space="0" w:color="auto"/>
        <w:bottom w:val="none" w:sz="0" w:space="0" w:color="auto"/>
        <w:right w:val="none" w:sz="0" w:space="0" w:color="auto"/>
      </w:divBdr>
    </w:div>
    <w:div w:id="124202002">
      <w:bodyDiv w:val="1"/>
      <w:marLeft w:val="0"/>
      <w:marRight w:val="0"/>
      <w:marTop w:val="0"/>
      <w:marBottom w:val="0"/>
      <w:divBdr>
        <w:top w:val="none" w:sz="0" w:space="0" w:color="auto"/>
        <w:left w:val="none" w:sz="0" w:space="0" w:color="auto"/>
        <w:bottom w:val="none" w:sz="0" w:space="0" w:color="auto"/>
        <w:right w:val="none" w:sz="0" w:space="0" w:color="auto"/>
      </w:divBdr>
    </w:div>
    <w:div w:id="124279000">
      <w:marLeft w:val="480"/>
      <w:marRight w:val="0"/>
      <w:marTop w:val="0"/>
      <w:marBottom w:val="0"/>
      <w:divBdr>
        <w:top w:val="none" w:sz="0" w:space="0" w:color="auto"/>
        <w:left w:val="none" w:sz="0" w:space="0" w:color="auto"/>
        <w:bottom w:val="none" w:sz="0" w:space="0" w:color="auto"/>
        <w:right w:val="none" w:sz="0" w:space="0" w:color="auto"/>
      </w:divBdr>
    </w:div>
    <w:div w:id="124281294">
      <w:marLeft w:val="480"/>
      <w:marRight w:val="0"/>
      <w:marTop w:val="0"/>
      <w:marBottom w:val="0"/>
      <w:divBdr>
        <w:top w:val="none" w:sz="0" w:space="0" w:color="auto"/>
        <w:left w:val="none" w:sz="0" w:space="0" w:color="auto"/>
        <w:bottom w:val="none" w:sz="0" w:space="0" w:color="auto"/>
        <w:right w:val="none" w:sz="0" w:space="0" w:color="auto"/>
      </w:divBdr>
    </w:div>
    <w:div w:id="124735215">
      <w:bodyDiv w:val="1"/>
      <w:marLeft w:val="0"/>
      <w:marRight w:val="0"/>
      <w:marTop w:val="0"/>
      <w:marBottom w:val="0"/>
      <w:divBdr>
        <w:top w:val="none" w:sz="0" w:space="0" w:color="auto"/>
        <w:left w:val="none" w:sz="0" w:space="0" w:color="auto"/>
        <w:bottom w:val="none" w:sz="0" w:space="0" w:color="auto"/>
        <w:right w:val="none" w:sz="0" w:space="0" w:color="auto"/>
      </w:divBdr>
    </w:div>
    <w:div w:id="125860822">
      <w:marLeft w:val="480"/>
      <w:marRight w:val="0"/>
      <w:marTop w:val="0"/>
      <w:marBottom w:val="0"/>
      <w:divBdr>
        <w:top w:val="none" w:sz="0" w:space="0" w:color="auto"/>
        <w:left w:val="none" w:sz="0" w:space="0" w:color="auto"/>
        <w:bottom w:val="none" w:sz="0" w:space="0" w:color="auto"/>
        <w:right w:val="none" w:sz="0" w:space="0" w:color="auto"/>
      </w:divBdr>
    </w:div>
    <w:div w:id="125901905">
      <w:marLeft w:val="480"/>
      <w:marRight w:val="0"/>
      <w:marTop w:val="0"/>
      <w:marBottom w:val="0"/>
      <w:divBdr>
        <w:top w:val="none" w:sz="0" w:space="0" w:color="auto"/>
        <w:left w:val="none" w:sz="0" w:space="0" w:color="auto"/>
        <w:bottom w:val="none" w:sz="0" w:space="0" w:color="auto"/>
        <w:right w:val="none" w:sz="0" w:space="0" w:color="auto"/>
      </w:divBdr>
    </w:div>
    <w:div w:id="126049849">
      <w:marLeft w:val="480"/>
      <w:marRight w:val="0"/>
      <w:marTop w:val="0"/>
      <w:marBottom w:val="0"/>
      <w:divBdr>
        <w:top w:val="none" w:sz="0" w:space="0" w:color="auto"/>
        <w:left w:val="none" w:sz="0" w:space="0" w:color="auto"/>
        <w:bottom w:val="none" w:sz="0" w:space="0" w:color="auto"/>
        <w:right w:val="none" w:sz="0" w:space="0" w:color="auto"/>
      </w:divBdr>
    </w:div>
    <w:div w:id="126094582">
      <w:marLeft w:val="480"/>
      <w:marRight w:val="0"/>
      <w:marTop w:val="0"/>
      <w:marBottom w:val="0"/>
      <w:divBdr>
        <w:top w:val="none" w:sz="0" w:space="0" w:color="auto"/>
        <w:left w:val="none" w:sz="0" w:space="0" w:color="auto"/>
        <w:bottom w:val="none" w:sz="0" w:space="0" w:color="auto"/>
        <w:right w:val="none" w:sz="0" w:space="0" w:color="auto"/>
      </w:divBdr>
    </w:div>
    <w:div w:id="126819830">
      <w:marLeft w:val="480"/>
      <w:marRight w:val="0"/>
      <w:marTop w:val="0"/>
      <w:marBottom w:val="0"/>
      <w:divBdr>
        <w:top w:val="none" w:sz="0" w:space="0" w:color="auto"/>
        <w:left w:val="none" w:sz="0" w:space="0" w:color="auto"/>
        <w:bottom w:val="none" w:sz="0" w:space="0" w:color="auto"/>
        <w:right w:val="none" w:sz="0" w:space="0" w:color="auto"/>
      </w:divBdr>
    </w:div>
    <w:div w:id="126897350">
      <w:bodyDiv w:val="1"/>
      <w:marLeft w:val="0"/>
      <w:marRight w:val="0"/>
      <w:marTop w:val="0"/>
      <w:marBottom w:val="0"/>
      <w:divBdr>
        <w:top w:val="none" w:sz="0" w:space="0" w:color="auto"/>
        <w:left w:val="none" w:sz="0" w:space="0" w:color="auto"/>
        <w:bottom w:val="none" w:sz="0" w:space="0" w:color="auto"/>
        <w:right w:val="none" w:sz="0" w:space="0" w:color="auto"/>
      </w:divBdr>
      <w:divsChild>
        <w:div w:id="571744294">
          <w:marLeft w:val="480"/>
          <w:marRight w:val="0"/>
          <w:marTop w:val="0"/>
          <w:marBottom w:val="0"/>
          <w:divBdr>
            <w:top w:val="none" w:sz="0" w:space="0" w:color="auto"/>
            <w:left w:val="none" w:sz="0" w:space="0" w:color="auto"/>
            <w:bottom w:val="none" w:sz="0" w:space="0" w:color="auto"/>
            <w:right w:val="none" w:sz="0" w:space="0" w:color="auto"/>
          </w:divBdr>
        </w:div>
        <w:div w:id="202444478">
          <w:marLeft w:val="480"/>
          <w:marRight w:val="0"/>
          <w:marTop w:val="0"/>
          <w:marBottom w:val="0"/>
          <w:divBdr>
            <w:top w:val="none" w:sz="0" w:space="0" w:color="auto"/>
            <w:left w:val="none" w:sz="0" w:space="0" w:color="auto"/>
            <w:bottom w:val="none" w:sz="0" w:space="0" w:color="auto"/>
            <w:right w:val="none" w:sz="0" w:space="0" w:color="auto"/>
          </w:divBdr>
        </w:div>
        <w:div w:id="1345399084">
          <w:marLeft w:val="480"/>
          <w:marRight w:val="0"/>
          <w:marTop w:val="0"/>
          <w:marBottom w:val="0"/>
          <w:divBdr>
            <w:top w:val="none" w:sz="0" w:space="0" w:color="auto"/>
            <w:left w:val="none" w:sz="0" w:space="0" w:color="auto"/>
            <w:bottom w:val="none" w:sz="0" w:space="0" w:color="auto"/>
            <w:right w:val="none" w:sz="0" w:space="0" w:color="auto"/>
          </w:divBdr>
        </w:div>
        <w:div w:id="427509564">
          <w:marLeft w:val="480"/>
          <w:marRight w:val="0"/>
          <w:marTop w:val="0"/>
          <w:marBottom w:val="0"/>
          <w:divBdr>
            <w:top w:val="none" w:sz="0" w:space="0" w:color="auto"/>
            <w:left w:val="none" w:sz="0" w:space="0" w:color="auto"/>
            <w:bottom w:val="none" w:sz="0" w:space="0" w:color="auto"/>
            <w:right w:val="none" w:sz="0" w:space="0" w:color="auto"/>
          </w:divBdr>
        </w:div>
        <w:div w:id="1210068808">
          <w:marLeft w:val="480"/>
          <w:marRight w:val="0"/>
          <w:marTop w:val="0"/>
          <w:marBottom w:val="0"/>
          <w:divBdr>
            <w:top w:val="none" w:sz="0" w:space="0" w:color="auto"/>
            <w:left w:val="none" w:sz="0" w:space="0" w:color="auto"/>
            <w:bottom w:val="none" w:sz="0" w:space="0" w:color="auto"/>
            <w:right w:val="none" w:sz="0" w:space="0" w:color="auto"/>
          </w:divBdr>
        </w:div>
        <w:div w:id="1159420829">
          <w:marLeft w:val="480"/>
          <w:marRight w:val="0"/>
          <w:marTop w:val="0"/>
          <w:marBottom w:val="0"/>
          <w:divBdr>
            <w:top w:val="none" w:sz="0" w:space="0" w:color="auto"/>
            <w:left w:val="none" w:sz="0" w:space="0" w:color="auto"/>
            <w:bottom w:val="none" w:sz="0" w:space="0" w:color="auto"/>
            <w:right w:val="none" w:sz="0" w:space="0" w:color="auto"/>
          </w:divBdr>
        </w:div>
        <w:div w:id="1838420907">
          <w:marLeft w:val="480"/>
          <w:marRight w:val="0"/>
          <w:marTop w:val="0"/>
          <w:marBottom w:val="0"/>
          <w:divBdr>
            <w:top w:val="none" w:sz="0" w:space="0" w:color="auto"/>
            <w:left w:val="none" w:sz="0" w:space="0" w:color="auto"/>
            <w:bottom w:val="none" w:sz="0" w:space="0" w:color="auto"/>
            <w:right w:val="none" w:sz="0" w:space="0" w:color="auto"/>
          </w:divBdr>
        </w:div>
        <w:div w:id="1816289773">
          <w:marLeft w:val="480"/>
          <w:marRight w:val="0"/>
          <w:marTop w:val="0"/>
          <w:marBottom w:val="0"/>
          <w:divBdr>
            <w:top w:val="none" w:sz="0" w:space="0" w:color="auto"/>
            <w:left w:val="none" w:sz="0" w:space="0" w:color="auto"/>
            <w:bottom w:val="none" w:sz="0" w:space="0" w:color="auto"/>
            <w:right w:val="none" w:sz="0" w:space="0" w:color="auto"/>
          </w:divBdr>
        </w:div>
        <w:div w:id="848759949">
          <w:marLeft w:val="480"/>
          <w:marRight w:val="0"/>
          <w:marTop w:val="0"/>
          <w:marBottom w:val="0"/>
          <w:divBdr>
            <w:top w:val="none" w:sz="0" w:space="0" w:color="auto"/>
            <w:left w:val="none" w:sz="0" w:space="0" w:color="auto"/>
            <w:bottom w:val="none" w:sz="0" w:space="0" w:color="auto"/>
            <w:right w:val="none" w:sz="0" w:space="0" w:color="auto"/>
          </w:divBdr>
        </w:div>
        <w:div w:id="1139952748">
          <w:marLeft w:val="480"/>
          <w:marRight w:val="0"/>
          <w:marTop w:val="0"/>
          <w:marBottom w:val="0"/>
          <w:divBdr>
            <w:top w:val="none" w:sz="0" w:space="0" w:color="auto"/>
            <w:left w:val="none" w:sz="0" w:space="0" w:color="auto"/>
            <w:bottom w:val="none" w:sz="0" w:space="0" w:color="auto"/>
            <w:right w:val="none" w:sz="0" w:space="0" w:color="auto"/>
          </w:divBdr>
        </w:div>
        <w:div w:id="465198315">
          <w:marLeft w:val="480"/>
          <w:marRight w:val="0"/>
          <w:marTop w:val="0"/>
          <w:marBottom w:val="0"/>
          <w:divBdr>
            <w:top w:val="none" w:sz="0" w:space="0" w:color="auto"/>
            <w:left w:val="none" w:sz="0" w:space="0" w:color="auto"/>
            <w:bottom w:val="none" w:sz="0" w:space="0" w:color="auto"/>
            <w:right w:val="none" w:sz="0" w:space="0" w:color="auto"/>
          </w:divBdr>
        </w:div>
        <w:div w:id="1542669184">
          <w:marLeft w:val="480"/>
          <w:marRight w:val="0"/>
          <w:marTop w:val="0"/>
          <w:marBottom w:val="0"/>
          <w:divBdr>
            <w:top w:val="none" w:sz="0" w:space="0" w:color="auto"/>
            <w:left w:val="none" w:sz="0" w:space="0" w:color="auto"/>
            <w:bottom w:val="none" w:sz="0" w:space="0" w:color="auto"/>
            <w:right w:val="none" w:sz="0" w:space="0" w:color="auto"/>
          </w:divBdr>
        </w:div>
        <w:div w:id="1464424277">
          <w:marLeft w:val="480"/>
          <w:marRight w:val="0"/>
          <w:marTop w:val="0"/>
          <w:marBottom w:val="0"/>
          <w:divBdr>
            <w:top w:val="none" w:sz="0" w:space="0" w:color="auto"/>
            <w:left w:val="none" w:sz="0" w:space="0" w:color="auto"/>
            <w:bottom w:val="none" w:sz="0" w:space="0" w:color="auto"/>
            <w:right w:val="none" w:sz="0" w:space="0" w:color="auto"/>
          </w:divBdr>
        </w:div>
        <w:div w:id="2005280856">
          <w:marLeft w:val="480"/>
          <w:marRight w:val="0"/>
          <w:marTop w:val="0"/>
          <w:marBottom w:val="0"/>
          <w:divBdr>
            <w:top w:val="none" w:sz="0" w:space="0" w:color="auto"/>
            <w:left w:val="none" w:sz="0" w:space="0" w:color="auto"/>
            <w:bottom w:val="none" w:sz="0" w:space="0" w:color="auto"/>
            <w:right w:val="none" w:sz="0" w:space="0" w:color="auto"/>
          </w:divBdr>
        </w:div>
        <w:div w:id="869998471">
          <w:marLeft w:val="480"/>
          <w:marRight w:val="0"/>
          <w:marTop w:val="0"/>
          <w:marBottom w:val="0"/>
          <w:divBdr>
            <w:top w:val="none" w:sz="0" w:space="0" w:color="auto"/>
            <w:left w:val="none" w:sz="0" w:space="0" w:color="auto"/>
            <w:bottom w:val="none" w:sz="0" w:space="0" w:color="auto"/>
            <w:right w:val="none" w:sz="0" w:space="0" w:color="auto"/>
          </w:divBdr>
        </w:div>
        <w:div w:id="74985202">
          <w:marLeft w:val="480"/>
          <w:marRight w:val="0"/>
          <w:marTop w:val="0"/>
          <w:marBottom w:val="0"/>
          <w:divBdr>
            <w:top w:val="none" w:sz="0" w:space="0" w:color="auto"/>
            <w:left w:val="none" w:sz="0" w:space="0" w:color="auto"/>
            <w:bottom w:val="none" w:sz="0" w:space="0" w:color="auto"/>
            <w:right w:val="none" w:sz="0" w:space="0" w:color="auto"/>
          </w:divBdr>
        </w:div>
        <w:div w:id="433475554">
          <w:marLeft w:val="480"/>
          <w:marRight w:val="0"/>
          <w:marTop w:val="0"/>
          <w:marBottom w:val="0"/>
          <w:divBdr>
            <w:top w:val="none" w:sz="0" w:space="0" w:color="auto"/>
            <w:left w:val="none" w:sz="0" w:space="0" w:color="auto"/>
            <w:bottom w:val="none" w:sz="0" w:space="0" w:color="auto"/>
            <w:right w:val="none" w:sz="0" w:space="0" w:color="auto"/>
          </w:divBdr>
        </w:div>
        <w:div w:id="5837421">
          <w:marLeft w:val="480"/>
          <w:marRight w:val="0"/>
          <w:marTop w:val="0"/>
          <w:marBottom w:val="0"/>
          <w:divBdr>
            <w:top w:val="none" w:sz="0" w:space="0" w:color="auto"/>
            <w:left w:val="none" w:sz="0" w:space="0" w:color="auto"/>
            <w:bottom w:val="none" w:sz="0" w:space="0" w:color="auto"/>
            <w:right w:val="none" w:sz="0" w:space="0" w:color="auto"/>
          </w:divBdr>
        </w:div>
        <w:div w:id="273755732">
          <w:marLeft w:val="480"/>
          <w:marRight w:val="0"/>
          <w:marTop w:val="0"/>
          <w:marBottom w:val="0"/>
          <w:divBdr>
            <w:top w:val="none" w:sz="0" w:space="0" w:color="auto"/>
            <w:left w:val="none" w:sz="0" w:space="0" w:color="auto"/>
            <w:bottom w:val="none" w:sz="0" w:space="0" w:color="auto"/>
            <w:right w:val="none" w:sz="0" w:space="0" w:color="auto"/>
          </w:divBdr>
        </w:div>
        <w:div w:id="1337146796">
          <w:marLeft w:val="480"/>
          <w:marRight w:val="0"/>
          <w:marTop w:val="0"/>
          <w:marBottom w:val="0"/>
          <w:divBdr>
            <w:top w:val="none" w:sz="0" w:space="0" w:color="auto"/>
            <w:left w:val="none" w:sz="0" w:space="0" w:color="auto"/>
            <w:bottom w:val="none" w:sz="0" w:space="0" w:color="auto"/>
            <w:right w:val="none" w:sz="0" w:space="0" w:color="auto"/>
          </w:divBdr>
        </w:div>
        <w:div w:id="917709765">
          <w:marLeft w:val="480"/>
          <w:marRight w:val="0"/>
          <w:marTop w:val="0"/>
          <w:marBottom w:val="0"/>
          <w:divBdr>
            <w:top w:val="none" w:sz="0" w:space="0" w:color="auto"/>
            <w:left w:val="none" w:sz="0" w:space="0" w:color="auto"/>
            <w:bottom w:val="none" w:sz="0" w:space="0" w:color="auto"/>
            <w:right w:val="none" w:sz="0" w:space="0" w:color="auto"/>
          </w:divBdr>
        </w:div>
        <w:div w:id="1537228905">
          <w:marLeft w:val="480"/>
          <w:marRight w:val="0"/>
          <w:marTop w:val="0"/>
          <w:marBottom w:val="0"/>
          <w:divBdr>
            <w:top w:val="none" w:sz="0" w:space="0" w:color="auto"/>
            <w:left w:val="none" w:sz="0" w:space="0" w:color="auto"/>
            <w:bottom w:val="none" w:sz="0" w:space="0" w:color="auto"/>
            <w:right w:val="none" w:sz="0" w:space="0" w:color="auto"/>
          </w:divBdr>
        </w:div>
        <w:div w:id="900021094">
          <w:marLeft w:val="480"/>
          <w:marRight w:val="0"/>
          <w:marTop w:val="0"/>
          <w:marBottom w:val="0"/>
          <w:divBdr>
            <w:top w:val="none" w:sz="0" w:space="0" w:color="auto"/>
            <w:left w:val="none" w:sz="0" w:space="0" w:color="auto"/>
            <w:bottom w:val="none" w:sz="0" w:space="0" w:color="auto"/>
            <w:right w:val="none" w:sz="0" w:space="0" w:color="auto"/>
          </w:divBdr>
        </w:div>
        <w:div w:id="1772967950">
          <w:marLeft w:val="480"/>
          <w:marRight w:val="0"/>
          <w:marTop w:val="0"/>
          <w:marBottom w:val="0"/>
          <w:divBdr>
            <w:top w:val="none" w:sz="0" w:space="0" w:color="auto"/>
            <w:left w:val="none" w:sz="0" w:space="0" w:color="auto"/>
            <w:bottom w:val="none" w:sz="0" w:space="0" w:color="auto"/>
            <w:right w:val="none" w:sz="0" w:space="0" w:color="auto"/>
          </w:divBdr>
        </w:div>
        <w:div w:id="592788785">
          <w:marLeft w:val="480"/>
          <w:marRight w:val="0"/>
          <w:marTop w:val="0"/>
          <w:marBottom w:val="0"/>
          <w:divBdr>
            <w:top w:val="none" w:sz="0" w:space="0" w:color="auto"/>
            <w:left w:val="none" w:sz="0" w:space="0" w:color="auto"/>
            <w:bottom w:val="none" w:sz="0" w:space="0" w:color="auto"/>
            <w:right w:val="none" w:sz="0" w:space="0" w:color="auto"/>
          </w:divBdr>
        </w:div>
        <w:div w:id="2119636600">
          <w:marLeft w:val="480"/>
          <w:marRight w:val="0"/>
          <w:marTop w:val="0"/>
          <w:marBottom w:val="0"/>
          <w:divBdr>
            <w:top w:val="none" w:sz="0" w:space="0" w:color="auto"/>
            <w:left w:val="none" w:sz="0" w:space="0" w:color="auto"/>
            <w:bottom w:val="none" w:sz="0" w:space="0" w:color="auto"/>
            <w:right w:val="none" w:sz="0" w:space="0" w:color="auto"/>
          </w:divBdr>
        </w:div>
        <w:div w:id="509368801">
          <w:marLeft w:val="480"/>
          <w:marRight w:val="0"/>
          <w:marTop w:val="0"/>
          <w:marBottom w:val="0"/>
          <w:divBdr>
            <w:top w:val="none" w:sz="0" w:space="0" w:color="auto"/>
            <w:left w:val="none" w:sz="0" w:space="0" w:color="auto"/>
            <w:bottom w:val="none" w:sz="0" w:space="0" w:color="auto"/>
            <w:right w:val="none" w:sz="0" w:space="0" w:color="auto"/>
          </w:divBdr>
        </w:div>
        <w:div w:id="498276857">
          <w:marLeft w:val="480"/>
          <w:marRight w:val="0"/>
          <w:marTop w:val="0"/>
          <w:marBottom w:val="0"/>
          <w:divBdr>
            <w:top w:val="none" w:sz="0" w:space="0" w:color="auto"/>
            <w:left w:val="none" w:sz="0" w:space="0" w:color="auto"/>
            <w:bottom w:val="none" w:sz="0" w:space="0" w:color="auto"/>
            <w:right w:val="none" w:sz="0" w:space="0" w:color="auto"/>
          </w:divBdr>
        </w:div>
        <w:div w:id="76022187">
          <w:marLeft w:val="480"/>
          <w:marRight w:val="0"/>
          <w:marTop w:val="0"/>
          <w:marBottom w:val="0"/>
          <w:divBdr>
            <w:top w:val="none" w:sz="0" w:space="0" w:color="auto"/>
            <w:left w:val="none" w:sz="0" w:space="0" w:color="auto"/>
            <w:bottom w:val="none" w:sz="0" w:space="0" w:color="auto"/>
            <w:right w:val="none" w:sz="0" w:space="0" w:color="auto"/>
          </w:divBdr>
        </w:div>
        <w:div w:id="614680891">
          <w:marLeft w:val="480"/>
          <w:marRight w:val="0"/>
          <w:marTop w:val="0"/>
          <w:marBottom w:val="0"/>
          <w:divBdr>
            <w:top w:val="none" w:sz="0" w:space="0" w:color="auto"/>
            <w:left w:val="none" w:sz="0" w:space="0" w:color="auto"/>
            <w:bottom w:val="none" w:sz="0" w:space="0" w:color="auto"/>
            <w:right w:val="none" w:sz="0" w:space="0" w:color="auto"/>
          </w:divBdr>
        </w:div>
        <w:div w:id="856314495">
          <w:marLeft w:val="480"/>
          <w:marRight w:val="0"/>
          <w:marTop w:val="0"/>
          <w:marBottom w:val="0"/>
          <w:divBdr>
            <w:top w:val="none" w:sz="0" w:space="0" w:color="auto"/>
            <w:left w:val="none" w:sz="0" w:space="0" w:color="auto"/>
            <w:bottom w:val="none" w:sz="0" w:space="0" w:color="auto"/>
            <w:right w:val="none" w:sz="0" w:space="0" w:color="auto"/>
          </w:divBdr>
        </w:div>
        <w:div w:id="155074250">
          <w:marLeft w:val="480"/>
          <w:marRight w:val="0"/>
          <w:marTop w:val="0"/>
          <w:marBottom w:val="0"/>
          <w:divBdr>
            <w:top w:val="none" w:sz="0" w:space="0" w:color="auto"/>
            <w:left w:val="none" w:sz="0" w:space="0" w:color="auto"/>
            <w:bottom w:val="none" w:sz="0" w:space="0" w:color="auto"/>
            <w:right w:val="none" w:sz="0" w:space="0" w:color="auto"/>
          </w:divBdr>
        </w:div>
        <w:div w:id="2119450061">
          <w:marLeft w:val="480"/>
          <w:marRight w:val="0"/>
          <w:marTop w:val="0"/>
          <w:marBottom w:val="0"/>
          <w:divBdr>
            <w:top w:val="none" w:sz="0" w:space="0" w:color="auto"/>
            <w:left w:val="none" w:sz="0" w:space="0" w:color="auto"/>
            <w:bottom w:val="none" w:sz="0" w:space="0" w:color="auto"/>
            <w:right w:val="none" w:sz="0" w:space="0" w:color="auto"/>
          </w:divBdr>
        </w:div>
        <w:div w:id="1465612086">
          <w:marLeft w:val="480"/>
          <w:marRight w:val="0"/>
          <w:marTop w:val="0"/>
          <w:marBottom w:val="0"/>
          <w:divBdr>
            <w:top w:val="none" w:sz="0" w:space="0" w:color="auto"/>
            <w:left w:val="none" w:sz="0" w:space="0" w:color="auto"/>
            <w:bottom w:val="none" w:sz="0" w:space="0" w:color="auto"/>
            <w:right w:val="none" w:sz="0" w:space="0" w:color="auto"/>
          </w:divBdr>
        </w:div>
        <w:div w:id="400906005">
          <w:marLeft w:val="480"/>
          <w:marRight w:val="0"/>
          <w:marTop w:val="0"/>
          <w:marBottom w:val="0"/>
          <w:divBdr>
            <w:top w:val="none" w:sz="0" w:space="0" w:color="auto"/>
            <w:left w:val="none" w:sz="0" w:space="0" w:color="auto"/>
            <w:bottom w:val="none" w:sz="0" w:space="0" w:color="auto"/>
            <w:right w:val="none" w:sz="0" w:space="0" w:color="auto"/>
          </w:divBdr>
        </w:div>
        <w:div w:id="497424839">
          <w:marLeft w:val="480"/>
          <w:marRight w:val="0"/>
          <w:marTop w:val="0"/>
          <w:marBottom w:val="0"/>
          <w:divBdr>
            <w:top w:val="none" w:sz="0" w:space="0" w:color="auto"/>
            <w:left w:val="none" w:sz="0" w:space="0" w:color="auto"/>
            <w:bottom w:val="none" w:sz="0" w:space="0" w:color="auto"/>
            <w:right w:val="none" w:sz="0" w:space="0" w:color="auto"/>
          </w:divBdr>
        </w:div>
        <w:div w:id="1799372759">
          <w:marLeft w:val="480"/>
          <w:marRight w:val="0"/>
          <w:marTop w:val="0"/>
          <w:marBottom w:val="0"/>
          <w:divBdr>
            <w:top w:val="none" w:sz="0" w:space="0" w:color="auto"/>
            <w:left w:val="none" w:sz="0" w:space="0" w:color="auto"/>
            <w:bottom w:val="none" w:sz="0" w:space="0" w:color="auto"/>
            <w:right w:val="none" w:sz="0" w:space="0" w:color="auto"/>
          </w:divBdr>
        </w:div>
        <w:div w:id="318386564">
          <w:marLeft w:val="480"/>
          <w:marRight w:val="0"/>
          <w:marTop w:val="0"/>
          <w:marBottom w:val="0"/>
          <w:divBdr>
            <w:top w:val="none" w:sz="0" w:space="0" w:color="auto"/>
            <w:left w:val="none" w:sz="0" w:space="0" w:color="auto"/>
            <w:bottom w:val="none" w:sz="0" w:space="0" w:color="auto"/>
            <w:right w:val="none" w:sz="0" w:space="0" w:color="auto"/>
          </w:divBdr>
        </w:div>
        <w:div w:id="1633242374">
          <w:marLeft w:val="480"/>
          <w:marRight w:val="0"/>
          <w:marTop w:val="0"/>
          <w:marBottom w:val="0"/>
          <w:divBdr>
            <w:top w:val="none" w:sz="0" w:space="0" w:color="auto"/>
            <w:left w:val="none" w:sz="0" w:space="0" w:color="auto"/>
            <w:bottom w:val="none" w:sz="0" w:space="0" w:color="auto"/>
            <w:right w:val="none" w:sz="0" w:space="0" w:color="auto"/>
          </w:divBdr>
        </w:div>
        <w:div w:id="694962346">
          <w:marLeft w:val="480"/>
          <w:marRight w:val="0"/>
          <w:marTop w:val="0"/>
          <w:marBottom w:val="0"/>
          <w:divBdr>
            <w:top w:val="none" w:sz="0" w:space="0" w:color="auto"/>
            <w:left w:val="none" w:sz="0" w:space="0" w:color="auto"/>
            <w:bottom w:val="none" w:sz="0" w:space="0" w:color="auto"/>
            <w:right w:val="none" w:sz="0" w:space="0" w:color="auto"/>
          </w:divBdr>
        </w:div>
        <w:div w:id="593170546">
          <w:marLeft w:val="480"/>
          <w:marRight w:val="0"/>
          <w:marTop w:val="0"/>
          <w:marBottom w:val="0"/>
          <w:divBdr>
            <w:top w:val="none" w:sz="0" w:space="0" w:color="auto"/>
            <w:left w:val="none" w:sz="0" w:space="0" w:color="auto"/>
            <w:bottom w:val="none" w:sz="0" w:space="0" w:color="auto"/>
            <w:right w:val="none" w:sz="0" w:space="0" w:color="auto"/>
          </w:divBdr>
        </w:div>
        <w:div w:id="1763992517">
          <w:marLeft w:val="480"/>
          <w:marRight w:val="0"/>
          <w:marTop w:val="0"/>
          <w:marBottom w:val="0"/>
          <w:divBdr>
            <w:top w:val="none" w:sz="0" w:space="0" w:color="auto"/>
            <w:left w:val="none" w:sz="0" w:space="0" w:color="auto"/>
            <w:bottom w:val="none" w:sz="0" w:space="0" w:color="auto"/>
            <w:right w:val="none" w:sz="0" w:space="0" w:color="auto"/>
          </w:divBdr>
        </w:div>
        <w:div w:id="1851023477">
          <w:marLeft w:val="480"/>
          <w:marRight w:val="0"/>
          <w:marTop w:val="0"/>
          <w:marBottom w:val="0"/>
          <w:divBdr>
            <w:top w:val="none" w:sz="0" w:space="0" w:color="auto"/>
            <w:left w:val="none" w:sz="0" w:space="0" w:color="auto"/>
            <w:bottom w:val="none" w:sz="0" w:space="0" w:color="auto"/>
            <w:right w:val="none" w:sz="0" w:space="0" w:color="auto"/>
          </w:divBdr>
        </w:div>
        <w:div w:id="1020274458">
          <w:marLeft w:val="480"/>
          <w:marRight w:val="0"/>
          <w:marTop w:val="0"/>
          <w:marBottom w:val="0"/>
          <w:divBdr>
            <w:top w:val="none" w:sz="0" w:space="0" w:color="auto"/>
            <w:left w:val="none" w:sz="0" w:space="0" w:color="auto"/>
            <w:bottom w:val="none" w:sz="0" w:space="0" w:color="auto"/>
            <w:right w:val="none" w:sz="0" w:space="0" w:color="auto"/>
          </w:divBdr>
        </w:div>
        <w:div w:id="498891433">
          <w:marLeft w:val="480"/>
          <w:marRight w:val="0"/>
          <w:marTop w:val="0"/>
          <w:marBottom w:val="0"/>
          <w:divBdr>
            <w:top w:val="none" w:sz="0" w:space="0" w:color="auto"/>
            <w:left w:val="none" w:sz="0" w:space="0" w:color="auto"/>
            <w:bottom w:val="none" w:sz="0" w:space="0" w:color="auto"/>
            <w:right w:val="none" w:sz="0" w:space="0" w:color="auto"/>
          </w:divBdr>
        </w:div>
        <w:div w:id="1161772381">
          <w:marLeft w:val="480"/>
          <w:marRight w:val="0"/>
          <w:marTop w:val="0"/>
          <w:marBottom w:val="0"/>
          <w:divBdr>
            <w:top w:val="none" w:sz="0" w:space="0" w:color="auto"/>
            <w:left w:val="none" w:sz="0" w:space="0" w:color="auto"/>
            <w:bottom w:val="none" w:sz="0" w:space="0" w:color="auto"/>
            <w:right w:val="none" w:sz="0" w:space="0" w:color="auto"/>
          </w:divBdr>
        </w:div>
        <w:div w:id="703755578">
          <w:marLeft w:val="480"/>
          <w:marRight w:val="0"/>
          <w:marTop w:val="0"/>
          <w:marBottom w:val="0"/>
          <w:divBdr>
            <w:top w:val="none" w:sz="0" w:space="0" w:color="auto"/>
            <w:left w:val="none" w:sz="0" w:space="0" w:color="auto"/>
            <w:bottom w:val="none" w:sz="0" w:space="0" w:color="auto"/>
            <w:right w:val="none" w:sz="0" w:space="0" w:color="auto"/>
          </w:divBdr>
        </w:div>
        <w:div w:id="1955136481">
          <w:marLeft w:val="480"/>
          <w:marRight w:val="0"/>
          <w:marTop w:val="0"/>
          <w:marBottom w:val="0"/>
          <w:divBdr>
            <w:top w:val="none" w:sz="0" w:space="0" w:color="auto"/>
            <w:left w:val="none" w:sz="0" w:space="0" w:color="auto"/>
            <w:bottom w:val="none" w:sz="0" w:space="0" w:color="auto"/>
            <w:right w:val="none" w:sz="0" w:space="0" w:color="auto"/>
          </w:divBdr>
        </w:div>
        <w:div w:id="1146898394">
          <w:marLeft w:val="480"/>
          <w:marRight w:val="0"/>
          <w:marTop w:val="0"/>
          <w:marBottom w:val="0"/>
          <w:divBdr>
            <w:top w:val="none" w:sz="0" w:space="0" w:color="auto"/>
            <w:left w:val="none" w:sz="0" w:space="0" w:color="auto"/>
            <w:bottom w:val="none" w:sz="0" w:space="0" w:color="auto"/>
            <w:right w:val="none" w:sz="0" w:space="0" w:color="auto"/>
          </w:divBdr>
        </w:div>
        <w:div w:id="1400784426">
          <w:marLeft w:val="480"/>
          <w:marRight w:val="0"/>
          <w:marTop w:val="0"/>
          <w:marBottom w:val="0"/>
          <w:divBdr>
            <w:top w:val="none" w:sz="0" w:space="0" w:color="auto"/>
            <w:left w:val="none" w:sz="0" w:space="0" w:color="auto"/>
            <w:bottom w:val="none" w:sz="0" w:space="0" w:color="auto"/>
            <w:right w:val="none" w:sz="0" w:space="0" w:color="auto"/>
          </w:divBdr>
        </w:div>
        <w:div w:id="1855344267">
          <w:marLeft w:val="480"/>
          <w:marRight w:val="0"/>
          <w:marTop w:val="0"/>
          <w:marBottom w:val="0"/>
          <w:divBdr>
            <w:top w:val="none" w:sz="0" w:space="0" w:color="auto"/>
            <w:left w:val="none" w:sz="0" w:space="0" w:color="auto"/>
            <w:bottom w:val="none" w:sz="0" w:space="0" w:color="auto"/>
            <w:right w:val="none" w:sz="0" w:space="0" w:color="auto"/>
          </w:divBdr>
        </w:div>
        <w:div w:id="1524709976">
          <w:marLeft w:val="480"/>
          <w:marRight w:val="0"/>
          <w:marTop w:val="0"/>
          <w:marBottom w:val="0"/>
          <w:divBdr>
            <w:top w:val="none" w:sz="0" w:space="0" w:color="auto"/>
            <w:left w:val="none" w:sz="0" w:space="0" w:color="auto"/>
            <w:bottom w:val="none" w:sz="0" w:space="0" w:color="auto"/>
            <w:right w:val="none" w:sz="0" w:space="0" w:color="auto"/>
          </w:divBdr>
        </w:div>
        <w:div w:id="276563986">
          <w:marLeft w:val="480"/>
          <w:marRight w:val="0"/>
          <w:marTop w:val="0"/>
          <w:marBottom w:val="0"/>
          <w:divBdr>
            <w:top w:val="none" w:sz="0" w:space="0" w:color="auto"/>
            <w:left w:val="none" w:sz="0" w:space="0" w:color="auto"/>
            <w:bottom w:val="none" w:sz="0" w:space="0" w:color="auto"/>
            <w:right w:val="none" w:sz="0" w:space="0" w:color="auto"/>
          </w:divBdr>
        </w:div>
        <w:div w:id="1655067188">
          <w:marLeft w:val="480"/>
          <w:marRight w:val="0"/>
          <w:marTop w:val="0"/>
          <w:marBottom w:val="0"/>
          <w:divBdr>
            <w:top w:val="none" w:sz="0" w:space="0" w:color="auto"/>
            <w:left w:val="none" w:sz="0" w:space="0" w:color="auto"/>
            <w:bottom w:val="none" w:sz="0" w:space="0" w:color="auto"/>
            <w:right w:val="none" w:sz="0" w:space="0" w:color="auto"/>
          </w:divBdr>
        </w:div>
        <w:div w:id="1506675852">
          <w:marLeft w:val="480"/>
          <w:marRight w:val="0"/>
          <w:marTop w:val="0"/>
          <w:marBottom w:val="0"/>
          <w:divBdr>
            <w:top w:val="none" w:sz="0" w:space="0" w:color="auto"/>
            <w:left w:val="none" w:sz="0" w:space="0" w:color="auto"/>
            <w:bottom w:val="none" w:sz="0" w:space="0" w:color="auto"/>
            <w:right w:val="none" w:sz="0" w:space="0" w:color="auto"/>
          </w:divBdr>
        </w:div>
        <w:div w:id="1496412279">
          <w:marLeft w:val="480"/>
          <w:marRight w:val="0"/>
          <w:marTop w:val="0"/>
          <w:marBottom w:val="0"/>
          <w:divBdr>
            <w:top w:val="none" w:sz="0" w:space="0" w:color="auto"/>
            <w:left w:val="none" w:sz="0" w:space="0" w:color="auto"/>
            <w:bottom w:val="none" w:sz="0" w:space="0" w:color="auto"/>
            <w:right w:val="none" w:sz="0" w:space="0" w:color="auto"/>
          </w:divBdr>
        </w:div>
        <w:div w:id="882716131">
          <w:marLeft w:val="480"/>
          <w:marRight w:val="0"/>
          <w:marTop w:val="0"/>
          <w:marBottom w:val="0"/>
          <w:divBdr>
            <w:top w:val="none" w:sz="0" w:space="0" w:color="auto"/>
            <w:left w:val="none" w:sz="0" w:space="0" w:color="auto"/>
            <w:bottom w:val="none" w:sz="0" w:space="0" w:color="auto"/>
            <w:right w:val="none" w:sz="0" w:space="0" w:color="auto"/>
          </w:divBdr>
        </w:div>
        <w:div w:id="281037339">
          <w:marLeft w:val="480"/>
          <w:marRight w:val="0"/>
          <w:marTop w:val="0"/>
          <w:marBottom w:val="0"/>
          <w:divBdr>
            <w:top w:val="none" w:sz="0" w:space="0" w:color="auto"/>
            <w:left w:val="none" w:sz="0" w:space="0" w:color="auto"/>
            <w:bottom w:val="none" w:sz="0" w:space="0" w:color="auto"/>
            <w:right w:val="none" w:sz="0" w:space="0" w:color="auto"/>
          </w:divBdr>
        </w:div>
        <w:div w:id="1508060131">
          <w:marLeft w:val="480"/>
          <w:marRight w:val="0"/>
          <w:marTop w:val="0"/>
          <w:marBottom w:val="0"/>
          <w:divBdr>
            <w:top w:val="none" w:sz="0" w:space="0" w:color="auto"/>
            <w:left w:val="none" w:sz="0" w:space="0" w:color="auto"/>
            <w:bottom w:val="none" w:sz="0" w:space="0" w:color="auto"/>
            <w:right w:val="none" w:sz="0" w:space="0" w:color="auto"/>
          </w:divBdr>
        </w:div>
        <w:div w:id="1771002921">
          <w:marLeft w:val="480"/>
          <w:marRight w:val="0"/>
          <w:marTop w:val="0"/>
          <w:marBottom w:val="0"/>
          <w:divBdr>
            <w:top w:val="none" w:sz="0" w:space="0" w:color="auto"/>
            <w:left w:val="none" w:sz="0" w:space="0" w:color="auto"/>
            <w:bottom w:val="none" w:sz="0" w:space="0" w:color="auto"/>
            <w:right w:val="none" w:sz="0" w:space="0" w:color="auto"/>
          </w:divBdr>
        </w:div>
        <w:div w:id="2064986417">
          <w:marLeft w:val="480"/>
          <w:marRight w:val="0"/>
          <w:marTop w:val="0"/>
          <w:marBottom w:val="0"/>
          <w:divBdr>
            <w:top w:val="none" w:sz="0" w:space="0" w:color="auto"/>
            <w:left w:val="none" w:sz="0" w:space="0" w:color="auto"/>
            <w:bottom w:val="none" w:sz="0" w:space="0" w:color="auto"/>
            <w:right w:val="none" w:sz="0" w:space="0" w:color="auto"/>
          </w:divBdr>
        </w:div>
        <w:div w:id="995185963">
          <w:marLeft w:val="480"/>
          <w:marRight w:val="0"/>
          <w:marTop w:val="0"/>
          <w:marBottom w:val="0"/>
          <w:divBdr>
            <w:top w:val="none" w:sz="0" w:space="0" w:color="auto"/>
            <w:left w:val="none" w:sz="0" w:space="0" w:color="auto"/>
            <w:bottom w:val="none" w:sz="0" w:space="0" w:color="auto"/>
            <w:right w:val="none" w:sz="0" w:space="0" w:color="auto"/>
          </w:divBdr>
        </w:div>
        <w:div w:id="945693999">
          <w:marLeft w:val="480"/>
          <w:marRight w:val="0"/>
          <w:marTop w:val="0"/>
          <w:marBottom w:val="0"/>
          <w:divBdr>
            <w:top w:val="none" w:sz="0" w:space="0" w:color="auto"/>
            <w:left w:val="none" w:sz="0" w:space="0" w:color="auto"/>
            <w:bottom w:val="none" w:sz="0" w:space="0" w:color="auto"/>
            <w:right w:val="none" w:sz="0" w:space="0" w:color="auto"/>
          </w:divBdr>
        </w:div>
        <w:div w:id="1843355650">
          <w:marLeft w:val="480"/>
          <w:marRight w:val="0"/>
          <w:marTop w:val="0"/>
          <w:marBottom w:val="0"/>
          <w:divBdr>
            <w:top w:val="none" w:sz="0" w:space="0" w:color="auto"/>
            <w:left w:val="none" w:sz="0" w:space="0" w:color="auto"/>
            <w:bottom w:val="none" w:sz="0" w:space="0" w:color="auto"/>
            <w:right w:val="none" w:sz="0" w:space="0" w:color="auto"/>
          </w:divBdr>
        </w:div>
        <w:div w:id="2122144111">
          <w:marLeft w:val="480"/>
          <w:marRight w:val="0"/>
          <w:marTop w:val="0"/>
          <w:marBottom w:val="0"/>
          <w:divBdr>
            <w:top w:val="none" w:sz="0" w:space="0" w:color="auto"/>
            <w:left w:val="none" w:sz="0" w:space="0" w:color="auto"/>
            <w:bottom w:val="none" w:sz="0" w:space="0" w:color="auto"/>
            <w:right w:val="none" w:sz="0" w:space="0" w:color="auto"/>
          </w:divBdr>
        </w:div>
        <w:div w:id="1735815438">
          <w:marLeft w:val="480"/>
          <w:marRight w:val="0"/>
          <w:marTop w:val="0"/>
          <w:marBottom w:val="0"/>
          <w:divBdr>
            <w:top w:val="none" w:sz="0" w:space="0" w:color="auto"/>
            <w:left w:val="none" w:sz="0" w:space="0" w:color="auto"/>
            <w:bottom w:val="none" w:sz="0" w:space="0" w:color="auto"/>
            <w:right w:val="none" w:sz="0" w:space="0" w:color="auto"/>
          </w:divBdr>
        </w:div>
        <w:div w:id="579828431">
          <w:marLeft w:val="480"/>
          <w:marRight w:val="0"/>
          <w:marTop w:val="0"/>
          <w:marBottom w:val="0"/>
          <w:divBdr>
            <w:top w:val="none" w:sz="0" w:space="0" w:color="auto"/>
            <w:left w:val="none" w:sz="0" w:space="0" w:color="auto"/>
            <w:bottom w:val="none" w:sz="0" w:space="0" w:color="auto"/>
            <w:right w:val="none" w:sz="0" w:space="0" w:color="auto"/>
          </w:divBdr>
        </w:div>
        <w:div w:id="1851292111">
          <w:marLeft w:val="480"/>
          <w:marRight w:val="0"/>
          <w:marTop w:val="0"/>
          <w:marBottom w:val="0"/>
          <w:divBdr>
            <w:top w:val="none" w:sz="0" w:space="0" w:color="auto"/>
            <w:left w:val="none" w:sz="0" w:space="0" w:color="auto"/>
            <w:bottom w:val="none" w:sz="0" w:space="0" w:color="auto"/>
            <w:right w:val="none" w:sz="0" w:space="0" w:color="auto"/>
          </w:divBdr>
        </w:div>
        <w:div w:id="372772363">
          <w:marLeft w:val="480"/>
          <w:marRight w:val="0"/>
          <w:marTop w:val="0"/>
          <w:marBottom w:val="0"/>
          <w:divBdr>
            <w:top w:val="none" w:sz="0" w:space="0" w:color="auto"/>
            <w:left w:val="none" w:sz="0" w:space="0" w:color="auto"/>
            <w:bottom w:val="none" w:sz="0" w:space="0" w:color="auto"/>
            <w:right w:val="none" w:sz="0" w:space="0" w:color="auto"/>
          </w:divBdr>
        </w:div>
        <w:div w:id="2110466928">
          <w:marLeft w:val="480"/>
          <w:marRight w:val="0"/>
          <w:marTop w:val="0"/>
          <w:marBottom w:val="0"/>
          <w:divBdr>
            <w:top w:val="none" w:sz="0" w:space="0" w:color="auto"/>
            <w:left w:val="none" w:sz="0" w:space="0" w:color="auto"/>
            <w:bottom w:val="none" w:sz="0" w:space="0" w:color="auto"/>
            <w:right w:val="none" w:sz="0" w:space="0" w:color="auto"/>
          </w:divBdr>
        </w:div>
        <w:div w:id="322046304">
          <w:marLeft w:val="480"/>
          <w:marRight w:val="0"/>
          <w:marTop w:val="0"/>
          <w:marBottom w:val="0"/>
          <w:divBdr>
            <w:top w:val="none" w:sz="0" w:space="0" w:color="auto"/>
            <w:left w:val="none" w:sz="0" w:space="0" w:color="auto"/>
            <w:bottom w:val="none" w:sz="0" w:space="0" w:color="auto"/>
            <w:right w:val="none" w:sz="0" w:space="0" w:color="auto"/>
          </w:divBdr>
        </w:div>
        <w:div w:id="703672890">
          <w:marLeft w:val="480"/>
          <w:marRight w:val="0"/>
          <w:marTop w:val="0"/>
          <w:marBottom w:val="0"/>
          <w:divBdr>
            <w:top w:val="none" w:sz="0" w:space="0" w:color="auto"/>
            <w:left w:val="none" w:sz="0" w:space="0" w:color="auto"/>
            <w:bottom w:val="none" w:sz="0" w:space="0" w:color="auto"/>
            <w:right w:val="none" w:sz="0" w:space="0" w:color="auto"/>
          </w:divBdr>
        </w:div>
        <w:div w:id="160924">
          <w:marLeft w:val="480"/>
          <w:marRight w:val="0"/>
          <w:marTop w:val="0"/>
          <w:marBottom w:val="0"/>
          <w:divBdr>
            <w:top w:val="none" w:sz="0" w:space="0" w:color="auto"/>
            <w:left w:val="none" w:sz="0" w:space="0" w:color="auto"/>
            <w:bottom w:val="none" w:sz="0" w:space="0" w:color="auto"/>
            <w:right w:val="none" w:sz="0" w:space="0" w:color="auto"/>
          </w:divBdr>
        </w:div>
        <w:div w:id="1795515902">
          <w:marLeft w:val="480"/>
          <w:marRight w:val="0"/>
          <w:marTop w:val="0"/>
          <w:marBottom w:val="0"/>
          <w:divBdr>
            <w:top w:val="none" w:sz="0" w:space="0" w:color="auto"/>
            <w:left w:val="none" w:sz="0" w:space="0" w:color="auto"/>
            <w:bottom w:val="none" w:sz="0" w:space="0" w:color="auto"/>
            <w:right w:val="none" w:sz="0" w:space="0" w:color="auto"/>
          </w:divBdr>
        </w:div>
      </w:divsChild>
    </w:div>
    <w:div w:id="126898724">
      <w:marLeft w:val="480"/>
      <w:marRight w:val="0"/>
      <w:marTop w:val="0"/>
      <w:marBottom w:val="0"/>
      <w:divBdr>
        <w:top w:val="none" w:sz="0" w:space="0" w:color="auto"/>
        <w:left w:val="none" w:sz="0" w:space="0" w:color="auto"/>
        <w:bottom w:val="none" w:sz="0" w:space="0" w:color="auto"/>
        <w:right w:val="none" w:sz="0" w:space="0" w:color="auto"/>
      </w:divBdr>
    </w:div>
    <w:div w:id="126899161">
      <w:marLeft w:val="480"/>
      <w:marRight w:val="0"/>
      <w:marTop w:val="0"/>
      <w:marBottom w:val="0"/>
      <w:divBdr>
        <w:top w:val="none" w:sz="0" w:space="0" w:color="auto"/>
        <w:left w:val="none" w:sz="0" w:space="0" w:color="auto"/>
        <w:bottom w:val="none" w:sz="0" w:space="0" w:color="auto"/>
        <w:right w:val="none" w:sz="0" w:space="0" w:color="auto"/>
      </w:divBdr>
    </w:div>
    <w:div w:id="127865582">
      <w:marLeft w:val="480"/>
      <w:marRight w:val="0"/>
      <w:marTop w:val="0"/>
      <w:marBottom w:val="0"/>
      <w:divBdr>
        <w:top w:val="none" w:sz="0" w:space="0" w:color="auto"/>
        <w:left w:val="none" w:sz="0" w:space="0" w:color="auto"/>
        <w:bottom w:val="none" w:sz="0" w:space="0" w:color="auto"/>
        <w:right w:val="none" w:sz="0" w:space="0" w:color="auto"/>
      </w:divBdr>
    </w:div>
    <w:div w:id="128137088">
      <w:marLeft w:val="480"/>
      <w:marRight w:val="0"/>
      <w:marTop w:val="0"/>
      <w:marBottom w:val="0"/>
      <w:divBdr>
        <w:top w:val="none" w:sz="0" w:space="0" w:color="auto"/>
        <w:left w:val="none" w:sz="0" w:space="0" w:color="auto"/>
        <w:bottom w:val="none" w:sz="0" w:space="0" w:color="auto"/>
        <w:right w:val="none" w:sz="0" w:space="0" w:color="auto"/>
      </w:divBdr>
    </w:div>
    <w:div w:id="128476829">
      <w:marLeft w:val="480"/>
      <w:marRight w:val="0"/>
      <w:marTop w:val="0"/>
      <w:marBottom w:val="0"/>
      <w:divBdr>
        <w:top w:val="none" w:sz="0" w:space="0" w:color="auto"/>
        <w:left w:val="none" w:sz="0" w:space="0" w:color="auto"/>
        <w:bottom w:val="none" w:sz="0" w:space="0" w:color="auto"/>
        <w:right w:val="none" w:sz="0" w:space="0" w:color="auto"/>
      </w:divBdr>
    </w:div>
    <w:div w:id="129127878">
      <w:marLeft w:val="480"/>
      <w:marRight w:val="0"/>
      <w:marTop w:val="0"/>
      <w:marBottom w:val="0"/>
      <w:divBdr>
        <w:top w:val="none" w:sz="0" w:space="0" w:color="auto"/>
        <w:left w:val="none" w:sz="0" w:space="0" w:color="auto"/>
        <w:bottom w:val="none" w:sz="0" w:space="0" w:color="auto"/>
        <w:right w:val="none" w:sz="0" w:space="0" w:color="auto"/>
      </w:divBdr>
    </w:div>
    <w:div w:id="129136655">
      <w:marLeft w:val="480"/>
      <w:marRight w:val="0"/>
      <w:marTop w:val="0"/>
      <w:marBottom w:val="0"/>
      <w:divBdr>
        <w:top w:val="none" w:sz="0" w:space="0" w:color="auto"/>
        <w:left w:val="none" w:sz="0" w:space="0" w:color="auto"/>
        <w:bottom w:val="none" w:sz="0" w:space="0" w:color="auto"/>
        <w:right w:val="none" w:sz="0" w:space="0" w:color="auto"/>
      </w:divBdr>
    </w:div>
    <w:div w:id="129827599">
      <w:marLeft w:val="480"/>
      <w:marRight w:val="0"/>
      <w:marTop w:val="0"/>
      <w:marBottom w:val="0"/>
      <w:divBdr>
        <w:top w:val="none" w:sz="0" w:space="0" w:color="auto"/>
        <w:left w:val="none" w:sz="0" w:space="0" w:color="auto"/>
        <w:bottom w:val="none" w:sz="0" w:space="0" w:color="auto"/>
        <w:right w:val="none" w:sz="0" w:space="0" w:color="auto"/>
      </w:divBdr>
    </w:div>
    <w:div w:id="130486904">
      <w:bodyDiv w:val="1"/>
      <w:marLeft w:val="0"/>
      <w:marRight w:val="0"/>
      <w:marTop w:val="0"/>
      <w:marBottom w:val="0"/>
      <w:divBdr>
        <w:top w:val="none" w:sz="0" w:space="0" w:color="auto"/>
        <w:left w:val="none" w:sz="0" w:space="0" w:color="auto"/>
        <w:bottom w:val="none" w:sz="0" w:space="0" w:color="auto"/>
        <w:right w:val="none" w:sz="0" w:space="0" w:color="auto"/>
      </w:divBdr>
    </w:div>
    <w:div w:id="130513985">
      <w:marLeft w:val="480"/>
      <w:marRight w:val="0"/>
      <w:marTop w:val="0"/>
      <w:marBottom w:val="0"/>
      <w:divBdr>
        <w:top w:val="none" w:sz="0" w:space="0" w:color="auto"/>
        <w:left w:val="none" w:sz="0" w:space="0" w:color="auto"/>
        <w:bottom w:val="none" w:sz="0" w:space="0" w:color="auto"/>
        <w:right w:val="none" w:sz="0" w:space="0" w:color="auto"/>
      </w:divBdr>
    </w:div>
    <w:div w:id="130905144">
      <w:marLeft w:val="480"/>
      <w:marRight w:val="0"/>
      <w:marTop w:val="0"/>
      <w:marBottom w:val="0"/>
      <w:divBdr>
        <w:top w:val="none" w:sz="0" w:space="0" w:color="auto"/>
        <w:left w:val="none" w:sz="0" w:space="0" w:color="auto"/>
        <w:bottom w:val="none" w:sz="0" w:space="0" w:color="auto"/>
        <w:right w:val="none" w:sz="0" w:space="0" w:color="auto"/>
      </w:divBdr>
    </w:div>
    <w:div w:id="131483444">
      <w:bodyDiv w:val="1"/>
      <w:marLeft w:val="0"/>
      <w:marRight w:val="0"/>
      <w:marTop w:val="0"/>
      <w:marBottom w:val="0"/>
      <w:divBdr>
        <w:top w:val="none" w:sz="0" w:space="0" w:color="auto"/>
        <w:left w:val="none" w:sz="0" w:space="0" w:color="auto"/>
        <w:bottom w:val="none" w:sz="0" w:space="0" w:color="auto"/>
        <w:right w:val="none" w:sz="0" w:space="0" w:color="auto"/>
      </w:divBdr>
    </w:div>
    <w:div w:id="131797679">
      <w:marLeft w:val="480"/>
      <w:marRight w:val="0"/>
      <w:marTop w:val="0"/>
      <w:marBottom w:val="0"/>
      <w:divBdr>
        <w:top w:val="none" w:sz="0" w:space="0" w:color="auto"/>
        <w:left w:val="none" w:sz="0" w:space="0" w:color="auto"/>
        <w:bottom w:val="none" w:sz="0" w:space="0" w:color="auto"/>
        <w:right w:val="none" w:sz="0" w:space="0" w:color="auto"/>
      </w:divBdr>
    </w:div>
    <w:div w:id="132258239">
      <w:marLeft w:val="480"/>
      <w:marRight w:val="0"/>
      <w:marTop w:val="0"/>
      <w:marBottom w:val="0"/>
      <w:divBdr>
        <w:top w:val="none" w:sz="0" w:space="0" w:color="auto"/>
        <w:left w:val="none" w:sz="0" w:space="0" w:color="auto"/>
        <w:bottom w:val="none" w:sz="0" w:space="0" w:color="auto"/>
        <w:right w:val="none" w:sz="0" w:space="0" w:color="auto"/>
      </w:divBdr>
    </w:div>
    <w:div w:id="133718960">
      <w:marLeft w:val="480"/>
      <w:marRight w:val="0"/>
      <w:marTop w:val="0"/>
      <w:marBottom w:val="0"/>
      <w:divBdr>
        <w:top w:val="none" w:sz="0" w:space="0" w:color="auto"/>
        <w:left w:val="none" w:sz="0" w:space="0" w:color="auto"/>
        <w:bottom w:val="none" w:sz="0" w:space="0" w:color="auto"/>
        <w:right w:val="none" w:sz="0" w:space="0" w:color="auto"/>
      </w:divBdr>
    </w:div>
    <w:div w:id="134227419">
      <w:bodyDiv w:val="1"/>
      <w:marLeft w:val="0"/>
      <w:marRight w:val="0"/>
      <w:marTop w:val="0"/>
      <w:marBottom w:val="0"/>
      <w:divBdr>
        <w:top w:val="none" w:sz="0" w:space="0" w:color="auto"/>
        <w:left w:val="none" w:sz="0" w:space="0" w:color="auto"/>
        <w:bottom w:val="none" w:sz="0" w:space="0" w:color="auto"/>
        <w:right w:val="none" w:sz="0" w:space="0" w:color="auto"/>
      </w:divBdr>
    </w:div>
    <w:div w:id="135025770">
      <w:marLeft w:val="480"/>
      <w:marRight w:val="0"/>
      <w:marTop w:val="0"/>
      <w:marBottom w:val="0"/>
      <w:divBdr>
        <w:top w:val="none" w:sz="0" w:space="0" w:color="auto"/>
        <w:left w:val="none" w:sz="0" w:space="0" w:color="auto"/>
        <w:bottom w:val="none" w:sz="0" w:space="0" w:color="auto"/>
        <w:right w:val="none" w:sz="0" w:space="0" w:color="auto"/>
      </w:divBdr>
    </w:div>
    <w:div w:id="135071187">
      <w:marLeft w:val="480"/>
      <w:marRight w:val="0"/>
      <w:marTop w:val="0"/>
      <w:marBottom w:val="0"/>
      <w:divBdr>
        <w:top w:val="none" w:sz="0" w:space="0" w:color="auto"/>
        <w:left w:val="none" w:sz="0" w:space="0" w:color="auto"/>
        <w:bottom w:val="none" w:sz="0" w:space="0" w:color="auto"/>
        <w:right w:val="none" w:sz="0" w:space="0" w:color="auto"/>
      </w:divBdr>
    </w:div>
    <w:div w:id="135755767">
      <w:marLeft w:val="480"/>
      <w:marRight w:val="0"/>
      <w:marTop w:val="0"/>
      <w:marBottom w:val="0"/>
      <w:divBdr>
        <w:top w:val="none" w:sz="0" w:space="0" w:color="auto"/>
        <w:left w:val="none" w:sz="0" w:space="0" w:color="auto"/>
        <w:bottom w:val="none" w:sz="0" w:space="0" w:color="auto"/>
        <w:right w:val="none" w:sz="0" w:space="0" w:color="auto"/>
      </w:divBdr>
    </w:div>
    <w:div w:id="136608589">
      <w:marLeft w:val="480"/>
      <w:marRight w:val="0"/>
      <w:marTop w:val="0"/>
      <w:marBottom w:val="0"/>
      <w:divBdr>
        <w:top w:val="none" w:sz="0" w:space="0" w:color="auto"/>
        <w:left w:val="none" w:sz="0" w:space="0" w:color="auto"/>
        <w:bottom w:val="none" w:sz="0" w:space="0" w:color="auto"/>
        <w:right w:val="none" w:sz="0" w:space="0" w:color="auto"/>
      </w:divBdr>
    </w:div>
    <w:div w:id="136848499">
      <w:marLeft w:val="480"/>
      <w:marRight w:val="0"/>
      <w:marTop w:val="0"/>
      <w:marBottom w:val="0"/>
      <w:divBdr>
        <w:top w:val="none" w:sz="0" w:space="0" w:color="auto"/>
        <w:left w:val="none" w:sz="0" w:space="0" w:color="auto"/>
        <w:bottom w:val="none" w:sz="0" w:space="0" w:color="auto"/>
        <w:right w:val="none" w:sz="0" w:space="0" w:color="auto"/>
      </w:divBdr>
    </w:div>
    <w:div w:id="137190514">
      <w:marLeft w:val="480"/>
      <w:marRight w:val="0"/>
      <w:marTop w:val="0"/>
      <w:marBottom w:val="0"/>
      <w:divBdr>
        <w:top w:val="none" w:sz="0" w:space="0" w:color="auto"/>
        <w:left w:val="none" w:sz="0" w:space="0" w:color="auto"/>
        <w:bottom w:val="none" w:sz="0" w:space="0" w:color="auto"/>
        <w:right w:val="none" w:sz="0" w:space="0" w:color="auto"/>
      </w:divBdr>
    </w:div>
    <w:div w:id="137891449">
      <w:marLeft w:val="480"/>
      <w:marRight w:val="0"/>
      <w:marTop w:val="0"/>
      <w:marBottom w:val="0"/>
      <w:divBdr>
        <w:top w:val="none" w:sz="0" w:space="0" w:color="auto"/>
        <w:left w:val="none" w:sz="0" w:space="0" w:color="auto"/>
        <w:bottom w:val="none" w:sz="0" w:space="0" w:color="auto"/>
        <w:right w:val="none" w:sz="0" w:space="0" w:color="auto"/>
      </w:divBdr>
    </w:div>
    <w:div w:id="137958053">
      <w:marLeft w:val="480"/>
      <w:marRight w:val="0"/>
      <w:marTop w:val="0"/>
      <w:marBottom w:val="0"/>
      <w:divBdr>
        <w:top w:val="none" w:sz="0" w:space="0" w:color="auto"/>
        <w:left w:val="none" w:sz="0" w:space="0" w:color="auto"/>
        <w:bottom w:val="none" w:sz="0" w:space="0" w:color="auto"/>
        <w:right w:val="none" w:sz="0" w:space="0" w:color="auto"/>
      </w:divBdr>
    </w:div>
    <w:div w:id="138227482">
      <w:marLeft w:val="480"/>
      <w:marRight w:val="0"/>
      <w:marTop w:val="0"/>
      <w:marBottom w:val="0"/>
      <w:divBdr>
        <w:top w:val="none" w:sz="0" w:space="0" w:color="auto"/>
        <w:left w:val="none" w:sz="0" w:space="0" w:color="auto"/>
        <w:bottom w:val="none" w:sz="0" w:space="0" w:color="auto"/>
        <w:right w:val="none" w:sz="0" w:space="0" w:color="auto"/>
      </w:divBdr>
    </w:div>
    <w:div w:id="138350744">
      <w:marLeft w:val="480"/>
      <w:marRight w:val="0"/>
      <w:marTop w:val="0"/>
      <w:marBottom w:val="0"/>
      <w:divBdr>
        <w:top w:val="none" w:sz="0" w:space="0" w:color="auto"/>
        <w:left w:val="none" w:sz="0" w:space="0" w:color="auto"/>
        <w:bottom w:val="none" w:sz="0" w:space="0" w:color="auto"/>
        <w:right w:val="none" w:sz="0" w:space="0" w:color="auto"/>
      </w:divBdr>
    </w:div>
    <w:div w:id="138351520">
      <w:marLeft w:val="480"/>
      <w:marRight w:val="0"/>
      <w:marTop w:val="0"/>
      <w:marBottom w:val="0"/>
      <w:divBdr>
        <w:top w:val="none" w:sz="0" w:space="0" w:color="auto"/>
        <w:left w:val="none" w:sz="0" w:space="0" w:color="auto"/>
        <w:bottom w:val="none" w:sz="0" w:space="0" w:color="auto"/>
        <w:right w:val="none" w:sz="0" w:space="0" w:color="auto"/>
      </w:divBdr>
    </w:div>
    <w:div w:id="138500053">
      <w:marLeft w:val="480"/>
      <w:marRight w:val="0"/>
      <w:marTop w:val="0"/>
      <w:marBottom w:val="0"/>
      <w:divBdr>
        <w:top w:val="none" w:sz="0" w:space="0" w:color="auto"/>
        <w:left w:val="none" w:sz="0" w:space="0" w:color="auto"/>
        <w:bottom w:val="none" w:sz="0" w:space="0" w:color="auto"/>
        <w:right w:val="none" w:sz="0" w:space="0" w:color="auto"/>
      </w:divBdr>
    </w:div>
    <w:div w:id="138689825">
      <w:bodyDiv w:val="1"/>
      <w:marLeft w:val="0"/>
      <w:marRight w:val="0"/>
      <w:marTop w:val="0"/>
      <w:marBottom w:val="0"/>
      <w:divBdr>
        <w:top w:val="none" w:sz="0" w:space="0" w:color="auto"/>
        <w:left w:val="none" w:sz="0" w:space="0" w:color="auto"/>
        <w:bottom w:val="none" w:sz="0" w:space="0" w:color="auto"/>
        <w:right w:val="none" w:sz="0" w:space="0" w:color="auto"/>
      </w:divBdr>
    </w:div>
    <w:div w:id="138764200">
      <w:marLeft w:val="480"/>
      <w:marRight w:val="0"/>
      <w:marTop w:val="0"/>
      <w:marBottom w:val="0"/>
      <w:divBdr>
        <w:top w:val="none" w:sz="0" w:space="0" w:color="auto"/>
        <w:left w:val="none" w:sz="0" w:space="0" w:color="auto"/>
        <w:bottom w:val="none" w:sz="0" w:space="0" w:color="auto"/>
        <w:right w:val="none" w:sz="0" w:space="0" w:color="auto"/>
      </w:divBdr>
    </w:div>
    <w:div w:id="139005562">
      <w:marLeft w:val="480"/>
      <w:marRight w:val="0"/>
      <w:marTop w:val="0"/>
      <w:marBottom w:val="0"/>
      <w:divBdr>
        <w:top w:val="none" w:sz="0" w:space="0" w:color="auto"/>
        <w:left w:val="none" w:sz="0" w:space="0" w:color="auto"/>
        <w:bottom w:val="none" w:sz="0" w:space="0" w:color="auto"/>
        <w:right w:val="none" w:sz="0" w:space="0" w:color="auto"/>
      </w:divBdr>
    </w:div>
    <w:div w:id="139731454">
      <w:marLeft w:val="480"/>
      <w:marRight w:val="0"/>
      <w:marTop w:val="0"/>
      <w:marBottom w:val="0"/>
      <w:divBdr>
        <w:top w:val="none" w:sz="0" w:space="0" w:color="auto"/>
        <w:left w:val="none" w:sz="0" w:space="0" w:color="auto"/>
        <w:bottom w:val="none" w:sz="0" w:space="0" w:color="auto"/>
        <w:right w:val="none" w:sz="0" w:space="0" w:color="auto"/>
      </w:divBdr>
    </w:div>
    <w:div w:id="140004666">
      <w:marLeft w:val="480"/>
      <w:marRight w:val="0"/>
      <w:marTop w:val="0"/>
      <w:marBottom w:val="0"/>
      <w:divBdr>
        <w:top w:val="none" w:sz="0" w:space="0" w:color="auto"/>
        <w:left w:val="none" w:sz="0" w:space="0" w:color="auto"/>
        <w:bottom w:val="none" w:sz="0" w:space="0" w:color="auto"/>
        <w:right w:val="none" w:sz="0" w:space="0" w:color="auto"/>
      </w:divBdr>
    </w:div>
    <w:div w:id="140734951">
      <w:marLeft w:val="480"/>
      <w:marRight w:val="0"/>
      <w:marTop w:val="0"/>
      <w:marBottom w:val="0"/>
      <w:divBdr>
        <w:top w:val="none" w:sz="0" w:space="0" w:color="auto"/>
        <w:left w:val="none" w:sz="0" w:space="0" w:color="auto"/>
        <w:bottom w:val="none" w:sz="0" w:space="0" w:color="auto"/>
        <w:right w:val="none" w:sz="0" w:space="0" w:color="auto"/>
      </w:divBdr>
    </w:div>
    <w:div w:id="141820505">
      <w:marLeft w:val="480"/>
      <w:marRight w:val="0"/>
      <w:marTop w:val="0"/>
      <w:marBottom w:val="0"/>
      <w:divBdr>
        <w:top w:val="none" w:sz="0" w:space="0" w:color="auto"/>
        <w:left w:val="none" w:sz="0" w:space="0" w:color="auto"/>
        <w:bottom w:val="none" w:sz="0" w:space="0" w:color="auto"/>
        <w:right w:val="none" w:sz="0" w:space="0" w:color="auto"/>
      </w:divBdr>
    </w:div>
    <w:div w:id="141970487">
      <w:marLeft w:val="480"/>
      <w:marRight w:val="0"/>
      <w:marTop w:val="0"/>
      <w:marBottom w:val="0"/>
      <w:divBdr>
        <w:top w:val="none" w:sz="0" w:space="0" w:color="auto"/>
        <w:left w:val="none" w:sz="0" w:space="0" w:color="auto"/>
        <w:bottom w:val="none" w:sz="0" w:space="0" w:color="auto"/>
        <w:right w:val="none" w:sz="0" w:space="0" w:color="auto"/>
      </w:divBdr>
    </w:div>
    <w:div w:id="142090182">
      <w:bodyDiv w:val="1"/>
      <w:marLeft w:val="0"/>
      <w:marRight w:val="0"/>
      <w:marTop w:val="0"/>
      <w:marBottom w:val="0"/>
      <w:divBdr>
        <w:top w:val="none" w:sz="0" w:space="0" w:color="auto"/>
        <w:left w:val="none" w:sz="0" w:space="0" w:color="auto"/>
        <w:bottom w:val="none" w:sz="0" w:space="0" w:color="auto"/>
        <w:right w:val="none" w:sz="0" w:space="0" w:color="auto"/>
      </w:divBdr>
    </w:div>
    <w:div w:id="142281075">
      <w:marLeft w:val="480"/>
      <w:marRight w:val="0"/>
      <w:marTop w:val="0"/>
      <w:marBottom w:val="0"/>
      <w:divBdr>
        <w:top w:val="none" w:sz="0" w:space="0" w:color="auto"/>
        <w:left w:val="none" w:sz="0" w:space="0" w:color="auto"/>
        <w:bottom w:val="none" w:sz="0" w:space="0" w:color="auto"/>
        <w:right w:val="none" w:sz="0" w:space="0" w:color="auto"/>
      </w:divBdr>
    </w:div>
    <w:div w:id="142284940">
      <w:marLeft w:val="480"/>
      <w:marRight w:val="0"/>
      <w:marTop w:val="0"/>
      <w:marBottom w:val="0"/>
      <w:divBdr>
        <w:top w:val="none" w:sz="0" w:space="0" w:color="auto"/>
        <w:left w:val="none" w:sz="0" w:space="0" w:color="auto"/>
        <w:bottom w:val="none" w:sz="0" w:space="0" w:color="auto"/>
        <w:right w:val="none" w:sz="0" w:space="0" w:color="auto"/>
      </w:divBdr>
    </w:div>
    <w:div w:id="142430805">
      <w:marLeft w:val="480"/>
      <w:marRight w:val="0"/>
      <w:marTop w:val="0"/>
      <w:marBottom w:val="0"/>
      <w:divBdr>
        <w:top w:val="none" w:sz="0" w:space="0" w:color="auto"/>
        <w:left w:val="none" w:sz="0" w:space="0" w:color="auto"/>
        <w:bottom w:val="none" w:sz="0" w:space="0" w:color="auto"/>
        <w:right w:val="none" w:sz="0" w:space="0" w:color="auto"/>
      </w:divBdr>
    </w:div>
    <w:div w:id="142433999">
      <w:marLeft w:val="480"/>
      <w:marRight w:val="0"/>
      <w:marTop w:val="0"/>
      <w:marBottom w:val="0"/>
      <w:divBdr>
        <w:top w:val="none" w:sz="0" w:space="0" w:color="auto"/>
        <w:left w:val="none" w:sz="0" w:space="0" w:color="auto"/>
        <w:bottom w:val="none" w:sz="0" w:space="0" w:color="auto"/>
        <w:right w:val="none" w:sz="0" w:space="0" w:color="auto"/>
      </w:divBdr>
    </w:div>
    <w:div w:id="142740718">
      <w:marLeft w:val="480"/>
      <w:marRight w:val="0"/>
      <w:marTop w:val="0"/>
      <w:marBottom w:val="0"/>
      <w:divBdr>
        <w:top w:val="none" w:sz="0" w:space="0" w:color="auto"/>
        <w:left w:val="none" w:sz="0" w:space="0" w:color="auto"/>
        <w:bottom w:val="none" w:sz="0" w:space="0" w:color="auto"/>
        <w:right w:val="none" w:sz="0" w:space="0" w:color="auto"/>
      </w:divBdr>
    </w:div>
    <w:div w:id="143008997">
      <w:marLeft w:val="480"/>
      <w:marRight w:val="0"/>
      <w:marTop w:val="0"/>
      <w:marBottom w:val="0"/>
      <w:divBdr>
        <w:top w:val="none" w:sz="0" w:space="0" w:color="auto"/>
        <w:left w:val="none" w:sz="0" w:space="0" w:color="auto"/>
        <w:bottom w:val="none" w:sz="0" w:space="0" w:color="auto"/>
        <w:right w:val="none" w:sz="0" w:space="0" w:color="auto"/>
      </w:divBdr>
    </w:div>
    <w:div w:id="143358990">
      <w:marLeft w:val="480"/>
      <w:marRight w:val="0"/>
      <w:marTop w:val="0"/>
      <w:marBottom w:val="0"/>
      <w:divBdr>
        <w:top w:val="none" w:sz="0" w:space="0" w:color="auto"/>
        <w:left w:val="none" w:sz="0" w:space="0" w:color="auto"/>
        <w:bottom w:val="none" w:sz="0" w:space="0" w:color="auto"/>
        <w:right w:val="none" w:sz="0" w:space="0" w:color="auto"/>
      </w:divBdr>
    </w:div>
    <w:div w:id="143856477">
      <w:marLeft w:val="480"/>
      <w:marRight w:val="0"/>
      <w:marTop w:val="0"/>
      <w:marBottom w:val="0"/>
      <w:divBdr>
        <w:top w:val="none" w:sz="0" w:space="0" w:color="auto"/>
        <w:left w:val="none" w:sz="0" w:space="0" w:color="auto"/>
        <w:bottom w:val="none" w:sz="0" w:space="0" w:color="auto"/>
        <w:right w:val="none" w:sz="0" w:space="0" w:color="auto"/>
      </w:divBdr>
    </w:div>
    <w:div w:id="144250636">
      <w:marLeft w:val="480"/>
      <w:marRight w:val="0"/>
      <w:marTop w:val="0"/>
      <w:marBottom w:val="0"/>
      <w:divBdr>
        <w:top w:val="none" w:sz="0" w:space="0" w:color="auto"/>
        <w:left w:val="none" w:sz="0" w:space="0" w:color="auto"/>
        <w:bottom w:val="none" w:sz="0" w:space="0" w:color="auto"/>
        <w:right w:val="none" w:sz="0" w:space="0" w:color="auto"/>
      </w:divBdr>
    </w:div>
    <w:div w:id="144703779">
      <w:marLeft w:val="480"/>
      <w:marRight w:val="0"/>
      <w:marTop w:val="0"/>
      <w:marBottom w:val="0"/>
      <w:divBdr>
        <w:top w:val="none" w:sz="0" w:space="0" w:color="auto"/>
        <w:left w:val="none" w:sz="0" w:space="0" w:color="auto"/>
        <w:bottom w:val="none" w:sz="0" w:space="0" w:color="auto"/>
        <w:right w:val="none" w:sz="0" w:space="0" w:color="auto"/>
      </w:divBdr>
    </w:div>
    <w:div w:id="145056422">
      <w:marLeft w:val="480"/>
      <w:marRight w:val="0"/>
      <w:marTop w:val="0"/>
      <w:marBottom w:val="0"/>
      <w:divBdr>
        <w:top w:val="none" w:sz="0" w:space="0" w:color="auto"/>
        <w:left w:val="none" w:sz="0" w:space="0" w:color="auto"/>
        <w:bottom w:val="none" w:sz="0" w:space="0" w:color="auto"/>
        <w:right w:val="none" w:sz="0" w:space="0" w:color="auto"/>
      </w:divBdr>
    </w:div>
    <w:div w:id="145248775">
      <w:marLeft w:val="480"/>
      <w:marRight w:val="0"/>
      <w:marTop w:val="0"/>
      <w:marBottom w:val="0"/>
      <w:divBdr>
        <w:top w:val="none" w:sz="0" w:space="0" w:color="auto"/>
        <w:left w:val="none" w:sz="0" w:space="0" w:color="auto"/>
        <w:bottom w:val="none" w:sz="0" w:space="0" w:color="auto"/>
        <w:right w:val="none" w:sz="0" w:space="0" w:color="auto"/>
      </w:divBdr>
    </w:div>
    <w:div w:id="145707063">
      <w:marLeft w:val="480"/>
      <w:marRight w:val="0"/>
      <w:marTop w:val="0"/>
      <w:marBottom w:val="0"/>
      <w:divBdr>
        <w:top w:val="none" w:sz="0" w:space="0" w:color="auto"/>
        <w:left w:val="none" w:sz="0" w:space="0" w:color="auto"/>
        <w:bottom w:val="none" w:sz="0" w:space="0" w:color="auto"/>
        <w:right w:val="none" w:sz="0" w:space="0" w:color="auto"/>
      </w:divBdr>
    </w:div>
    <w:div w:id="146866224">
      <w:marLeft w:val="480"/>
      <w:marRight w:val="0"/>
      <w:marTop w:val="0"/>
      <w:marBottom w:val="0"/>
      <w:divBdr>
        <w:top w:val="none" w:sz="0" w:space="0" w:color="auto"/>
        <w:left w:val="none" w:sz="0" w:space="0" w:color="auto"/>
        <w:bottom w:val="none" w:sz="0" w:space="0" w:color="auto"/>
        <w:right w:val="none" w:sz="0" w:space="0" w:color="auto"/>
      </w:divBdr>
    </w:div>
    <w:div w:id="147597921">
      <w:bodyDiv w:val="1"/>
      <w:marLeft w:val="0"/>
      <w:marRight w:val="0"/>
      <w:marTop w:val="0"/>
      <w:marBottom w:val="0"/>
      <w:divBdr>
        <w:top w:val="none" w:sz="0" w:space="0" w:color="auto"/>
        <w:left w:val="none" w:sz="0" w:space="0" w:color="auto"/>
        <w:bottom w:val="none" w:sz="0" w:space="0" w:color="auto"/>
        <w:right w:val="none" w:sz="0" w:space="0" w:color="auto"/>
      </w:divBdr>
    </w:div>
    <w:div w:id="149292229">
      <w:marLeft w:val="480"/>
      <w:marRight w:val="0"/>
      <w:marTop w:val="0"/>
      <w:marBottom w:val="0"/>
      <w:divBdr>
        <w:top w:val="none" w:sz="0" w:space="0" w:color="auto"/>
        <w:left w:val="none" w:sz="0" w:space="0" w:color="auto"/>
        <w:bottom w:val="none" w:sz="0" w:space="0" w:color="auto"/>
        <w:right w:val="none" w:sz="0" w:space="0" w:color="auto"/>
      </w:divBdr>
    </w:div>
    <w:div w:id="149761017">
      <w:marLeft w:val="480"/>
      <w:marRight w:val="0"/>
      <w:marTop w:val="0"/>
      <w:marBottom w:val="0"/>
      <w:divBdr>
        <w:top w:val="none" w:sz="0" w:space="0" w:color="auto"/>
        <w:left w:val="none" w:sz="0" w:space="0" w:color="auto"/>
        <w:bottom w:val="none" w:sz="0" w:space="0" w:color="auto"/>
        <w:right w:val="none" w:sz="0" w:space="0" w:color="auto"/>
      </w:divBdr>
    </w:div>
    <w:div w:id="150028278">
      <w:marLeft w:val="480"/>
      <w:marRight w:val="0"/>
      <w:marTop w:val="0"/>
      <w:marBottom w:val="0"/>
      <w:divBdr>
        <w:top w:val="none" w:sz="0" w:space="0" w:color="auto"/>
        <w:left w:val="none" w:sz="0" w:space="0" w:color="auto"/>
        <w:bottom w:val="none" w:sz="0" w:space="0" w:color="auto"/>
        <w:right w:val="none" w:sz="0" w:space="0" w:color="auto"/>
      </w:divBdr>
    </w:div>
    <w:div w:id="150368109">
      <w:marLeft w:val="480"/>
      <w:marRight w:val="0"/>
      <w:marTop w:val="0"/>
      <w:marBottom w:val="0"/>
      <w:divBdr>
        <w:top w:val="none" w:sz="0" w:space="0" w:color="auto"/>
        <w:left w:val="none" w:sz="0" w:space="0" w:color="auto"/>
        <w:bottom w:val="none" w:sz="0" w:space="0" w:color="auto"/>
        <w:right w:val="none" w:sz="0" w:space="0" w:color="auto"/>
      </w:divBdr>
    </w:div>
    <w:div w:id="150830414">
      <w:marLeft w:val="480"/>
      <w:marRight w:val="0"/>
      <w:marTop w:val="0"/>
      <w:marBottom w:val="0"/>
      <w:divBdr>
        <w:top w:val="none" w:sz="0" w:space="0" w:color="auto"/>
        <w:left w:val="none" w:sz="0" w:space="0" w:color="auto"/>
        <w:bottom w:val="none" w:sz="0" w:space="0" w:color="auto"/>
        <w:right w:val="none" w:sz="0" w:space="0" w:color="auto"/>
      </w:divBdr>
    </w:div>
    <w:div w:id="151070299">
      <w:marLeft w:val="480"/>
      <w:marRight w:val="0"/>
      <w:marTop w:val="0"/>
      <w:marBottom w:val="0"/>
      <w:divBdr>
        <w:top w:val="none" w:sz="0" w:space="0" w:color="auto"/>
        <w:left w:val="none" w:sz="0" w:space="0" w:color="auto"/>
        <w:bottom w:val="none" w:sz="0" w:space="0" w:color="auto"/>
        <w:right w:val="none" w:sz="0" w:space="0" w:color="auto"/>
      </w:divBdr>
    </w:div>
    <w:div w:id="151409316">
      <w:marLeft w:val="480"/>
      <w:marRight w:val="0"/>
      <w:marTop w:val="0"/>
      <w:marBottom w:val="0"/>
      <w:divBdr>
        <w:top w:val="none" w:sz="0" w:space="0" w:color="auto"/>
        <w:left w:val="none" w:sz="0" w:space="0" w:color="auto"/>
        <w:bottom w:val="none" w:sz="0" w:space="0" w:color="auto"/>
        <w:right w:val="none" w:sz="0" w:space="0" w:color="auto"/>
      </w:divBdr>
    </w:div>
    <w:div w:id="151483202">
      <w:marLeft w:val="480"/>
      <w:marRight w:val="0"/>
      <w:marTop w:val="0"/>
      <w:marBottom w:val="0"/>
      <w:divBdr>
        <w:top w:val="none" w:sz="0" w:space="0" w:color="auto"/>
        <w:left w:val="none" w:sz="0" w:space="0" w:color="auto"/>
        <w:bottom w:val="none" w:sz="0" w:space="0" w:color="auto"/>
        <w:right w:val="none" w:sz="0" w:space="0" w:color="auto"/>
      </w:divBdr>
    </w:div>
    <w:div w:id="152305947">
      <w:marLeft w:val="480"/>
      <w:marRight w:val="0"/>
      <w:marTop w:val="0"/>
      <w:marBottom w:val="0"/>
      <w:divBdr>
        <w:top w:val="none" w:sz="0" w:space="0" w:color="auto"/>
        <w:left w:val="none" w:sz="0" w:space="0" w:color="auto"/>
        <w:bottom w:val="none" w:sz="0" w:space="0" w:color="auto"/>
        <w:right w:val="none" w:sz="0" w:space="0" w:color="auto"/>
      </w:divBdr>
    </w:div>
    <w:div w:id="152374380">
      <w:marLeft w:val="480"/>
      <w:marRight w:val="0"/>
      <w:marTop w:val="0"/>
      <w:marBottom w:val="0"/>
      <w:divBdr>
        <w:top w:val="none" w:sz="0" w:space="0" w:color="auto"/>
        <w:left w:val="none" w:sz="0" w:space="0" w:color="auto"/>
        <w:bottom w:val="none" w:sz="0" w:space="0" w:color="auto"/>
        <w:right w:val="none" w:sz="0" w:space="0" w:color="auto"/>
      </w:divBdr>
    </w:div>
    <w:div w:id="152720584">
      <w:marLeft w:val="480"/>
      <w:marRight w:val="0"/>
      <w:marTop w:val="0"/>
      <w:marBottom w:val="0"/>
      <w:divBdr>
        <w:top w:val="none" w:sz="0" w:space="0" w:color="auto"/>
        <w:left w:val="none" w:sz="0" w:space="0" w:color="auto"/>
        <w:bottom w:val="none" w:sz="0" w:space="0" w:color="auto"/>
        <w:right w:val="none" w:sz="0" w:space="0" w:color="auto"/>
      </w:divBdr>
    </w:div>
    <w:div w:id="153373588">
      <w:marLeft w:val="480"/>
      <w:marRight w:val="0"/>
      <w:marTop w:val="0"/>
      <w:marBottom w:val="0"/>
      <w:divBdr>
        <w:top w:val="none" w:sz="0" w:space="0" w:color="auto"/>
        <w:left w:val="none" w:sz="0" w:space="0" w:color="auto"/>
        <w:bottom w:val="none" w:sz="0" w:space="0" w:color="auto"/>
        <w:right w:val="none" w:sz="0" w:space="0" w:color="auto"/>
      </w:divBdr>
    </w:div>
    <w:div w:id="153424897">
      <w:marLeft w:val="480"/>
      <w:marRight w:val="0"/>
      <w:marTop w:val="0"/>
      <w:marBottom w:val="0"/>
      <w:divBdr>
        <w:top w:val="none" w:sz="0" w:space="0" w:color="auto"/>
        <w:left w:val="none" w:sz="0" w:space="0" w:color="auto"/>
        <w:bottom w:val="none" w:sz="0" w:space="0" w:color="auto"/>
        <w:right w:val="none" w:sz="0" w:space="0" w:color="auto"/>
      </w:divBdr>
    </w:div>
    <w:div w:id="153762637">
      <w:marLeft w:val="480"/>
      <w:marRight w:val="0"/>
      <w:marTop w:val="0"/>
      <w:marBottom w:val="0"/>
      <w:divBdr>
        <w:top w:val="none" w:sz="0" w:space="0" w:color="auto"/>
        <w:left w:val="none" w:sz="0" w:space="0" w:color="auto"/>
        <w:bottom w:val="none" w:sz="0" w:space="0" w:color="auto"/>
        <w:right w:val="none" w:sz="0" w:space="0" w:color="auto"/>
      </w:divBdr>
    </w:div>
    <w:div w:id="154154831">
      <w:marLeft w:val="480"/>
      <w:marRight w:val="0"/>
      <w:marTop w:val="0"/>
      <w:marBottom w:val="0"/>
      <w:divBdr>
        <w:top w:val="none" w:sz="0" w:space="0" w:color="auto"/>
        <w:left w:val="none" w:sz="0" w:space="0" w:color="auto"/>
        <w:bottom w:val="none" w:sz="0" w:space="0" w:color="auto"/>
        <w:right w:val="none" w:sz="0" w:space="0" w:color="auto"/>
      </w:divBdr>
    </w:div>
    <w:div w:id="154230520">
      <w:bodyDiv w:val="1"/>
      <w:marLeft w:val="0"/>
      <w:marRight w:val="0"/>
      <w:marTop w:val="0"/>
      <w:marBottom w:val="0"/>
      <w:divBdr>
        <w:top w:val="none" w:sz="0" w:space="0" w:color="auto"/>
        <w:left w:val="none" w:sz="0" w:space="0" w:color="auto"/>
        <w:bottom w:val="none" w:sz="0" w:space="0" w:color="auto"/>
        <w:right w:val="none" w:sz="0" w:space="0" w:color="auto"/>
      </w:divBdr>
    </w:div>
    <w:div w:id="154497526">
      <w:marLeft w:val="480"/>
      <w:marRight w:val="0"/>
      <w:marTop w:val="0"/>
      <w:marBottom w:val="0"/>
      <w:divBdr>
        <w:top w:val="none" w:sz="0" w:space="0" w:color="auto"/>
        <w:left w:val="none" w:sz="0" w:space="0" w:color="auto"/>
        <w:bottom w:val="none" w:sz="0" w:space="0" w:color="auto"/>
        <w:right w:val="none" w:sz="0" w:space="0" w:color="auto"/>
      </w:divBdr>
    </w:div>
    <w:div w:id="154690961">
      <w:bodyDiv w:val="1"/>
      <w:marLeft w:val="0"/>
      <w:marRight w:val="0"/>
      <w:marTop w:val="0"/>
      <w:marBottom w:val="0"/>
      <w:divBdr>
        <w:top w:val="none" w:sz="0" w:space="0" w:color="auto"/>
        <w:left w:val="none" w:sz="0" w:space="0" w:color="auto"/>
        <w:bottom w:val="none" w:sz="0" w:space="0" w:color="auto"/>
        <w:right w:val="none" w:sz="0" w:space="0" w:color="auto"/>
      </w:divBdr>
    </w:div>
    <w:div w:id="154733173">
      <w:bodyDiv w:val="1"/>
      <w:marLeft w:val="0"/>
      <w:marRight w:val="0"/>
      <w:marTop w:val="0"/>
      <w:marBottom w:val="0"/>
      <w:divBdr>
        <w:top w:val="none" w:sz="0" w:space="0" w:color="auto"/>
        <w:left w:val="none" w:sz="0" w:space="0" w:color="auto"/>
        <w:bottom w:val="none" w:sz="0" w:space="0" w:color="auto"/>
        <w:right w:val="none" w:sz="0" w:space="0" w:color="auto"/>
      </w:divBdr>
    </w:div>
    <w:div w:id="154959549">
      <w:marLeft w:val="480"/>
      <w:marRight w:val="0"/>
      <w:marTop w:val="0"/>
      <w:marBottom w:val="0"/>
      <w:divBdr>
        <w:top w:val="none" w:sz="0" w:space="0" w:color="auto"/>
        <w:left w:val="none" w:sz="0" w:space="0" w:color="auto"/>
        <w:bottom w:val="none" w:sz="0" w:space="0" w:color="auto"/>
        <w:right w:val="none" w:sz="0" w:space="0" w:color="auto"/>
      </w:divBdr>
    </w:div>
    <w:div w:id="156459925">
      <w:marLeft w:val="480"/>
      <w:marRight w:val="0"/>
      <w:marTop w:val="0"/>
      <w:marBottom w:val="0"/>
      <w:divBdr>
        <w:top w:val="none" w:sz="0" w:space="0" w:color="auto"/>
        <w:left w:val="none" w:sz="0" w:space="0" w:color="auto"/>
        <w:bottom w:val="none" w:sz="0" w:space="0" w:color="auto"/>
        <w:right w:val="none" w:sz="0" w:space="0" w:color="auto"/>
      </w:divBdr>
    </w:div>
    <w:div w:id="156925415">
      <w:bodyDiv w:val="1"/>
      <w:marLeft w:val="0"/>
      <w:marRight w:val="0"/>
      <w:marTop w:val="0"/>
      <w:marBottom w:val="0"/>
      <w:divBdr>
        <w:top w:val="none" w:sz="0" w:space="0" w:color="auto"/>
        <w:left w:val="none" w:sz="0" w:space="0" w:color="auto"/>
        <w:bottom w:val="none" w:sz="0" w:space="0" w:color="auto"/>
        <w:right w:val="none" w:sz="0" w:space="0" w:color="auto"/>
      </w:divBdr>
    </w:div>
    <w:div w:id="156925676">
      <w:marLeft w:val="480"/>
      <w:marRight w:val="0"/>
      <w:marTop w:val="0"/>
      <w:marBottom w:val="0"/>
      <w:divBdr>
        <w:top w:val="none" w:sz="0" w:space="0" w:color="auto"/>
        <w:left w:val="none" w:sz="0" w:space="0" w:color="auto"/>
        <w:bottom w:val="none" w:sz="0" w:space="0" w:color="auto"/>
        <w:right w:val="none" w:sz="0" w:space="0" w:color="auto"/>
      </w:divBdr>
    </w:div>
    <w:div w:id="157313306">
      <w:marLeft w:val="480"/>
      <w:marRight w:val="0"/>
      <w:marTop w:val="0"/>
      <w:marBottom w:val="0"/>
      <w:divBdr>
        <w:top w:val="none" w:sz="0" w:space="0" w:color="auto"/>
        <w:left w:val="none" w:sz="0" w:space="0" w:color="auto"/>
        <w:bottom w:val="none" w:sz="0" w:space="0" w:color="auto"/>
        <w:right w:val="none" w:sz="0" w:space="0" w:color="auto"/>
      </w:divBdr>
    </w:div>
    <w:div w:id="157353923">
      <w:marLeft w:val="480"/>
      <w:marRight w:val="0"/>
      <w:marTop w:val="0"/>
      <w:marBottom w:val="0"/>
      <w:divBdr>
        <w:top w:val="none" w:sz="0" w:space="0" w:color="auto"/>
        <w:left w:val="none" w:sz="0" w:space="0" w:color="auto"/>
        <w:bottom w:val="none" w:sz="0" w:space="0" w:color="auto"/>
        <w:right w:val="none" w:sz="0" w:space="0" w:color="auto"/>
      </w:divBdr>
    </w:div>
    <w:div w:id="157962235">
      <w:marLeft w:val="480"/>
      <w:marRight w:val="0"/>
      <w:marTop w:val="0"/>
      <w:marBottom w:val="0"/>
      <w:divBdr>
        <w:top w:val="none" w:sz="0" w:space="0" w:color="auto"/>
        <w:left w:val="none" w:sz="0" w:space="0" w:color="auto"/>
        <w:bottom w:val="none" w:sz="0" w:space="0" w:color="auto"/>
        <w:right w:val="none" w:sz="0" w:space="0" w:color="auto"/>
      </w:divBdr>
    </w:div>
    <w:div w:id="158010546">
      <w:bodyDiv w:val="1"/>
      <w:marLeft w:val="0"/>
      <w:marRight w:val="0"/>
      <w:marTop w:val="0"/>
      <w:marBottom w:val="0"/>
      <w:divBdr>
        <w:top w:val="none" w:sz="0" w:space="0" w:color="auto"/>
        <w:left w:val="none" w:sz="0" w:space="0" w:color="auto"/>
        <w:bottom w:val="none" w:sz="0" w:space="0" w:color="auto"/>
        <w:right w:val="none" w:sz="0" w:space="0" w:color="auto"/>
      </w:divBdr>
    </w:div>
    <w:div w:id="158735323">
      <w:marLeft w:val="480"/>
      <w:marRight w:val="0"/>
      <w:marTop w:val="0"/>
      <w:marBottom w:val="0"/>
      <w:divBdr>
        <w:top w:val="none" w:sz="0" w:space="0" w:color="auto"/>
        <w:left w:val="none" w:sz="0" w:space="0" w:color="auto"/>
        <w:bottom w:val="none" w:sz="0" w:space="0" w:color="auto"/>
        <w:right w:val="none" w:sz="0" w:space="0" w:color="auto"/>
      </w:divBdr>
    </w:div>
    <w:div w:id="158885239">
      <w:marLeft w:val="480"/>
      <w:marRight w:val="0"/>
      <w:marTop w:val="0"/>
      <w:marBottom w:val="0"/>
      <w:divBdr>
        <w:top w:val="none" w:sz="0" w:space="0" w:color="auto"/>
        <w:left w:val="none" w:sz="0" w:space="0" w:color="auto"/>
        <w:bottom w:val="none" w:sz="0" w:space="0" w:color="auto"/>
        <w:right w:val="none" w:sz="0" w:space="0" w:color="auto"/>
      </w:divBdr>
    </w:div>
    <w:div w:id="158929685">
      <w:marLeft w:val="480"/>
      <w:marRight w:val="0"/>
      <w:marTop w:val="0"/>
      <w:marBottom w:val="0"/>
      <w:divBdr>
        <w:top w:val="none" w:sz="0" w:space="0" w:color="auto"/>
        <w:left w:val="none" w:sz="0" w:space="0" w:color="auto"/>
        <w:bottom w:val="none" w:sz="0" w:space="0" w:color="auto"/>
        <w:right w:val="none" w:sz="0" w:space="0" w:color="auto"/>
      </w:divBdr>
    </w:div>
    <w:div w:id="159543823">
      <w:marLeft w:val="480"/>
      <w:marRight w:val="0"/>
      <w:marTop w:val="0"/>
      <w:marBottom w:val="0"/>
      <w:divBdr>
        <w:top w:val="none" w:sz="0" w:space="0" w:color="auto"/>
        <w:left w:val="none" w:sz="0" w:space="0" w:color="auto"/>
        <w:bottom w:val="none" w:sz="0" w:space="0" w:color="auto"/>
        <w:right w:val="none" w:sz="0" w:space="0" w:color="auto"/>
      </w:divBdr>
    </w:div>
    <w:div w:id="160433253">
      <w:marLeft w:val="480"/>
      <w:marRight w:val="0"/>
      <w:marTop w:val="0"/>
      <w:marBottom w:val="0"/>
      <w:divBdr>
        <w:top w:val="none" w:sz="0" w:space="0" w:color="auto"/>
        <w:left w:val="none" w:sz="0" w:space="0" w:color="auto"/>
        <w:bottom w:val="none" w:sz="0" w:space="0" w:color="auto"/>
        <w:right w:val="none" w:sz="0" w:space="0" w:color="auto"/>
      </w:divBdr>
    </w:div>
    <w:div w:id="160588297">
      <w:marLeft w:val="480"/>
      <w:marRight w:val="0"/>
      <w:marTop w:val="0"/>
      <w:marBottom w:val="0"/>
      <w:divBdr>
        <w:top w:val="none" w:sz="0" w:space="0" w:color="auto"/>
        <w:left w:val="none" w:sz="0" w:space="0" w:color="auto"/>
        <w:bottom w:val="none" w:sz="0" w:space="0" w:color="auto"/>
        <w:right w:val="none" w:sz="0" w:space="0" w:color="auto"/>
      </w:divBdr>
    </w:div>
    <w:div w:id="160971543">
      <w:marLeft w:val="480"/>
      <w:marRight w:val="0"/>
      <w:marTop w:val="0"/>
      <w:marBottom w:val="0"/>
      <w:divBdr>
        <w:top w:val="none" w:sz="0" w:space="0" w:color="auto"/>
        <w:left w:val="none" w:sz="0" w:space="0" w:color="auto"/>
        <w:bottom w:val="none" w:sz="0" w:space="0" w:color="auto"/>
        <w:right w:val="none" w:sz="0" w:space="0" w:color="auto"/>
      </w:divBdr>
    </w:div>
    <w:div w:id="161818261">
      <w:marLeft w:val="480"/>
      <w:marRight w:val="0"/>
      <w:marTop w:val="0"/>
      <w:marBottom w:val="0"/>
      <w:divBdr>
        <w:top w:val="none" w:sz="0" w:space="0" w:color="auto"/>
        <w:left w:val="none" w:sz="0" w:space="0" w:color="auto"/>
        <w:bottom w:val="none" w:sz="0" w:space="0" w:color="auto"/>
        <w:right w:val="none" w:sz="0" w:space="0" w:color="auto"/>
      </w:divBdr>
    </w:div>
    <w:div w:id="162279168">
      <w:bodyDiv w:val="1"/>
      <w:marLeft w:val="0"/>
      <w:marRight w:val="0"/>
      <w:marTop w:val="0"/>
      <w:marBottom w:val="0"/>
      <w:divBdr>
        <w:top w:val="none" w:sz="0" w:space="0" w:color="auto"/>
        <w:left w:val="none" w:sz="0" w:space="0" w:color="auto"/>
        <w:bottom w:val="none" w:sz="0" w:space="0" w:color="auto"/>
        <w:right w:val="none" w:sz="0" w:space="0" w:color="auto"/>
      </w:divBdr>
    </w:div>
    <w:div w:id="162815924">
      <w:bodyDiv w:val="1"/>
      <w:marLeft w:val="0"/>
      <w:marRight w:val="0"/>
      <w:marTop w:val="0"/>
      <w:marBottom w:val="0"/>
      <w:divBdr>
        <w:top w:val="none" w:sz="0" w:space="0" w:color="auto"/>
        <w:left w:val="none" w:sz="0" w:space="0" w:color="auto"/>
        <w:bottom w:val="none" w:sz="0" w:space="0" w:color="auto"/>
        <w:right w:val="none" w:sz="0" w:space="0" w:color="auto"/>
      </w:divBdr>
    </w:div>
    <w:div w:id="163404161">
      <w:bodyDiv w:val="1"/>
      <w:marLeft w:val="0"/>
      <w:marRight w:val="0"/>
      <w:marTop w:val="0"/>
      <w:marBottom w:val="0"/>
      <w:divBdr>
        <w:top w:val="none" w:sz="0" w:space="0" w:color="auto"/>
        <w:left w:val="none" w:sz="0" w:space="0" w:color="auto"/>
        <w:bottom w:val="none" w:sz="0" w:space="0" w:color="auto"/>
        <w:right w:val="none" w:sz="0" w:space="0" w:color="auto"/>
      </w:divBdr>
    </w:div>
    <w:div w:id="163713263">
      <w:bodyDiv w:val="1"/>
      <w:marLeft w:val="0"/>
      <w:marRight w:val="0"/>
      <w:marTop w:val="0"/>
      <w:marBottom w:val="0"/>
      <w:divBdr>
        <w:top w:val="none" w:sz="0" w:space="0" w:color="auto"/>
        <w:left w:val="none" w:sz="0" w:space="0" w:color="auto"/>
        <w:bottom w:val="none" w:sz="0" w:space="0" w:color="auto"/>
        <w:right w:val="none" w:sz="0" w:space="0" w:color="auto"/>
      </w:divBdr>
    </w:div>
    <w:div w:id="164059557">
      <w:marLeft w:val="480"/>
      <w:marRight w:val="0"/>
      <w:marTop w:val="0"/>
      <w:marBottom w:val="0"/>
      <w:divBdr>
        <w:top w:val="none" w:sz="0" w:space="0" w:color="auto"/>
        <w:left w:val="none" w:sz="0" w:space="0" w:color="auto"/>
        <w:bottom w:val="none" w:sz="0" w:space="0" w:color="auto"/>
        <w:right w:val="none" w:sz="0" w:space="0" w:color="auto"/>
      </w:divBdr>
    </w:div>
    <w:div w:id="164127674">
      <w:marLeft w:val="480"/>
      <w:marRight w:val="0"/>
      <w:marTop w:val="0"/>
      <w:marBottom w:val="0"/>
      <w:divBdr>
        <w:top w:val="none" w:sz="0" w:space="0" w:color="auto"/>
        <w:left w:val="none" w:sz="0" w:space="0" w:color="auto"/>
        <w:bottom w:val="none" w:sz="0" w:space="0" w:color="auto"/>
        <w:right w:val="none" w:sz="0" w:space="0" w:color="auto"/>
      </w:divBdr>
    </w:div>
    <w:div w:id="164438646">
      <w:marLeft w:val="480"/>
      <w:marRight w:val="0"/>
      <w:marTop w:val="0"/>
      <w:marBottom w:val="0"/>
      <w:divBdr>
        <w:top w:val="none" w:sz="0" w:space="0" w:color="auto"/>
        <w:left w:val="none" w:sz="0" w:space="0" w:color="auto"/>
        <w:bottom w:val="none" w:sz="0" w:space="0" w:color="auto"/>
        <w:right w:val="none" w:sz="0" w:space="0" w:color="auto"/>
      </w:divBdr>
    </w:div>
    <w:div w:id="164590541">
      <w:bodyDiv w:val="1"/>
      <w:marLeft w:val="0"/>
      <w:marRight w:val="0"/>
      <w:marTop w:val="0"/>
      <w:marBottom w:val="0"/>
      <w:divBdr>
        <w:top w:val="none" w:sz="0" w:space="0" w:color="auto"/>
        <w:left w:val="none" w:sz="0" w:space="0" w:color="auto"/>
        <w:bottom w:val="none" w:sz="0" w:space="0" w:color="auto"/>
        <w:right w:val="none" w:sz="0" w:space="0" w:color="auto"/>
      </w:divBdr>
    </w:div>
    <w:div w:id="164636657">
      <w:marLeft w:val="480"/>
      <w:marRight w:val="0"/>
      <w:marTop w:val="0"/>
      <w:marBottom w:val="0"/>
      <w:divBdr>
        <w:top w:val="none" w:sz="0" w:space="0" w:color="auto"/>
        <w:left w:val="none" w:sz="0" w:space="0" w:color="auto"/>
        <w:bottom w:val="none" w:sz="0" w:space="0" w:color="auto"/>
        <w:right w:val="none" w:sz="0" w:space="0" w:color="auto"/>
      </w:divBdr>
    </w:div>
    <w:div w:id="165169332">
      <w:marLeft w:val="480"/>
      <w:marRight w:val="0"/>
      <w:marTop w:val="0"/>
      <w:marBottom w:val="0"/>
      <w:divBdr>
        <w:top w:val="none" w:sz="0" w:space="0" w:color="auto"/>
        <w:left w:val="none" w:sz="0" w:space="0" w:color="auto"/>
        <w:bottom w:val="none" w:sz="0" w:space="0" w:color="auto"/>
        <w:right w:val="none" w:sz="0" w:space="0" w:color="auto"/>
      </w:divBdr>
    </w:div>
    <w:div w:id="165370357">
      <w:marLeft w:val="480"/>
      <w:marRight w:val="0"/>
      <w:marTop w:val="0"/>
      <w:marBottom w:val="0"/>
      <w:divBdr>
        <w:top w:val="none" w:sz="0" w:space="0" w:color="auto"/>
        <w:left w:val="none" w:sz="0" w:space="0" w:color="auto"/>
        <w:bottom w:val="none" w:sz="0" w:space="0" w:color="auto"/>
        <w:right w:val="none" w:sz="0" w:space="0" w:color="auto"/>
      </w:divBdr>
    </w:div>
    <w:div w:id="165437601">
      <w:marLeft w:val="480"/>
      <w:marRight w:val="0"/>
      <w:marTop w:val="0"/>
      <w:marBottom w:val="0"/>
      <w:divBdr>
        <w:top w:val="none" w:sz="0" w:space="0" w:color="auto"/>
        <w:left w:val="none" w:sz="0" w:space="0" w:color="auto"/>
        <w:bottom w:val="none" w:sz="0" w:space="0" w:color="auto"/>
        <w:right w:val="none" w:sz="0" w:space="0" w:color="auto"/>
      </w:divBdr>
    </w:div>
    <w:div w:id="166290654">
      <w:marLeft w:val="480"/>
      <w:marRight w:val="0"/>
      <w:marTop w:val="0"/>
      <w:marBottom w:val="0"/>
      <w:divBdr>
        <w:top w:val="none" w:sz="0" w:space="0" w:color="auto"/>
        <w:left w:val="none" w:sz="0" w:space="0" w:color="auto"/>
        <w:bottom w:val="none" w:sz="0" w:space="0" w:color="auto"/>
        <w:right w:val="none" w:sz="0" w:space="0" w:color="auto"/>
      </w:divBdr>
    </w:div>
    <w:div w:id="166405816">
      <w:bodyDiv w:val="1"/>
      <w:marLeft w:val="0"/>
      <w:marRight w:val="0"/>
      <w:marTop w:val="0"/>
      <w:marBottom w:val="0"/>
      <w:divBdr>
        <w:top w:val="none" w:sz="0" w:space="0" w:color="auto"/>
        <w:left w:val="none" w:sz="0" w:space="0" w:color="auto"/>
        <w:bottom w:val="none" w:sz="0" w:space="0" w:color="auto"/>
        <w:right w:val="none" w:sz="0" w:space="0" w:color="auto"/>
      </w:divBdr>
    </w:div>
    <w:div w:id="167330743">
      <w:marLeft w:val="480"/>
      <w:marRight w:val="0"/>
      <w:marTop w:val="0"/>
      <w:marBottom w:val="0"/>
      <w:divBdr>
        <w:top w:val="none" w:sz="0" w:space="0" w:color="auto"/>
        <w:left w:val="none" w:sz="0" w:space="0" w:color="auto"/>
        <w:bottom w:val="none" w:sz="0" w:space="0" w:color="auto"/>
        <w:right w:val="none" w:sz="0" w:space="0" w:color="auto"/>
      </w:divBdr>
    </w:div>
    <w:div w:id="167404455">
      <w:marLeft w:val="480"/>
      <w:marRight w:val="0"/>
      <w:marTop w:val="0"/>
      <w:marBottom w:val="0"/>
      <w:divBdr>
        <w:top w:val="none" w:sz="0" w:space="0" w:color="auto"/>
        <w:left w:val="none" w:sz="0" w:space="0" w:color="auto"/>
        <w:bottom w:val="none" w:sz="0" w:space="0" w:color="auto"/>
        <w:right w:val="none" w:sz="0" w:space="0" w:color="auto"/>
      </w:divBdr>
    </w:div>
    <w:div w:id="167453945">
      <w:bodyDiv w:val="1"/>
      <w:marLeft w:val="0"/>
      <w:marRight w:val="0"/>
      <w:marTop w:val="0"/>
      <w:marBottom w:val="0"/>
      <w:divBdr>
        <w:top w:val="none" w:sz="0" w:space="0" w:color="auto"/>
        <w:left w:val="none" w:sz="0" w:space="0" w:color="auto"/>
        <w:bottom w:val="none" w:sz="0" w:space="0" w:color="auto"/>
        <w:right w:val="none" w:sz="0" w:space="0" w:color="auto"/>
      </w:divBdr>
      <w:divsChild>
        <w:div w:id="1194883984">
          <w:marLeft w:val="480"/>
          <w:marRight w:val="0"/>
          <w:marTop w:val="0"/>
          <w:marBottom w:val="0"/>
          <w:divBdr>
            <w:top w:val="none" w:sz="0" w:space="0" w:color="auto"/>
            <w:left w:val="none" w:sz="0" w:space="0" w:color="auto"/>
            <w:bottom w:val="none" w:sz="0" w:space="0" w:color="auto"/>
            <w:right w:val="none" w:sz="0" w:space="0" w:color="auto"/>
          </w:divBdr>
        </w:div>
        <w:div w:id="1589390755">
          <w:marLeft w:val="480"/>
          <w:marRight w:val="0"/>
          <w:marTop w:val="0"/>
          <w:marBottom w:val="0"/>
          <w:divBdr>
            <w:top w:val="none" w:sz="0" w:space="0" w:color="auto"/>
            <w:left w:val="none" w:sz="0" w:space="0" w:color="auto"/>
            <w:bottom w:val="none" w:sz="0" w:space="0" w:color="auto"/>
            <w:right w:val="none" w:sz="0" w:space="0" w:color="auto"/>
          </w:divBdr>
        </w:div>
        <w:div w:id="1018772551">
          <w:marLeft w:val="480"/>
          <w:marRight w:val="0"/>
          <w:marTop w:val="0"/>
          <w:marBottom w:val="0"/>
          <w:divBdr>
            <w:top w:val="none" w:sz="0" w:space="0" w:color="auto"/>
            <w:left w:val="none" w:sz="0" w:space="0" w:color="auto"/>
            <w:bottom w:val="none" w:sz="0" w:space="0" w:color="auto"/>
            <w:right w:val="none" w:sz="0" w:space="0" w:color="auto"/>
          </w:divBdr>
        </w:div>
        <w:div w:id="755248492">
          <w:marLeft w:val="480"/>
          <w:marRight w:val="0"/>
          <w:marTop w:val="0"/>
          <w:marBottom w:val="0"/>
          <w:divBdr>
            <w:top w:val="none" w:sz="0" w:space="0" w:color="auto"/>
            <w:left w:val="none" w:sz="0" w:space="0" w:color="auto"/>
            <w:bottom w:val="none" w:sz="0" w:space="0" w:color="auto"/>
            <w:right w:val="none" w:sz="0" w:space="0" w:color="auto"/>
          </w:divBdr>
        </w:div>
        <w:div w:id="14774399">
          <w:marLeft w:val="480"/>
          <w:marRight w:val="0"/>
          <w:marTop w:val="0"/>
          <w:marBottom w:val="0"/>
          <w:divBdr>
            <w:top w:val="none" w:sz="0" w:space="0" w:color="auto"/>
            <w:left w:val="none" w:sz="0" w:space="0" w:color="auto"/>
            <w:bottom w:val="none" w:sz="0" w:space="0" w:color="auto"/>
            <w:right w:val="none" w:sz="0" w:space="0" w:color="auto"/>
          </w:divBdr>
        </w:div>
        <w:div w:id="880441737">
          <w:marLeft w:val="480"/>
          <w:marRight w:val="0"/>
          <w:marTop w:val="0"/>
          <w:marBottom w:val="0"/>
          <w:divBdr>
            <w:top w:val="none" w:sz="0" w:space="0" w:color="auto"/>
            <w:left w:val="none" w:sz="0" w:space="0" w:color="auto"/>
            <w:bottom w:val="none" w:sz="0" w:space="0" w:color="auto"/>
            <w:right w:val="none" w:sz="0" w:space="0" w:color="auto"/>
          </w:divBdr>
        </w:div>
        <w:div w:id="1709065340">
          <w:marLeft w:val="480"/>
          <w:marRight w:val="0"/>
          <w:marTop w:val="0"/>
          <w:marBottom w:val="0"/>
          <w:divBdr>
            <w:top w:val="none" w:sz="0" w:space="0" w:color="auto"/>
            <w:left w:val="none" w:sz="0" w:space="0" w:color="auto"/>
            <w:bottom w:val="none" w:sz="0" w:space="0" w:color="auto"/>
            <w:right w:val="none" w:sz="0" w:space="0" w:color="auto"/>
          </w:divBdr>
        </w:div>
        <w:div w:id="2071422990">
          <w:marLeft w:val="480"/>
          <w:marRight w:val="0"/>
          <w:marTop w:val="0"/>
          <w:marBottom w:val="0"/>
          <w:divBdr>
            <w:top w:val="none" w:sz="0" w:space="0" w:color="auto"/>
            <w:left w:val="none" w:sz="0" w:space="0" w:color="auto"/>
            <w:bottom w:val="none" w:sz="0" w:space="0" w:color="auto"/>
            <w:right w:val="none" w:sz="0" w:space="0" w:color="auto"/>
          </w:divBdr>
        </w:div>
        <w:div w:id="301546672">
          <w:marLeft w:val="480"/>
          <w:marRight w:val="0"/>
          <w:marTop w:val="0"/>
          <w:marBottom w:val="0"/>
          <w:divBdr>
            <w:top w:val="none" w:sz="0" w:space="0" w:color="auto"/>
            <w:left w:val="none" w:sz="0" w:space="0" w:color="auto"/>
            <w:bottom w:val="none" w:sz="0" w:space="0" w:color="auto"/>
            <w:right w:val="none" w:sz="0" w:space="0" w:color="auto"/>
          </w:divBdr>
        </w:div>
        <w:div w:id="133835352">
          <w:marLeft w:val="480"/>
          <w:marRight w:val="0"/>
          <w:marTop w:val="0"/>
          <w:marBottom w:val="0"/>
          <w:divBdr>
            <w:top w:val="none" w:sz="0" w:space="0" w:color="auto"/>
            <w:left w:val="none" w:sz="0" w:space="0" w:color="auto"/>
            <w:bottom w:val="none" w:sz="0" w:space="0" w:color="auto"/>
            <w:right w:val="none" w:sz="0" w:space="0" w:color="auto"/>
          </w:divBdr>
        </w:div>
        <w:div w:id="2027949035">
          <w:marLeft w:val="480"/>
          <w:marRight w:val="0"/>
          <w:marTop w:val="0"/>
          <w:marBottom w:val="0"/>
          <w:divBdr>
            <w:top w:val="none" w:sz="0" w:space="0" w:color="auto"/>
            <w:left w:val="none" w:sz="0" w:space="0" w:color="auto"/>
            <w:bottom w:val="none" w:sz="0" w:space="0" w:color="auto"/>
            <w:right w:val="none" w:sz="0" w:space="0" w:color="auto"/>
          </w:divBdr>
        </w:div>
        <w:div w:id="1564026071">
          <w:marLeft w:val="480"/>
          <w:marRight w:val="0"/>
          <w:marTop w:val="0"/>
          <w:marBottom w:val="0"/>
          <w:divBdr>
            <w:top w:val="none" w:sz="0" w:space="0" w:color="auto"/>
            <w:left w:val="none" w:sz="0" w:space="0" w:color="auto"/>
            <w:bottom w:val="none" w:sz="0" w:space="0" w:color="auto"/>
            <w:right w:val="none" w:sz="0" w:space="0" w:color="auto"/>
          </w:divBdr>
        </w:div>
        <w:div w:id="1319074528">
          <w:marLeft w:val="480"/>
          <w:marRight w:val="0"/>
          <w:marTop w:val="0"/>
          <w:marBottom w:val="0"/>
          <w:divBdr>
            <w:top w:val="none" w:sz="0" w:space="0" w:color="auto"/>
            <w:left w:val="none" w:sz="0" w:space="0" w:color="auto"/>
            <w:bottom w:val="none" w:sz="0" w:space="0" w:color="auto"/>
            <w:right w:val="none" w:sz="0" w:space="0" w:color="auto"/>
          </w:divBdr>
        </w:div>
        <w:div w:id="1613708552">
          <w:marLeft w:val="480"/>
          <w:marRight w:val="0"/>
          <w:marTop w:val="0"/>
          <w:marBottom w:val="0"/>
          <w:divBdr>
            <w:top w:val="none" w:sz="0" w:space="0" w:color="auto"/>
            <w:left w:val="none" w:sz="0" w:space="0" w:color="auto"/>
            <w:bottom w:val="none" w:sz="0" w:space="0" w:color="auto"/>
            <w:right w:val="none" w:sz="0" w:space="0" w:color="auto"/>
          </w:divBdr>
        </w:div>
        <w:div w:id="358086">
          <w:marLeft w:val="480"/>
          <w:marRight w:val="0"/>
          <w:marTop w:val="0"/>
          <w:marBottom w:val="0"/>
          <w:divBdr>
            <w:top w:val="none" w:sz="0" w:space="0" w:color="auto"/>
            <w:left w:val="none" w:sz="0" w:space="0" w:color="auto"/>
            <w:bottom w:val="none" w:sz="0" w:space="0" w:color="auto"/>
            <w:right w:val="none" w:sz="0" w:space="0" w:color="auto"/>
          </w:divBdr>
        </w:div>
        <w:div w:id="1211376717">
          <w:marLeft w:val="480"/>
          <w:marRight w:val="0"/>
          <w:marTop w:val="0"/>
          <w:marBottom w:val="0"/>
          <w:divBdr>
            <w:top w:val="none" w:sz="0" w:space="0" w:color="auto"/>
            <w:left w:val="none" w:sz="0" w:space="0" w:color="auto"/>
            <w:bottom w:val="none" w:sz="0" w:space="0" w:color="auto"/>
            <w:right w:val="none" w:sz="0" w:space="0" w:color="auto"/>
          </w:divBdr>
        </w:div>
        <w:div w:id="56906761">
          <w:marLeft w:val="480"/>
          <w:marRight w:val="0"/>
          <w:marTop w:val="0"/>
          <w:marBottom w:val="0"/>
          <w:divBdr>
            <w:top w:val="none" w:sz="0" w:space="0" w:color="auto"/>
            <w:left w:val="none" w:sz="0" w:space="0" w:color="auto"/>
            <w:bottom w:val="none" w:sz="0" w:space="0" w:color="auto"/>
            <w:right w:val="none" w:sz="0" w:space="0" w:color="auto"/>
          </w:divBdr>
        </w:div>
        <w:div w:id="1030302392">
          <w:marLeft w:val="480"/>
          <w:marRight w:val="0"/>
          <w:marTop w:val="0"/>
          <w:marBottom w:val="0"/>
          <w:divBdr>
            <w:top w:val="none" w:sz="0" w:space="0" w:color="auto"/>
            <w:left w:val="none" w:sz="0" w:space="0" w:color="auto"/>
            <w:bottom w:val="none" w:sz="0" w:space="0" w:color="auto"/>
            <w:right w:val="none" w:sz="0" w:space="0" w:color="auto"/>
          </w:divBdr>
        </w:div>
        <w:div w:id="1371568777">
          <w:marLeft w:val="480"/>
          <w:marRight w:val="0"/>
          <w:marTop w:val="0"/>
          <w:marBottom w:val="0"/>
          <w:divBdr>
            <w:top w:val="none" w:sz="0" w:space="0" w:color="auto"/>
            <w:left w:val="none" w:sz="0" w:space="0" w:color="auto"/>
            <w:bottom w:val="none" w:sz="0" w:space="0" w:color="auto"/>
            <w:right w:val="none" w:sz="0" w:space="0" w:color="auto"/>
          </w:divBdr>
        </w:div>
        <w:div w:id="1278442844">
          <w:marLeft w:val="480"/>
          <w:marRight w:val="0"/>
          <w:marTop w:val="0"/>
          <w:marBottom w:val="0"/>
          <w:divBdr>
            <w:top w:val="none" w:sz="0" w:space="0" w:color="auto"/>
            <w:left w:val="none" w:sz="0" w:space="0" w:color="auto"/>
            <w:bottom w:val="none" w:sz="0" w:space="0" w:color="auto"/>
            <w:right w:val="none" w:sz="0" w:space="0" w:color="auto"/>
          </w:divBdr>
        </w:div>
        <w:div w:id="2113550611">
          <w:marLeft w:val="480"/>
          <w:marRight w:val="0"/>
          <w:marTop w:val="0"/>
          <w:marBottom w:val="0"/>
          <w:divBdr>
            <w:top w:val="none" w:sz="0" w:space="0" w:color="auto"/>
            <w:left w:val="none" w:sz="0" w:space="0" w:color="auto"/>
            <w:bottom w:val="none" w:sz="0" w:space="0" w:color="auto"/>
            <w:right w:val="none" w:sz="0" w:space="0" w:color="auto"/>
          </w:divBdr>
        </w:div>
        <w:div w:id="457918842">
          <w:marLeft w:val="480"/>
          <w:marRight w:val="0"/>
          <w:marTop w:val="0"/>
          <w:marBottom w:val="0"/>
          <w:divBdr>
            <w:top w:val="none" w:sz="0" w:space="0" w:color="auto"/>
            <w:left w:val="none" w:sz="0" w:space="0" w:color="auto"/>
            <w:bottom w:val="none" w:sz="0" w:space="0" w:color="auto"/>
            <w:right w:val="none" w:sz="0" w:space="0" w:color="auto"/>
          </w:divBdr>
        </w:div>
        <w:div w:id="780538583">
          <w:marLeft w:val="480"/>
          <w:marRight w:val="0"/>
          <w:marTop w:val="0"/>
          <w:marBottom w:val="0"/>
          <w:divBdr>
            <w:top w:val="none" w:sz="0" w:space="0" w:color="auto"/>
            <w:left w:val="none" w:sz="0" w:space="0" w:color="auto"/>
            <w:bottom w:val="none" w:sz="0" w:space="0" w:color="auto"/>
            <w:right w:val="none" w:sz="0" w:space="0" w:color="auto"/>
          </w:divBdr>
        </w:div>
        <w:div w:id="1547177891">
          <w:marLeft w:val="480"/>
          <w:marRight w:val="0"/>
          <w:marTop w:val="0"/>
          <w:marBottom w:val="0"/>
          <w:divBdr>
            <w:top w:val="none" w:sz="0" w:space="0" w:color="auto"/>
            <w:left w:val="none" w:sz="0" w:space="0" w:color="auto"/>
            <w:bottom w:val="none" w:sz="0" w:space="0" w:color="auto"/>
            <w:right w:val="none" w:sz="0" w:space="0" w:color="auto"/>
          </w:divBdr>
        </w:div>
        <w:div w:id="1120224307">
          <w:marLeft w:val="480"/>
          <w:marRight w:val="0"/>
          <w:marTop w:val="0"/>
          <w:marBottom w:val="0"/>
          <w:divBdr>
            <w:top w:val="none" w:sz="0" w:space="0" w:color="auto"/>
            <w:left w:val="none" w:sz="0" w:space="0" w:color="auto"/>
            <w:bottom w:val="none" w:sz="0" w:space="0" w:color="auto"/>
            <w:right w:val="none" w:sz="0" w:space="0" w:color="auto"/>
          </w:divBdr>
        </w:div>
        <w:div w:id="666517253">
          <w:marLeft w:val="480"/>
          <w:marRight w:val="0"/>
          <w:marTop w:val="0"/>
          <w:marBottom w:val="0"/>
          <w:divBdr>
            <w:top w:val="none" w:sz="0" w:space="0" w:color="auto"/>
            <w:left w:val="none" w:sz="0" w:space="0" w:color="auto"/>
            <w:bottom w:val="none" w:sz="0" w:space="0" w:color="auto"/>
            <w:right w:val="none" w:sz="0" w:space="0" w:color="auto"/>
          </w:divBdr>
        </w:div>
        <w:div w:id="1630625433">
          <w:marLeft w:val="480"/>
          <w:marRight w:val="0"/>
          <w:marTop w:val="0"/>
          <w:marBottom w:val="0"/>
          <w:divBdr>
            <w:top w:val="none" w:sz="0" w:space="0" w:color="auto"/>
            <w:left w:val="none" w:sz="0" w:space="0" w:color="auto"/>
            <w:bottom w:val="none" w:sz="0" w:space="0" w:color="auto"/>
            <w:right w:val="none" w:sz="0" w:space="0" w:color="auto"/>
          </w:divBdr>
        </w:div>
        <w:div w:id="1196844260">
          <w:marLeft w:val="480"/>
          <w:marRight w:val="0"/>
          <w:marTop w:val="0"/>
          <w:marBottom w:val="0"/>
          <w:divBdr>
            <w:top w:val="none" w:sz="0" w:space="0" w:color="auto"/>
            <w:left w:val="none" w:sz="0" w:space="0" w:color="auto"/>
            <w:bottom w:val="none" w:sz="0" w:space="0" w:color="auto"/>
            <w:right w:val="none" w:sz="0" w:space="0" w:color="auto"/>
          </w:divBdr>
        </w:div>
        <w:div w:id="929460501">
          <w:marLeft w:val="480"/>
          <w:marRight w:val="0"/>
          <w:marTop w:val="0"/>
          <w:marBottom w:val="0"/>
          <w:divBdr>
            <w:top w:val="none" w:sz="0" w:space="0" w:color="auto"/>
            <w:left w:val="none" w:sz="0" w:space="0" w:color="auto"/>
            <w:bottom w:val="none" w:sz="0" w:space="0" w:color="auto"/>
            <w:right w:val="none" w:sz="0" w:space="0" w:color="auto"/>
          </w:divBdr>
        </w:div>
        <w:div w:id="1174029860">
          <w:marLeft w:val="480"/>
          <w:marRight w:val="0"/>
          <w:marTop w:val="0"/>
          <w:marBottom w:val="0"/>
          <w:divBdr>
            <w:top w:val="none" w:sz="0" w:space="0" w:color="auto"/>
            <w:left w:val="none" w:sz="0" w:space="0" w:color="auto"/>
            <w:bottom w:val="none" w:sz="0" w:space="0" w:color="auto"/>
            <w:right w:val="none" w:sz="0" w:space="0" w:color="auto"/>
          </w:divBdr>
        </w:div>
        <w:div w:id="393430474">
          <w:marLeft w:val="480"/>
          <w:marRight w:val="0"/>
          <w:marTop w:val="0"/>
          <w:marBottom w:val="0"/>
          <w:divBdr>
            <w:top w:val="none" w:sz="0" w:space="0" w:color="auto"/>
            <w:left w:val="none" w:sz="0" w:space="0" w:color="auto"/>
            <w:bottom w:val="none" w:sz="0" w:space="0" w:color="auto"/>
            <w:right w:val="none" w:sz="0" w:space="0" w:color="auto"/>
          </w:divBdr>
        </w:div>
        <w:div w:id="599483453">
          <w:marLeft w:val="480"/>
          <w:marRight w:val="0"/>
          <w:marTop w:val="0"/>
          <w:marBottom w:val="0"/>
          <w:divBdr>
            <w:top w:val="none" w:sz="0" w:space="0" w:color="auto"/>
            <w:left w:val="none" w:sz="0" w:space="0" w:color="auto"/>
            <w:bottom w:val="none" w:sz="0" w:space="0" w:color="auto"/>
            <w:right w:val="none" w:sz="0" w:space="0" w:color="auto"/>
          </w:divBdr>
        </w:div>
        <w:div w:id="503665482">
          <w:marLeft w:val="480"/>
          <w:marRight w:val="0"/>
          <w:marTop w:val="0"/>
          <w:marBottom w:val="0"/>
          <w:divBdr>
            <w:top w:val="none" w:sz="0" w:space="0" w:color="auto"/>
            <w:left w:val="none" w:sz="0" w:space="0" w:color="auto"/>
            <w:bottom w:val="none" w:sz="0" w:space="0" w:color="auto"/>
            <w:right w:val="none" w:sz="0" w:space="0" w:color="auto"/>
          </w:divBdr>
        </w:div>
        <w:div w:id="1986473717">
          <w:marLeft w:val="480"/>
          <w:marRight w:val="0"/>
          <w:marTop w:val="0"/>
          <w:marBottom w:val="0"/>
          <w:divBdr>
            <w:top w:val="none" w:sz="0" w:space="0" w:color="auto"/>
            <w:left w:val="none" w:sz="0" w:space="0" w:color="auto"/>
            <w:bottom w:val="none" w:sz="0" w:space="0" w:color="auto"/>
            <w:right w:val="none" w:sz="0" w:space="0" w:color="auto"/>
          </w:divBdr>
        </w:div>
        <w:div w:id="419256062">
          <w:marLeft w:val="480"/>
          <w:marRight w:val="0"/>
          <w:marTop w:val="0"/>
          <w:marBottom w:val="0"/>
          <w:divBdr>
            <w:top w:val="none" w:sz="0" w:space="0" w:color="auto"/>
            <w:left w:val="none" w:sz="0" w:space="0" w:color="auto"/>
            <w:bottom w:val="none" w:sz="0" w:space="0" w:color="auto"/>
            <w:right w:val="none" w:sz="0" w:space="0" w:color="auto"/>
          </w:divBdr>
        </w:div>
        <w:div w:id="1693649076">
          <w:marLeft w:val="480"/>
          <w:marRight w:val="0"/>
          <w:marTop w:val="0"/>
          <w:marBottom w:val="0"/>
          <w:divBdr>
            <w:top w:val="none" w:sz="0" w:space="0" w:color="auto"/>
            <w:left w:val="none" w:sz="0" w:space="0" w:color="auto"/>
            <w:bottom w:val="none" w:sz="0" w:space="0" w:color="auto"/>
            <w:right w:val="none" w:sz="0" w:space="0" w:color="auto"/>
          </w:divBdr>
        </w:div>
        <w:div w:id="130901459">
          <w:marLeft w:val="480"/>
          <w:marRight w:val="0"/>
          <w:marTop w:val="0"/>
          <w:marBottom w:val="0"/>
          <w:divBdr>
            <w:top w:val="none" w:sz="0" w:space="0" w:color="auto"/>
            <w:left w:val="none" w:sz="0" w:space="0" w:color="auto"/>
            <w:bottom w:val="none" w:sz="0" w:space="0" w:color="auto"/>
            <w:right w:val="none" w:sz="0" w:space="0" w:color="auto"/>
          </w:divBdr>
        </w:div>
        <w:div w:id="51120717">
          <w:marLeft w:val="480"/>
          <w:marRight w:val="0"/>
          <w:marTop w:val="0"/>
          <w:marBottom w:val="0"/>
          <w:divBdr>
            <w:top w:val="none" w:sz="0" w:space="0" w:color="auto"/>
            <w:left w:val="none" w:sz="0" w:space="0" w:color="auto"/>
            <w:bottom w:val="none" w:sz="0" w:space="0" w:color="auto"/>
            <w:right w:val="none" w:sz="0" w:space="0" w:color="auto"/>
          </w:divBdr>
        </w:div>
        <w:div w:id="1459952887">
          <w:marLeft w:val="480"/>
          <w:marRight w:val="0"/>
          <w:marTop w:val="0"/>
          <w:marBottom w:val="0"/>
          <w:divBdr>
            <w:top w:val="none" w:sz="0" w:space="0" w:color="auto"/>
            <w:left w:val="none" w:sz="0" w:space="0" w:color="auto"/>
            <w:bottom w:val="none" w:sz="0" w:space="0" w:color="auto"/>
            <w:right w:val="none" w:sz="0" w:space="0" w:color="auto"/>
          </w:divBdr>
        </w:div>
        <w:div w:id="1060589843">
          <w:marLeft w:val="480"/>
          <w:marRight w:val="0"/>
          <w:marTop w:val="0"/>
          <w:marBottom w:val="0"/>
          <w:divBdr>
            <w:top w:val="none" w:sz="0" w:space="0" w:color="auto"/>
            <w:left w:val="none" w:sz="0" w:space="0" w:color="auto"/>
            <w:bottom w:val="none" w:sz="0" w:space="0" w:color="auto"/>
            <w:right w:val="none" w:sz="0" w:space="0" w:color="auto"/>
          </w:divBdr>
        </w:div>
        <w:div w:id="1705443809">
          <w:marLeft w:val="480"/>
          <w:marRight w:val="0"/>
          <w:marTop w:val="0"/>
          <w:marBottom w:val="0"/>
          <w:divBdr>
            <w:top w:val="none" w:sz="0" w:space="0" w:color="auto"/>
            <w:left w:val="none" w:sz="0" w:space="0" w:color="auto"/>
            <w:bottom w:val="none" w:sz="0" w:space="0" w:color="auto"/>
            <w:right w:val="none" w:sz="0" w:space="0" w:color="auto"/>
          </w:divBdr>
        </w:div>
        <w:div w:id="2037656218">
          <w:marLeft w:val="480"/>
          <w:marRight w:val="0"/>
          <w:marTop w:val="0"/>
          <w:marBottom w:val="0"/>
          <w:divBdr>
            <w:top w:val="none" w:sz="0" w:space="0" w:color="auto"/>
            <w:left w:val="none" w:sz="0" w:space="0" w:color="auto"/>
            <w:bottom w:val="none" w:sz="0" w:space="0" w:color="auto"/>
            <w:right w:val="none" w:sz="0" w:space="0" w:color="auto"/>
          </w:divBdr>
        </w:div>
        <w:div w:id="268902102">
          <w:marLeft w:val="480"/>
          <w:marRight w:val="0"/>
          <w:marTop w:val="0"/>
          <w:marBottom w:val="0"/>
          <w:divBdr>
            <w:top w:val="none" w:sz="0" w:space="0" w:color="auto"/>
            <w:left w:val="none" w:sz="0" w:space="0" w:color="auto"/>
            <w:bottom w:val="none" w:sz="0" w:space="0" w:color="auto"/>
            <w:right w:val="none" w:sz="0" w:space="0" w:color="auto"/>
          </w:divBdr>
        </w:div>
        <w:div w:id="1752963364">
          <w:marLeft w:val="480"/>
          <w:marRight w:val="0"/>
          <w:marTop w:val="0"/>
          <w:marBottom w:val="0"/>
          <w:divBdr>
            <w:top w:val="none" w:sz="0" w:space="0" w:color="auto"/>
            <w:left w:val="none" w:sz="0" w:space="0" w:color="auto"/>
            <w:bottom w:val="none" w:sz="0" w:space="0" w:color="auto"/>
            <w:right w:val="none" w:sz="0" w:space="0" w:color="auto"/>
          </w:divBdr>
        </w:div>
        <w:div w:id="467355165">
          <w:marLeft w:val="480"/>
          <w:marRight w:val="0"/>
          <w:marTop w:val="0"/>
          <w:marBottom w:val="0"/>
          <w:divBdr>
            <w:top w:val="none" w:sz="0" w:space="0" w:color="auto"/>
            <w:left w:val="none" w:sz="0" w:space="0" w:color="auto"/>
            <w:bottom w:val="none" w:sz="0" w:space="0" w:color="auto"/>
            <w:right w:val="none" w:sz="0" w:space="0" w:color="auto"/>
          </w:divBdr>
        </w:div>
        <w:div w:id="1906181521">
          <w:marLeft w:val="480"/>
          <w:marRight w:val="0"/>
          <w:marTop w:val="0"/>
          <w:marBottom w:val="0"/>
          <w:divBdr>
            <w:top w:val="none" w:sz="0" w:space="0" w:color="auto"/>
            <w:left w:val="none" w:sz="0" w:space="0" w:color="auto"/>
            <w:bottom w:val="none" w:sz="0" w:space="0" w:color="auto"/>
            <w:right w:val="none" w:sz="0" w:space="0" w:color="auto"/>
          </w:divBdr>
        </w:div>
        <w:div w:id="1172797070">
          <w:marLeft w:val="480"/>
          <w:marRight w:val="0"/>
          <w:marTop w:val="0"/>
          <w:marBottom w:val="0"/>
          <w:divBdr>
            <w:top w:val="none" w:sz="0" w:space="0" w:color="auto"/>
            <w:left w:val="none" w:sz="0" w:space="0" w:color="auto"/>
            <w:bottom w:val="none" w:sz="0" w:space="0" w:color="auto"/>
            <w:right w:val="none" w:sz="0" w:space="0" w:color="auto"/>
          </w:divBdr>
        </w:div>
        <w:div w:id="2029677631">
          <w:marLeft w:val="480"/>
          <w:marRight w:val="0"/>
          <w:marTop w:val="0"/>
          <w:marBottom w:val="0"/>
          <w:divBdr>
            <w:top w:val="none" w:sz="0" w:space="0" w:color="auto"/>
            <w:left w:val="none" w:sz="0" w:space="0" w:color="auto"/>
            <w:bottom w:val="none" w:sz="0" w:space="0" w:color="auto"/>
            <w:right w:val="none" w:sz="0" w:space="0" w:color="auto"/>
          </w:divBdr>
        </w:div>
        <w:div w:id="865869266">
          <w:marLeft w:val="480"/>
          <w:marRight w:val="0"/>
          <w:marTop w:val="0"/>
          <w:marBottom w:val="0"/>
          <w:divBdr>
            <w:top w:val="none" w:sz="0" w:space="0" w:color="auto"/>
            <w:left w:val="none" w:sz="0" w:space="0" w:color="auto"/>
            <w:bottom w:val="none" w:sz="0" w:space="0" w:color="auto"/>
            <w:right w:val="none" w:sz="0" w:space="0" w:color="auto"/>
          </w:divBdr>
        </w:div>
        <w:div w:id="2053531186">
          <w:marLeft w:val="480"/>
          <w:marRight w:val="0"/>
          <w:marTop w:val="0"/>
          <w:marBottom w:val="0"/>
          <w:divBdr>
            <w:top w:val="none" w:sz="0" w:space="0" w:color="auto"/>
            <w:left w:val="none" w:sz="0" w:space="0" w:color="auto"/>
            <w:bottom w:val="none" w:sz="0" w:space="0" w:color="auto"/>
            <w:right w:val="none" w:sz="0" w:space="0" w:color="auto"/>
          </w:divBdr>
        </w:div>
        <w:div w:id="944535386">
          <w:marLeft w:val="480"/>
          <w:marRight w:val="0"/>
          <w:marTop w:val="0"/>
          <w:marBottom w:val="0"/>
          <w:divBdr>
            <w:top w:val="none" w:sz="0" w:space="0" w:color="auto"/>
            <w:left w:val="none" w:sz="0" w:space="0" w:color="auto"/>
            <w:bottom w:val="none" w:sz="0" w:space="0" w:color="auto"/>
            <w:right w:val="none" w:sz="0" w:space="0" w:color="auto"/>
          </w:divBdr>
        </w:div>
        <w:div w:id="1569993618">
          <w:marLeft w:val="480"/>
          <w:marRight w:val="0"/>
          <w:marTop w:val="0"/>
          <w:marBottom w:val="0"/>
          <w:divBdr>
            <w:top w:val="none" w:sz="0" w:space="0" w:color="auto"/>
            <w:left w:val="none" w:sz="0" w:space="0" w:color="auto"/>
            <w:bottom w:val="none" w:sz="0" w:space="0" w:color="auto"/>
            <w:right w:val="none" w:sz="0" w:space="0" w:color="auto"/>
          </w:divBdr>
        </w:div>
        <w:div w:id="1502701144">
          <w:marLeft w:val="480"/>
          <w:marRight w:val="0"/>
          <w:marTop w:val="0"/>
          <w:marBottom w:val="0"/>
          <w:divBdr>
            <w:top w:val="none" w:sz="0" w:space="0" w:color="auto"/>
            <w:left w:val="none" w:sz="0" w:space="0" w:color="auto"/>
            <w:bottom w:val="none" w:sz="0" w:space="0" w:color="auto"/>
            <w:right w:val="none" w:sz="0" w:space="0" w:color="auto"/>
          </w:divBdr>
        </w:div>
        <w:div w:id="2116558480">
          <w:marLeft w:val="480"/>
          <w:marRight w:val="0"/>
          <w:marTop w:val="0"/>
          <w:marBottom w:val="0"/>
          <w:divBdr>
            <w:top w:val="none" w:sz="0" w:space="0" w:color="auto"/>
            <w:left w:val="none" w:sz="0" w:space="0" w:color="auto"/>
            <w:bottom w:val="none" w:sz="0" w:space="0" w:color="auto"/>
            <w:right w:val="none" w:sz="0" w:space="0" w:color="auto"/>
          </w:divBdr>
        </w:div>
        <w:div w:id="217207897">
          <w:marLeft w:val="480"/>
          <w:marRight w:val="0"/>
          <w:marTop w:val="0"/>
          <w:marBottom w:val="0"/>
          <w:divBdr>
            <w:top w:val="none" w:sz="0" w:space="0" w:color="auto"/>
            <w:left w:val="none" w:sz="0" w:space="0" w:color="auto"/>
            <w:bottom w:val="none" w:sz="0" w:space="0" w:color="auto"/>
            <w:right w:val="none" w:sz="0" w:space="0" w:color="auto"/>
          </w:divBdr>
        </w:div>
        <w:div w:id="1712536117">
          <w:marLeft w:val="480"/>
          <w:marRight w:val="0"/>
          <w:marTop w:val="0"/>
          <w:marBottom w:val="0"/>
          <w:divBdr>
            <w:top w:val="none" w:sz="0" w:space="0" w:color="auto"/>
            <w:left w:val="none" w:sz="0" w:space="0" w:color="auto"/>
            <w:bottom w:val="none" w:sz="0" w:space="0" w:color="auto"/>
            <w:right w:val="none" w:sz="0" w:space="0" w:color="auto"/>
          </w:divBdr>
        </w:div>
        <w:div w:id="599264252">
          <w:marLeft w:val="480"/>
          <w:marRight w:val="0"/>
          <w:marTop w:val="0"/>
          <w:marBottom w:val="0"/>
          <w:divBdr>
            <w:top w:val="none" w:sz="0" w:space="0" w:color="auto"/>
            <w:left w:val="none" w:sz="0" w:space="0" w:color="auto"/>
            <w:bottom w:val="none" w:sz="0" w:space="0" w:color="auto"/>
            <w:right w:val="none" w:sz="0" w:space="0" w:color="auto"/>
          </w:divBdr>
        </w:div>
        <w:div w:id="1720518570">
          <w:marLeft w:val="480"/>
          <w:marRight w:val="0"/>
          <w:marTop w:val="0"/>
          <w:marBottom w:val="0"/>
          <w:divBdr>
            <w:top w:val="none" w:sz="0" w:space="0" w:color="auto"/>
            <w:left w:val="none" w:sz="0" w:space="0" w:color="auto"/>
            <w:bottom w:val="none" w:sz="0" w:space="0" w:color="auto"/>
            <w:right w:val="none" w:sz="0" w:space="0" w:color="auto"/>
          </w:divBdr>
        </w:div>
        <w:div w:id="106970215">
          <w:marLeft w:val="480"/>
          <w:marRight w:val="0"/>
          <w:marTop w:val="0"/>
          <w:marBottom w:val="0"/>
          <w:divBdr>
            <w:top w:val="none" w:sz="0" w:space="0" w:color="auto"/>
            <w:left w:val="none" w:sz="0" w:space="0" w:color="auto"/>
            <w:bottom w:val="none" w:sz="0" w:space="0" w:color="auto"/>
            <w:right w:val="none" w:sz="0" w:space="0" w:color="auto"/>
          </w:divBdr>
        </w:div>
        <w:div w:id="1244340816">
          <w:marLeft w:val="480"/>
          <w:marRight w:val="0"/>
          <w:marTop w:val="0"/>
          <w:marBottom w:val="0"/>
          <w:divBdr>
            <w:top w:val="none" w:sz="0" w:space="0" w:color="auto"/>
            <w:left w:val="none" w:sz="0" w:space="0" w:color="auto"/>
            <w:bottom w:val="none" w:sz="0" w:space="0" w:color="auto"/>
            <w:right w:val="none" w:sz="0" w:space="0" w:color="auto"/>
          </w:divBdr>
        </w:div>
        <w:div w:id="706835414">
          <w:marLeft w:val="480"/>
          <w:marRight w:val="0"/>
          <w:marTop w:val="0"/>
          <w:marBottom w:val="0"/>
          <w:divBdr>
            <w:top w:val="none" w:sz="0" w:space="0" w:color="auto"/>
            <w:left w:val="none" w:sz="0" w:space="0" w:color="auto"/>
            <w:bottom w:val="none" w:sz="0" w:space="0" w:color="auto"/>
            <w:right w:val="none" w:sz="0" w:space="0" w:color="auto"/>
          </w:divBdr>
        </w:div>
        <w:div w:id="1179004078">
          <w:marLeft w:val="480"/>
          <w:marRight w:val="0"/>
          <w:marTop w:val="0"/>
          <w:marBottom w:val="0"/>
          <w:divBdr>
            <w:top w:val="none" w:sz="0" w:space="0" w:color="auto"/>
            <w:left w:val="none" w:sz="0" w:space="0" w:color="auto"/>
            <w:bottom w:val="none" w:sz="0" w:space="0" w:color="auto"/>
            <w:right w:val="none" w:sz="0" w:space="0" w:color="auto"/>
          </w:divBdr>
        </w:div>
        <w:div w:id="730229522">
          <w:marLeft w:val="480"/>
          <w:marRight w:val="0"/>
          <w:marTop w:val="0"/>
          <w:marBottom w:val="0"/>
          <w:divBdr>
            <w:top w:val="none" w:sz="0" w:space="0" w:color="auto"/>
            <w:left w:val="none" w:sz="0" w:space="0" w:color="auto"/>
            <w:bottom w:val="none" w:sz="0" w:space="0" w:color="auto"/>
            <w:right w:val="none" w:sz="0" w:space="0" w:color="auto"/>
          </w:divBdr>
        </w:div>
        <w:div w:id="328604321">
          <w:marLeft w:val="480"/>
          <w:marRight w:val="0"/>
          <w:marTop w:val="0"/>
          <w:marBottom w:val="0"/>
          <w:divBdr>
            <w:top w:val="none" w:sz="0" w:space="0" w:color="auto"/>
            <w:left w:val="none" w:sz="0" w:space="0" w:color="auto"/>
            <w:bottom w:val="none" w:sz="0" w:space="0" w:color="auto"/>
            <w:right w:val="none" w:sz="0" w:space="0" w:color="auto"/>
          </w:divBdr>
        </w:div>
        <w:div w:id="276106332">
          <w:marLeft w:val="480"/>
          <w:marRight w:val="0"/>
          <w:marTop w:val="0"/>
          <w:marBottom w:val="0"/>
          <w:divBdr>
            <w:top w:val="none" w:sz="0" w:space="0" w:color="auto"/>
            <w:left w:val="none" w:sz="0" w:space="0" w:color="auto"/>
            <w:bottom w:val="none" w:sz="0" w:space="0" w:color="auto"/>
            <w:right w:val="none" w:sz="0" w:space="0" w:color="auto"/>
          </w:divBdr>
        </w:div>
        <w:div w:id="1389301817">
          <w:marLeft w:val="480"/>
          <w:marRight w:val="0"/>
          <w:marTop w:val="0"/>
          <w:marBottom w:val="0"/>
          <w:divBdr>
            <w:top w:val="none" w:sz="0" w:space="0" w:color="auto"/>
            <w:left w:val="none" w:sz="0" w:space="0" w:color="auto"/>
            <w:bottom w:val="none" w:sz="0" w:space="0" w:color="auto"/>
            <w:right w:val="none" w:sz="0" w:space="0" w:color="auto"/>
          </w:divBdr>
        </w:div>
        <w:div w:id="1510951523">
          <w:marLeft w:val="480"/>
          <w:marRight w:val="0"/>
          <w:marTop w:val="0"/>
          <w:marBottom w:val="0"/>
          <w:divBdr>
            <w:top w:val="none" w:sz="0" w:space="0" w:color="auto"/>
            <w:left w:val="none" w:sz="0" w:space="0" w:color="auto"/>
            <w:bottom w:val="none" w:sz="0" w:space="0" w:color="auto"/>
            <w:right w:val="none" w:sz="0" w:space="0" w:color="auto"/>
          </w:divBdr>
        </w:div>
      </w:divsChild>
    </w:div>
    <w:div w:id="167864545">
      <w:marLeft w:val="480"/>
      <w:marRight w:val="0"/>
      <w:marTop w:val="0"/>
      <w:marBottom w:val="0"/>
      <w:divBdr>
        <w:top w:val="none" w:sz="0" w:space="0" w:color="auto"/>
        <w:left w:val="none" w:sz="0" w:space="0" w:color="auto"/>
        <w:bottom w:val="none" w:sz="0" w:space="0" w:color="auto"/>
        <w:right w:val="none" w:sz="0" w:space="0" w:color="auto"/>
      </w:divBdr>
    </w:div>
    <w:div w:id="168061379">
      <w:marLeft w:val="480"/>
      <w:marRight w:val="0"/>
      <w:marTop w:val="0"/>
      <w:marBottom w:val="0"/>
      <w:divBdr>
        <w:top w:val="none" w:sz="0" w:space="0" w:color="auto"/>
        <w:left w:val="none" w:sz="0" w:space="0" w:color="auto"/>
        <w:bottom w:val="none" w:sz="0" w:space="0" w:color="auto"/>
        <w:right w:val="none" w:sz="0" w:space="0" w:color="auto"/>
      </w:divBdr>
    </w:div>
    <w:div w:id="168371620">
      <w:marLeft w:val="480"/>
      <w:marRight w:val="0"/>
      <w:marTop w:val="0"/>
      <w:marBottom w:val="0"/>
      <w:divBdr>
        <w:top w:val="none" w:sz="0" w:space="0" w:color="auto"/>
        <w:left w:val="none" w:sz="0" w:space="0" w:color="auto"/>
        <w:bottom w:val="none" w:sz="0" w:space="0" w:color="auto"/>
        <w:right w:val="none" w:sz="0" w:space="0" w:color="auto"/>
      </w:divBdr>
    </w:div>
    <w:div w:id="168374599">
      <w:marLeft w:val="480"/>
      <w:marRight w:val="0"/>
      <w:marTop w:val="0"/>
      <w:marBottom w:val="0"/>
      <w:divBdr>
        <w:top w:val="none" w:sz="0" w:space="0" w:color="auto"/>
        <w:left w:val="none" w:sz="0" w:space="0" w:color="auto"/>
        <w:bottom w:val="none" w:sz="0" w:space="0" w:color="auto"/>
        <w:right w:val="none" w:sz="0" w:space="0" w:color="auto"/>
      </w:divBdr>
    </w:div>
    <w:div w:id="169027781">
      <w:marLeft w:val="480"/>
      <w:marRight w:val="0"/>
      <w:marTop w:val="0"/>
      <w:marBottom w:val="0"/>
      <w:divBdr>
        <w:top w:val="none" w:sz="0" w:space="0" w:color="auto"/>
        <w:left w:val="none" w:sz="0" w:space="0" w:color="auto"/>
        <w:bottom w:val="none" w:sz="0" w:space="0" w:color="auto"/>
        <w:right w:val="none" w:sz="0" w:space="0" w:color="auto"/>
      </w:divBdr>
    </w:div>
    <w:div w:id="169149382">
      <w:marLeft w:val="480"/>
      <w:marRight w:val="0"/>
      <w:marTop w:val="0"/>
      <w:marBottom w:val="0"/>
      <w:divBdr>
        <w:top w:val="none" w:sz="0" w:space="0" w:color="auto"/>
        <w:left w:val="none" w:sz="0" w:space="0" w:color="auto"/>
        <w:bottom w:val="none" w:sz="0" w:space="0" w:color="auto"/>
        <w:right w:val="none" w:sz="0" w:space="0" w:color="auto"/>
      </w:divBdr>
    </w:div>
    <w:div w:id="169178428">
      <w:marLeft w:val="480"/>
      <w:marRight w:val="0"/>
      <w:marTop w:val="0"/>
      <w:marBottom w:val="0"/>
      <w:divBdr>
        <w:top w:val="none" w:sz="0" w:space="0" w:color="auto"/>
        <w:left w:val="none" w:sz="0" w:space="0" w:color="auto"/>
        <w:bottom w:val="none" w:sz="0" w:space="0" w:color="auto"/>
        <w:right w:val="none" w:sz="0" w:space="0" w:color="auto"/>
      </w:divBdr>
    </w:div>
    <w:div w:id="169373939">
      <w:marLeft w:val="480"/>
      <w:marRight w:val="0"/>
      <w:marTop w:val="0"/>
      <w:marBottom w:val="0"/>
      <w:divBdr>
        <w:top w:val="none" w:sz="0" w:space="0" w:color="auto"/>
        <w:left w:val="none" w:sz="0" w:space="0" w:color="auto"/>
        <w:bottom w:val="none" w:sz="0" w:space="0" w:color="auto"/>
        <w:right w:val="none" w:sz="0" w:space="0" w:color="auto"/>
      </w:divBdr>
    </w:div>
    <w:div w:id="170262730">
      <w:marLeft w:val="480"/>
      <w:marRight w:val="0"/>
      <w:marTop w:val="0"/>
      <w:marBottom w:val="0"/>
      <w:divBdr>
        <w:top w:val="none" w:sz="0" w:space="0" w:color="auto"/>
        <w:left w:val="none" w:sz="0" w:space="0" w:color="auto"/>
        <w:bottom w:val="none" w:sz="0" w:space="0" w:color="auto"/>
        <w:right w:val="none" w:sz="0" w:space="0" w:color="auto"/>
      </w:divBdr>
    </w:div>
    <w:div w:id="170990500">
      <w:marLeft w:val="480"/>
      <w:marRight w:val="0"/>
      <w:marTop w:val="0"/>
      <w:marBottom w:val="0"/>
      <w:divBdr>
        <w:top w:val="none" w:sz="0" w:space="0" w:color="auto"/>
        <w:left w:val="none" w:sz="0" w:space="0" w:color="auto"/>
        <w:bottom w:val="none" w:sz="0" w:space="0" w:color="auto"/>
        <w:right w:val="none" w:sz="0" w:space="0" w:color="auto"/>
      </w:divBdr>
    </w:div>
    <w:div w:id="171530604">
      <w:marLeft w:val="480"/>
      <w:marRight w:val="0"/>
      <w:marTop w:val="0"/>
      <w:marBottom w:val="0"/>
      <w:divBdr>
        <w:top w:val="none" w:sz="0" w:space="0" w:color="auto"/>
        <w:left w:val="none" w:sz="0" w:space="0" w:color="auto"/>
        <w:bottom w:val="none" w:sz="0" w:space="0" w:color="auto"/>
        <w:right w:val="none" w:sz="0" w:space="0" w:color="auto"/>
      </w:divBdr>
    </w:div>
    <w:div w:id="171921990">
      <w:marLeft w:val="480"/>
      <w:marRight w:val="0"/>
      <w:marTop w:val="0"/>
      <w:marBottom w:val="0"/>
      <w:divBdr>
        <w:top w:val="none" w:sz="0" w:space="0" w:color="auto"/>
        <w:left w:val="none" w:sz="0" w:space="0" w:color="auto"/>
        <w:bottom w:val="none" w:sz="0" w:space="0" w:color="auto"/>
        <w:right w:val="none" w:sz="0" w:space="0" w:color="auto"/>
      </w:divBdr>
    </w:div>
    <w:div w:id="172190694">
      <w:marLeft w:val="480"/>
      <w:marRight w:val="0"/>
      <w:marTop w:val="0"/>
      <w:marBottom w:val="0"/>
      <w:divBdr>
        <w:top w:val="none" w:sz="0" w:space="0" w:color="auto"/>
        <w:left w:val="none" w:sz="0" w:space="0" w:color="auto"/>
        <w:bottom w:val="none" w:sz="0" w:space="0" w:color="auto"/>
        <w:right w:val="none" w:sz="0" w:space="0" w:color="auto"/>
      </w:divBdr>
    </w:div>
    <w:div w:id="172381691">
      <w:bodyDiv w:val="1"/>
      <w:marLeft w:val="0"/>
      <w:marRight w:val="0"/>
      <w:marTop w:val="0"/>
      <w:marBottom w:val="0"/>
      <w:divBdr>
        <w:top w:val="none" w:sz="0" w:space="0" w:color="auto"/>
        <w:left w:val="none" w:sz="0" w:space="0" w:color="auto"/>
        <w:bottom w:val="none" w:sz="0" w:space="0" w:color="auto"/>
        <w:right w:val="none" w:sz="0" w:space="0" w:color="auto"/>
      </w:divBdr>
    </w:div>
    <w:div w:id="172647652">
      <w:bodyDiv w:val="1"/>
      <w:marLeft w:val="0"/>
      <w:marRight w:val="0"/>
      <w:marTop w:val="0"/>
      <w:marBottom w:val="0"/>
      <w:divBdr>
        <w:top w:val="none" w:sz="0" w:space="0" w:color="auto"/>
        <w:left w:val="none" w:sz="0" w:space="0" w:color="auto"/>
        <w:bottom w:val="none" w:sz="0" w:space="0" w:color="auto"/>
        <w:right w:val="none" w:sz="0" w:space="0" w:color="auto"/>
      </w:divBdr>
    </w:div>
    <w:div w:id="173615840">
      <w:bodyDiv w:val="1"/>
      <w:marLeft w:val="0"/>
      <w:marRight w:val="0"/>
      <w:marTop w:val="0"/>
      <w:marBottom w:val="0"/>
      <w:divBdr>
        <w:top w:val="none" w:sz="0" w:space="0" w:color="auto"/>
        <w:left w:val="none" w:sz="0" w:space="0" w:color="auto"/>
        <w:bottom w:val="none" w:sz="0" w:space="0" w:color="auto"/>
        <w:right w:val="none" w:sz="0" w:space="0" w:color="auto"/>
      </w:divBdr>
    </w:div>
    <w:div w:id="173687527">
      <w:bodyDiv w:val="1"/>
      <w:marLeft w:val="0"/>
      <w:marRight w:val="0"/>
      <w:marTop w:val="0"/>
      <w:marBottom w:val="0"/>
      <w:divBdr>
        <w:top w:val="none" w:sz="0" w:space="0" w:color="auto"/>
        <w:left w:val="none" w:sz="0" w:space="0" w:color="auto"/>
        <w:bottom w:val="none" w:sz="0" w:space="0" w:color="auto"/>
        <w:right w:val="none" w:sz="0" w:space="0" w:color="auto"/>
      </w:divBdr>
    </w:div>
    <w:div w:id="173955333">
      <w:marLeft w:val="480"/>
      <w:marRight w:val="0"/>
      <w:marTop w:val="0"/>
      <w:marBottom w:val="0"/>
      <w:divBdr>
        <w:top w:val="none" w:sz="0" w:space="0" w:color="auto"/>
        <w:left w:val="none" w:sz="0" w:space="0" w:color="auto"/>
        <w:bottom w:val="none" w:sz="0" w:space="0" w:color="auto"/>
        <w:right w:val="none" w:sz="0" w:space="0" w:color="auto"/>
      </w:divBdr>
    </w:div>
    <w:div w:id="174348734">
      <w:marLeft w:val="480"/>
      <w:marRight w:val="0"/>
      <w:marTop w:val="0"/>
      <w:marBottom w:val="0"/>
      <w:divBdr>
        <w:top w:val="none" w:sz="0" w:space="0" w:color="auto"/>
        <w:left w:val="none" w:sz="0" w:space="0" w:color="auto"/>
        <w:bottom w:val="none" w:sz="0" w:space="0" w:color="auto"/>
        <w:right w:val="none" w:sz="0" w:space="0" w:color="auto"/>
      </w:divBdr>
    </w:div>
    <w:div w:id="174535732">
      <w:marLeft w:val="480"/>
      <w:marRight w:val="0"/>
      <w:marTop w:val="0"/>
      <w:marBottom w:val="0"/>
      <w:divBdr>
        <w:top w:val="none" w:sz="0" w:space="0" w:color="auto"/>
        <w:left w:val="none" w:sz="0" w:space="0" w:color="auto"/>
        <w:bottom w:val="none" w:sz="0" w:space="0" w:color="auto"/>
        <w:right w:val="none" w:sz="0" w:space="0" w:color="auto"/>
      </w:divBdr>
    </w:div>
    <w:div w:id="174734741">
      <w:marLeft w:val="480"/>
      <w:marRight w:val="0"/>
      <w:marTop w:val="0"/>
      <w:marBottom w:val="0"/>
      <w:divBdr>
        <w:top w:val="none" w:sz="0" w:space="0" w:color="auto"/>
        <w:left w:val="none" w:sz="0" w:space="0" w:color="auto"/>
        <w:bottom w:val="none" w:sz="0" w:space="0" w:color="auto"/>
        <w:right w:val="none" w:sz="0" w:space="0" w:color="auto"/>
      </w:divBdr>
    </w:div>
    <w:div w:id="175006116">
      <w:marLeft w:val="480"/>
      <w:marRight w:val="0"/>
      <w:marTop w:val="0"/>
      <w:marBottom w:val="0"/>
      <w:divBdr>
        <w:top w:val="none" w:sz="0" w:space="0" w:color="auto"/>
        <w:left w:val="none" w:sz="0" w:space="0" w:color="auto"/>
        <w:bottom w:val="none" w:sz="0" w:space="0" w:color="auto"/>
        <w:right w:val="none" w:sz="0" w:space="0" w:color="auto"/>
      </w:divBdr>
    </w:div>
    <w:div w:id="175074465">
      <w:marLeft w:val="480"/>
      <w:marRight w:val="0"/>
      <w:marTop w:val="0"/>
      <w:marBottom w:val="0"/>
      <w:divBdr>
        <w:top w:val="none" w:sz="0" w:space="0" w:color="auto"/>
        <w:left w:val="none" w:sz="0" w:space="0" w:color="auto"/>
        <w:bottom w:val="none" w:sz="0" w:space="0" w:color="auto"/>
        <w:right w:val="none" w:sz="0" w:space="0" w:color="auto"/>
      </w:divBdr>
    </w:div>
    <w:div w:id="175579143">
      <w:bodyDiv w:val="1"/>
      <w:marLeft w:val="0"/>
      <w:marRight w:val="0"/>
      <w:marTop w:val="0"/>
      <w:marBottom w:val="0"/>
      <w:divBdr>
        <w:top w:val="none" w:sz="0" w:space="0" w:color="auto"/>
        <w:left w:val="none" w:sz="0" w:space="0" w:color="auto"/>
        <w:bottom w:val="none" w:sz="0" w:space="0" w:color="auto"/>
        <w:right w:val="none" w:sz="0" w:space="0" w:color="auto"/>
      </w:divBdr>
    </w:div>
    <w:div w:id="175772089">
      <w:marLeft w:val="480"/>
      <w:marRight w:val="0"/>
      <w:marTop w:val="0"/>
      <w:marBottom w:val="0"/>
      <w:divBdr>
        <w:top w:val="none" w:sz="0" w:space="0" w:color="auto"/>
        <w:left w:val="none" w:sz="0" w:space="0" w:color="auto"/>
        <w:bottom w:val="none" w:sz="0" w:space="0" w:color="auto"/>
        <w:right w:val="none" w:sz="0" w:space="0" w:color="auto"/>
      </w:divBdr>
    </w:div>
    <w:div w:id="177160890">
      <w:bodyDiv w:val="1"/>
      <w:marLeft w:val="0"/>
      <w:marRight w:val="0"/>
      <w:marTop w:val="0"/>
      <w:marBottom w:val="0"/>
      <w:divBdr>
        <w:top w:val="none" w:sz="0" w:space="0" w:color="auto"/>
        <w:left w:val="none" w:sz="0" w:space="0" w:color="auto"/>
        <w:bottom w:val="none" w:sz="0" w:space="0" w:color="auto"/>
        <w:right w:val="none" w:sz="0" w:space="0" w:color="auto"/>
      </w:divBdr>
    </w:div>
    <w:div w:id="177624905">
      <w:marLeft w:val="480"/>
      <w:marRight w:val="0"/>
      <w:marTop w:val="0"/>
      <w:marBottom w:val="0"/>
      <w:divBdr>
        <w:top w:val="none" w:sz="0" w:space="0" w:color="auto"/>
        <w:left w:val="none" w:sz="0" w:space="0" w:color="auto"/>
        <w:bottom w:val="none" w:sz="0" w:space="0" w:color="auto"/>
        <w:right w:val="none" w:sz="0" w:space="0" w:color="auto"/>
      </w:divBdr>
    </w:div>
    <w:div w:id="177886783">
      <w:bodyDiv w:val="1"/>
      <w:marLeft w:val="0"/>
      <w:marRight w:val="0"/>
      <w:marTop w:val="0"/>
      <w:marBottom w:val="0"/>
      <w:divBdr>
        <w:top w:val="none" w:sz="0" w:space="0" w:color="auto"/>
        <w:left w:val="none" w:sz="0" w:space="0" w:color="auto"/>
        <w:bottom w:val="none" w:sz="0" w:space="0" w:color="auto"/>
        <w:right w:val="none" w:sz="0" w:space="0" w:color="auto"/>
      </w:divBdr>
    </w:div>
    <w:div w:id="177961807">
      <w:marLeft w:val="480"/>
      <w:marRight w:val="0"/>
      <w:marTop w:val="0"/>
      <w:marBottom w:val="0"/>
      <w:divBdr>
        <w:top w:val="none" w:sz="0" w:space="0" w:color="auto"/>
        <w:left w:val="none" w:sz="0" w:space="0" w:color="auto"/>
        <w:bottom w:val="none" w:sz="0" w:space="0" w:color="auto"/>
        <w:right w:val="none" w:sz="0" w:space="0" w:color="auto"/>
      </w:divBdr>
    </w:div>
    <w:div w:id="178081548">
      <w:bodyDiv w:val="1"/>
      <w:marLeft w:val="0"/>
      <w:marRight w:val="0"/>
      <w:marTop w:val="0"/>
      <w:marBottom w:val="0"/>
      <w:divBdr>
        <w:top w:val="none" w:sz="0" w:space="0" w:color="auto"/>
        <w:left w:val="none" w:sz="0" w:space="0" w:color="auto"/>
        <w:bottom w:val="none" w:sz="0" w:space="0" w:color="auto"/>
        <w:right w:val="none" w:sz="0" w:space="0" w:color="auto"/>
      </w:divBdr>
    </w:div>
    <w:div w:id="178467932">
      <w:bodyDiv w:val="1"/>
      <w:marLeft w:val="0"/>
      <w:marRight w:val="0"/>
      <w:marTop w:val="0"/>
      <w:marBottom w:val="0"/>
      <w:divBdr>
        <w:top w:val="none" w:sz="0" w:space="0" w:color="auto"/>
        <w:left w:val="none" w:sz="0" w:space="0" w:color="auto"/>
        <w:bottom w:val="none" w:sz="0" w:space="0" w:color="auto"/>
        <w:right w:val="none" w:sz="0" w:space="0" w:color="auto"/>
      </w:divBdr>
    </w:div>
    <w:div w:id="178813693">
      <w:marLeft w:val="480"/>
      <w:marRight w:val="0"/>
      <w:marTop w:val="0"/>
      <w:marBottom w:val="0"/>
      <w:divBdr>
        <w:top w:val="none" w:sz="0" w:space="0" w:color="auto"/>
        <w:left w:val="none" w:sz="0" w:space="0" w:color="auto"/>
        <w:bottom w:val="none" w:sz="0" w:space="0" w:color="auto"/>
        <w:right w:val="none" w:sz="0" w:space="0" w:color="auto"/>
      </w:divBdr>
    </w:div>
    <w:div w:id="179272305">
      <w:marLeft w:val="480"/>
      <w:marRight w:val="0"/>
      <w:marTop w:val="0"/>
      <w:marBottom w:val="0"/>
      <w:divBdr>
        <w:top w:val="none" w:sz="0" w:space="0" w:color="auto"/>
        <w:left w:val="none" w:sz="0" w:space="0" w:color="auto"/>
        <w:bottom w:val="none" w:sz="0" w:space="0" w:color="auto"/>
        <w:right w:val="none" w:sz="0" w:space="0" w:color="auto"/>
      </w:divBdr>
    </w:div>
    <w:div w:id="179393332">
      <w:marLeft w:val="480"/>
      <w:marRight w:val="0"/>
      <w:marTop w:val="0"/>
      <w:marBottom w:val="0"/>
      <w:divBdr>
        <w:top w:val="none" w:sz="0" w:space="0" w:color="auto"/>
        <w:left w:val="none" w:sz="0" w:space="0" w:color="auto"/>
        <w:bottom w:val="none" w:sz="0" w:space="0" w:color="auto"/>
        <w:right w:val="none" w:sz="0" w:space="0" w:color="auto"/>
      </w:divBdr>
    </w:div>
    <w:div w:id="179515026">
      <w:bodyDiv w:val="1"/>
      <w:marLeft w:val="0"/>
      <w:marRight w:val="0"/>
      <w:marTop w:val="0"/>
      <w:marBottom w:val="0"/>
      <w:divBdr>
        <w:top w:val="none" w:sz="0" w:space="0" w:color="auto"/>
        <w:left w:val="none" w:sz="0" w:space="0" w:color="auto"/>
        <w:bottom w:val="none" w:sz="0" w:space="0" w:color="auto"/>
        <w:right w:val="none" w:sz="0" w:space="0" w:color="auto"/>
      </w:divBdr>
    </w:div>
    <w:div w:id="179663324">
      <w:marLeft w:val="480"/>
      <w:marRight w:val="0"/>
      <w:marTop w:val="0"/>
      <w:marBottom w:val="0"/>
      <w:divBdr>
        <w:top w:val="none" w:sz="0" w:space="0" w:color="auto"/>
        <w:left w:val="none" w:sz="0" w:space="0" w:color="auto"/>
        <w:bottom w:val="none" w:sz="0" w:space="0" w:color="auto"/>
        <w:right w:val="none" w:sz="0" w:space="0" w:color="auto"/>
      </w:divBdr>
    </w:div>
    <w:div w:id="179858247">
      <w:marLeft w:val="480"/>
      <w:marRight w:val="0"/>
      <w:marTop w:val="0"/>
      <w:marBottom w:val="0"/>
      <w:divBdr>
        <w:top w:val="none" w:sz="0" w:space="0" w:color="auto"/>
        <w:left w:val="none" w:sz="0" w:space="0" w:color="auto"/>
        <w:bottom w:val="none" w:sz="0" w:space="0" w:color="auto"/>
        <w:right w:val="none" w:sz="0" w:space="0" w:color="auto"/>
      </w:divBdr>
    </w:div>
    <w:div w:id="179928855">
      <w:bodyDiv w:val="1"/>
      <w:marLeft w:val="0"/>
      <w:marRight w:val="0"/>
      <w:marTop w:val="0"/>
      <w:marBottom w:val="0"/>
      <w:divBdr>
        <w:top w:val="none" w:sz="0" w:space="0" w:color="auto"/>
        <w:left w:val="none" w:sz="0" w:space="0" w:color="auto"/>
        <w:bottom w:val="none" w:sz="0" w:space="0" w:color="auto"/>
        <w:right w:val="none" w:sz="0" w:space="0" w:color="auto"/>
      </w:divBdr>
    </w:div>
    <w:div w:id="180243163">
      <w:marLeft w:val="480"/>
      <w:marRight w:val="0"/>
      <w:marTop w:val="0"/>
      <w:marBottom w:val="0"/>
      <w:divBdr>
        <w:top w:val="none" w:sz="0" w:space="0" w:color="auto"/>
        <w:left w:val="none" w:sz="0" w:space="0" w:color="auto"/>
        <w:bottom w:val="none" w:sz="0" w:space="0" w:color="auto"/>
        <w:right w:val="none" w:sz="0" w:space="0" w:color="auto"/>
      </w:divBdr>
    </w:div>
    <w:div w:id="181289192">
      <w:marLeft w:val="480"/>
      <w:marRight w:val="0"/>
      <w:marTop w:val="0"/>
      <w:marBottom w:val="0"/>
      <w:divBdr>
        <w:top w:val="none" w:sz="0" w:space="0" w:color="auto"/>
        <w:left w:val="none" w:sz="0" w:space="0" w:color="auto"/>
        <w:bottom w:val="none" w:sz="0" w:space="0" w:color="auto"/>
        <w:right w:val="none" w:sz="0" w:space="0" w:color="auto"/>
      </w:divBdr>
    </w:div>
    <w:div w:id="182399473">
      <w:marLeft w:val="480"/>
      <w:marRight w:val="0"/>
      <w:marTop w:val="0"/>
      <w:marBottom w:val="0"/>
      <w:divBdr>
        <w:top w:val="none" w:sz="0" w:space="0" w:color="auto"/>
        <w:left w:val="none" w:sz="0" w:space="0" w:color="auto"/>
        <w:bottom w:val="none" w:sz="0" w:space="0" w:color="auto"/>
        <w:right w:val="none" w:sz="0" w:space="0" w:color="auto"/>
      </w:divBdr>
    </w:div>
    <w:div w:id="182670803">
      <w:bodyDiv w:val="1"/>
      <w:marLeft w:val="0"/>
      <w:marRight w:val="0"/>
      <w:marTop w:val="0"/>
      <w:marBottom w:val="0"/>
      <w:divBdr>
        <w:top w:val="none" w:sz="0" w:space="0" w:color="auto"/>
        <w:left w:val="none" w:sz="0" w:space="0" w:color="auto"/>
        <w:bottom w:val="none" w:sz="0" w:space="0" w:color="auto"/>
        <w:right w:val="none" w:sz="0" w:space="0" w:color="auto"/>
      </w:divBdr>
    </w:div>
    <w:div w:id="183134074">
      <w:marLeft w:val="480"/>
      <w:marRight w:val="0"/>
      <w:marTop w:val="0"/>
      <w:marBottom w:val="0"/>
      <w:divBdr>
        <w:top w:val="none" w:sz="0" w:space="0" w:color="auto"/>
        <w:left w:val="none" w:sz="0" w:space="0" w:color="auto"/>
        <w:bottom w:val="none" w:sz="0" w:space="0" w:color="auto"/>
        <w:right w:val="none" w:sz="0" w:space="0" w:color="auto"/>
      </w:divBdr>
    </w:div>
    <w:div w:id="183324352">
      <w:marLeft w:val="480"/>
      <w:marRight w:val="0"/>
      <w:marTop w:val="0"/>
      <w:marBottom w:val="0"/>
      <w:divBdr>
        <w:top w:val="none" w:sz="0" w:space="0" w:color="auto"/>
        <w:left w:val="none" w:sz="0" w:space="0" w:color="auto"/>
        <w:bottom w:val="none" w:sz="0" w:space="0" w:color="auto"/>
        <w:right w:val="none" w:sz="0" w:space="0" w:color="auto"/>
      </w:divBdr>
    </w:div>
    <w:div w:id="183444251">
      <w:marLeft w:val="480"/>
      <w:marRight w:val="0"/>
      <w:marTop w:val="0"/>
      <w:marBottom w:val="0"/>
      <w:divBdr>
        <w:top w:val="none" w:sz="0" w:space="0" w:color="auto"/>
        <w:left w:val="none" w:sz="0" w:space="0" w:color="auto"/>
        <w:bottom w:val="none" w:sz="0" w:space="0" w:color="auto"/>
        <w:right w:val="none" w:sz="0" w:space="0" w:color="auto"/>
      </w:divBdr>
    </w:div>
    <w:div w:id="184292353">
      <w:marLeft w:val="480"/>
      <w:marRight w:val="0"/>
      <w:marTop w:val="0"/>
      <w:marBottom w:val="0"/>
      <w:divBdr>
        <w:top w:val="none" w:sz="0" w:space="0" w:color="auto"/>
        <w:left w:val="none" w:sz="0" w:space="0" w:color="auto"/>
        <w:bottom w:val="none" w:sz="0" w:space="0" w:color="auto"/>
        <w:right w:val="none" w:sz="0" w:space="0" w:color="auto"/>
      </w:divBdr>
    </w:div>
    <w:div w:id="185098672">
      <w:marLeft w:val="480"/>
      <w:marRight w:val="0"/>
      <w:marTop w:val="0"/>
      <w:marBottom w:val="0"/>
      <w:divBdr>
        <w:top w:val="none" w:sz="0" w:space="0" w:color="auto"/>
        <w:left w:val="none" w:sz="0" w:space="0" w:color="auto"/>
        <w:bottom w:val="none" w:sz="0" w:space="0" w:color="auto"/>
        <w:right w:val="none" w:sz="0" w:space="0" w:color="auto"/>
      </w:divBdr>
    </w:div>
    <w:div w:id="186217014">
      <w:marLeft w:val="480"/>
      <w:marRight w:val="0"/>
      <w:marTop w:val="0"/>
      <w:marBottom w:val="0"/>
      <w:divBdr>
        <w:top w:val="none" w:sz="0" w:space="0" w:color="auto"/>
        <w:left w:val="none" w:sz="0" w:space="0" w:color="auto"/>
        <w:bottom w:val="none" w:sz="0" w:space="0" w:color="auto"/>
        <w:right w:val="none" w:sz="0" w:space="0" w:color="auto"/>
      </w:divBdr>
    </w:div>
    <w:div w:id="186255484">
      <w:marLeft w:val="480"/>
      <w:marRight w:val="0"/>
      <w:marTop w:val="0"/>
      <w:marBottom w:val="0"/>
      <w:divBdr>
        <w:top w:val="none" w:sz="0" w:space="0" w:color="auto"/>
        <w:left w:val="none" w:sz="0" w:space="0" w:color="auto"/>
        <w:bottom w:val="none" w:sz="0" w:space="0" w:color="auto"/>
        <w:right w:val="none" w:sz="0" w:space="0" w:color="auto"/>
      </w:divBdr>
    </w:div>
    <w:div w:id="186870308">
      <w:bodyDiv w:val="1"/>
      <w:marLeft w:val="0"/>
      <w:marRight w:val="0"/>
      <w:marTop w:val="0"/>
      <w:marBottom w:val="0"/>
      <w:divBdr>
        <w:top w:val="none" w:sz="0" w:space="0" w:color="auto"/>
        <w:left w:val="none" w:sz="0" w:space="0" w:color="auto"/>
        <w:bottom w:val="none" w:sz="0" w:space="0" w:color="auto"/>
        <w:right w:val="none" w:sz="0" w:space="0" w:color="auto"/>
      </w:divBdr>
    </w:div>
    <w:div w:id="187791062">
      <w:marLeft w:val="480"/>
      <w:marRight w:val="0"/>
      <w:marTop w:val="0"/>
      <w:marBottom w:val="0"/>
      <w:divBdr>
        <w:top w:val="none" w:sz="0" w:space="0" w:color="auto"/>
        <w:left w:val="none" w:sz="0" w:space="0" w:color="auto"/>
        <w:bottom w:val="none" w:sz="0" w:space="0" w:color="auto"/>
        <w:right w:val="none" w:sz="0" w:space="0" w:color="auto"/>
      </w:divBdr>
    </w:div>
    <w:div w:id="188029338">
      <w:marLeft w:val="480"/>
      <w:marRight w:val="0"/>
      <w:marTop w:val="0"/>
      <w:marBottom w:val="0"/>
      <w:divBdr>
        <w:top w:val="none" w:sz="0" w:space="0" w:color="auto"/>
        <w:left w:val="none" w:sz="0" w:space="0" w:color="auto"/>
        <w:bottom w:val="none" w:sz="0" w:space="0" w:color="auto"/>
        <w:right w:val="none" w:sz="0" w:space="0" w:color="auto"/>
      </w:divBdr>
    </w:div>
    <w:div w:id="188182633">
      <w:marLeft w:val="480"/>
      <w:marRight w:val="0"/>
      <w:marTop w:val="0"/>
      <w:marBottom w:val="0"/>
      <w:divBdr>
        <w:top w:val="none" w:sz="0" w:space="0" w:color="auto"/>
        <w:left w:val="none" w:sz="0" w:space="0" w:color="auto"/>
        <w:bottom w:val="none" w:sz="0" w:space="0" w:color="auto"/>
        <w:right w:val="none" w:sz="0" w:space="0" w:color="auto"/>
      </w:divBdr>
    </w:div>
    <w:div w:id="189143971">
      <w:marLeft w:val="480"/>
      <w:marRight w:val="0"/>
      <w:marTop w:val="0"/>
      <w:marBottom w:val="0"/>
      <w:divBdr>
        <w:top w:val="none" w:sz="0" w:space="0" w:color="auto"/>
        <w:left w:val="none" w:sz="0" w:space="0" w:color="auto"/>
        <w:bottom w:val="none" w:sz="0" w:space="0" w:color="auto"/>
        <w:right w:val="none" w:sz="0" w:space="0" w:color="auto"/>
      </w:divBdr>
    </w:div>
    <w:div w:id="189152409">
      <w:marLeft w:val="480"/>
      <w:marRight w:val="0"/>
      <w:marTop w:val="0"/>
      <w:marBottom w:val="0"/>
      <w:divBdr>
        <w:top w:val="none" w:sz="0" w:space="0" w:color="auto"/>
        <w:left w:val="none" w:sz="0" w:space="0" w:color="auto"/>
        <w:bottom w:val="none" w:sz="0" w:space="0" w:color="auto"/>
        <w:right w:val="none" w:sz="0" w:space="0" w:color="auto"/>
      </w:divBdr>
    </w:div>
    <w:div w:id="189220837">
      <w:marLeft w:val="480"/>
      <w:marRight w:val="0"/>
      <w:marTop w:val="0"/>
      <w:marBottom w:val="0"/>
      <w:divBdr>
        <w:top w:val="none" w:sz="0" w:space="0" w:color="auto"/>
        <w:left w:val="none" w:sz="0" w:space="0" w:color="auto"/>
        <w:bottom w:val="none" w:sz="0" w:space="0" w:color="auto"/>
        <w:right w:val="none" w:sz="0" w:space="0" w:color="auto"/>
      </w:divBdr>
    </w:div>
    <w:div w:id="189346394">
      <w:marLeft w:val="480"/>
      <w:marRight w:val="0"/>
      <w:marTop w:val="0"/>
      <w:marBottom w:val="0"/>
      <w:divBdr>
        <w:top w:val="none" w:sz="0" w:space="0" w:color="auto"/>
        <w:left w:val="none" w:sz="0" w:space="0" w:color="auto"/>
        <w:bottom w:val="none" w:sz="0" w:space="0" w:color="auto"/>
        <w:right w:val="none" w:sz="0" w:space="0" w:color="auto"/>
      </w:divBdr>
    </w:div>
    <w:div w:id="189759331">
      <w:bodyDiv w:val="1"/>
      <w:marLeft w:val="0"/>
      <w:marRight w:val="0"/>
      <w:marTop w:val="0"/>
      <w:marBottom w:val="0"/>
      <w:divBdr>
        <w:top w:val="none" w:sz="0" w:space="0" w:color="auto"/>
        <w:left w:val="none" w:sz="0" w:space="0" w:color="auto"/>
        <w:bottom w:val="none" w:sz="0" w:space="0" w:color="auto"/>
        <w:right w:val="none" w:sz="0" w:space="0" w:color="auto"/>
      </w:divBdr>
    </w:div>
    <w:div w:id="190186308">
      <w:bodyDiv w:val="1"/>
      <w:marLeft w:val="0"/>
      <w:marRight w:val="0"/>
      <w:marTop w:val="0"/>
      <w:marBottom w:val="0"/>
      <w:divBdr>
        <w:top w:val="none" w:sz="0" w:space="0" w:color="auto"/>
        <w:left w:val="none" w:sz="0" w:space="0" w:color="auto"/>
        <w:bottom w:val="none" w:sz="0" w:space="0" w:color="auto"/>
        <w:right w:val="none" w:sz="0" w:space="0" w:color="auto"/>
      </w:divBdr>
    </w:div>
    <w:div w:id="190532396">
      <w:bodyDiv w:val="1"/>
      <w:marLeft w:val="0"/>
      <w:marRight w:val="0"/>
      <w:marTop w:val="0"/>
      <w:marBottom w:val="0"/>
      <w:divBdr>
        <w:top w:val="none" w:sz="0" w:space="0" w:color="auto"/>
        <w:left w:val="none" w:sz="0" w:space="0" w:color="auto"/>
        <w:bottom w:val="none" w:sz="0" w:space="0" w:color="auto"/>
        <w:right w:val="none" w:sz="0" w:space="0" w:color="auto"/>
      </w:divBdr>
    </w:div>
    <w:div w:id="190726480">
      <w:bodyDiv w:val="1"/>
      <w:marLeft w:val="0"/>
      <w:marRight w:val="0"/>
      <w:marTop w:val="0"/>
      <w:marBottom w:val="0"/>
      <w:divBdr>
        <w:top w:val="none" w:sz="0" w:space="0" w:color="auto"/>
        <w:left w:val="none" w:sz="0" w:space="0" w:color="auto"/>
        <w:bottom w:val="none" w:sz="0" w:space="0" w:color="auto"/>
        <w:right w:val="none" w:sz="0" w:space="0" w:color="auto"/>
      </w:divBdr>
    </w:div>
    <w:div w:id="191185962">
      <w:bodyDiv w:val="1"/>
      <w:marLeft w:val="0"/>
      <w:marRight w:val="0"/>
      <w:marTop w:val="0"/>
      <w:marBottom w:val="0"/>
      <w:divBdr>
        <w:top w:val="none" w:sz="0" w:space="0" w:color="auto"/>
        <w:left w:val="none" w:sz="0" w:space="0" w:color="auto"/>
        <w:bottom w:val="none" w:sz="0" w:space="0" w:color="auto"/>
        <w:right w:val="none" w:sz="0" w:space="0" w:color="auto"/>
      </w:divBdr>
      <w:divsChild>
        <w:div w:id="1576938737">
          <w:marLeft w:val="0"/>
          <w:marRight w:val="0"/>
          <w:marTop w:val="0"/>
          <w:marBottom w:val="0"/>
          <w:divBdr>
            <w:top w:val="none" w:sz="0" w:space="0" w:color="auto"/>
            <w:left w:val="none" w:sz="0" w:space="0" w:color="auto"/>
            <w:bottom w:val="none" w:sz="0" w:space="0" w:color="auto"/>
            <w:right w:val="none" w:sz="0" w:space="0" w:color="auto"/>
          </w:divBdr>
        </w:div>
        <w:div w:id="1391423693">
          <w:marLeft w:val="0"/>
          <w:marRight w:val="0"/>
          <w:marTop w:val="0"/>
          <w:marBottom w:val="0"/>
          <w:divBdr>
            <w:top w:val="none" w:sz="0" w:space="0" w:color="auto"/>
            <w:left w:val="none" w:sz="0" w:space="0" w:color="auto"/>
            <w:bottom w:val="none" w:sz="0" w:space="0" w:color="auto"/>
            <w:right w:val="none" w:sz="0" w:space="0" w:color="auto"/>
          </w:divBdr>
        </w:div>
        <w:div w:id="1537036804">
          <w:marLeft w:val="0"/>
          <w:marRight w:val="0"/>
          <w:marTop w:val="0"/>
          <w:marBottom w:val="0"/>
          <w:divBdr>
            <w:top w:val="none" w:sz="0" w:space="0" w:color="auto"/>
            <w:left w:val="none" w:sz="0" w:space="0" w:color="auto"/>
            <w:bottom w:val="none" w:sz="0" w:space="0" w:color="auto"/>
            <w:right w:val="none" w:sz="0" w:space="0" w:color="auto"/>
          </w:divBdr>
        </w:div>
        <w:div w:id="1721440070">
          <w:marLeft w:val="0"/>
          <w:marRight w:val="0"/>
          <w:marTop w:val="0"/>
          <w:marBottom w:val="0"/>
          <w:divBdr>
            <w:top w:val="none" w:sz="0" w:space="0" w:color="auto"/>
            <w:left w:val="none" w:sz="0" w:space="0" w:color="auto"/>
            <w:bottom w:val="none" w:sz="0" w:space="0" w:color="auto"/>
            <w:right w:val="none" w:sz="0" w:space="0" w:color="auto"/>
          </w:divBdr>
        </w:div>
        <w:div w:id="1769502497">
          <w:marLeft w:val="0"/>
          <w:marRight w:val="0"/>
          <w:marTop w:val="0"/>
          <w:marBottom w:val="0"/>
          <w:divBdr>
            <w:top w:val="none" w:sz="0" w:space="0" w:color="auto"/>
            <w:left w:val="none" w:sz="0" w:space="0" w:color="auto"/>
            <w:bottom w:val="none" w:sz="0" w:space="0" w:color="auto"/>
            <w:right w:val="none" w:sz="0" w:space="0" w:color="auto"/>
          </w:divBdr>
        </w:div>
        <w:div w:id="1939022091">
          <w:marLeft w:val="0"/>
          <w:marRight w:val="0"/>
          <w:marTop w:val="0"/>
          <w:marBottom w:val="0"/>
          <w:divBdr>
            <w:top w:val="none" w:sz="0" w:space="0" w:color="auto"/>
            <w:left w:val="none" w:sz="0" w:space="0" w:color="auto"/>
            <w:bottom w:val="none" w:sz="0" w:space="0" w:color="auto"/>
            <w:right w:val="none" w:sz="0" w:space="0" w:color="auto"/>
          </w:divBdr>
        </w:div>
        <w:div w:id="1373768026">
          <w:marLeft w:val="0"/>
          <w:marRight w:val="0"/>
          <w:marTop w:val="0"/>
          <w:marBottom w:val="0"/>
          <w:divBdr>
            <w:top w:val="none" w:sz="0" w:space="0" w:color="auto"/>
            <w:left w:val="none" w:sz="0" w:space="0" w:color="auto"/>
            <w:bottom w:val="none" w:sz="0" w:space="0" w:color="auto"/>
            <w:right w:val="none" w:sz="0" w:space="0" w:color="auto"/>
          </w:divBdr>
        </w:div>
        <w:div w:id="378671602">
          <w:marLeft w:val="0"/>
          <w:marRight w:val="0"/>
          <w:marTop w:val="0"/>
          <w:marBottom w:val="0"/>
          <w:divBdr>
            <w:top w:val="none" w:sz="0" w:space="0" w:color="auto"/>
            <w:left w:val="none" w:sz="0" w:space="0" w:color="auto"/>
            <w:bottom w:val="none" w:sz="0" w:space="0" w:color="auto"/>
            <w:right w:val="none" w:sz="0" w:space="0" w:color="auto"/>
          </w:divBdr>
        </w:div>
        <w:div w:id="294944159">
          <w:marLeft w:val="0"/>
          <w:marRight w:val="0"/>
          <w:marTop w:val="0"/>
          <w:marBottom w:val="0"/>
          <w:divBdr>
            <w:top w:val="none" w:sz="0" w:space="0" w:color="auto"/>
            <w:left w:val="none" w:sz="0" w:space="0" w:color="auto"/>
            <w:bottom w:val="none" w:sz="0" w:space="0" w:color="auto"/>
            <w:right w:val="none" w:sz="0" w:space="0" w:color="auto"/>
          </w:divBdr>
        </w:div>
        <w:div w:id="1429765162">
          <w:marLeft w:val="0"/>
          <w:marRight w:val="0"/>
          <w:marTop w:val="0"/>
          <w:marBottom w:val="0"/>
          <w:divBdr>
            <w:top w:val="none" w:sz="0" w:space="0" w:color="auto"/>
            <w:left w:val="none" w:sz="0" w:space="0" w:color="auto"/>
            <w:bottom w:val="none" w:sz="0" w:space="0" w:color="auto"/>
            <w:right w:val="none" w:sz="0" w:space="0" w:color="auto"/>
          </w:divBdr>
        </w:div>
        <w:div w:id="667706390">
          <w:marLeft w:val="0"/>
          <w:marRight w:val="0"/>
          <w:marTop w:val="0"/>
          <w:marBottom w:val="0"/>
          <w:divBdr>
            <w:top w:val="none" w:sz="0" w:space="0" w:color="auto"/>
            <w:left w:val="none" w:sz="0" w:space="0" w:color="auto"/>
            <w:bottom w:val="none" w:sz="0" w:space="0" w:color="auto"/>
            <w:right w:val="none" w:sz="0" w:space="0" w:color="auto"/>
          </w:divBdr>
        </w:div>
        <w:div w:id="1178808239">
          <w:marLeft w:val="0"/>
          <w:marRight w:val="0"/>
          <w:marTop w:val="0"/>
          <w:marBottom w:val="0"/>
          <w:divBdr>
            <w:top w:val="none" w:sz="0" w:space="0" w:color="auto"/>
            <w:left w:val="none" w:sz="0" w:space="0" w:color="auto"/>
            <w:bottom w:val="none" w:sz="0" w:space="0" w:color="auto"/>
            <w:right w:val="none" w:sz="0" w:space="0" w:color="auto"/>
          </w:divBdr>
        </w:div>
        <w:div w:id="766192036">
          <w:marLeft w:val="0"/>
          <w:marRight w:val="0"/>
          <w:marTop w:val="0"/>
          <w:marBottom w:val="0"/>
          <w:divBdr>
            <w:top w:val="none" w:sz="0" w:space="0" w:color="auto"/>
            <w:left w:val="none" w:sz="0" w:space="0" w:color="auto"/>
            <w:bottom w:val="none" w:sz="0" w:space="0" w:color="auto"/>
            <w:right w:val="none" w:sz="0" w:space="0" w:color="auto"/>
          </w:divBdr>
        </w:div>
        <w:div w:id="1957786663">
          <w:marLeft w:val="0"/>
          <w:marRight w:val="0"/>
          <w:marTop w:val="0"/>
          <w:marBottom w:val="0"/>
          <w:divBdr>
            <w:top w:val="none" w:sz="0" w:space="0" w:color="auto"/>
            <w:left w:val="none" w:sz="0" w:space="0" w:color="auto"/>
            <w:bottom w:val="none" w:sz="0" w:space="0" w:color="auto"/>
            <w:right w:val="none" w:sz="0" w:space="0" w:color="auto"/>
          </w:divBdr>
        </w:div>
        <w:div w:id="1485314119">
          <w:marLeft w:val="0"/>
          <w:marRight w:val="0"/>
          <w:marTop w:val="0"/>
          <w:marBottom w:val="0"/>
          <w:divBdr>
            <w:top w:val="none" w:sz="0" w:space="0" w:color="auto"/>
            <w:left w:val="none" w:sz="0" w:space="0" w:color="auto"/>
            <w:bottom w:val="none" w:sz="0" w:space="0" w:color="auto"/>
            <w:right w:val="none" w:sz="0" w:space="0" w:color="auto"/>
          </w:divBdr>
        </w:div>
        <w:div w:id="1559048390">
          <w:marLeft w:val="0"/>
          <w:marRight w:val="0"/>
          <w:marTop w:val="0"/>
          <w:marBottom w:val="0"/>
          <w:divBdr>
            <w:top w:val="none" w:sz="0" w:space="0" w:color="auto"/>
            <w:left w:val="none" w:sz="0" w:space="0" w:color="auto"/>
            <w:bottom w:val="none" w:sz="0" w:space="0" w:color="auto"/>
            <w:right w:val="none" w:sz="0" w:space="0" w:color="auto"/>
          </w:divBdr>
        </w:div>
        <w:div w:id="1434666778">
          <w:marLeft w:val="0"/>
          <w:marRight w:val="0"/>
          <w:marTop w:val="0"/>
          <w:marBottom w:val="0"/>
          <w:divBdr>
            <w:top w:val="none" w:sz="0" w:space="0" w:color="auto"/>
            <w:left w:val="none" w:sz="0" w:space="0" w:color="auto"/>
            <w:bottom w:val="none" w:sz="0" w:space="0" w:color="auto"/>
            <w:right w:val="none" w:sz="0" w:space="0" w:color="auto"/>
          </w:divBdr>
        </w:div>
        <w:div w:id="1818373871">
          <w:marLeft w:val="0"/>
          <w:marRight w:val="0"/>
          <w:marTop w:val="0"/>
          <w:marBottom w:val="0"/>
          <w:divBdr>
            <w:top w:val="none" w:sz="0" w:space="0" w:color="auto"/>
            <w:left w:val="none" w:sz="0" w:space="0" w:color="auto"/>
            <w:bottom w:val="none" w:sz="0" w:space="0" w:color="auto"/>
            <w:right w:val="none" w:sz="0" w:space="0" w:color="auto"/>
          </w:divBdr>
        </w:div>
        <w:div w:id="2044472507">
          <w:marLeft w:val="0"/>
          <w:marRight w:val="0"/>
          <w:marTop w:val="0"/>
          <w:marBottom w:val="0"/>
          <w:divBdr>
            <w:top w:val="none" w:sz="0" w:space="0" w:color="auto"/>
            <w:left w:val="none" w:sz="0" w:space="0" w:color="auto"/>
            <w:bottom w:val="none" w:sz="0" w:space="0" w:color="auto"/>
            <w:right w:val="none" w:sz="0" w:space="0" w:color="auto"/>
          </w:divBdr>
        </w:div>
        <w:div w:id="10642639">
          <w:marLeft w:val="0"/>
          <w:marRight w:val="0"/>
          <w:marTop w:val="0"/>
          <w:marBottom w:val="0"/>
          <w:divBdr>
            <w:top w:val="none" w:sz="0" w:space="0" w:color="auto"/>
            <w:left w:val="none" w:sz="0" w:space="0" w:color="auto"/>
            <w:bottom w:val="none" w:sz="0" w:space="0" w:color="auto"/>
            <w:right w:val="none" w:sz="0" w:space="0" w:color="auto"/>
          </w:divBdr>
        </w:div>
        <w:div w:id="1827626292">
          <w:marLeft w:val="0"/>
          <w:marRight w:val="0"/>
          <w:marTop w:val="0"/>
          <w:marBottom w:val="0"/>
          <w:divBdr>
            <w:top w:val="none" w:sz="0" w:space="0" w:color="auto"/>
            <w:left w:val="none" w:sz="0" w:space="0" w:color="auto"/>
            <w:bottom w:val="none" w:sz="0" w:space="0" w:color="auto"/>
            <w:right w:val="none" w:sz="0" w:space="0" w:color="auto"/>
          </w:divBdr>
        </w:div>
        <w:div w:id="320356944">
          <w:marLeft w:val="0"/>
          <w:marRight w:val="0"/>
          <w:marTop w:val="0"/>
          <w:marBottom w:val="0"/>
          <w:divBdr>
            <w:top w:val="none" w:sz="0" w:space="0" w:color="auto"/>
            <w:left w:val="none" w:sz="0" w:space="0" w:color="auto"/>
            <w:bottom w:val="none" w:sz="0" w:space="0" w:color="auto"/>
            <w:right w:val="none" w:sz="0" w:space="0" w:color="auto"/>
          </w:divBdr>
        </w:div>
        <w:div w:id="365566338">
          <w:marLeft w:val="0"/>
          <w:marRight w:val="0"/>
          <w:marTop w:val="0"/>
          <w:marBottom w:val="0"/>
          <w:divBdr>
            <w:top w:val="none" w:sz="0" w:space="0" w:color="auto"/>
            <w:left w:val="none" w:sz="0" w:space="0" w:color="auto"/>
            <w:bottom w:val="none" w:sz="0" w:space="0" w:color="auto"/>
            <w:right w:val="none" w:sz="0" w:space="0" w:color="auto"/>
          </w:divBdr>
        </w:div>
        <w:div w:id="1688672983">
          <w:marLeft w:val="0"/>
          <w:marRight w:val="0"/>
          <w:marTop w:val="0"/>
          <w:marBottom w:val="0"/>
          <w:divBdr>
            <w:top w:val="none" w:sz="0" w:space="0" w:color="auto"/>
            <w:left w:val="none" w:sz="0" w:space="0" w:color="auto"/>
            <w:bottom w:val="none" w:sz="0" w:space="0" w:color="auto"/>
            <w:right w:val="none" w:sz="0" w:space="0" w:color="auto"/>
          </w:divBdr>
        </w:div>
        <w:div w:id="1808156732">
          <w:marLeft w:val="0"/>
          <w:marRight w:val="0"/>
          <w:marTop w:val="0"/>
          <w:marBottom w:val="0"/>
          <w:divBdr>
            <w:top w:val="none" w:sz="0" w:space="0" w:color="auto"/>
            <w:left w:val="none" w:sz="0" w:space="0" w:color="auto"/>
            <w:bottom w:val="none" w:sz="0" w:space="0" w:color="auto"/>
            <w:right w:val="none" w:sz="0" w:space="0" w:color="auto"/>
          </w:divBdr>
        </w:div>
        <w:div w:id="1179392955">
          <w:marLeft w:val="0"/>
          <w:marRight w:val="0"/>
          <w:marTop w:val="0"/>
          <w:marBottom w:val="0"/>
          <w:divBdr>
            <w:top w:val="none" w:sz="0" w:space="0" w:color="auto"/>
            <w:left w:val="none" w:sz="0" w:space="0" w:color="auto"/>
            <w:bottom w:val="none" w:sz="0" w:space="0" w:color="auto"/>
            <w:right w:val="none" w:sz="0" w:space="0" w:color="auto"/>
          </w:divBdr>
        </w:div>
        <w:div w:id="852378800">
          <w:marLeft w:val="0"/>
          <w:marRight w:val="0"/>
          <w:marTop w:val="0"/>
          <w:marBottom w:val="0"/>
          <w:divBdr>
            <w:top w:val="none" w:sz="0" w:space="0" w:color="auto"/>
            <w:left w:val="none" w:sz="0" w:space="0" w:color="auto"/>
            <w:bottom w:val="none" w:sz="0" w:space="0" w:color="auto"/>
            <w:right w:val="none" w:sz="0" w:space="0" w:color="auto"/>
          </w:divBdr>
        </w:div>
        <w:div w:id="1595749716">
          <w:marLeft w:val="0"/>
          <w:marRight w:val="0"/>
          <w:marTop w:val="0"/>
          <w:marBottom w:val="0"/>
          <w:divBdr>
            <w:top w:val="none" w:sz="0" w:space="0" w:color="auto"/>
            <w:left w:val="none" w:sz="0" w:space="0" w:color="auto"/>
            <w:bottom w:val="none" w:sz="0" w:space="0" w:color="auto"/>
            <w:right w:val="none" w:sz="0" w:space="0" w:color="auto"/>
          </w:divBdr>
        </w:div>
        <w:div w:id="1736733053">
          <w:marLeft w:val="0"/>
          <w:marRight w:val="0"/>
          <w:marTop w:val="0"/>
          <w:marBottom w:val="0"/>
          <w:divBdr>
            <w:top w:val="none" w:sz="0" w:space="0" w:color="auto"/>
            <w:left w:val="none" w:sz="0" w:space="0" w:color="auto"/>
            <w:bottom w:val="none" w:sz="0" w:space="0" w:color="auto"/>
            <w:right w:val="none" w:sz="0" w:space="0" w:color="auto"/>
          </w:divBdr>
        </w:div>
        <w:div w:id="1607614419">
          <w:marLeft w:val="0"/>
          <w:marRight w:val="0"/>
          <w:marTop w:val="0"/>
          <w:marBottom w:val="0"/>
          <w:divBdr>
            <w:top w:val="none" w:sz="0" w:space="0" w:color="auto"/>
            <w:left w:val="none" w:sz="0" w:space="0" w:color="auto"/>
            <w:bottom w:val="none" w:sz="0" w:space="0" w:color="auto"/>
            <w:right w:val="none" w:sz="0" w:space="0" w:color="auto"/>
          </w:divBdr>
        </w:div>
        <w:div w:id="362633433">
          <w:marLeft w:val="0"/>
          <w:marRight w:val="0"/>
          <w:marTop w:val="0"/>
          <w:marBottom w:val="0"/>
          <w:divBdr>
            <w:top w:val="none" w:sz="0" w:space="0" w:color="auto"/>
            <w:left w:val="none" w:sz="0" w:space="0" w:color="auto"/>
            <w:bottom w:val="none" w:sz="0" w:space="0" w:color="auto"/>
            <w:right w:val="none" w:sz="0" w:space="0" w:color="auto"/>
          </w:divBdr>
        </w:div>
        <w:div w:id="786773596">
          <w:marLeft w:val="0"/>
          <w:marRight w:val="0"/>
          <w:marTop w:val="0"/>
          <w:marBottom w:val="0"/>
          <w:divBdr>
            <w:top w:val="none" w:sz="0" w:space="0" w:color="auto"/>
            <w:left w:val="none" w:sz="0" w:space="0" w:color="auto"/>
            <w:bottom w:val="none" w:sz="0" w:space="0" w:color="auto"/>
            <w:right w:val="none" w:sz="0" w:space="0" w:color="auto"/>
          </w:divBdr>
        </w:div>
        <w:div w:id="329060352">
          <w:marLeft w:val="0"/>
          <w:marRight w:val="0"/>
          <w:marTop w:val="0"/>
          <w:marBottom w:val="0"/>
          <w:divBdr>
            <w:top w:val="none" w:sz="0" w:space="0" w:color="auto"/>
            <w:left w:val="none" w:sz="0" w:space="0" w:color="auto"/>
            <w:bottom w:val="none" w:sz="0" w:space="0" w:color="auto"/>
            <w:right w:val="none" w:sz="0" w:space="0" w:color="auto"/>
          </w:divBdr>
        </w:div>
        <w:div w:id="2018846841">
          <w:marLeft w:val="0"/>
          <w:marRight w:val="0"/>
          <w:marTop w:val="0"/>
          <w:marBottom w:val="0"/>
          <w:divBdr>
            <w:top w:val="none" w:sz="0" w:space="0" w:color="auto"/>
            <w:left w:val="none" w:sz="0" w:space="0" w:color="auto"/>
            <w:bottom w:val="none" w:sz="0" w:space="0" w:color="auto"/>
            <w:right w:val="none" w:sz="0" w:space="0" w:color="auto"/>
          </w:divBdr>
        </w:div>
        <w:div w:id="861548642">
          <w:marLeft w:val="0"/>
          <w:marRight w:val="0"/>
          <w:marTop w:val="0"/>
          <w:marBottom w:val="0"/>
          <w:divBdr>
            <w:top w:val="none" w:sz="0" w:space="0" w:color="auto"/>
            <w:left w:val="none" w:sz="0" w:space="0" w:color="auto"/>
            <w:bottom w:val="none" w:sz="0" w:space="0" w:color="auto"/>
            <w:right w:val="none" w:sz="0" w:space="0" w:color="auto"/>
          </w:divBdr>
        </w:div>
        <w:div w:id="716316642">
          <w:marLeft w:val="0"/>
          <w:marRight w:val="0"/>
          <w:marTop w:val="0"/>
          <w:marBottom w:val="0"/>
          <w:divBdr>
            <w:top w:val="none" w:sz="0" w:space="0" w:color="auto"/>
            <w:left w:val="none" w:sz="0" w:space="0" w:color="auto"/>
            <w:bottom w:val="none" w:sz="0" w:space="0" w:color="auto"/>
            <w:right w:val="none" w:sz="0" w:space="0" w:color="auto"/>
          </w:divBdr>
        </w:div>
        <w:div w:id="1501888876">
          <w:marLeft w:val="0"/>
          <w:marRight w:val="0"/>
          <w:marTop w:val="0"/>
          <w:marBottom w:val="0"/>
          <w:divBdr>
            <w:top w:val="none" w:sz="0" w:space="0" w:color="auto"/>
            <w:left w:val="none" w:sz="0" w:space="0" w:color="auto"/>
            <w:bottom w:val="none" w:sz="0" w:space="0" w:color="auto"/>
            <w:right w:val="none" w:sz="0" w:space="0" w:color="auto"/>
          </w:divBdr>
        </w:div>
        <w:div w:id="1959750470">
          <w:marLeft w:val="0"/>
          <w:marRight w:val="0"/>
          <w:marTop w:val="0"/>
          <w:marBottom w:val="0"/>
          <w:divBdr>
            <w:top w:val="none" w:sz="0" w:space="0" w:color="auto"/>
            <w:left w:val="none" w:sz="0" w:space="0" w:color="auto"/>
            <w:bottom w:val="none" w:sz="0" w:space="0" w:color="auto"/>
            <w:right w:val="none" w:sz="0" w:space="0" w:color="auto"/>
          </w:divBdr>
        </w:div>
        <w:div w:id="250897945">
          <w:marLeft w:val="0"/>
          <w:marRight w:val="0"/>
          <w:marTop w:val="0"/>
          <w:marBottom w:val="0"/>
          <w:divBdr>
            <w:top w:val="none" w:sz="0" w:space="0" w:color="auto"/>
            <w:left w:val="none" w:sz="0" w:space="0" w:color="auto"/>
            <w:bottom w:val="none" w:sz="0" w:space="0" w:color="auto"/>
            <w:right w:val="none" w:sz="0" w:space="0" w:color="auto"/>
          </w:divBdr>
        </w:div>
        <w:div w:id="29453492">
          <w:marLeft w:val="0"/>
          <w:marRight w:val="0"/>
          <w:marTop w:val="0"/>
          <w:marBottom w:val="0"/>
          <w:divBdr>
            <w:top w:val="none" w:sz="0" w:space="0" w:color="auto"/>
            <w:left w:val="none" w:sz="0" w:space="0" w:color="auto"/>
            <w:bottom w:val="none" w:sz="0" w:space="0" w:color="auto"/>
            <w:right w:val="none" w:sz="0" w:space="0" w:color="auto"/>
          </w:divBdr>
        </w:div>
        <w:div w:id="934702604">
          <w:marLeft w:val="0"/>
          <w:marRight w:val="0"/>
          <w:marTop w:val="0"/>
          <w:marBottom w:val="0"/>
          <w:divBdr>
            <w:top w:val="none" w:sz="0" w:space="0" w:color="auto"/>
            <w:left w:val="none" w:sz="0" w:space="0" w:color="auto"/>
            <w:bottom w:val="none" w:sz="0" w:space="0" w:color="auto"/>
            <w:right w:val="none" w:sz="0" w:space="0" w:color="auto"/>
          </w:divBdr>
        </w:div>
        <w:div w:id="1497920007">
          <w:marLeft w:val="0"/>
          <w:marRight w:val="0"/>
          <w:marTop w:val="0"/>
          <w:marBottom w:val="0"/>
          <w:divBdr>
            <w:top w:val="none" w:sz="0" w:space="0" w:color="auto"/>
            <w:left w:val="none" w:sz="0" w:space="0" w:color="auto"/>
            <w:bottom w:val="none" w:sz="0" w:space="0" w:color="auto"/>
            <w:right w:val="none" w:sz="0" w:space="0" w:color="auto"/>
          </w:divBdr>
        </w:div>
        <w:div w:id="338777304">
          <w:marLeft w:val="0"/>
          <w:marRight w:val="0"/>
          <w:marTop w:val="0"/>
          <w:marBottom w:val="0"/>
          <w:divBdr>
            <w:top w:val="none" w:sz="0" w:space="0" w:color="auto"/>
            <w:left w:val="none" w:sz="0" w:space="0" w:color="auto"/>
            <w:bottom w:val="none" w:sz="0" w:space="0" w:color="auto"/>
            <w:right w:val="none" w:sz="0" w:space="0" w:color="auto"/>
          </w:divBdr>
        </w:div>
        <w:div w:id="1680278312">
          <w:marLeft w:val="0"/>
          <w:marRight w:val="0"/>
          <w:marTop w:val="0"/>
          <w:marBottom w:val="0"/>
          <w:divBdr>
            <w:top w:val="none" w:sz="0" w:space="0" w:color="auto"/>
            <w:left w:val="none" w:sz="0" w:space="0" w:color="auto"/>
            <w:bottom w:val="none" w:sz="0" w:space="0" w:color="auto"/>
            <w:right w:val="none" w:sz="0" w:space="0" w:color="auto"/>
          </w:divBdr>
        </w:div>
        <w:div w:id="461655966">
          <w:marLeft w:val="0"/>
          <w:marRight w:val="0"/>
          <w:marTop w:val="0"/>
          <w:marBottom w:val="0"/>
          <w:divBdr>
            <w:top w:val="none" w:sz="0" w:space="0" w:color="auto"/>
            <w:left w:val="none" w:sz="0" w:space="0" w:color="auto"/>
            <w:bottom w:val="none" w:sz="0" w:space="0" w:color="auto"/>
            <w:right w:val="none" w:sz="0" w:space="0" w:color="auto"/>
          </w:divBdr>
        </w:div>
        <w:div w:id="991905699">
          <w:marLeft w:val="0"/>
          <w:marRight w:val="0"/>
          <w:marTop w:val="0"/>
          <w:marBottom w:val="0"/>
          <w:divBdr>
            <w:top w:val="none" w:sz="0" w:space="0" w:color="auto"/>
            <w:left w:val="none" w:sz="0" w:space="0" w:color="auto"/>
            <w:bottom w:val="none" w:sz="0" w:space="0" w:color="auto"/>
            <w:right w:val="none" w:sz="0" w:space="0" w:color="auto"/>
          </w:divBdr>
        </w:div>
        <w:div w:id="317467879">
          <w:marLeft w:val="0"/>
          <w:marRight w:val="0"/>
          <w:marTop w:val="0"/>
          <w:marBottom w:val="0"/>
          <w:divBdr>
            <w:top w:val="none" w:sz="0" w:space="0" w:color="auto"/>
            <w:left w:val="none" w:sz="0" w:space="0" w:color="auto"/>
            <w:bottom w:val="none" w:sz="0" w:space="0" w:color="auto"/>
            <w:right w:val="none" w:sz="0" w:space="0" w:color="auto"/>
          </w:divBdr>
        </w:div>
        <w:div w:id="1768691507">
          <w:marLeft w:val="0"/>
          <w:marRight w:val="0"/>
          <w:marTop w:val="0"/>
          <w:marBottom w:val="0"/>
          <w:divBdr>
            <w:top w:val="none" w:sz="0" w:space="0" w:color="auto"/>
            <w:left w:val="none" w:sz="0" w:space="0" w:color="auto"/>
            <w:bottom w:val="none" w:sz="0" w:space="0" w:color="auto"/>
            <w:right w:val="none" w:sz="0" w:space="0" w:color="auto"/>
          </w:divBdr>
        </w:div>
        <w:div w:id="764761940">
          <w:marLeft w:val="0"/>
          <w:marRight w:val="0"/>
          <w:marTop w:val="0"/>
          <w:marBottom w:val="0"/>
          <w:divBdr>
            <w:top w:val="none" w:sz="0" w:space="0" w:color="auto"/>
            <w:left w:val="none" w:sz="0" w:space="0" w:color="auto"/>
            <w:bottom w:val="none" w:sz="0" w:space="0" w:color="auto"/>
            <w:right w:val="none" w:sz="0" w:space="0" w:color="auto"/>
          </w:divBdr>
        </w:div>
        <w:div w:id="200628215">
          <w:marLeft w:val="0"/>
          <w:marRight w:val="0"/>
          <w:marTop w:val="0"/>
          <w:marBottom w:val="0"/>
          <w:divBdr>
            <w:top w:val="none" w:sz="0" w:space="0" w:color="auto"/>
            <w:left w:val="none" w:sz="0" w:space="0" w:color="auto"/>
            <w:bottom w:val="none" w:sz="0" w:space="0" w:color="auto"/>
            <w:right w:val="none" w:sz="0" w:space="0" w:color="auto"/>
          </w:divBdr>
        </w:div>
        <w:div w:id="786194487">
          <w:marLeft w:val="0"/>
          <w:marRight w:val="0"/>
          <w:marTop w:val="0"/>
          <w:marBottom w:val="0"/>
          <w:divBdr>
            <w:top w:val="none" w:sz="0" w:space="0" w:color="auto"/>
            <w:left w:val="none" w:sz="0" w:space="0" w:color="auto"/>
            <w:bottom w:val="none" w:sz="0" w:space="0" w:color="auto"/>
            <w:right w:val="none" w:sz="0" w:space="0" w:color="auto"/>
          </w:divBdr>
        </w:div>
        <w:div w:id="212617942">
          <w:marLeft w:val="0"/>
          <w:marRight w:val="0"/>
          <w:marTop w:val="0"/>
          <w:marBottom w:val="0"/>
          <w:divBdr>
            <w:top w:val="none" w:sz="0" w:space="0" w:color="auto"/>
            <w:left w:val="none" w:sz="0" w:space="0" w:color="auto"/>
            <w:bottom w:val="none" w:sz="0" w:space="0" w:color="auto"/>
            <w:right w:val="none" w:sz="0" w:space="0" w:color="auto"/>
          </w:divBdr>
        </w:div>
        <w:div w:id="1586722520">
          <w:marLeft w:val="0"/>
          <w:marRight w:val="0"/>
          <w:marTop w:val="0"/>
          <w:marBottom w:val="0"/>
          <w:divBdr>
            <w:top w:val="none" w:sz="0" w:space="0" w:color="auto"/>
            <w:left w:val="none" w:sz="0" w:space="0" w:color="auto"/>
            <w:bottom w:val="none" w:sz="0" w:space="0" w:color="auto"/>
            <w:right w:val="none" w:sz="0" w:space="0" w:color="auto"/>
          </w:divBdr>
        </w:div>
        <w:div w:id="772095675">
          <w:marLeft w:val="0"/>
          <w:marRight w:val="0"/>
          <w:marTop w:val="0"/>
          <w:marBottom w:val="0"/>
          <w:divBdr>
            <w:top w:val="none" w:sz="0" w:space="0" w:color="auto"/>
            <w:left w:val="none" w:sz="0" w:space="0" w:color="auto"/>
            <w:bottom w:val="none" w:sz="0" w:space="0" w:color="auto"/>
            <w:right w:val="none" w:sz="0" w:space="0" w:color="auto"/>
          </w:divBdr>
        </w:div>
        <w:div w:id="1857301913">
          <w:marLeft w:val="0"/>
          <w:marRight w:val="0"/>
          <w:marTop w:val="0"/>
          <w:marBottom w:val="0"/>
          <w:divBdr>
            <w:top w:val="none" w:sz="0" w:space="0" w:color="auto"/>
            <w:left w:val="none" w:sz="0" w:space="0" w:color="auto"/>
            <w:bottom w:val="none" w:sz="0" w:space="0" w:color="auto"/>
            <w:right w:val="none" w:sz="0" w:space="0" w:color="auto"/>
          </w:divBdr>
        </w:div>
        <w:div w:id="2131169895">
          <w:marLeft w:val="0"/>
          <w:marRight w:val="0"/>
          <w:marTop w:val="0"/>
          <w:marBottom w:val="0"/>
          <w:divBdr>
            <w:top w:val="none" w:sz="0" w:space="0" w:color="auto"/>
            <w:left w:val="none" w:sz="0" w:space="0" w:color="auto"/>
            <w:bottom w:val="none" w:sz="0" w:space="0" w:color="auto"/>
            <w:right w:val="none" w:sz="0" w:space="0" w:color="auto"/>
          </w:divBdr>
        </w:div>
        <w:div w:id="1232083948">
          <w:marLeft w:val="0"/>
          <w:marRight w:val="0"/>
          <w:marTop w:val="0"/>
          <w:marBottom w:val="0"/>
          <w:divBdr>
            <w:top w:val="none" w:sz="0" w:space="0" w:color="auto"/>
            <w:left w:val="none" w:sz="0" w:space="0" w:color="auto"/>
            <w:bottom w:val="none" w:sz="0" w:space="0" w:color="auto"/>
            <w:right w:val="none" w:sz="0" w:space="0" w:color="auto"/>
          </w:divBdr>
        </w:div>
        <w:div w:id="1410035791">
          <w:marLeft w:val="0"/>
          <w:marRight w:val="0"/>
          <w:marTop w:val="0"/>
          <w:marBottom w:val="0"/>
          <w:divBdr>
            <w:top w:val="none" w:sz="0" w:space="0" w:color="auto"/>
            <w:left w:val="none" w:sz="0" w:space="0" w:color="auto"/>
            <w:bottom w:val="none" w:sz="0" w:space="0" w:color="auto"/>
            <w:right w:val="none" w:sz="0" w:space="0" w:color="auto"/>
          </w:divBdr>
        </w:div>
        <w:div w:id="211117765">
          <w:marLeft w:val="0"/>
          <w:marRight w:val="0"/>
          <w:marTop w:val="0"/>
          <w:marBottom w:val="0"/>
          <w:divBdr>
            <w:top w:val="none" w:sz="0" w:space="0" w:color="auto"/>
            <w:left w:val="none" w:sz="0" w:space="0" w:color="auto"/>
            <w:bottom w:val="none" w:sz="0" w:space="0" w:color="auto"/>
            <w:right w:val="none" w:sz="0" w:space="0" w:color="auto"/>
          </w:divBdr>
        </w:div>
        <w:div w:id="1989045386">
          <w:marLeft w:val="0"/>
          <w:marRight w:val="0"/>
          <w:marTop w:val="0"/>
          <w:marBottom w:val="0"/>
          <w:divBdr>
            <w:top w:val="none" w:sz="0" w:space="0" w:color="auto"/>
            <w:left w:val="none" w:sz="0" w:space="0" w:color="auto"/>
            <w:bottom w:val="none" w:sz="0" w:space="0" w:color="auto"/>
            <w:right w:val="none" w:sz="0" w:space="0" w:color="auto"/>
          </w:divBdr>
        </w:div>
        <w:div w:id="958149011">
          <w:marLeft w:val="0"/>
          <w:marRight w:val="0"/>
          <w:marTop w:val="0"/>
          <w:marBottom w:val="0"/>
          <w:divBdr>
            <w:top w:val="none" w:sz="0" w:space="0" w:color="auto"/>
            <w:left w:val="none" w:sz="0" w:space="0" w:color="auto"/>
            <w:bottom w:val="none" w:sz="0" w:space="0" w:color="auto"/>
            <w:right w:val="none" w:sz="0" w:space="0" w:color="auto"/>
          </w:divBdr>
        </w:div>
        <w:div w:id="399598643">
          <w:marLeft w:val="0"/>
          <w:marRight w:val="0"/>
          <w:marTop w:val="0"/>
          <w:marBottom w:val="0"/>
          <w:divBdr>
            <w:top w:val="none" w:sz="0" w:space="0" w:color="auto"/>
            <w:left w:val="none" w:sz="0" w:space="0" w:color="auto"/>
            <w:bottom w:val="none" w:sz="0" w:space="0" w:color="auto"/>
            <w:right w:val="none" w:sz="0" w:space="0" w:color="auto"/>
          </w:divBdr>
        </w:div>
        <w:div w:id="2105613476">
          <w:marLeft w:val="0"/>
          <w:marRight w:val="0"/>
          <w:marTop w:val="0"/>
          <w:marBottom w:val="0"/>
          <w:divBdr>
            <w:top w:val="none" w:sz="0" w:space="0" w:color="auto"/>
            <w:left w:val="none" w:sz="0" w:space="0" w:color="auto"/>
            <w:bottom w:val="none" w:sz="0" w:space="0" w:color="auto"/>
            <w:right w:val="none" w:sz="0" w:space="0" w:color="auto"/>
          </w:divBdr>
        </w:div>
      </w:divsChild>
    </w:div>
    <w:div w:id="192115106">
      <w:marLeft w:val="480"/>
      <w:marRight w:val="0"/>
      <w:marTop w:val="0"/>
      <w:marBottom w:val="0"/>
      <w:divBdr>
        <w:top w:val="none" w:sz="0" w:space="0" w:color="auto"/>
        <w:left w:val="none" w:sz="0" w:space="0" w:color="auto"/>
        <w:bottom w:val="none" w:sz="0" w:space="0" w:color="auto"/>
        <w:right w:val="none" w:sz="0" w:space="0" w:color="auto"/>
      </w:divBdr>
    </w:div>
    <w:div w:id="192227472">
      <w:bodyDiv w:val="1"/>
      <w:marLeft w:val="0"/>
      <w:marRight w:val="0"/>
      <w:marTop w:val="0"/>
      <w:marBottom w:val="0"/>
      <w:divBdr>
        <w:top w:val="none" w:sz="0" w:space="0" w:color="auto"/>
        <w:left w:val="none" w:sz="0" w:space="0" w:color="auto"/>
        <w:bottom w:val="none" w:sz="0" w:space="0" w:color="auto"/>
        <w:right w:val="none" w:sz="0" w:space="0" w:color="auto"/>
      </w:divBdr>
    </w:div>
    <w:div w:id="192502797">
      <w:bodyDiv w:val="1"/>
      <w:marLeft w:val="0"/>
      <w:marRight w:val="0"/>
      <w:marTop w:val="0"/>
      <w:marBottom w:val="0"/>
      <w:divBdr>
        <w:top w:val="none" w:sz="0" w:space="0" w:color="auto"/>
        <w:left w:val="none" w:sz="0" w:space="0" w:color="auto"/>
        <w:bottom w:val="none" w:sz="0" w:space="0" w:color="auto"/>
        <w:right w:val="none" w:sz="0" w:space="0" w:color="auto"/>
      </w:divBdr>
    </w:div>
    <w:div w:id="192769379">
      <w:marLeft w:val="480"/>
      <w:marRight w:val="0"/>
      <w:marTop w:val="0"/>
      <w:marBottom w:val="0"/>
      <w:divBdr>
        <w:top w:val="none" w:sz="0" w:space="0" w:color="auto"/>
        <w:left w:val="none" w:sz="0" w:space="0" w:color="auto"/>
        <w:bottom w:val="none" w:sz="0" w:space="0" w:color="auto"/>
        <w:right w:val="none" w:sz="0" w:space="0" w:color="auto"/>
      </w:divBdr>
    </w:div>
    <w:div w:id="192814948">
      <w:marLeft w:val="480"/>
      <w:marRight w:val="0"/>
      <w:marTop w:val="0"/>
      <w:marBottom w:val="0"/>
      <w:divBdr>
        <w:top w:val="none" w:sz="0" w:space="0" w:color="auto"/>
        <w:left w:val="none" w:sz="0" w:space="0" w:color="auto"/>
        <w:bottom w:val="none" w:sz="0" w:space="0" w:color="auto"/>
        <w:right w:val="none" w:sz="0" w:space="0" w:color="auto"/>
      </w:divBdr>
    </w:div>
    <w:div w:id="193085183">
      <w:marLeft w:val="480"/>
      <w:marRight w:val="0"/>
      <w:marTop w:val="0"/>
      <w:marBottom w:val="0"/>
      <w:divBdr>
        <w:top w:val="none" w:sz="0" w:space="0" w:color="auto"/>
        <w:left w:val="none" w:sz="0" w:space="0" w:color="auto"/>
        <w:bottom w:val="none" w:sz="0" w:space="0" w:color="auto"/>
        <w:right w:val="none" w:sz="0" w:space="0" w:color="auto"/>
      </w:divBdr>
    </w:div>
    <w:div w:id="193616309">
      <w:bodyDiv w:val="1"/>
      <w:marLeft w:val="0"/>
      <w:marRight w:val="0"/>
      <w:marTop w:val="0"/>
      <w:marBottom w:val="0"/>
      <w:divBdr>
        <w:top w:val="none" w:sz="0" w:space="0" w:color="auto"/>
        <w:left w:val="none" w:sz="0" w:space="0" w:color="auto"/>
        <w:bottom w:val="none" w:sz="0" w:space="0" w:color="auto"/>
        <w:right w:val="none" w:sz="0" w:space="0" w:color="auto"/>
      </w:divBdr>
    </w:div>
    <w:div w:id="193737685">
      <w:marLeft w:val="480"/>
      <w:marRight w:val="0"/>
      <w:marTop w:val="0"/>
      <w:marBottom w:val="0"/>
      <w:divBdr>
        <w:top w:val="none" w:sz="0" w:space="0" w:color="auto"/>
        <w:left w:val="none" w:sz="0" w:space="0" w:color="auto"/>
        <w:bottom w:val="none" w:sz="0" w:space="0" w:color="auto"/>
        <w:right w:val="none" w:sz="0" w:space="0" w:color="auto"/>
      </w:divBdr>
    </w:div>
    <w:div w:id="193807434">
      <w:marLeft w:val="480"/>
      <w:marRight w:val="0"/>
      <w:marTop w:val="0"/>
      <w:marBottom w:val="0"/>
      <w:divBdr>
        <w:top w:val="none" w:sz="0" w:space="0" w:color="auto"/>
        <w:left w:val="none" w:sz="0" w:space="0" w:color="auto"/>
        <w:bottom w:val="none" w:sz="0" w:space="0" w:color="auto"/>
        <w:right w:val="none" w:sz="0" w:space="0" w:color="auto"/>
      </w:divBdr>
    </w:div>
    <w:div w:id="193924162">
      <w:marLeft w:val="480"/>
      <w:marRight w:val="0"/>
      <w:marTop w:val="0"/>
      <w:marBottom w:val="0"/>
      <w:divBdr>
        <w:top w:val="none" w:sz="0" w:space="0" w:color="auto"/>
        <w:left w:val="none" w:sz="0" w:space="0" w:color="auto"/>
        <w:bottom w:val="none" w:sz="0" w:space="0" w:color="auto"/>
        <w:right w:val="none" w:sz="0" w:space="0" w:color="auto"/>
      </w:divBdr>
    </w:div>
    <w:div w:id="194003589">
      <w:marLeft w:val="480"/>
      <w:marRight w:val="0"/>
      <w:marTop w:val="0"/>
      <w:marBottom w:val="0"/>
      <w:divBdr>
        <w:top w:val="none" w:sz="0" w:space="0" w:color="auto"/>
        <w:left w:val="none" w:sz="0" w:space="0" w:color="auto"/>
        <w:bottom w:val="none" w:sz="0" w:space="0" w:color="auto"/>
        <w:right w:val="none" w:sz="0" w:space="0" w:color="auto"/>
      </w:divBdr>
    </w:div>
    <w:div w:id="194537569">
      <w:marLeft w:val="480"/>
      <w:marRight w:val="0"/>
      <w:marTop w:val="0"/>
      <w:marBottom w:val="0"/>
      <w:divBdr>
        <w:top w:val="none" w:sz="0" w:space="0" w:color="auto"/>
        <w:left w:val="none" w:sz="0" w:space="0" w:color="auto"/>
        <w:bottom w:val="none" w:sz="0" w:space="0" w:color="auto"/>
        <w:right w:val="none" w:sz="0" w:space="0" w:color="auto"/>
      </w:divBdr>
    </w:div>
    <w:div w:id="195657513">
      <w:marLeft w:val="480"/>
      <w:marRight w:val="0"/>
      <w:marTop w:val="0"/>
      <w:marBottom w:val="0"/>
      <w:divBdr>
        <w:top w:val="none" w:sz="0" w:space="0" w:color="auto"/>
        <w:left w:val="none" w:sz="0" w:space="0" w:color="auto"/>
        <w:bottom w:val="none" w:sz="0" w:space="0" w:color="auto"/>
        <w:right w:val="none" w:sz="0" w:space="0" w:color="auto"/>
      </w:divBdr>
    </w:div>
    <w:div w:id="195853200">
      <w:marLeft w:val="480"/>
      <w:marRight w:val="0"/>
      <w:marTop w:val="0"/>
      <w:marBottom w:val="0"/>
      <w:divBdr>
        <w:top w:val="none" w:sz="0" w:space="0" w:color="auto"/>
        <w:left w:val="none" w:sz="0" w:space="0" w:color="auto"/>
        <w:bottom w:val="none" w:sz="0" w:space="0" w:color="auto"/>
        <w:right w:val="none" w:sz="0" w:space="0" w:color="auto"/>
      </w:divBdr>
    </w:div>
    <w:div w:id="195891986">
      <w:marLeft w:val="480"/>
      <w:marRight w:val="0"/>
      <w:marTop w:val="0"/>
      <w:marBottom w:val="0"/>
      <w:divBdr>
        <w:top w:val="none" w:sz="0" w:space="0" w:color="auto"/>
        <w:left w:val="none" w:sz="0" w:space="0" w:color="auto"/>
        <w:bottom w:val="none" w:sz="0" w:space="0" w:color="auto"/>
        <w:right w:val="none" w:sz="0" w:space="0" w:color="auto"/>
      </w:divBdr>
    </w:div>
    <w:div w:id="195968633">
      <w:marLeft w:val="480"/>
      <w:marRight w:val="0"/>
      <w:marTop w:val="0"/>
      <w:marBottom w:val="0"/>
      <w:divBdr>
        <w:top w:val="none" w:sz="0" w:space="0" w:color="auto"/>
        <w:left w:val="none" w:sz="0" w:space="0" w:color="auto"/>
        <w:bottom w:val="none" w:sz="0" w:space="0" w:color="auto"/>
        <w:right w:val="none" w:sz="0" w:space="0" w:color="auto"/>
      </w:divBdr>
    </w:div>
    <w:div w:id="196164981">
      <w:marLeft w:val="480"/>
      <w:marRight w:val="0"/>
      <w:marTop w:val="0"/>
      <w:marBottom w:val="0"/>
      <w:divBdr>
        <w:top w:val="none" w:sz="0" w:space="0" w:color="auto"/>
        <w:left w:val="none" w:sz="0" w:space="0" w:color="auto"/>
        <w:bottom w:val="none" w:sz="0" w:space="0" w:color="auto"/>
        <w:right w:val="none" w:sz="0" w:space="0" w:color="auto"/>
      </w:divBdr>
    </w:div>
    <w:div w:id="196237422">
      <w:marLeft w:val="480"/>
      <w:marRight w:val="0"/>
      <w:marTop w:val="0"/>
      <w:marBottom w:val="0"/>
      <w:divBdr>
        <w:top w:val="none" w:sz="0" w:space="0" w:color="auto"/>
        <w:left w:val="none" w:sz="0" w:space="0" w:color="auto"/>
        <w:bottom w:val="none" w:sz="0" w:space="0" w:color="auto"/>
        <w:right w:val="none" w:sz="0" w:space="0" w:color="auto"/>
      </w:divBdr>
    </w:div>
    <w:div w:id="196284058">
      <w:marLeft w:val="480"/>
      <w:marRight w:val="0"/>
      <w:marTop w:val="0"/>
      <w:marBottom w:val="0"/>
      <w:divBdr>
        <w:top w:val="none" w:sz="0" w:space="0" w:color="auto"/>
        <w:left w:val="none" w:sz="0" w:space="0" w:color="auto"/>
        <w:bottom w:val="none" w:sz="0" w:space="0" w:color="auto"/>
        <w:right w:val="none" w:sz="0" w:space="0" w:color="auto"/>
      </w:divBdr>
    </w:div>
    <w:div w:id="196432213">
      <w:marLeft w:val="480"/>
      <w:marRight w:val="0"/>
      <w:marTop w:val="0"/>
      <w:marBottom w:val="0"/>
      <w:divBdr>
        <w:top w:val="none" w:sz="0" w:space="0" w:color="auto"/>
        <w:left w:val="none" w:sz="0" w:space="0" w:color="auto"/>
        <w:bottom w:val="none" w:sz="0" w:space="0" w:color="auto"/>
        <w:right w:val="none" w:sz="0" w:space="0" w:color="auto"/>
      </w:divBdr>
    </w:div>
    <w:div w:id="196552137">
      <w:marLeft w:val="480"/>
      <w:marRight w:val="0"/>
      <w:marTop w:val="0"/>
      <w:marBottom w:val="0"/>
      <w:divBdr>
        <w:top w:val="none" w:sz="0" w:space="0" w:color="auto"/>
        <w:left w:val="none" w:sz="0" w:space="0" w:color="auto"/>
        <w:bottom w:val="none" w:sz="0" w:space="0" w:color="auto"/>
        <w:right w:val="none" w:sz="0" w:space="0" w:color="auto"/>
      </w:divBdr>
    </w:div>
    <w:div w:id="196628210">
      <w:marLeft w:val="480"/>
      <w:marRight w:val="0"/>
      <w:marTop w:val="0"/>
      <w:marBottom w:val="0"/>
      <w:divBdr>
        <w:top w:val="none" w:sz="0" w:space="0" w:color="auto"/>
        <w:left w:val="none" w:sz="0" w:space="0" w:color="auto"/>
        <w:bottom w:val="none" w:sz="0" w:space="0" w:color="auto"/>
        <w:right w:val="none" w:sz="0" w:space="0" w:color="auto"/>
      </w:divBdr>
    </w:div>
    <w:div w:id="196936386">
      <w:marLeft w:val="480"/>
      <w:marRight w:val="0"/>
      <w:marTop w:val="0"/>
      <w:marBottom w:val="0"/>
      <w:divBdr>
        <w:top w:val="none" w:sz="0" w:space="0" w:color="auto"/>
        <w:left w:val="none" w:sz="0" w:space="0" w:color="auto"/>
        <w:bottom w:val="none" w:sz="0" w:space="0" w:color="auto"/>
        <w:right w:val="none" w:sz="0" w:space="0" w:color="auto"/>
      </w:divBdr>
    </w:div>
    <w:div w:id="197283417">
      <w:marLeft w:val="480"/>
      <w:marRight w:val="0"/>
      <w:marTop w:val="0"/>
      <w:marBottom w:val="0"/>
      <w:divBdr>
        <w:top w:val="none" w:sz="0" w:space="0" w:color="auto"/>
        <w:left w:val="none" w:sz="0" w:space="0" w:color="auto"/>
        <w:bottom w:val="none" w:sz="0" w:space="0" w:color="auto"/>
        <w:right w:val="none" w:sz="0" w:space="0" w:color="auto"/>
      </w:divBdr>
    </w:div>
    <w:div w:id="198251355">
      <w:marLeft w:val="480"/>
      <w:marRight w:val="0"/>
      <w:marTop w:val="0"/>
      <w:marBottom w:val="0"/>
      <w:divBdr>
        <w:top w:val="none" w:sz="0" w:space="0" w:color="auto"/>
        <w:left w:val="none" w:sz="0" w:space="0" w:color="auto"/>
        <w:bottom w:val="none" w:sz="0" w:space="0" w:color="auto"/>
        <w:right w:val="none" w:sz="0" w:space="0" w:color="auto"/>
      </w:divBdr>
    </w:div>
    <w:div w:id="199098953">
      <w:marLeft w:val="480"/>
      <w:marRight w:val="0"/>
      <w:marTop w:val="0"/>
      <w:marBottom w:val="0"/>
      <w:divBdr>
        <w:top w:val="none" w:sz="0" w:space="0" w:color="auto"/>
        <w:left w:val="none" w:sz="0" w:space="0" w:color="auto"/>
        <w:bottom w:val="none" w:sz="0" w:space="0" w:color="auto"/>
        <w:right w:val="none" w:sz="0" w:space="0" w:color="auto"/>
      </w:divBdr>
    </w:div>
    <w:div w:id="199250801">
      <w:marLeft w:val="480"/>
      <w:marRight w:val="0"/>
      <w:marTop w:val="0"/>
      <w:marBottom w:val="0"/>
      <w:divBdr>
        <w:top w:val="none" w:sz="0" w:space="0" w:color="auto"/>
        <w:left w:val="none" w:sz="0" w:space="0" w:color="auto"/>
        <w:bottom w:val="none" w:sz="0" w:space="0" w:color="auto"/>
        <w:right w:val="none" w:sz="0" w:space="0" w:color="auto"/>
      </w:divBdr>
    </w:div>
    <w:div w:id="199901302">
      <w:marLeft w:val="480"/>
      <w:marRight w:val="0"/>
      <w:marTop w:val="0"/>
      <w:marBottom w:val="0"/>
      <w:divBdr>
        <w:top w:val="none" w:sz="0" w:space="0" w:color="auto"/>
        <w:left w:val="none" w:sz="0" w:space="0" w:color="auto"/>
        <w:bottom w:val="none" w:sz="0" w:space="0" w:color="auto"/>
        <w:right w:val="none" w:sz="0" w:space="0" w:color="auto"/>
      </w:divBdr>
    </w:div>
    <w:div w:id="200440507">
      <w:bodyDiv w:val="1"/>
      <w:marLeft w:val="0"/>
      <w:marRight w:val="0"/>
      <w:marTop w:val="0"/>
      <w:marBottom w:val="0"/>
      <w:divBdr>
        <w:top w:val="none" w:sz="0" w:space="0" w:color="auto"/>
        <w:left w:val="none" w:sz="0" w:space="0" w:color="auto"/>
        <w:bottom w:val="none" w:sz="0" w:space="0" w:color="auto"/>
        <w:right w:val="none" w:sz="0" w:space="0" w:color="auto"/>
      </w:divBdr>
    </w:div>
    <w:div w:id="200637038">
      <w:bodyDiv w:val="1"/>
      <w:marLeft w:val="0"/>
      <w:marRight w:val="0"/>
      <w:marTop w:val="0"/>
      <w:marBottom w:val="0"/>
      <w:divBdr>
        <w:top w:val="none" w:sz="0" w:space="0" w:color="auto"/>
        <w:left w:val="none" w:sz="0" w:space="0" w:color="auto"/>
        <w:bottom w:val="none" w:sz="0" w:space="0" w:color="auto"/>
        <w:right w:val="none" w:sz="0" w:space="0" w:color="auto"/>
      </w:divBdr>
    </w:div>
    <w:div w:id="200868043">
      <w:marLeft w:val="480"/>
      <w:marRight w:val="0"/>
      <w:marTop w:val="0"/>
      <w:marBottom w:val="0"/>
      <w:divBdr>
        <w:top w:val="none" w:sz="0" w:space="0" w:color="auto"/>
        <w:left w:val="none" w:sz="0" w:space="0" w:color="auto"/>
        <w:bottom w:val="none" w:sz="0" w:space="0" w:color="auto"/>
        <w:right w:val="none" w:sz="0" w:space="0" w:color="auto"/>
      </w:divBdr>
    </w:div>
    <w:div w:id="201210791">
      <w:marLeft w:val="480"/>
      <w:marRight w:val="0"/>
      <w:marTop w:val="0"/>
      <w:marBottom w:val="0"/>
      <w:divBdr>
        <w:top w:val="none" w:sz="0" w:space="0" w:color="auto"/>
        <w:left w:val="none" w:sz="0" w:space="0" w:color="auto"/>
        <w:bottom w:val="none" w:sz="0" w:space="0" w:color="auto"/>
        <w:right w:val="none" w:sz="0" w:space="0" w:color="auto"/>
      </w:divBdr>
    </w:div>
    <w:div w:id="201283153">
      <w:marLeft w:val="480"/>
      <w:marRight w:val="0"/>
      <w:marTop w:val="0"/>
      <w:marBottom w:val="0"/>
      <w:divBdr>
        <w:top w:val="none" w:sz="0" w:space="0" w:color="auto"/>
        <w:left w:val="none" w:sz="0" w:space="0" w:color="auto"/>
        <w:bottom w:val="none" w:sz="0" w:space="0" w:color="auto"/>
        <w:right w:val="none" w:sz="0" w:space="0" w:color="auto"/>
      </w:divBdr>
    </w:div>
    <w:div w:id="201290396">
      <w:marLeft w:val="480"/>
      <w:marRight w:val="0"/>
      <w:marTop w:val="0"/>
      <w:marBottom w:val="0"/>
      <w:divBdr>
        <w:top w:val="none" w:sz="0" w:space="0" w:color="auto"/>
        <w:left w:val="none" w:sz="0" w:space="0" w:color="auto"/>
        <w:bottom w:val="none" w:sz="0" w:space="0" w:color="auto"/>
        <w:right w:val="none" w:sz="0" w:space="0" w:color="auto"/>
      </w:divBdr>
    </w:div>
    <w:div w:id="201333153">
      <w:marLeft w:val="480"/>
      <w:marRight w:val="0"/>
      <w:marTop w:val="0"/>
      <w:marBottom w:val="0"/>
      <w:divBdr>
        <w:top w:val="none" w:sz="0" w:space="0" w:color="auto"/>
        <w:left w:val="none" w:sz="0" w:space="0" w:color="auto"/>
        <w:bottom w:val="none" w:sz="0" w:space="0" w:color="auto"/>
        <w:right w:val="none" w:sz="0" w:space="0" w:color="auto"/>
      </w:divBdr>
    </w:div>
    <w:div w:id="201527583">
      <w:marLeft w:val="480"/>
      <w:marRight w:val="0"/>
      <w:marTop w:val="0"/>
      <w:marBottom w:val="0"/>
      <w:divBdr>
        <w:top w:val="none" w:sz="0" w:space="0" w:color="auto"/>
        <w:left w:val="none" w:sz="0" w:space="0" w:color="auto"/>
        <w:bottom w:val="none" w:sz="0" w:space="0" w:color="auto"/>
        <w:right w:val="none" w:sz="0" w:space="0" w:color="auto"/>
      </w:divBdr>
    </w:div>
    <w:div w:id="201868331">
      <w:marLeft w:val="480"/>
      <w:marRight w:val="0"/>
      <w:marTop w:val="0"/>
      <w:marBottom w:val="0"/>
      <w:divBdr>
        <w:top w:val="none" w:sz="0" w:space="0" w:color="auto"/>
        <w:left w:val="none" w:sz="0" w:space="0" w:color="auto"/>
        <w:bottom w:val="none" w:sz="0" w:space="0" w:color="auto"/>
        <w:right w:val="none" w:sz="0" w:space="0" w:color="auto"/>
      </w:divBdr>
    </w:div>
    <w:div w:id="201938139">
      <w:bodyDiv w:val="1"/>
      <w:marLeft w:val="0"/>
      <w:marRight w:val="0"/>
      <w:marTop w:val="0"/>
      <w:marBottom w:val="0"/>
      <w:divBdr>
        <w:top w:val="none" w:sz="0" w:space="0" w:color="auto"/>
        <w:left w:val="none" w:sz="0" w:space="0" w:color="auto"/>
        <w:bottom w:val="none" w:sz="0" w:space="0" w:color="auto"/>
        <w:right w:val="none" w:sz="0" w:space="0" w:color="auto"/>
      </w:divBdr>
    </w:div>
    <w:div w:id="201986507">
      <w:bodyDiv w:val="1"/>
      <w:marLeft w:val="0"/>
      <w:marRight w:val="0"/>
      <w:marTop w:val="0"/>
      <w:marBottom w:val="0"/>
      <w:divBdr>
        <w:top w:val="none" w:sz="0" w:space="0" w:color="auto"/>
        <w:left w:val="none" w:sz="0" w:space="0" w:color="auto"/>
        <w:bottom w:val="none" w:sz="0" w:space="0" w:color="auto"/>
        <w:right w:val="none" w:sz="0" w:space="0" w:color="auto"/>
      </w:divBdr>
    </w:div>
    <w:div w:id="202056397">
      <w:marLeft w:val="480"/>
      <w:marRight w:val="0"/>
      <w:marTop w:val="0"/>
      <w:marBottom w:val="0"/>
      <w:divBdr>
        <w:top w:val="none" w:sz="0" w:space="0" w:color="auto"/>
        <w:left w:val="none" w:sz="0" w:space="0" w:color="auto"/>
        <w:bottom w:val="none" w:sz="0" w:space="0" w:color="auto"/>
        <w:right w:val="none" w:sz="0" w:space="0" w:color="auto"/>
      </w:divBdr>
    </w:div>
    <w:div w:id="202133167">
      <w:marLeft w:val="480"/>
      <w:marRight w:val="0"/>
      <w:marTop w:val="0"/>
      <w:marBottom w:val="0"/>
      <w:divBdr>
        <w:top w:val="none" w:sz="0" w:space="0" w:color="auto"/>
        <w:left w:val="none" w:sz="0" w:space="0" w:color="auto"/>
        <w:bottom w:val="none" w:sz="0" w:space="0" w:color="auto"/>
        <w:right w:val="none" w:sz="0" w:space="0" w:color="auto"/>
      </w:divBdr>
    </w:div>
    <w:div w:id="202524122">
      <w:marLeft w:val="480"/>
      <w:marRight w:val="0"/>
      <w:marTop w:val="0"/>
      <w:marBottom w:val="0"/>
      <w:divBdr>
        <w:top w:val="none" w:sz="0" w:space="0" w:color="auto"/>
        <w:left w:val="none" w:sz="0" w:space="0" w:color="auto"/>
        <w:bottom w:val="none" w:sz="0" w:space="0" w:color="auto"/>
        <w:right w:val="none" w:sz="0" w:space="0" w:color="auto"/>
      </w:divBdr>
    </w:div>
    <w:div w:id="202861889">
      <w:marLeft w:val="480"/>
      <w:marRight w:val="0"/>
      <w:marTop w:val="0"/>
      <w:marBottom w:val="0"/>
      <w:divBdr>
        <w:top w:val="none" w:sz="0" w:space="0" w:color="auto"/>
        <w:left w:val="none" w:sz="0" w:space="0" w:color="auto"/>
        <w:bottom w:val="none" w:sz="0" w:space="0" w:color="auto"/>
        <w:right w:val="none" w:sz="0" w:space="0" w:color="auto"/>
      </w:divBdr>
    </w:div>
    <w:div w:id="202862154">
      <w:marLeft w:val="480"/>
      <w:marRight w:val="0"/>
      <w:marTop w:val="0"/>
      <w:marBottom w:val="0"/>
      <w:divBdr>
        <w:top w:val="none" w:sz="0" w:space="0" w:color="auto"/>
        <w:left w:val="none" w:sz="0" w:space="0" w:color="auto"/>
        <w:bottom w:val="none" w:sz="0" w:space="0" w:color="auto"/>
        <w:right w:val="none" w:sz="0" w:space="0" w:color="auto"/>
      </w:divBdr>
    </w:div>
    <w:div w:id="202904621">
      <w:marLeft w:val="480"/>
      <w:marRight w:val="0"/>
      <w:marTop w:val="0"/>
      <w:marBottom w:val="0"/>
      <w:divBdr>
        <w:top w:val="none" w:sz="0" w:space="0" w:color="auto"/>
        <w:left w:val="none" w:sz="0" w:space="0" w:color="auto"/>
        <w:bottom w:val="none" w:sz="0" w:space="0" w:color="auto"/>
        <w:right w:val="none" w:sz="0" w:space="0" w:color="auto"/>
      </w:divBdr>
    </w:div>
    <w:div w:id="203177225">
      <w:marLeft w:val="480"/>
      <w:marRight w:val="0"/>
      <w:marTop w:val="0"/>
      <w:marBottom w:val="0"/>
      <w:divBdr>
        <w:top w:val="none" w:sz="0" w:space="0" w:color="auto"/>
        <w:left w:val="none" w:sz="0" w:space="0" w:color="auto"/>
        <w:bottom w:val="none" w:sz="0" w:space="0" w:color="auto"/>
        <w:right w:val="none" w:sz="0" w:space="0" w:color="auto"/>
      </w:divBdr>
    </w:div>
    <w:div w:id="203253652">
      <w:marLeft w:val="480"/>
      <w:marRight w:val="0"/>
      <w:marTop w:val="0"/>
      <w:marBottom w:val="0"/>
      <w:divBdr>
        <w:top w:val="none" w:sz="0" w:space="0" w:color="auto"/>
        <w:left w:val="none" w:sz="0" w:space="0" w:color="auto"/>
        <w:bottom w:val="none" w:sz="0" w:space="0" w:color="auto"/>
        <w:right w:val="none" w:sz="0" w:space="0" w:color="auto"/>
      </w:divBdr>
    </w:div>
    <w:div w:id="203565364">
      <w:marLeft w:val="480"/>
      <w:marRight w:val="0"/>
      <w:marTop w:val="0"/>
      <w:marBottom w:val="0"/>
      <w:divBdr>
        <w:top w:val="none" w:sz="0" w:space="0" w:color="auto"/>
        <w:left w:val="none" w:sz="0" w:space="0" w:color="auto"/>
        <w:bottom w:val="none" w:sz="0" w:space="0" w:color="auto"/>
        <w:right w:val="none" w:sz="0" w:space="0" w:color="auto"/>
      </w:divBdr>
    </w:div>
    <w:div w:id="203636100">
      <w:bodyDiv w:val="1"/>
      <w:marLeft w:val="0"/>
      <w:marRight w:val="0"/>
      <w:marTop w:val="0"/>
      <w:marBottom w:val="0"/>
      <w:divBdr>
        <w:top w:val="none" w:sz="0" w:space="0" w:color="auto"/>
        <w:left w:val="none" w:sz="0" w:space="0" w:color="auto"/>
        <w:bottom w:val="none" w:sz="0" w:space="0" w:color="auto"/>
        <w:right w:val="none" w:sz="0" w:space="0" w:color="auto"/>
      </w:divBdr>
    </w:div>
    <w:div w:id="204026142">
      <w:marLeft w:val="480"/>
      <w:marRight w:val="0"/>
      <w:marTop w:val="0"/>
      <w:marBottom w:val="0"/>
      <w:divBdr>
        <w:top w:val="none" w:sz="0" w:space="0" w:color="auto"/>
        <w:left w:val="none" w:sz="0" w:space="0" w:color="auto"/>
        <w:bottom w:val="none" w:sz="0" w:space="0" w:color="auto"/>
        <w:right w:val="none" w:sz="0" w:space="0" w:color="auto"/>
      </w:divBdr>
    </w:div>
    <w:div w:id="204097167">
      <w:marLeft w:val="480"/>
      <w:marRight w:val="0"/>
      <w:marTop w:val="0"/>
      <w:marBottom w:val="0"/>
      <w:divBdr>
        <w:top w:val="none" w:sz="0" w:space="0" w:color="auto"/>
        <w:left w:val="none" w:sz="0" w:space="0" w:color="auto"/>
        <w:bottom w:val="none" w:sz="0" w:space="0" w:color="auto"/>
        <w:right w:val="none" w:sz="0" w:space="0" w:color="auto"/>
      </w:divBdr>
    </w:div>
    <w:div w:id="204291129">
      <w:bodyDiv w:val="1"/>
      <w:marLeft w:val="0"/>
      <w:marRight w:val="0"/>
      <w:marTop w:val="0"/>
      <w:marBottom w:val="0"/>
      <w:divBdr>
        <w:top w:val="none" w:sz="0" w:space="0" w:color="auto"/>
        <w:left w:val="none" w:sz="0" w:space="0" w:color="auto"/>
        <w:bottom w:val="none" w:sz="0" w:space="0" w:color="auto"/>
        <w:right w:val="none" w:sz="0" w:space="0" w:color="auto"/>
      </w:divBdr>
    </w:div>
    <w:div w:id="204371644">
      <w:marLeft w:val="480"/>
      <w:marRight w:val="0"/>
      <w:marTop w:val="0"/>
      <w:marBottom w:val="0"/>
      <w:divBdr>
        <w:top w:val="none" w:sz="0" w:space="0" w:color="auto"/>
        <w:left w:val="none" w:sz="0" w:space="0" w:color="auto"/>
        <w:bottom w:val="none" w:sz="0" w:space="0" w:color="auto"/>
        <w:right w:val="none" w:sz="0" w:space="0" w:color="auto"/>
      </w:divBdr>
    </w:div>
    <w:div w:id="204409664">
      <w:bodyDiv w:val="1"/>
      <w:marLeft w:val="0"/>
      <w:marRight w:val="0"/>
      <w:marTop w:val="0"/>
      <w:marBottom w:val="0"/>
      <w:divBdr>
        <w:top w:val="none" w:sz="0" w:space="0" w:color="auto"/>
        <w:left w:val="none" w:sz="0" w:space="0" w:color="auto"/>
        <w:bottom w:val="none" w:sz="0" w:space="0" w:color="auto"/>
        <w:right w:val="none" w:sz="0" w:space="0" w:color="auto"/>
      </w:divBdr>
    </w:div>
    <w:div w:id="204759307">
      <w:marLeft w:val="480"/>
      <w:marRight w:val="0"/>
      <w:marTop w:val="0"/>
      <w:marBottom w:val="0"/>
      <w:divBdr>
        <w:top w:val="none" w:sz="0" w:space="0" w:color="auto"/>
        <w:left w:val="none" w:sz="0" w:space="0" w:color="auto"/>
        <w:bottom w:val="none" w:sz="0" w:space="0" w:color="auto"/>
        <w:right w:val="none" w:sz="0" w:space="0" w:color="auto"/>
      </w:divBdr>
    </w:div>
    <w:div w:id="204760719">
      <w:marLeft w:val="480"/>
      <w:marRight w:val="0"/>
      <w:marTop w:val="0"/>
      <w:marBottom w:val="0"/>
      <w:divBdr>
        <w:top w:val="none" w:sz="0" w:space="0" w:color="auto"/>
        <w:left w:val="none" w:sz="0" w:space="0" w:color="auto"/>
        <w:bottom w:val="none" w:sz="0" w:space="0" w:color="auto"/>
        <w:right w:val="none" w:sz="0" w:space="0" w:color="auto"/>
      </w:divBdr>
    </w:div>
    <w:div w:id="205021124">
      <w:marLeft w:val="480"/>
      <w:marRight w:val="0"/>
      <w:marTop w:val="0"/>
      <w:marBottom w:val="0"/>
      <w:divBdr>
        <w:top w:val="none" w:sz="0" w:space="0" w:color="auto"/>
        <w:left w:val="none" w:sz="0" w:space="0" w:color="auto"/>
        <w:bottom w:val="none" w:sz="0" w:space="0" w:color="auto"/>
        <w:right w:val="none" w:sz="0" w:space="0" w:color="auto"/>
      </w:divBdr>
    </w:div>
    <w:div w:id="205024227">
      <w:marLeft w:val="480"/>
      <w:marRight w:val="0"/>
      <w:marTop w:val="0"/>
      <w:marBottom w:val="0"/>
      <w:divBdr>
        <w:top w:val="none" w:sz="0" w:space="0" w:color="auto"/>
        <w:left w:val="none" w:sz="0" w:space="0" w:color="auto"/>
        <w:bottom w:val="none" w:sz="0" w:space="0" w:color="auto"/>
        <w:right w:val="none" w:sz="0" w:space="0" w:color="auto"/>
      </w:divBdr>
    </w:div>
    <w:div w:id="205483539">
      <w:marLeft w:val="480"/>
      <w:marRight w:val="0"/>
      <w:marTop w:val="0"/>
      <w:marBottom w:val="0"/>
      <w:divBdr>
        <w:top w:val="none" w:sz="0" w:space="0" w:color="auto"/>
        <w:left w:val="none" w:sz="0" w:space="0" w:color="auto"/>
        <w:bottom w:val="none" w:sz="0" w:space="0" w:color="auto"/>
        <w:right w:val="none" w:sz="0" w:space="0" w:color="auto"/>
      </w:divBdr>
    </w:div>
    <w:div w:id="206454197">
      <w:marLeft w:val="480"/>
      <w:marRight w:val="0"/>
      <w:marTop w:val="0"/>
      <w:marBottom w:val="0"/>
      <w:divBdr>
        <w:top w:val="none" w:sz="0" w:space="0" w:color="auto"/>
        <w:left w:val="none" w:sz="0" w:space="0" w:color="auto"/>
        <w:bottom w:val="none" w:sz="0" w:space="0" w:color="auto"/>
        <w:right w:val="none" w:sz="0" w:space="0" w:color="auto"/>
      </w:divBdr>
    </w:div>
    <w:div w:id="206575064">
      <w:marLeft w:val="480"/>
      <w:marRight w:val="0"/>
      <w:marTop w:val="0"/>
      <w:marBottom w:val="0"/>
      <w:divBdr>
        <w:top w:val="none" w:sz="0" w:space="0" w:color="auto"/>
        <w:left w:val="none" w:sz="0" w:space="0" w:color="auto"/>
        <w:bottom w:val="none" w:sz="0" w:space="0" w:color="auto"/>
        <w:right w:val="none" w:sz="0" w:space="0" w:color="auto"/>
      </w:divBdr>
    </w:div>
    <w:div w:id="206769510">
      <w:marLeft w:val="480"/>
      <w:marRight w:val="0"/>
      <w:marTop w:val="0"/>
      <w:marBottom w:val="0"/>
      <w:divBdr>
        <w:top w:val="none" w:sz="0" w:space="0" w:color="auto"/>
        <w:left w:val="none" w:sz="0" w:space="0" w:color="auto"/>
        <w:bottom w:val="none" w:sz="0" w:space="0" w:color="auto"/>
        <w:right w:val="none" w:sz="0" w:space="0" w:color="auto"/>
      </w:divBdr>
    </w:div>
    <w:div w:id="206842142">
      <w:marLeft w:val="480"/>
      <w:marRight w:val="0"/>
      <w:marTop w:val="0"/>
      <w:marBottom w:val="0"/>
      <w:divBdr>
        <w:top w:val="none" w:sz="0" w:space="0" w:color="auto"/>
        <w:left w:val="none" w:sz="0" w:space="0" w:color="auto"/>
        <w:bottom w:val="none" w:sz="0" w:space="0" w:color="auto"/>
        <w:right w:val="none" w:sz="0" w:space="0" w:color="auto"/>
      </w:divBdr>
    </w:div>
    <w:div w:id="207494505">
      <w:marLeft w:val="480"/>
      <w:marRight w:val="0"/>
      <w:marTop w:val="0"/>
      <w:marBottom w:val="0"/>
      <w:divBdr>
        <w:top w:val="none" w:sz="0" w:space="0" w:color="auto"/>
        <w:left w:val="none" w:sz="0" w:space="0" w:color="auto"/>
        <w:bottom w:val="none" w:sz="0" w:space="0" w:color="auto"/>
        <w:right w:val="none" w:sz="0" w:space="0" w:color="auto"/>
      </w:divBdr>
    </w:div>
    <w:div w:id="209616464">
      <w:marLeft w:val="480"/>
      <w:marRight w:val="0"/>
      <w:marTop w:val="0"/>
      <w:marBottom w:val="0"/>
      <w:divBdr>
        <w:top w:val="none" w:sz="0" w:space="0" w:color="auto"/>
        <w:left w:val="none" w:sz="0" w:space="0" w:color="auto"/>
        <w:bottom w:val="none" w:sz="0" w:space="0" w:color="auto"/>
        <w:right w:val="none" w:sz="0" w:space="0" w:color="auto"/>
      </w:divBdr>
    </w:div>
    <w:div w:id="209852824">
      <w:bodyDiv w:val="1"/>
      <w:marLeft w:val="0"/>
      <w:marRight w:val="0"/>
      <w:marTop w:val="0"/>
      <w:marBottom w:val="0"/>
      <w:divBdr>
        <w:top w:val="none" w:sz="0" w:space="0" w:color="auto"/>
        <w:left w:val="none" w:sz="0" w:space="0" w:color="auto"/>
        <w:bottom w:val="none" w:sz="0" w:space="0" w:color="auto"/>
        <w:right w:val="none" w:sz="0" w:space="0" w:color="auto"/>
      </w:divBdr>
    </w:div>
    <w:div w:id="210002383">
      <w:marLeft w:val="480"/>
      <w:marRight w:val="0"/>
      <w:marTop w:val="0"/>
      <w:marBottom w:val="0"/>
      <w:divBdr>
        <w:top w:val="none" w:sz="0" w:space="0" w:color="auto"/>
        <w:left w:val="none" w:sz="0" w:space="0" w:color="auto"/>
        <w:bottom w:val="none" w:sz="0" w:space="0" w:color="auto"/>
        <w:right w:val="none" w:sz="0" w:space="0" w:color="auto"/>
      </w:divBdr>
    </w:div>
    <w:div w:id="210386759">
      <w:marLeft w:val="480"/>
      <w:marRight w:val="0"/>
      <w:marTop w:val="0"/>
      <w:marBottom w:val="0"/>
      <w:divBdr>
        <w:top w:val="none" w:sz="0" w:space="0" w:color="auto"/>
        <w:left w:val="none" w:sz="0" w:space="0" w:color="auto"/>
        <w:bottom w:val="none" w:sz="0" w:space="0" w:color="auto"/>
        <w:right w:val="none" w:sz="0" w:space="0" w:color="auto"/>
      </w:divBdr>
    </w:div>
    <w:div w:id="210654855">
      <w:marLeft w:val="480"/>
      <w:marRight w:val="0"/>
      <w:marTop w:val="0"/>
      <w:marBottom w:val="0"/>
      <w:divBdr>
        <w:top w:val="none" w:sz="0" w:space="0" w:color="auto"/>
        <w:left w:val="none" w:sz="0" w:space="0" w:color="auto"/>
        <w:bottom w:val="none" w:sz="0" w:space="0" w:color="auto"/>
        <w:right w:val="none" w:sz="0" w:space="0" w:color="auto"/>
      </w:divBdr>
    </w:div>
    <w:div w:id="211162726">
      <w:bodyDiv w:val="1"/>
      <w:marLeft w:val="0"/>
      <w:marRight w:val="0"/>
      <w:marTop w:val="0"/>
      <w:marBottom w:val="0"/>
      <w:divBdr>
        <w:top w:val="none" w:sz="0" w:space="0" w:color="auto"/>
        <w:left w:val="none" w:sz="0" w:space="0" w:color="auto"/>
        <w:bottom w:val="none" w:sz="0" w:space="0" w:color="auto"/>
        <w:right w:val="none" w:sz="0" w:space="0" w:color="auto"/>
      </w:divBdr>
    </w:div>
    <w:div w:id="211239207">
      <w:marLeft w:val="480"/>
      <w:marRight w:val="0"/>
      <w:marTop w:val="0"/>
      <w:marBottom w:val="0"/>
      <w:divBdr>
        <w:top w:val="none" w:sz="0" w:space="0" w:color="auto"/>
        <w:left w:val="none" w:sz="0" w:space="0" w:color="auto"/>
        <w:bottom w:val="none" w:sz="0" w:space="0" w:color="auto"/>
        <w:right w:val="none" w:sz="0" w:space="0" w:color="auto"/>
      </w:divBdr>
    </w:div>
    <w:div w:id="211382870">
      <w:marLeft w:val="480"/>
      <w:marRight w:val="0"/>
      <w:marTop w:val="0"/>
      <w:marBottom w:val="0"/>
      <w:divBdr>
        <w:top w:val="none" w:sz="0" w:space="0" w:color="auto"/>
        <w:left w:val="none" w:sz="0" w:space="0" w:color="auto"/>
        <w:bottom w:val="none" w:sz="0" w:space="0" w:color="auto"/>
        <w:right w:val="none" w:sz="0" w:space="0" w:color="auto"/>
      </w:divBdr>
    </w:div>
    <w:div w:id="211964887">
      <w:marLeft w:val="480"/>
      <w:marRight w:val="0"/>
      <w:marTop w:val="0"/>
      <w:marBottom w:val="0"/>
      <w:divBdr>
        <w:top w:val="none" w:sz="0" w:space="0" w:color="auto"/>
        <w:left w:val="none" w:sz="0" w:space="0" w:color="auto"/>
        <w:bottom w:val="none" w:sz="0" w:space="0" w:color="auto"/>
        <w:right w:val="none" w:sz="0" w:space="0" w:color="auto"/>
      </w:divBdr>
    </w:div>
    <w:div w:id="212153972">
      <w:marLeft w:val="480"/>
      <w:marRight w:val="0"/>
      <w:marTop w:val="0"/>
      <w:marBottom w:val="0"/>
      <w:divBdr>
        <w:top w:val="none" w:sz="0" w:space="0" w:color="auto"/>
        <w:left w:val="none" w:sz="0" w:space="0" w:color="auto"/>
        <w:bottom w:val="none" w:sz="0" w:space="0" w:color="auto"/>
        <w:right w:val="none" w:sz="0" w:space="0" w:color="auto"/>
      </w:divBdr>
    </w:div>
    <w:div w:id="212548442">
      <w:marLeft w:val="480"/>
      <w:marRight w:val="0"/>
      <w:marTop w:val="0"/>
      <w:marBottom w:val="0"/>
      <w:divBdr>
        <w:top w:val="none" w:sz="0" w:space="0" w:color="auto"/>
        <w:left w:val="none" w:sz="0" w:space="0" w:color="auto"/>
        <w:bottom w:val="none" w:sz="0" w:space="0" w:color="auto"/>
        <w:right w:val="none" w:sz="0" w:space="0" w:color="auto"/>
      </w:divBdr>
    </w:div>
    <w:div w:id="214200849">
      <w:marLeft w:val="480"/>
      <w:marRight w:val="0"/>
      <w:marTop w:val="0"/>
      <w:marBottom w:val="0"/>
      <w:divBdr>
        <w:top w:val="none" w:sz="0" w:space="0" w:color="auto"/>
        <w:left w:val="none" w:sz="0" w:space="0" w:color="auto"/>
        <w:bottom w:val="none" w:sz="0" w:space="0" w:color="auto"/>
        <w:right w:val="none" w:sz="0" w:space="0" w:color="auto"/>
      </w:divBdr>
    </w:div>
    <w:div w:id="214203393">
      <w:marLeft w:val="480"/>
      <w:marRight w:val="0"/>
      <w:marTop w:val="0"/>
      <w:marBottom w:val="0"/>
      <w:divBdr>
        <w:top w:val="none" w:sz="0" w:space="0" w:color="auto"/>
        <w:left w:val="none" w:sz="0" w:space="0" w:color="auto"/>
        <w:bottom w:val="none" w:sz="0" w:space="0" w:color="auto"/>
        <w:right w:val="none" w:sz="0" w:space="0" w:color="auto"/>
      </w:divBdr>
    </w:div>
    <w:div w:id="215046212">
      <w:bodyDiv w:val="1"/>
      <w:marLeft w:val="0"/>
      <w:marRight w:val="0"/>
      <w:marTop w:val="0"/>
      <w:marBottom w:val="0"/>
      <w:divBdr>
        <w:top w:val="none" w:sz="0" w:space="0" w:color="auto"/>
        <w:left w:val="none" w:sz="0" w:space="0" w:color="auto"/>
        <w:bottom w:val="none" w:sz="0" w:space="0" w:color="auto"/>
        <w:right w:val="none" w:sz="0" w:space="0" w:color="auto"/>
      </w:divBdr>
    </w:div>
    <w:div w:id="215436913">
      <w:marLeft w:val="480"/>
      <w:marRight w:val="0"/>
      <w:marTop w:val="0"/>
      <w:marBottom w:val="0"/>
      <w:divBdr>
        <w:top w:val="none" w:sz="0" w:space="0" w:color="auto"/>
        <w:left w:val="none" w:sz="0" w:space="0" w:color="auto"/>
        <w:bottom w:val="none" w:sz="0" w:space="0" w:color="auto"/>
        <w:right w:val="none" w:sz="0" w:space="0" w:color="auto"/>
      </w:divBdr>
    </w:div>
    <w:div w:id="216166171">
      <w:bodyDiv w:val="1"/>
      <w:marLeft w:val="0"/>
      <w:marRight w:val="0"/>
      <w:marTop w:val="0"/>
      <w:marBottom w:val="0"/>
      <w:divBdr>
        <w:top w:val="none" w:sz="0" w:space="0" w:color="auto"/>
        <w:left w:val="none" w:sz="0" w:space="0" w:color="auto"/>
        <w:bottom w:val="none" w:sz="0" w:space="0" w:color="auto"/>
        <w:right w:val="none" w:sz="0" w:space="0" w:color="auto"/>
      </w:divBdr>
    </w:div>
    <w:div w:id="216669563">
      <w:marLeft w:val="480"/>
      <w:marRight w:val="0"/>
      <w:marTop w:val="0"/>
      <w:marBottom w:val="0"/>
      <w:divBdr>
        <w:top w:val="none" w:sz="0" w:space="0" w:color="auto"/>
        <w:left w:val="none" w:sz="0" w:space="0" w:color="auto"/>
        <w:bottom w:val="none" w:sz="0" w:space="0" w:color="auto"/>
        <w:right w:val="none" w:sz="0" w:space="0" w:color="auto"/>
      </w:divBdr>
    </w:div>
    <w:div w:id="216817252">
      <w:marLeft w:val="480"/>
      <w:marRight w:val="0"/>
      <w:marTop w:val="0"/>
      <w:marBottom w:val="0"/>
      <w:divBdr>
        <w:top w:val="none" w:sz="0" w:space="0" w:color="auto"/>
        <w:left w:val="none" w:sz="0" w:space="0" w:color="auto"/>
        <w:bottom w:val="none" w:sz="0" w:space="0" w:color="auto"/>
        <w:right w:val="none" w:sz="0" w:space="0" w:color="auto"/>
      </w:divBdr>
    </w:div>
    <w:div w:id="216859523">
      <w:bodyDiv w:val="1"/>
      <w:marLeft w:val="0"/>
      <w:marRight w:val="0"/>
      <w:marTop w:val="0"/>
      <w:marBottom w:val="0"/>
      <w:divBdr>
        <w:top w:val="none" w:sz="0" w:space="0" w:color="auto"/>
        <w:left w:val="none" w:sz="0" w:space="0" w:color="auto"/>
        <w:bottom w:val="none" w:sz="0" w:space="0" w:color="auto"/>
        <w:right w:val="none" w:sz="0" w:space="0" w:color="auto"/>
      </w:divBdr>
    </w:div>
    <w:div w:id="217279065">
      <w:marLeft w:val="480"/>
      <w:marRight w:val="0"/>
      <w:marTop w:val="0"/>
      <w:marBottom w:val="0"/>
      <w:divBdr>
        <w:top w:val="none" w:sz="0" w:space="0" w:color="auto"/>
        <w:left w:val="none" w:sz="0" w:space="0" w:color="auto"/>
        <w:bottom w:val="none" w:sz="0" w:space="0" w:color="auto"/>
        <w:right w:val="none" w:sz="0" w:space="0" w:color="auto"/>
      </w:divBdr>
    </w:div>
    <w:div w:id="217323460">
      <w:marLeft w:val="480"/>
      <w:marRight w:val="0"/>
      <w:marTop w:val="0"/>
      <w:marBottom w:val="0"/>
      <w:divBdr>
        <w:top w:val="none" w:sz="0" w:space="0" w:color="auto"/>
        <w:left w:val="none" w:sz="0" w:space="0" w:color="auto"/>
        <w:bottom w:val="none" w:sz="0" w:space="0" w:color="auto"/>
        <w:right w:val="none" w:sz="0" w:space="0" w:color="auto"/>
      </w:divBdr>
    </w:div>
    <w:div w:id="217521735">
      <w:bodyDiv w:val="1"/>
      <w:marLeft w:val="0"/>
      <w:marRight w:val="0"/>
      <w:marTop w:val="0"/>
      <w:marBottom w:val="0"/>
      <w:divBdr>
        <w:top w:val="none" w:sz="0" w:space="0" w:color="auto"/>
        <w:left w:val="none" w:sz="0" w:space="0" w:color="auto"/>
        <w:bottom w:val="none" w:sz="0" w:space="0" w:color="auto"/>
        <w:right w:val="none" w:sz="0" w:space="0" w:color="auto"/>
      </w:divBdr>
    </w:div>
    <w:div w:id="217936887">
      <w:bodyDiv w:val="1"/>
      <w:marLeft w:val="0"/>
      <w:marRight w:val="0"/>
      <w:marTop w:val="0"/>
      <w:marBottom w:val="0"/>
      <w:divBdr>
        <w:top w:val="none" w:sz="0" w:space="0" w:color="auto"/>
        <w:left w:val="none" w:sz="0" w:space="0" w:color="auto"/>
        <w:bottom w:val="none" w:sz="0" w:space="0" w:color="auto"/>
        <w:right w:val="none" w:sz="0" w:space="0" w:color="auto"/>
      </w:divBdr>
    </w:div>
    <w:div w:id="218052315">
      <w:marLeft w:val="480"/>
      <w:marRight w:val="0"/>
      <w:marTop w:val="0"/>
      <w:marBottom w:val="0"/>
      <w:divBdr>
        <w:top w:val="none" w:sz="0" w:space="0" w:color="auto"/>
        <w:left w:val="none" w:sz="0" w:space="0" w:color="auto"/>
        <w:bottom w:val="none" w:sz="0" w:space="0" w:color="auto"/>
        <w:right w:val="none" w:sz="0" w:space="0" w:color="auto"/>
      </w:divBdr>
    </w:div>
    <w:div w:id="218126367">
      <w:bodyDiv w:val="1"/>
      <w:marLeft w:val="0"/>
      <w:marRight w:val="0"/>
      <w:marTop w:val="0"/>
      <w:marBottom w:val="0"/>
      <w:divBdr>
        <w:top w:val="none" w:sz="0" w:space="0" w:color="auto"/>
        <w:left w:val="none" w:sz="0" w:space="0" w:color="auto"/>
        <w:bottom w:val="none" w:sz="0" w:space="0" w:color="auto"/>
        <w:right w:val="none" w:sz="0" w:space="0" w:color="auto"/>
      </w:divBdr>
    </w:div>
    <w:div w:id="218366311">
      <w:marLeft w:val="480"/>
      <w:marRight w:val="0"/>
      <w:marTop w:val="0"/>
      <w:marBottom w:val="0"/>
      <w:divBdr>
        <w:top w:val="none" w:sz="0" w:space="0" w:color="auto"/>
        <w:left w:val="none" w:sz="0" w:space="0" w:color="auto"/>
        <w:bottom w:val="none" w:sz="0" w:space="0" w:color="auto"/>
        <w:right w:val="none" w:sz="0" w:space="0" w:color="auto"/>
      </w:divBdr>
    </w:div>
    <w:div w:id="218784167">
      <w:marLeft w:val="480"/>
      <w:marRight w:val="0"/>
      <w:marTop w:val="0"/>
      <w:marBottom w:val="0"/>
      <w:divBdr>
        <w:top w:val="none" w:sz="0" w:space="0" w:color="auto"/>
        <w:left w:val="none" w:sz="0" w:space="0" w:color="auto"/>
        <w:bottom w:val="none" w:sz="0" w:space="0" w:color="auto"/>
        <w:right w:val="none" w:sz="0" w:space="0" w:color="auto"/>
      </w:divBdr>
    </w:div>
    <w:div w:id="218833891">
      <w:marLeft w:val="480"/>
      <w:marRight w:val="0"/>
      <w:marTop w:val="0"/>
      <w:marBottom w:val="0"/>
      <w:divBdr>
        <w:top w:val="none" w:sz="0" w:space="0" w:color="auto"/>
        <w:left w:val="none" w:sz="0" w:space="0" w:color="auto"/>
        <w:bottom w:val="none" w:sz="0" w:space="0" w:color="auto"/>
        <w:right w:val="none" w:sz="0" w:space="0" w:color="auto"/>
      </w:divBdr>
    </w:div>
    <w:div w:id="218907778">
      <w:marLeft w:val="480"/>
      <w:marRight w:val="0"/>
      <w:marTop w:val="0"/>
      <w:marBottom w:val="0"/>
      <w:divBdr>
        <w:top w:val="none" w:sz="0" w:space="0" w:color="auto"/>
        <w:left w:val="none" w:sz="0" w:space="0" w:color="auto"/>
        <w:bottom w:val="none" w:sz="0" w:space="0" w:color="auto"/>
        <w:right w:val="none" w:sz="0" w:space="0" w:color="auto"/>
      </w:divBdr>
    </w:div>
    <w:div w:id="219287865">
      <w:marLeft w:val="480"/>
      <w:marRight w:val="0"/>
      <w:marTop w:val="0"/>
      <w:marBottom w:val="0"/>
      <w:divBdr>
        <w:top w:val="none" w:sz="0" w:space="0" w:color="auto"/>
        <w:left w:val="none" w:sz="0" w:space="0" w:color="auto"/>
        <w:bottom w:val="none" w:sz="0" w:space="0" w:color="auto"/>
        <w:right w:val="none" w:sz="0" w:space="0" w:color="auto"/>
      </w:divBdr>
    </w:div>
    <w:div w:id="220292431">
      <w:marLeft w:val="480"/>
      <w:marRight w:val="0"/>
      <w:marTop w:val="0"/>
      <w:marBottom w:val="0"/>
      <w:divBdr>
        <w:top w:val="none" w:sz="0" w:space="0" w:color="auto"/>
        <w:left w:val="none" w:sz="0" w:space="0" w:color="auto"/>
        <w:bottom w:val="none" w:sz="0" w:space="0" w:color="auto"/>
        <w:right w:val="none" w:sz="0" w:space="0" w:color="auto"/>
      </w:divBdr>
    </w:div>
    <w:div w:id="220334547">
      <w:marLeft w:val="480"/>
      <w:marRight w:val="0"/>
      <w:marTop w:val="0"/>
      <w:marBottom w:val="0"/>
      <w:divBdr>
        <w:top w:val="none" w:sz="0" w:space="0" w:color="auto"/>
        <w:left w:val="none" w:sz="0" w:space="0" w:color="auto"/>
        <w:bottom w:val="none" w:sz="0" w:space="0" w:color="auto"/>
        <w:right w:val="none" w:sz="0" w:space="0" w:color="auto"/>
      </w:divBdr>
    </w:div>
    <w:div w:id="220992860">
      <w:marLeft w:val="480"/>
      <w:marRight w:val="0"/>
      <w:marTop w:val="0"/>
      <w:marBottom w:val="0"/>
      <w:divBdr>
        <w:top w:val="none" w:sz="0" w:space="0" w:color="auto"/>
        <w:left w:val="none" w:sz="0" w:space="0" w:color="auto"/>
        <w:bottom w:val="none" w:sz="0" w:space="0" w:color="auto"/>
        <w:right w:val="none" w:sz="0" w:space="0" w:color="auto"/>
      </w:divBdr>
    </w:div>
    <w:div w:id="221062122">
      <w:bodyDiv w:val="1"/>
      <w:marLeft w:val="0"/>
      <w:marRight w:val="0"/>
      <w:marTop w:val="0"/>
      <w:marBottom w:val="0"/>
      <w:divBdr>
        <w:top w:val="none" w:sz="0" w:space="0" w:color="auto"/>
        <w:left w:val="none" w:sz="0" w:space="0" w:color="auto"/>
        <w:bottom w:val="none" w:sz="0" w:space="0" w:color="auto"/>
        <w:right w:val="none" w:sz="0" w:space="0" w:color="auto"/>
      </w:divBdr>
    </w:div>
    <w:div w:id="221453025">
      <w:marLeft w:val="480"/>
      <w:marRight w:val="0"/>
      <w:marTop w:val="0"/>
      <w:marBottom w:val="0"/>
      <w:divBdr>
        <w:top w:val="none" w:sz="0" w:space="0" w:color="auto"/>
        <w:left w:val="none" w:sz="0" w:space="0" w:color="auto"/>
        <w:bottom w:val="none" w:sz="0" w:space="0" w:color="auto"/>
        <w:right w:val="none" w:sz="0" w:space="0" w:color="auto"/>
      </w:divBdr>
    </w:div>
    <w:div w:id="221794617">
      <w:marLeft w:val="480"/>
      <w:marRight w:val="0"/>
      <w:marTop w:val="0"/>
      <w:marBottom w:val="0"/>
      <w:divBdr>
        <w:top w:val="none" w:sz="0" w:space="0" w:color="auto"/>
        <w:left w:val="none" w:sz="0" w:space="0" w:color="auto"/>
        <w:bottom w:val="none" w:sz="0" w:space="0" w:color="auto"/>
        <w:right w:val="none" w:sz="0" w:space="0" w:color="auto"/>
      </w:divBdr>
    </w:div>
    <w:div w:id="222064747">
      <w:bodyDiv w:val="1"/>
      <w:marLeft w:val="0"/>
      <w:marRight w:val="0"/>
      <w:marTop w:val="0"/>
      <w:marBottom w:val="0"/>
      <w:divBdr>
        <w:top w:val="none" w:sz="0" w:space="0" w:color="auto"/>
        <w:left w:val="none" w:sz="0" w:space="0" w:color="auto"/>
        <w:bottom w:val="none" w:sz="0" w:space="0" w:color="auto"/>
        <w:right w:val="none" w:sz="0" w:space="0" w:color="auto"/>
      </w:divBdr>
    </w:div>
    <w:div w:id="222253318">
      <w:marLeft w:val="480"/>
      <w:marRight w:val="0"/>
      <w:marTop w:val="0"/>
      <w:marBottom w:val="0"/>
      <w:divBdr>
        <w:top w:val="none" w:sz="0" w:space="0" w:color="auto"/>
        <w:left w:val="none" w:sz="0" w:space="0" w:color="auto"/>
        <w:bottom w:val="none" w:sz="0" w:space="0" w:color="auto"/>
        <w:right w:val="none" w:sz="0" w:space="0" w:color="auto"/>
      </w:divBdr>
    </w:div>
    <w:div w:id="222259248">
      <w:marLeft w:val="480"/>
      <w:marRight w:val="0"/>
      <w:marTop w:val="0"/>
      <w:marBottom w:val="0"/>
      <w:divBdr>
        <w:top w:val="none" w:sz="0" w:space="0" w:color="auto"/>
        <w:left w:val="none" w:sz="0" w:space="0" w:color="auto"/>
        <w:bottom w:val="none" w:sz="0" w:space="0" w:color="auto"/>
        <w:right w:val="none" w:sz="0" w:space="0" w:color="auto"/>
      </w:divBdr>
    </w:div>
    <w:div w:id="222444655">
      <w:marLeft w:val="480"/>
      <w:marRight w:val="0"/>
      <w:marTop w:val="0"/>
      <w:marBottom w:val="0"/>
      <w:divBdr>
        <w:top w:val="none" w:sz="0" w:space="0" w:color="auto"/>
        <w:left w:val="none" w:sz="0" w:space="0" w:color="auto"/>
        <w:bottom w:val="none" w:sz="0" w:space="0" w:color="auto"/>
        <w:right w:val="none" w:sz="0" w:space="0" w:color="auto"/>
      </w:divBdr>
    </w:div>
    <w:div w:id="222568544">
      <w:marLeft w:val="480"/>
      <w:marRight w:val="0"/>
      <w:marTop w:val="0"/>
      <w:marBottom w:val="0"/>
      <w:divBdr>
        <w:top w:val="none" w:sz="0" w:space="0" w:color="auto"/>
        <w:left w:val="none" w:sz="0" w:space="0" w:color="auto"/>
        <w:bottom w:val="none" w:sz="0" w:space="0" w:color="auto"/>
        <w:right w:val="none" w:sz="0" w:space="0" w:color="auto"/>
      </w:divBdr>
    </w:div>
    <w:div w:id="222719590">
      <w:marLeft w:val="480"/>
      <w:marRight w:val="0"/>
      <w:marTop w:val="0"/>
      <w:marBottom w:val="0"/>
      <w:divBdr>
        <w:top w:val="none" w:sz="0" w:space="0" w:color="auto"/>
        <w:left w:val="none" w:sz="0" w:space="0" w:color="auto"/>
        <w:bottom w:val="none" w:sz="0" w:space="0" w:color="auto"/>
        <w:right w:val="none" w:sz="0" w:space="0" w:color="auto"/>
      </w:divBdr>
    </w:div>
    <w:div w:id="222985271">
      <w:marLeft w:val="480"/>
      <w:marRight w:val="0"/>
      <w:marTop w:val="0"/>
      <w:marBottom w:val="0"/>
      <w:divBdr>
        <w:top w:val="none" w:sz="0" w:space="0" w:color="auto"/>
        <w:left w:val="none" w:sz="0" w:space="0" w:color="auto"/>
        <w:bottom w:val="none" w:sz="0" w:space="0" w:color="auto"/>
        <w:right w:val="none" w:sz="0" w:space="0" w:color="auto"/>
      </w:divBdr>
    </w:div>
    <w:div w:id="223490397">
      <w:marLeft w:val="480"/>
      <w:marRight w:val="0"/>
      <w:marTop w:val="0"/>
      <w:marBottom w:val="0"/>
      <w:divBdr>
        <w:top w:val="none" w:sz="0" w:space="0" w:color="auto"/>
        <w:left w:val="none" w:sz="0" w:space="0" w:color="auto"/>
        <w:bottom w:val="none" w:sz="0" w:space="0" w:color="auto"/>
        <w:right w:val="none" w:sz="0" w:space="0" w:color="auto"/>
      </w:divBdr>
    </w:div>
    <w:div w:id="224528417">
      <w:marLeft w:val="480"/>
      <w:marRight w:val="0"/>
      <w:marTop w:val="0"/>
      <w:marBottom w:val="0"/>
      <w:divBdr>
        <w:top w:val="none" w:sz="0" w:space="0" w:color="auto"/>
        <w:left w:val="none" w:sz="0" w:space="0" w:color="auto"/>
        <w:bottom w:val="none" w:sz="0" w:space="0" w:color="auto"/>
        <w:right w:val="none" w:sz="0" w:space="0" w:color="auto"/>
      </w:divBdr>
    </w:div>
    <w:div w:id="226041016">
      <w:marLeft w:val="480"/>
      <w:marRight w:val="0"/>
      <w:marTop w:val="0"/>
      <w:marBottom w:val="0"/>
      <w:divBdr>
        <w:top w:val="none" w:sz="0" w:space="0" w:color="auto"/>
        <w:left w:val="none" w:sz="0" w:space="0" w:color="auto"/>
        <w:bottom w:val="none" w:sz="0" w:space="0" w:color="auto"/>
        <w:right w:val="none" w:sz="0" w:space="0" w:color="auto"/>
      </w:divBdr>
    </w:div>
    <w:div w:id="226109004">
      <w:bodyDiv w:val="1"/>
      <w:marLeft w:val="0"/>
      <w:marRight w:val="0"/>
      <w:marTop w:val="0"/>
      <w:marBottom w:val="0"/>
      <w:divBdr>
        <w:top w:val="none" w:sz="0" w:space="0" w:color="auto"/>
        <w:left w:val="none" w:sz="0" w:space="0" w:color="auto"/>
        <w:bottom w:val="none" w:sz="0" w:space="0" w:color="auto"/>
        <w:right w:val="none" w:sz="0" w:space="0" w:color="auto"/>
      </w:divBdr>
    </w:div>
    <w:div w:id="226183236">
      <w:bodyDiv w:val="1"/>
      <w:marLeft w:val="0"/>
      <w:marRight w:val="0"/>
      <w:marTop w:val="0"/>
      <w:marBottom w:val="0"/>
      <w:divBdr>
        <w:top w:val="none" w:sz="0" w:space="0" w:color="auto"/>
        <w:left w:val="none" w:sz="0" w:space="0" w:color="auto"/>
        <w:bottom w:val="none" w:sz="0" w:space="0" w:color="auto"/>
        <w:right w:val="none" w:sz="0" w:space="0" w:color="auto"/>
      </w:divBdr>
    </w:div>
    <w:div w:id="226231104">
      <w:bodyDiv w:val="1"/>
      <w:marLeft w:val="0"/>
      <w:marRight w:val="0"/>
      <w:marTop w:val="0"/>
      <w:marBottom w:val="0"/>
      <w:divBdr>
        <w:top w:val="none" w:sz="0" w:space="0" w:color="auto"/>
        <w:left w:val="none" w:sz="0" w:space="0" w:color="auto"/>
        <w:bottom w:val="none" w:sz="0" w:space="0" w:color="auto"/>
        <w:right w:val="none" w:sz="0" w:space="0" w:color="auto"/>
      </w:divBdr>
    </w:div>
    <w:div w:id="226501904">
      <w:marLeft w:val="480"/>
      <w:marRight w:val="0"/>
      <w:marTop w:val="0"/>
      <w:marBottom w:val="0"/>
      <w:divBdr>
        <w:top w:val="none" w:sz="0" w:space="0" w:color="auto"/>
        <w:left w:val="none" w:sz="0" w:space="0" w:color="auto"/>
        <w:bottom w:val="none" w:sz="0" w:space="0" w:color="auto"/>
        <w:right w:val="none" w:sz="0" w:space="0" w:color="auto"/>
      </w:divBdr>
    </w:div>
    <w:div w:id="227419425">
      <w:marLeft w:val="480"/>
      <w:marRight w:val="0"/>
      <w:marTop w:val="0"/>
      <w:marBottom w:val="0"/>
      <w:divBdr>
        <w:top w:val="none" w:sz="0" w:space="0" w:color="auto"/>
        <w:left w:val="none" w:sz="0" w:space="0" w:color="auto"/>
        <w:bottom w:val="none" w:sz="0" w:space="0" w:color="auto"/>
        <w:right w:val="none" w:sz="0" w:space="0" w:color="auto"/>
      </w:divBdr>
    </w:div>
    <w:div w:id="228729171">
      <w:marLeft w:val="480"/>
      <w:marRight w:val="0"/>
      <w:marTop w:val="0"/>
      <w:marBottom w:val="0"/>
      <w:divBdr>
        <w:top w:val="none" w:sz="0" w:space="0" w:color="auto"/>
        <w:left w:val="none" w:sz="0" w:space="0" w:color="auto"/>
        <w:bottom w:val="none" w:sz="0" w:space="0" w:color="auto"/>
        <w:right w:val="none" w:sz="0" w:space="0" w:color="auto"/>
      </w:divBdr>
    </w:div>
    <w:div w:id="228806993">
      <w:marLeft w:val="480"/>
      <w:marRight w:val="0"/>
      <w:marTop w:val="0"/>
      <w:marBottom w:val="0"/>
      <w:divBdr>
        <w:top w:val="none" w:sz="0" w:space="0" w:color="auto"/>
        <w:left w:val="none" w:sz="0" w:space="0" w:color="auto"/>
        <w:bottom w:val="none" w:sz="0" w:space="0" w:color="auto"/>
        <w:right w:val="none" w:sz="0" w:space="0" w:color="auto"/>
      </w:divBdr>
    </w:div>
    <w:div w:id="228999452">
      <w:marLeft w:val="480"/>
      <w:marRight w:val="0"/>
      <w:marTop w:val="0"/>
      <w:marBottom w:val="0"/>
      <w:divBdr>
        <w:top w:val="none" w:sz="0" w:space="0" w:color="auto"/>
        <w:left w:val="none" w:sz="0" w:space="0" w:color="auto"/>
        <w:bottom w:val="none" w:sz="0" w:space="0" w:color="auto"/>
        <w:right w:val="none" w:sz="0" w:space="0" w:color="auto"/>
      </w:divBdr>
    </w:div>
    <w:div w:id="229385074">
      <w:marLeft w:val="480"/>
      <w:marRight w:val="0"/>
      <w:marTop w:val="0"/>
      <w:marBottom w:val="0"/>
      <w:divBdr>
        <w:top w:val="none" w:sz="0" w:space="0" w:color="auto"/>
        <w:left w:val="none" w:sz="0" w:space="0" w:color="auto"/>
        <w:bottom w:val="none" w:sz="0" w:space="0" w:color="auto"/>
        <w:right w:val="none" w:sz="0" w:space="0" w:color="auto"/>
      </w:divBdr>
    </w:div>
    <w:div w:id="229459443">
      <w:marLeft w:val="480"/>
      <w:marRight w:val="0"/>
      <w:marTop w:val="0"/>
      <w:marBottom w:val="0"/>
      <w:divBdr>
        <w:top w:val="none" w:sz="0" w:space="0" w:color="auto"/>
        <w:left w:val="none" w:sz="0" w:space="0" w:color="auto"/>
        <w:bottom w:val="none" w:sz="0" w:space="0" w:color="auto"/>
        <w:right w:val="none" w:sz="0" w:space="0" w:color="auto"/>
      </w:divBdr>
    </w:div>
    <w:div w:id="229508163">
      <w:bodyDiv w:val="1"/>
      <w:marLeft w:val="0"/>
      <w:marRight w:val="0"/>
      <w:marTop w:val="0"/>
      <w:marBottom w:val="0"/>
      <w:divBdr>
        <w:top w:val="none" w:sz="0" w:space="0" w:color="auto"/>
        <w:left w:val="none" w:sz="0" w:space="0" w:color="auto"/>
        <w:bottom w:val="none" w:sz="0" w:space="0" w:color="auto"/>
        <w:right w:val="none" w:sz="0" w:space="0" w:color="auto"/>
      </w:divBdr>
    </w:div>
    <w:div w:id="229535112">
      <w:bodyDiv w:val="1"/>
      <w:marLeft w:val="0"/>
      <w:marRight w:val="0"/>
      <w:marTop w:val="0"/>
      <w:marBottom w:val="0"/>
      <w:divBdr>
        <w:top w:val="none" w:sz="0" w:space="0" w:color="auto"/>
        <w:left w:val="none" w:sz="0" w:space="0" w:color="auto"/>
        <w:bottom w:val="none" w:sz="0" w:space="0" w:color="auto"/>
        <w:right w:val="none" w:sz="0" w:space="0" w:color="auto"/>
      </w:divBdr>
    </w:div>
    <w:div w:id="230047461">
      <w:bodyDiv w:val="1"/>
      <w:marLeft w:val="0"/>
      <w:marRight w:val="0"/>
      <w:marTop w:val="0"/>
      <w:marBottom w:val="0"/>
      <w:divBdr>
        <w:top w:val="none" w:sz="0" w:space="0" w:color="auto"/>
        <w:left w:val="none" w:sz="0" w:space="0" w:color="auto"/>
        <w:bottom w:val="none" w:sz="0" w:space="0" w:color="auto"/>
        <w:right w:val="none" w:sz="0" w:space="0" w:color="auto"/>
      </w:divBdr>
    </w:div>
    <w:div w:id="231084511">
      <w:marLeft w:val="480"/>
      <w:marRight w:val="0"/>
      <w:marTop w:val="0"/>
      <w:marBottom w:val="0"/>
      <w:divBdr>
        <w:top w:val="none" w:sz="0" w:space="0" w:color="auto"/>
        <w:left w:val="none" w:sz="0" w:space="0" w:color="auto"/>
        <w:bottom w:val="none" w:sz="0" w:space="0" w:color="auto"/>
        <w:right w:val="none" w:sz="0" w:space="0" w:color="auto"/>
      </w:divBdr>
    </w:div>
    <w:div w:id="231237609">
      <w:bodyDiv w:val="1"/>
      <w:marLeft w:val="0"/>
      <w:marRight w:val="0"/>
      <w:marTop w:val="0"/>
      <w:marBottom w:val="0"/>
      <w:divBdr>
        <w:top w:val="none" w:sz="0" w:space="0" w:color="auto"/>
        <w:left w:val="none" w:sz="0" w:space="0" w:color="auto"/>
        <w:bottom w:val="none" w:sz="0" w:space="0" w:color="auto"/>
        <w:right w:val="none" w:sz="0" w:space="0" w:color="auto"/>
      </w:divBdr>
    </w:div>
    <w:div w:id="231548820">
      <w:marLeft w:val="480"/>
      <w:marRight w:val="0"/>
      <w:marTop w:val="0"/>
      <w:marBottom w:val="0"/>
      <w:divBdr>
        <w:top w:val="none" w:sz="0" w:space="0" w:color="auto"/>
        <w:left w:val="none" w:sz="0" w:space="0" w:color="auto"/>
        <w:bottom w:val="none" w:sz="0" w:space="0" w:color="auto"/>
        <w:right w:val="none" w:sz="0" w:space="0" w:color="auto"/>
      </w:divBdr>
    </w:div>
    <w:div w:id="231548985">
      <w:marLeft w:val="480"/>
      <w:marRight w:val="0"/>
      <w:marTop w:val="0"/>
      <w:marBottom w:val="0"/>
      <w:divBdr>
        <w:top w:val="none" w:sz="0" w:space="0" w:color="auto"/>
        <w:left w:val="none" w:sz="0" w:space="0" w:color="auto"/>
        <w:bottom w:val="none" w:sz="0" w:space="0" w:color="auto"/>
        <w:right w:val="none" w:sz="0" w:space="0" w:color="auto"/>
      </w:divBdr>
    </w:div>
    <w:div w:id="232012544">
      <w:marLeft w:val="480"/>
      <w:marRight w:val="0"/>
      <w:marTop w:val="0"/>
      <w:marBottom w:val="0"/>
      <w:divBdr>
        <w:top w:val="none" w:sz="0" w:space="0" w:color="auto"/>
        <w:left w:val="none" w:sz="0" w:space="0" w:color="auto"/>
        <w:bottom w:val="none" w:sz="0" w:space="0" w:color="auto"/>
        <w:right w:val="none" w:sz="0" w:space="0" w:color="auto"/>
      </w:divBdr>
    </w:div>
    <w:div w:id="233198041">
      <w:bodyDiv w:val="1"/>
      <w:marLeft w:val="0"/>
      <w:marRight w:val="0"/>
      <w:marTop w:val="0"/>
      <w:marBottom w:val="0"/>
      <w:divBdr>
        <w:top w:val="none" w:sz="0" w:space="0" w:color="auto"/>
        <w:left w:val="none" w:sz="0" w:space="0" w:color="auto"/>
        <w:bottom w:val="none" w:sz="0" w:space="0" w:color="auto"/>
        <w:right w:val="none" w:sz="0" w:space="0" w:color="auto"/>
      </w:divBdr>
    </w:div>
    <w:div w:id="233200153">
      <w:marLeft w:val="480"/>
      <w:marRight w:val="0"/>
      <w:marTop w:val="0"/>
      <w:marBottom w:val="0"/>
      <w:divBdr>
        <w:top w:val="none" w:sz="0" w:space="0" w:color="auto"/>
        <w:left w:val="none" w:sz="0" w:space="0" w:color="auto"/>
        <w:bottom w:val="none" w:sz="0" w:space="0" w:color="auto"/>
        <w:right w:val="none" w:sz="0" w:space="0" w:color="auto"/>
      </w:divBdr>
    </w:div>
    <w:div w:id="233245012">
      <w:bodyDiv w:val="1"/>
      <w:marLeft w:val="0"/>
      <w:marRight w:val="0"/>
      <w:marTop w:val="0"/>
      <w:marBottom w:val="0"/>
      <w:divBdr>
        <w:top w:val="none" w:sz="0" w:space="0" w:color="auto"/>
        <w:left w:val="none" w:sz="0" w:space="0" w:color="auto"/>
        <w:bottom w:val="none" w:sz="0" w:space="0" w:color="auto"/>
        <w:right w:val="none" w:sz="0" w:space="0" w:color="auto"/>
      </w:divBdr>
    </w:div>
    <w:div w:id="233247998">
      <w:bodyDiv w:val="1"/>
      <w:marLeft w:val="0"/>
      <w:marRight w:val="0"/>
      <w:marTop w:val="0"/>
      <w:marBottom w:val="0"/>
      <w:divBdr>
        <w:top w:val="none" w:sz="0" w:space="0" w:color="auto"/>
        <w:left w:val="none" w:sz="0" w:space="0" w:color="auto"/>
        <w:bottom w:val="none" w:sz="0" w:space="0" w:color="auto"/>
        <w:right w:val="none" w:sz="0" w:space="0" w:color="auto"/>
      </w:divBdr>
      <w:divsChild>
        <w:div w:id="1936396352">
          <w:marLeft w:val="480"/>
          <w:marRight w:val="0"/>
          <w:marTop w:val="0"/>
          <w:marBottom w:val="0"/>
          <w:divBdr>
            <w:top w:val="none" w:sz="0" w:space="0" w:color="auto"/>
            <w:left w:val="none" w:sz="0" w:space="0" w:color="auto"/>
            <w:bottom w:val="none" w:sz="0" w:space="0" w:color="auto"/>
            <w:right w:val="none" w:sz="0" w:space="0" w:color="auto"/>
          </w:divBdr>
        </w:div>
        <w:div w:id="949556197">
          <w:marLeft w:val="480"/>
          <w:marRight w:val="0"/>
          <w:marTop w:val="0"/>
          <w:marBottom w:val="0"/>
          <w:divBdr>
            <w:top w:val="none" w:sz="0" w:space="0" w:color="auto"/>
            <w:left w:val="none" w:sz="0" w:space="0" w:color="auto"/>
            <w:bottom w:val="none" w:sz="0" w:space="0" w:color="auto"/>
            <w:right w:val="none" w:sz="0" w:space="0" w:color="auto"/>
          </w:divBdr>
        </w:div>
        <w:div w:id="1471248192">
          <w:marLeft w:val="480"/>
          <w:marRight w:val="0"/>
          <w:marTop w:val="0"/>
          <w:marBottom w:val="0"/>
          <w:divBdr>
            <w:top w:val="none" w:sz="0" w:space="0" w:color="auto"/>
            <w:left w:val="none" w:sz="0" w:space="0" w:color="auto"/>
            <w:bottom w:val="none" w:sz="0" w:space="0" w:color="auto"/>
            <w:right w:val="none" w:sz="0" w:space="0" w:color="auto"/>
          </w:divBdr>
        </w:div>
        <w:div w:id="380978757">
          <w:marLeft w:val="480"/>
          <w:marRight w:val="0"/>
          <w:marTop w:val="0"/>
          <w:marBottom w:val="0"/>
          <w:divBdr>
            <w:top w:val="none" w:sz="0" w:space="0" w:color="auto"/>
            <w:left w:val="none" w:sz="0" w:space="0" w:color="auto"/>
            <w:bottom w:val="none" w:sz="0" w:space="0" w:color="auto"/>
            <w:right w:val="none" w:sz="0" w:space="0" w:color="auto"/>
          </w:divBdr>
        </w:div>
        <w:div w:id="839004094">
          <w:marLeft w:val="480"/>
          <w:marRight w:val="0"/>
          <w:marTop w:val="0"/>
          <w:marBottom w:val="0"/>
          <w:divBdr>
            <w:top w:val="none" w:sz="0" w:space="0" w:color="auto"/>
            <w:left w:val="none" w:sz="0" w:space="0" w:color="auto"/>
            <w:bottom w:val="none" w:sz="0" w:space="0" w:color="auto"/>
            <w:right w:val="none" w:sz="0" w:space="0" w:color="auto"/>
          </w:divBdr>
        </w:div>
        <w:div w:id="894581545">
          <w:marLeft w:val="480"/>
          <w:marRight w:val="0"/>
          <w:marTop w:val="0"/>
          <w:marBottom w:val="0"/>
          <w:divBdr>
            <w:top w:val="none" w:sz="0" w:space="0" w:color="auto"/>
            <w:left w:val="none" w:sz="0" w:space="0" w:color="auto"/>
            <w:bottom w:val="none" w:sz="0" w:space="0" w:color="auto"/>
            <w:right w:val="none" w:sz="0" w:space="0" w:color="auto"/>
          </w:divBdr>
        </w:div>
        <w:div w:id="658465085">
          <w:marLeft w:val="480"/>
          <w:marRight w:val="0"/>
          <w:marTop w:val="0"/>
          <w:marBottom w:val="0"/>
          <w:divBdr>
            <w:top w:val="none" w:sz="0" w:space="0" w:color="auto"/>
            <w:left w:val="none" w:sz="0" w:space="0" w:color="auto"/>
            <w:bottom w:val="none" w:sz="0" w:space="0" w:color="auto"/>
            <w:right w:val="none" w:sz="0" w:space="0" w:color="auto"/>
          </w:divBdr>
        </w:div>
        <w:div w:id="1638144365">
          <w:marLeft w:val="480"/>
          <w:marRight w:val="0"/>
          <w:marTop w:val="0"/>
          <w:marBottom w:val="0"/>
          <w:divBdr>
            <w:top w:val="none" w:sz="0" w:space="0" w:color="auto"/>
            <w:left w:val="none" w:sz="0" w:space="0" w:color="auto"/>
            <w:bottom w:val="none" w:sz="0" w:space="0" w:color="auto"/>
            <w:right w:val="none" w:sz="0" w:space="0" w:color="auto"/>
          </w:divBdr>
        </w:div>
        <w:div w:id="2140801950">
          <w:marLeft w:val="480"/>
          <w:marRight w:val="0"/>
          <w:marTop w:val="0"/>
          <w:marBottom w:val="0"/>
          <w:divBdr>
            <w:top w:val="none" w:sz="0" w:space="0" w:color="auto"/>
            <w:left w:val="none" w:sz="0" w:space="0" w:color="auto"/>
            <w:bottom w:val="none" w:sz="0" w:space="0" w:color="auto"/>
            <w:right w:val="none" w:sz="0" w:space="0" w:color="auto"/>
          </w:divBdr>
        </w:div>
        <w:div w:id="1975331859">
          <w:marLeft w:val="480"/>
          <w:marRight w:val="0"/>
          <w:marTop w:val="0"/>
          <w:marBottom w:val="0"/>
          <w:divBdr>
            <w:top w:val="none" w:sz="0" w:space="0" w:color="auto"/>
            <w:left w:val="none" w:sz="0" w:space="0" w:color="auto"/>
            <w:bottom w:val="none" w:sz="0" w:space="0" w:color="auto"/>
            <w:right w:val="none" w:sz="0" w:space="0" w:color="auto"/>
          </w:divBdr>
        </w:div>
        <w:div w:id="662011481">
          <w:marLeft w:val="480"/>
          <w:marRight w:val="0"/>
          <w:marTop w:val="0"/>
          <w:marBottom w:val="0"/>
          <w:divBdr>
            <w:top w:val="none" w:sz="0" w:space="0" w:color="auto"/>
            <w:left w:val="none" w:sz="0" w:space="0" w:color="auto"/>
            <w:bottom w:val="none" w:sz="0" w:space="0" w:color="auto"/>
            <w:right w:val="none" w:sz="0" w:space="0" w:color="auto"/>
          </w:divBdr>
        </w:div>
        <w:div w:id="2135364514">
          <w:marLeft w:val="480"/>
          <w:marRight w:val="0"/>
          <w:marTop w:val="0"/>
          <w:marBottom w:val="0"/>
          <w:divBdr>
            <w:top w:val="none" w:sz="0" w:space="0" w:color="auto"/>
            <w:left w:val="none" w:sz="0" w:space="0" w:color="auto"/>
            <w:bottom w:val="none" w:sz="0" w:space="0" w:color="auto"/>
            <w:right w:val="none" w:sz="0" w:space="0" w:color="auto"/>
          </w:divBdr>
        </w:div>
        <w:div w:id="1171412966">
          <w:marLeft w:val="480"/>
          <w:marRight w:val="0"/>
          <w:marTop w:val="0"/>
          <w:marBottom w:val="0"/>
          <w:divBdr>
            <w:top w:val="none" w:sz="0" w:space="0" w:color="auto"/>
            <w:left w:val="none" w:sz="0" w:space="0" w:color="auto"/>
            <w:bottom w:val="none" w:sz="0" w:space="0" w:color="auto"/>
            <w:right w:val="none" w:sz="0" w:space="0" w:color="auto"/>
          </w:divBdr>
        </w:div>
        <w:div w:id="1531068522">
          <w:marLeft w:val="480"/>
          <w:marRight w:val="0"/>
          <w:marTop w:val="0"/>
          <w:marBottom w:val="0"/>
          <w:divBdr>
            <w:top w:val="none" w:sz="0" w:space="0" w:color="auto"/>
            <w:left w:val="none" w:sz="0" w:space="0" w:color="auto"/>
            <w:bottom w:val="none" w:sz="0" w:space="0" w:color="auto"/>
            <w:right w:val="none" w:sz="0" w:space="0" w:color="auto"/>
          </w:divBdr>
        </w:div>
        <w:div w:id="240918711">
          <w:marLeft w:val="480"/>
          <w:marRight w:val="0"/>
          <w:marTop w:val="0"/>
          <w:marBottom w:val="0"/>
          <w:divBdr>
            <w:top w:val="none" w:sz="0" w:space="0" w:color="auto"/>
            <w:left w:val="none" w:sz="0" w:space="0" w:color="auto"/>
            <w:bottom w:val="none" w:sz="0" w:space="0" w:color="auto"/>
            <w:right w:val="none" w:sz="0" w:space="0" w:color="auto"/>
          </w:divBdr>
        </w:div>
        <w:div w:id="94980801">
          <w:marLeft w:val="480"/>
          <w:marRight w:val="0"/>
          <w:marTop w:val="0"/>
          <w:marBottom w:val="0"/>
          <w:divBdr>
            <w:top w:val="none" w:sz="0" w:space="0" w:color="auto"/>
            <w:left w:val="none" w:sz="0" w:space="0" w:color="auto"/>
            <w:bottom w:val="none" w:sz="0" w:space="0" w:color="auto"/>
            <w:right w:val="none" w:sz="0" w:space="0" w:color="auto"/>
          </w:divBdr>
        </w:div>
        <w:div w:id="41634333">
          <w:marLeft w:val="480"/>
          <w:marRight w:val="0"/>
          <w:marTop w:val="0"/>
          <w:marBottom w:val="0"/>
          <w:divBdr>
            <w:top w:val="none" w:sz="0" w:space="0" w:color="auto"/>
            <w:left w:val="none" w:sz="0" w:space="0" w:color="auto"/>
            <w:bottom w:val="none" w:sz="0" w:space="0" w:color="auto"/>
            <w:right w:val="none" w:sz="0" w:space="0" w:color="auto"/>
          </w:divBdr>
        </w:div>
        <w:div w:id="750541502">
          <w:marLeft w:val="480"/>
          <w:marRight w:val="0"/>
          <w:marTop w:val="0"/>
          <w:marBottom w:val="0"/>
          <w:divBdr>
            <w:top w:val="none" w:sz="0" w:space="0" w:color="auto"/>
            <w:left w:val="none" w:sz="0" w:space="0" w:color="auto"/>
            <w:bottom w:val="none" w:sz="0" w:space="0" w:color="auto"/>
            <w:right w:val="none" w:sz="0" w:space="0" w:color="auto"/>
          </w:divBdr>
        </w:div>
        <w:div w:id="1987709106">
          <w:marLeft w:val="480"/>
          <w:marRight w:val="0"/>
          <w:marTop w:val="0"/>
          <w:marBottom w:val="0"/>
          <w:divBdr>
            <w:top w:val="none" w:sz="0" w:space="0" w:color="auto"/>
            <w:left w:val="none" w:sz="0" w:space="0" w:color="auto"/>
            <w:bottom w:val="none" w:sz="0" w:space="0" w:color="auto"/>
            <w:right w:val="none" w:sz="0" w:space="0" w:color="auto"/>
          </w:divBdr>
        </w:div>
        <w:div w:id="1125582191">
          <w:marLeft w:val="480"/>
          <w:marRight w:val="0"/>
          <w:marTop w:val="0"/>
          <w:marBottom w:val="0"/>
          <w:divBdr>
            <w:top w:val="none" w:sz="0" w:space="0" w:color="auto"/>
            <w:left w:val="none" w:sz="0" w:space="0" w:color="auto"/>
            <w:bottom w:val="none" w:sz="0" w:space="0" w:color="auto"/>
            <w:right w:val="none" w:sz="0" w:space="0" w:color="auto"/>
          </w:divBdr>
        </w:div>
        <w:div w:id="876429182">
          <w:marLeft w:val="480"/>
          <w:marRight w:val="0"/>
          <w:marTop w:val="0"/>
          <w:marBottom w:val="0"/>
          <w:divBdr>
            <w:top w:val="none" w:sz="0" w:space="0" w:color="auto"/>
            <w:left w:val="none" w:sz="0" w:space="0" w:color="auto"/>
            <w:bottom w:val="none" w:sz="0" w:space="0" w:color="auto"/>
            <w:right w:val="none" w:sz="0" w:space="0" w:color="auto"/>
          </w:divBdr>
        </w:div>
        <w:div w:id="1514537447">
          <w:marLeft w:val="480"/>
          <w:marRight w:val="0"/>
          <w:marTop w:val="0"/>
          <w:marBottom w:val="0"/>
          <w:divBdr>
            <w:top w:val="none" w:sz="0" w:space="0" w:color="auto"/>
            <w:left w:val="none" w:sz="0" w:space="0" w:color="auto"/>
            <w:bottom w:val="none" w:sz="0" w:space="0" w:color="auto"/>
            <w:right w:val="none" w:sz="0" w:space="0" w:color="auto"/>
          </w:divBdr>
        </w:div>
        <w:div w:id="105926978">
          <w:marLeft w:val="480"/>
          <w:marRight w:val="0"/>
          <w:marTop w:val="0"/>
          <w:marBottom w:val="0"/>
          <w:divBdr>
            <w:top w:val="none" w:sz="0" w:space="0" w:color="auto"/>
            <w:left w:val="none" w:sz="0" w:space="0" w:color="auto"/>
            <w:bottom w:val="none" w:sz="0" w:space="0" w:color="auto"/>
            <w:right w:val="none" w:sz="0" w:space="0" w:color="auto"/>
          </w:divBdr>
        </w:div>
        <w:div w:id="853692505">
          <w:marLeft w:val="480"/>
          <w:marRight w:val="0"/>
          <w:marTop w:val="0"/>
          <w:marBottom w:val="0"/>
          <w:divBdr>
            <w:top w:val="none" w:sz="0" w:space="0" w:color="auto"/>
            <w:left w:val="none" w:sz="0" w:space="0" w:color="auto"/>
            <w:bottom w:val="none" w:sz="0" w:space="0" w:color="auto"/>
            <w:right w:val="none" w:sz="0" w:space="0" w:color="auto"/>
          </w:divBdr>
        </w:div>
        <w:div w:id="1184441348">
          <w:marLeft w:val="480"/>
          <w:marRight w:val="0"/>
          <w:marTop w:val="0"/>
          <w:marBottom w:val="0"/>
          <w:divBdr>
            <w:top w:val="none" w:sz="0" w:space="0" w:color="auto"/>
            <w:left w:val="none" w:sz="0" w:space="0" w:color="auto"/>
            <w:bottom w:val="none" w:sz="0" w:space="0" w:color="auto"/>
            <w:right w:val="none" w:sz="0" w:space="0" w:color="auto"/>
          </w:divBdr>
        </w:div>
        <w:div w:id="195392809">
          <w:marLeft w:val="480"/>
          <w:marRight w:val="0"/>
          <w:marTop w:val="0"/>
          <w:marBottom w:val="0"/>
          <w:divBdr>
            <w:top w:val="none" w:sz="0" w:space="0" w:color="auto"/>
            <w:left w:val="none" w:sz="0" w:space="0" w:color="auto"/>
            <w:bottom w:val="none" w:sz="0" w:space="0" w:color="auto"/>
            <w:right w:val="none" w:sz="0" w:space="0" w:color="auto"/>
          </w:divBdr>
        </w:div>
        <w:div w:id="909853491">
          <w:marLeft w:val="480"/>
          <w:marRight w:val="0"/>
          <w:marTop w:val="0"/>
          <w:marBottom w:val="0"/>
          <w:divBdr>
            <w:top w:val="none" w:sz="0" w:space="0" w:color="auto"/>
            <w:left w:val="none" w:sz="0" w:space="0" w:color="auto"/>
            <w:bottom w:val="none" w:sz="0" w:space="0" w:color="auto"/>
            <w:right w:val="none" w:sz="0" w:space="0" w:color="auto"/>
          </w:divBdr>
        </w:div>
        <w:div w:id="478814539">
          <w:marLeft w:val="480"/>
          <w:marRight w:val="0"/>
          <w:marTop w:val="0"/>
          <w:marBottom w:val="0"/>
          <w:divBdr>
            <w:top w:val="none" w:sz="0" w:space="0" w:color="auto"/>
            <w:left w:val="none" w:sz="0" w:space="0" w:color="auto"/>
            <w:bottom w:val="none" w:sz="0" w:space="0" w:color="auto"/>
            <w:right w:val="none" w:sz="0" w:space="0" w:color="auto"/>
          </w:divBdr>
        </w:div>
        <w:div w:id="337927971">
          <w:marLeft w:val="480"/>
          <w:marRight w:val="0"/>
          <w:marTop w:val="0"/>
          <w:marBottom w:val="0"/>
          <w:divBdr>
            <w:top w:val="none" w:sz="0" w:space="0" w:color="auto"/>
            <w:left w:val="none" w:sz="0" w:space="0" w:color="auto"/>
            <w:bottom w:val="none" w:sz="0" w:space="0" w:color="auto"/>
            <w:right w:val="none" w:sz="0" w:space="0" w:color="auto"/>
          </w:divBdr>
        </w:div>
        <w:div w:id="1737048559">
          <w:marLeft w:val="480"/>
          <w:marRight w:val="0"/>
          <w:marTop w:val="0"/>
          <w:marBottom w:val="0"/>
          <w:divBdr>
            <w:top w:val="none" w:sz="0" w:space="0" w:color="auto"/>
            <w:left w:val="none" w:sz="0" w:space="0" w:color="auto"/>
            <w:bottom w:val="none" w:sz="0" w:space="0" w:color="auto"/>
            <w:right w:val="none" w:sz="0" w:space="0" w:color="auto"/>
          </w:divBdr>
        </w:div>
        <w:div w:id="1849784199">
          <w:marLeft w:val="480"/>
          <w:marRight w:val="0"/>
          <w:marTop w:val="0"/>
          <w:marBottom w:val="0"/>
          <w:divBdr>
            <w:top w:val="none" w:sz="0" w:space="0" w:color="auto"/>
            <w:left w:val="none" w:sz="0" w:space="0" w:color="auto"/>
            <w:bottom w:val="none" w:sz="0" w:space="0" w:color="auto"/>
            <w:right w:val="none" w:sz="0" w:space="0" w:color="auto"/>
          </w:divBdr>
        </w:div>
        <w:div w:id="171337869">
          <w:marLeft w:val="480"/>
          <w:marRight w:val="0"/>
          <w:marTop w:val="0"/>
          <w:marBottom w:val="0"/>
          <w:divBdr>
            <w:top w:val="none" w:sz="0" w:space="0" w:color="auto"/>
            <w:left w:val="none" w:sz="0" w:space="0" w:color="auto"/>
            <w:bottom w:val="none" w:sz="0" w:space="0" w:color="auto"/>
            <w:right w:val="none" w:sz="0" w:space="0" w:color="auto"/>
          </w:divBdr>
        </w:div>
        <w:div w:id="686256614">
          <w:marLeft w:val="480"/>
          <w:marRight w:val="0"/>
          <w:marTop w:val="0"/>
          <w:marBottom w:val="0"/>
          <w:divBdr>
            <w:top w:val="none" w:sz="0" w:space="0" w:color="auto"/>
            <w:left w:val="none" w:sz="0" w:space="0" w:color="auto"/>
            <w:bottom w:val="none" w:sz="0" w:space="0" w:color="auto"/>
            <w:right w:val="none" w:sz="0" w:space="0" w:color="auto"/>
          </w:divBdr>
        </w:div>
        <w:div w:id="1223297063">
          <w:marLeft w:val="480"/>
          <w:marRight w:val="0"/>
          <w:marTop w:val="0"/>
          <w:marBottom w:val="0"/>
          <w:divBdr>
            <w:top w:val="none" w:sz="0" w:space="0" w:color="auto"/>
            <w:left w:val="none" w:sz="0" w:space="0" w:color="auto"/>
            <w:bottom w:val="none" w:sz="0" w:space="0" w:color="auto"/>
            <w:right w:val="none" w:sz="0" w:space="0" w:color="auto"/>
          </w:divBdr>
        </w:div>
        <w:div w:id="86000979">
          <w:marLeft w:val="480"/>
          <w:marRight w:val="0"/>
          <w:marTop w:val="0"/>
          <w:marBottom w:val="0"/>
          <w:divBdr>
            <w:top w:val="none" w:sz="0" w:space="0" w:color="auto"/>
            <w:left w:val="none" w:sz="0" w:space="0" w:color="auto"/>
            <w:bottom w:val="none" w:sz="0" w:space="0" w:color="auto"/>
            <w:right w:val="none" w:sz="0" w:space="0" w:color="auto"/>
          </w:divBdr>
        </w:div>
        <w:div w:id="798453607">
          <w:marLeft w:val="480"/>
          <w:marRight w:val="0"/>
          <w:marTop w:val="0"/>
          <w:marBottom w:val="0"/>
          <w:divBdr>
            <w:top w:val="none" w:sz="0" w:space="0" w:color="auto"/>
            <w:left w:val="none" w:sz="0" w:space="0" w:color="auto"/>
            <w:bottom w:val="none" w:sz="0" w:space="0" w:color="auto"/>
            <w:right w:val="none" w:sz="0" w:space="0" w:color="auto"/>
          </w:divBdr>
        </w:div>
        <w:div w:id="2109932590">
          <w:marLeft w:val="480"/>
          <w:marRight w:val="0"/>
          <w:marTop w:val="0"/>
          <w:marBottom w:val="0"/>
          <w:divBdr>
            <w:top w:val="none" w:sz="0" w:space="0" w:color="auto"/>
            <w:left w:val="none" w:sz="0" w:space="0" w:color="auto"/>
            <w:bottom w:val="none" w:sz="0" w:space="0" w:color="auto"/>
            <w:right w:val="none" w:sz="0" w:space="0" w:color="auto"/>
          </w:divBdr>
        </w:div>
        <w:div w:id="729574080">
          <w:marLeft w:val="480"/>
          <w:marRight w:val="0"/>
          <w:marTop w:val="0"/>
          <w:marBottom w:val="0"/>
          <w:divBdr>
            <w:top w:val="none" w:sz="0" w:space="0" w:color="auto"/>
            <w:left w:val="none" w:sz="0" w:space="0" w:color="auto"/>
            <w:bottom w:val="none" w:sz="0" w:space="0" w:color="auto"/>
            <w:right w:val="none" w:sz="0" w:space="0" w:color="auto"/>
          </w:divBdr>
        </w:div>
        <w:div w:id="1297682222">
          <w:marLeft w:val="480"/>
          <w:marRight w:val="0"/>
          <w:marTop w:val="0"/>
          <w:marBottom w:val="0"/>
          <w:divBdr>
            <w:top w:val="none" w:sz="0" w:space="0" w:color="auto"/>
            <w:left w:val="none" w:sz="0" w:space="0" w:color="auto"/>
            <w:bottom w:val="none" w:sz="0" w:space="0" w:color="auto"/>
            <w:right w:val="none" w:sz="0" w:space="0" w:color="auto"/>
          </w:divBdr>
        </w:div>
        <w:div w:id="1767649637">
          <w:marLeft w:val="480"/>
          <w:marRight w:val="0"/>
          <w:marTop w:val="0"/>
          <w:marBottom w:val="0"/>
          <w:divBdr>
            <w:top w:val="none" w:sz="0" w:space="0" w:color="auto"/>
            <w:left w:val="none" w:sz="0" w:space="0" w:color="auto"/>
            <w:bottom w:val="none" w:sz="0" w:space="0" w:color="auto"/>
            <w:right w:val="none" w:sz="0" w:space="0" w:color="auto"/>
          </w:divBdr>
        </w:div>
        <w:div w:id="646203173">
          <w:marLeft w:val="480"/>
          <w:marRight w:val="0"/>
          <w:marTop w:val="0"/>
          <w:marBottom w:val="0"/>
          <w:divBdr>
            <w:top w:val="none" w:sz="0" w:space="0" w:color="auto"/>
            <w:left w:val="none" w:sz="0" w:space="0" w:color="auto"/>
            <w:bottom w:val="none" w:sz="0" w:space="0" w:color="auto"/>
            <w:right w:val="none" w:sz="0" w:space="0" w:color="auto"/>
          </w:divBdr>
        </w:div>
        <w:div w:id="565839427">
          <w:marLeft w:val="480"/>
          <w:marRight w:val="0"/>
          <w:marTop w:val="0"/>
          <w:marBottom w:val="0"/>
          <w:divBdr>
            <w:top w:val="none" w:sz="0" w:space="0" w:color="auto"/>
            <w:left w:val="none" w:sz="0" w:space="0" w:color="auto"/>
            <w:bottom w:val="none" w:sz="0" w:space="0" w:color="auto"/>
            <w:right w:val="none" w:sz="0" w:space="0" w:color="auto"/>
          </w:divBdr>
        </w:div>
        <w:div w:id="1912344664">
          <w:marLeft w:val="480"/>
          <w:marRight w:val="0"/>
          <w:marTop w:val="0"/>
          <w:marBottom w:val="0"/>
          <w:divBdr>
            <w:top w:val="none" w:sz="0" w:space="0" w:color="auto"/>
            <w:left w:val="none" w:sz="0" w:space="0" w:color="auto"/>
            <w:bottom w:val="none" w:sz="0" w:space="0" w:color="auto"/>
            <w:right w:val="none" w:sz="0" w:space="0" w:color="auto"/>
          </w:divBdr>
        </w:div>
        <w:div w:id="132020125">
          <w:marLeft w:val="480"/>
          <w:marRight w:val="0"/>
          <w:marTop w:val="0"/>
          <w:marBottom w:val="0"/>
          <w:divBdr>
            <w:top w:val="none" w:sz="0" w:space="0" w:color="auto"/>
            <w:left w:val="none" w:sz="0" w:space="0" w:color="auto"/>
            <w:bottom w:val="none" w:sz="0" w:space="0" w:color="auto"/>
            <w:right w:val="none" w:sz="0" w:space="0" w:color="auto"/>
          </w:divBdr>
        </w:div>
        <w:div w:id="1837989133">
          <w:marLeft w:val="480"/>
          <w:marRight w:val="0"/>
          <w:marTop w:val="0"/>
          <w:marBottom w:val="0"/>
          <w:divBdr>
            <w:top w:val="none" w:sz="0" w:space="0" w:color="auto"/>
            <w:left w:val="none" w:sz="0" w:space="0" w:color="auto"/>
            <w:bottom w:val="none" w:sz="0" w:space="0" w:color="auto"/>
            <w:right w:val="none" w:sz="0" w:space="0" w:color="auto"/>
          </w:divBdr>
        </w:div>
        <w:div w:id="474417808">
          <w:marLeft w:val="480"/>
          <w:marRight w:val="0"/>
          <w:marTop w:val="0"/>
          <w:marBottom w:val="0"/>
          <w:divBdr>
            <w:top w:val="none" w:sz="0" w:space="0" w:color="auto"/>
            <w:left w:val="none" w:sz="0" w:space="0" w:color="auto"/>
            <w:bottom w:val="none" w:sz="0" w:space="0" w:color="auto"/>
            <w:right w:val="none" w:sz="0" w:space="0" w:color="auto"/>
          </w:divBdr>
        </w:div>
        <w:div w:id="1703507593">
          <w:marLeft w:val="480"/>
          <w:marRight w:val="0"/>
          <w:marTop w:val="0"/>
          <w:marBottom w:val="0"/>
          <w:divBdr>
            <w:top w:val="none" w:sz="0" w:space="0" w:color="auto"/>
            <w:left w:val="none" w:sz="0" w:space="0" w:color="auto"/>
            <w:bottom w:val="none" w:sz="0" w:space="0" w:color="auto"/>
            <w:right w:val="none" w:sz="0" w:space="0" w:color="auto"/>
          </w:divBdr>
        </w:div>
        <w:div w:id="1567960082">
          <w:marLeft w:val="480"/>
          <w:marRight w:val="0"/>
          <w:marTop w:val="0"/>
          <w:marBottom w:val="0"/>
          <w:divBdr>
            <w:top w:val="none" w:sz="0" w:space="0" w:color="auto"/>
            <w:left w:val="none" w:sz="0" w:space="0" w:color="auto"/>
            <w:bottom w:val="none" w:sz="0" w:space="0" w:color="auto"/>
            <w:right w:val="none" w:sz="0" w:space="0" w:color="auto"/>
          </w:divBdr>
        </w:div>
        <w:div w:id="1387727410">
          <w:marLeft w:val="480"/>
          <w:marRight w:val="0"/>
          <w:marTop w:val="0"/>
          <w:marBottom w:val="0"/>
          <w:divBdr>
            <w:top w:val="none" w:sz="0" w:space="0" w:color="auto"/>
            <w:left w:val="none" w:sz="0" w:space="0" w:color="auto"/>
            <w:bottom w:val="none" w:sz="0" w:space="0" w:color="auto"/>
            <w:right w:val="none" w:sz="0" w:space="0" w:color="auto"/>
          </w:divBdr>
        </w:div>
        <w:div w:id="1755393503">
          <w:marLeft w:val="480"/>
          <w:marRight w:val="0"/>
          <w:marTop w:val="0"/>
          <w:marBottom w:val="0"/>
          <w:divBdr>
            <w:top w:val="none" w:sz="0" w:space="0" w:color="auto"/>
            <w:left w:val="none" w:sz="0" w:space="0" w:color="auto"/>
            <w:bottom w:val="none" w:sz="0" w:space="0" w:color="auto"/>
            <w:right w:val="none" w:sz="0" w:space="0" w:color="auto"/>
          </w:divBdr>
        </w:div>
        <w:div w:id="1052655097">
          <w:marLeft w:val="480"/>
          <w:marRight w:val="0"/>
          <w:marTop w:val="0"/>
          <w:marBottom w:val="0"/>
          <w:divBdr>
            <w:top w:val="none" w:sz="0" w:space="0" w:color="auto"/>
            <w:left w:val="none" w:sz="0" w:space="0" w:color="auto"/>
            <w:bottom w:val="none" w:sz="0" w:space="0" w:color="auto"/>
            <w:right w:val="none" w:sz="0" w:space="0" w:color="auto"/>
          </w:divBdr>
        </w:div>
        <w:div w:id="1161890053">
          <w:marLeft w:val="480"/>
          <w:marRight w:val="0"/>
          <w:marTop w:val="0"/>
          <w:marBottom w:val="0"/>
          <w:divBdr>
            <w:top w:val="none" w:sz="0" w:space="0" w:color="auto"/>
            <w:left w:val="none" w:sz="0" w:space="0" w:color="auto"/>
            <w:bottom w:val="none" w:sz="0" w:space="0" w:color="auto"/>
            <w:right w:val="none" w:sz="0" w:space="0" w:color="auto"/>
          </w:divBdr>
        </w:div>
        <w:div w:id="423965895">
          <w:marLeft w:val="480"/>
          <w:marRight w:val="0"/>
          <w:marTop w:val="0"/>
          <w:marBottom w:val="0"/>
          <w:divBdr>
            <w:top w:val="none" w:sz="0" w:space="0" w:color="auto"/>
            <w:left w:val="none" w:sz="0" w:space="0" w:color="auto"/>
            <w:bottom w:val="none" w:sz="0" w:space="0" w:color="auto"/>
            <w:right w:val="none" w:sz="0" w:space="0" w:color="auto"/>
          </w:divBdr>
        </w:div>
        <w:div w:id="24908977">
          <w:marLeft w:val="480"/>
          <w:marRight w:val="0"/>
          <w:marTop w:val="0"/>
          <w:marBottom w:val="0"/>
          <w:divBdr>
            <w:top w:val="none" w:sz="0" w:space="0" w:color="auto"/>
            <w:left w:val="none" w:sz="0" w:space="0" w:color="auto"/>
            <w:bottom w:val="none" w:sz="0" w:space="0" w:color="auto"/>
            <w:right w:val="none" w:sz="0" w:space="0" w:color="auto"/>
          </w:divBdr>
        </w:div>
        <w:div w:id="368647330">
          <w:marLeft w:val="480"/>
          <w:marRight w:val="0"/>
          <w:marTop w:val="0"/>
          <w:marBottom w:val="0"/>
          <w:divBdr>
            <w:top w:val="none" w:sz="0" w:space="0" w:color="auto"/>
            <w:left w:val="none" w:sz="0" w:space="0" w:color="auto"/>
            <w:bottom w:val="none" w:sz="0" w:space="0" w:color="auto"/>
            <w:right w:val="none" w:sz="0" w:space="0" w:color="auto"/>
          </w:divBdr>
        </w:div>
        <w:div w:id="1182470819">
          <w:marLeft w:val="480"/>
          <w:marRight w:val="0"/>
          <w:marTop w:val="0"/>
          <w:marBottom w:val="0"/>
          <w:divBdr>
            <w:top w:val="none" w:sz="0" w:space="0" w:color="auto"/>
            <w:left w:val="none" w:sz="0" w:space="0" w:color="auto"/>
            <w:bottom w:val="none" w:sz="0" w:space="0" w:color="auto"/>
            <w:right w:val="none" w:sz="0" w:space="0" w:color="auto"/>
          </w:divBdr>
        </w:div>
        <w:div w:id="223954312">
          <w:marLeft w:val="480"/>
          <w:marRight w:val="0"/>
          <w:marTop w:val="0"/>
          <w:marBottom w:val="0"/>
          <w:divBdr>
            <w:top w:val="none" w:sz="0" w:space="0" w:color="auto"/>
            <w:left w:val="none" w:sz="0" w:space="0" w:color="auto"/>
            <w:bottom w:val="none" w:sz="0" w:space="0" w:color="auto"/>
            <w:right w:val="none" w:sz="0" w:space="0" w:color="auto"/>
          </w:divBdr>
        </w:div>
        <w:div w:id="674264043">
          <w:marLeft w:val="480"/>
          <w:marRight w:val="0"/>
          <w:marTop w:val="0"/>
          <w:marBottom w:val="0"/>
          <w:divBdr>
            <w:top w:val="none" w:sz="0" w:space="0" w:color="auto"/>
            <w:left w:val="none" w:sz="0" w:space="0" w:color="auto"/>
            <w:bottom w:val="none" w:sz="0" w:space="0" w:color="auto"/>
            <w:right w:val="none" w:sz="0" w:space="0" w:color="auto"/>
          </w:divBdr>
        </w:div>
        <w:div w:id="1199590546">
          <w:marLeft w:val="480"/>
          <w:marRight w:val="0"/>
          <w:marTop w:val="0"/>
          <w:marBottom w:val="0"/>
          <w:divBdr>
            <w:top w:val="none" w:sz="0" w:space="0" w:color="auto"/>
            <w:left w:val="none" w:sz="0" w:space="0" w:color="auto"/>
            <w:bottom w:val="none" w:sz="0" w:space="0" w:color="auto"/>
            <w:right w:val="none" w:sz="0" w:space="0" w:color="auto"/>
          </w:divBdr>
        </w:div>
        <w:div w:id="1824538237">
          <w:marLeft w:val="480"/>
          <w:marRight w:val="0"/>
          <w:marTop w:val="0"/>
          <w:marBottom w:val="0"/>
          <w:divBdr>
            <w:top w:val="none" w:sz="0" w:space="0" w:color="auto"/>
            <w:left w:val="none" w:sz="0" w:space="0" w:color="auto"/>
            <w:bottom w:val="none" w:sz="0" w:space="0" w:color="auto"/>
            <w:right w:val="none" w:sz="0" w:space="0" w:color="auto"/>
          </w:divBdr>
        </w:div>
        <w:div w:id="1831558895">
          <w:marLeft w:val="480"/>
          <w:marRight w:val="0"/>
          <w:marTop w:val="0"/>
          <w:marBottom w:val="0"/>
          <w:divBdr>
            <w:top w:val="none" w:sz="0" w:space="0" w:color="auto"/>
            <w:left w:val="none" w:sz="0" w:space="0" w:color="auto"/>
            <w:bottom w:val="none" w:sz="0" w:space="0" w:color="auto"/>
            <w:right w:val="none" w:sz="0" w:space="0" w:color="auto"/>
          </w:divBdr>
        </w:div>
        <w:div w:id="1353073078">
          <w:marLeft w:val="480"/>
          <w:marRight w:val="0"/>
          <w:marTop w:val="0"/>
          <w:marBottom w:val="0"/>
          <w:divBdr>
            <w:top w:val="none" w:sz="0" w:space="0" w:color="auto"/>
            <w:left w:val="none" w:sz="0" w:space="0" w:color="auto"/>
            <w:bottom w:val="none" w:sz="0" w:space="0" w:color="auto"/>
            <w:right w:val="none" w:sz="0" w:space="0" w:color="auto"/>
          </w:divBdr>
        </w:div>
        <w:div w:id="1403521659">
          <w:marLeft w:val="480"/>
          <w:marRight w:val="0"/>
          <w:marTop w:val="0"/>
          <w:marBottom w:val="0"/>
          <w:divBdr>
            <w:top w:val="none" w:sz="0" w:space="0" w:color="auto"/>
            <w:left w:val="none" w:sz="0" w:space="0" w:color="auto"/>
            <w:bottom w:val="none" w:sz="0" w:space="0" w:color="auto"/>
            <w:right w:val="none" w:sz="0" w:space="0" w:color="auto"/>
          </w:divBdr>
        </w:div>
        <w:div w:id="815299622">
          <w:marLeft w:val="480"/>
          <w:marRight w:val="0"/>
          <w:marTop w:val="0"/>
          <w:marBottom w:val="0"/>
          <w:divBdr>
            <w:top w:val="none" w:sz="0" w:space="0" w:color="auto"/>
            <w:left w:val="none" w:sz="0" w:space="0" w:color="auto"/>
            <w:bottom w:val="none" w:sz="0" w:space="0" w:color="auto"/>
            <w:right w:val="none" w:sz="0" w:space="0" w:color="auto"/>
          </w:divBdr>
        </w:div>
        <w:div w:id="2066830721">
          <w:marLeft w:val="480"/>
          <w:marRight w:val="0"/>
          <w:marTop w:val="0"/>
          <w:marBottom w:val="0"/>
          <w:divBdr>
            <w:top w:val="none" w:sz="0" w:space="0" w:color="auto"/>
            <w:left w:val="none" w:sz="0" w:space="0" w:color="auto"/>
            <w:bottom w:val="none" w:sz="0" w:space="0" w:color="auto"/>
            <w:right w:val="none" w:sz="0" w:space="0" w:color="auto"/>
          </w:divBdr>
        </w:div>
        <w:div w:id="371851642">
          <w:marLeft w:val="480"/>
          <w:marRight w:val="0"/>
          <w:marTop w:val="0"/>
          <w:marBottom w:val="0"/>
          <w:divBdr>
            <w:top w:val="none" w:sz="0" w:space="0" w:color="auto"/>
            <w:left w:val="none" w:sz="0" w:space="0" w:color="auto"/>
            <w:bottom w:val="none" w:sz="0" w:space="0" w:color="auto"/>
            <w:right w:val="none" w:sz="0" w:space="0" w:color="auto"/>
          </w:divBdr>
        </w:div>
        <w:div w:id="1120807989">
          <w:marLeft w:val="480"/>
          <w:marRight w:val="0"/>
          <w:marTop w:val="0"/>
          <w:marBottom w:val="0"/>
          <w:divBdr>
            <w:top w:val="none" w:sz="0" w:space="0" w:color="auto"/>
            <w:left w:val="none" w:sz="0" w:space="0" w:color="auto"/>
            <w:bottom w:val="none" w:sz="0" w:space="0" w:color="auto"/>
            <w:right w:val="none" w:sz="0" w:space="0" w:color="auto"/>
          </w:divBdr>
        </w:div>
        <w:div w:id="978918526">
          <w:marLeft w:val="480"/>
          <w:marRight w:val="0"/>
          <w:marTop w:val="0"/>
          <w:marBottom w:val="0"/>
          <w:divBdr>
            <w:top w:val="none" w:sz="0" w:space="0" w:color="auto"/>
            <w:left w:val="none" w:sz="0" w:space="0" w:color="auto"/>
            <w:bottom w:val="none" w:sz="0" w:space="0" w:color="auto"/>
            <w:right w:val="none" w:sz="0" w:space="0" w:color="auto"/>
          </w:divBdr>
        </w:div>
        <w:div w:id="283081510">
          <w:marLeft w:val="480"/>
          <w:marRight w:val="0"/>
          <w:marTop w:val="0"/>
          <w:marBottom w:val="0"/>
          <w:divBdr>
            <w:top w:val="none" w:sz="0" w:space="0" w:color="auto"/>
            <w:left w:val="none" w:sz="0" w:space="0" w:color="auto"/>
            <w:bottom w:val="none" w:sz="0" w:space="0" w:color="auto"/>
            <w:right w:val="none" w:sz="0" w:space="0" w:color="auto"/>
          </w:divBdr>
        </w:div>
        <w:div w:id="2000110983">
          <w:marLeft w:val="480"/>
          <w:marRight w:val="0"/>
          <w:marTop w:val="0"/>
          <w:marBottom w:val="0"/>
          <w:divBdr>
            <w:top w:val="none" w:sz="0" w:space="0" w:color="auto"/>
            <w:left w:val="none" w:sz="0" w:space="0" w:color="auto"/>
            <w:bottom w:val="none" w:sz="0" w:space="0" w:color="auto"/>
            <w:right w:val="none" w:sz="0" w:space="0" w:color="auto"/>
          </w:divBdr>
        </w:div>
      </w:divsChild>
    </w:div>
    <w:div w:id="233399325">
      <w:marLeft w:val="480"/>
      <w:marRight w:val="0"/>
      <w:marTop w:val="0"/>
      <w:marBottom w:val="0"/>
      <w:divBdr>
        <w:top w:val="none" w:sz="0" w:space="0" w:color="auto"/>
        <w:left w:val="none" w:sz="0" w:space="0" w:color="auto"/>
        <w:bottom w:val="none" w:sz="0" w:space="0" w:color="auto"/>
        <w:right w:val="none" w:sz="0" w:space="0" w:color="auto"/>
      </w:divBdr>
    </w:div>
    <w:div w:id="233439664">
      <w:marLeft w:val="480"/>
      <w:marRight w:val="0"/>
      <w:marTop w:val="0"/>
      <w:marBottom w:val="0"/>
      <w:divBdr>
        <w:top w:val="none" w:sz="0" w:space="0" w:color="auto"/>
        <w:left w:val="none" w:sz="0" w:space="0" w:color="auto"/>
        <w:bottom w:val="none" w:sz="0" w:space="0" w:color="auto"/>
        <w:right w:val="none" w:sz="0" w:space="0" w:color="auto"/>
      </w:divBdr>
    </w:div>
    <w:div w:id="233591544">
      <w:marLeft w:val="480"/>
      <w:marRight w:val="0"/>
      <w:marTop w:val="0"/>
      <w:marBottom w:val="0"/>
      <w:divBdr>
        <w:top w:val="none" w:sz="0" w:space="0" w:color="auto"/>
        <w:left w:val="none" w:sz="0" w:space="0" w:color="auto"/>
        <w:bottom w:val="none" w:sz="0" w:space="0" w:color="auto"/>
        <w:right w:val="none" w:sz="0" w:space="0" w:color="auto"/>
      </w:divBdr>
    </w:div>
    <w:div w:id="233592835">
      <w:marLeft w:val="480"/>
      <w:marRight w:val="0"/>
      <w:marTop w:val="0"/>
      <w:marBottom w:val="0"/>
      <w:divBdr>
        <w:top w:val="none" w:sz="0" w:space="0" w:color="auto"/>
        <w:left w:val="none" w:sz="0" w:space="0" w:color="auto"/>
        <w:bottom w:val="none" w:sz="0" w:space="0" w:color="auto"/>
        <w:right w:val="none" w:sz="0" w:space="0" w:color="auto"/>
      </w:divBdr>
    </w:div>
    <w:div w:id="233857009">
      <w:marLeft w:val="480"/>
      <w:marRight w:val="0"/>
      <w:marTop w:val="0"/>
      <w:marBottom w:val="0"/>
      <w:divBdr>
        <w:top w:val="none" w:sz="0" w:space="0" w:color="auto"/>
        <w:left w:val="none" w:sz="0" w:space="0" w:color="auto"/>
        <w:bottom w:val="none" w:sz="0" w:space="0" w:color="auto"/>
        <w:right w:val="none" w:sz="0" w:space="0" w:color="auto"/>
      </w:divBdr>
    </w:div>
    <w:div w:id="234126818">
      <w:marLeft w:val="480"/>
      <w:marRight w:val="0"/>
      <w:marTop w:val="0"/>
      <w:marBottom w:val="0"/>
      <w:divBdr>
        <w:top w:val="none" w:sz="0" w:space="0" w:color="auto"/>
        <w:left w:val="none" w:sz="0" w:space="0" w:color="auto"/>
        <w:bottom w:val="none" w:sz="0" w:space="0" w:color="auto"/>
        <w:right w:val="none" w:sz="0" w:space="0" w:color="auto"/>
      </w:divBdr>
    </w:div>
    <w:div w:id="234979277">
      <w:marLeft w:val="480"/>
      <w:marRight w:val="0"/>
      <w:marTop w:val="0"/>
      <w:marBottom w:val="0"/>
      <w:divBdr>
        <w:top w:val="none" w:sz="0" w:space="0" w:color="auto"/>
        <w:left w:val="none" w:sz="0" w:space="0" w:color="auto"/>
        <w:bottom w:val="none" w:sz="0" w:space="0" w:color="auto"/>
        <w:right w:val="none" w:sz="0" w:space="0" w:color="auto"/>
      </w:divBdr>
    </w:div>
    <w:div w:id="235671238">
      <w:marLeft w:val="480"/>
      <w:marRight w:val="0"/>
      <w:marTop w:val="0"/>
      <w:marBottom w:val="0"/>
      <w:divBdr>
        <w:top w:val="none" w:sz="0" w:space="0" w:color="auto"/>
        <w:left w:val="none" w:sz="0" w:space="0" w:color="auto"/>
        <w:bottom w:val="none" w:sz="0" w:space="0" w:color="auto"/>
        <w:right w:val="none" w:sz="0" w:space="0" w:color="auto"/>
      </w:divBdr>
    </w:div>
    <w:div w:id="236137050">
      <w:marLeft w:val="480"/>
      <w:marRight w:val="0"/>
      <w:marTop w:val="0"/>
      <w:marBottom w:val="0"/>
      <w:divBdr>
        <w:top w:val="none" w:sz="0" w:space="0" w:color="auto"/>
        <w:left w:val="none" w:sz="0" w:space="0" w:color="auto"/>
        <w:bottom w:val="none" w:sz="0" w:space="0" w:color="auto"/>
        <w:right w:val="none" w:sz="0" w:space="0" w:color="auto"/>
      </w:divBdr>
    </w:div>
    <w:div w:id="236257378">
      <w:marLeft w:val="480"/>
      <w:marRight w:val="0"/>
      <w:marTop w:val="0"/>
      <w:marBottom w:val="0"/>
      <w:divBdr>
        <w:top w:val="none" w:sz="0" w:space="0" w:color="auto"/>
        <w:left w:val="none" w:sz="0" w:space="0" w:color="auto"/>
        <w:bottom w:val="none" w:sz="0" w:space="0" w:color="auto"/>
        <w:right w:val="none" w:sz="0" w:space="0" w:color="auto"/>
      </w:divBdr>
    </w:div>
    <w:div w:id="236289163">
      <w:bodyDiv w:val="1"/>
      <w:marLeft w:val="0"/>
      <w:marRight w:val="0"/>
      <w:marTop w:val="0"/>
      <w:marBottom w:val="0"/>
      <w:divBdr>
        <w:top w:val="none" w:sz="0" w:space="0" w:color="auto"/>
        <w:left w:val="none" w:sz="0" w:space="0" w:color="auto"/>
        <w:bottom w:val="none" w:sz="0" w:space="0" w:color="auto"/>
        <w:right w:val="none" w:sz="0" w:space="0" w:color="auto"/>
      </w:divBdr>
    </w:div>
    <w:div w:id="236523631">
      <w:bodyDiv w:val="1"/>
      <w:marLeft w:val="0"/>
      <w:marRight w:val="0"/>
      <w:marTop w:val="0"/>
      <w:marBottom w:val="0"/>
      <w:divBdr>
        <w:top w:val="none" w:sz="0" w:space="0" w:color="auto"/>
        <w:left w:val="none" w:sz="0" w:space="0" w:color="auto"/>
        <w:bottom w:val="none" w:sz="0" w:space="0" w:color="auto"/>
        <w:right w:val="none" w:sz="0" w:space="0" w:color="auto"/>
      </w:divBdr>
    </w:div>
    <w:div w:id="236986630">
      <w:bodyDiv w:val="1"/>
      <w:marLeft w:val="0"/>
      <w:marRight w:val="0"/>
      <w:marTop w:val="0"/>
      <w:marBottom w:val="0"/>
      <w:divBdr>
        <w:top w:val="none" w:sz="0" w:space="0" w:color="auto"/>
        <w:left w:val="none" w:sz="0" w:space="0" w:color="auto"/>
        <w:bottom w:val="none" w:sz="0" w:space="0" w:color="auto"/>
        <w:right w:val="none" w:sz="0" w:space="0" w:color="auto"/>
      </w:divBdr>
    </w:div>
    <w:div w:id="237441452">
      <w:marLeft w:val="480"/>
      <w:marRight w:val="0"/>
      <w:marTop w:val="0"/>
      <w:marBottom w:val="0"/>
      <w:divBdr>
        <w:top w:val="none" w:sz="0" w:space="0" w:color="auto"/>
        <w:left w:val="none" w:sz="0" w:space="0" w:color="auto"/>
        <w:bottom w:val="none" w:sz="0" w:space="0" w:color="auto"/>
        <w:right w:val="none" w:sz="0" w:space="0" w:color="auto"/>
      </w:divBdr>
    </w:div>
    <w:div w:id="237597799">
      <w:marLeft w:val="480"/>
      <w:marRight w:val="0"/>
      <w:marTop w:val="0"/>
      <w:marBottom w:val="0"/>
      <w:divBdr>
        <w:top w:val="none" w:sz="0" w:space="0" w:color="auto"/>
        <w:left w:val="none" w:sz="0" w:space="0" w:color="auto"/>
        <w:bottom w:val="none" w:sz="0" w:space="0" w:color="auto"/>
        <w:right w:val="none" w:sz="0" w:space="0" w:color="auto"/>
      </w:divBdr>
    </w:div>
    <w:div w:id="238056709">
      <w:marLeft w:val="480"/>
      <w:marRight w:val="0"/>
      <w:marTop w:val="0"/>
      <w:marBottom w:val="0"/>
      <w:divBdr>
        <w:top w:val="none" w:sz="0" w:space="0" w:color="auto"/>
        <w:left w:val="none" w:sz="0" w:space="0" w:color="auto"/>
        <w:bottom w:val="none" w:sz="0" w:space="0" w:color="auto"/>
        <w:right w:val="none" w:sz="0" w:space="0" w:color="auto"/>
      </w:divBdr>
    </w:div>
    <w:div w:id="238367513">
      <w:marLeft w:val="480"/>
      <w:marRight w:val="0"/>
      <w:marTop w:val="0"/>
      <w:marBottom w:val="0"/>
      <w:divBdr>
        <w:top w:val="none" w:sz="0" w:space="0" w:color="auto"/>
        <w:left w:val="none" w:sz="0" w:space="0" w:color="auto"/>
        <w:bottom w:val="none" w:sz="0" w:space="0" w:color="auto"/>
        <w:right w:val="none" w:sz="0" w:space="0" w:color="auto"/>
      </w:divBdr>
    </w:div>
    <w:div w:id="238559182">
      <w:marLeft w:val="480"/>
      <w:marRight w:val="0"/>
      <w:marTop w:val="0"/>
      <w:marBottom w:val="0"/>
      <w:divBdr>
        <w:top w:val="none" w:sz="0" w:space="0" w:color="auto"/>
        <w:left w:val="none" w:sz="0" w:space="0" w:color="auto"/>
        <w:bottom w:val="none" w:sz="0" w:space="0" w:color="auto"/>
        <w:right w:val="none" w:sz="0" w:space="0" w:color="auto"/>
      </w:divBdr>
    </w:div>
    <w:div w:id="238832057">
      <w:bodyDiv w:val="1"/>
      <w:marLeft w:val="0"/>
      <w:marRight w:val="0"/>
      <w:marTop w:val="0"/>
      <w:marBottom w:val="0"/>
      <w:divBdr>
        <w:top w:val="none" w:sz="0" w:space="0" w:color="auto"/>
        <w:left w:val="none" w:sz="0" w:space="0" w:color="auto"/>
        <w:bottom w:val="none" w:sz="0" w:space="0" w:color="auto"/>
        <w:right w:val="none" w:sz="0" w:space="0" w:color="auto"/>
      </w:divBdr>
    </w:div>
    <w:div w:id="239484951">
      <w:marLeft w:val="480"/>
      <w:marRight w:val="0"/>
      <w:marTop w:val="0"/>
      <w:marBottom w:val="0"/>
      <w:divBdr>
        <w:top w:val="none" w:sz="0" w:space="0" w:color="auto"/>
        <w:left w:val="none" w:sz="0" w:space="0" w:color="auto"/>
        <w:bottom w:val="none" w:sz="0" w:space="0" w:color="auto"/>
        <w:right w:val="none" w:sz="0" w:space="0" w:color="auto"/>
      </w:divBdr>
    </w:div>
    <w:div w:id="239599853">
      <w:marLeft w:val="480"/>
      <w:marRight w:val="0"/>
      <w:marTop w:val="0"/>
      <w:marBottom w:val="0"/>
      <w:divBdr>
        <w:top w:val="none" w:sz="0" w:space="0" w:color="auto"/>
        <w:left w:val="none" w:sz="0" w:space="0" w:color="auto"/>
        <w:bottom w:val="none" w:sz="0" w:space="0" w:color="auto"/>
        <w:right w:val="none" w:sz="0" w:space="0" w:color="auto"/>
      </w:divBdr>
    </w:div>
    <w:div w:id="239755868">
      <w:marLeft w:val="480"/>
      <w:marRight w:val="0"/>
      <w:marTop w:val="0"/>
      <w:marBottom w:val="0"/>
      <w:divBdr>
        <w:top w:val="none" w:sz="0" w:space="0" w:color="auto"/>
        <w:left w:val="none" w:sz="0" w:space="0" w:color="auto"/>
        <w:bottom w:val="none" w:sz="0" w:space="0" w:color="auto"/>
        <w:right w:val="none" w:sz="0" w:space="0" w:color="auto"/>
      </w:divBdr>
    </w:div>
    <w:div w:id="240332928">
      <w:marLeft w:val="480"/>
      <w:marRight w:val="0"/>
      <w:marTop w:val="0"/>
      <w:marBottom w:val="0"/>
      <w:divBdr>
        <w:top w:val="none" w:sz="0" w:space="0" w:color="auto"/>
        <w:left w:val="none" w:sz="0" w:space="0" w:color="auto"/>
        <w:bottom w:val="none" w:sz="0" w:space="0" w:color="auto"/>
        <w:right w:val="none" w:sz="0" w:space="0" w:color="auto"/>
      </w:divBdr>
    </w:div>
    <w:div w:id="240533027">
      <w:marLeft w:val="480"/>
      <w:marRight w:val="0"/>
      <w:marTop w:val="0"/>
      <w:marBottom w:val="0"/>
      <w:divBdr>
        <w:top w:val="none" w:sz="0" w:space="0" w:color="auto"/>
        <w:left w:val="none" w:sz="0" w:space="0" w:color="auto"/>
        <w:bottom w:val="none" w:sz="0" w:space="0" w:color="auto"/>
        <w:right w:val="none" w:sz="0" w:space="0" w:color="auto"/>
      </w:divBdr>
    </w:div>
    <w:div w:id="240792586">
      <w:bodyDiv w:val="1"/>
      <w:marLeft w:val="0"/>
      <w:marRight w:val="0"/>
      <w:marTop w:val="0"/>
      <w:marBottom w:val="0"/>
      <w:divBdr>
        <w:top w:val="none" w:sz="0" w:space="0" w:color="auto"/>
        <w:left w:val="none" w:sz="0" w:space="0" w:color="auto"/>
        <w:bottom w:val="none" w:sz="0" w:space="0" w:color="auto"/>
        <w:right w:val="none" w:sz="0" w:space="0" w:color="auto"/>
      </w:divBdr>
    </w:div>
    <w:div w:id="241716714">
      <w:marLeft w:val="480"/>
      <w:marRight w:val="0"/>
      <w:marTop w:val="0"/>
      <w:marBottom w:val="0"/>
      <w:divBdr>
        <w:top w:val="none" w:sz="0" w:space="0" w:color="auto"/>
        <w:left w:val="none" w:sz="0" w:space="0" w:color="auto"/>
        <w:bottom w:val="none" w:sz="0" w:space="0" w:color="auto"/>
        <w:right w:val="none" w:sz="0" w:space="0" w:color="auto"/>
      </w:divBdr>
    </w:div>
    <w:div w:id="241910803">
      <w:marLeft w:val="480"/>
      <w:marRight w:val="0"/>
      <w:marTop w:val="0"/>
      <w:marBottom w:val="0"/>
      <w:divBdr>
        <w:top w:val="none" w:sz="0" w:space="0" w:color="auto"/>
        <w:left w:val="none" w:sz="0" w:space="0" w:color="auto"/>
        <w:bottom w:val="none" w:sz="0" w:space="0" w:color="auto"/>
        <w:right w:val="none" w:sz="0" w:space="0" w:color="auto"/>
      </w:divBdr>
    </w:div>
    <w:div w:id="242304328">
      <w:marLeft w:val="480"/>
      <w:marRight w:val="0"/>
      <w:marTop w:val="0"/>
      <w:marBottom w:val="0"/>
      <w:divBdr>
        <w:top w:val="none" w:sz="0" w:space="0" w:color="auto"/>
        <w:left w:val="none" w:sz="0" w:space="0" w:color="auto"/>
        <w:bottom w:val="none" w:sz="0" w:space="0" w:color="auto"/>
        <w:right w:val="none" w:sz="0" w:space="0" w:color="auto"/>
      </w:divBdr>
    </w:div>
    <w:div w:id="242840348">
      <w:marLeft w:val="480"/>
      <w:marRight w:val="0"/>
      <w:marTop w:val="0"/>
      <w:marBottom w:val="0"/>
      <w:divBdr>
        <w:top w:val="none" w:sz="0" w:space="0" w:color="auto"/>
        <w:left w:val="none" w:sz="0" w:space="0" w:color="auto"/>
        <w:bottom w:val="none" w:sz="0" w:space="0" w:color="auto"/>
        <w:right w:val="none" w:sz="0" w:space="0" w:color="auto"/>
      </w:divBdr>
    </w:div>
    <w:div w:id="243078718">
      <w:marLeft w:val="480"/>
      <w:marRight w:val="0"/>
      <w:marTop w:val="0"/>
      <w:marBottom w:val="0"/>
      <w:divBdr>
        <w:top w:val="none" w:sz="0" w:space="0" w:color="auto"/>
        <w:left w:val="none" w:sz="0" w:space="0" w:color="auto"/>
        <w:bottom w:val="none" w:sz="0" w:space="0" w:color="auto"/>
        <w:right w:val="none" w:sz="0" w:space="0" w:color="auto"/>
      </w:divBdr>
    </w:div>
    <w:div w:id="243270907">
      <w:bodyDiv w:val="1"/>
      <w:marLeft w:val="0"/>
      <w:marRight w:val="0"/>
      <w:marTop w:val="0"/>
      <w:marBottom w:val="0"/>
      <w:divBdr>
        <w:top w:val="none" w:sz="0" w:space="0" w:color="auto"/>
        <w:left w:val="none" w:sz="0" w:space="0" w:color="auto"/>
        <w:bottom w:val="none" w:sz="0" w:space="0" w:color="auto"/>
        <w:right w:val="none" w:sz="0" w:space="0" w:color="auto"/>
      </w:divBdr>
    </w:div>
    <w:div w:id="243302165">
      <w:marLeft w:val="480"/>
      <w:marRight w:val="0"/>
      <w:marTop w:val="0"/>
      <w:marBottom w:val="0"/>
      <w:divBdr>
        <w:top w:val="none" w:sz="0" w:space="0" w:color="auto"/>
        <w:left w:val="none" w:sz="0" w:space="0" w:color="auto"/>
        <w:bottom w:val="none" w:sz="0" w:space="0" w:color="auto"/>
        <w:right w:val="none" w:sz="0" w:space="0" w:color="auto"/>
      </w:divBdr>
    </w:div>
    <w:div w:id="243536082">
      <w:marLeft w:val="480"/>
      <w:marRight w:val="0"/>
      <w:marTop w:val="0"/>
      <w:marBottom w:val="0"/>
      <w:divBdr>
        <w:top w:val="none" w:sz="0" w:space="0" w:color="auto"/>
        <w:left w:val="none" w:sz="0" w:space="0" w:color="auto"/>
        <w:bottom w:val="none" w:sz="0" w:space="0" w:color="auto"/>
        <w:right w:val="none" w:sz="0" w:space="0" w:color="auto"/>
      </w:divBdr>
    </w:div>
    <w:div w:id="243613174">
      <w:marLeft w:val="480"/>
      <w:marRight w:val="0"/>
      <w:marTop w:val="0"/>
      <w:marBottom w:val="0"/>
      <w:divBdr>
        <w:top w:val="none" w:sz="0" w:space="0" w:color="auto"/>
        <w:left w:val="none" w:sz="0" w:space="0" w:color="auto"/>
        <w:bottom w:val="none" w:sz="0" w:space="0" w:color="auto"/>
        <w:right w:val="none" w:sz="0" w:space="0" w:color="auto"/>
      </w:divBdr>
    </w:div>
    <w:div w:id="243807314">
      <w:bodyDiv w:val="1"/>
      <w:marLeft w:val="0"/>
      <w:marRight w:val="0"/>
      <w:marTop w:val="0"/>
      <w:marBottom w:val="0"/>
      <w:divBdr>
        <w:top w:val="none" w:sz="0" w:space="0" w:color="auto"/>
        <w:left w:val="none" w:sz="0" w:space="0" w:color="auto"/>
        <w:bottom w:val="none" w:sz="0" w:space="0" w:color="auto"/>
        <w:right w:val="none" w:sz="0" w:space="0" w:color="auto"/>
      </w:divBdr>
    </w:div>
    <w:div w:id="244192655">
      <w:marLeft w:val="480"/>
      <w:marRight w:val="0"/>
      <w:marTop w:val="0"/>
      <w:marBottom w:val="0"/>
      <w:divBdr>
        <w:top w:val="none" w:sz="0" w:space="0" w:color="auto"/>
        <w:left w:val="none" w:sz="0" w:space="0" w:color="auto"/>
        <w:bottom w:val="none" w:sz="0" w:space="0" w:color="auto"/>
        <w:right w:val="none" w:sz="0" w:space="0" w:color="auto"/>
      </w:divBdr>
    </w:div>
    <w:div w:id="244416160">
      <w:marLeft w:val="480"/>
      <w:marRight w:val="0"/>
      <w:marTop w:val="0"/>
      <w:marBottom w:val="0"/>
      <w:divBdr>
        <w:top w:val="none" w:sz="0" w:space="0" w:color="auto"/>
        <w:left w:val="none" w:sz="0" w:space="0" w:color="auto"/>
        <w:bottom w:val="none" w:sz="0" w:space="0" w:color="auto"/>
        <w:right w:val="none" w:sz="0" w:space="0" w:color="auto"/>
      </w:divBdr>
    </w:div>
    <w:div w:id="244530673">
      <w:bodyDiv w:val="1"/>
      <w:marLeft w:val="0"/>
      <w:marRight w:val="0"/>
      <w:marTop w:val="0"/>
      <w:marBottom w:val="0"/>
      <w:divBdr>
        <w:top w:val="none" w:sz="0" w:space="0" w:color="auto"/>
        <w:left w:val="none" w:sz="0" w:space="0" w:color="auto"/>
        <w:bottom w:val="none" w:sz="0" w:space="0" w:color="auto"/>
        <w:right w:val="none" w:sz="0" w:space="0" w:color="auto"/>
      </w:divBdr>
    </w:div>
    <w:div w:id="244581045">
      <w:bodyDiv w:val="1"/>
      <w:marLeft w:val="0"/>
      <w:marRight w:val="0"/>
      <w:marTop w:val="0"/>
      <w:marBottom w:val="0"/>
      <w:divBdr>
        <w:top w:val="none" w:sz="0" w:space="0" w:color="auto"/>
        <w:left w:val="none" w:sz="0" w:space="0" w:color="auto"/>
        <w:bottom w:val="none" w:sz="0" w:space="0" w:color="auto"/>
        <w:right w:val="none" w:sz="0" w:space="0" w:color="auto"/>
      </w:divBdr>
    </w:div>
    <w:div w:id="244922180">
      <w:marLeft w:val="480"/>
      <w:marRight w:val="0"/>
      <w:marTop w:val="0"/>
      <w:marBottom w:val="0"/>
      <w:divBdr>
        <w:top w:val="none" w:sz="0" w:space="0" w:color="auto"/>
        <w:left w:val="none" w:sz="0" w:space="0" w:color="auto"/>
        <w:bottom w:val="none" w:sz="0" w:space="0" w:color="auto"/>
        <w:right w:val="none" w:sz="0" w:space="0" w:color="auto"/>
      </w:divBdr>
    </w:div>
    <w:div w:id="244993095">
      <w:marLeft w:val="480"/>
      <w:marRight w:val="0"/>
      <w:marTop w:val="0"/>
      <w:marBottom w:val="0"/>
      <w:divBdr>
        <w:top w:val="none" w:sz="0" w:space="0" w:color="auto"/>
        <w:left w:val="none" w:sz="0" w:space="0" w:color="auto"/>
        <w:bottom w:val="none" w:sz="0" w:space="0" w:color="auto"/>
        <w:right w:val="none" w:sz="0" w:space="0" w:color="auto"/>
      </w:divBdr>
    </w:div>
    <w:div w:id="245186101">
      <w:bodyDiv w:val="1"/>
      <w:marLeft w:val="0"/>
      <w:marRight w:val="0"/>
      <w:marTop w:val="0"/>
      <w:marBottom w:val="0"/>
      <w:divBdr>
        <w:top w:val="none" w:sz="0" w:space="0" w:color="auto"/>
        <w:left w:val="none" w:sz="0" w:space="0" w:color="auto"/>
        <w:bottom w:val="none" w:sz="0" w:space="0" w:color="auto"/>
        <w:right w:val="none" w:sz="0" w:space="0" w:color="auto"/>
      </w:divBdr>
    </w:div>
    <w:div w:id="245263109">
      <w:marLeft w:val="480"/>
      <w:marRight w:val="0"/>
      <w:marTop w:val="0"/>
      <w:marBottom w:val="0"/>
      <w:divBdr>
        <w:top w:val="none" w:sz="0" w:space="0" w:color="auto"/>
        <w:left w:val="none" w:sz="0" w:space="0" w:color="auto"/>
        <w:bottom w:val="none" w:sz="0" w:space="0" w:color="auto"/>
        <w:right w:val="none" w:sz="0" w:space="0" w:color="auto"/>
      </w:divBdr>
    </w:div>
    <w:div w:id="245304928">
      <w:bodyDiv w:val="1"/>
      <w:marLeft w:val="0"/>
      <w:marRight w:val="0"/>
      <w:marTop w:val="0"/>
      <w:marBottom w:val="0"/>
      <w:divBdr>
        <w:top w:val="none" w:sz="0" w:space="0" w:color="auto"/>
        <w:left w:val="none" w:sz="0" w:space="0" w:color="auto"/>
        <w:bottom w:val="none" w:sz="0" w:space="0" w:color="auto"/>
        <w:right w:val="none" w:sz="0" w:space="0" w:color="auto"/>
      </w:divBdr>
    </w:div>
    <w:div w:id="246311684">
      <w:marLeft w:val="480"/>
      <w:marRight w:val="0"/>
      <w:marTop w:val="0"/>
      <w:marBottom w:val="0"/>
      <w:divBdr>
        <w:top w:val="none" w:sz="0" w:space="0" w:color="auto"/>
        <w:left w:val="none" w:sz="0" w:space="0" w:color="auto"/>
        <w:bottom w:val="none" w:sz="0" w:space="0" w:color="auto"/>
        <w:right w:val="none" w:sz="0" w:space="0" w:color="auto"/>
      </w:divBdr>
    </w:div>
    <w:div w:id="246577119">
      <w:marLeft w:val="480"/>
      <w:marRight w:val="0"/>
      <w:marTop w:val="0"/>
      <w:marBottom w:val="0"/>
      <w:divBdr>
        <w:top w:val="none" w:sz="0" w:space="0" w:color="auto"/>
        <w:left w:val="none" w:sz="0" w:space="0" w:color="auto"/>
        <w:bottom w:val="none" w:sz="0" w:space="0" w:color="auto"/>
        <w:right w:val="none" w:sz="0" w:space="0" w:color="auto"/>
      </w:divBdr>
    </w:div>
    <w:div w:id="246622140">
      <w:bodyDiv w:val="1"/>
      <w:marLeft w:val="0"/>
      <w:marRight w:val="0"/>
      <w:marTop w:val="0"/>
      <w:marBottom w:val="0"/>
      <w:divBdr>
        <w:top w:val="none" w:sz="0" w:space="0" w:color="auto"/>
        <w:left w:val="none" w:sz="0" w:space="0" w:color="auto"/>
        <w:bottom w:val="none" w:sz="0" w:space="0" w:color="auto"/>
        <w:right w:val="none" w:sz="0" w:space="0" w:color="auto"/>
      </w:divBdr>
    </w:div>
    <w:div w:id="247157896">
      <w:marLeft w:val="480"/>
      <w:marRight w:val="0"/>
      <w:marTop w:val="0"/>
      <w:marBottom w:val="0"/>
      <w:divBdr>
        <w:top w:val="none" w:sz="0" w:space="0" w:color="auto"/>
        <w:left w:val="none" w:sz="0" w:space="0" w:color="auto"/>
        <w:bottom w:val="none" w:sz="0" w:space="0" w:color="auto"/>
        <w:right w:val="none" w:sz="0" w:space="0" w:color="auto"/>
      </w:divBdr>
    </w:div>
    <w:div w:id="247693021">
      <w:marLeft w:val="480"/>
      <w:marRight w:val="0"/>
      <w:marTop w:val="0"/>
      <w:marBottom w:val="0"/>
      <w:divBdr>
        <w:top w:val="none" w:sz="0" w:space="0" w:color="auto"/>
        <w:left w:val="none" w:sz="0" w:space="0" w:color="auto"/>
        <w:bottom w:val="none" w:sz="0" w:space="0" w:color="auto"/>
        <w:right w:val="none" w:sz="0" w:space="0" w:color="auto"/>
      </w:divBdr>
    </w:div>
    <w:div w:id="248079181">
      <w:marLeft w:val="480"/>
      <w:marRight w:val="0"/>
      <w:marTop w:val="0"/>
      <w:marBottom w:val="0"/>
      <w:divBdr>
        <w:top w:val="none" w:sz="0" w:space="0" w:color="auto"/>
        <w:left w:val="none" w:sz="0" w:space="0" w:color="auto"/>
        <w:bottom w:val="none" w:sz="0" w:space="0" w:color="auto"/>
        <w:right w:val="none" w:sz="0" w:space="0" w:color="auto"/>
      </w:divBdr>
    </w:div>
    <w:div w:id="248123522">
      <w:marLeft w:val="480"/>
      <w:marRight w:val="0"/>
      <w:marTop w:val="0"/>
      <w:marBottom w:val="0"/>
      <w:divBdr>
        <w:top w:val="none" w:sz="0" w:space="0" w:color="auto"/>
        <w:left w:val="none" w:sz="0" w:space="0" w:color="auto"/>
        <w:bottom w:val="none" w:sz="0" w:space="0" w:color="auto"/>
        <w:right w:val="none" w:sz="0" w:space="0" w:color="auto"/>
      </w:divBdr>
    </w:div>
    <w:div w:id="248194787">
      <w:marLeft w:val="480"/>
      <w:marRight w:val="0"/>
      <w:marTop w:val="0"/>
      <w:marBottom w:val="0"/>
      <w:divBdr>
        <w:top w:val="none" w:sz="0" w:space="0" w:color="auto"/>
        <w:left w:val="none" w:sz="0" w:space="0" w:color="auto"/>
        <w:bottom w:val="none" w:sz="0" w:space="0" w:color="auto"/>
        <w:right w:val="none" w:sz="0" w:space="0" w:color="auto"/>
      </w:divBdr>
    </w:div>
    <w:div w:id="248273237">
      <w:marLeft w:val="480"/>
      <w:marRight w:val="0"/>
      <w:marTop w:val="0"/>
      <w:marBottom w:val="0"/>
      <w:divBdr>
        <w:top w:val="none" w:sz="0" w:space="0" w:color="auto"/>
        <w:left w:val="none" w:sz="0" w:space="0" w:color="auto"/>
        <w:bottom w:val="none" w:sz="0" w:space="0" w:color="auto"/>
        <w:right w:val="none" w:sz="0" w:space="0" w:color="auto"/>
      </w:divBdr>
    </w:div>
    <w:div w:id="248345968">
      <w:bodyDiv w:val="1"/>
      <w:marLeft w:val="0"/>
      <w:marRight w:val="0"/>
      <w:marTop w:val="0"/>
      <w:marBottom w:val="0"/>
      <w:divBdr>
        <w:top w:val="none" w:sz="0" w:space="0" w:color="auto"/>
        <w:left w:val="none" w:sz="0" w:space="0" w:color="auto"/>
        <w:bottom w:val="none" w:sz="0" w:space="0" w:color="auto"/>
        <w:right w:val="none" w:sz="0" w:space="0" w:color="auto"/>
      </w:divBdr>
    </w:div>
    <w:div w:id="248347084">
      <w:marLeft w:val="480"/>
      <w:marRight w:val="0"/>
      <w:marTop w:val="0"/>
      <w:marBottom w:val="0"/>
      <w:divBdr>
        <w:top w:val="none" w:sz="0" w:space="0" w:color="auto"/>
        <w:left w:val="none" w:sz="0" w:space="0" w:color="auto"/>
        <w:bottom w:val="none" w:sz="0" w:space="0" w:color="auto"/>
        <w:right w:val="none" w:sz="0" w:space="0" w:color="auto"/>
      </w:divBdr>
    </w:div>
    <w:div w:id="248539805">
      <w:bodyDiv w:val="1"/>
      <w:marLeft w:val="0"/>
      <w:marRight w:val="0"/>
      <w:marTop w:val="0"/>
      <w:marBottom w:val="0"/>
      <w:divBdr>
        <w:top w:val="none" w:sz="0" w:space="0" w:color="auto"/>
        <w:left w:val="none" w:sz="0" w:space="0" w:color="auto"/>
        <w:bottom w:val="none" w:sz="0" w:space="0" w:color="auto"/>
        <w:right w:val="none" w:sz="0" w:space="0" w:color="auto"/>
      </w:divBdr>
    </w:div>
    <w:div w:id="248663509">
      <w:bodyDiv w:val="1"/>
      <w:marLeft w:val="0"/>
      <w:marRight w:val="0"/>
      <w:marTop w:val="0"/>
      <w:marBottom w:val="0"/>
      <w:divBdr>
        <w:top w:val="none" w:sz="0" w:space="0" w:color="auto"/>
        <w:left w:val="none" w:sz="0" w:space="0" w:color="auto"/>
        <w:bottom w:val="none" w:sz="0" w:space="0" w:color="auto"/>
        <w:right w:val="none" w:sz="0" w:space="0" w:color="auto"/>
      </w:divBdr>
    </w:div>
    <w:div w:id="248858055">
      <w:bodyDiv w:val="1"/>
      <w:marLeft w:val="0"/>
      <w:marRight w:val="0"/>
      <w:marTop w:val="0"/>
      <w:marBottom w:val="0"/>
      <w:divBdr>
        <w:top w:val="none" w:sz="0" w:space="0" w:color="auto"/>
        <w:left w:val="none" w:sz="0" w:space="0" w:color="auto"/>
        <w:bottom w:val="none" w:sz="0" w:space="0" w:color="auto"/>
        <w:right w:val="none" w:sz="0" w:space="0" w:color="auto"/>
      </w:divBdr>
    </w:div>
    <w:div w:id="249704662">
      <w:marLeft w:val="480"/>
      <w:marRight w:val="0"/>
      <w:marTop w:val="0"/>
      <w:marBottom w:val="0"/>
      <w:divBdr>
        <w:top w:val="none" w:sz="0" w:space="0" w:color="auto"/>
        <w:left w:val="none" w:sz="0" w:space="0" w:color="auto"/>
        <w:bottom w:val="none" w:sz="0" w:space="0" w:color="auto"/>
        <w:right w:val="none" w:sz="0" w:space="0" w:color="auto"/>
      </w:divBdr>
    </w:div>
    <w:div w:id="249824838">
      <w:bodyDiv w:val="1"/>
      <w:marLeft w:val="0"/>
      <w:marRight w:val="0"/>
      <w:marTop w:val="0"/>
      <w:marBottom w:val="0"/>
      <w:divBdr>
        <w:top w:val="none" w:sz="0" w:space="0" w:color="auto"/>
        <w:left w:val="none" w:sz="0" w:space="0" w:color="auto"/>
        <w:bottom w:val="none" w:sz="0" w:space="0" w:color="auto"/>
        <w:right w:val="none" w:sz="0" w:space="0" w:color="auto"/>
      </w:divBdr>
    </w:div>
    <w:div w:id="249895725">
      <w:marLeft w:val="480"/>
      <w:marRight w:val="0"/>
      <w:marTop w:val="0"/>
      <w:marBottom w:val="0"/>
      <w:divBdr>
        <w:top w:val="none" w:sz="0" w:space="0" w:color="auto"/>
        <w:left w:val="none" w:sz="0" w:space="0" w:color="auto"/>
        <w:bottom w:val="none" w:sz="0" w:space="0" w:color="auto"/>
        <w:right w:val="none" w:sz="0" w:space="0" w:color="auto"/>
      </w:divBdr>
    </w:div>
    <w:div w:id="249896955">
      <w:marLeft w:val="480"/>
      <w:marRight w:val="0"/>
      <w:marTop w:val="0"/>
      <w:marBottom w:val="0"/>
      <w:divBdr>
        <w:top w:val="none" w:sz="0" w:space="0" w:color="auto"/>
        <w:left w:val="none" w:sz="0" w:space="0" w:color="auto"/>
        <w:bottom w:val="none" w:sz="0" w:space="0" w:color="auto"/>
        <w:right w:val="none" w:sz="0" w:space="0" w:color="auto"/>
      </w:divBdr>
    </w:div>
    <w:div w:id="249972667">
      <w:marLeft w:val="480"/>
      <w:marRight w:val="0"/>
      <w:marTop w:val="0"/>
      <w:marBottom w:val="0"/>
      <w:divBdr>
        <w:top w:val="none" w:sz="0" w:space="0" w:color="auto"/>
        <w:left w:val="none" w:sz="0" w:space="0" w:color="auto"/>
        <w:bottom w:val="none" w:sz="0" w:space="0" w:color="auto"/>
        <w:right w:val="none" w:sz="0" w:space="0" w:color="auto"/>
      </w:divBdr>
    </w:div>
    <w:div w:id="250282882">
      <w:marLeft w:val="480"/>
      <w:marRight w:val="0"/>
      <w:marTop w:val="0"/>
      <w:marBottom w:val="0"/>
      <w:divBdr>
        <w:top w:val="none" w:sz="0" w:space="0" w:color="auto"/>
        <w:left w:val="none" w:sz="0" w:space="0" w:color="auto"/>
        <w:bottom w:val="none" w:sz="0" w:space="0" w:color="auto"/>
        <w:right w:val="none" w:sz="0" w:space="0" w:color="auto"/>
      </w:divBdr>
    </w:div>
    <w:div w:id="250358398">
      <w:marLeft w:val="480"/>
      <w:marRight w:val="0"/>
      <w:marTop w:val="0"/>
      <w:marBottom w:val="0"/>
      <w:divBdr>
        <w:top w:val="none" w:sz="0" w:space="0" w:color="auto"/>
        <w:left w:val="none" w:sz="0" w:space="0" w:color="auto"/>
        <w:bottom w:val="none" w:sz="0" w:space="0" w:color="auto"/>
        <w:right w:val="none" w:sz="0" w:space="0" w:color="auto"/>
      </w:divBdr>
    </w:div>
    <w:div w:id="250623811">
      <w:marLeft w:val="480"/>
      <w:marRight w:val="0"/>
      <w:marTop w:val="0"/>
      <w:marBottom w:val="0"/>
      <w:divBdr>
        <w:top w:val="none" w:sz="0" w:space="0" w:color="auto"/>
        <w:left w:val="none" w:sz="0" w:space="0" w:color="auto"/>
        <w:bottom w:val="none" w:sz="0" w:space="0" w:color="auto"/>
        <w:right w:val="none" w:sz="0" w:space="0" w:color="auto"/>
      </w:divBdr>
    </w:div>
    <w:div w:id="251087815">
      <w:bodyDiv w:val="1"/>
      <w:marLeft w:val="0"/>
      <w:marRight w:val="0"/>
      <w:marTop w:val="0"/>
      <w:marBottom w:val="0"/>
      <w:divBdr>
        <w:top w:val="none" w:sz="0" w:space="0" w:color="auto"/>
        <w:left w:val="none" w:sz="0" w:space="0" w:color="auto"/>
        <w:bottom w:val="none" w:sz="0" w:space="0" w:color="auto"/>
        <w:right w:val="none" w:sz="0" w:space="0" w:color="auto"/>
      </w:divBdr>
    </w:div>
    <w:div w:id="251158785">
      <w:bodyDiv w:val="1"/>
      <w:marLeft w:val="0"/>
      <w:marRight w:val="0"/>
      <w:marTop w:val="0"/>
      <w:marBottom w:val="0"/>
      <w:divBdr>
        <w:top w:val="none" w:sz="0" w:space="0" w:color="auto"/>
        <w:left w:val="none" w:sz="0" w:space="0" w:color="auto"/>
        <w:bottom w:val="none" w:sz="0" w:space="0" w:color="auto"/>
        <w:right w:val="none" w:sz="0" w:space="0" w:color="auto"/>
      </w:divBdr>
    </w:div>
    <w:div w:id="251553835">
      <w:marLeft w:val="480"/>
      <w:marRight w:val="0"/>
      <w:marTop w:val="0"/>
      <w:marBottom w:val="0"/>
      <w:divBdr>
        <w:top w:val="none" w:sz="0" w:space="0" w:color="auto"/>
        <w:left w:val="none" w:sz="0" w:space="0" w:color="auto"/>
        <w:bottom w:val="none" w:sz="0" w:space="0" w:color="auto"/>
        <w:right w:val="none" w:sz="0" w:space="0" w:color="auto"/>
      </w:divBdr>
    </w:div>
    <w:div w:id="251743192">
      <w:bodyDiv w:val="1"/>
      <w:marLeft w:val="0"/>
      <w:marRight w:val="0"/>
      <w:marTop w:val="0"/>
      <w:marBottom w:val="0"/>
      <w:divBdr>
        <w:top w:val="none" w:sz="0" w:space="0" w:color="auto"/>
        <w:left w:val="none" w:sz="0" w:space="0" w:color="auto"/>
        <w:bottom w:val="none" w:sz="0" w:space="0" w:color="auto"/>
        <w:right w:val="none" w:sz="0" w:space="0" w:color="auto"/>
      </w:divBdr>
    </w:div>
    <w:div w:id="252318955">
      <w:bodyDiv w:val="1"/>
      <w:marLeft w:val="0"/>
      <w:marRight w:val="0"/>
      <w:marTop w:val="0"/>
      <w:marBottom w:val="0"/>
      <w:divBdr>
        <w:top w:val="none" w:sz="0" w:space="0" w:color="auto"/>
        <w:left w:val="none" w:sz="0" w:space="0" w:color="auto"/>
        <w:bottom w:val="none" w:sz="0" w:space="0" w:color="auto"/>
        <w:right w:val="none" w:sz="0" w:space="0" w:color="auto"/>
      </w:divBdr>
    </w:div>
    <w:div w:id="252588715">
      <w:marLeft w:val="480"/>
      <w:marRight w:val="0"/>
      <w:marTop w:val="0"/>
      <w:marBottom w:val="0"/>
      <w:divBdr>
        <w:top w:val="none" w:sz="0" w:space="0" w:color="auto"/>
        <w:left w:val="none" w:sz="0" w:space="0" w:color="auto"/>
        <w:bottom w:val="none" w:sz="0" w:space="0" w:color="auto"/>
        <w:right w:val="none" w:sz="0" w:space="0" w:color="auto"/>
      </w:divBdr>
    </w:div>
    <w:div w:id="252856053">
      <w:marLeft w:val="480"/>
      <w:marRight w:val="0"/>
      <w:marTop w:val="0"/>
      <w:marBottom w:val="0"/>
      <w:divBdr>
        <w:top w:val="none" w:sz="0" w:space="0" w:color="auto"/>
        <w:left w:val="none" w:sz="0" w:space="0" w:color="auto"/>
        <w:bottom w:val="none" w:sz="0" w:space="0" w:color="auto"/>
        <w:right w:val="none" w:sz="0" w:space="0" w:color="auto"/>
      </w:divBdr>
    </w:div>
    <w:div w:id="252858633">
      <w:bodyDiv w:val="1"/>
      <w:marLeft w:val="0"/>
      <w:marRight w:val="0"/>
      <w:marTop w:val="0"/>
      <w:marBottom w:val="0"/>
      <w:divBdr>
        <w:top w:val="none" w:sz="0" w:space="0" w:color="auto"/>
        <w:left w:val="none" w:sz="0" w:space="0" w:color="auto"/>
        <w:bottom w:val="none" w:sz="0" w:space="0" w:color="auto"/>
        <w:right w:val="none" w:sz="0" w:space="0" w:color="auto"/>
      </w:divBdr>
    </w:div>
    <w:div w:id="253560792">
      <w:marLeft w:val="480"/>
      <w:marRight w:val="0"/>
      <w:marTop w:val="0"/>
      <w:marBottom w:val="0"/>
      <w:divBdr>
        <w:top w:val="none" w:sz="0" w:space="0" w:color="auto"/>
        <w:left w:val="none" w:sz="0" w:space="0" w:color="auto"/>
        <w:bottom w:val="none" w:sz="0" w:space="0" w:color="auto"/>
        <w:right w:val="none" w:sz="0" w:space="0" w:color="auto"/>
      </w:divBdr>
    </w:div>
    <w:div w:id="253590605">
      <w:marLeft w:val="480"/>
      <w:marRight w:val="0"/>
      <w:marTop w:val="0"/>
      <w:marBottom w:val="0"/>
      <w:divBdr>
        <w:top w:val="none" w:sz="0" w:space="0" w:color="auto"/>
        <w:left w:val="none" w:sz="0" w:space="0" w:color="auto"/>
        <w:bottom w:val="none" w:sz="0" w:space="0" w:color="auto"/>
        <w:right w:val="none" w:sz="0" w:space="0" w:color="auto"/>
      </w:divBdr>
    </w:div>
    <w:div w:id="253783196">
      <w:marLeft w:val="480"/>
      <w:marRight w:val="0"/>
      <w:marTop w:val="0"/>
      <w:marBottom w:val="0"/>
      <w:divBdr>
        <w:top w:val="none" w:sz="0" w:space="0" w:color="auto"/>
        <w:left w:val="none" w:sz="0" w:space="0" w:color="auto"/>
        <w:bottom w:val="none" w:sz="0" w:space="0" w:color="auto"/>
        <w:right w:val="none" w:sz="0" w:space="0" w:color="auto"/>
      </w:divBdr>
    </w:div>
    <w:div w:id="254020437">
      <w:marLeft w:val="480"/>
      <w:marRight w:val="0"/>
      <w:marTop w:val="0"/>
      <w:marBottom w:val="0"/>
      <w:divBdr>
        <w:top w:val="none" w:sz="0" w:space="0" w:color="auto"/>
        <w:left w:val="none" w:sz="0" w:space="0" w:color="auto"/>
        <w:bottom w:val="none" w:sz="0" w:space="0" w:color="auto"/>
        <w:right w:val="none" w:sz="0" w:space="0" w:color="auto"/>
      </w:divBdr>
    </w:div>
    <w:div w:id="254091818">
      <w:marLeft w:val="480"/>
      <w:marRight w:val="0"/>
      <w:marTop w:val="0"/>
      <w:marBottom w:val="0"/>
      <w:divBdr>
        <w:top w:val="none" w:sz="0" w:space="0" w:color="auto"/>
        <w:left w:val="none" w:sz="0" w:space="0" w:color="auto"/>
        <w:bottom w:val="none" w:sz="0" w:space="0" w:color="auto"/>
        <w:right w:val="none" w:sz="0" w:space="0" w:color="auto"/>
      </w:divBdr>
    </w:div>
    <w:div w:id="254092727">
      <w:bodyDiv w:val="1"/>
      <w:marLeft w:val="0"/>
      <w:marRight w:val="0"/>
      <w:marTop w:val="0"/>
      <w:marBottom w:val="0"/>
      <w:divBdr>
        <w:top w:val="none" w:sz="0" w:space="0" w:color="auto"/>
        <w:left w:val="none" w:sz="0" w:space="0" w:color="auto"/>
        <w:bottom w:val="none" w:sz="0" w:space="0" w:color="auto"/>
        <w:right w:val="none" w:sz="0" w:space="0" w:color="auto"/>
      </w:divBdr>
      <w:divsChild>
        <w:div w:id="1231232097">
          <w:marLeft w:val="0"/>
          <w:marRight w:val="0"/>
          <w:marTop w:val="0"/>
          <w:marBottom w:val="0"/>
          <w:divBdr>
            <w:top w:val="none" w:sz="0" w:space="0" w:color="auto"/>
            <w:left w:val="none" w:sz="0" w:space="0" w:color="auto"/>
            <w:bottom w:val="none" w:sz="0" w:space="0" w:color="auto"/>
            <w:right w:val="none" w:sz="0" w:space="0" w:color="auto"/>
          </w:divBdr>
        </w:div>
        <w:div w:id="1972126888">
          <w:marLeft w:val="0"/>
          <w:marRight w:val="0"/>
          <w:marTop w:val="0"/>
          <w:marBottom w:val="0"/>
          <w:divBdr>
            <w:top w:val="none" w:sz="0" w:space="0" w:color="auto"/>
            <w:left w:val="none" w:sz="0" w:space="0" w:color="auto"/>
            <w:bottom w:val="none" w:sz="0" w:space="0" w:color="auto"/>
            <w:right w:val="none" w:sz="0" w:space="0" w:color="auto"/>
          </w:divBdr>
        </w:div>
        <w:div w:id="1294865415">
          <w:marLeft w:val="0"/>
          <w:marRight w:val="0"/>
          <w:marTop w:val="0"/>
          <w:marBottom w:val="0"/>
          <w:divBdr>
            <w:top w:val="none" w:sz="0" w:space="0" w:color="auto"/>
            <w:left w:val="none" w:sz="0" w:space="0" w:color="auto"/>
            <w:bottom w:val="none" w:sz="0" w:space="0" w:color="auto"/>
            <w:right w:val="none" w:sz="0" w:space="0" w:color="auto"/>
          </w:divBdr>
        </w:div>
        <w:div w:id="1995182130">
          <w:marLeft w:val="0"/>
          <w:marRight w:val="0"/>
          <w:marTop w:val="0"/>
          <w:marBottom w:val="0"/>
          <w:divBdr>
            <w:top w:val="none" w:sz="0" w:space="0" w:color="auto"/>
            <w:left w:val="none" w:sz="0" w:space="0" w:color="auto"/>
            <w:bottom w:val="none" w:sz="0" w:space="0" w:color="auto"/>
            <w:right w:val="none" w:sz="0" w:space="0" w:color="auto"/>
          </w:divBdr>
        </w:div>
        <w:div w:id="716977369">
          <w:marLeft w:val="0"/>
          <w:marRight w:val="0"/>
          <w:marTop w:val="0"/>
          <w:marBottom w:val="0"/>
          <w:divBdr>
            <w:top w:val="none" w:sz="0" w:space="0" w:color="auto"/>
            <w:left w:val="none" w:sz="0" w:space="0" w:color="auto"/>
            <w:bottom w:val="none" w:sz="0" w:space="0" w:color="auto"/>
            <w:right w:val="none" w:sz="0" w:space="0" w:color="auto"/>
          </w:divBdr>
        </w:div>
        <w:div w:id="1859390800">
          <w:marLeft w:val="0"/>
          <w:marRight w:val="0"/>
          <w:marTop w:val="0"/>
          <w:marBottom w:val="0"/>
          <w:divBdr>
            <w:top w:val="none" w:sz="0" w:space="0" w:color="auto"/>
            <w:left w:val="none" w:sz="0" w:space="0" w:color="auto"/>
            <w:bottom w:val="none" w:sz="0" w:space="0" w:color="auto"/>
            <w:right w:val="none" w:sz="0" w:space="0" w:color="auto"/>
          </w:divBdr>
        </w:div>
        <w:div w:id="595792875">
          <w:marLeft w:val="0"/>
          <w:marRight w:val="0"/>
          <w:marTop w:val="0"/>
          <w:marBottom w:val="0"/>
          <w:divBdr>
            <w:top w:val="none" w:sz="0" w:space="0" w:color="auto"/>
            <w:left w:val="none" w:sz="0" w:space="0" w:color="auto"/>
            <w:bottom w:val="none" w:sz="0" w:space="0" w:color="auto"/>
            <w:right w:val="none" w:sz="0" w:space="0" w:color="auto"/>
          </w:divBdr>
        </w:div>
        <w:div w:id="1954751779">
          <w:marLeft w:val="0"/>
          <w:marRight w:val="0"/>
          <w:marTop w:val="0"/>
          <w:marBottom w:val="0"/>
          <w:divBdr>
            <w:top w:val="none" w:sz="0" w:space="0" w:color="auto"/>
            <w:left w:val="none" w:sz="0" w:space="0" w:color="auto"/>
            <w:bottom w:val="none" w:sz="0" w:space="0" w:color="auto"/>
            <w:right w:val="none" w:sz="0" w:space="0" w:color="auto"/>
          </w:divBdr>
        </w:div>
        <w:div w:id="1271816403">
          <w:marLeft w:val="0"/>
          <w:marRight w:val="0"/>
          <w:marTop w:val="0"/>
          <w:marBottom w:val="0"/>
          <w:divBdr>
            <w:top w:val="none" w:sz="0" w:space="0" w:color="auto"/>
            <w:left w:val="none" w:sz="0" w:space="0" w:color="auto"/>
            <w:bottom w:val="none" w:sz="0" w:space="0" w:color="auto"/>
            <w:right w:val="none" w:sz="0" w:space="0" w:color="auto"/>
          </w:divBdr>
        </w:div>
        <w:div w:id="164326445">
          <w:marLeft w:val="0"/>
          <w:marRight w:val="0"/>
          <w:marTop w:val="0"/>
          <w:marBottom w:val="0"/>
          <w:divBdr>
            <w:top w:val="none" w:sz="0" w:space="0" w:color="auto"/>
            <w:left w:val="none" w:sz="0" w:space="0" w:color="auto"/>
            <w:bottom w:val="none" w:sz="0" w:space="0" w:color="auto"/>
            <w:right w:val="none" w:sz="0" w:space="0" w:color="auto"/>
          </w:divBdr>
        </w:div>
        <w:div w:id="428963543">
          <w:marLeft w:val="0"/>
          <w:marRight w:val="0"/>
          <w:marTop w:val="0"/>
          <w:marBottom w:val="0"/>
          <w:divBdr>
            <w:top w:val="none" w:sz="0" w:space="0" w:color="auto"/>
            <w:left w:val="none" w:sz="0" w:space="0" w:color="auto"/>
            <w:bottom w:val="none" w:sz="0" w:space="0" w:color="auto"/>
            <w:right w:val="none" w:sz="0" w:space="0" w:color="auto"/>
          </w:divBdr>
        </w:div>
        <w:div w:id="973220482">
          <w:marLeft w:val="0"/>
          <w:marRight w:val="0"/>
          <w:marTop w:val="0"/>
          <w:marBottom w:val="0"/>
          <w:divBdr>
            <w:top w:val="none" w:sz="0" w:space="0" w:color="auto"/>
            <w:left w:val="none" w:sz="0" w:space="0" w:color="auto"/>
            <w:bottom w:val="none" w:sz="0" w:space="0" w:color="auto"/>
            <w:right w:val="none" w:sz="0" w:space="0" w:color="auto"/>
          </w:divBdr>
        </w:div>
        <w:div w:id="694231254">
          <w:marLeft w:val="0"/>
          <w:marRight w:val="0"/>
          <w:marTop w:val="0"/>
          <w:marBottom w:val="0"/>
          <w:divBdr>
            <w:top w:val="none" w:sz="0" w:space="0" w:color="auto"/>
            <w:left w:val="none" w:sz="0" w:space="0" w:color="auto"/>
            <w:bottom w:val="none" w:sz="0" w:space="0" w:color="auto"/>
            <w:right w:val="none" w:sz="0" w:space="0" w:color="auto"/>
          </w:divBdr>
        </w:div>
        <w:div w:id="520975172">
          <w:marLeft w:val="0"/>
          <w:marRight w:val="0"/>
          <w:marTop w:val="0"/>
          <w:marBottom w:val="0"/>
          <w:divBdr>
            <w:top w:val="none" w:sz="0" w:space="0" w:color="auto"/>
            <w:left w:val="none" w:sz="0" w:space="0" w:color="auto"/>
            <w:bottom w:val="none" w:sz="0" w:space="0" w:color="auto"/>
            <w:right w:val="none" w:sz="0" w:space="0" w:color="auto"/>
          </w:divBdr>
        </w:div>
        <w:div w:id="2110660176">
          <w:marLeft w:val="0"/>
          <w:marRight w:val="0"/>
          <w:marTop w:val="0"/>
          <w:marBottom w:val="0"/>
          <w:divBdr>
            <w:top w:val="none" w:sz="0" w:space="0" w:color="auto"/>
            <w:left w:val="none" w:sz="0" w:space="0" w:color="auto"/>
            <w:bottom w:val="none" w:sz="0" w:space="0" w:color="auto"/>
            <w:right w:val="none" w:sz="0" w:space="0" w:color="auto"/>
          </w:divBdr>
        </w:div>
        <w:div w:id="494222920">
          <w:marLeft w:val="0"/>
          <w:marRight w:val="0"/>
          <w:marTop w:val="0"/>
          <w:marBottom w:val="0"/>
          <w:divBdr>
            <w:top w:val="none" w:sz="0" w:space="0" w:color="auto"/>
            <w:left w:val="none" w:sz="0" w:space="0" w:color="auto"/>
            <w:bottom w:val="none" w:sz="0" w:space="0" w:color="auto"/>
            <w:right w:val="none" w:sz="0" w:space="0" w:color="auto"/>
          </w:divBdr>
        </w:div>
        <w:div w:id="1486898301">
          <w:marLeft w:val="0"/>
          <w:marRight w:val="0"/>
          <w:marTop w:val="0"/>
          <w:marBottom w:val="0"/>
          <w:divBdr>
            <w:top w:val="none" w:sz="0" w:space="0" w:color="auto"/>
            <w:left w:val="none" w:sz="0" w:space="0" w:color="auto"/>
            <w:bottom w:val="none" w:sz="0" w:space="0" w:color="auto"/>
            <w:right w:val="none" w:sz="0" w:space="0" w:color="auto"/>
          </w:divBdr>
        </w:div>
        <w:div w:id="833690330">
          <w:marLeft w:val="0"/>
          <w:marRight w:val="0"/>
          <w:marTop w:val="0"/>
          <w:marBottom w:val="0"/>
          <w:divBdr>
            <w:top w:val="none" w:sz="0" w:space="0" w:color="auto"/>
            <w:left w:val="none" w:sz="0" w:space="0" w:color="auto"/>
            <w:bottom w:val="none" w:sz="0" w:space="0" w:color="auto"/>
            <w:right w:val="none" w:sz="0" w:space="0" w:color="auto"/>
          </w:divBdr>
        </w:div>
        <w:div w:id="218637128">
          <w:marLeft w:val="0"/>
          <w:marRight w:val="0"/>
          <w:marTop w:val="0"/>
          <w:marBottom w:val="0"/>
          <w:divBdr>
            <w:top w:val="none" w:sz="0" w:space="0" w:color="auto"/>
            <w:left w:val="none" w:sz="0" w:space="0" w:color="auto"/>
            <w:bottom w:val="none" w:sz="0" w:space="0" w:color="auto"/>
            <w:right w:val="none" w:sz="0" w:space="0" w:color="auto"/>
          </w:divBdr>
        </w:div>
        <w:div w:id="243880362">
          <w:marLeft w:val="0"/>
          <w:marRight w:val="0"/>
          <w:marTop w:val="0"/>
          <w:marBottom w:val="0"/>
          <w:divBdr>
            <w:top w:val="none" w:sz="0" w:space="0" w:color="auto"/>
            <w:left w:val="none" w:sz="0" w:space="0" w:color="auto"/>
            <w:bottom w:val="none" w:sz="0" w:space="0" w:color="auto"/>
            <w:right w:val="none" w:sz="0" w:space="0" w:color="auto"/>
          </w:divBdr>
        </w:div>
        <w:div w:id="1758791410">
          <w:marLeft w:val="0"/>
          <w:marRight w:val="0"/>
          <w:marTop w:val="0"/>
          <w:marBottom w:val="0"/>
          <w:divBdr>
            <w:top w:val="none" w:sz="0" w:space="0" w:color="auto"/>
            <w:left w:val="none" w:sz="0" w:space="0" w:color="auto"/>
            <w:bottom w:val="none" w:sz="0" w:space="0" w:color="auto"/>
            <w:right w:val="none" w:sz="0" w:space="0" w:color="auto"/>
          </w:divBdr>
        </w:div>
        <w:div w:id="946930279">
          <w:marLeft w:val="0"/>
          <w:marRight w:val="0"/>
          <w:marTop w:val="0"/>
          <w:marBottom w:val="0"/>
          <w:divBdr>
            <w:top w:val="none" w:sz="0" w:space="0" w:color="auto"/>
            <w:left w:val="none" w:sz="0" w:space="0" w:color="auto"/>
            <w:bottom w:val="none" w:sz="0" w:space="0" w:color="auto"/>
            <w:right w:val="none" w:sz="0" w:space="0" w:color="auto"/>
          </w:divBdr>
        </w:div>
        <w:div w:id="1292327106">
          <w:marLeft w:val="0"/>
          <w:marRight w:val="0"/>
          <w:marTop w:val="0"/>
          <w:marBottom w:val="0"/>
          <w:divBdr>
            <w:top w:val="none" w:sz="0" w:space="0" w:color="auto"/>
            <w:left w:val="none" w:sz="0" w:space="0" w:color="auto"/>
            <w:bottom w:val="none" w:sz="0" w:space="0" w:color="auto"/>
            <w:right w:val="none" w:sz="0" w:space="0" w:color="auto"/>
          </w:divBdr>
        </w:div>
        <w:div w:id="1727757941">
          <w:marLeft w:val="0"/>
          <w:marRight w:val="0"/>
          <w:marTop w:val="0"/>
          <w:marBottom w:val="0"/>
          <w:divBdr>
            <w:top w:val="none" w:sz="0" w:space="0" w:color="auto"/>
            <w:left w:val="none" w:sz="0" w:space="0" w:color="auto"/>
            <w:bottom w:val="none" w:sz="0" w:space="0" w:color="auto"/>
            <w:right w:val="none" w:sz="0" w:space="0" w:color="auto"/>
          </w:divBdr>
        </w:div>
        <w:div w:id="892883717">
          <w:marLeft w:val="0"/>
          <w:marRight w:val="0"/>
          <w:marTop w:val="0"/>
          <w:marBottom w:val="0"/>
          <w:divBdr>
            <w:top w:val="none" w:sz="0" w:space="0" w:color="auto"/>
            <w:left w:val="none" w:sz="0" w:space="0" w:color="auto"/>
            <w:bottom w:val="none" w:sz="0" w:space="0" w:color="auto"/>
            <w:right w:val="none" w:sz="0" w:space="0" w:color="auto"/>
          </w:divBdr>
        </w:div>
        <w:div w:id="1231619583">
          <w:marLeft w:val="0"/>
          <w:marRight w:val="0"/>
          <w:marTop w:val="0"/>
          <w:marBottom w:val="0"/>
          <w:divBdr>
            <w:top w:val="none" w:sz="0" w:space="0" w:color="auto"/>
            <w:left w:val="none" w:sz="0" w:space="0" w:color="auto"/>
            <w:bottom w:val="none" w:sz="0" w:space="0" w:color="auto"/>
            <w:right w:val="none" w:sz="0" w:space="0" w:color="auto"/>
          </w:divBdr>
        </w:div>
        <w:div w:id="1717895513">
          <w:marLeft w:val="0"/>
          <w:marRight w:val="0"/>
          <w:marTop w:val="0"/>
          <w:marBottom w:val="0"/>
          <w:divBdr>
            <w:top w:val="none" w:sz="0" w:space="0" w:color="auto"/>
            <w:left w:val="none" w:sz="0" w:space="0" w:color="auto"/>
            <w:bottom w:val="none" w:sz="0" w:space="0" w:color="auto"/>
            <w:right w:val="none" w:sz="0" w:space="0" w:color="auto"/>
          </w:divBdr>
        </w:div>
        <w:div w:id="289212815">
          <w:marLeft w:val="0"/>
          <w:marRight w:val="0"/>
          <w:marTop w:val="0"/>
          <w:marBottom w:val="0"/>
          <w:divBdr>
            <w:top w:val="none" w:sz="0" w:space="0" w:color="auto"/>
            <w:left w:val="none" w:sz="0" w:space="0" w:color="auto"/>
            <w:bottom w:val="none" w:sz="0" w:space="0" w:color="auto"/>
            <w:right w:val="none" w:sz="0" w:space="0" w:color="auto"/>
          </w:divBdr>
        </w:div>
        <w:div w:id="1415011571">
          <w:marLeft w:val="0"/>
          <w:marRight w:val="0"/>
          <w:marTop w:val="0"/>
          <w:marBottom w:val="0"/>
          <w:divBdr>
            <w:top w:val="none" w:sz="0" w:space="0" w:color="auto"/>
            <w:left w:val="none" w:sz="0" w:space="0" w:color="auto"/>
            <w:bottom w:val="none" w:sz="0" w:space="0" w:color="auto"/>
            <w:right w:val="none" w:sz="0" w:space="0" w:color="auto"/>
          </w:divBdr>
        </w:div>
        <w:div w:id="938178602">
          <w:marLeft w:val="0"/>
          <w:marRight w:val="0"/>
          <w:marTop w:val="0"/>
          <w:marBottom w:val="0"/>
          <w:divBdr>
            <w:top w:val="none" w:sz="0" w:space="0" w:color="auto"/>
            <w:left w:val="none" w:sz="0" w:space="0" w:color="auto"/>
            <w:bottom w:val="none" w:sz="0" w:space="0" w:color="auto"/>
            <w:right w:val="none" w:sz="0" w:space="0" w:color="auto"/>
          </w:divBdr>
        </w:div>
        <w:div w:id="77290992">
          <w:marLeft w:val="0"/>
          <w:marRight w:val="0"/>
          <w:marTop w:val="0"/>
          <w:marBottom w:val="0"/>
          <w:divBdr>
            <w:top w:val="none" w:sz="0" w:space="0" w:color="auto"/>
            <w:left w:val="none" w:sz="0" w:space="0" w:color="auto"/>
            <w:bottom w:val="none" w:sz="0" w:space="0" w:color="auto"/>
            <w:right w:val="none" w:sz="0" w:space="0" w:color="auto"/>
          </w:divBdr>
        </w:div>
        <w:div w:id="518592252">
          <w:marLeft w:val="0"/>
          <w:marRight w:val="0"/>
          <w:marTop w:val="0"/>
          <w:marBottom w:val="0"/>
          <w:divBdr>
            <w:top w:val="none" w:sz="0" w:space="0" w:color="auto"/>
            <w:left w:val="none" w:sz="0" w:space="0" w:color="auto"/>
            <w:bottom w:val="none" w:sz="0" w:space="0" w:color="auto"/>
            <w:right w:val="none" w:sz="0" w:space="0" w:color="auto"/>
          </w:divBdr>
        </w:div>
        <w:div w:id="1581862521">
          <w:marLeft w:val="0"/>
          <w:marRight w:val="0"/>
          <w:marTop w:val="0"/>
          <w:marBottom w:val="0"/>
          <w:divBdr>
            <w:top w:val="none" w:sz="0" w:space="0" w:color="auto"/>
            <w:left w:val="none" w:sz="0" w:space="0" w:color="auto"/>
            <w:bottom w:val="none" w:sz="0" w:space="0" w:color="auto"/>
            <w:right w:val="none" w:sz="0" w:space="0" w:color="auto"/>
          </w:divBdr>
        </w:div>
        <w:div w:id="615983606">
          <w:marLeft w:val="0"/>
          <w:marRight w:val="0"/>
          <w:marTop w:val="0"/>
          <w:marBottom w:val="0"/>
          <w:divBdr>
            <w:top w:val="none" w:sz="0" w:space="0" w:color="auto"/>
            <w:left w:val="none" w:sz="0" w:space="0" w:color="auto"/>
            <w:bottom w:val="none" w:sz="0" w:space="0" w:color="auto"/>
            <w:right w:val="none" w:sz="0" w:space="0" w:color="auto"/>
          </w:divBdr>
        </w:div>
        <w:div w:id="216622669">
          <w:marLeft w:val="0"/>
          <w:marRight w:val="0"/>
          <w:marTop w:val="0"/>
          <w:marBottom w:val="0"/>
          <w:divBdr>
            <w:top w:val="none" w:sz="0" w:space="0" w:color="auto"/>
            <w:left w:val="none" w:sz="0" w:space="0" w:color="auto"/>
            <w:bottom w:val="none" w:sz="0" w:space="0" w:color="auto"/>
            <w:right w:val="none" w:sz="0" w:space="0" w:color="auto"/>
          </w:divBdr>
        </w:div>
        <w:div w:id="2056001983">
          <w:marLeft w:val="0"/>
          <w:marRight w:val="0"/>
          <w:marTop w:val="0"/>
          <w:marBottom w:val="0"/>
          <w:divBdr>
            <w:top w:val="none" w:sz="0" w:space="0" w:color="auto"/>
            <w:left w:val="none" w:sz="0" w:space="0" w:color="auto"/>
            <w:bottom w:val="none" w:sz="0" w:space="0" w:color="auto"/>
            <w:right w:val="none" w:sz="0" w:space="0" w:color="auto"/>
          </w:divBdr>
        </w:div>
        <w:div w:id="966279219">
          <w:marLeft w:val="0"/>
          <w:marRight w:val="0"/>
          <w:marTop w:val="0"/>
          <w:marBottom w:val="0"/>
          <w:divBdr>
            <w:top w:val="none" w:sz="0" w:space="0" w:color="auto"/>
            <w:left w:val="none" w:sz="0" w:space="0" w:color="auto"/>
            <w:bottom w:val="none" w:sz="0" w:space="0" w:color="auto"/>
            <w:right w:val="none" w:sz="0" w:space="0" w:color="auto"/>
          </w:divBdr>
        </w:div>
        <w:div w:id="855773683">
          <w:marLeft w:val="0"/>
          <w:marRight w:val="0"/>
          <w:marTop w:val="0"/>
          <w:marBottom w:val="0"/>
          <w:divBdr>
            <w:top w:val="none" w:sz="0" w:space="0" w:color="auto"/>
            <w:left w:val="none" w:sz="0" w:space="0" w:color="auto"/>
            <w:bottom w:val="none" w:sz="0" w:space="0" w:color="auto"/>
            <w:right w:val="none" w:sz="0" w:space="0" w:color="auto"/>
          </w:divBdr>
        </w:div>
        <w:div w:id="1492913026">
          <w:marLeft w:val="0"/>
          <w:marRight w:val="0"/>
          <w:marTop w:val="0"/>
          <w:marBottom w:val="0"/>
          <w:divBdr>
            <w:top w:val="none" w:sz="0" w:space="0" w:color="auto"/>
            <w:left w:val="none" w:sz="0" w:space="0" w:color="auto"/>
            <w:bottom w:val="none" w:sz="0" w:space="0" w:color="auto"/>
            <w:right w:val="none" w:sz="0" w:space="0" w:color="auto"/>
          </w:divBdr>
        </w:div>
        <w:div w:id="1861703240">
          <w:marLeft w:val="0"/>
          <w:marRight w:val="0"/>
          <w:marTop w:val="0"/>
          <w:marBottom w:val="0"/>
          <w:divBdr>
            <w:top w:val="none" w:sz="0" w:space="0" w:color="auto"/>
            <w:left w:val="none" w:sz="0" w:space="0" w:color="auto"/>
            <w:bottom w:val="none" w:sz="0" w:space="0" w:color="auto"/>
            <w:right w:val="none" w:sz="0" w:space="0" w:color="auto"/>
          </w:divBdr>
        </w:div>
        <w:div w:id="58601697">
          <w:marLeft w:val="0"/>
          <w:marRight w:val="0"/>
          <w:marTop w:val="0"/>
          <w:marBottom w:val="0"/>
          <w:divBdr>
            <w:top w:val="none" w:sz="0" w:space="0" w:color="auto"/>
            <w:left w:val="none" w:sz="0" w:space="0" w:color="auto"/>
            <w:bottom w:val="none" w:sz="0" w:space="0" w:color="auto"/>
            <w:right w:val="none" w:sz="0" w:space="0" w:color="auto"/>
          </w:divBdr>
        </w:div>
        <w:div w:id="2107967663">
          <w:marLeft w:val="0"/>
          <w:marRight w:val="0"/>
          <w:marTop w:val="0"/>
          <w:marBottom w:val="0"/>
          <w:divBdr>
            <w:top w:val="none" w:sz="0" w:space="0" w:color="auto"/>
            <w:left w:val="none" w:sz="0" w:space="0" w:color="auto"/>
            <w:bottom w:val="none" w:sz="0" w:space="0" w:color="auto"/>
            <w:right w:val="none" w:sz="0" w:space="0" w:color="auto"/>
          </w:divBdr>
        </w:div>
        <w:div w:id="1544518284">
          <w:marLeft w:val="0"/>
          <w:marRight w:val="0"/>
          <w:marTop w:val="0"/>
          <w:marBottom w:val="0"/>
          <w:divBdr>
            <w:top w:val="none" w:sz="0" w:space="0" w:color="auto"/>
            <w:left w:val="none" w:sz="0" w:space="0" w:color="auto"/>
            <w:bottom w:val="none" w:sz="0" w:space="0" w:color="auto"/>
            <w:right w:val="none" w:sz="0" w:space="0" w:color="auto"/>
          </w:divBdr>
        </w:div>
        <w:div w:id="1675762684">
          <w:marLeft w:val="0"/>
          <w:marRight w:val="0"/>
          <w:marTop w:val="0"/>
          <w:marBottom w:val="0"/>
          <w:divBdr>
            <w:top w:val="none" w:sz="0" w:space="0" w:color="auto"/>
            <w:left w:val="none" w:sz="0" w:space="0" w:color="auto"/>
            <w:bottom w:val="none" w:sz="0" w:space="0" w:color="auto"/>
            <w:right w:val="none" w:sz="0" w:space="0" w:color="auto"/>
          </w:divBdr>
        </w:div>
        <w:div w:id="1818184882">
          <w:marLeft w:val="0"/>
          <w:marRight w:val="0"/>
          <w:marTop w:val="0"/>
          <w:marBottom w:val="0"/>
          <w:divBdr>
            <w:top w:val="none" w:sz="0" w:space="0" w:color="auto"/>
            <w:left w:val="none" w:sz="0" w:space="0" w:color="auto"/>
            <w:bottom w:val="none" w:sz="0" w:space="0" w:color="auto"/>
            <w:right w:val="none" w:sz="0" w:space="0" w:color="auto"/>
          </w:divBdr>
        </w:div>
        <w:div w:id="769744396">
          <w:marLeft w:val="0"/>
          <w:marRight w:val="0"/>
          <w:marTop w:val="0"/>
          <w:marBottom w:val="0"/>
          <w:divBdr>
            <w:top w:val="none" w:sz="0" w:space="0" w:color="auto"/>
            <w:left w:val="none" w:sz="0" w:space="0" w:color="auto"/>
            <w:bottom w:val="none" w:sz="0" w:space="0" w:color="auto"/>
            <w:right w:val="none" w:sz="0" w:space="0" w:color="auto"/>
          </w:divBdr>
        </w:div>
        <w:div w:id="1390500501">
          <w:marLeft w:val="0"/>
          <w:marRight w:val="0"/>
          <w:marTop w:val="0"/>
          <w:marBottom w:val="0"/>
          <w:divBdr>
            <w:top w:val="none" w:sz="0" w:space="0" w:color="auto"/>
            <w:left w:val="none" w:sz="0" w:space="0" w:color="auto"/>
            <w:bottom w:val="none" w:sz="0" w:space="0" w:color="auto"/>
            <w:right w:val="none" w:sz="0" w:space="0" w:color="auto"/>
          </w:divBdr>
        </w:div>
        <w:div w:id="737285869">
          <w:marLeft w:val="0"/>
          <w:marRight w:val="0"/>
          <w:marTop w:val="0"/>
          <w:marBottom w:val="0"/>
          <w:divBdr>
            <w:top w:val="none" w:sz="0" w:space="0" w:color="auto"/>
            <w:left w:val="none" w:sz="0" w:space="0" w:color="auto"/>
            <w:bottom w:val="none" w:sz="0" w:space="0" w:color="auto"/>
            <w:right w:val="none" w:sz="0" w:space="0" w:color="auto"/>
          </w:divBdr>
        </w:div>
        <w:div w:id="963734441">
          <w:marLeft w:val="0"/>
          <w:marRight w:val="0"/>
          <w:marTop w:val="0"/>
          <w:marBottom w:val="0"/>
          <w:divBdr>
            <w:top w:val="none" w:sz="0" w:space="0" w:color="auto"/>
            <w:left w:val="none" w:sz="0" w:space="0" w:color="auto"/>
            <w:bottom w:val="none" w:sz="0" w:space="0" w:color="auto"/>
            <w:right w:val="none" w:sz="0" w:space="0" w:color="auto"/>
          </w:divBdr>
        </w:div>
        <w:div w:id="1602836357">
          <w:marLeft w:val="0"/>
          <w:marRight w:val="0"/>
          <w:marTop w:val="0"/>
          <w:marBottom w:val="0"/>
          <w:divBdr>
            <w:top w:val="none" w:sz="0" w:space="0" w:color="auto"/>
            <w:left w:val="none" w:sz="0" w:space="0" w:color="auto"/>
            <w:bottom w:val="none" w:sz="0" w:space="0" w:color="auto"/>
            <w:right w:val="none" w:sz="0" w:space="0" w:color="auto"/>
          </w:divBdr>
        </w:div>
        <w:div w:id="1691756396">
          <w:marLeft w:val="0"/>
          <w:marRight w:val="0"/>
          <w:marTop w:val="0"/>
          <w:marBottom w:val="0"/>
          <w:divBdr>
            <w:top w:val="none" w:sz="0" w:space="0" w:color="auto"/>
            <w:left w:val="none" w:sz="0" w:space="0" w:color="auto"/>
            <w:bottom w:val="none" w:sz="0" w:space="0" w:color="auto"/>
            <w:right w:val="none" w:sz="0" w:space="0" w:color="auto"/>
          </w:divBdr>
        </w:div>
        <w:div w:id="1504589528">
          <w:marLeft w:val="0"/>
          <w:marRight w:val="0"/>
          <w:marTop w:val="0"/>
          <w:marBottom w:val="0"/>
          <w:divBdr>
            <w:top w:val="none" w:sz="0" w:space="0" w:color="auto"/>
            <w:left w:val="none" w:sz="0" w:space="0" w:color="auto"/>
            <w:bottom w:val="none" w:sz="0" w:space="0" w:color="auto"/>
            <w:right w:val="none" w:sz="0" w:space="0" w:color="auto"/>
          </w:divBdr>
        </w:div>
        <w:div w:id="1302617268">
          <w:marLeft w:val="0"/>
          <w:marRight w:val="0"/>
          <w:marTop w:val="0"/>
          <w:marBottom w:val="0"/>
          <w:divBdr>
            <w:top w:val="none" w:sz="0" w:space="0" w:color="auto"/>
            <w:left w:val="none" w:sz="0" w:space="0" w:color="auto"/>
            <w:bottom w:val="none" w:sz="0" w:space="0" w:color="auto"/>
            <w:right w:val="none" w:sz="0" w:space="0" w:color="auto"/>
          </w:divBdr>
        </w:div>
        <w:div w:id="2084331628">
          <w:marLeft w:val="0"/>
          <w:marRight w:val="0"/>
          <w:marTop w:val="0"/>
          <w:marBottom w:val="0"/>
          <w:divBdr>
            <w:top w:val="none" w:sz="0" w:space="0" w:color="auto"/>
            <w:left w:val="none" w:sz="0" w:space="0" w:color="auto"/>
            <w:bottom w:val="none" w:sz="0" w:space="0" w:color="auto"/>
            <w:right w:val="none" w:sz="0" w:space="0" w:color="auto"/>
          </w:divBdr>
        </w:div>
        <w:div w:id="1210798661">
          <w:marLeft w:val="0"/>
          <w:marRight w:val="0"/>
          <w:marTop w:val="0"/>
          <w:marBottom w:val="0"/>
          <w:divBdr>
            <w:top w:val="none" w:sz="0" w:space="0" w:color="auto"/>
            <w:left w:val="none" w:sz="0" w:space="0" w:color="auto"/>
            <w:bottom w:val="none" w:sz="0" w:space="0" w:color="auto"/>
            <w:right w:val="none" w:sz="0" w:space="0" w:color="auto"/>
          </w:divBdr>
        </w:div>
        <w:div w:id="322054297">
          <w:marLeft w:val="0"/>
          <w:marRight w:val="0"/>
          <w:marTop w:val="0"/>
          <w:marBottom w:val="0"/>
          <w:divBdr>
            <w:top w:val="none" w:sz="0" w:space="0" w:color="auto"/>
            <w:left w:val="none" w:sz="0" w:space="0" w:color="auto"/>
            <w:bottom w:val="none" w:sz="0" w:space="0" w:color="auto"/>
            <w:right w:val="none" w:sz="0" w:space="0" w:color="auto"/>
          </w:divBdr>
        </w:div>
        <w:div w:id="1916356751">
          <w:marLeft w:val="0"/>
          <w:marRight w:val="0"/>
          <w:marTop w:val="0"/>
          <w:marBottom w:val="0"/>
          <w:divBdr>
            <w:top w:val="none" w:sz="0" w:space="0" w:color="auto"/>
            <w:left w:val="none" w:sz="0" w:space="0" w:color="auto"/>
            <w:bottom w:val="none" w:sz="0" w:space="0" w:color="auto"/>
            <w:right w:val="none" w:sz="0" w:space="0" w:color="auto"/>
          </w:divBdr>
        </w:div>
        <w:div w:id="1190144896">
          <w:marLeft w:val="0"/>
          <w:marRight w:val="0"/>
          <w:marTop w:val="0"/>
          <w:marBottom w:val="0"/>
          <w:divBdr>
            <w:top w:val="none" w:sz="0" w:space="0" w:color="auto"/>
            <w:left w:val="none" w:sz="0" w:space="0" w:color="auto"/>
            <w:bottom w:val="none" w:sz="0" w:space="0" w:color="auto"/>
            <w:right w:val="none" w:sz="0" w:space="0" w:color="auto"/>
          </w:divBdr>
        </w:div>
        <w:div w:id="1541434806">
          <w:marLeft w:val="0"/>
          <w:marRight w:val="0"/>
          <w:marTop w:val="0"/>
          <w:marBottom w:val="0"/>
          <w:divBdr>
            <w:top w:val="none" w:sz="0" w:space="0" w:color="auto"/>
            <w:left w:val="none" w:sz="0" w:space="0" w:color="auto"/>
            <w:bottom w:val="none" w:sz="0" w:space="0" w:color="auto"/>
            <w:right w:val="none" w:sz="0" w:space="0" w:color="auto"/>
          </w:divBdr>
        </w:div>
        <w:div w:id="719717754">
          <w:marLeft w:val="0"/>
          <w:marRight w:val="0"/>
          <w:marTop w:val="0"/>
          <w:marBottom w:val="0"/>
          <w:divBdr>
            <w:top w:val="none" w:sz="0" w:space="0" w:color="auto"/>
            <w:left w:val="none" w:sz="0" w:space="0" w:color="auto"/>
            <w:bottom w:val="none" w:sz="0" w:space="0" w:color="auto"/>
            <w:right w:val="none" w:sz="0" w:space="0" w:color="auto"/>
          </w:divBdr>
        </w:div>
        <w:div w:id="172571074">
          <w:marLeft w:val="0"/>
          <w:marRight w:val="0"/>
          <w:marTop w:val="0"/>
          <w:marBottom w:val="0"/>
          <w:divBdr>
            <w:top w:val="none" w:sz="0" w:space="0" w:color="auto"/>
            <w:left w:val="none" w:sz="0" w:space="0" w:color="auto"/>
            <w:bottom w:val="none" w:sz="0" w:space="0" w:color="auto"/>
            <w:right w:val="none" w:sz="0" w:space="0" w:color="auto"/>
          </w:divBdr>
        </w:div>
      </w:divsChild>
    </w:div>
    <w:div w:id="254750026">
      <w:marLeft w:val="480"/>
      <w:marRight w:val="0"/>
      <w:marTop w:val="0"/>
      <w:marBottom w:val="0"/>
      <w:divBdr>
        <w:top w:val="none" w:sz="0" w:space="0" w:color="auto"/>
        <w:left w:val="none" w:sz="0" w:space="0" w:color="auto"/>
        <w:bottom w:val="none" w:sz="0" w:space="0" w:color="auto"/>
        <w:right w:val="none" w:sz="0" w:space="0" w:color="auto"/>
      </w:divBdr>
    </w:div>
    <w:div w:id="254822113">
      <w:marLeft w:val="480"/>
      <w:marRight w:val="0"/>
      <w:marTop w:val="0"/>
      <w:marBottom w:val="0"/>
      <w:divBdr>
        <w:top w:val="none" w:sz="0" w:space="0" w:color="auto"/>
        <w:left w:val="none" w:sz="0" w:space="0" w:color="auto"/>
        <w:bottom w:val="none" w:sz="0" w:space="0" w:color="auto"/>
        <w:right w:val="none" w:sz="0" w:space="0" w:color="auto"/>
      </w:divBdr>
    </w:div>
    <w:div w:id="255141723">
      <w:marLeft w:val="480"/>
      <w:marRight w:val="0"/>
      <w:marTop w:val="0"/>
      <w:marBottom w:val="0"/>
      <w:divBdr>
        <w:top w:val="none" w:sz="0" w:space="0" w:color="auto"/>
        <w:left w:val="none" w:sz="0" w:space="0" w:color="auto"/>
        <w:bottom w:val="none" w:sz="0" w:space="0" w:color="auto"/>
        <w:right w:val="none" w:sz="0" w:space="0" w:color="auto"/>
      </w:divBdr>
    </w:div>
    <w:div w:id="255208242">
      <w:bodyDiv w:val="1"/>
      <w:marLeft w:val="0"/>
      <w:marRight w:val="0"/>
      <w:marTop w:val="0"/>
      <w:marBottom w:val="0"/>
      <w:divBdr>
        <w:top w:val="none" w:sz="0" w:space="0" w:color="auto"/>
        <w:left w:val="none" w:sz="0" w:space="0" w:color="auto"/>
        <w:bottom w:val="none" w:sz="0" w:space="0" w:color="auto"/>
        <w:right w:val="none" w:sz="0" w:space="0" w:color="auto"/>
      </w:divBdr>
    </w:div>
    <w:div w:id="255285576">
      <w:marLeft w:val="480"/>
      <w:marRight w:val="0"/>
      <w:marTop w:val="0"/>
      <w:marBottom w:val="0"/>
      <w:divBdr>
        <w:top w:val="none" w:sz="0" w:space="0" w:color="auto"/>
        <w:left w:val="none" w:sz="0" w:space="0" w:color="auto"/>
        <w:bottom w:val="none" w:sz="0" w:space="0" w:color="auto"/>
        <w:right w:val="none" w:sz="0" w:space="0" w:color="auto"/>
      </w:divBdr>
    </w:div>
    <w:div w:id="256405441">
      <w:marLeft w:val="480"/>
      <w:marRight w:val="0"/>
      <w:marTop w:val="0"/>
      <w:marBottom w:val="0"/>
      <w:divBdr>
        <w:top w:val="none" w:sz="0" w:space="0" w:color="auto"/>
        <w:left w:val="none" w:sz="0" w:space="0" w:color="auto"/>
        <w:bottom w:val="none" w:sz="0" w:space="0" w:color="auto"/>
        <w:right w:val="none" w:sz="0" w:space="0" w:color="auto"/>
      </w:divBdr>
    </w:div>
    <w:div w:id="256985373">
      <w:marLeft w:val="480"/>
      <w:marRight w:val="0"/>
      <w:marTop w:val="0"/>
      <w:marBottom w:val="0"/>
      <w:divBdr>
        <w:top w:val="none" w:sz="0" w:space="0" w:color="auto"/>
        <w:left w:val="none" w:sz="0" w:space="0" w:color="auto"/>
        <w:bottom w:val="none" w:sz="0" w:space="0" w:color="auto"/>
        <w:right w:val="none" w:sz="0" w:space="0" w:color="auto"/>
      </w:divBdr>
    </w:div>
    <w:div w:id="257909238">
      <w:bodyDiv w:val="1"/>
      <w:marLeft w:val="0"/>
      <w:marRight w:val="0"/>
      <w:marTop w:val="0"/>
      <w:marBottom w:val="0"/>
      <w:divBdr>
        <w:top w:val="none" w:sz="0" w:space="0" w:color="auto"/>
        <w:left w:val="none" w:sz="0" w:space="0" w:color="auto"/>
        <w:bottom w:val="none" w:sz="0" w:space="0" w:color="auto"/>
        <w:right w:val="none" w:sz="0" w:space="0" w:color="auto"/>
      </w:divBdr>
    </w:div>
    <w:div w:id="257910050">
      <w:marLeft w:val="480"/>
      <w:marRight w:val="0"/>
      <w:marTop w:val="0"/>
      <w:marBottom w:val="0"/>
      <w:divBdr>
        <w:top w:val="none" w:sz="0" w:space="0" w:color="auto"/>
        <w:left w:val="none" w:sz="0" w:space="0" w:color="auto"/>
        <w:bottom w:val="none" w:sz="0" w:space="0" w:color="auto"/>
        <w:right w:val="none" w:sz="0" w:space="0" w:color="auto"/>
      </w:divBdr>
    </w:div>
    <w:div w:id="258373253">
      <w:marLeft w:val="480"/>
      <w:marRight w:val="0"/>
      <w:marTop w:val="0"/>
      <w:marBottom w:val="0"/>
      <w:divBdr>
        <w:top w:val="none" w:sz="0" w:space="0" w:color="auto"/>
        <w:left w:val="none" w:sz="0" w:space="0" w:color="auto"/>
        <w:bottom w:val="none" w:sz="0" w:space="0" w:color="auto"/>
        <w:right w:val="none" w:sz="0" w:space="0" w:color="auto"/>
      </w:divBdr>
    </w:div>
    <w:div w:id="258829710">
      <w:bodyDiv w:val="1"/>
      <w:marLeft w:val="0"/>
      <w:marRight w:val="0"/>
      <w:marTop w:val="0"/>
      <w:marBottom w:val="0"/>
      <w:divBdr>
        <w:top w:val="none" w:sz="0" w:space="0" w:color="auto"/>
        <w:left w:val="none" w:sz="0" w:space="0" w:color="auto"/>
        <w:bottom w:val="none" w:sz="0" w:space="0" w:color="auto"/>
        <w:right w:val="none" w:sz="0" w:space="0" w:color="auto"/>
      </w:divBdr>
    </w:div>
    <w:div w:id="259223521">
      <w:marLeft w:val="480"/>
      <w:marRight w:val="0"/>
      <w:marTop w:val="0"/>
      <w:marBottom w:val="0"/>
      <w:divBdr>
        <w:top w:val="none" w:sz="0" w:space="0" w:color="auto"/>
        <w:left w:val="none" w:sz="0" w:space="0" w:color="auto"/>
        <w:bottom w:val="none" w:sz="0" w:space="0" w:color="auto"/>
        <w:right w:val="none" w:sz="0" w:space="0" w:color="auto"/>
      </w:divBdr>
    </w:div>
    <w:div w:id="259342227">
      <w:marLeft w:val="480"/>
      <w:marRight w:val="0"/>
      <w:marTop w:val="0"/>
      <w:marBottom w:val="0"/>
      <w:divBdr>
        <w:top w:val="none" w:sz="0" w:space="0" w:color="auto"/>
        <w:left w:val="none" w:sz="0" w:space="0" w:color="auto"/>
        <w:bottom w:val="none" w:sz="0" w:space="0" w:color="auto"/>
        <w:right w:val="none" w:sz="0" w:space="0" w:color="auto"/>
      </w:divBdr>
    </w:div>
    <w:div w:id="259991753">
      <w:marLeft w:val="480"/>
      <w:marRight w:val="0"/>
      <w:marTop w:val="0"/>
      <w:marBottom w:val="0"/>
      <w:divBdr>
        <w:top w:val="none" w:sz="0" w:space="0" w:color="auto"/>
        <w:left w:val="none" w:sz="0" w:space="0" w:color="auto"/>
        <w:bottom w:val="none" w:sz="0" w:space="0" w:color="auto"/>
        <w:right w:val="none" w:sz="0" w:space="0" w:color="auto"/>
      </w:divBdr>
    </w:div>
    <w:div w:id="260844215">
      <w:marLeft w:val="480"/>
      <w:marRight w:val="0"/>
      <w:marTop w:val="0"/>
      <w:marBottom w:val="0"/>
      <w:divBdr>
        <w:top w:val="none" w:sz="0" w:space="0" w:color="auto"/>
        <w:left w:val="none" w:sz="0" w:space="0" w:color="auto"/>
        <w:bottom w:val="none" w:sz="0" w:space="0" w:color="auto"/>
        <w:right w:val="none" w:sz="0" w:space="0" w:color="auto"/>
      </w:divBdr>
    </w:div>
    <w:div w:id="261034773">
      <w:marLeft w:val="480"/>
      <w:marRight w:val="0"/>
      <w:marTop w:val="0"/>
      <w:marBottom w:val="0"/>
      <w:divBdr>
        <w:top w:val="none" w:sz="0" w:space="0" w:color="auto"/>
        <w:left w:val="none" w:sz="0" w:space="0" w:color="auto"/>
        <w:bottom w:val="none" w:sz="0" w:space="0" w:color="auto"/>
        <w:right w:val="none" w:sz="0" w:space="0" w:color="auto"/>
      </w:divBdr>
    </w:div>
    <w:div w:id="261306932">
      <w:bodyDiv w:val="1"/>
      <w:marLeft w:val="0"/>
      <w:marRight w:val="0"/>
      <w:marTop w:val="0"/>
      <w:marBottom w:val="0"/>
      <w:divBdr>
        <w:top w:val="none" w:sz="0" w:space="0" w:color="auto"/>
        <w:left w:val="none" w:sz="0" w:space="0" w:color="auto"/>
        <w:bottom w:val="none" w:sz="0" w:space="0" w:color="auto"/>
        <w:right w:val="none" w:sz="0" w:space="0" w:color="auto"/>
      </w:divBdr>
    </w:div>
    <w:div w:id="261425445">
      <w:bodyDiv w:val="1"/>
      <w:marLeft w:val="0"/>
      <w:marRight w:val="0"/>
      <w:marTop w:val="0"/>
      <w:marBottom w:val="0"/>
      <w:divBdr>
        <w:top w:val="none" w:sz="0" w:space="0" w:color="auto"/>
        <w:left w:val="none" w:sz="0" w:space="0" w:color="auto"/>
        <w:bottom w:val="none" w:sz="0" w:space="0" w:color="auto"/>
        <w:right w:val="none" w:sz="0" w:space="0" w:color="auto"/>
      </w:divBdr>
    </w:div>
    <w:div w:id="261499544">
      <w:marLeft w:val="480"/>
      <w:marRight w:val="0"/>
      <w:marTop w:val="0"/>
      <w:marBottom w:val="0"/>
      <w:divBdr>
        <w:top w:val="none" w:sz="0" w:space="0" w:color="auto"/>
        <w:left w:val="none" w:sz="0" w:space="0" w:color="auto"/>
        <w:bottom w:val="none" w:sz="0" w:space="0" w:color="auto"/>
        <w:right w:val="none" w:sz="0" w:space="0" w:color="auto"/>
      </w:divBdr>
    </w:div>
    <w:div w:id="262155635">
      <w:marLeft w:val="480"/>
      <w:marRight w:val="0"/>
      <w:marTop w:val="0"/>
      <w:marBottom w:val="0"/>
      <w:divBdr>
        <w:top w:val="none" w:sz="0" w:space="0" w:color="auto"/>
        <w:left w:val="none" w:sz="0" w:space="0" w:color="auto"/>
        <w:bottom w:val="none" w:sz="0" w:space="0" w:color="auto"/>
        <w:right w:val="none" w:sz="0" w:space="0" w:color="auto"/>
      </w:divBdr>
    </w:div>
    <w:div w:id="262496462">
      <w:marLeft w:val="480"/>
      <w:marRight w:val="0"/>
      <w:marTop w:val="0"/>
      <w:marBottom w:val="0"/>
      <w:divBdr>
        <w:top w:val="none" w:sz="0" w:space="0" w:color="auto"/>
        <w:left w:val="none" w:sz="0" w:space="0" w:color="auto"/>
        <w:bottom w:val="none" w:sz="0" w:space="0" w:color="auto"/>
        <w:right w:val="none" w:sz="0" w:space="0" w:color="auto"/>
      </w:divBdr>
    </w:div>
    <w:div w:id="262687773">
      <w:marLeft w:val="480"/>
      <w:marRight w:val="0"/>
      <w:marTop w:val="0"/>
      <w:marBottom w:val="0"/>
      <w:divBdr>
        <w:top w:val="none" w:sz="0" w:space="0" w:color="auto"/>
        <w:left w:val="none" w:sz="0" w:space="0" w:color="auto"/>
        <w:bottom w:val="none" w:sz="0" w:space="0" w:color="auto"/>
        <w:right w:val="none" w:sz="0" w:space="0" w:color="auto"/>
      </w:divBdr>
    </w:div>
    <w:div w:id="262688741">
      <w:marLeft w:val="480"/>
      <w:marRight w:val="0"/>
      <w:marTop w:val="0"/>
      <w:marBottom w:val="0"/>
      <w:divBdr>
        <w:top w:val="none" w:sz="0" w:space="0" w:color="auto"/>
        <w:left w:val="none" w:sz="0" w:space="0" w:color="auto"/>
        <w:bottom w:val="none" w:sz="0" w:space="0" w:color="auto"/>
        <w:right w:val="none" w:sz="0" w:space="0" w:color="auto"/>
      </w:divBdr>
    </w:div>
    <w:div w:id="262765088">
      <w:marLeft w:val="480"/>
      <w:marRight w:val="0"/>
      <w:marTop w:val="0"/>
      <w:marBottom w:val="0"/>
      <w:divBdr>
        <w:top w:val="none" w:sz="0" w:space="0" w:color="auto"/>
        <w:left w:val="none" w:sz="0" w:space="0" w:color="auto"/>
        <w:bottom w:val="none" w:sz="0" w:space="0" w:color="auto"/>
        <w:right w:val="none" w:sz="0" w:space="0" w:color="auto"/>
      </w:divBdr>
    </w:div>
    <w:div w:id="262805504">
      <w:marLeft w:val="480"/>
      <w:marRight w:val="0"/>
      <w:marTop w:val="0"/>
      <w:marBottom w:val="0"/>
      <w:divBdr>
        <w:top w:val="none" w:sz="0" w:space="0" w:color="auto"/>
        <w:left w:val="none" w:sz="0" w:space="0" w:color="auto"/>
        <w:bottom w:val="none" w:sz="0" w:space="0" w:color="auto"/>
        <w:right w:val="none" w:sz="0" w:space="0" w:color="auto"/>
      </w:divBdr>
    </w:div>
    <w:div w:id="262811091">
      <w:bodyDiv w:val="1"/>
      <w:marLeft w:val="0"/>
      <w:marRight w:val="0"/>
      <w:marTop w:val="0"/>
      <w:marBottom w:val="0"/>
      <w:divBdr>
        <w:top w:val="none" w:sz="0" w:space="0" w:color="auto"/>
        <w:left w:val="none" w:sz="0" w:space="0" w:color="auto"/>
        <w:bottom w:val="none" w:sz="0" w:space="0" w:color="auto"/>
        <w:right w:val="none" w:sz="0" w:space="0" w:color="auto"/>
      </w:divBdr>
    </w:div>
    <w:div w:id="262887581">
      <w:marLeft w:val="480"/>
      <w:marRight w:val="0"/>
      <w:marTop w:val="0"/>
      <w:marBottom w:val="0"/>
      <w:divBdr>
        <w:top w:val="none" w:sz="0" w:space="0" w:color="auto"/>
        <w:left w:val="none" w:sz="0" w:space="0" w:color="auto"/>
        <w:bottom w:val="none" w:sz="0" w:space="0" w:color="auto"/>
        <w:right w:val="none" w:sz="0" w:space="0" w:color="auto"/>
      </w:divBdr>
    </w:div>
    <w:div w:id="263152004">
      <w:marLeft w:val="480"/>
      <w:marRight w:val="0"/>
      <w:marTop w:val="0"/>
      <w:marBottom w:val="0"/>
      <w:divBdr>
        <w:top w:val="none" w:sz="0" w:space="0" w:color="auto"/>
        <w:left w:val="none" w:sz="0" w:space="0" w:color="auto"/>
        <w:bottom w:val="none" w:sz="0" w:space="0" w:color="auto"/>
        <w:right w:val="none" w:sz="0" w:space="0" w:color="auto"/>
      </w:divBdr>
    </w:div>
    <w:div w:id="263266824">
      <w:marLeft w:val="480"/>
      <w:marRight w:val="0"/>
      <w:marTop w:val="0"/>
      <w:marBottom w:val="0"/>
      <w:divBdr>
        <w:top w:val="none" w:sz="0" w:space="0" w:color="auto"/>
        <w:left w:val="none" w:sz="0" w:space="0" w:color="auto"/>
        <w:bottom w:val="none" w:sz="0" w:space="0" w:color="auto"/>
        <w:right w:val="none" w:sz="0" w:space="0" w:color="auto"/>
      </w:divBdr>
    </w:div>
    <w:div w:id="263341884">
      <w:marLeft w:val="480"/>
      <w:marRight w:val="0"/>
      <w:marTop w:val="0"/>
      <w:marBottom w:val="0"/>
      <w:divBdr>
        <w:top w:val="none" w:sz="0" w:space="0" w:color="auto"/>
        <w:left w:val="none" w:sz="0" w:space="0" w:color="auto"/>
        <w:bottom w:val="none" w:sz="0" w:space="0" w:color="auto"/>
        <w:right w:val="none" w:sz="0" w:space="0" w:color="auto"/>
      </w:divBdr>
    </w:div>
    <w:div w:id="263727660">
      <w:marLeft w:val="480"/>
      <w:marRight w:val="0"/>
      <w:marTop w:val="0"/>
      <w:marBottom w:val="0"/>
      <w:divBdr>
        <w:top w:val="none" w:sz="0" w:space="0" w:color="auto"/>
        <w:left w:val="none" w:sz="0" w:space="0" w:color="auto"/>
        <w:bottom w:val="none" w:sz="0" w:space="0" w:color="auto"/>
        <w:right w:val="none" w:sz="0" w:space="0" w:color="auto"/>
      </w:divBdr>
    </w:div>
    <w:div w:id="263920313">
      <w:bodyDiv w:val="1"/>
      <w:marLeft w:val="0"/>
      <w:marRight w:val="0"/>
      <w:marTop w:val="0"/>
      <w:marBottom w:val="0"/>
      <w:divBdr>
        <w:top w:val="none" w:sz="0" w:space="0" w:color="auto"/>
        <w:left w:val="none" w:sz="0" w:space="0" w:color="auto"/>
        <w:bottom w:val="none" w:sz="0" w:space="0" w:color="auto"/>
        <w:right w:val="none" w:sz="0" w:space="0" w:color="auto"/>
      </w:divBdr>
    </w:div>
    <w:div w:id="264769055">
      <w:marLeft w:val="480"/>
      <w:marRight w:val="0"/>
      <w:marTop w:val="0"/>
      <w:marBottom w:val="0"/>
      <w:divBdr>
        <w:top w:val="none" w:sz="0" w:space="0" w:color="auto"/>
        <w:left w:val="none" w:sz="0" w:space="0" w:color="auto"/>
        <w:bottom w:val="none" w:sz="0" w:space="0" w:color="auto"/>
        <w:right w:val="none" w:sz="0" w:space="0" w:color="auto"/>
      </w:divBdr>
    </w:div>
    <w:div w:id="265160695">
      <w:marLeft w:val="480"/>
      <w:marRight w:val="0"/>
      <w:marTop w:val="0"/>
      <w:marBottom w:val="0"/>
      <w:divBdr>
        <w:top w:val="none" w:sz="0" w:space="0" w:color="auto"/>
        <w:left w:val="none" w:sz="0" w:space="0" w:color="auto"/>
        <w:bottom w:val="none" w:sz="0" w:space="0" w:color="auto"/>
        <w:right w:val="none" w:sz="0" w:space="0" w:color="auto"/>
      </w:divBdr>
    </w:div>
    <w:div w:id="265617477">
      <w:marLeft w:val="480"/>
      <w:marRight w:val="0"/>
      <w:marTop w:val="0"/>
      <w:marBottom w:val="0"/>
      <w:divBdr>
        <w:top w:val="none" w:sz="0" w:space="0" w:color="auto"/>
        <w:left w:val="none" w:sz="0" w:space="0" w:color="auto"/>
        <w:bottom w:val="none" w:sz="0" w:space="0" w:color="auto"/>
        <w:right w:val="none" w:sz="0" w:space="0" w:color="auto"/>
      </w:divBdr>
    </w:div>
    <w:div w:id="265699001">
      <w:marLeft w:val="480"/>
      <w:marRight w:val="0"/>
      <w:marTop w:val="0"/>
      <w:marBottom w:val="0"/>
      <w:divBdr>
        <w:top w:val="none" w:sz="0" w:space="0" w:color="auto"/>
        <w:left w:val="none" w:sz="0" w:space="0" w:color="auto"/>
        <w:bottom w:val="none" w:sz="0" w:space="0" w:color="auto"/>
        <w:right w:val="none" w:sz="0" w:space="0" w:color="auto"/>
      </w:divBdr>
    </w:div>
    <w:div w:id="266041091">
      <w:marLeft w:val="480"/>
      <w:marRight w:val="0"/>
      <w:marTop w:val="0"/>
      <w:marBottom w:val="0"/>
      <w:divBdr>
        <w:top w:val="none" w:sz="0" w:space="0" w:color="auto"/>
        <w:left w:val="none" w:sz="0" w:space="0" w:color="auto"/>
        <w:bottom w:val="none" w:sz="0" w:space="0" w:color="auto"/>
        <w:right w:val="none" w:sz="0" w:space="0" w:color="auto"/>
      </w:divBdr>
    </w:div>
    <w:div w:id="266429097">
      <w:bodyDiv w:val="1"/>
      <w:marLeft w:val="0"/>
      <w:marRight w:val="0"/>
      <w:marTop w:val="0"/>
      <w:marBottom w:val="0"/>
      <w:divBdr>
        <w:top w:val="none" w:sz="0" w:space="0" w:color="auto"/>
        <w:left w:val="none" w:sz="0" w:space="0" w:color="auto"/>
        <w:bottom w:val="none" w:sz="0" w:space="0" w:color="auto"/>
        <w:right w:val="none" w:sz="0" w:space="0" w:color="auto"/>
      </w:divBdr>
    </w:div>
    <w:div w:id="267465601">
      <w:marLeft w:val="480"/>
      <w:marRight w:val="0"/>
      <w:marTop w:val="0"/>
      <w:marBottom w:val="0"/>
      <w:divBdr>
        <w:top w:val="none" w:sz="0" w:space="0" w:color="auto"/>
        <w:left w:val="none" w:sz="0" w:space="0" w:color="auto"/>
        <w:bottom w:val="none" w:sz="0" w:space="0" w:color="auto"/>
        <w:right w:val="none" w:sz="0" w:space="0" w:color="auto"/>
      </w:divBdr>
    </w:div>
    <w:div w:id="267546898">
      <w:bodyDiv w:val="1"/>
      <w:marLeft w:val="0"/>
      <w:marRight w:val="0"/>
      <w:marTop w:val="0"/>
      <w:marBottom w:val="0"/>
      <w:divBdr>
        <w:top w:val="none" w:sz="0" w:space="0" w:color="auto"/>
        <w:left w:val="none" w:sz="0" w:space="0" w:color="auto"/>
        <w:bottom w:val="none" w:sz="0" w:space="0" w:color="auto"/>
        <w:right w:val="none" w:sz="0" w:space="0" w:color="auto"/>
      </w:divBdr>
    </w:div>
    <w:div w:id="268047542">
      <w:marLeft w:val="480"/>
      <w:marRight w:val="0"/>
      <w:marTop w:val="0"/>
      <w:marBottom w:val="0"/>
      <w:divBdr>
        <w:top w:val="none" w:sz="0" w:space="0" w:color="auto"/>
        <w:left w:val="none" w:sz="0" w:space="0" w:color="auto"/>
        <w:bottom w:val="none" w:sz="0" w:space="0" w:color="auto"/>
        <w:right w:val="none" w:sz="0" w:space="0" w:color="auto"/>
      </w:divBdr>
    </w:div>
    <w:div w:id="268196250">
      <w:marLeft w:val="480"/>
      <w:marRight w:val="0"/>
      <w:marTop w:val="0"/>
      <w:marBottom w:val="0"/>
      <w:divBdr>
        <w:top w:val="none" w:sz="0" w:space="0" w:color="auto"/>
        <w:left w:val="none" w:sz="0" w:space="0" w:color="auto"/>
        <w:bottom w:val="none" w:sz="0" w:space="0" w:color="auto"/>
        <w:right w:val="none" w:sz="0" w:space="0" w:color="auto"/>
      </w:divBdr>
    </w:div>
    <w:div w:id="269240567">
      <w:marLeft w:val="480"/>
      <w:marRight w:val="0"/>
      <w:marTop w:val="0"/>
      <w:marBottom w:val="0"/>
      <w:divBdr>
        <w:top w:val="none" w:sz="0" w:space="0" w:color="auto"/>
        <w:left w:val="none" w:sz="0" w:space="0" w:color="auto"/>
        <w:bottom w:val="none" w:sz="0" w:space="0" w:color="auto"/>
        <w:right w:val="none" w:sz="0" w:space="0" w:color="auto"/>
      </w:divBdr>
    </w:div>
    <w:div w:id="269777767">
      <w:bodyDiv w:val="1"/>
      <w:marLeft w:val="0"/>
      <w:marRight w:val="0"/>
      <w:marTop w:val="0"/>
      <w:marBottom w:val="0"/>
      <w:divBdr>
        <w:top w:val="none" w:sz="0" w:space="0" w:color="auto"/>
        <w:left w:val="none" w:sz="0" w:space="0" w:color="auto"/>
        <w:bottom w:val="none" w:sz="0" w:space="0" w:color="auto"/>
        <w:right w:val="none" w:sz="0" w:space="0" w:color="auto"/>
      </w:divBdr>
    </w:div>
    <w:div w:id="270020124">
      <w:bodyDiv w:val="1"/>
      <w:marLeft w:val="0"/>
      <w:marRight w:val="0"/>
      <w:marTop w:val="0"/>
      <w:marBottom w:val="0"/>
      <w:divBdr>
        <w:top w:val="none" w:sz="0" w:space="0" w:color="auto"/>
        <w:left w:val="none" w:sz="0" w:space="0" w:color="auto"/>
        <w:bottom w:val="none" w:sz="0" w:space="0" w:color="auto"/>
        <w:right w:val="none" w:sz="0" w:space="0" w:color="auto"/>
      </w:divBdr>
    </w:div>
    <w:div w:id="270165175">
      <w:marLeft w:val="480"/>
      <w:marRight w:val="0"/>
      <w:marTop w:val="0"/>
      <w:marBottom w:val="0"/>
      <w:divBdr>
        <w:top w:val="none" w:sz="0" w:space="0" w:color="auto"/>
        <w:left w:val="none" w:sz="0" w:space="0" w:color="auto"/>
        <w:bottom w:val="none" w:sz="0" w:space="0" w:color="auto"/>
        <w:right w:val="none" w:sz="0" w:space="0" w:color="auto"/>
      </w:divBdr>
    </w:div>
    <w:div w:id="270556870">
      <w:bodyDiv w:val="1"/>
      <w:marLeft w:val="0"/>
      <w:marRight w:val="0"/>
      <w:marTop w:val="0"/>
      <w:marBottom w:val="0"/>
      <w:divBdr>
        <w:top w:val="none" w:sz="0" w:space="0" w:color="auto"/>
        <w:left w:val="none" w:sz="0" w:space="0" w:color="auto"/>
        <w:bottom w:val="none" w:sz="0" w:space="0" w:color="auto"/>
        <w:right w:val="none" w:sz="0" w:space="0" w:color="auto"/>
      </w:divBdr>
    </w:div>
    <w:div w:id="270818602">
      <w:marLeft w:val="480"/>
      <w:marRight w:val="0"/>
      <w:marTop w:val="0"/>
      <w:marBottom w:val="0"/>
      <w:divBdr>
        <w:top w:val="none" w:sz="0" w:space="0" w:color="auto"/>
        <w:left w:val="none" w:sz="0" w:space="0" w:color="auto"/>
        <w:bottom w:val="none" w:sz="0" w:space="0" w:color="auto"/>
        <w:right w:val="none" w:sz="0" w:space="0" w:color="auto"/>
      </w:divBdr>
    </w:div>
    <w:div w:id="271714120">
      <w:marLeft w:val="480"/>
      <w:marRight w:val="0"/>
      <w:marTop w:val="0"/>
      <w:marBottom w:val="0"/>
      <w:divBdr>
        <w:top w:val="none" w:sz="0" w:space="0" w:color="auto"/>
        <w:left w:val="none" w:sz="0" w:space="0" w:color="auto"/>
        <w:bottom w:val="none" w:sz="0" w:space="0" w:color="auto"/>
        <w:right w:val="none" w:sz="0" w:space="0" w:color="auto"/>
      </w:divBdr>
    </w:div>
    <w:div w:id="271785831">
      <w:marLeft w:val="480"/>
      <w:marRight w:val="0"/>
      <w:marTop w:val="0"/>
      <w:marBottom w:val="0"/>
      <w:divBdr>
        <w:top w:val="none" w:sz="0" w:space="0" w:color="auto"/>
        <w:left w:val="none" w:sz="0" w:space="0" w:color="auto"/>
        <w:bottom w:val="none" w:sz="0" w:space="0" w:color="auto"/>
        <w:right w:val="none" w:sz="0" w:space="0" w:color="auto"/>
      </w:divBdr>
    </w:div>
    <w:div w:id="272443041">
      <w:bodyDiv w:val="1"/>
      <w:marLeft w:val="0"/>
      <w:marRight w:val="0"/>
      <w:marTop w:val="0"/>
      <w:marBottom w:val="0"/>
      <w:divBdr>
        <w:top w:val="none" w:sz="0" w:space="0" w:color="auto"/>
        <w:left w:val="none" w:sz="0" w:space="0" w:color="auto"/>
        <w:bottom w:val="none" w:sz="0" w:space="0" w:color="auto"/>
        <w:right w:val="none" w:sz="0" w:space="0" w:color="auto"/>
      </w:divBdr>
    </w:div>
    <w:div w:id="272596443">
      <w:marLeft w:val="480"/>
      <w:marRight w:val="0"/>
      <w:marTop w:val="0"/>
      <w:marBottom w:val="0"/>
      <w:divBdr>
        <w:top w:val="none" w:sz="0" w:space="0" w:color="auto"/>
        <w:left w:val="none" w:sz="0" w:space="0" w:color="auto"/>
        <w:bottom w:val="none" w:sz="0" w:space="0" w:color="auto"/>
        <w:right w:val="none" w:sz="0" w:space="0" w:color="auto"/>
      </w:divBdr>
    </w:div>
    <w:div w:id="273290270">
      <w:marLeft w:val="480"/>
      <w:marRight w:val="0"/>
      <w:marTop w:val="0"/>
      <w:marBottom w:val="0"/>
      <w:divBdr>
        <w:top w:val="none" w:sz="0" w:space="0" w:color="auto"/>
        <w:left w:val="none" w:sz="0" w:space="0" w:color="auto"/>
        <w:bottom w:val="none" w:sz="0" w:space="0" w:color="auto"/>
        <w:right w:val="none" w:sz="0" w:space="0" w:color="auto"/>
      </w:divBdr>
    </w:div>
    <w:div w:id="273682551">
      <w:marLeft w:val="480"/>
      <w:marRight w:val="0"/>
      <w:marTop w:val="0"/>
      <w:marBottom w:val="0"/>
      <w:divBdr>
        <w:top w:val="none" w:sz="0" w:space="0" w:color="auto"/>
        <w:left w:val="none" w:sz="0" w:space="0" w:color="auto"/>
        <w:bottom w:val="none" w:sz="0" w:space="0" w:color="auto"/>
        <w:right w:val="none" w:sz="0" w:space="0" w:color="auto"/>
      </w:divBdr>
    </w:div>
    <w:div w:id="274098212">
      <w:marLeft w:val="480"/>
      <w:marRight w:val="0"/>
      <w:marTop w:val="0"/>
      <w:marBottom w:val="0"/>
      <w:divBdr>
        <w:top w:val="none" w:sz="0" w:space="0" w:color="auto"/>
        <w:left w:val="none" w:sz="0" w:space="0" w:color="auto"/>
        <w:bottom w:val="none" w:sz="0" w:space="0" w:color="auto"/>
        <w:right w:val="none" w:sz="0" w:space="0" w:color="auto"/>
      </w:divBdr>
    </w:div>
    <w:div w:id="274291873">
      <w:bodyDiv w:val="1"/>
      <w:marLeft w:val="0"/>
      <w:marRight w:val="0"/>
      <w:marTop w:val="0"/>
      <w:marBottom w:val="0"/>
      <w:divBdr>
        <w:top w:val="none" w:sz="0" w:space="0" w:color="auto"/>
        <w:left w:val="none" w:sz="0" w:space="0" w:color="auto"/>
        <w:bottom w:val="none" w:sz="0" w:space="0" w:color="auto"/>
        <w:right w:val="none" w:sz="0" w:space="0" w:color="auto"/>
      </w:divBdr>
    </w:div>
    <w:div w:id="274292873">
      <w:bodyDiv w:val="1"/>
      <w:marLeft w:val="0"/>
      <w:marRight w:val="0"/>
      <w:marTop w:val="0"/>
      <w:marBottom w:val="0"/>
      <w:divBdr>
        <w:top w:val="none" w:sz="0" w:space="0" w:color="auto"/>
        <w:left w:val="none" w:sz="0" w:space="0" w:color="auto"/>
        <w:bottom w:val="none" w:sz="0" w:space="0" w:color="auto"/>
        <w:right w:val="none" w:sz="0" w:space="0" w:color="auto"/>
      </w:divBdr>
    </w:div>
    <w:div w:id="274681908">
      <w:marLeft w:val="480"/>
      <w:marRight w:val="0"/>
      <w:marTop w:val="0"/>
      <w:marBottom w:val="0"/>
      <w:divBdr>
        <w:top w:val="none" w:sz="0" w:space="0" w:color="auto"/>
        <w:left w:val="none" w:sz="0" w:space="0" w:color="auto"/>
        <w:bottom w:val="none" w:sz="0" w:space="0" w:color="auto"/>
        <w:right w:val="none" w:sz="0" w:space="0" w:color="auto"/>
      </w:divBdr>
    </w:div>
    <w:div w:id="275138242">
      <w:marLeft w:val="480"/>
      <w:marRight w:val="0"/>
      <w:marTop w:val="0"/>
      <w:marBottom w:val="0"/>
      <w:divBdr>
        <w:top w:val="none" w:sz="0" w:space="0" w:color="auto"/>
        <w:left w:val="none" w:sz="0" w:space="0" w:color="auto"/>
        <w:bottom w:val="none" w:sz="0" w:space="0" w:color="auto"/>
        <w:right w:val="none" w:sz="0" w:space="0" w:color="auto"/>
      </w:divBdr>
    </w:div>
    <w:div w:id="275214261">
      <w:bodyDiv w:val="1"/>
      <w:marLeft w:val="0"/>
      <w:marRight w:val="0"/>
      <w:marTop w:val="0"/>
      <w:marBottom w:val="0"/>
      <w:divBdr>
        <w:top w:val="none" w:sz="0" w:space="0" w:color="auto"/>
        <w:left w:val="none" w:sz="0" w:space="0" w:color="auto"/>
        <w:bottom w:val="none" w:sz="0" w:space="0" w:color="auto"/>
        <w:right w:val="none" w:sz="0" w:space="0" w:color="auto"/>
      </w:divBdr>
    </w:div>
    <w:div w:id="275217266">
      <w:marLeft w:val="480"/>
      <w:marRight w:val="0"/>
      <w:marTop w:val="0"/>
      <w:marBottom w:val="0"/>
      <w:divBdr>
        <w:top w:val="none" w:sz="0" w:space="0" w:color="auto"/>
        <w:left w:val="none" w:sz="0" w:space="0" w:color="auto"/>
        <w:bottom w:val="none" w:sz="0" w:space="0" w:color="auto"/>
        <w:right w:val="none" w:sz="0" w:space="0" w:color="auto"/>
      </w:divBdr>
    </w:div>
    <w:div w:id="275455427">
      <w:marLeft w:val="480"/>
      <w:marRight w:val="0"/>
      <w:marTop w:val="0"/>
      <w:marBottom w:val="0"/>
      <w:divBdr>
        <w:top w:val="none" w:sz="0" w:space="0" w:color="auto"/>
        <w:left w:val="none" w:sz="0" w:space="0" w:color="auto"/>
        <w:bottom w:val="none" w:sz="0" w:space="0" w:color="auto"/>
        <w:right w:val="none" w:sz="0" w:space="0" w:color="auto"/>
      </w:divBdr>
    </w:div>
    <w:div w:id="275606070">
      <w:marLeft w:val="480"/>
      <w:marRight w:val="0"/>
      <w:marTop w:val="0"/>
      <w:marBottom w:val="0"/>
      <w:divBdr>
        <w:top w:val="none" w:sz="0" w:space="0" w:color="auto"/>
        <w:left w:val="none" w:sz="0" w:space="0" w:color="auto"/>
        <w:bottom w:val="none" w:sz="0" w:space="0" w:color="auto"/>
        <w:right w:val="none" w:sz="0" w:space="0" w:color="auto"/>
      </w:divBdr>
    </w:div>
    <w:div w:id="276452585">
      <w:marLeft w:val="480"/>
      <w:marRight w:val="0"/>
      <w:marTop w:val="0"/>
      <w:marBottom w:val="0"/>
      <w:divBdr>
        <w:top w:val="none" w:sz="0" w:space="0" w:color="auto"/>
        <w:left w:val="none" w:sz="0" w:space="0" w:color="auto"/>
        <w:bottom w:val="none" w:sz="0" w:space="0" w:color="auto"/>
        <w:right w:val="none" w:sz="0" w:space="0" w:color="auto"/>
      </w:divBdr>
    </w:div>
    <w:div w:id="276838812">
      <w:bodyDiv w:val="1"/>
      <w:marLeft w:val="0"/>
      <w:marRight w:val="0"/>
      <w:marTop w:val="0"/>
      <w:marBottom w:val="0"/>
      <w:divBdr>
        <w:top w:val="none" w:sz="0" w:space="0" w:color="auto"/>
        <w:left w:val="none" w:sz="0" w:space="0" w:color="auto"/>
        <w:bottom w:val="none" w:sz="0" w:space="0" w:color="auto"/>
        <w:right w:val="none" w:sz="0" w:space="0" w:color="auto"/>
      </w:divBdr>
    </w:div>
    <w:div w:id="276839830">
      <w:marLeft w:val="480"/>
      <w:marRight w:val="0"/>
      <w:marTop w:val="0"/>
      <w:marBottom w:val="0"/>
      <w:divBdr>
        <w:top w:val="none" w:sz="0" w:space="0" w:color="auto"/>
        <w:left w:val="none" w:sz="0" w:space="0" w:color="auto"/>
        <w:bottom w:val="none" w:sz="0" w:space="0" w:color="auto"/>
        <w:right w:val="none" w:sz="0" w:space="0" w:color="auto"/>
      </w:divBdr>
    </w:div>
    <w:div w:id="277181806">
      <w:marLeft w:val="480"/>
      <w:marRight w:val="0"/>
      <w:marTop w:val="0"/>
      <w:marBottom w:val="0"/>
      <w:divBdr>
        <w:top w:val="none" w:sz="0" w:space="0" w:color="auto"/>
        <w:left w:val="none" w:sz="0" w:space="0" w:color="auto"/>
        <w:bottom w:val="none" w:sz="0" w:space="0" w:color="auto"/>
        <w:right w:val="none" w:sz="0" w:space="0" w:color="auto"/>
      </w:divBdr>
    </w:div>
    <w:div w:id="277563638">
      <w:bodyDiv w:val="1"/>
      <w:marLeft w:val="0"/>
      <w:marRight w:val="0"/>
      <w:marTop w:val="0"/>
      <w:marBottom w:val="0"/>
      <w:divBdr>
        <w:top w:val="none" w:sz="0" w:space="0" w:color="auto"/>
        <w:left w:val="none" w:sz="0" w:space="0" w:color="auto"/>
        <w:bottom w:val="none" w:sz="0" w:space="0" w:color="auto"/>
        <w:right w:val="none" w:sz="0" w:space="0" w:color="auto"/>
      </w:divBdr>
    </w:div>
    <w:div w:id="277950246">
      <w:marLeft w:val="480"/>
      <w:marRight w:val="0"/>
      <w:marTop w:val="0"/>
      <w:marBottom w:val="0"/>
      <w:divBdr>
        <w:top w:val="none" w:sz="0" w:space="0" w:color="auto"/>
        <w:left w:val="none" w:sz="0" w:space="0" w:color="auto"/>
        <w:bottom w:val="none" w:sz="0" w:space="0" w:color="auto"/>
        <w:right w:val="none" w:sz="0" w:space="0" w:color="auto"/>
      </w:divBdr>
    </w:div>
    <w:div w:id="278026618">
      <w:marLeft w:val="480"/>
      <w:marRight w:val="0"/>
      <w:marTop w:val="0"/>
      <w:marBottom w:val="0"/>
      <w:divBdr>
        <w:top w:val="none" w:sz="0" w:space="0" w:color="auto"/>
        <w:left w:val="none" w:sz="0" w:space="0" w:color="auto"/>
        <w:bottom w:val="none" w:sz="0" w:space="0" w:color="auto"/>
        <w:right w:val="none" w:sz="0" w:space="0" w:color="auto"/>
      </w:divBdr>
    </w:div>
    <w:div w:id="278997066">
      <w:bodyDiv w:val="1"/>
      <w:marLeft w:val="0"/>
      <w:marRight w:val="0"/>
      <w:marTop w:val="0"/>
      <w:marBottom w:val="0"/>
      <w:divBdr>
        <w:top w:val="none" w:sz="0" w:space="0" w:color="auto"/>
        <w:left w:val="none" w:sz="0" w:space="0" w:color="auto"/>
        <w:bottom w:val="none" w:sz="0" w:space="0" w:color="auto"/>
        <w:right w:val="none" w:sz="0" w:space="0" w:color="auto"/>
      </w:divBdr>
    </w:div>
    <w:div w:id="279385819">
      <w:bodyDiv w:val="1"/>
      <w:marLeft w:val="0"/>
      <w:marRight w:val="0"/>
      <w:marTop w:val="0"/>
      <w:marBottom w:val="0"/>
      <w:divBdr>
        <w:top w:val="none" w:sz="0" w:space="0" w:color="auto"/>
        <w:left w:val="none" w:sz="0" w:space="0" w:color="auto"/>
        <w:bottom w:val="none" w:sz="0" w:space="0" w:color="auto"/>
        <w:right w:val="none" w:sz="0" w:space="0" w:color="auto"/>
      </w:divBdr>
    </w:div>
    <w:div w:id="280108652">
      <w:bodyDiv w:val="1"/>
      <w:marLeft w:val="0"/>
      <w:marRight w:val="0"/>
      <w:marTop w:val="0"/>
      <w:marBottom w:val="0"/>
      <w:divBdr>
        <w:top w:val="none" w:sz="0" w:space="0" w:color="auto"/>
        <w:left w:val="none" w:sz="0" w:space="0" w:color="auto"/>
        <w:bottom w:val="none" w:sz="0" w:space="0" w:color="auto"/>
        <w:right w:val="none" w:sz="0" w:space="0" w:color="auto"/>
      </w:divBdr>
    </w:div>
    <w:div w:id="280305304">
      <w:marLeft w:val="480"/>
      <w:marRight w:val="0"/>
      <w:marTop w:val="0"/>
      <w:marBottom w:val="0"/>
      <w:divBdr>
        <w:top w:val="none" w:sz="0" w:space="0" w:color="auto"/>
        <w:left w:val="none" w:sz="0" w:space="0" w:color="auto"/>
        <w:bottom w:val="none" w:sz="0" w:space="0" w:color="auto"/>
        <w:right w:val="none" w:sz="0" w:space="0" w:color="auto"/>
      </w:divBdr>
    </w:div>
    <w:div w:id="281112141">
      <w:bodyDiv w:val="1"/>
      <w:marLeft w:val="0"/>
      <w:marRight w:val="0"/>
      <w:marTop w:val="0"/>
      <w:marBottom w:val="0"/>
      <w:divBdr>
        <w:top w:val="none" w:sz="0" w:space="0" w:color="auto"/>
        <w:left w:val="none" w:sz="0" w:space="0" w:color="auto"/>
        <w:bottom w:val="none" w:sz="0" w:space="0" w:color="auto"/>
        <w:right w:val="none" w:sz="0" w:space="0" w:color="auto"/>
      </w:divBdr>
    </w:div>
    <w:div w:id="281159321">
      <w:marLeft w:val="480"/>
      <w:marRight w:val="0"/>
      <w:marTop w:val="0"/>
      <w:marBottom w:val="0"/>
      <w:divBdr>
        <w:top w:val="none" w:sz="0" w:space="0" w:color="auto"/>
        <w:left w:val="none" w:sz="0" w:space="0" w:color="auto"/>
        <w:bottom w:val="none" w:sz="0" w:space="0" w:color="auto"/>
        <w:right w:val="none" w:sz="0" w:space="0" w:color="auto"/>
      </w:divBdr>
    </w:div>
    <w:div w:id="281805978">
      <w:marLeft w:val="480"/>
      <w:marRight w:val="0"/>
      <w:marTop w:val="0"/>
      <w:marBottom w:val="0"/>
      <w:divBdr>
        <w:top w:val="none" w:sz="0" w:space="0" w:color="auto"/>
        <w:left w:val="none" w:sz="0" w:space="0" w:color="auto"/>
        <w:bottom w:val="none" w:sz="0" w:space="0" w:color="auto"/>
        <w:right w:val="none" w:sz="0" w:space="0" w:color="auto"/>
      </w:divBdr>
    </w:div>
    <w:div w:id="281809877">
      <w:marLeft w:val="480"/>
      <w:marRight w:val="0"/>
      <w:marTop w:val="0"/>
      <w:marBottom w:val="0"/>
      <w:divBdr>
        <w:top w:val="none" w:sz="0" w:space="0" w:color="auto"/>
        <w:left w:val="none" w:sz="0" w:space="0" w:color="auto"/>
        <w:bottom w:val="none" w:sz="0" w:space="0" w:color="auto"/>
        <w:right w:val="none" w:sz="0" w:space="0" w:color="auto"/>
      </w:divBdr>
    </w:div>
    <w:div w:id="282613430">
      <w:bodyDiv w:val="1"/>
      <w:marLeft w:val="0"/>
      <w:marRight w:val="0"/>
      <w:marTop w:val="0"/>
      <w:marBottom w:val="0"/>
      <w:divBdr>
        <w:top w:val="none" w:sz="0" w:space="0" w:color="auto"/>
        <w:left w:val="none" w:sz="0" w:space="0" w:color="auto"/>
        <w:bottom w:val="none" w:sz="0" w:space="0" w:color="auto"/>
        <w:right w:val="none" w:sz="0" w:space="0" w:color="auto"/>
      </w:divBdr>
    </w:div>
    <w:div w:id="282736105">
      <w:bodyDiv w:val="1"/>
      <w:marLeft w:val="0"/>
      <w:marRight w:val="0"/>
      <w:marTop w:val="0"/>
      <w:marBottom w:val="0"/>
      <w:divBdr>
        <w:top w:val="none" w:sz="0" w:space="0" w:color="auto"/>
        <w:left w:val="none" w:sz="0" w:space="0" w:color="auto"/>
        <w:bottom w:val="none" w:sz="0" w:space="0" w:color="auto"/>
        <w:right w:val="none" w:sz="0" w:space="0" w:color="auto"/>
      </w:divBdr>
    </w:div>
    <w:div w:id="282855451">
      <w:marLeft w:val="480"/>
      <w:marRight w:val="0"/>
      <w:marTop w:val="0"/>
      <w:marBottom w:val="0"/>
      <w:divBdr>
        <w:top w:val="none" w:sz="0" w:space="0" w:color="auto"/>
        <w:left w:val="none" w:sz="0" w:space="0" w:color="auto"/>
        <w:bottom w:val="none" w:sz="0" w:space="0" w:color="auto"/>
        <w:right w:val="none" w:sz="0" w:space="0" w:color="auto"/>
      </w:divBdr>
    </w:div>
    <w:div w:id="283199362">
      <w:bodyDiv w:val="1"/>
      <w:marLeft w:val="0"/>
      <w:marRight w:val="0"/>
      <w:marTop w:val="0"/>
      <w:marBottom w:val="0"/>
      <w:divBdr>
        <w:top w:val="none" w:sz="0" w:space="0" w:color="auto"/>
        <w:left w:val="none" w:sz="0" w:space="0" w:color="auto"/>
        <w:bottom w:val="none" w:sz="0" w:space="0" w:color="auto"/>
        <w:right w:val="none" w:sz="0" w:space="0" w:color="auto"/>
      </w:divBdr>
    </w:div>
    <w:div w:id="283269492">
      <w:marLeft w:val="480"/>
      <w:marRight w:val="0"/>
      <w:marTop w:val="0"/>
      <w:marBottom w:val="0"/>
      <w:divBdr>
        <w:top w:val="none" w:sz="0" w:space="0" w:color="auto"/>
        <w:left w:val="none" w:sz="0" w:space="0" w:color="auto"/>
        <w:bottom w:val="none" w:sz="0" w:space="0" w:color="auto"/>
        <w:right w:val="none" w:sz="0" w:space="0" w:color="auto"/>
      </w:divBdr>
    </w:div>
    <w:div w:id="283389434">
      <w:marLeft w:val="480"/>
      <w:marRight w:val="0"/>
      <w:marTop w:val="0"/>
      <w:marBottom w:val="0"/>
      <w:divBdr>
        <w:top w:val="none" w:sz="0" w:space="0" w:color="auto"/>
        <w:left w:val="none" w:sz="0" w:space="0" w:color="auto"/>
        <w:bottom w:val="none" w:sz="0" w:space="0" w:color="auto"/>
        <w:right w:val="none" w:sz="0" w:space="0" w:color="auto"/>
      </w:divBdr>
    </w:div>
    <w:div w:id="283772272">
      <w:bodyDiv w:val="1"/>
      <w:marLeft w:val="0"/>
      <w:marRight w:val="0"/>
      <w:marTop w:val="0"/>
      <w:marBottom w:val="0"/>
      <w:divBdr>
        <w:top w:val="none" w:sz="0" w:space="0" w:color="auto"/>
        <w:left w:val="none" w:sz="0" w:space="0" w:color="auto"/>
        <w:bottom w:val="none" w:sz="0" w:space="0" w:color="auto"/>
        <w:right w:val="none" w:sz="0" w:space="0" w:color="auto"/>
      </w:divBdr>
    </w:div>
    <w:div w:id="283998681">
      <w:marLeft w:val="480"/>
      <w:marRight w:val="0"/>
      <w:marTop w:val="0"/>
      <w:marBottom w:val="0"/>
      <w:divBdr>
        <w:top w:val="none" w:sz="0" w:space="0" w:color="auto"/>
        <w:left w:val="none" w:sz="0" w:space="0" w:color="auto"/>
        <w:bottom w:val="none" w:sz="0" w:space="0" w:color="auto"/>
        <w:right w:val="none" w:sz="0" w:space="0" w:color="auto"/>
      </w:divBdr>
    </w:div>
    <w:div w:id="284429550">
      <w:marLeft w:val="480"/>
      <w:marRight w:val="0"/>
      <w:marTop w:val="0"/>
      <w:marBottom w:val="0"/>
      <w:divBdr>
        <w:top w:val="none" w:sz="0" w:space="0" w:color="auto"/>
        <w:left w:val="none" w:sz="0" w:space="0" w:color="auto"/>
        <w:bottom w:val="none" w:sz="0" w:space="0" w:color="auto"/>
        <w:right w:val="none" w:sz="0" w:space="0" w:color="auto"/>
      </w:divBdr>
    </w:div>
    <w:div w:id="285738761">
      <w:marLeft w:val="480"/>
      <w:marRight w:val="0"/>
      <w:marTop w:val="0"/>
      <w:marBottom w:val="0"/>
      <w:divBdr>
        <w:top w:val="none" w:sz="0" w:space="0" w:color="auto"/>
        <w:left w:val="none" w:sz="0" w:space="0" w:color="auto"/>
        <w:bottom w:val="none" w:sz="0" w:space="0" w:color="auto"/>
        <w:right w:val="none" w:sz="0" w:space="0" w:color="auto"/>
      </w:divBdr>
    </w:div>
    <w:div w:id="285744991">
      <w:bodyDiv w:val="1"/>
      <w:marLeft w:val="0"/>
      <w:marRight w:val="0"/>
      <w:marTop w:val="0"/>
      <w:marBottom w:val="0"/>
      <w:divBdr>
        <w:top w:val="none" w:sz="0" w:space="0" w:color="auto"/>
        <w:left w:val="none" w:sz="0" w:space="0" w:color="auto"/>
        <w:bottom w:val="none" w:sz="0" w:space="0" w:color="auto"/>
        <w:right w:val="none" w:sz="0" w:space="0" w:color="auto"/>
      </w:divBdr>
    </w:div>
    <w:div w:id="286084282">
      <w:marLeft w:val="480"/>
      <w:marRight w:val="0"/>
      <w:marTop w:val="0"/>
      <w:marBottom w:val="0"/>
      <w:divBdr>
        <w:top w:val="none" w:sz="0" w:space="0" w:color="auto"/>
        <w:left w:val="none" w:sz="0" w:space="0" w:color="auto"/>
        <w:bottom w:val="none" w:sz="0" w:space="0" w:color="auto"/>
        <w:right w:val="none" w:sz="0" w:space="0" w:color="auto"/>
      </w:divBdr>
    </w:div>
    <w:div w:id="286593002">
      <w:marLeft w:val="480"/>
      <w:marRight w:val="0"/>
      <w:marTop w:val="0"/>
      <w:marBottom w:val="0"/>
      <w:divBdr>
        <w:top w:val="none" w:sz="0" w:space="0" w:color="auto"/>
        <w:left w:val="none" w:sz="0" w:space="0" w:color="auto"/>
        <w:bottom w:val="none" w:sz="0" w:space="0" w:color="auto"/>
        <w:right w:val="none" w:sz="0" w:space="0" w:color="auto"/>
      </w:divBdr>
    </w:div>
    <w:div w:id="286618429">
      <w:bodyDiv w:val="1"/>
      <w:marLeft w:val="0"/>
      <w:marRight w:val="0"/>
      <w:marTop w:val="0"/>
      <w:marBottom w:val="0"/>
      <w:divBdr>
        <w:top w:val="none" w:sz="0" w:space="0" w:color="auto"/>
        <w:left w:val="none" w:sz="0" w:space="0" w:color="auto"/>
        <w:bottom w:val="none" w:sz="0" w:space="0" w:color="auto"/>
        <w:right w:val="none" w:sz="0" w:space="0" w:color="auto"/>
      </w:divBdr>
    </w:div>
    <w:div w:id="286665146">
      <w:marLeft w:val="480"/>
      <w:marRight w:val="0"/>
      <w:marTop w:val="0"/>
      <w:marBottom w:val="0"/>
      <w:divBdr>
        <w:top w:val="none" w:sz="0" w:space="0" w:color="auto"/>
        <w:left w:val="none" w:sz="0" w:space="0" w:color="auto"/>
        <w:bottom w:val="none" w:sz="0" w:space="0" w:color="auto"/>
        <w:right w:val="none" w:sz="0" w:space="0" w:color="auto"/>
      </w:divBdr>
    </w:div>
    <w:div w:id="286744307">
      <w:bodyDiv w:val="1"/>
      <w:marLeft w:val="0"/>
      <w:marRight w:val="0"/>
      <w:marTop w:val="0"/>
      <w:marBottom w:val="0"/>
      <w:divBdr>
        <w:top w:val="none" w:sz="0" w:space="0" w:color="auto"/>
        <w:left w:val="none" w:sz="0" w:space="0" w:color="auto"/>
        <w:bottom w:val="none" w:sz="0" w:space="0" w:color="auto"/>
        <w:right w:val="none" w:sz="0" w:space="0" w:color="auto"/>
      </w:divBdr>
    </w:div>
    <w:div w:id="287122959">
      <w:marLeft w:val="480"/>
      <w:marRight w:val="0"/>
      <w:marTop w:val="0"/>
      <w:marBottom w:val="0"/>
      <w:divBdr>
        <w:top w:val="none" w:sz="0" w:space="0" w:color="auto"/>
        <w:left w:val="none" w:sz="0" w:space="0" w:color="auto"/>
        <w:bottom w:val="none" w:sz="0" w:space="0" w:color="auto"/>
        <w:right w:val="none" w:sz="0" w:space="0" w:color="auto"/>
      </w:divBdr>
    </w:div>
    <w:div w:id="287131027">
      <w:marLeft w:val="480"/>
      <w:marRight w:val="0"/>
      <w:marTop w:val="0"/>
      <w:marBottom w:val="0"/>
      <w:divBdr>
        <w:top w:val="none" w:sz="0" w:space="0" w:color="auto"/>
        <w:left w:val="none" w:sz="0" w:space="0" w:color="auto"/>
        <w:bottom w:val="none" w:sz="0" w:space="0" w:color="auto"/>
        <w:right w:val="none" w:sz="0" w:space="0" w:color="auto"/>
      </w:divBdr>
    </w:div>
    <w:div w:id="287466948">
      <w:marLeft w:val="480"/>
      <w:marRight w:val="0"/>
      <w:marTop w:val="0"/>
      <w:marBottom w:val="0"/>
      <w:divBdr>
        <w:top w:val="none" w:sz="0" w:space="0" w:color="auto"/>
        <w:left w:val="none" w:sz="0" w:space="0" w:color="auto"/>
        <w:bottom w:val="none" w:sz="0" w:space="0" w:color="auto"/>
        <w:right w:val="none" w:sz="0" w:space="0" w:color="auto"/>
      </w:divBdr>
    </w:div>
    <w:div w:id="287594597">
      <w:marLeft w:val="480"/>
      <w:marRight w:val="0"/>
      <w:marTop w:val="0"/>
      <w:marBottom w:val="0"/>
      <w:divBdr>
        <w:top w:val="none" w:sz="0" w:space="0" w:color="auto"/>
        <w:left w:val="none" w:sz="0" w:space="0" w:color="auto"/>
        <w:bottom w:val="none" w:sz="0" w:space="0" w:color="auto"/>
        <w:right w:val="none" w:sz="0" w:space="0" w:color="auto"/>
      </w:divBdr>
    </w:div>
    <w:div w:id="287706173">
      <w:bodyDiv w:val="1"/>
      <w:marLeft w:val="0"/>
      <w:marRight w:val="0"/>
      <w:marTop w:val="0"/>
      <w:marBottom w:val="0"/>
      <w:divBdr>
        <w:top w:val="none" w:sz="0" w:space="0" w:color="auto"/>
        <w:left w:val="none" w:sz="0" w:space="0" w:color="auto"/>
        <w:bottom w:val="none" w:sz="0" w:space="0" w:color="auto"/>
        <w:right w:val="none" w:sz="0" w:space="0" w:color="auto"/>
      </w:divBdr>
    </w:div>
    <w:div w:id="287905525">
      <w:bodyDiv w:val="1"/>
      <w:marLeft w:val="0"/>
      <w:marRight w:val="0"/>
      <w:marTop w:val="0"/>
      <w:marBottom w:val="0"/>
      <w:divBdr>
        <w:top w:val="none" w:sz="0" w:space="0" w:color="auto"/>
        <w:left w:val="none" w:sz="0" w:space="0" w:color="auto"/>
        <w:bottom w:val="none" w:sz="0" w:space="0" w:color="auto"/>
        <w:right w:val="none" w:sz="0" w:space="0" w:color="auto"/>
      </w:divBdr>
    </w:div>
    <w:div w:id="288243473">
      <w:bodyDiv w:val="1"/>
      <w:marLeft w:val="0"/>
      <w:marRight w:val="0"/>
      <w:marTop w:val="0"/>
      <w:marBottom w:val="0"/>
      <w:divBdr>
        <w:top w:val="none" w:sz="0" w:space="0" w:color="auto"/>
        <w:left w:val="none" w:sz="0" w:space="0" w:color="auto"/>
        <w:bottom w:val="none" w:sz="0" w:space="0" w:color="auto"/>
        <w:right w:val="none" w:sz="0" w:space="0" w:color="auto"/>
      </w:divBdr>
    </w:div>
    <w:div w:id="288391128">
      <w:marLeft w:val="480"/>
      <w:marRight w:val="0"/>
      <w:marTop w:val="0"/>
      <w:marBottom w:val="0"/>
      <w:divBdr>
        <w:top w:val="none" w:sz="0" w:space="0" w:color="auto"/>
        <w:left w:val="none" w:sz="0" w:space="0" w:color="auto"/>
        <w:bottom w:val="none" w:sz="0" w:space="0" w:color="auto"/>
        <w:right w:val="none" w:sz="0" w:space="0" w:color="auto"/>
      </w:divBdr>
    </w:div>
    <w:div w:id="288979870">
      <w:marLeft w:val="480"/>
      <w:marRight w:val="0"/>
      <w:marTop w:val="0"/>
      <w:marBottom w:val="0"/>
      <w:divBdr>
        <w:top w:val="none" w:sz="0" w:space="0" w:color="auto"/>
        <w:left w:val="none" w:sz="0" w:space="0" w:color="auto"/>
        <w:bottom w:val="none" w:sz="0" w:space="0" w:color="auto"/>
        <w:right w:val="none" w:sz="0" w:space="0" w:color="auto"/>
      </w:divBdr>
    </w:div>
    <w:div w:id="289165835">
      <w:marLeft w:val="480"/>
      <w:marRight w:val="0"/>
      <w:marTop w:val="0"/>
      <w:marBottom w:val="0"/>
      <w:divBdr>
        <w:top w:val="none" w:sz="0" w:space="0" w:color="auto"/>
        <w:left w:val="none" w:sz="0" w:space="0" w:color="auto"/>
        <w:bottom w:val="none" w:sz="0" w:space="0" w:color="auto"/>
        <w:right w:val="none" w:sz="0" w:space="0" w:color="auto"/>
      </w:divBdr>
    </w:div>
    <w:div w:id="289944591">
      <w:marLeft w:val="480"/>
      <w:marRight w:val="0"/>
      <w:marTop w:val="0"/>
      <w:marBottom w:val="0"/>
      <w:divBdr>
        <w:top w:val="none" w:sz="0" w:space="0" w:color="auto"/>
        <w:left w:val="none" w:sz="0" w:space="0" w:color="auto"/>
        <w:bottom w:val="none" w:sz="0" w:space="0" w:color="auto"/>
        <w:right w:val="none" w:sz="0" w:space="0" w:color="auto"/>
      </w:divBdr>
    </w:div>
    <w:div w:id="290402839">
      <w:bodyDiv w:val="1"/>
      <w:marLeft w:val="0"/>
      <w:marRight w:val="0"/>
      <w:marTop w:val="0"/>
      <w:marBottom w:val="0"/>
      <w:divBdr>
        <w:top w:val="none" w:sz="0" w:space="0" w:color="auto"/>
        <w:left w:val="none" w:sz="0" w:space="0" w:color="auto"/>
        <w:bottom w:val="none" w:sz="0" w:space="0" w:color="auto"/>
        <w:right w:val="none" w:sz="0" w:space="0" w:color="auto"/>
      </w:divBdr>
    </w:div>
    <w:div w:id="290866433">
      <w:marLeft w:val="480"/>
      <w:marRight w:val="0"/>
      <w:marTop w:val="0"/>
      <w:marBottom w:val="0"/>
      <w:divBdr>
        <w:top w:val="none" w:sz="0" w:space="0" w:color="auto"/>
        <w:left w:val="none" w:sz="0" w:space="0" w:color="auto"/>
        <w:bottom w:val="none" w:sz="0" w:space="0" w:color="auto"/>
        <w:right w:val="none" w:sz="0" w:space="0" w:color="auto"/>
      </w:divBdr>
    </w:div>
    <w:div w:id="291256742">
      <w:bodyDiv w:val="1"/>
      <w:marLeft w:val="0"/>
      <w:marRight w:val="0"/>
      <w:marTop w:val="0"/>
      <w:marBottom w:val="0"/>
      <w:divBdr>
        <w:top w:val="none" w:sz="0" w:space="0" w:color="auto"/>
        <w:left w:val="none" w:sz="0" w:space="0" w:color="auto"/>
        <w:bottom w:val="none" w:sz="0" w:space="0" w:color="auto"/>
        <w:right w:val="none" w:sz="0" w:space="0" w:color="auto"/>
      </w:divBdr>
    </w:div>
    <w:div w:id="291525819">
      <w:marLeft w:val="480"/>
      <w:marRight w:val="0"/>
      <w:marTop w:val="0"/>
      <w:marBottom w:val="0"/>
      <w:divBdr>
        <w:top w:val="none" w:sz="0" w:space="0" w:color="auto"/>
        <w:left w:val="none" w:sz="0" w:space="0" w:color="auto"/>
        <w:bottom w:val="none" w:sz="0" w:space="0" w:color="auto"/>
        <w:right w:val="none" w:sz="0" w:space="0" w:color="auto"/>
      </w:divBdr>
    </w:div>
    <w:div w:id="292640581">
      <w:marLeft w:val="480"/>
      <w:marRight w:val="0"/>
      <w:marTop w:val="0"/>
      <w:marBottom w:val="0"/>
      <w:divBdr>
        <w:top w:val="none" w:sz="0" w:space="0" w:color="auto"/>
        <w:left w:val="none" w:sz="0" w:space="0" w:color="auto"/>
        <w:bottom w:val="none" w:sz="0" w:space="0" w:color="auto"/>
        <w:right w:val="none" w:sz="0" w:space="0" w:color="auto"/>
      </w:divBdr>
    </w:div>
    <w:div w:id="292715316">
      <w:marLeft w:val="480"/>
      <w:marRight w:val="0"/>
      <w:marTop w:val="0"/>
      <w:marBottom w:val="0"/>
      <w:divBdr>
        <w:top w:val="none" w:sz="0" w:space="0" w:color="auto"/>
        <w:left w:val="none" w:sz="0" w:space="0" w:color="auto"/>
        <w:bottom w:val="none" w:sz="0" w:space="0" w:color="auto"/>
        <w:right w:val="none" w:sz="0" w:space="0" w:color="auto"/>
      </w:divBdr>
    </w:div>
    <w:div w:id="293675932">
      <w:marLeft w:val="480"/>
      <w:marRight w:val="0"/>
      <w:marTop w:val="0"/>
      <w:marBottom w:val="0"/>
      <w:divBdr>
        <w:top w:val="none" w:sz="0" w:space="0" w:color="auto"/>
        <w:left w:val="none" w:sz="0" w:space="0" w:color="auto"/>
        <w:bottom w:val="none" w:sz="0" w:space="0" w:color="auto"/>
        <w:right w:val="none" w:sz="0" w:space="0" w:color="auto"/>
      </w:divBdr>
    </w:div>
    <w:div w:id="293757558">
      <w:marLeft w:val="480"/>
      <w:marRight w:val="0"/>
      <w:marTop w:val="0"/>
      <w:marBottom w:val="0"/>
      <w:divBdr>
        <w:top w:val="none" w:sz="0" w:space="0" w:color="auto"/>
        <w:left w:val="none" w:sz="0" w:space="0" w:color="auto"/>
        <w:bottom w:val="none" w:sz="0" w:space="0" w:color="auto"/>
        <w:right w:val="none" w:sz="0" w:space="0" w:color="auto"/>
      </w:divBdr>
    </w:div>
    <w:div w:id="294336610">
      <w:marLeft w:val="480"/>
      <w:marRight w:val="0"/>
      <w:marTop w:val="0"/>
      <w:marBottom w:val="0"/>
      <w:divBdr>
        <w:top w:val="none" w:sz="0" w:space="0" w:color="auto"/>
        <w:left w:val="none" w:sz="0" w:space="0" w:color="auto"/>
        <w:bottom w:val="none" w:sz="0" w:space="0" w:color="auto"/>
        <w:right w:val="none" w:sz="0" w:space="0" w:color="auto"/>
      </w:divBdr>
    </w:div>
    <w:div w:id="294408409">
      <w:marLeft w:val="480"/>
      <w:marRight w:val="0"/>
      <w:marTop w:val="0"/>
      <w:marBottom w:val="0"/>
      <w:divBdr>
        <w:top w:val="none" w:sz="0" w:space="0" w:color="auto"/>
        <w:left w:val="none" w:sz="0" w:space="0" w:color="auto"/>
        <w:bottom w:val="none" w:sz="0" w:space="0" w:color="auto"/>
        <w:right w:val="none" w:sz="0" w:space="0" w:color="auto"/>
      </w:divBdr>
    </w:div>
    <w:div w:id="294798099">
      <w:marLeft w:val="480"/>
      <w:marRight w:val="0"/>
      <w:marTop w:val="0"/>
      <w:marBottom w:val="0"/>
      <w:divBdr>
        <w:top w:val="none" w:sz="0" w:space="0" w:color="auto"/>
        <w:left w:val="none" w:sz="0" w:space="0" w:color="auto"/>
        <w:bottom w:val="none" w:sz="0" w:space="0" w:color="auto"/>
        <w:right w:val="none" w:sz="0" w:space="0" w:color="auto"/>
      </w:divBdr>
    </w:div>
    <w:div w:id="294915824">
      <w:bodyDiv w:val="1"/>
      <w:marLeft w:val="0"/>
      <w:marRight w:val="0"/>
      <w:marTop w:val="0"/>
      <w:marBottom w:val="0"/>
      <w:divBdr>
        <w:top w:val="none" w:sz="0" w:space="0" w:color="auto"/>
        <w:left w:val="none" w:sz="0" w:space="0" w:color="auto"/>
        <w:bottom w:val="none" w:sz="0" w:space="0" w:color="auto"/>
        <w:right w:val="none" w:sz="0" w:space="0" w:color="auto"/>
      </w:divBdr>
    </w:div>
    <w:div w:id="294920302">
      <w:bodyDiv w:val="1"/>
      <w:marLeft w:val="0"/>
      <w:marRight w:val="0"/>
      <w:marTop w:val="0"/>
      <w:marBottom w:val="0"/>
      <w:divBdr>
        <w:top w:val="none" w:sz="0" w:space="0" w:color="auto"/>
        <w:left w:val="none" w:sz="0" w:space="0" w:color="auto"/>
        <w:bottom w:val="none" w:sz="0" w:space="0" w:color="auto"/>
        <w:right w:val="none" w:sz="0" w:space="0" w:color="auto"/>
      </w:divBdr>
    </w:div>
    <w:div w:id="295256587">
      <w:bodyDiv w:val="1"/>
      <w:marLeft w:val="0"/>
      <w:marRight w:val="0"/>
      <w:marTop w:val="0"/>
      <w:marBottom w:val="0"/>
      <w:divBdr>
        <w:top w:val="none" w:sz="0" w:space="0" w:color="auto"/>
        <w:left w:val="none" w:sz="0" w:space="0" w:color="auto"/>
        <w:bottom w:val="none" w:sz="0" w:space="0" w:color="auto"/>
        <w:right w:val="none" w:sz="0" w:space="0" w:color="auto"/>
      </w:divBdr>
    </w:div>
    <w:div w:id="295571424">
      <w:marLeft w:val="480"/>
      <w:marRight w:val="0"/>
      <w:marTop w:val="0"/>
      <w:marBottom w:val="0"/>
      <w:divBdr>
        <w:top w:val="none" w:sz="0" w:space="0" w:color="auto"/>
        <w:left w:val="none" w:sz="0" w:space="0" w:color="auto"/>
        <w:bottom w:val="none" w:sz="0" w:space="0" w:color="auto"/>
        <w:right w:val="none" w:sz="0" w:space="0" w:color="auto"/>
      </w:divBdr>
    </w:div>
    <w:div w:id="295648109">
      <w:marLeft w:val="480"/>
      <w:marRight w:val="0"/>
      <w:marTop w:val="0"/>
      <w:marBottom w:val="0"/>
      <w:divBdr>
        <w:top w:val="none" w:sz="0" w:space="0" w:color="auto"/>
        <w:left w:val="none" w:sz="0" w:space="0" w:color="auto"/>
        <w:bottom w:val="none" w:sz="0" w:space="0" w:color="auto"/>
        <w:right w:val="none" w:sz="0" w:space="0" w:color="auto"/>
      </w:divBdr>
    </w:div>
    <w:div w:id="295717108">
      <w:marLeft w:val="480"/>
      <w:marRight w:val="0"/>
      <w:marTop w:val="0"/>
      <w:marBottom w:val="0"/>
      <w:divBdr>
        <w:top w:val="none" w:sz="0" w:space="0" w:color="auto"/>
        <w:left w:val="none" w:sz="0" w:space="0" w:color="auto"/>
        <w:bottom w:val="none" w:sz="0" w:space="0" w:color="auto"/>
        <w:right w:val="none" w:sz="0" w:space="0" w:color="auto"/>
      </w:divBdr>
    </w:div>
    <w:div w:id="295721478">
      <w:marLeft w:val="480"/>
      <w:marRight w:val="0"/>
      <w:marTop w:val="0"/>
      <w:marBottom w:val="0"/>
      <w:divBdr>
        <w:top w:val="none" w:sz="0" w:space="0" w:color="auto"/>
        <w:left w:val="none" w:sz="0" w:space="0" w:color="auto"/>
        <w:bottom w:val="none" w:sz="0" w:space="0" w:color="auto"/>
        <w:right w:val="none" w:sz="0" w:space="0" w:color="auto"/>
      </w:divBdr>
    </w:div>
    <w:div w:id="296227408">
      <w:marLeft w:val="480"/>
      <w:marRight w:val="0"/>
      <w:marTop w:val="0"/>
      <w:marBottom w:val="0"/>
      <w:divBdr>
        <w:top w:val="none" w:sz="0" w:space="0" w:color="auto"/>
        <w:left w:val="none" w:sz="0" w:space="0" w:color="auto"/>
        <w:bottom w:val="none" w:sz="0" w:space="0" w:color="auto"/>
        <w:right w:val="none" w:sz="0" w:space="0" w:color="auto"/>
      </w:divBdr>
    </w:div>
    <w:div w:id="296228870">
      <w:bodyDiv w:val="1"/>
      <w:marLeft w:val="0"/>
      <w:marRight w:val="0"/>
      <w:marTop w:val="0"/>
      <w:marBottom w:val="0"/>
      <w:divBdr>
        <w:top w:val="none" w:sz="0" w:space="0" w:color="auto"/>
        <w:left w:val="none" w:sz="0" w:space="0" w:color="auto"/>
        <w:bottom w:val="none" w:sz="0" w:space="0" w:color="auto"/>
        <w:right w:val="none" w:sz="0" w:space="0" w:color="auto"/>
      </w:divBdr>
    </w:div>
    <w:div w:id="296229490">
      <w:marLeft w:val="480"/>
      <w:marRight w:val="0"/>
      <w:marTop w:val="0"/>
      <w:marBottom w:val="0"/>
      <w:divBdr>
        <w:top w:val="none" w:sz="0" w:space="0" w:color="auto"/>
        <w:left w:val="none" w:sz="0" w:space="0" w:color="auto"/>
        <w:bottom w:val="none" w:sz="0" w:space="0" w:color="auto"/>
        <w:right w:val="none" w:sz="0" w:space="0" w:color="auto"/>
      </w:divBdr>
    </w:div>
    <w:div w:id="296419965">
      <w:marLeft w:val="480"/>
      <w:marRight w:val="0"/>
      <w:marTop w:val="0"/>
      <w:marBottom w:val="0"/>
      <w:divBdr>
        <w:top w:val="none" w:sz="0" w:space="0" w:color="auto"/>
        <w:left w:val="none" w:sz="0" w:space="0" w:color="auto"/>
        <w:bottom w:val="none" w:sz="0" w:space="0" w:color="auto"/>
        <w:right w:val="none" w:sz="0" w:space="0" w:color="auto"/>
      </w:divBdr>
    </w:div>
    <w:div w:id="297033318">
      <w:marLeft w:val="480"/>
      <w:marRight w:val="0"/>
      <w:marTop w:val="0"/>
      <w:marBottom w:val="0"/>
      <w:divBdr>
        <w:top w:val="none" w:sz="0" w:space="0" w:color="auto"/>
        <w:left w:val="none" w:sz="0" w:space="0" w:color="auto"/>
        <w:bottom w:val="none" w:sz="0" w:space="0" w:color="auto"/>
        <w:right w:val="none" w:sz="0" w:space="0" w:color="auto"/>
      </w:divBdr>
    </w:div>
    <w:div w:id="297146409">
      <w:marLeft w:val="480"/>
      <w:marRight w:val="0"/>
      <w:marTop w:val="0"/>
      <w:marBottom w:val="0"/>
      <w:divBdr>
        <w:top w:val="none" w:sz="0" w:space="0" w:color="auto"/>
        <w:left w:val="none" w:sz="0" w:space="0" w:color="auto"/>
        <w:bottom w:val="none" w:sz="0" w:space="0" w:color="auto"/>
        <w:right w:val="none" w:sz="0" w:space="0" w:color="auto"/>
      </w:divBdr>
    </w:div>
    <w:div w:id="297491323">
      <w:bodyDiv w:val="1"/>
      <w:marLeft w:val="0"/>
      <w:marRight w:val="0"/>
      <w:marTop w:val="0"/>
      <w:marBottom w:val="0"/>
      <w:divBdr>
        <w:top w:val="none" w:sz="0" w:space="0" w:color="auto"/>
        <w:left w:val="none" w:sz="0" w:space="0" w:color="auto"/>
        <w:bottom w:val="none" w:sz="0" w:space="0" w:color="auto"/>
        <w:right w:val="none" w:sz="0" w:space="0" w:color="auto"/>
      </w:divBdr>
    </w:div>
    <w:div w:id="297802115">
      <w:marLeft w:val="480"/>
      <w:marRight w:val="0"/>
      <w:marTop w:val="0"/>
      <w:marBottom w:val="0"/>
      <w:divBdr>
        <w:top w:val="none" w:sz="0" w:space="0" w:color="auto"/>
        <w:left w:val="none" w:sz="0" w:space="0" w:color="auto"/>
        <w:bottom w:val="none" w:sz="0" w:space="0" w:color="auto"/>
        <w:right w:val="none" w:sz="0" w:space="0" w:color="auto"/>
      </w:divBdr>
    </w:div>
    <w:div w:id="297954094">
      <w:marLeft w:val="480"/>
      <w:marRight w:val="0"/>
      <w:marTop w:val="0"/>
      <w:marBottom w:val="0"/>
      <w:divBdr>
        <w:top w:val="none" w:sz="0" w:space="0" w:color="auto"/>
        <w:left w:val="none" w:sz="0" w:space="0" w:color="auto"/>
        <w:bottom w:val="none" w:sz="0" w:space="0" w:color="auto"/>
        <w:right w:val="none" w:sz="0" w:space="0" w:color="auto"/>
      </w:divBdr>
    </w:div>
    <w:div w:id="298076396">
      <w:marLeft w:val="480"/>
      <w:marRight w:val="0"/>
      <w:marTop w:val="0"/>
      <w:marBottom w:val="0"/>
      <w:divBdr>
        <w:top w:val="none" w:sz="0" w:space="0" w:color="auto"/>
        <w:left w:val="none" w:sz="0" w:space="0" w:color="auto"/>
        <w:bottom w:val="none" w:sz="0" w:space="0" w:color="auto"/>
        <w:right w:val="none" w:sz="0" w:space="0" w:color="auto"/>
      </w:divBdr>
    </w:div>
    <w:div w:id="298265381">
      <w:marLeft w:val="480"/>
      <w:marRight w:val="0"/>
      <w:marTop w:val="0"/>
      <w:marBottom w:val="0"/>
      <w:divBdr>
        <w:top w:val="none" w:sz="0" w:space="0" w:color="auto"/>
        <w:left w:val="none" w:sz="0" w:space="0" w:color="auto"/>
        <w:bottom w:val="none" w:sz="0" w:space="0" w:color="auto"/>
        <w:right w:val="none" w:sz="0" w:space="0" w:color="auto"/>
      </w:divBdr>
    </w:div>
    <w:div w:id="299040855">
      <w:marLeft w:val="480"/>
      <w:marRight w:val="0"/>
      <w:marTop w:val="0"/>
      <w:marBottom w:val="0"/>
      <w:divBdr>
        <w:top w:val="none" w:sz="0" w:space="0" w:color="auto"/>
        <w:left w:val="none" w:sz="0" w:space="0" w:color="auto"/>
        <w:bottom w:val="none" w:sz="0" w:space="0" w:color="auto"/>
        <w:right w:val="none" w:sz="0" w:space="0" w:color="auto"/>
      </w:divBdr>
    </w:div>
    <w:div w:id="299504736">
      <w:bodyDiv w:val="1"/>
      <w:marLeft w:val="0"/>
      <w:marRight w:val="0"/>
      <w:marTop w:val="0"/>
      <w:marBottom w:val="0"/>
      <w:divBdr>
        <w:top w:val="none" w:sz="0" w:space="0" w:color="auto"/>
        <w:left w:val="none" w:sz="0" w:space="0" w:color="auto"/>
        <w:bottom w:val="none" w:sz="0" w:space="0" w:color="auto"/>
        <w:right w:val="none" w:sz="0" w:space="0" w:color="auto"/>
      </w:divBdr>
    </w:div>
    <w:div w:id="299650689">
      <w:marLeft w:val="480"/>
      <w:marRight w:val="0"/>
      <w:marTop w:val="0"/>
      <w:marBottom w:val="0"/>
      <w:divBdr>
        <w:top w:val="none" w:sz="0" w:space="0" w:color="auto"/>
        <w:left w:val="none" w:sz="0" w:space="0" w:color="auto"/>
        <w:bottom w:val="none" w:sz="0" w:space="0" w:color="auto"/>
        <w:right w:val="none" w:sz="0" w:space="0" w:color="auto"/>
      </w:divBdr>
    </w:div>
    <w:div w:id="299658098">
      <w:marLeft w:val="480"/>
      <w:marRight w:val="0"/>
      <w:marTop w:val="0"/>
      <w:marBottom w:val="0"/>
      <w:divBdr>
        <w:top w:val="none" w:sz="0" w:space="0" w:color="auto"/>
        <w:left w:val="none" w:sz="0" w:space="0" w:color="auto"/>
        <w:bottom w:val="none" w:sz="0" w:space="0" w:color="auto"/>
        <w:right w:val="none" w:sz="0" w:space="0" w:color="auto"/>
      </w:divBdr>
    </w:div>
    <w:div w:id="300035607">
      <w:marLeft w:val="480"/>
      <w:marRight w:val="0"/>
      <w:marTop w:val="0"/>
      <w:marBottom w:val="0"/>
      <w:divBdr>
        <w:top w:val="none" w:sz="0" w:space="0" w:color="auto"/>
        <w:left w:val="none" w:sz="0" w:space="0" w:color="auto"/>
        <w:bottom w:val="none" w:sz="0" w:space="0" w:color="auto"/>
        <w:right w:val="none" w:sz="0" w:space="0" w:color="auto"/>
      </w:divBdr>
    </w:div>
    <w:div w:id="300234068">
      <w:marLeft w:val="480"/>
      <w:marRight w:val="0"/>
      <w:marTop w:val="0"/>
      <w:marBottom w:val="0"/>
      <w:divBdr>
        <w:top w:val="none" w:sz="0" w:space="0" w:color="auto"/>
        <w:left w:val="none" w:sz="0" w:space="0" w:color="auto"/>
        <w:bottom w:val="none" w:sz="0" w:space="0" w:color="auto"/>
        <w:right w:val="none" w:sz="0" w:space="0" w:color="auto"/>
      </w:divBdr>
    </w:div>
    <w:div w:id="300304907">
      <w:marLeft w:val="480"/>
      <w:marRight w:val="0"/>
      <w:marTop w:val="0"/>
      <w:marBottom w:val="0"/>
      <w:divBdr>
        <w:top w:val="none" w:sz="0" w:space="0" w:color="auto"/>
        <w:left w:val="none" w:sz="0" w:space="0" w:color="auto"/>
        <w:bottom w:val="none" w:sz="0" w:space="0" w:color="auto"/>
        <w:right w:val="none" w:sz="0" w:space="0" w:color="auto"/>
      </w:divBdr>
    </w:div>
    <w:div w:id="300428010">
      <w:marLeft w:val="480"/>
      <w:marRight w:val="0"/>
      <w:marTop w:val="0"/>
      <w:marBottom w:val="0"/>
      <w:divBdr>
        <w:top w:val="none" w:sz="0" w:space="0" w:color="auto"/>
        <w:left w:val="none" w:sz="0" w:space="0" w:color="auto"/>
        <w:bottom w:val="none" w:sz="0" w:space="0" w:color="auto"/>
        <w:right w:val="none" w:sz="0" w:space="0" w:color="auto"/>
      </w:divBdr>
    </w:div>
    <w:div w:id="300620187">
      <w:marLeft w:val="480"/>
      <w:marRight w:val="0"/>
      <w:marTop w:val="0"/>
      <w:marBottom w:val="0"/>
      <w:divBdr>
        <w:top w:val="none" w:sz="0" w:space="0" w:color="auto"/>
        <w:left w:val="none" w:sz="0" w:space="0" w:color="auto"/>
        <w:bottom w:val="none" w:sz="0" w:space="0" w:color="auto"/>
        <w:right w:val="none" w:sz="0" w:space="0" w:color="auto"/>
      </w:divBdr>
    </w:div>
    <w:div w:id="300697770">
      <w:marLeft w:val="480"/>
      <w:marRight w:val="0"/>
      <w:marTop w:val="0"/>
      <w:marBottom w:val="0"/>
      <w:divBdr>
        <w:top w:val="none" w:sz="0" w:space="0" w:color="auto"/>
        <w:left w:val="none" w:sz="0" w:space="0" w:color="auto"/>
        <w:bottom w:val="none" w:sz="0" w:space="0" w:color="auto"/>
        <w:right w:val="none" w:sz="0" w:space="0" w:color="auto"/>
      </w:divBdr>
    </w:div>
    <w:div w:id="301082257">
      <w:marLeft w:val="480"/>
      <w:marRight w:val="0"/>
      <w:marTop w:val="0"/>
      <w:marBottom w:val="0"/>
      <w:divBdr>
        <w:top w:val="none" w:sz="0" w:space="0" w:color="auto"/>
        <w:left w:val="none" w:sz="0" w:space="0" w:color="auto"/>
        <w:bottom w:val="none" w:sz="0" w:space="0" w:color="auto"/>
        <w:right w:val="none" w:sz="0" w:space="0" w:color="auto"/>
      </w:divBdr>
    </w:div>
    <w:div w:id="301540273">
      <w:marLeft w:val="480"/>
      <w:marRight w:val="0"/>
      <w:marTop w:val="0"/>
      <w:marBottom w:val="0"/>
      <w:divBdr>
        <w:top w:val="none" w:sz="0" w:space="0" w:color="auto"/>
        <w:left w:val="none" w:sz="0" w:space="0" w:color="auto"/>
        <w:bottom w:val="none" w:sz="0" w:space="0" w:color="auto"/>
        <w:right w:val="none" w:sz="0" w:space="0" w:color="auto"/>
      </w:divBdr>
    </w:div>
    <w:div w:id="301543753">
      <w:marLeft w:val="480"/>
      <w:marRight w:val="0"/>
      <w:marTop w:val="0"/>
      <w:marBottom w:val="0"/>
      <w:divBdr>
        <w:top w:val="none" w:sz="0" w:space="0" w:color="auto"/>
        <w:left w:val="none" w:sz="0" w:space="0" w:color="auto"/>
        <w:bottom w:val="none" w:sz="0" w:space="0" w:color="auto"/>
        <w:right w:val="none" w:sz="0" w:space="0" w:color="auto"/>
      </w:divBdr>
    </w:div>
    <w:div w:id="301815603">
      <w:marLeft w:val="480"/>
      <w:marRight w:val="0"/>
      <w:marTop w:val="0"/>
      <w:marBottom w:val="0"/>
      <w:divBdr>
        <w:top w:val="none" w:sz="0" w:space="0" w:color="auto"/>
        <w:left w:val="none" w:sz="0" w:space="0" w:color="auto"/>
        <w:bottom w:val="none" w:sz="0" w:space="0" w:color="auto"/>
        <w:right w:val="none" w:sz="0" w:space="0" w:color="auto"/>
      </w:divBdr>
    </w:div>
    <w:div w:id="301859845">
      <w:marLeft w:val="480"/>
      <w:marRight w:val="0"/>
      <w:marTop w:val="0"/>
      <w:marBottom w:val="0"/>
      <w:divBdr>
        <w:top w:val="none" w:sz="0" w:space="0" w:color="auto"/>
        <w:left w:val="none" w:sz="0" w:space="0" w:color="auto"/>
        <w:bottom w:val="none" w:sz="0" w:space="0" w:color="auto"/>
        <w:right w:val="none" w:sz="0" w:space="0" w:color="auto"/>
      </w:divBdr>
    </w:div>
    <w:div w:id="302005121">
      <w:marLeft w:val="480"/>
      <w:marRight w:val="0"/>
      <w:marTop w:val="0"/>
      <w:marBottom w:val="0"/>
      <w:divBdr>
        <w:top w:val="none" w:sz="0" w:space="0" w:color="auto"/>
        <w:left w:val="none" w:sz="0" w:space="0" w:color="auto"/>
        <w:bottom w:val="none" w:sz="0" w:space="0" w:color="auto"/>
        <w:right w:val="none" w:sz="0" w:space="0" w:color="auto"/>
      </w:divBdr>
    </w:div>
    <w:div w:id="302391883">
      <w:bodyDiv w:val="1"/>
      <w:marLeft w:val="0"/>
      <w:marRight w:val="0"/>
      <w:marTop w:val="0"/>
      <w:marBottom w:val="0"/>
      <w:divBdr>
        <w:top w:val="none" w:sz="0" w:space="0" w:color="auto"/>
        <w:left w:val="none" w:sz="0" w:space="0" w:color="auto"/>
        <w:bottom w:val="none" w:sz="0" w:space="0" w:color="auto"/>
        <w:right w:val="none" w:sz="0" w:space="0" w:color="auto"/>
      </w:divBdr>
    </w:div>
    <w:div w:id="303045480">
      <w:bodyDiv w:val="1"/>
      <w:marLeft w:val="0"/>
      <w:marRight w:val="0"/>
      <w:marTop w:val="0"/>
      <w:marBottom w:val="0"/>
      <w:divBdr>
        <w:top w:val="none" w:sz="0" w:space="0" w:color="auto"/>
        <w:left w:val="none" w:sz="0" w:space="0" w:color="auto"/>
        <w:bottom w:val="none" w:sz="0" w:space="0" w:color="auto"/>
        <w:right w:val="none" w:sz="0" w:space="0" w:color="auto"/>
      </w:divBdr>
    </w:div>
    <w:div w:id="303395943">
      <w:marLeft w:val="480"/>
      <w:marRight w:val="0"/>
      <w:marTop w:val="0"/>
      <w:marBottom w:val="0"/>
      <w:divBdr>
        <w:top w:val="none" w:sz="0" w:space="0" w:color="auto"/>
        <w:left w:val="none" w:sz="0" w:space="0" w:color="auto"/>
        <w:bottom w:val="none" w:sz="0" w:space="0" w:color="auto"/>
        <w:right w:val="none" w:sz="0" w:space="0" w:color="auto"/>
      </w:divBdr>
    </w:div>
    <w:div w:id="303628617">
      <w:marLeft w:val="480"/>
      <w:marRight w:val="0"/>
      <w:marTop w:val="0"/>
      <w:marBottom w:val="0"/>
      <w:divBdr>
        <w:top w:val="none" w:sz="0" w:space="0" w:color="auto"/>
        <w:left w:val="none" w:sz="0" w:space="0" w:color="auto"/>
        <w:bottom w:val="none" w:sz="0" w:space="0" w:color="auto"/>
        <w:right w:val="none" w:sz="0" w:space="0" w:color="auto"/>
      </w:divBdr>
    </w:div>
    <w:div w:id="304165378">
      <w:marLeft w:val="480"/>
      <w:marRight w:val="0"/>
      <w:marTop w:val="0"/>
      <w:marBottom w:val="0"/>
      <w:divBdr>
        <w:top w:val="none" w:sz="0" w:space="0" w:color="auto"/>
        <w:left w:val="none" w:sz="0" w:space="0" w:color="auto"/>
        <w:bottom w:val="none" w:sz="0" w:space="0" w:color="auto"/>
        <w:right w:val="none" w:sz="0" w:space="0" w:color="auto"/>
      </w:divBdr>
    </w:div>
    <w:div w:id="304361298">
      <w:marLeft w:val="480"/>
      <w:marRight w:val="0"/>
      <w:marTop w:val="0"/>
      <w:marBottom w:val="0"/>
      <w:divBdr>
        <w:top w:val="none" w:sz="0" w:space="0" w:color="auto"/>
        <w:left w:val="none" w:sz="0" w:space="0" w:color="auto"/>
        <w:bottom w:val="none" w:sz="0" w:space="0" w:color="auto"/>
        <w:right w:val="none" w:sz="0" w:space="0" w:color="auto"/>
      </w:divBdr>
    </w:div>
    <w:div w:id="304556244">
      <w:marLeft w:val="480"/>
      <w:marRight w:val="0"/>
      <w:marTop w:val="0"/>
      <w:marBottom w:val="0"/>
      <w:divBdr>
        <w:top w:val="none" w:sz="0" w:space="0" w:color="auto"/>
        <w:left w:val="none" w:sz="0" w:space="0" w:color="auto"/>
        <w:bottom w:val="none" w:sz="0" w:space="0" w:color="auto"/>
        <w:right w:val="none" w:sz="0" w:space="0" w:color="auto"/>
      </w:divBdr>
    </w:div>
    <w:div w:id="304700643">
      <w:marLeft w:val="480"/>
      <w:marRight w:val="0"/>
      <w:marTop w:val="0"/>
      <w:marBottom w:val="0"/>
      <w:divBdr>
        <w:top w:val="none" w:sz="0" w:space="0" w:color="auto"/>
        <w:left w:val="none" w:sz="0" w:space="0" w:color="auto"/>
        <w:bottom w:val="none" w:sz="0" w:space="0" w:color="auto"/>
        <w:right w:val="none" w:sz="0" w:space="0" w:color="auto"/>
      </w:divBdr>
    </w:div>
    <w:div w:id="304706682">
      <w:marLeft w:val="480"/>
      <w:marRight w:val="0"/>
      <w:marTop w:val="0"/>
      <w:marBottom w:val="0"/>
      <w:divBdr>
        <w:top w:val="none" w:sz="0" w:space="0" w:color="auto"/>
        <w:left w:val="none" w:sz="0" w:space="0" w:color="auto"/>
        <w:bottom w:val="none" w:sz="0" w:space="0" w:color="auto"/>
        <w:right w:val="none" w:sz="0" w:space="0" w:color="auto"/>
      </w:divBdr>
    </w:div>
    <w:div w:id="304773690">
      <w:marLeft w:val="480"/>
      <w:marRight w:val="0"/>
      <w:marTop w:val="0"/>
      <w:marBottom w:val="0"/>
      <w:divBdr>
        <w:top w:val="none" w:sz="0" w:space="0" w:color="auto"/>
        <w:left w:val="none" w:sz="0" w:space="0" w:color="auto"/>
        <w:bottom w:val="none" w:sz="0" w:space="0" w:color="auto"/>
        <w:right w:val="none" w:sz="0" w:space="0" w:color="auto"/>
      </w:divBdr>
    </w:div>
    <w:div w:id="305860598">
      <w:marLeft w:val="480"/>
      <w:marRight w:val="0"/>
      <w:marTop w:val="0"/>
      <w:marBottom w:val="0"/>
      <w:divBdr>
        <w:top w:val="none" w:sz="0" w:space="0" w:color="auto"/>
        <w:left w:val="none" w:sz="0" w:space="0" w:color="auto"/>
        <w:bottom w:val="none" w:sz="0" w:space="0" w:color="auto"/>
        <w:right w:val="none" w:sz="0" w:space="0" w:color="auto"/>
      </w:divBdr>
    </w:div>
    <w:div w:id="305866075">
      <w:marLeft w:val="480"/>
      <w:marRight w:val="0"/>
      <w:marTop w:val="0"/>
      <w:marBottom w:val="0"/>
      <w:divBdr>
        <w:top w:val="none" w:sz="0" w:space="0" w:color="auto"/>
        <w:left w:val="none" w:sz="0" w:space="0" w:color="auto"/>
        <w:bottom w:val="none" w:sz="0" w:space="0" w:color="auto"/>
        <w:right w:val="none" w:sz="0" w:space="0" w:color="auto"/>
      </w:divBdr>
    </w:div>
    <w:div w:id="305933438">
      <w:bodyDiv w:val="1"/>
      <w:marLeft w:val="0"/>
      <w:marRight w:val="0"/>
      <w:marTop w:val="0"/>
      <w:marBottom w:val="0"/>
      <w:divBdr>
        <w:top w:val="none" w:sz="0" w:space="0" w:color="auto"/>
        <w:left w:val="none" w:sz="0" w:space="0" w:color="auto"/>
        <w:bottom w:val="none" w:sz="0" w:space="0" w:color="auto"/>
        <w:right w:val="none" w:sz="0" w:space="0" w:color="auto"/>
      </w:divBdr>
    </w:div>
    <w:div w:id="306209860">
      <w:marLeft w:val="480"/>
      <w:marRight w:val="0"/>
      <w:marTop w:val="0"/>
      <w:marBottom w:val="0"/>
      <w:divBdr>
        <w:top w:val="none" w:sz="0" w:space="0" w:color="auto"/>
        <w:left w:val="none" w:sz="0" w:space="0" w:color="auto"/>
        <w:bottom w:val="none" w:sz="0" w:space="0" w:color="auto"/>
        <w:right w:val="none" w:sz="0" w:space="0" w:color="auto"/>
      </w:divBdr>
    </w:div>
    <w:div w:id="306404133">
      <w:marLeft w:val="480"/>
      <w:marRight w:val="0"/>
      <w:marTop w:val="0"/>
      <w:marBottom w:val="0"/>
      <w:divBdr>
        <w:top w:val="none" w:sz="0" w:space="0" w:color="auto"/>
        <w:left w:val="none" w:sz="0" w:space="0" w:color="auto"/>
        <w:bottom w:val="none" w:sz="0" w:space="0" w:color="auto"/>
        <w:right w:val="none" w:sz="0" w:space="0" w:color="auto"/>
      </w:divBdr>
    </w:div>
    <w:div w:id="306665370">
      <w:bodyDiv w:val="1"/>
      <w:marLeft w:val="0"/>
      <w:marRight w:val="0"/>
      <w:marTop w:val="0"/>
      <w:marBottom w:val="0"/>
      <w:divBdr>
        <w:top w:val="none" w:sz="0" w:space="0" w:color="auto"/>
        <w:left w:val="none" w:sz="0" w:space="0" w:color="auto"/>
        <w:bottom w:val="none" w:sz="0" w:space="0" w:color="auto"/>
        <w:right w:val="none" w:sz="0" w:space="0" w:color="auto"/>
      </w:divBdr>
    </w:div>
    <w:div w:id="307173998">
      <w:marLeft w:val="480"/>
      <w:marRight w:val="0"/>
      <w:marTop w:val="0"/>
      <w:marBottom w:val="0"/>
      <w:divBdr>
        <w:top w:val="none" w:sz="0" w:space="0" w:color="auto"/>
        <w:left w:val="none" w:sz="0" w:space="0" w:color="auto"/>
        <w:bottom w:val="none" w:sz="0" w:space="0" w:color="auto"/>
        <w:right w:val="none" w:sz="0" w:space="0" w:color="auto"/>
      </w:divBdr>
    </w:div>
    <w:div w:id="307319294">
      <w:marLeft w:val="480"/>
      <w:marRight w:val="0"/>
      <w:marTop w:val="0"/>
      <w:marBottom w:val="0"/>
      <w:divBdr>
        <w:top w:val="none" w:sz="0" w:space="0" w:color="auto"/>
        <w:left w:val="none" w:sz="0" w:space="0" w:color="auto"/>
        <w:bottom w:val="none" w:sz="0" w:space="0" w:color="auto"/>
        <w:right w:val="none" w:sz="0" w:space="0" w:color="auto"/>
      </w:divBdr>
    </w:div>
    <w:div w:id="307828349">
      <w:marLeft w:val="480"/>
      <w:marRight w:val="0"/>
      <w:marTop w:val="0"/>
      <w:marBottom w:val="0"/>
      <w:divBdr>
        <w:top w:val="none" w:sz="0" w:space="0" w:color="auto"/>
        <w:left w:val="none" w:sz="0" w:space="0" w:color="auto"/>
        <w:bottom w:val="none" w:sz="0" w:space="0" w:color="auto"/>
        <w:right w:val="none" w:sz="0" w:space="0" w:color="auto"/>
      </w:divBdr>
    </w:div>
    <w:div w:id="308436958">
      <w:marLeft w:val="480"/>
      <w:marRight w:val="0"/>
      <w:marTop w:val="0"/>
      <w:marBottom w:val="0"/>
      <w:divBdr>
        <w:top w:val="none" w:sz="0" w:space="0" w:color="auto"/>
        <w:left w:val="none" w:sz="0" w:space="0" w:color="auto"/>
        <w:bottom w:val="none" w:sz="0" w:space="0" w:color="auto"/>
        <w:right w:val="none" w:sz="0" w:space="0" w:color="auto"/>
      </w:divBdr>
    </w:div>
    <w:div w:id="308437138">
      <w:bodyDiv w:val="1"/>
      <w:marLeft w:val="0"/>
      <w:marRight w:val="0"/>
      <w:marTop w:val="0"/>
      <w:marBottom w:val="0"/>
      <w:divBdr>
        <w:top w:val="none" w:sz="0" w:space="0" w:color="auto"/>
        <w:left w:val="none" w:sz="0" w:space="0" w:color="auto"/>
        <w:bottom w:val="none" w:sz="0" w:space="0" w:color="auto"/>
        <w:right w:val="none" w:sz="0" w:space="0" w:color="auto"/>
      </w:divBdr>
    </w:div>
    <w:div w:id="308874213">
      <w:bodyDiv w:val="1"/>
      <w:marLeft w:val="0"/>
      <w:marRight w:val="0"/>
      <w:marTop w:val="0"/>
      <w:marBottom w:val="0"/>
      <w:divBdr>
        <w:top w:val="none" w:sz="0" w:space="0" w:color="auto"/>
        <w:left w:val="none" w:sz="0" w:space="0" w:color="auto"/>
        <w:bottom w:val="none" w:sz="0" w:space="0" w:color="auto"/>
        <w:right w:val="none" w:sz="0" w:space="0" w:color="auto"/>
      </w:divBdr>
    </w:div>
    <w:div w:id="308902578">
      <w:marLeft w:val="480"/>
      <w:marRight w:val="0"/>
      <w:marTop w:val="0"/>
      <w:marBottom w:val="0"/>
      <w:divBdr>
        <w:top w:val="none" w:sz="0" w:space="0" w:color="auto"/>
        <w:left w:val="none" w:sz="0" w:space="0" w:color="auto"/>
        <w:bottom w:val="none" w:sz="0" w:space="0" w:color="auto"/>
        <w:right w:val="none" w:sz="0" w:space="0" w:color="auto"/>
      </w:divBdr>
    </w:div>
    <w:div w:id="309137326">
      <w:marLeft w:val="480"/>
      <w:marRight w:val="0"/>
      <w:marTop w:val="0"/>
      <w:marBottom w:val="0"/>
      <w:divBdr>
        <w:top w:val="none" w:sz="0" w:space="0" w:color="auto"/>
        <w:left w:val="none" w:sz="0" w:space="0" w:color="auto"/>
        <w:bottom w:val="none" w:sz="0" w:space="0" w:color="auto"/>
        <w:right w:val="none" w:sz="0" w:space="0" w:color="auto"/>
      </w:divBdr>
    </w:div>
    <w:div w:id="309284578">
      <w:marLeft w:val="480"/>
      <w:marRight w:val="0"/>
      <w:marTop w:val="0"/>
      <w:marBottom w:val="0"/>
      <w:divBdr>
        <w:top w:val="none" w:sz="0" w:space="0" w:color="auto"/>
        <w:left w:val="none" w:sz="0" w:space="0" w:color="auto"/>
        <w:bottom w:val="none" w:sz="0" w:space="0" w:color="auto"/>
        <w:right w:val="none" w:sz="0" w:space="0" w:color="auto"/>
      </w:divBdr>
    </w:div>
    <w:div w:id="309751165">
      <w:bodyDiv w:val="1"/>
      <w:marLeft w:val="0"/>
      <w:marRight w:val="0"/>
      <w:marTop w:val="0"/>
      <w:marBottom w:val="0"/>
      <w:divBdr>
        <w:top w:val="none" w:sz="0" w:space="0" w:color="auto"/>
        <w:left w:val="none" w:sz="0" w:space="0" w:color="auto"/>
        <w:bottom w:val="none" w:sz="0" w:space="0" w:color="auto"/>
        <w:right w:val="none" w:sz="0" w:space="0" w:color="auto"/>
      </w:divBdr>
    </w:div>
    <w:div w:id="310134452">
      <w:marLeft w:val="480"/>
      <w:marRight w:val="0"/>
      <w:marTop w:val="0"/>
      <w:marBottom w:val="0"/>
      <w:divBdr>
        <w:top w:val="none" w:sz="0" w:space="0" w:color="auto"/>
        <w:left w:val="none" w:sz="0" w:space="0" w:color="auto"/>
        <w:bottom w:val="none" w:sz="0" w:space="0" w:color="auto"/>
        <w:right w:val="none" w:sz="0" w:space="0" w:color="auto"/>
      </w:divBdr>
    </w:div>
    <w:div w:id="310213233">
      <w:bodyDiv w:val="1"/>
      <w:marLeft w:val="0"/>
      <w:marRight w:val="0"/>
      <w:marTop w:val="0"/>
      <w:marBottom w:val="0"/>
      <w:divBdr>
        <w:top w:val="none" w:sz="0" w:space="0" w:color="auto"/>
        <w:left w:val="none" w:sz="0" w:space="0" w:color="auto"/>
        <w:bottom w:val="none" w:sz="0" w:space="0" w:color="auto"/>
        <w:right w:val="none" w:sz="0" w:space="0" w:color="auto"/>
      </w:divBdr>
    </w:div>
    <w:div w:id="310449849">
      <w:bodyDiv w:val="1"/>
      <w:marLeft w:val="0"/>
      <w:marRight w:val="0"/>
      <w:marTop w:val="0"/>
      <w:marBottom w:val="0"/>
      <w:divBdr>
        <w:top w:val="none" w:sz="0" w:space="0" w:color="auto"/>
        <w:left w:val="none" w:sz="0" w:space="0" w:color="auto"/>
        <w:bottom w:val="none" w:sz="0" w:space="0" w:color="auto"/>
        <w:right w:val="none" w:sz="0" w:space="0" w:color="auto"/>
      </w:divBdr>
    </w:div>
    <w:div w:id="310672033">
      <w:marLeft w:val="480"/>
      <w:marRight w:val="0"/>
      <w:marTop w:val="0"/>
      <w:marBottom w:val="0"/>
      <w:divBdr>
        <w:top w:val="none" w:sz="0" w:space="0" w:color="auto"/>
        <w:left w:val="none" w:sz="0" w:space="0" w:color="auto"/>
        <w:bottom w:val="none" w:sz="0" w:space="0" w:color="auto"/>
        <w:right w:val="none" w:sz="0" w:space="0" w:color="auto"/>
      </w:divBdr>
    </w:div>
    <w:div w:id="310988330">
      <w:marLeft w:val="480"/>
      <w:marRight w:val="0"/>
      <w:marTop w:val="0"/>
      <w:marBottom w:val="0"/>
      <w:divBdr>
        <w:top w:val="none" w:sz="0" w:space="0" w:color="auto"/>
        <w:left w:val="none" w:sz="0" w:space="0" w:color="auto"/>
        <w:bottom w:val="none" w:sz="0" w:space="0" w:color="auto"/>
        <w:right w:val="none" w:sz="0" w:space="0" w:color="auto"/>
      </w:divBdr>
    </w:div>
    <w:div w:id="311301747">
      <w:marLeft w:val="480"/>
      <w:marRight w:val="0"/>
      <w:marTop w:val="0"/>
      <w:marBottom w:val="0"/>
      <w:divBdr>
        <w:top w:val="none" w:sz="0" w:space="0" w:color="auto"/>
        <w:left w:val="none" w:sz="0" w:space="0" w:color="auto"/>
        <w:bottom w:val="none" w:sz="0" w:space="0" w:color="auto"/>
        <w:right w:val="none" w:sz="0" w:space="0" w:color="auto"/>
      </w:divBdr>
    </w:div>
    <w:div w:id="311561247">
      <w:bodyDiv w:val="1"/>
      <w:marLeft w:val="0"/>
      <w:marRight w:val="0"/>
      <w:marTop w:val="0"/>
      <w:marBottom w:val="0"/>
      <w:divBdr>
        <w:top w:val="none" w:sz="0" w:space="0" w:color="auto"/>
        <w:left w:val="none" w:sz="0" w:space="0" w:color="auto"/>
        <w:bottom w:val="none" w:sz="0" w:space="0" w:color="auto"/>
        <w:right w:val="none" w:sz="0" w:space="0" w:color="auto"/>
      </w:divBdr>
      <w:divsChild>
        <w:div w:id="1669560177">
          <w:marLeft w:val="0"/>
          <w:marRight w:val="0"/>
          <w:marTop w:val="0"/>
          <w:marBottom w:val="0"/>
          <w:divBdr>
            <w:top w:val="none" w:sz="0" w:space="0" w:color="auto"/>
            <w:left w:val="none" w:sz="0" w:space="0" w:color="auto"/>
            <w:bottom w:val="none" w:sz="0" w:space="0" w:color="auto"/>
            <w:right w:val="none" w:sz="0" w:space="0" w:color="auto"/>
          </w:divBdr>
        </w:div>
        <w:div w:id="1830827830">
          <w:marLeft w:val="0"/>
          <w:marRight w:val="0"/>
          <w:marTop w:val="0"/>
          <w:marBottom w:val="0"/>
          <w:divBdr>
            <w:top w:val="none" w:sz="0" w:space="0" w:color="auto"/>
            <w:left w:val="none" w:sz="0" w:space="0" w:color="auto"/>
            <w:bottom w:val="none" w:sz="0" w:space="0" w:color="auto"/>
            <w:right w:val="none" w:sz="0" w:space="0" w:color="auto"/>
          </w:divBdr>
        </w:div>
        <w:div w:id="826942369">
          <w:marLeft w:val="0"/>
          <w:marRight w:val="0"/>
          <w:marTop w:val="0"/>
          <w:marBottom w:val="0"/>
          <w:divBdr>
            <w:top w:val="none" w:sz="0" w:space="0" w:color="auto"/>
            <w:left w:val="none" w:sz="0" w:space="0" w:color="auto"/>
            <w:bottom w:val="none" w:sz="0" w:space="0" w:color="auto"/>
            <w:right w:val="none" w:sz="0" w:space="0" w:color="auto"/>
          </w:divBdr>
        </w:div>
        <w:div w:id="784931776">
          <w:marLeft w:val="0"/>
          <w:marRight w:val="0"/>
          <w:marTop w:val="0"/>
          <w:marBottom w:val="0"/>
          <w:divBdr>
            <w:top w:val="none" w:sz="0" w:space="0" w:color="auto"/>
            <w:left w:val="none" w:sz="0" w:space="0" w:color="auto"/>
            <w:bottom w:val="none" w:sz="0" w:space="0" w:color="auto"/>
            <w:right w:val="none" w:sz="0" w:space="0" w:color="auto"/>
          </w:divBdr>
        </w:div>
        <w:div w:id="1978025776">
          <w:marLeft w:val="0"/>
          <w:marRight w:val="0"/>
          <w:marTop w:val="0"/>
          <w:marBottom w:val="0"/>
          <w:divBdr>
            <w:top w:val="none" w:sz="0" w:space="0" w:color="auto"/>
            <w:left w:val="none" w:sz="0" w:space="0" w:color="auto"/>
            <w:bottom w:val="none" w:sz="0" w:space="0" w:color="auto"/>
            <w:right w:val="none" w:sz="0" w:space="0" w:color="auto"/>
          </w:divBdr>
        </w:div>
        <w:div w:id="767892556">
          <w:marLeft w:val="0"/>
          <w:marRight w:val="0"/>
          <w:marTop w:val="0"/>
          <w:marBottom w:val="0"/>
          <w:divBdr>
            <w:top w:val="none" w:sz="0" w:space="0" w:color="auto"/>
            <w:left w:val="none" w:sz="0" w:space="0" w:color="auto"/>
            <w:bottom w:val="none" w:sz="0" w:space="0" w:color="auto"/>
            <w:right w:val="none" w:sz="0" w:space="0" w:color="auto"/>
          </w:divBdr>
        </w:div>
        <w:div w:id="122699476">
          <w:marLeft w:val="0"/>
          <w:marRight w:val="0"/>
          <w:marTop w:val="0"/>
          <w:marBottom w:val="0"/>
          <w:divBdr>
            <w:top w:val="none" w:sz="0" w:space="0" w:color="auto"/>
            <w:left w:val="none" w:sz="0" w:space="0" w:color="auto"/>
            <w:bottom w:val="none" w:sz="0" w:space="0" w:color="auto"/>
            <w:right w:val="none" w:sz="0" w:space="0" w:color="auto"/>
          </w:divBdr>
        </w:div>
        <w:div w:id="1109397668">
          <w:marLeft w:val="0"/>
          <w:marRight w:val="0"/>
          <w:marTop w:val="0"/>
          <w:marBottom w:val="0"/>
          <w:divBdr>
            <w:top w:val="none" w:sz="0" w:space="0" w:color="auto"/>
            <w:left w:val="none" w:sz="0" w:space="0" w:color="auto"/>
            <w:bottom w:val="none" w:sz="0" w:space="0" w:color="auto"/>
            <w:right w:val="none" w:sz="0" w:space="0" w:color="auto"/>
          </w:divBdr>
        </w:div>
        <w:div w:id="1557857110">
          <w:marLeft w:val="0"/>
          <w:marRight w:val="0"/>
          <w:marTop w:val="0"/>
          <w:marBottom w:val="0"/>
          <w:divBdr>
            <w:top w:val="none" w:sz="0" w:space="0" w:color="auto"/>
            <w:left w:val="none" w:sz="0" w:space="0" w:color="auto"/>
            <w:bottom w:val="none" w:sz="0" w:space="0" w:color="auto"/>
            <w:right w:val="none" w:sz="0" w:space="0" w:color="auto"/>
          </w:divBdr>
        </w:div>
        <w:div w:id="559560835">
          <w:marLeft w:val="0"/>
          <w:marRight w:val="0"/>
          <w:marTop w:val="0"/>
          <w:marBottom w:val="0"/>
          <w:divBdr>
            <w:top w:val="none" w:sz="0" w:space="0" w:color="auto"/>
            <w:left w:val="none" w:sz="0" w:space="0" w:color="auto"/>
            <w:bottom w:val="none" w:sz="0" w:space="0" w:color="auto"/>
            <w:right w:val="none" w:sz="0" w:space="0" w:color="auto"/>
          </w:divBdr>
        </w:div>
        <w:div w:id="230703313">
          <w:marLeft w:val="0"/>
          <w:marRight w:val="0"/>
          <w:marTop w:val="0"/>
          <w:marBottom w:val="0"/>
          <w:divBdr>
            <w:top w:val="none" w:sz="0" w:space="0" w:color="auto"/>
            <w:left w:val="none" w:sz="0" w:space="0" w:color="auto"/>
            <w:bottom w:val="none" w:sz="0" w:space="0" w:color="auto"/>
            <w:right w:val="none" w:sz="0" w:space="0" w:color="auto"/>
          </w:divBdr>
        </w:div>
        <w:div w:id="2020618026">
          <w:marLeft w:val="0"/>
          <w:marRight w:val="0"/>
          <w:marTop w:val="0"/>
          <w:marBottom w:val="0"/>
          <w:divBdr>
            <w:top w:val="none" w:sz="0" w:space="0" w:color="auto"/>
            <w:left w:val="none" w:sz="0" w:space="0" w:color="auto"/>
            <w:bottom w:val="none" w:sz="0" w:space="0" w:color="auto"/>
            <w:right w:val="none" w:sz="0" w:space="0" w:color="auto"/>
          </w:divBdr>
        </w:div>
        <w:div w:id="1648052257">
          <w:marLeft w:val="0"/>
          <w:marRight w:val="0"/>
          <w:marTop w:val="0"/>
          <w:marBottom w:val="0"/>
          <w:divBdr>
            <w:top w:val="none" w:sz="0" w:space="0" w:color="auto"/>
            <w:left w:val="none" w:sz="0" w:space="0" w:color="auto"/>
            <w:bottom w:val="none" w:sz="0" w:space="0" w:color="auto"/>
            <w:right w:val="none" w:sz="0" w:space="0" w:color="auto"/>
          </w:divBdr>
        </w:div>
        <w:div w:id="2113895567">
          <w:marLeft w:val="0"/>
          <w:marRight w:val="0"/>
          <w:marTop w:val="0"/>
          <w:marBottom w:val="0"/>
          <w:divBdr>
            <w:top w:val="none" w:sz="0" w:space="0" w:color="auto"/>
            <w:left w:val="none" w:sz="0" w:space="0" w:color="auto"/>
            <w:bottom w:val="none" w:sz="0" w:space="0" w:color="auto"/>
            <w:right w:val="none" w:sz="0" w:space="0" w:color="auto"/>
          </w:divBdr>
        </w:div>
        <w:div w:id="726688466">
          <w:marLeft w:val="0"/>
          <w:marRight w:val="0"/>
          <w:marTop w:val="0"/>
          <w:marBottom w:val="0"/>
          <w:divBdr>
            <w:top w:val="none" w:sz="0" w:space="0" w:color="auto"/>
            <w:left w:val="none" w:sz="0" w:space="0" w:color="auto"/>
            <w:bottom w:val="none" w:sz="0" w:space="0" w:color="auto"/>
            <w:right w:val="none" w:sz="0" w:space="0" w:color="auto"/>
          </w:divBdr>
        </w:div>
        <w:div w:id="88621141">
          <w:marLeft w:val="0"/>
          <w:marRight w:val="0"/>
          <w:marTop w:val="0"/>
          <w:marBottom w:val="0"/>
          <w:divBdr>
            <w:top w:val="none" w:sz="0" w:space="0" w:color="auto"/>
            <w:left w:val="none" w:sz="0" w:space="0" w:color="auto"/>
            <w:bottom w:val="none" w:sz="0" w:space="0" w:color="auto"/>
            <w:right w:val="none" w:sz="0" w:space="0" w:color="auto"/>
          </w:divBdr>
        </w:div>
        <w:div w:id="81611039">
          <w:marLeft w:val="0"/>
          <w:marRight w:val="0"/>
          <w:marTop w:val="0"/>
          <w:marBottom w:val="0"/>
          <w:divBdr>
            <w:top w:val="none" w:sz="0" w:space="0" w:color="auto"/>
            <w:left w:val="none" w:sz="0" w:space="0" w:color="auto"/>
            <w:bottom w:val="none" w:sz="0" w:space="0" w:color="auto"/>
            <w:right w:val="none" w:sz="0" w:space="0" w:color="auto"/>
          </w:divBdr>
        </w:div>
        <w:div w:id="1833333222">
          <w:marLeft w:val="0"/>
          <w:marRight w:val="0"/>
          <w:marTop w:val="0"/>
          <w:marBottom w:val="0"/>
          <w:divBdr>
            <w:top w:val="none" w:sz="0" w:space="0" w:color="auto"/>
            <w:left w:val="none" w:sz="0" w:space="0" w:color="auto"/>
            <w:bottom w:val="none" w:sz="0" w:space="0" w:color="auto"/>
            <w:right w:val="none" w:sz="0" w:space="0" w:color="auto"/>
          </w:divBdr>
        </w:div>
        <w:div w:id="1525365290">
          <w:marLeft w:val="0"/>
          <w:marRight w:val="0"/>
          <w:marTop w:val="0"/>
          <w:marBottom w:val="0"/>
          <w:divBdr>
            <w:top w:val="none" w:sz="0" w:space="0" w:color="auto"/>
            <w:left w:val="none" w:sz="0" w:space="0" w:color="auto"/>
            <w:bottom w:val="none" w:sz="0" w:space="0" w:color="auto"/>
            <w:right w:val="none" w:sz="0" w:space="0" w:color="auto"/>
          </w:divBdr>
        </w:div>
        <w:div w:id="1370374138">
          <w:marLeft w:val="0"/>
          <w:marRight w:val="0"/>
          <w:marTop w:val="0"/>
          <w:marBottom w:val="0"/>
          <w:divBdr>
            <w:top w:val="none" w:sz="0" w:space="0" w:color="auto"/>
            <w:left w:val="none" w:sz="0" w:space="0" w:color="auto"/>
            <w:bottom w:val="none" w:sz="0" w:space="0" w:color="auto"/>
            <w:right w:val="none" w:sz="0" w:space="0" w:color="auto"/>
          </w:divBdr>
        </w:div>
        <w:div w:id="1997761708">
          <w:marLeft w:val="0"/>
          <w:marRight w:val="0"/>
          <w:marTop w:val="0"/>
          <w:marBottom w:val="0"/>
          <w:divBdr>
            <w:top w:val="none" w:sz="0" w:space="0" w:color="auto"/>
            <w:left w:val="none" w:sz="0" w:space="0" w:color="auto"/>
            <w:bottom w:val="none" w:sz="0" w:space="0" w:color="auto"/>
            <w:right w:val="none" w:sz="0" w:space="0" w:color="auto"/>
          </w:divBdr>
        </w:div>
        <w:div w:id="1773016679">
          <w:marLeft w:val="0"/>
          <w:marRight w:val="0"/>
          <w:marTop w:val="0"/>
          <w:marBottom w:val="0"/>
          <w:divBdr>
            <w:top w:val="none" w:sz="0" w:space="0" w:color="auto"/>
            <w:left w:val="none" w:sz="0" w:space="0" w:color="auto"/>
            <w:bottom w:val="none" w:sz="0" w:space="0" w:color="auto"/>
            <w:right w:val="none" w:sz="0" w:space="0" w:color="auto"/>
          </w:divBdr>
        </w:div>
        <w:div w:id="2077819071">
          <w:marLeft w:val="0"/>
          <w:marRight w:val="0"/>
          <w:marTop w:val="0"/>
          <w:marBottom w:val="0"/>
          <w:divBdr>
            <w:top w:val="none" w:sz="0" w:space="0" w:color="auto"/>
            <w:left w:val="none" w:sz="0" w:space="0" w:color="auto"/>
            <w:bottom w:val="none" w:sz="0" w:space="0" w:color="auto"/>
            <w:right w:val="none" w:sz="0" w:space="0" w:color="auto"/>
          </w:divBdr>
        </w:div>
        <w:div w:id="407843967">
          <w:marLeft w:val="0"/>
          <w:marRight w:val="0"/>
          <w:marTop w:val="0"/>
          <w:marBottom w:val="0"/>
          <w:divBdr>
            <w:top w:val="none" w:sz="0" w:space="0" w:color="auto"/>
            <w:left w:val="none" w:sz="0" w:space="0" w:color="auto"/>
            <w:bottom w:val="none" w:sz="0" w:space="0" w:color="auto"/>
            <w:right w:val="none" w:sz="0" w:space="0" w:color="auto"/>
          </w:divBdr>
        </w:div>
        <w:div w:id="1551840591">
          <w:marLeft w:val="0"/>
          <w:marRight w:val="0"/>
          <w:marTop w:val="0"/>
          <w:marBottom w:val="0"/>
          <w:divBdr>
            <w:top w:val="none" w:sz="0" w:space="0" w:color="auto"/>
            <w:left w:val="none" w:sz="0" w:space="0" w:color="auto"/>
            <w:bottom w:val="none" w:sz="0" w:space="0" w:color="auto"/>
            <w:right w:val="none" w:sz="0" w:space="0" w:color="auto"/>
          </w:divBdr>
        </w:div>
        <w:div w:id="1617905802">
          <w:marLeft w:val="0"/>
          <w:marRight w:val="0"/>
          <w:marTop w:val="0"/>
          <w:marBottom w:val="0"/>
          <w:divBdr>
            <w:top w:val="none" w:sz="0" w:space="0" w:color="auto"/>
            <w:left w:val="none" w:sz="0" w:space="0" w:color="auto"/>
            <w:bottom w:val="none" w:sz="0" w:space="0" w:color="auto"/>
            <w:right w:val="none" w:sz="0" w:space="0" w:color="auto"/>
          </w:divBdr>
        </w:div>
        <w:div w:id="520433420">
          <w:marLeft w:val="0"/>
          <w:marRight w:val="0"/>
          <w:marTop w:val="0"/>
          <w:marBottom w:val="0"/>
          <w:divBdr>
            <w:top w:val="none" w:sz="0" w:space="0" w:color="auto"/>
            <w:left w:val="none" w:sz="0" w:space="0" w:color="auto"/>
            <w:bottom w:val="none" w:sz="0" w:space="0" w:color="auto"/>
            <w:right w:val="none" w:sz="0" w:space="0" w:color="auto"/>
          </w:divBdr>
        </w:div>
        <w:div w:id="1380204340">
          <w:marLeft w:val="0"/>
          <w:marRight w:val="0"/>
          <w:marTop w:val="0"/>
          <w:marBottom w:val="0"/>
          <w:divBdr>
            <w:top w:val="none" w:sz="0" w:space="0" w:color="auto"/>
            <w:left w:val="none" w:sz="0" w:space="0" w:color="auto"/>
            <w:bottom w:val="none" w:sz="0" w:space="0" w:color="auto"/>
            <w:right w:val="none" w:sz="0" w:space="0" w:color="auto"/>
          </w:divBdr>
        </w:div>
        <w:div w:id="1203859767">
          <w:marLeft w:val="0"/>
          <w:marRight w:val="0"/>
          <w:marTop w:val="0"/>
          <w:marBottom w:val="0"/>
          <w:divBdr>
            <w:top w:val="none" w:sz="0" w:space="0" w:color="auto"/>
            <w:left w:val="none" w:sz="0" w:space="0" w:color="auto"/>
            <w:bottom w:val="none" w:sz="0" w:space="0" w:color="auto"/>
            <w:right w:val="none" w:sz="0" w:space="0" w:color="auto"/>
          </w:divBdr>
        </w:div>
        <w:div w:id="970935497">
          <w:marLeft w:val="0"/>
          <w:marRight w:val="0"/>
          <w:marTop w:val="0"/>
          <w:marBottom w:val="0"/>
          <w:divBdr>
            <w:top w:val="none" w:sz="0" w:space="0" w:color="auto"/>
            <w:left w:val="none" w:sz="0" w:space="0" w:color="auto"/>
            <w:bottom w:val="none" w:sz="0" w:space="0" w:color="auto"/>
            <w:right w:val="none" w:sz="0" w:space="0" w:color="auto"/>
          </w:divBdr>
        </w:div>
        <w:div w:id="1908681658">
          <w:marLeft w:val="0"/>
          <w:marRight w:val="0"/>
          <w:marTop w:val="0"/>
          <w:marBottom w:val="0"/>
          <w:divBdr>
            <w:top w:val="none" w:sz="0" w:space="0" w:color="auto"/>
            <w:left w:val="none" w:sz="0" w:space="0" w:color="auto"/>
            <w:bottom w:val="none" w:sz="0" w:space="0" w:color="auto"/>
            <w:right w:val="none" w:sz="0" w:space="0" w:color="auto"/>
          </w:divBdr>
        </w:div>
        <w:div w:id="2020961786">
          <w:marLeft w:val="0"/>
          <w:marRight w:val="0"/>
          <w:marTop w:val="0"/>
          <w:marBottom w:val="0"/>
          <w:divBdr>
            <w:top w:val="none" w:sz="0" w:space="0" w:color="auto"/>
            <w:left w:val="none" w:sz="0" w:space="0" w:color="auto"/>
            <w:bottom w:val="none" w:sz="0" w:space="0" w:color="auto"/>
            <w:right w:val="none" w:sz="0" w:space="0" w:color="auto"/>
          </w:divBdr>
        </w:div>
        <w:div w:id="1871793142">
          <w:marLeft w:val="0"/>
          <w:marRight w:val="0"/>
          <w:marTop w:val="0"/>
          <w:marBottom w:val="0"/>
          <w:divBdr>
            <w:top w:val="none" w:sz="0" w:space="0" w:color="auto"/>
            <w:left w:val="none" w:sz="0" w:space="0" w:color="auto"/>
            <w:bottom w:val="none" w:sz="0" w:space="0" w:color="auto"/>
            <w:right w:val="none" w:sz="0" w:space="0" w:color="auto"/>
          </w:divBdr>
        </w:div>
        <w:div w:id="1365980238">
          <w:marLeft w:val="0"/>
          <w:marRight w:val="0"/>
          <w:marTop w:val="0"/>
          <w:marBottom w:val="0"/>
          <w:divBdr>
            <w:top w:val="none" w:sz="0" w:space="0" w:color="auto"/>
            <w:left w:val="none" w:sz="0" w:space="0" w:color="auto"/>
            <w:bottom w:val="none" w:sz="0" w:space="0" w:color="auto"/>
            <w:right w:val="none" w:sz="0" w:space="0" w:color="auto"/>
          </w:divBdr>
        </w:div>
        <w:div w:id="432091403">
          <w:marLeft w:val="0"/>
          <w:marRight w:val="0"/>
          <w:marTop w:val="0"/>
          <w:marBottom w:val="0"/>
          <w:divBdr>
            <w:top w:val="none" w:sz="0" w:space="0" w:color="auto"/>
            <w:left w:val="none" w:sz="0" w:space="0" w:color="auto"/>
            <w:bottom w:val="none" w:sz="0" w:space="0" w:color="auto"/>
            <w:right w:val="none" w:sz="0" w:space="0" w:color="auto"/>
          </w:divBdr>
        </w:div>
        <w:div w:id="399601828">
          <w:marLeft w:val="0"/>
          <w:marRight w:val="0"/>
          <w:marTop w:val="0"/>
          <w:marBottom w:val="0"/>
          <w:divBdr>
            <w:top w:val="none" w:sz="0" w:space="0" w:color="auto"/>
            <w:left w:val="none" w:sz="0" w:space="0" w:color="auto"/>
            <w:bottom w:val="none" w:sz="0" w:space="0" w:color="auto"/>
            <w:right w:val="none" w:sz="0" w:space="0" w:color="auto"/>
          </w:divBdr>
        </w:div>
        <w:div w:id="201091851">
          <w:marLeft w:val="0"/>
          <w:marRight w:val="0"/>
          <w:marTop w:val="0"/>
          <w:marBottom w:val="0"/>
          <w:divBdr>
            <w:top w:val="none" w:sz="0" w:space="0" w:color="auto"/>
            <w:left w:val="none" w:sz="0" w:space="0" w:color="auto"/>
            <w:bottom w:val="none" w:sz="0" w:space="0" w:color="auto"/>
            <w:right w:val="none" w:sz="0" w:space="0" w:color="auto"/>
          </w:divBdr>
        </w:div>
        <w:div w:id="98768861">
          <w:marLeft w:val="0"/>
          <w:marRight w:val="0"/>
          <w:marTop w:val="0"/>
          <w:marBottom w:val="0"/>
          <w:divBdr>
            <w:top w:val="none" w:sz="0" w:space="0" w:color="auto"/>
            <w:left w:val="none" w:sz="0" w:space="0" w:color="auto"/>
            <w:bottom w:val="none" w:sz="0" w:space="0" w:color="auto"/>
            <w:right w:val="none" w:sz="0" w:space="0" w:color="auto"/>
          </w:divBdr>
        </w:div>
        <w:div w:id="961156526">
          <w:marLeft w:val="0"/>
          <w:marRight w:val="0"/>
          <w:marTop w:val="0"/>
          <w:marBottom w:val="0"/>
          <w:divBdr>
            <w:top w:val="none" w:sz="0" w:space="0" w:color="auto"/>
            <w:left w:val="none" w:sz="0" w:space="0" w:color="auto"/>
            <w:bottom w:val="none" w:sz="0" w:space="0" w:color="auto"/>
            <w:right w:val="none" w:sz="0" w:space="0" w:color="auto"/>
          </w:divBdr>
        </w:div>
        <w:div w:id="1538003478">
          <w:marLeft w:val="0"/>
          <w:marRight w:val="0"/>
          <w:marTop w:val="0"/>
          <w:marBottom w:val="0"/>
          <w:divBdr>
            <w:top w:val="none" w:sz="0" w:space="0" w:color="auto"/>
            <w:left w:val="none" w:sz="0" w:space="0" w:color="auto"/>
            <w:bottom w:val="none" w:sz="0" w:space="0" w:color="auto"/>
            <w:right w:val="none" w:sz="0" w:space="0" w:color="auto"/>
          </w:divBdr>
        </w:div>
        <w:div w:id="1642811478">
          <w:marLeft w:val="0"/>
          <w:marRight w:val="0"/>
          <w:marTop w:val="0"/>
          <w:marBottom w:val="0"/>
          <w:divBdr>
            <w:top w:val="none" w:sz="0" w:space="0" w:color="auto"/>
            <w:left w:val="none" w:sz="0" w:space="0" w:color="auto"/>
            <w:bottom w:val="none" w:sz="0" w:space="0" w:color="auto"/>
            <w:right w:val="none" w:sz="0" w:space="0" w:color="auto"/>
          </w:divBdr>
        </w:div>
        <w:div w:id="2023776072">
          <w:marLeft w:val="0"/>
          <w:marRight w:val="0"/>
          <w:marTop w:val="0"/>
          <w:marBottom w:val="0"/>
          <w:divBdr>
            <w:top w:val="none" w:sz="0" w:space="0" w:color="auto"/>
            <w:left w:val="none" w:sz="0" w:space="0" w:color="auto"/>
            <w:bottom w:val="none" w:sz="0" w:space="0" w:color="auto"/>
            <w:right w:val="none" w:sz="0" w:space="0" w:color="auto"/>
          </w:divBdr>
        </w:div>
        <w:div w:id="1698044680">
          <w:marLeft w:val="0"/>
          <w:marRight w:val="0"/>
          <w:marTop w:val="0"/>
          <w:marBottom w:val="0"/>
          <w:divBdr>
            <w:top w:val="none" w:sz="0" w:space="0" w:color="auto"/>
            <w:left w:val="none" w:sz="0" w:space="0" w:color="auto"/>
            <w:bottom w:val="none" w:sz="0" w:space="0" w:color="auto"/>
            <w:right w:val="none" w:sz="0" w:space="0" w:color="auto"/>
          </w:divBdr>
        </w:div>
        <w:div w:id="434135392">
          <w:marLeft w:val="0"/>
          <w:marRight w:val="0"/>
          <w:marTop w:val="0"/>
          <w:marBottom w:val="0"/>
          <w:divBdr>
            <w:top w:val="none" w:sz="0" w:space="0" w:color="auto"/>
            <w:left w:val="none" w:sz="0" w:space="0" w:color="auto"/>
            <w:bottom w:val="none" w:sz="0" w:space="0" w:color="auto"/>
            <w:right w:val="none" w:sz="0" w:space="0" w:color="auto"/>
          </w:divBdr>
        </w:div>
        <w:div w:id="886406262">
          <w:marLeft w:val="0"/>
          <w:marRight w:val="0"/>
          <w:marTop w:val="0"/>
          <w:marBottom w:val="0"/>
          <w:divBdr>
            <w:top w:val="none" w:sz="0" w:space="0" w:color="auto"/>
            <w:left w:val="none" w:sz="0" w:space="0" w:color="auto"/>
            <w:bottom w:val="none" w:sz="0" w:space="0" w:color="auto"/>
            <w:right w:val="none" w:sz="0" w:space="0" w:color="auto"/>
          </w:divBdr>
        </w:div>
        <w:div w:id="969286908">
          <w:marLeft w:val="0"/>
          <w:marRight w:val="0"/>
          <w:marTop w:val="0"/>
          <w:marBottom w:val="0"/>
          <w:divBdr>
            <w:top w:val="none" w:sz="0" w:space="0" w:color="auto"/>
            <w:left w:val="none" w:sz="0" w:space="0" w:color="auto"/>
            <w:bottom w:val="none" w:sz="0" w:space="0" w:color="auto"/>
            <w:right w:val="none" w:sz="0" w:space="0" w:color="auto"/>
          </w:divBdr>
        </w:div>
        <w:div w:id="1460805835">
          <w:marLeft w:val="0"/>
          <w:marRight w:val="0"/>
          <w:marTop w:val="0"/>
          <w:marBottom w:val="0"/>
          <w:divBdr>
            <w:top w:val="none" w:sz="0" w:space="0" w:color="auto"/>
            <w:left w:val="none" w:sz="0" w:space="0" w:color="auto"/>
            <w:bottom w:val="none" w:sz="0" w:space="0" w:color="auto"/>
            <w:right w:val="none" w:sz="0" w:space="0" w:color="auto"/>
          </w:divBdr>
        </w:div>
        <w:div w:id="1857116858">
          <w:marLeft w:val="0"/>
          <w:marRight w:val="0"/>
          <w:marTop w:val="0"/>
          <w:marBottom w:val="0"/>
          <w:divBdr>
            <w:top w:val="none" w:sz="0" w:space="0" w:color="auto"/>
            <w:left w:val="none" w:sz="0" w:space="0" w:color="auto"/>
            <w:bottom w:val="none" w:sz="0" w:space="0" w:color="auto"/>
            <w:right w:val="none" w:sz="0" w:space="0" w:color="auto"/>
          </w:divBdr>
        </w:div>
        <w:div w:id="97258729">
          <w:marLeft w:val="0"/>
          <w:marRight w:val="0"/>
          <w:marTop w:val="0"/>
          <w:marBottom w:val="0"/>
          <w:divBdr>
            <w:top w:val="none" w:sz="0" w:space="0" w:color="auto"/>
            <w:left w:val="none" w:sz="0" w:space="0" w:color="auto"/>
            <w:bottom w:val="none" w:sz="0" w:space="0" w:color="auto"/>
            <w:right w:val="none" w:sz="0" w:space="0" w:color="auto"/>
          </w:divBdr>
        </w:div>
        <w:div w:id="1590694055">
          <w:marLeft w:val="0"/>
          <w:marRight w:val="0"/>
          <w:marTop w:val="0"/>
          <w:marBottom w:val="0"/>
          <w:divBdr>
            <w:top w:val="none" w:sz="0" w:space="0" w:color="auto"/>
            <w:left w:val="none" w:sz="0" w:space="0" w:color="auto"/>
            <w:bottom w:val="none" w:sz="0" w:space="0" w:color="auto"/>
            <w:right w:val="none" w:sz="0" w:space="0" w:color="auto"/>
          </w:divBdr>
        </w:div>
        <w:div w:id="206766847">
          <w:marLeft w:val="0"/>
          <w:marRight w:val="0"/>
          <w:marTop w:val="0"/>
          <w:marBottom w:val="0"/>
          <w:divBdr>
            <w:top w:val="none" w:sz="0" w:space="0" w:color="auto"/>
            <w:left w:val="none" w:sz="0" w:space="0" w:color="auto"/>
            <w:bottom w:val="none" w:sz="0" w:space="0" w:color="auto"/>
            <w:right w:val="none" w:sz="0" w:space="0" w:color="auto"/>
          </w:divBdr>
        </w:div>
        <w:div w:id="487408750">
          <w:marLeft w:val="0"/>
          <w:marRight w:val="0"/>
          <w:marTop w:val="0"/>
          <w:marBottom w:val="0"/>
          <w:divBdr>
            <w:top w:val="none" w:sz="0" w:space="0" w:color="auto"/>
            <w:left w:val="none" w:sz="0" w:space="0" w:color="auto"/>
            <w:bottom w:val="none" w:sz="0" w:space="0" w:color="auto"/>
            <w:right w:val="none" w:sz="0" w:space="0" w:color="auto"/>
          </w:divBdr>
        </w:div>
        <w:div w:id="1842311971">
          <w:marLeft w:val="0"/>
          <w:marRight w:val="0"/>
          <w:marTop w:val="0"/>
          <w:marBottom w:val="0"/>
          <w:divBdr>
            <w:top w:val="none" w:sz="0" w:space="0" w:color="auto"/>
            <w:left w:val="none" w:sz="0" w:space="0" w:color="auto"/>
            <w:bottom w:val="none" w:sz="0" w:space="0" w:color="auto"/>
            <w:right w:val="none" w:sz="0" w:space="0" w:color="auto"/>
          </w:divBdr>
        </w:div>
        <w:div w:id="1157963563">
          <w:marLeft w:val="0"/>
          <w:marRight w:val="0"/>
          <w:marTop w:val="0"/>
          <w:marBottom w:val="0"/>
          <w:divBdr>
            <w:top w:val="none" w:sz="0" w:space="0" w:color="auto"/>
            <w:left w:val="none" w:sz="0" w:space="0" w:color="auto"/>
            <w:bottom w:val="none" w:sz="0" w:space="0" w:color="auto"/>
            <w:right w:val="none" w:sz="0" w:space="0" w:color="auto"/>
          </w:divBdr>
        </w:div>
        <w:div w:id="1652251419">
          <w:marLeft w:val="0"/>
          <w:marRight w:val="0"/>
          <w:marTop w:val="0"/>
          <w:marBottom w:val="0"/>
          <w:divBdr>
            <w:top w:val="none" w:sz="0" w:space="0" w:color="auto"/>
            <w:left w:val="none" w:sz="0" w:space="0" w:color="auto"/>
            <w:bottom w:val="none" w:sz="0" w:space="0" w:color="auto"/>
            <w:right w:val="none" w:sz="0" w:space="0" w:color="auto"/>
          </w:divBdr>
        </w:div>
        <w:div w:id="1903983707">
          <w:marLeft w:val="0"/>
          <w:marRight w:val="0"/>
          <w:marTop w:val="0"/>
          <w:marBottom w:val="0"/>
          <w:divBdr>
            <w:top w:val="none" w:sz="0" w:space="0" w:color="auto"/>
            <w:left w:val="none" w:sz="0" w:space="0" w:color="auto"/>
            <w:bottom w:val="none" w:sz="0" w:space="0" w:color="auto"/>
            <w:right w:val="none" w:sz="0" w:space="0" w:color="auto"/>
          </w:divBdr>
        </w:div>
        <w:div w:id="1823500195">
          <w:marLeft w:val="0"/>
          <w:marRight w:val="0"/>
          <w:marTop w:val="0"/>
          <w:marBottom w:val="0"/>
          <w:divBdr>
            <w:top w:val="none" w:sz="0" w:space="0" w:color="auto"/>
            <w:left w:val="none" w:sz="0" w:space="0" w:color="auto"/>
            <w:bottom w:val="none" w:sz="0" w:space="0" w:color="auto"/>
            <w:right w:val="none" w:sz="0" w:space="0" w:color="auto"/>
          </w:divBdr>
        </w:div>
        <w:div w:id="2052028584">
          <w:marLeft w:val="0"/>
          <w:marRight w:val="0"/>
          <w:marTop w:val="0"/>
          <w:marBottom w:val="0"/>
          <w:divBdr>
            <w:top w:val="none" w:sz="0" w:space="0" w:color="auto"/>
            <w:left w:val="none" w:sz="0" w:space="0" w:color="auto"/>
            <w:bottom w:val="none" w:sz="0" w:space="0" w:color="auto"/>
            <w:right w:val="none" w:sz="0" w:space="0" w:color="auto"/>
          </w:divBdr>
        </w:div>
        <w:div w:id="727915795">
          <w:marLeft w:val="0"/>
          <w:marRight w:val="0"/>
          <w:marTop w:val="0"/>
          <w:marBottom w:val="0"/>
          <w:divBdr>
            <w:top w:val="none" w:sz="0" w:space="0" w:color="auto"/>
            <w:left w:val="none" w:sz="0" w:space="0" w:color="auto"/>
            <w:bottom w:val="none" w:sz="0" w:space="0" w:color="auto"/>
            <w:right w:val="none" w:sz="0" w:space="0" w:color="auto"/>
          </w:divBdr>
        </w:div>
        <w:div w:id="2120904439">
          <w:marLeft w:val="0"/>
          <w:marRight w:val="0"/>
          <w:marTop w:val="0"/>
          <w:marBottom w:val="0"/>
          <w:divBdr>
            <w:top w:val="none" w:sz="0" w:space="0" w:color="auto"/>
            <w:left w:val="none" w:sz="0" w:space="0" w:color="auto"/>
            <w:bottom w:val="none" w:sz="0" w:space="0" w:color="auto"/>
            <w:right w:val="none" w:sz="0" w:space="0" w:color="auto"/>
          </w:divBdr>
        </w:div>
        <w:div w:id="1069763566">
          <w:marLeft w:val="0"/>
          <w:marRight w:val="0"/>
          <w:marTop w:val="0"/>
          <w:marBottom w:val="0"/>
          <w:divBdr>
            <w:top w:val="none" w:sz="0" w:space="0" w:color="auto"/>
            <w:left w:val="none" w:sz="0" w:space="0" w:color="auto"/>
            <w:bottom w:val="none" w:sz="0" w:space="0" w:color="auto"/>
            <w:right w:val="none" w:sz="0" w:space="0" w:color="auto"/>
          </w:divBdr>
        </w:div>
      </w:divsChild>
    </w:div>
    <w:div w:id="311637494">
      <w:marLeft w:val="480"/>
      <w:marRight w:val="0"/>
      <w:marTop w:val="0"/>
      <w:marBottom w:val="0"/>
      <w:divBdr>
        <w:top w:val="none" w:sz="0" w:space="0" w:color="auto"/>
        <w:left w:val="none" w:sz="0" w:space="0" w:color="auto"/>
        <w:bottom w:val="none" w:sz="0" w:space="0" w:color="auto"/>
        <w:right w:val="none" w:sz="0" w:space="0" w:color="auto"/>
      </w:divBdr>
    </w:div>
    <w:div w:id="312178326">
      <w:marLeft w:val="480"/>
      <w:marRight w:val="0"/>
      <w:marTop w:val="0"/>
      <w:marBottom w:val="0"/>
      <w:divBdr>
        <w:top w:val="none" w:sz="0" w:space="0" w:color="auto"/>
        <w:left w:val="none" w:sz="0" w:space="0" w:color="auto"/>
        <w:bottom w:val="none" w:sz="0" w:space="0" w:color="auto"/>
        <w:right w:val="none" w:sz="0" w:space="0" w:color="auto"/>
      </w:divBdr>
    </w:div>
    <w:div w:id="312375375">
      <w:bodyDiv w:val="1"/>
      <w:marLeft w:val="0"/>
      <w:marRight w:val="0"/>
      <w:marTop w:val="0"/>
      <w:marBottom w:val="0"/>
      <w:divBdr>
        <w:top w:val="none" w:sz="0" w:space="0" w:color="auto"/>
        <w:left w:val="none" w:sz="0" w:space="0" w:color="auto"/>
        <w:bottom w:val="none" w:sz="0" w:space="0" w:color="auto"/>
        <w:right w:val="none" w:sz="0" w:space="0" w:color="auto"/>
      </w:divBdr>
    </w:div>
    <w:div w:id="312606924">
      <w:marLeft w:val="480"/>
      <w:marRight w:val="0"/>
      <w:marTop w:val="0"/>
      <w:marBottom w:val="0"/>
      <w:divBdr>
        <w:top w:val="none" w:sz="0" w:space="0" w:color="auto"/>
        <w:left w:val="none" w:sz="0" w:space="0" w:color="auto"/>
        <w:bottom w:val="none" w:sz="0" w:space="0" w:color="auto"/>
        <w:right w:val="none" w:sz="0" w:space="0" w:color="auto"/>
      </w:divBdr>
    </w:div>
    <w:div w:id="312956736">
      <w:bodyDiv w:val="1"/>
      <w:marLeft w:val="0"/>
      <w:marRight w:val="0"/>
      <w:marTop w:val="0"/>
      <w:marBottom w:val="0"/>
      <w:divBdr>
        <w:top w:val="none" w:sz="0" w:space="0" w:color="auto"/>
        <w:left w:val="none" w:sz="0" w:space="0" w:color="auto"/>
        <w:bottom w:val="none" w:sz="0" w:space="0" w:color="auto"/>
        <w:right w:val="none" w:sz="0" w:space="0" w:color="auto"/>
      </w:divBdr>
      <w:divsChild>
        <w:div w:id="1426226427">
          <w:marLeft w:val="480"/>
          <w:marRight w:val="0"/>
          <w:marTop w:val="0"/>
          <w:marBottom w:val="0"/>
          <w:divBdr>
            <w:top w:val="none" w:sz="0" w:space="0" w:color="auto"/>
            <w:left w:val="none" w:sz="0" w:space="0" w:color="auto"/>
            <w:bottom w:val="none" w:sz="0" w:space="0" w:color="auto"/>
            <w:right w:val="none" w:sz="0" w:space="0" w:color="auto"/>
          </w:divBdr>
        </w:div>
        <w:div w:id="1366561065">
          <w:marLeft w:val="480"/>
          <w:marRight w:val="0"/>
          <w:marTop w:val="0"/>
          <w:marBottom w:val="0"/>
          <w:divBdr>
            <w:top w:val="none" w:sz="0" w:space="0" w:color="auto"/>
            <w:left w:val="none" w:sz="0" w:space="0" w:color="auto"/>
            <w:bottom w:val="none" w:sz="0" w:space="0" w:color="auto"/>
            <w:right w:val="none" w:sz="0" w:space="0" w:color="auto"/>
          </w:divBdr>
        </w:div>
        <w:div w:id="749349730">
          <w:marLeft w:val="480"/>
          <w:marRight w:val="0"/>
          <w:marTop w:val="0"/>
          <w:marBottom w:val="0"/>
          <w:divBdr>
            <w:top w:val="none" w:sz="0" w:space="0" w:color="auto"/>
            <w:left w:val="none" w:sz="0" w:space="0" w:color="auto"/>
            <w:bottom w:val="none" w:sz="0" w:space="0" w:color="auto"/>
            <w:right w:val="none" w:sz="0" w:space="0" w:color="auto"/>
          </w:divBdr>
        </w:div>
        <w:div w:id="756244020">
          <w:marLeft w:val="480"/>
          <w:marRight w:val="0"/>
          <w:marTop w:val="0"/>
          <w:marBottom w:val="0"/>
          <w:divBdr>
            <w:top w:val="none" w:sz="0" w:space="0" w:color="auto"/>
            <w:left w:val="none" w:sz="0" w:space="0" w:color="auto"/>
            <w:bottom w:val="none" w:sz="0" w:space="0" w:color="auto"/>
            <w:right w:val="none" w:sz="0" w:space="0" w:color="auto"/>
          </w:divBdr>
        </w:div>
        <w:div w:id="841237889">
          <w:marLeft w:val="480"/>
          <w:marRight w:val="0"/>
          <w:marTop w:val="0"/>
          <w:marBottom w:val="0"/>
          <w:divBdr>
            <w:top w:val="none" w:sz="0" w:space="0" w:color="auto"/>
            <w:left w:val="none" w:sz="0" w:space="0" w:color="auto"/>
            <w:bottom w:val="none" w:sz="0" w:space="0" w:color="auto"/>
            <w:right w:val="none" w:sz="0" w:space="0" w:color="auto"/>
          </w:divBdr>
        </w:div>
        <w:div w:id="1368019800">
          <w:marLeft w:val="480"/>
          <w:marRight w:val="0"/>
          <w:marTop w:val="0"/>
          <w:marBottom w:val="0"/>
          <w:divBdr>
            <w:top w:val="none" w:sz="0" w:space="0" w:color="auto"/>
            <w:left w:val="none" w:sz="0" w:space="0" w:color="auto"/>
            <w:bottom w:val="none" w:sz="0" w:space="0" w:color="auto"/>
            <w:right w:val="none" w:sz="0" w:space="0" w:color="auto"/>
          </w:divBdr>
        </w:div>
        <w:div w:id="2088501437">
          <w:marLeft w:val="480"/>
          <w:marRight w:val="0"/>
          <w:marTop w:val="0"/>
          <w:marBottom w:val="0"/>
          <w:divBdr>
            <w:top w:val="none" w:sz="0" w:space="0" w:color="auto"/>
            <w:left w:val="none" w:sz="0" w:space="0" w:color="auto"/>
            <w:bottom w:val="none" w:sz="0" w:space="0" w:color="auto"/>
            <w:right w:val="none" w:sz="0" w:space="0" w:color="auto"/>
          </w:divBdr>
        </w:div>
        <w:div w:id="395125527">
          <w:marLeft w:val="480"/>
          <w:marRight w:val="0"/>
          <w:marTop w:val="0"/>
          <w:marBottom w:val="0"/>
          <w:divBdr>
            <w:top w:val="none" w:sz="0" w:space="0" w:color="auto"/>
            <w:left w:val="none" w:sz="0" w:space="0" w:color="auto"/>
            <w:bottom w:val="none" w:sz="0" w:space="0" w:color="auto"/>
            <w:right w:val="none" w:sz="0" w:space="0" w:color="auto"/>
          </w:divBdr>
        </w:div>
        <w:div w:id="1347752625">
          <w:marLeft w:val="480"/>
          <w:marRight w:val="0"/>
          <w:marTop w:val="0"/>
          <w:marBottom w:val="0"/>
          <w:divBdr>
            <w:top w:val="none" w:sz="0" w:space="0" w:color="auto"/>
            <w:left w:val="none" w:sz="0" w:space="0" w:color="auto"/>
            <w:bottom w:val="none" w:sz="0" w:space="0" w:color="auto"/>
            <w:right w:val="none" w:sz="0" w:space="0" w:color="auto"/>
          </w:divBdr>
        </w:div>
        <w:div w:id="358356234">
          <w:marLeft w:val="480"/>
          <w:marRight w:val="0"/>
          <w:marTop w:val="0"/>
          <w:marBottom w:val="0"/>
          <w:divBdr>
            <w:top w:val="none" w:sz="0" w:space="0" w:color="auto"/>
            <w:left w:val="none" w:sz="0" w:space="0" w:color="auto"/>
            <w:bottom w:val="none" w:sz="0" w:space="0" w:color="auto"/>
            <w:right w:val="none" w:sz="0" w:space="0" w:color="auto"/>
          </w:divBdr>
        </w:div>
        <w:div w:id="1860774124">
          <w:marLeft w:val="480"/>
          <w:marRight w:val="0"/>
          <w:marTop w:val="0"/>
          <w:marBottom w:val="0"/>
          <w:divBdr>
            <w:top w:val="none" w:sz="0" w:space="0" w:color="auto"/>
            <w:left w:val="none" w:sz="0" w:space="0" w:color="auto"/>
            <w:bottom w:val="none" w:sz="0" w:space="0" w:color="auto"/>
            <w:right w:val="none" w:sz="0" w:space="0" w:color="auto"/>
          </w:divBdr>
        </w:div>
        <w:div w:id="1456177016">
          <w:marLeft w:val="480"/>
          <w:marRight w:val="0"/>
          <w:marTop w:val="0"/>
          <w:marBottom w:val="0"/>
          <w:divBdr>
            <w:top w:val="none" w:sz="0" w:space="0" w:color="auto"/>
            <w:left w:val="none" w:sz="0" w:space="0" w:color="auto"/>
            <w:bottom w:val="none" w:sz="0" w:space="0" w:color="auto"/>
            <w:right w:val="none" w:sz="0" w:space="0" w:color="auto"/>
          </w:divBdr>
        </w:div>
        <w:div w:id="20859335">
          <w:marLeft w:val="480"/>
          <w:marRight w:val="0"/>
          <w:marTop w:val="0"/>
          <w:marBottom w:val="0"/>
          <w:divBdr>
            <w:top w:val="none" w:sz="0" w:space="0" w:color="auto"/>
            <w:left w:val="none" w:sz="0" w:space="0" w:color="auto"/>
            <w:bottom w:val="none" w:sz="0" w:space="0" w:color="auto"/>
            <w:right w:val="none" w:sz="0" w:space="0" w:color="auto"/>
          </w:divBdr>
        </w:div>
        <w:div w:id="1800226106">
          <w:marLeft w:val="480"/>
          <w:marRight w:val="0"/>
          <w:marTop w:val="0"/>
          <w:marBottom w:val="0"/>
          <w:divBdr>
            <w:top w:val="none" w:sz="0" w:space="0" w:color="auto"/>
            <w:left w:val="none" w:sz="0" w:space="0" w:color="auto"/>
            <w:bottom w:val="none" w:sz="0" w:space="0" w:color="auto"/>
            <w:right w:val="none" w:sz="0" w:space="0" w:color="auto"/>
          </w:divBdr>
        </w:div>
        <w:div w:id="747069346">
          <w:marLeft w:val="480"/>
          <w:marRight w:val="0"/>
          <w:marTop w:val="0"/>
          <w:marBottom w:val="0"/>
          <w:divBdr>
            <w:top w:val="none" w:sz="0" w:space="0" w:color="auto"/>
            <w:left w:val="none" w:sz="0" w:space="0" w:color="auto"/>
            <w:bottom w:val="none" w:sz="0" w:space="0" w:color="auto"/>
            <w:right w:val="none" w:sz="0" w:space="0" w:color="auto"/>
          </w:divBdr>
        </w:div>
        <w:div w:id="283779333">
          <w:marLeft w:val="480"/>
          <w:marRight w:val="0"/>
          <w:marTop w:val="0"/>
          <w:marBottom w:val="0"/>
          <w:divBdr>
            <w:top w:val="none" w:sz="0" w:space="0" w:color="auto"/>
            <w:left w:val="none" w:sz="0" w:space="0" w:color="auto"/>
            <w:bottom w:val="none" w:sz="0" w:space="0" w:color="auto"/>
            <w:right w:val="none" w:sz="0" w:space="0" w:color="auto"/>
          </w:divBdr>
        </w:div>
        <w:div w:id="1494684600">
          <w:marLeft w:val="480"/>
          <w:marRight w:val="0"/>
          <w:marTop w:val="0"/>
          <w:marBottom w:val="0"/>
          <w:divBdr>
            <w:top w:val="none" w:sz="0" w:space="0" w:color="auto"/>
            <w:left w:val="none" w:sz="0" w:space="0" w:color="auto"/>
            <w:bottom w:val="none" w:sz="0" w:space="0" w:color="auto"/>
            <w:right w:val="none" w:sz="0" w:space="0" w:color="auto"/>
          </w:divBdr>
        </w:div>
        <w:div w:id="1819879297">
          <w:marLeft w:val="480"/>
          <w:marRight w:val="0"/>
          <w:marTop w:val="0"/>
          <w:marBottom w:val="0"/>
          <w:divBdr>
            <w:top w:val="none" w:sz="0" w:space="0" w:color="auto"/>
            <w:left w:val="none" w:sz="0" w:space="0" w:color="auto"/>
            <w:bottom w:val="none" w:sz="0" w:space="0" w:color="auto"/>
            <w:right w:val="none" w:sz="0" w:space="0" w:color="auto"/>
          </w:divBdr>
        </w:div>
        <w:div w:id="1309894380">
          <w:marLeft w:val="480"/>
          <w:marRight w:val="0"/>
          <w:marTop w:val="0"/>
          <w:marBottom w:val="0"/>
          <w:divBdr>
            <w:top w:val="none" w:sz="0" w:space="0" w:color="auto"/>
            <w:left w:val="none" w:sz="0" w:space="0" w:color="auto"/>
            <w:bottom w:val="none" w:sz="0" w:space="0" w:color="auto"/>
            <w:right w:val="none" w:sz="0" w:space="0" w:color="auto"/>
          </w:divBdr>
        </w:div>
        <w:div w:id="618996465">
          <w:marLeft w:val="480"/>
          <w:marRight w:val="0"/>
          <w:marTop w:val="0"/>
          <w:marBottom w:val="0"/>
          <w:divBdr>
            <w:top w:val="none" w:sz="0" w:space="0" w:color="auto"/>
            <w:left w:val="none" w:sz="0" w:space="0" w:color="auto"/>
            <w:bottom w:val="none" w:sz="0" w:space="0" w:color="auto"/>
            <w:right w:val="none" w:sz="0" w:space="0" w:color="auto"/>
          </w:divBdr>
        </w:div>
        <w:div w:id="123547170">
          <w:marLeft w:val="480"/>
          <w:marRight w:val="0"/>
          <w:marTop w:val="0"/>
          <w:marBottom w:val="0"/>
          <w:divBdr>
            <w:top w:val="none" w:sz="0" w:space="0" w:color="auto"/>
            <w:left w:val="none" w:sz="0" w:space="0" w:color="auto"/>
            <w:bottom w:val="none" w:sz="0" w:space="0" w:color="auto"/>
            <w:right w:val="none" w:sz="0" w:space="0" w:color="auto"/>
          </w:divBdr>
        </w:div>
        <w:div w:id="1478113271">
          <w:marLeft w:val="480"/>
          <w:marRight w:val="0"/>
          <w:marTop w:val="0"/>
          <w:marBottom w:val="0"/>
          <w:divBdr>
            <w:top w:val="none" w:sz="0" w:space="0" w:color="auto"/>
            <w:left w:val="none" w:sz="0" w:space="0" w:color="auto"/>
            <w:bottom w:val="none" w:sz="0" w:space="0" w:color="auto"/>
            <w:right w:val="none" w:sz="0" w:space="0" w:color="auto"/>
          </w:divBdr>
        </w:div>
        <w:div w:id="398403260">
          <w:marLeft w:val="480"/>
          <w:marRight w:val="0"/>
          <w:marTop w:val="0"/>
          <w:marBottom w:val="0"/>
          <w:divBdr>
            <w:top w:val="none" w:sz="0" w:space="0" w:color="auto"/>
            <w:left w:val="none" w:sz="0" w:space="0" w:color="auto"/>
            <w:bottom w:val="none" w:sz="0" w:space="0" w:color="auto"/>
            <w:right w:val="none" w:sz="0" w:space="0" w:color="auto"/>
          </w:divBdr>
        </w:div>
        <w:div w:id="1604067314">
          <w:marLeft w:val="480"/>
          <w:marRight w:val="0"/>
          <w:marTop w:val="0"/>
          <w:marBottom w:val="0"/>
          <w:divBdr>
            <w:top w:val="none" w:sz="0" w:space="0" w:color="auto"/>
            <w:left w:val="none" w:sz="0" w:space="0" w:color="auto"/>
            <w:bottom w:val="none" w:sz="0" w:space="0" w:color="auto"/>
            <w:right w:val="none" w:sz="0" w:space="0" w:color="auto"/>
          </w:divBdr>
        </w:div>
        <w:div w:id="541862827">
          <w:marLeft w:val="480"/>
          <w:marRight w:val="0"/>
          <w:marTop w:val="0"/>
          <w:marBottom w:val="0"/>
          <w:divBdr>
            <w:top w:val="none" w:sz="0" w:space="0" w:color="auto"/>
            <w:left w:val="none" w:sz="0" w:space="0" w:color="auto"/>
            <w:bottom w:val="none" w:sz="0" w:space="0" w:color="auto"/>
            <w:right w:val="none" w:sz="0" w:space="0" w:color="auto"/>
          </w:divBdr>
        </w:div>
        <w:div w:id="1510873182">
          <w:marLeft w:val="480"/>
          <w:marRight w:val="0"/>
          <w:marTop w:val="0"/>
          <w:marBottom w:val="0"/>
          <w:divBdr>
            <w:top w:val="none" w:sz="0" w:space="0" w:color="auto"/>
            <w:left w:val="none" w:sz="0" w:space="0" w:color="auto"/>
            <w:bottom w:val="none" w:sz="0" w:space="0" w:color="auto"/>
            <w:right w:val="none" w:sz="0" w:space="0" w:color="auto"/>
          </w:divBdr>
        </w:div>
        <w:div w:id="419715645">
          <w:marLeft w:val="480"/>
          <w:marRight w:val="0"/>
          <w:marTop w:val="0"/>
          <w:marBottom w:val="0"/>
          <w:divBdr>
            <w:top w:val="none" w:sz="0" w:space="0" w:color="auto"/>
            <w:left w:val="none" w:sz="0" w:space="0" w:color="auto"/>
            <w:bottom w:val="none" w:sz="0" w:space="0" w:color="auto"/>
            <w:right w:val="none" w:sz="0" w:space="0" w:color="auto"/>
          </w:divBdr>
        </w:div>
        <w:div w:id="337998204">
          <w:marLeft w:val="480"/>
          <w:marRight w:val="0"/>
          <w:marTop w:val="0"/>
          <w:marBottom w:val="0"/>
          <w:divBdr>
            <w:top w:val="none" w:sz="0" w:space="0" w:color="auto"/>
            <w:left w:val="none" w:sz="0" w:space="0" w:color="auto"/>
            <w:bottom w:val="none" w:sz="0" w:space="0" w:color="auto"/>
            <w:right w:val="none" w:sz="0" w:space="0" w:color="auto"/>
          </w:divBdr>
        </w:div>
        <w:div w:id="29840016">
          <w:marLeft w:val="480"/>
          <w:marRight w:val="0"/>
          <w:marTop w:val="0"/>
          <w:marBottom w:val="0"/>
          <w:divBdr>
            <w:top w:val="none" w:sz="0" w:space="0" w:color="auto"/>
            <w:left w:val="none" w:sz="0" w:space="0" w:color="auto"/>
            <w:bottom w:val="none" w:sz="0" w:space="0" w:color="auto"/>
            <w:right w:val="none" w:sz="0" w:space="0" w:color="auto"/>
          </w:divBdr>
        </w:div>
        <w:div w:id="1354108615">
          <w:marLeft w:val="480"/>
          <w:marRight w:val="0"/>
          <w:marTop w:val="0"/>
          <w:marBottom w:val="0"/>
          <w:divBdr>
            <w:top w:val="none" w:sz="0" w:space="0" w:color="auto"/>
            <w:left w:val="none" w:sz="0" w:space="0" w:color="auto"/>
            <w:bottom w:val="none" w:sz="0" w:space="0" w:color="auto"/>
            <w:right w:val="none" w:sz="0" w:space="0" w:color="auto"/>
          </w:divBdr>
        </w:div>
        <w:div w:id="1003894291">
          <w:marLeft w:val="480"/>
          <w:marRight w:val="0"/>
          <w:marTop w:val="0"/>
          <w:marBottom w:val="0"/>
          <w:divBdr>
            <w:top w:val="none" w:sz="0" w:space="0" w:color="auto"/>
            <w:left w:val="none" w:sz="0" w:space="0" w:color="auto"/>
            <w:bottom w:val="none" w:sz="0" w:space="0" w:color="auto"/>
            <w:right w:val="none" w:sz="0" w:space="0" w:color="auto"/>
          </w:divBdr>
        </w:div>
        <w:div w:id="519778616">
          <w:marLeft w:val="480"/>
          <w:marRight w:val="0"/>
          <w:marTop w:val="0"/>
          <w:marBottom w:val="0"/>
          <w:divBdr>
            <w:top w:val="none" w:sz="0" w:space="0" w:color="auto"/>
            <w:left w:val="none" w:sz="0" w:space="0" w:color="auto"/>
            <w:bottom w:val="none" w:sz="0" w:space="0" w:color="auto"/>
            <w:right w:val="none" w:sz="0" w:space="0" w:color="auto"/>
          </w:divBdr>
        </w:div>
        <w:div w:id="1079644194">
          <w:marLeft w:val="480"/>
          <w:marRight w:val="0"/>
          <w:marTop w:val="0"/>
          <w:marBottom w:val="0"/>
          <w:divBdr>
            <w:top w:val="none" w:sz="0" w:space="0" w:color="auto"/>
            <w:left w:val="none" w:sz="0" w:space="0" w:color="auto"/>
            <w:bottom w:val="none" w:sz="0" w:space="0" w:color="auto"/>
            <w:right w:val="none" w:sz="0" w:space="0" w:color="auto"/>
          </w:divBdr>
        </w:div>
        <w:div w:id="1213468388">
          <w:marLeft w:val="480"/>
          <w:marRight w:val="0"/>
          <w:marTop w:val="0"/>
          <w:marBottom w:val="0"/>
          <w:divBdr>
            <w:top w:val="none" w:sz="0" w:space="0" w:color="auto"/>
            <w:left w:val="none" w:sz="0" w:space="0" w:color="auto"/>
            <w:bottom w:val="none" w:sz="0" w:space="0" w:color="auto"/>
            <w:right w:val="none" w:sz="0" w:space="0" w:color="auto"/>
          </w:divBdr>
        </w:div>
        <w:div w:id="920941735">
          <w:marLeft w:val="480"/>
          <w:marRight w:val="0"/>
          <w:marTop w:val="0"/>
          <w:marBottom w:val="0"/>
          <w:divBdr>
            <w:top w:val="none" w:sz="0" w:space="0" w:color="auto"/>
            <w:left w:val="none" w:sz="0" w:space="0" w:color="auto"/>
            <w:bottom w:val="none" w:sz="0" w:space="0" w:color="auto"/>
            <w:right w:val="none" w:sz="0" w:space="0" w:color="auto"/>
          </w:divBdr>
        </w:div>
        <w:div w:id="623198150">
          <w:marLeft w:val="480"/>
          <w:marRight w:val="0"/>
          <w:marTop w:val="0"/>
          <w:marBottom w:val="0"/>
          <w:divBdr>
            <w:top w:val="none" w:sz="0" w:space="0" w:color="auto"/>
            <w:left w:val="none" w:sz="0" w:space="0" w:color="auto"/>
            <w:bottom w:val="none" w:sz="0" w:space="0" w:color="auto"/>
            <w:right w:val="none" w:sz="0" w:space="0" w:color="auto"/>
          </w:divBdr>
        </w:div>
        <w:div w:id="539637210">
          <w:marLeft w:val="480"/>
          <w:marRight w:val="0"/>
          <w:marTop w:val="0"/>
          <w:marBottom w:val="0"/>
          <w:divBdr>
            <w:top w:val="none" w:sz="0" w:space="0" w:color="auto"/>
            <w:left w:val="none" w:sz="0" w:space="0" w:color="auto"/>
            <w:bottom w:val="none" w:sz="0" w:space="0" w:color="auto"/>
            <w:right w:val="none" w:sz="0" w:space="0" w:color="auto"/>
          </w:divBdr>
        </w:div>
        <w:div w:id="1656715097">
          <w:marLeft w:val="480"/>
          <w:marRight w:val="0"/>
          <w:marTop w:val="0"/>
          <w:marBottom w:val="0"/>
          <w:divBdr>
            <w:top w:val="none" w:sz="0" w:space="0" w:color="auto"/>
            <w:left w:val="none" w:sz="0" w:space="0" w:color="auto"/>
            <w:bottom w:val="none" w:sz="0" w:space="0" w:color="auto"/>
            <w:right w:val="none" w:sz="0" w:space="0" w:color="auto"/>
          </w:divBdr>
        </w:div>
        <w:div w:id="1645163102">
          <w:marLeft w:val="480"/>
          <w:marRight w:val="0"/>
          <w:marTop w:val="0"/>
          <w:marBottom w:val="0"/>
          <w:divBdr>
            <w:top w:val="none" w:sz="0" w:space="0" w:color="auto"/>
            <w:left w:val="none" w:sz="0" w:space="0" w:color="auto"/>
            <w:bottom w:val="none" w:sz="0" w:space="0" w:color="auto"/>
            <w:right w:val="none" w:sz="0" w:space="0" w:color="auto"/>
          </w:divBdr>
        </w:div>
        <w:div w:id="1746680469">
          <w:marLeft w:val="480"/>
          <w:marRight w:val="0"/>
          <w:marTop w:val="0"/>
          <w:marBottom w:val="0"/>
          <w:divBdr>
            <w:top w:val="none" w:sz="0" w:space="0" w:color="auto"/>
            <w:left w:val="none" w:sz="0" w:space="0" w:color="auto"/>
            <w:bottom w:val="none" w:sz="0" w:space="0" w:color="auto"/>
            <w:right w:val="none" w:sz="0" w:space="0" w:color="auto"/>
          </w:divBdr>
        </w:div>
        <w:div w:id="2106805270">
          <w:marLeft w:val="480"/>
          <w:marRight w:val="0"/>
          <w:marTop w:val="0"/>
          <w:marBottom w:val="0"/>
          <w:divBdr>
            <w:top w:val="none" w:sz="0" w:space="0" w:color="auto"/>
            <w:left w:val="none" w:sz="0" w:space="0" w:color="auto"/>
            <w:bottom w:val="none" w:sz="0" w:space="0" w:color="auto"/>
            <w:right w:val="none" w:sz="0" w:space="0" w:color="auto"/>
          </w:divBdr>
        </w:div>
        <w:div w:id="1268662160">
          <w:marLeft w:val="480"/>
          <w:marRight w:val="0"/>
          <w:marTop w:val="0"/>
          <w:marBottom w:val="0"/>
          <w:divBdr>
            <w:top w:val="none" w:sz="0" w:space="0" w:color="auto"/>
            <w:left w:val="none" w:sz="0" w:space="0" w:color="auto"/>
            <w:bottom w:val="none" w:sz="0" w:space="0" w:color="auto"/>
            <w:right w:val="none" w:sz="0" w:space="0" w:color="auto"/>
          </w:divBdr>
        </w:div>
        <w:div w:id="143860278">
          <w:marLeft w:val="480"/>
          <w:marRight w:val="0"/>
          <w:marTop w:val="0"/>
          <w:marBottom w:val="0"/>
          <w:divBdr>
            <w:top w:val="none" w:sz="0" w:space="0" w:color="auto"/>
            <w:left w:val="none" w:sz="0" w:space="0" w:color="auto"/>
            <w:bottom w:val="none" w:sz="0" w:space="0" w:color="auto"/>
            <w:right w:val="none" w:sz="0" w:space="0" w:color="auto"/>
          </w:divBdr>
        </w:div>
        <w:div w:id="1231119028">
          <w:marLeft w:val="480"/>
          <w:marRight w:val="0"/>
          <w:marTop w:val="0"/>
          <w:marBottom w:val="0"/>
          <w:divBdr>
            <w:top w:val="none" w:sz="0" w:space="0" w:color="auto"/>
            <w:left w:val="none" w:sz="0" w:space="0" w:color="auto"/>
            <w:bottom w:val="none" w:sz="0" w:space="0" w:color="auto"/>
            <w:right w:val="none" w:sz="0" w:space="0" w:color="auto"/>
          </w:divBdr>
        </w:div>
        <w:div w:id="578252539">
          <w:marLeft w:val="480"/>
          <w:marRight w:val="0"/>
          <w:marTop w:val="0"/>
          <w:marBottom w:val="0"/>
          <w:divBdr>
            <w:top w:val="none" w:sz="0" w:space="0" w:color="auto"/>
            <w:left w:val="none" w:sz="0" w:space="0" w:color="auto"/>
            <w:bottom w:val="none" w:sz="0" w:space="0" w:color="auto"/>
            <w:right w:val="none" w:sz="0" w:space="0" w:color="auto"/>
          </w:divBdr>
        </w:div>
        <w:div w:id="198246618">
          <w:marLeft w:val="480"/>
          <w:marRight w:val="0"/>
          <w:marTop w:val="0"/>
          <w:marBottom w:val="0"/>
          <w:divBdr>
            <w:top w:val="none" w:sz="0" w:space="0" w:color="auto"/>
            <w:left w:val="none" w:sz="0" w:space="0" w:color="auto"/>
            <w:bottom w:val="none" w:sz="0" w:space="0" w:color="auto"/>
            <w:right w:val="none" w:sz="0" w:space="0" w:color="auto"/>
          </w:divBdr>
        </w:div>
        <w:div w:id="1725371234">
          <w:marLeft w:val="480"/>
          <w:marRight w:val="0"/>
          <w:marTop w:val="0"/>
          <w:marBottom w:val="0"/>
          <w:divBdr>
            <w:top w:val="none" w:sz="0" w:space="0" w:color="auto"/>
            <w:left w:val="none" w:sz="0" w:space="0" w:color="auto"/>
            <w:bottom w:val="none" w:sz="0" w:space="0" w:color="auto"/>
            <w:right w:val="none" w:sz="0" w:space="0" w:color="auto"/>
          </w:divBdr>
        </w:div>
        <w:div w:id="640236619">
          <w:marLeft w:val="480"/>
          <w:marRight w:val="0"/>
          <w:marTop w:val="0"/>
          <w:marBottom w:val="0"/>
          <w:divBdr>
            <w:top w:val="none" w:sz="0" w:space="0" w:color="auto"/>
            <w:left w:val="none" w:sz="0" w:space="0" w:color="auto"/>
            <w:bottom w:val="none" w:sz="0" w:space="0" w:color="auto"/>
            <w:right w:val="none" w:sz="0" w:space="0" w:color="auto"/>
          </w:divBdr>
        </w:div>
        <w:div w:id="813641602">
          <w:marLeft w:val="480"/>
          <w:marRight w:val="0"/>
          <w:marTop w:val="0"/>
          <w:marBottom w:val="0"/>
          <w:divBdr>
            <w:top w:val="none" w:sz="0" w:space="0" w:color="auto"/>
            <w:left w:val="none" w:sz="0" w:space="0" w:color="auto"/>
            <w:bottom w:val="none" w:sz="0" w:space="0" w:color="auto"/>
            <w:right w:val="none" w:sz="0" w:space="0" w:color="auto"/>
          </w:divBdr>
        </w:div>
        <w:div w:id="145905579">
          <w:marLeft w:val="480"/>
          <w:marRight w:val="0"/>
          <w:marTop w:val="0"/>
          <w:marBottom w:val="0"/>
          <w:divBdr>
            <w:top w:val="none" w:sz="0" w:space="0" w:color="auto"/>
            <w:left w:val="none" w:sz="0" w:space="0" w:color="auto"/>
            <w:bottom w:val="none" w:sz="0" w:space="0" w:color="auto"/>
            <w:right w:val="none" w:sz="0" w:space="0" w:color="auto"/>
          </w:divBdr>
        </w:div>
        <w:div w:id="1031801249">
          <w:marLeft w:val="480"/>
          <w:marRight w:val="0"/>
          <w:marTop w:val="0"/>
          <w:marBottom w:val="0"/>
          <w:divBdr>
            <w:top w:val="none" w:sz="0" w:space="0" w:color="auto"/>
            <w:left w:val="none" w:sz="0" w:space="0" w:color="auto"/>
            <w:bottom w:val="none" w:sz="0" w:space="0" w:color="auto"/>
            <w:right w:val="none" w:sz="0" w:space="0" w:color="auto"/>
          </w:divBdr>
        </w:div>
        <w:div w:id="723674301">
          <w:marLeft w:val="480"/>
          <w:marRight w:val="0"/>
          <w:marTop w:val="0"/>
          <w:marBottom w:val="0"/>
          <w:divBdr>
            <w:top w:val="none" w:sz="0" w:space="0" w:color="auto"/>
            <w:left w:val="none" w:sz="0" w:space="0" w:color="auto"/>
            <w:bottom w:val="none" w:sz="0" w:space="0" w:color="auto"/>
            <w:right w:val="none" w:sz="0" w:space="0" w:color="auto"/>
          </w:divBdr>
        </w:div>
        <w:div w:id="714739543">
          <w:marLeft w:val="480"/>
          <w:marRight w:val="0"/>
          <w:marTop w:val="0"/>
          <w:marBottom w:val="0"/>
          <w:divBdr>
            <w:top w:val="none" w:sz="0" w:space="0" w:color="auto"/>
            <w:left w:val="none" w:sz="0" w:space="0" w:color="auto"/>
            <w:bottom w:val="none" w:sz="0" w:space="0" w:color="auto"/>
            <w:right w:val="none" w:sz="0" w:space="0" w:color="auto"/>
          </w:divBdr>
        </w:div>
        <w:div w:id="610824403">
          <w:marLeft w:val="480"/>
          <w:marRight w:val="0"/>
          <w:marTop w:val="0"/>
          <w:marBottom w:val="0"/>
          <w:divBdr>
            <w:top w:val="none" w:sz="0" w:space="0" w:color="auto"/>
            <w:left w:val="none" w:sz="0" w:space="0" w:color="auto"/>
            <w:bottom w:val="none" w:sz="0" w:space="0" w:color="auto"/>
            <w:right w:val="none" w:sz="0" w:space="0" w:color="auto"/>
          </w:divBdr>
        </w:div>
        <w:div w:id="474376133">
          <w:marLeft w:val="480"/>
          <w:marRight w:val="0"/>
          <w:marTop w:val="0"/>
          <w:marBottom w:val="0"/>
          <w:divBdr>
            <w:top w:val="none" w:sz="0" w:space="0" w:color="auto"/>
            <w:left w:val="none" w:sz="0" w:space="0" w:color="auto"/>
            <w:bottom w:val="none" w:sz="0" w:space="0" w:color="auto"/>
            <w:right w:val="none" w:sz="0" w:space="0" w:color="auto"/>
          </w:divBdr>
        </w:div>
        <w:div w:id="1787389621">
          <w:marLeft w:val="480"/>
          <w:marRight w:val="0"/>
          <w:marTop w:val="0"/>
          <w:marBottom w:val="0"/>
          <w:divBdr>
            <w:top w:val="none" w:sz="0" w:space="0" w:color="auto"/>
            <w:left w:val="none" w:sz="0" w:space="0" w:color="auto"/>
            <w:bottom w:val="none" w:sz="0" w:space="0" w:color="auto"/>
            <w:right w:val="none" w:sz="0" w:space="0" w:color="auto"/>
          </w:divBdr>
        </w:div>
        <w:div w:id="103423067">
          <w:marLeft w:val="480"/>
          <w:marRight w:val="0"/>
          <w:marTop w:val="0"/>
          <w:marBottom w:val="0"/>
          <w:divBdr>
            <w:top w:val="none" w:sz="0" w:space="0" w:color="auto"/>
            <w:left w:val="none" w:sz="0" w:space="0" w:color="auto"/>
            <w:bottom w:val="none" w:sz="0" w:space="0" w:color="auto"/>
            <w:right w:val="none" w:sz="0" w:space="0" w:color="auto"/>
          </w:divBdr>
        </w:div>
        <w:div w:id="732049000">
          <w:marLeft w:val="480"/>
          <w:marRight w:val="0"/>
          <w:marTop w:val="0"/>
          <w:marBottom w:val="0"/>
          <w:divBdr>
            <w:top w:val="none" w:sz="0" w:space="0" w:color="auto"/>
            <w:left w:val="none" w:sz="0" w:space="0" w:color="auto"/>
            <w:bottom w:val="none" w:sz="0" w:space="0" w:color="auto"/>
            <w:right w:val="none" w:sz="0" w:space="0" w:color="auto"/>
          </w:divBdr>
        </w:div>
        <w:div w:id="404374330">
          <w:marLeft w:val="480"/>
          <w:marRight w:val="0"/>
          <w:marTop w:val="0"/>
          <w:marBottom w:val="0"/>
          <w:divBdr>
            <w:top w:val="none" w:sz="0" w:space="0" w:color="auto"/>
            <w:left w:val="none" w:sz="0" w:space="0" w:color="auto"/>
            <w:bottom w:val="none" w:sz="0" w:space="0" w:color="auto"/>
            <w:right w:val="none" w:sz="0" w:space="0" w:color="auto"/>
          </w:divBdr>
        </w:div>
        <w:div w:id="1761174426">
          <w:marLeft w:val="480"/>
          <w:marRight w:val="0"/>
          <w:marTop w:val="0"/>
          <w:marBottom w:val="0"/>
          <w:divBdr>
            <w:top w:val="none" w:sz="0" w:space="0" w:color="auto"/>
            <w:left w:val="none" w:sz="0" w:space="0" w:color="auto"/>
            <w:bottom w:val="none" w:sz="0" w:space="0" w:color="auto"/>
            <w:right w:val="none" w:sz="0" w:space="0" w:color="auto"/>
          </w:divBdr>
        </w:div>
        <w:div w:id="1474441944">
          <w:marLeft w:val="480"/>
          <w:marRight w:val="0"/>
          <w:marTop w:val="0"/>
          <w:marBottom w:val="0"/>
          <w:divBdr>
            <w:top w:val="none" w:sz="0" w:space="0" w:color="auto"/>
            <w:left w:val="none" w:sz="0" w:space="0" w:color="auto"/>
            <w:bottom w:val="none" w:sz="0" w:space="0" w:color="auto"/>
            <w:right w:val="none" w:sz="0" w:space="0" w:color="auto"/>
          </w:divBdr>
        </w:div>
        <w:div w:id="1714963885">
          <w:marLeft w:val="480"/>
          <w:marRight w:val="0"/>
          <w:marTop w:val="0"/>
          <w:marBottom w:val="0"/>
          <w:divBdr>
            <w:top w:val="none" w:sz="0" w:space="0" w:color="auto"/>
            <w:left w:val="none" w:sz="0" w:space="0" w:color="auto"/>
            <w:bottom w:val="none" w:sz="0" w:space="0" w:color="auto"/>
            <w:right w:val="none" w:sz="0" w:space="0" w:color="auto"/>
          </w:divBdr>
        </w:div>
        <w:div w:id="101151703">
          <w:marLeft w:val="480"/>
          <w:marRight w:val="0"/>
          <w:marTop w:val="0"/>
          <w:marBottom w:val="0"/>
          <w:divBdr>
            <w:top w:val="none" w:sz="0" w:space="0" w:color="auto"/>
            <w:left w:val="none" w:sz="0" w:space="0" w:color="auto"/>
            <w:bottom w:val="none" w:sz="0" w:space="0" w:color="auto"/>
            <w:right w:val="none" w:sz="0" w:space="0" w:color="auto"/>
          </w:divBdr>
        </w:div>
        <w:div w:id="715931217">
          <w:marLeft w:val="480"/>
          <w:marRight w:val="0"/>
          <w:marTop w:val="0"/>
          <w:marBottom w:val="0"/>
          <w:divBdr>
            <w:top w:val="none" w:sz="0" w:space="0" w:color="auto"/>
            <w:left w:val="none" w:sz="0" w:space="0" w:color="auto"/>
            <w:bottom w:val="none" w:sz="0" w:space="0" w:color="auto"/>
            <w:right w:val="none" w:sz="0" w:space="0" w:color="auto"/>
          </w:divBdr>
        </w:div>
        <w:div w:id="1002971290">
          <w:marLeft w:val="480"/>
          <w:marRight w:val="0"/>
          <w:marTop w:val="0"/>
          <w:marBottom w:val="0"/>
          <w:divBdr>
            <w:top w:val="none" w:sz="0" w:space="0" w:color="auto"/>
            <w:left w:val="none" w:sz="0" w:space="0" w:color="auto"/>
            <w:bottom w:val="none" w:sz="0" w:space="0" w:color="auto"/>
            <w:right w:val="none" w:sz="0" w:space="0" w:color="auto"/>
          </w:divBdr>
        </w:div>
        <w:div w:id="274337999">
          <w:marLeft w:val="480"/>
          <w:marRight w:val="0"/>
          <w:marTop w:val="0"/>
          <w:marBottom w:val="0"/>
          <w:divBdr>
            <w:top w:val="none" w:sz="0" w:space="0" w:color="auto"/>
            <w:left w:val="none" w:sz="0" w:space="0" w:color="auto"/>
            <w:bottom w:val="none" w:sz="0" w:space="0" w:color="auto"/>
            <w:right w:val="none" w:sz="0" w:space="0" w:color="auto"/>
          </w:divBdr>
        </w:div>
        <w:div w:id="1946233272">
          <w:marLeft w:val="480"/>
          <w:marRight w:val="0"/>
          <w:marTop w:val="0"/>
          <w:marBottom w:val="0"/>
          <w:divBdr>
            <w:top w:val="none" w:sz="0" w:space="0" w:color="auto"/>
            <w:left w:val="none" w:sz="0" w:space="0" w:color="auto"/>
            <w:bottom w:val="none" w:sz="0" w:space="0" w:color="auto"/>
            <w:right w:val="none" w:sz="0" w:space="0" w:color="auto"/>
          </w:divBdr>
        </w:div>
        <w:div w:id="1504273604">
          <w:marLeft w:val="480"/>
          <w:marRight w:val="0"/>
          <w:marTop w:val="0"/>
          <w:marBottom w:val="0"/>
          <w:divBdr>
            <w:top w:val="none" w:sz="0" w:space="0" w:color="auto"/>
            <w:left w:val="none" w:sz="0" w:space="0" w:color="auto"/>
            <w:bottom w:val="none" w:sz="0" w:space="0" w:color="auto"/>
            <w:right w:val="none" w:sz="0" w:space="0" w:color="auto"/>
          </w:divBdr>
        </w:div>
        <w:div w:id="1153328794">
          <w:marLeft w:val="480"/>
          <w:marRight w:val="0"/>
          <w:marTop w:val="0"/>
          <w:marBottom w:val="0"/>
          <w:divBdr>
            <w:top w:val="none" w:sz="0" w:space="0" w:color="auto"/>
            <w:left w:val="none" w:sz="0" w:space="0" w:color="auto"/>
            <w:bottom w:val="none" w:sz="0" w:space="0" w:color="auto"/>
            <w:right w:val="none" w:sz="0" w:space="0" w:color="auto"/>
          </w:divBdr>
        </w:div>
        <w:div w:id="1731920207">
          <w:marLeft w:val="480"/>
          <w:marRight w:val="0"/>
          <w:marTop w:val="0"/>
          <w:marBottom w:val="0"/>
          <w:divBdr>
            <w:top w:val="none" w:sz="0" w:space="0" w:color="auto"/>
            <w:left w:val="none" w:sz="0" w:space="0" w:color="auto"/>
            <w:bottom w:val="none" w:sz="0" w:space="0" w:color="auto"/>
            <w:right w:val="none" w:sz="0" w:space="0" w:color="auto"/>
          </w:divBdr>
        </w:div>
        <w:div w:id="1511794510">
          <w:marLeft w:val="480"/>
          <w:marRight w:val="0"/>
          <w:marTop w:val="0"/>
          <w:marBottom w:val="0"/>
          <w:divBdr>
            <w:top w:val="none" w:sz="0" w:space="0" w:color="auto"/>
            <w:left w:val="none" w:sz="0" w:space="0" w:color="auto"/>
            <w:bottom w:val="none" w:sz="0" w:space="0" w:color="auto"/>
            <w:right w:val="none" w:sz="0" w:space="0" w:color="auto"/>
          </w:divBdr>
        </w:div>
        <w:div w:id="588202114">
          <w:marLeft w:val="480"/>
          <w:marRight w:val="0"/>
          <w:marTop w:val="0"/>
          <w:marBottom w:val="0"/>
          <w:divBdr>
            <w:top w:val="none" w:sz="0" w:space="0" w:color="auto"/>
            <w:left w:val="none" w:sz="0" w:space="0" w:color="auto"/>
            <w:bottom w:val="none" w:sz="0" w:space="0" w:color="auto"/>
            <w:right w:val="none" w:sz="0" w:space="0" w:color="auto"/>
          </w:divBdr>
        </w:div>
        <w:div w:id="1836993220">
          <w:marLeft w:val="480"/>
          <w:marRight w:val="0"/>
          <w:marTop w:val="0"/>
          <w:marBottom w:val="0"/>
          <w:divBdr>
            <w:top w:val="none" w:sz="0" w:space="0" w:color="auto"/>
            <w:left w:val="none" w:sz="0" w:space="0" w:color="auto"/>
            <w:bottom w:val="none" w:sz="0" w:space="0" w:color="auto"/>
            <w:right w:val="none" w:sz="0" w:space="0" w:color="auto"/>
          </w:divBdr>
        </w:div>
        <w:div w:id="275020262">
          <w:marLeft w:val="480"/>
          <w:marRight w:val="0"/>
          <w:marTop w:val="0"/>
          <w:marBottom w:val="0"/>
          <w:divBdr>
            <w:top w:val="none" w:sz="0" w:space="0" w:color="auto"/>
            <w:left w:val="none" w:sz="0" w:space="0" w:color="auto"/>
            <w:bottom w:val="none" w:sz="0" w:space="0" w:color="auto"/>
            <w:right w:val="none" w:sz="0" w:space="0" w:color="auto"/>
          </w:divBdr>
        </w:div>
      </w:divsChild>
    </w:div>
    <w:div w:id="313609384">
      <w:marLeft w:val="480"/>
      <w:marRight w:val="0"/>
      <w:marTop w:val="0"/>
      <w:marBottom w:val="0"/>
      <w:divBdr>
        <w:top w:val="none" w:sz="0" w:space="0" w:color="auto"/>
        <w:left w:val="none" w:sz="0" w:space="0" w:color="auto"/>
        <w:bottom w:val="none" w:sz="0" w:space="0" w:color="auto"/>
        <w:right w:val="none" w:sz="0" w:space="0" w:color="auto"/>
      </w:divBdr>
    </w:div>
    <w:div w:id="314647961">
      <w:bodyDiv w:val="1"/>
      <w:marLeft w:val="0"/>
      <w:marRight w:val="0"/>
      <w:marTop w:val="0"/>
      <w:marBottom w:val="0"/>
      <w:divBdr>
        <w:top w:val="none" w:sz="0" w:space="0" w:color="auto"/>
        <w:left w:val="none" w:sz="0" w:space="0" w:color="auto"/>
        <w:bottom w:val="none" w:sz="0" w:space="0" w:color="auto"/>
        <w:right w:val="none" w:sz="0" w:space="0" w:color="auto"/>
      </w:divBdr>
    </w:div>
    <w:div w:id="314650725">
      <w:bodyDiv w:val="1"/>
      <w:marLeft w:val="0"/>
      <w:marRight w:val="0"/>
      <w:marTop w:val="0"/>
      <w:marBottom w:val="0"/>
      <w:divBdr>
        <w:top w:val="none" w:sz="0" w:space="0" w:color="auto"/>
        <w:left w:val="none" w:sz="0" w:space="0" w:color="auto"/>
        <w:bottom w:val="none" w:sz="0" w:space="0" w:color="auto"/>
        <w:right w:val="none" w:sz="0" w:space="0" w:color="auto"/>
      </w:divBdr>
    </w:div>
    <w:div w:id="315107599">
      <w:bodyDiv w:val="1"/>
      <w:marLeft w:val="0"/>
      <w:marRight w:val="0"/>
      <w:marTop w:val="0"/>
      <w:marBottom w:val="0"/>
      <w:divBdr>
        <w:top w:val="none" w:sz="0" w:space="0" w:color="auto"/>
        <w:left w:val="none" w:sz="0" w:space="0" w:color="auto"/>
        <w:bottom w:val="none" w:sz="0" w:space="0" w:color="auto"/>
        <w:right w:val="none" w:sz="0" w:space="0" w:color="auto"/>
      </w:divBdr>
    </w:div>
    <w:div w:id="315229154">
      <w:marLeft w:val="480"/>
      <w:marRight w:val="0"/>
      <w:marTop w:val="0"/>
      <w:marBottom w:val="0"/>
      <w:divBdr>
        <w:top w:val="none" w:sz="0" w:space="0" w:color="auto"/>
        <w:left w:val="none" w:sz="0" w:space="0" w:color="auto"/>
        <w:bottom w:val="none" w:sz="0" w:space="0" w:color="auto"/>
        <w:right w:val="none" w:sz="0" w:space="0" w:color="auto"/>
      </w:divBdr>
    </w:div>
    <w:div w:id="315576431">
      <w:marLeft w:val="480"/>
      <w:marRight w:val="0"/>
      <w:marTop w:val="0"/>
      <w:marBottom w:val="0"/>
      <w:divBdr>
        <w:top w:val="none" w:sz="0" w:space="0" w:color="auto"/>
        <w:left w:val="none" w:sz="0" w:space="0" w:color="auto"/>
        <w:bottom w:val="none" w:sz="0" w:space="0" w:color="auto"/>
        <w:right w:val="none" w:sz="0" w:space="0" w:color="auto"/>
      </w:divBdr>
    </w:div>
    <w:div w:id="315846048">
      <w:marLeft w:val="480"/>
      <w:marRight w:val="0"/>
      <w:marTop w:val="0"/>
      <w:marBottom w:val="0"/>
      <w:divBdr>
        <w:top w:val="none" w:sz="0" w:space="0" w:color="auto"/>
        <w:left w:val="none" w:sz="0" w:space="0" w:color="auto"/>
        <w:bottom w:val="none" w:sz="0" w:space="0" w:color="auto"/>
        <w:right w:val="none" w:sz="0" w:space="0" w:color="auto"/>
      </w:divBdr>
    </w:div>
    <w:div w:id="315914031">
      <w:bodyDiv w:val="1"/>
      <w:marLeft w:val="0"/>
      <w:marRight w:val="0"/>
      <w:marTop w:val="0"/>
      <w:marBottom w:val="0"/>
      <w:divBdr>
        <w:top w:val="none" w:sz="0" w:space="0" w:color="auto"/>
        <w:left w:val="none" w:sz="0" w:space="0" w:color="auto"/>
        <w:bottom w:val="none" w:sz="0" w:space="0" w:color="auto"/>
        <w:right w:val="none" w:sz="0" w:space="0" w:color="auto"/>
      </w:divBdr>
    </w:div>
    <w:div w:id="316034573">
      <w:bodyDiv w:val="1"/>
      <w:marLeft w:val="0"/>
      <w:marRight w:val="0"/>
      <w:marTop w:val="0"/>
      <w:marBottom w:val="0"/>
      <w:divBdr>
        <w:top w:val="none" w:sz="0" w:space="0" w:color="auto"/>
        <w:left w:val="none" w:sz="0" w:space="0" w:color="auto"/>
        <w:bottom w:val="none" w:sz="0" w:space="0" w:color="auto"/>
        <w:right w:val="none" w:sz="0" w:space="0" w:color="auto"/>
      </w:divBdr>
    </w:div>
    <w:div w:id="316037842">
      <w:marLeft w:val="480"/>
      <w:marRight w:val="0"/>
      <w:marTop w:val="0"/>
      <w:marBottom w:val="0"/>
      <w:divBdr>
        <w:top w:val="none" w:sz="0" w:space="0" w:color="auto"/>
        <w:left w:val="none" w:sz="0" w:space="0" w:color="auto"/>
        <w:bottom w:val="none" w:sz="0" w:space="0" w:color="auto"/>
        <w:right w:val="none" w:sz="0" w:space="0" w:color="auto"/>
      </w:divBdr>
    </w:div>
    <w:div w:id="316112565">
      <w:marLeft w:val="480"/>
      <w:marRight w:val="0"/>
      <w:marTop w:val="0"/>
      <w:marBottom w:val="0"/>
      <w:divBdr>
        <w:top w:val="none" w:sz="0" w:space="0" w:color="auto"/>
        <w:left w:val="none" w:sz="0" w:space="0" w:color="auto"/>
        <w:bottom w:val="none" w:sz="0" w:space="0" w:color="auto"/>
        <w:right w:val="none" w:sz="0" w:space="0" w:color="auto"/>
      </w:divBdr>
    </w:div>
    <w:div w:id="316154310">
      <w:marLeft w:val="480"/>
      <w:marRight w:val="0"/>
      <w:marTop w:val="0"/>
      <w:marBottom w:val="0"/>
      <w:divBdr>
        <w:top w:val="none" w:sz="0" w:space="0" w:color="auto"/>
        <w:left w:val="none" w:sz="0" w:space="0" w:color="auto"/>
        <w:bottom w:val="none" w:sz="0" w:space="0" w:color="auto"/>
        <w:right w:val="none" w:sz="0" w:space="0" w:color="auto"/>
      </w:divBdr>
    </w:div>
    <w:div w:id="316350725">
      <w:marLeft w:val="480"/>
      <w:marRight w:val="0"/>
      <w:marTop w:val="0"/>
      <w:marBottom w:val="0"/>
      <w:divBdr>
        <w:top w:val="none" w:sz="0" w:space="0" w:color="auto"/>
        <w:left w:val="none" w:sz="0" w:space="0" w:color="auto"/>
        <w:bottom w:val="none" w:sz="0" w:space="0" w:color="auto"/>
        <w:right w:val="none" w:sz="0" w:space="0" w:color="auto"/>
      </w:divBdr>
    </w:div>
    <w:div w:id="316425803">
      <w:marLeft w:val="480"/>
      <w:marRight w:val="0"/>
      <w:marTop w:val="0"/>
      <w:marBottom w:val="0"/>
      <w:divBdr>
        <w:top w:val="none" w:sz="0" w:space="0" w:color="auto"/>
        <w:left w:val="none" w:sz="0" w:space="0" w:color="auto"/>
        <w:bottom w:val="none" w:sz="0" w:space="0" w:color="auto"/>
        <w:right w:val="none" w:sz="0" w:space="0" w:color="auto"/>
      </w:divBdr>
    </w:div>
    <w:div w:id="317271115">
      <w:marLeft w:val="480"/>
      <w:marRight w:val="0"/>
      <w:marTop w:val="0"/>
      <w:marBottom w:val="0"/>
      <w:divBdr>
        <w:top w:val="none" w:sz="0" w:space="0" w:color="auto"/>
        <w:left w:val="none" w:sz="0" w:space="0" w:color="auto"/>
        <w:bottom w:val="none" w:sz="0" w:space="0" w:color="auto"/>
        <w:right w:val="none" w:sz="0" w:space="0" w:color="auto"/>
      </w:divBdr>
    </w:div>
    <w:div w:id="317659890">
      <w:marLeft w:val="480"/>
      <w:marRight w:val="0"/>
      <w:marTop w:val="0"/>
      <w:marBottom w:val="0"/>
      <w:divBdr>
        <w:top w:val="none" w:sz="0" w:space="0" w:color="auto"/>
        <w:left w:val="none" w:sz="0" w:space="0" w:color="auto"/>
        <w:bottom w:val="none" w:sz="0" w:space="0" w:color="auto"/>
        <w:right w:val="none" w:sz="0" w:space="0" w:color="auto"/>
      </w:divBdr>
    </w:div>
    <w:div w:id="317729267">
      <w:marLeft w:val="480"/>
      <w:marRight w:val="0"/>
      <w:marTop w:val="0"/>
      <w:marBottom w:val="0"/>
      <w:divBdr>
        <w:top w:val="none" w:sz="0" w:space="0" w:color="auto"/>
        <w:left w:val="none" w:sz="0" w:space="0" w:color="auto"/>
        <w:bottom w:val="none" w:sz="0" w:space="0" w:color="auto"/>
        <w:right w:val="none" w:sz="0" w:space="0" w:color="auto"/>
      </w:divBdr>
    </w:div>
    <w:div w:id="318046977">
      <w:marLeft w:val="480"/>
      <w:marRight w:val="0"/>
      <w:marTop w:val="0"/>
      <w:marBottom w:val="0"/>
      <w:divBdr>
        <w:top w:val="none" w:sz="0" w:space="0" w:color="auto"/>
        <w:left w:val="none" w:sz="0" w:space="0" w:color="auto"/>
        <w:bottom w:val="none" w:sz="0" w:space="0" w:color="auto"/>
        <w:right w:val="none" w:sz="0" w:space="0" w:color="auto"/>
      </w:divBdr>
    </w:div>
    <w:div w:id="319038074">
      <w:marLeft w:val="480"/>
      <w:marRight w:val="0"/>
      <w:marTop w:val="0"/>
      <w:marBottom w:val="0"/>
      <w:divBdr>
        <w:top w:val="none" w:sz="0" w:space="0" w:color="auto"/>
        <w:left w:val="none" w:sz="0" w:space="0" w:color="auto"/>
        <w:bottom w:val="none" w:sz="0" w:space="0" w:color="auto"/>
        <w:right w:val="none" w:sz="0" w:space="0" w:color="auto"/>
      </w:divBdr>
    </w:div>
    <w:div w:id="319508154">
      <w:bodyDiv w:val="1"/>
      <w:marLeft w:val="0"/>
      <w:marRight w:val="0"/>
      <w:marTop w:val="0"/>
      <w:marBottom w:val="0"/>
      <w:divBdr>
        <w:top w:val="none" w:sz="0" w:space="0" w:color="auto"/>
        <w:left w:val="none" w:sz="0" w:space="0" w:color="auto"/>
        <w:bottom w:val="none" w:sz="0" w:space="0" w:color="auto"/>
        <w:right w:val="none" w:sz="0" w:space="0" w:color="auto"/>
      </w:divBdr>
    </w:div>
    <w:div w:id="320037924">
      <w:bodyDiv w:val="1"/>
      <w:marLeft w:val="0"/>
      <w:marRight w:val="0"/>
      <w:marTop w:val="0"/>
      <w:marBottom w:val="0"/>
      <w:divBdr>
        <w:top w:val="none" w:sz="0" w:space="0" w:color="auto"/>
        <w:left w:val="none" w:sz="0" w:space="0" w:color="auto"/>
        <w:bottom w:val="none" w:sz="0" w:space="0" w:color="auto"/>
        <w:right w:val="none" w:sz="0" w:space="0" w:color="auto"/>
      </w:divBdr>
    </w:div>
    <w:div w:id="320156381">
      <w:bodyDiv w:val="1"/>
      <w:marLeft w:val="0"/>
      <w:marRight w:val="0"/>
      <w:marTop w:val="0"/>
      <w:marBottom w:val="0"/>
      <w:divBdr>
        <w:top w:val="none" w:sz="0" w:space="0" w:color="auto"/>
        <w:left w:val="none" w:sz="0" w:space="0" w:color="auto"/>
        <w:bottom w:val="none" w:sz="0" w:space="0" w:color="auto"/>
        <w:right w:val="none" w:sz="0" w:space="0" w:color="auto"/>
      </w:divBdr>
    </w:div>
    <w:div w:id="320162043">
      <w:bodyDiv w:val="1"/>
      <w:marLeft w:val="0"/>
      <w:marRight w:val="0"/>
      <w:marTop w:val="0"/>
      <w:marBottom w:val="0"/>
      <w:divBdr>
        <w:top w:val="none" w:sz="0" w:space="0" w:color="auto"/>
        <w:left w:val="none" w:sz="0" w:space="0" w:color="auto"/>
        <w:bottom w:val="none" w:sz="0" w:space="0" w:color="auto"/>
        <w:right w:val="none" w:sz="0" w:space="0" w:color="auto"/>
      </w:divBdr>
    </w:div>
    <w:div w:id="320888611">
      <w:marLeft w:val="480"/>
      <w:marRight w:val="0"/>
      <w:marTop w:val="0"/>
      <w:marBottom w:val="0"/>
      <w:divBdr>
        <w:top w:val="none" w:sz="0" w:space="0" w:color="auto"/>
        <w:left w:val="none" w:sz="0" w:space="0" w:color="auto"/>
        <w:bottom w:val="none" w:sz="0" w:space="0" w:color="auto"/>
        <w:right w:val="none" w:sz="0" w:space="0" w:color="auto"/>
      </w:divBdr>
    </w:div>
    <w:div w:id="320937620">
      <w:marLeft w:val="480"/>
      <w:marRight w:val="0"/>
      <w:marTop w:val="0"/>
      <w:marBottom w:val="0"/>
      <w:divBdr>
        <w:top w:val="none" w:sz="0" w:space="0" w:color="auto"/>
        <w:left w:val="none" w:sz="0" w:space="0" w:color="auto"/>
        <w:bottom w:val="none" w:sz="0" w:space="0" w:color="auto"/>
        <w:right w:val="none" w:sz="0" w:space="0" w:color="auto"/>
      </w:divBdr>
    </w:div>
    <w:div w:id="321399414">
      <w:bodyDiv w:val="1"/>
      <w:marLeft w:val="0"/>
      <w:marRight w:val="0"/>
      <w:marTop w:val="0"/>
      <w:marBottom w:val="0"/>
      <w:divBdr>
        <w:top w:val="none" w:sz="0" w:space="0" w:color="auto"/>
        <w:left w:val="none" w:sz="0" w:space="0" w:color="auto"/>
        <w:bottom w:val="none" w:sz="0" w:space="0" w:color="auto"/>
        <w:right w:val="none" w:sz="0" w:space="0" w:color="auto"/>
      </w:divBdr>
    </w:div>
    <w:div w:id="321471189">
      <w:marLeft w:val="480"/>
      <w:marRight w:val="0"/>
      <w:marTop w:val="0"/>
      <w:marBottom w:val="0"/>
      <w:divBdr>
        <w:top w:val="none" w:sz="0" w:space="0" w:color="auto"/>
        <w:left w:val="none" w:sz="0" w:space="0" w:color="auto"/>
        <w:bottom w:val="none" w:sz="0" w:space="0" w:color="auto"/>
        <w:right w:val="none" w:sz="0" w:space="0" w:color="auto"/>
      </w:divBdr>
    </w:div>
    <w:div w:id="322589520">
      <w:marLeft w:val="480"/>
      <w:marRight w:val="0"/>
      <w:marTop w:val="0"/>
      <w:marBottom w:val="0"/>
      <w:divBdr>
        <w:top w:val="none" w:sz="0" w:space="0" w:color="auto"/>
        <w:left w:val="none" w:sz="0" w:space="0" w:color="auto"/>
        <w:bottom w:val="none" w:sz="0" w:space="0" w:color="auto"/>
        <w:right w:val="none" w:sz="0" w:space="0" w:color="auto"/>
      </w:divBdr>
    </w:div>
    <w:div w:id="322664624">
      <w:bodyDiv w:val="1"/>
      <w:marLeft w:val="0"/>
      <w:marRight w:val="0"/>
      <w:marTop w:val="0"/>
      <w:marBottom w:val="0"/>
      <w:divBdr>
        <w:top w:val="none" w:sz="0" w:space="0" w:color="auto"/>
        <w:left w:val="none" w:sz="0" w:space="0" w:color="auto"/>
        <w:bottom w:val="none" w:sz="0" w:space="0" w:color="auto"/>
        <w:right w:val="none" w:sz="0" w:space="0" w:color="auto"/>
      </w:divBdr>
    </w:div>
    <w:div w:id="323241735">
      <w:marLeft w:val="480"/>
      <w:marRight w:val="0"/>
      <w:marTop w:val="0"/>
      <w:marBottom w:val="0"/>
      <w:divBdr>
        <w:top w:val="none" w:sz="0" w:space="0" w:color="auto"/>
        <w:left w:val="none" w:sz="0" w:space="0" w:color="auto"/>
        <w:bottom w:val="none" w:sz="0" w:space="0" w:color="auto"/>
        <w:right w:val="none" w:sz="0" w:space="0" w:color="auto"/>
      </w:divBdr>
    </w:div>
    <w:div w:id="323321650">
      <w:marLeft w:val="480"/>
      <w:marRight w:val="0"/>
      <w:marTop w:val="0"/>
      <w:marBottom w:val="0"/>
      <w:divBdr>
        <w:top w:val="none" w:sz="0" w:space="0" w:color="auto"/>
        <w:left w:val="none" w:sz="0" w:space="0" w:color="auto"/>
        <w:bottom w:val="none" w:sz="0" w:space="0" w:color="auto"/>
        <w:right w:val="none" w:sz="0" w:space="0" w:color="auto"/>
      </w:divBdr>
    </w:div>
    <w:div w:id="323356432">
      <w:marLeft w:val="480"/>
      <w:marRight w:val="0"/>
      <w:marTop w:val="0"/>
      <w:marBottom w:val="0"/>
      <w:divBdr>
        <w:top w:val="none" w:sz="0" w:space="0" w:color="auto"/>
        <w:left w:val="none" w:sz="0" w:space="0" w:color="auto"/>
        <w:bottom w:val="none" w:sz="0" w:space="0" w:color="auto"/>
        <w:right w:val="none" w:sz="0" w:space="0" w:color="auto"/>
      </w:divBdr>
    </w:div>
    <w:div w:id="324599898">
      <w:marLeft w:val="480"/>
      <w:marRight w:val="0"/>
      <w:marTop w:val="0"/>
      <w:marBottom w:val="0"/>
      <w:divBdr>
        <w:top w:val="none" w:sz="0" w:space="0" w:color="auto"/>
        <w:left w:val="none" w:sz="0" w:space="0" w:color="auto"/>
        <w:bottom w:val="none" w:sz="0" w:space="0" w:color="auto"/>
        <w:right w:val="none" w:sz="0" w:space="0" w:color="auto"/>
      </w:divBdr>
    </w:div>
    <w:div w:id="324629204">
      <w:marLeft w:val="480"/>
      <w:marRight w:val="0"/>
      <w:marTop w:val="0"/>
      <w:marBottom w:val="0"/>
      <w:divBdr>
        <w:top w:val="none" w:sz="0" w:space="0" w:color="auto"/>
        <w:left w:val="none" w:sz="0" w:space="0" w:color="auto"/>
        <w:bottom w:val="none" w:sz="0" w:space="0" w:color="auto"/>
        <w:right w:val="none" w:sz="0" w:space="0" w:color="auto"/>
      </w:divBdr>
    </w:div>
    <w:div w:id="324675881">
      <w:marLeft w:val="480"/>
      <w:marRight w:val="0"/>
      <w:marTop w:val="0"/>
      <w:marBottom w:val="0"/>
      <w:divBdr>
        <w:top w:val="none" w:sz="0" w:space="0" w:color="auto"/>
        <w:left w:val="none" w:sz="0" w:space="0" w:color="auto"/>
        <w:bottom w:val="none" w:sz="0" w:space="0" w:color="auto"/>
        <w:right w:val="none" w:sz="0" w:space="0" w:color="auto"/>
      </w:divBdr>
    </w:div>
    <w:div w:id="324820508">
      <w:bodyDiv w:val="1"/>
      <w:marLeft w:val="0"/>
      <w:marRight w:val="0"/>
      <w:marTop w:val="0"/>
      <w:marBottom w:val="0"/>
      <w:divBdr>
        <w:top w:val="none" w:sz="0" w:space="0" w:color="auto"/>
        <w:left w:val="none" w:sz="0" w:space="0" w:color="auto"/>
        <w:bottom w:val="none" w:sz="0" w:space="0" w:color="auto"/>
        <w:right w:val="none" w:sz="0" w:space="0" w:color="auto"/>
      </w:divBdr>
    </w:div>
    <w:div w:id="325285021">
      <w:marLeft w:val="480"/>
      <w:marRight w:val="0"/>
      <w:marTop w:val="0"/>
      <w:marBottom w:val="0"/>
      <w:divBdr>
        <w:top w:val="none" w:sz="0" w:space="0" w:color="auto"/>
        <w:left w:val="none" w:sz="0" w:space="0" w:color="auto"/>
        <w:bottom w:val="none" w:sz="0" w:space="0" w:color="auto"/>
        <w:right w:val="none" w:sz="0" w:space="0" w:color="auto"/>
      </w:divBdr>
    </w:div>
    <w:div w:id="325862936">
      <w:bodyDiv w:val="1"/>
      <w:marLeft w:val="0"/>
      <w:marRight w:val="0"/>
      <w:marTop w:val="0"/>
      <w:marBottom w:val="0"/>
      <w:divBdr>
        <w:top w:val="none" w:sz="0" w:space="0" w:color="auto"/>
        <w:left w:val="none" w:sz="0" w:space="0" w:color="auto"/>
        <w:bottom w:val="none" w:sz="0" w:space="0" w:color="auto"/>
        <w:right w:val="none" w:sz="0" w:space="0" w:color="auto"/>
      </w:divBdr>
    </w:div>
    <w:div w:id="325866129">
      <w:marLeft w:val="480"/>
      <w:marRight w:val="0"/>
      <w:marTop w:val="0"/>
      <w:marBottom w:val="0"/>
      <w:divBdr>
        <w:top w:val="none" w:sz="0" w:space="0" w:color="auto"/>
        <w:left w:val="none" w:sz="0" w:space="0" w:color="auto"/>
        <w:bottom w:val="none" w:sz="0" w:space="0" w:color="auto"/>
        <w:right w:val="none" w:sz="0" w:space="0" w:color="auto"/>
      </w:divBdr>
    </w:div>
    <w:div w:id="326443227">
      <w:marLeft w:val="480"/>
      <w:marRight w:val="0"/>
      <w:marTop w:val="0"/>
      <w:marBottom w:val="0"/>
      <w:divBdr>
        <w:top w:val="none" w:sz="0" w:space="0" w:color="auto"/>
        <w:left w:val="none" w:sz="0" w:space="0" w:color="auto"/>
        <w:bottom w:val="none" w:sz="0" w:space="0" w:color="auto"/>
        <w:right w:val="none" w:sz="0" w:space="0" w:color="auto"/>
      </w:divBdr>
    </w:div>
    <w:div w:id="328486621">
      <w:bodyDiv w:val="1"/>
      <w:marLeft w:val="0"/>
      <w:marRight w:val="0"/>
      <w:marTop w:val="0"/>
      <w:marBottom w:val="0"/>
      <w:divBdr>
        <w:top w:val="none" w:sz="0" w:space="0" w:color="auto"/>
        <w:left w:val="none" w:sz="0" w:space="0" w:color="auto"/>
        <w:bottom w:val="none" w:sz="0" w:space="0" w:color="auto"/>
        <w:right w:val="none" w:sz="0" w:space="0" w:color="auto"/>
      </w:divBdr>
    </w:div>
    <w:div w:id="329137141">
      <w:marLeft w:val="480"/>
      <w:marRight w:val="0"/>
      <w:marTop w:val="0"/>
      <w:marBottom w:val="0"/>
      <w:divBdr>
        <w:top w:val="none" w:sz="0" w:space="0" w:color="auto"/>
        <w:left w:val="none" w:sz="0" w:space="0" w:color="auto"/>
        <w:bottom w:val="none" w:sz="0" w:space="0" w:color="auto"/>
        <w:right w:val="none" w:sz="0" w:space="0" w:color="auto"/>
      </w:divBdr>
    </w:div>
    <w:div w:id="329333346">
      <w:marLeft w:val="480"/>
      <w:marRight w:val="0"/>
      <w:marTop w:val="0"/>
      <w:marBottom w:val="0"/>
      <w:divBdr>
        <w:top w:val="none" w:sz="0" w:space="0" w:color="auto"/>
        <w:left w:val="none" w:sz="0" w:space="0" w:color="auto"/>
        <w:bottom w:val="none" w:sz="0" w:space="0" w:color="auto"/>
        <w:right w:val="none" w:sz="0" w:space="0" w:color="auto"/>
      </w:divBdr>
    </w:div>
    <w:div w:id="329523149">
      <w:marLeft w:val="480"/>
      <w:marRight w:val="0"/>
      <w:marTop w:val="0"/>
      <w:marBottom w:val="0"/>
      <w:divBdr>
        <w:top w:val="none" w:sz="0" w:space="0" w:color="auto"/>
        <w:left w:val="none" w:sz="0" w:space="0" w:color="auto"/>
        <w:bottom w:val="none" w:sz="0" w:space="0" w:color="auto"/>
        <w:right w:val="none" w:sz="0" w:space="0" w:color="auto"/>
      </w:divBdr>
    </w:div>
    <w:div w:id="330183576">
      <w:marLeft w:val="480"/>
      <w:marRight w:val="0"/>
      <w:marTop w:val="0"/>
      <w:marBottom w:val="0"/>
      <w:divBdr>
        <w:top w:val="none" w:sz="0" w:space="0" w:color="auto"/>
        <w:left w:val="none" w:sz="0" w:space="0" w:color="auto"/>
        <w:bottom w:val="none" w:sz="0" w:space="0" w:color="auto"/>
        <w:right w:val="none" w:sz="0" w:space="0" w:color="auto"/>
      </w:divBdr>
    </w:div>
    <w:div w:id="330259809">
      <w:marLeft w:val="480"/>
      <w:marRight w:val="0"/>
      <w:marTop w:val="0"/>
      <w:marBottom w:val="0"/>
      <w:divBdr>
        <w:top w:val="none" w:sz="0" w:space="0" w:color="auto"/>
        <w:left w:val="none" w:sz="0" w:space="0" w:color="auto"/>
        <w:bottom w:val="none" w:sz="0" w:space="0" w:color="auto"/>
        <w:right w:val="none" w:sz="0" w:space="0" w:color="auto"/>
      </w:divBdr>
    </w:div>
    <w:div w:id="330720458">
      <w:marLeft w:val="480"/>
      <w:marRight w:val="0"/>
      <w:marTop w:val="0"/>
      <w:marBottom w:val="0"/>
      <w:divBdr>
        <w:top w:val="none" w:sz="0" w:space="0" w:color="auto"/>
        <w:left w:val="none" w:sz="0" w:space="0" w:color="auto"/>
        <w:bottom w:val="none" w:sz="0" w:space="0" w:color="auto"/>
        <w:right w:val="none" w:sz="0" w:space="0" w:color="auto"/>
      </w:divBdr>
    </w:div>
    <w:div w:id="331177608">
      <w:marLeft w:val="480"/>
      <w:marRight w:val="0"/>
      <w:marTop w:val="0"/>
      <w:marBottom w:val="0"/>
      <w:divBdr>
        <w:top w:val="none" w:sz="0" w:space="0" w:color="auto"/>
        <w:left w:val="none" w:sz="0" w:space="0" w:color="auto"/>
        <w:bottom w:val="none" w:sz="0" w:space="0" w:color="auto"/>
        <w:right w:val="none" w:sz="0" w:space="0" w:color="auto"/>
      </w:divBdr>
    </w:div>
    <w:div w:id="331183011">
      <w:marLeft w:val="480"/>
      <w:marRight w:val="0"/>
      <w:marTop w:val="0"/>
      <w:marBottom w:val="0"/>
      <w:divBdr>
        <w:top w:val="none" w:sz="0" w:space="0" w:color="auto"/>
        <w:left w:val="none" w:sz="0" w:space="0" w:color="auto"/>
        <w:bottom w:val="none" w:sz="0" w:space="0" w:color="auto"/>
        <w:right w:val="none" w:sz="0" w:space="0" w:color="auto"/>
      </w:divBdr>
    </w:div>
    <w:div w:id="331298162">
      <w:marLeft w:val="480"/>
      <w:marRight w:val="0"/>
      <w:marTop w:val="0"/>
      <w:marBottom w:val="0"/>
      <w:divBdr>
        <w:top w:val="none" w:sz="0" w:space="0" w:color="auto"/>
        <w:left w:val="none" w:sz="0" w:space="0" w:color="auto"/>
        <w:bottom w:val="none" w:sz="0" w:space="0" w:color="auto"/>
        <w:right w:val="none" w:sz="0" w:space="0" w:color="auto"/>
      </w:divBdr>
    </w:div>
    <w:div w:id="331757025">
      <w:bodyDiv w:val="1"/>
      <w:marLeft w:val="0"/>
      <w:marRight w:val="0"/>
      <w:marTop w:val="0"/>
      <w:marBottom w:val="0"/>
      <w:divBdr>
        <w:top w:val="none" w:sz="0" w:space="0" w:color="auto"/>
        <w:left w:val="none" w:sz="0" w:space="0" w:color="auto"/>
        <w:bottom w:val="none" w:sz="0" w:space="0" w:color="auto"/>
        <w:right w:val="none" w:sz="0" w:space="0" w:color="auto"/>
      </w:divBdr>
    </w:div>
    <w:div w:id="331880041">
      <w:bodyDiv w:val="1"/>
      <w:marLeft w:val="0"/>
      <w:marRight w:val="0"/>
      <w:marTop w:val="0"/>
      <w:marBottom w:val="0"/>
      <w:divBdr>
        <w:top w:val="none" w:sz="0" w:space="0" w:color="auto"/>
        <w:left w:val="none" w:sz="0" w:space="0" w:color="auto"/>
        <w:bottom w:val="none" w:sz="0" w:space="0" w:color="auto"/>
        <w:right w:val="none" w:sz="0" w:space="0" w:color="auto"/>
      </w:divBdr>
    </w:div>
    <w:div w:id="332342159">
      <w:marLeft w:val="480"/>
      <w:marRight w:val="0"/>
      <w:marTop w:val="0"/>
      <w:marBottom w:val="0"/>
      <w:divBdr>
        <w:top w:val="none" w:sz="0" w:space="0" w:color="auto"/>
        <w:left w:val="none" w:sz="0" w:space="0" w:color="auto"/>
        <w:bottom w:val="none" w:sz="0" w:space="0" w:color="auto"/>
        <w:right w:val="none" w:sz="0" w:space="0" w:color="auto"/>
      </w:divBdr>
    </w:div>
    <w:div w:id="332534851">
      <w:marLeft w:val="480"/>
      <w:marRight w:val="0"/>
      <w:marTop w:val="0"/>
      <w:marBottom w:val="0"/>
      <w:divBdr>
        <w:top w:val="none" w:sz="0" w:space="0" w:color="auto"/>
        <w:left w:val="none" w:sz="0" w:space="0" w:color="auto"/>
        <w:bottom w:val="none" w:sz="0" w:space="0" w:color="auto"/>
        <w:right w:val="none" w:sz="0" w:space="0" w:color="auto"/>
      </w:divBdr>
    </w:div>
    <w:div w:id="332685643">
      <w:marLeft w:val="480"/>
      <w:marRight w:val="0"/>
      <w:marTop w:val="0"/>
      <w:marBottom w:val="0"/>
      <w:divBdr>
        <w:top w:val="none" w:sz="0" w:space="0" w:color="auto"/>
        <w:left w:val="none" w:sz="0" w:space="0" w:color="auto"/>
        <w:bottom w:val="none" w:sz="0" w:space="0" w:color="auto"/>
        <w:right w:val="none" w:sz="0" w:space="0" w:color="auto"/>
      </w:divBdr>
    </w:div>
    <w:div w:id="332875327">
      <w:bodyDiv w:val="1"/>
      <w:marLeft w:val="0"/>
      <w:marRight w:val="0"/>
      <w:marTop w:val="0"/>
      <w:marBottom w:val="0"/>
      <w:divBdr>
        <w:top w:val="none" w:sz="0" w:space="0" w:color="auto"/>
        <w:left w:val="none" w:sz="0" w:space="0" w:color="auto"/>
        <w:bottom w:val="none" w:sz="0" w:space="0" w:color="auto"/>
        <w:right w:val="none" w:sz="0" w:space="0" w:color="auto"/>
      </w:divBdr>
    </w:div>
    <w:div w:id="332875943">
      <w:bodyDiv w:val="1"/>
      <w:marLeft w:val="0"/>
      <w:marRight w:val="0"/>
      <w:marTop w:val="0"/>
      <w:marBottom w:val="0"/>
      <w:divBdr>
        <w:top w:val="none" w:sz="0" w:space="0" w:color="auto"/>
        <w:left w:val="none" w:sz="0" w:space="0" w:color="auto"/>
        <w:bottom w:val="none" w:sz="0" w:space="0" w:color="auto"/>
        <w:right w:val="none" w:sz="0" w:space="0" w:color="auto"/>
      </w:divBdr>
    </w:div>
    <w:div w:id="333151097">
      <w:marLeft w:val="480"/>
      <w:marRight w:val="0"/>
      <w:marTop w:val="0"/>
      <w:marBottom w:val="0"/>
      <w:divBdr>
        <w:top w:val="none" w:sz="0" w:space="0" w:color="auto"/>
        <w:left w:val="none" w:sz="0" w:space="0" w:color="auto"/>
        <w:bottom w:val="none" w:sz="0" w:space="0" w:color="auto"/>
        <w:right w:val="none" w:sz="0" w:space="0" w:color="auto"/>
      </w:divBdr>
    </w:div>
    <w:div w:id="333723416">
      <w:marLeft w:val="480"/>
      <w:marRight w:val="0"/>
      <w:marTop w:val="0"/>
      <w:marBottom w:val="0"/>
      <w:divBdr>
        <w:top w:val="none" w:sz="0" w:space="0" w:color="auto"/>
        <w:left w:val="none" w:sz="0" w:space="0" w:color="auto"/>
        <w:bottom w:val="none" w:sz="0" w:space="0" w:color="auto"/>
        <w:right w:val="none" w:sz="0" w:space="0" w:color="auto"/>
      </w:divBdr>
    </w:div>
    <w:div w:id="333801999">
      <w:marLeft w:val="480"/>
      <w:marRight w:val="0"/>
      <w:marTop w:val="0"/>
      <w:marBottom w:val="0"/>
      <w:divBdr>
        <w:top w:val="none" w:sz="0" w:space="0" w:color="auto"/>
        <w:left w:val="none" w:sz="0" w:space="0" w:color="auto"/>
        <w:bottom w:val="none" w:sz="0" w:space="0" w:color="auto"/>
        <w:right w:val="none" w:sz="0" w:space="0" w:color="auto"/>
      </w:divBdr>
    </w:div>
    <w:div w:id="333847755">
      <w:marLeft w:val="480"/>
      <w:marRight w:val="0"/>
      <w:marTop w:val="0"/>
      <w:marBottom w:val="0"/>
      <w:divBdr>
        <w:top w:val="none" w:sz="0" w:space="0" w:color="auto"/>
        <w:left w:val="none" w:sz="0" w:space="0" w:color="auto"/>
        <w:bottom w:val="none" w:sz="0" w:space="0" w:color="auto"/>
        <w:right w:val="none" w:sz="0" w:space="0" w:color="auto"/>
      </w:divBdr>
    </w:div>
    <w:div w:id="334040452">
      <w:marLeft w:val="480"/>
      <w:marRight w:val="0"/>
      <w:marTop w:val="0"/>
      <w:marBottom w:val="0"/>
      <w:divBdr>
        <w:top w:val="none" w:sz="0" w:space="0" w:color="auto"/>
        <w:left w:val="none" w:sz="0" w:space="0" w:color="auto"/>
        <w:bottom w:val="none" w:sz="0" w:space="0" w:color="auto"/>
        <w:right w:val="none" w:sz="0" w:space="0" w:color="auto"/>
      </w:divBdr>
    </w:div>
    <w:div w:id="334260956">
      <w:marLeft w:val="480"/>
      <w:marRight w:val="0"/>
      <w:marTop w:val="0"/>
      <w:marBottom w:val="0"/>
      <w:divBdr>
        <w:top w:val="none" w:sz="0" w:space="0" w:color="auto"/>
        <w:left w:val="none" w:sz="0" w:space="0" w:color="auto"/>
        <w:bottom w:val="none" w:sz="0" w:space="0" w:color="auto"/>
        <w:right w:val="none" w:sz="0" w:space="0" w:color="auto"/>
      </w:divBdr>
    </w:div>
    <w:div w:id="334262107">
      <w:marLeft w:val="480"/>
      <w:marRight w:val="0"/>
      <w:marTop w:val="0"/>
      <w:marBottom w:val="0"/>
      <w:divBdr>
        <w:top w:val="none" w:sz="0" w:space="0" w:color="auto"/>
        <w:left w:val="none" w:sz="0" w:space="0" w:color="auto"/>
        <w:bottom w:val="none" w:sz="0" w:space="0" w:color="auto"/>
        <w:right w:val="none" w:sz="0" w:space="0" w:color="auto"/>
      </w:divBdr>
    </w:div>
    <w:div w:id="334648649">
      <w:marLeft w:val="480"/>
      <w:marRight w:val="0"/>
      <w:marTop w:val="0"/>
      <w:marBottom w:val="0"/>
      <w:divBdr>
        <w:top w:val="none" w:sz="0" w:space="0" w:color="auto"/>
        <w:left w:val="none" w:sz="0" w:space="0" w:color="auto"/>
        <w:bottom w:val="none" w:sz="0" w:space="0" w:color="auto"/>
        <w:right w:val="none" w:sz="0" w:space="0" w:color="auto"/>
      </w:divBdr>
    </w:div>
    <w:div w:id="334764464">
      <w:marLeft w:val="480"/>
      <w:marRight w:val="0"/>
      <w:marTop w:val="0"/>
      <w:marBottom w:val="0"/>
      <w:divBdr>
        <w:top w:val="none" w:sz="0" w:space="0" w:color="auto"/>
        <w:left w:val="none" w:sz="0" w:space="0" w:color="auto"/>
        <w:bottom w:val="none" w:sz="0" w:space="0" w:color="auto"/>
        <w:right w:val="none" w:sz="0" w:space="0" w:color="auto"/>
      </w:divBdr>
    </w:div>
    <w:div w:id="335036174">
      <w:bodyDiv w:val="1"/>
      <w:marLeft w:val="0"/>
      <w:marRight w:val="0"/>
      <w:marTop w:val="0"/>
      <w:marBottom w:val="0"/>
      <w:divBdr>
        <w:top w:val="none" w:sz="0" w:space="0" w:color="auto"/>
        <w:left w:val="none" w:sz="0" w:space="0" w:color="auto"/>
        <w:bottom w:val="none" w:sz="0" w:space="0" w:color="auto"/>
        <w:right w:val="none" w:sz="0" w:space="0" w:color="auto"/>
      </w:divBdr>
    </w:div>
    <w:div w:id="335157613">
      <w:marLeft w:val="480"/>
      <w:marRight w:val="0"/>
      <w:marTop w:val="0"/>
      <w:marBottom w:val="0"/>
      <w:divBdr>
        <w:top w:val="none" w:sz="0" w:space="0" w:color="auto"/>
        <w:left w:val="none" w:sz="0" w:space="0" w:color="auto"/>
        <w:bottom w:val="none" w:sz="0" w:space="0" w:color="auto"/>
        <w:right w:val="none" w:sz="0" w:space="0" w:color="auto"/>
      </w:divBdr>
    </w:div>
    <w:div w:id="335961281">
      <w:marLeft w:val="480"/>
      <w:marRight w:val="0"/>
      <w:marTop w:val="0"/>
      <w:marBottom w:val="0"/>
      <w:divBdr>
        <w:top w:val="none" w:sz="0" w:space="0" w:color="auto"/>
        <w:left w:val="none" w:sz="0" w:space="0" w:color="auto"/>
        <w:bottom w:val="none" w:sz="0" w:space="0" w:color="auto"/>
        <w:right w:val="none" w:sz="0" w:space="0" w:color="auto"/>
      </w:divBdr>
    </w:div>
    <w:div w:id="336003741">
      <w:marLeft w:val="480"/>
      <w:marRight w:val="0"/>
      <w:marTop w:val="0"/>
      <w:marBottom w:val="0"/>
      <w:divBdr>
        <w:top w:val="none" w:sz="0" w:space="0" w:color="auto"/>
        <w:left w:val="none" w:sz="0" w:space="0" w:color="auto"/>
        <w:bottom w:val="none" w:sz="0" w:space="0" w:color="auto"/>
        <w:right w:val="none" w:sz="0" w:space="0" w:color="auto"/>
      </w:divBdr>
    </w:div>
    <w:div w:id="336077749">
      <w:marLeft w:val="480"/>
      <w:marRight w:val="0"/>
      <w:marTop w:val="0"/>
      <w:marBottom w:val="0"/>
      <w:divBdr>
        <w:top w:val="none" w:sz="0" w:space="0" w:color="auto"/>
        <w:left w:val="none" w:sz="0" w:space="0" w:color="auto"/>
        <w:bottom w:val="none" w:sz="0" w:space="0" w:color="auto"/>
        <w:right w:val="none" w:sz="0" w:space="0" w:color="auto"/>
      </w:divBdr>
    </w:div>
    <w:div w:id="336273914">
      <w:marLeft w:val="480"/>
      <w:marRight w:val="0"/>
      <w:marTop w:val="0"/>
      <w:marBottom w:val="0"/>
      <w:divBdr>
        <w:top w:val="none" w:sz="0" w:space="0" w:color="auto"/>
        <w:left w:val="none" w:sz="0" w:space="0" w:color="auto"/>
        <w:bottom w:val="none" w:sz="0" w:space="0" w:color="auto"/>
        <w:right w:val="none" w:sz="0" w:space="0" w:color="auto"/>
      </w:divBdr>
    </w:div>
    <w:div w:id="336621667">
      <w:bodyDiv w:val="1"/>
      <w:marLeft w:val="0"/>
      <w:marRight w:val="0"/>
      <w:marTop w:val="0"/>
      <w:marBottom w:val="0"/>
      <w:divBdr>
        <w:top w:val="none" w:sz="0" w:space="0" w:color="auto"/>
        <w:left w:val="none" w:sz="0" w:space="0" w:color="auto"/>
        <w:bottom w:val="none" w:sz="0" w:space="0" w:color="auto"/>
        <w:right w:val="none" w:sz="0" w:space="0" w:color="auto"/>
      </w:divBdr>
    </w:div>
    <w:div w:id="336886581">
      <w:marLeft w:val="480"/>
      <w:marRight w:val="0"/>
      <w:marTop w:val="0"/>
      <w:marBottom w:val="0"/>
      <w:divBdr>
        <w:top w:val="none" w:sz="0" w:space="0" w:color="auto"/>
        <w:left w:val="none" w:sz="0" w:space="0" w:color="auto"/>
        <w:bottom w:val="none" w:sz="0" w:space="0" w:color="auto"/>
        <w:right w:val="none" w:sz="0" w:space="0" w:color="auto"/>
      </w:divBdr>
    </w:div>
    <w:div w:id="337201774">
      <w:marLeft w:val="480"/>
      <w:marRight w:val="0"/>
      <w:marTop w:val="0"/>
      <w:marBottom w:val="0"/>
      <w:divBdr>
        <w:top w:val="none" w:sz="0" w:space="0" w:color="auto"/>
        <w:left w:val="none" w:sz="0" w:space="0" w:color="auto"/>
        <w:bottom w:val="none" w:sz="0" w:space="0" w:color="auto"/>
        <w:right w:val="none" w:sz="0" w:space="0" w:color="auto"/>
      </w:divBdr>
    </w:div>
    <w:div w:id="337316624">
      <w:bodyDiv w:val="1"/>
      <w:marLeft w:val="0"/>
      <w:marRight w:val="0"/>
      <w:marTop w:val="0"/>
      <w:marBottom w:val="0"/>
      <w:divBdr>
        <w:top w:val="none" w:sz="0" w:space="0" w:color="auto"/>
        <w:left w:val="none" w:sz="0" w:space="0" w:color="auto"/>
        <w:bottom w:val="none" w:sz="0" w:space="0" w:color="auto"/>
        <w:right w:val="none" w:sz="0" w:space="0" w:color="auto"/>
      </w:divBdr>
    </w:div>
    <w:div w:id="337539794">
      <w:marLeft w:val="480"/>
      <w:marRight w:val="0"/>
      <w:marTop w:val="0"/>
      <w:marBottom w:val="0"/>
      <w:divBdr>
        <w:top w:val="none" w:sz="0" w:space="0" w:color="auto"/>
        <w:left w:val="none" w:sz="0" w:space="0" w:color="auto"/>
        <w:bottom w:val="none" w:sz="0" w:space="0" w:color="auto"/>
        <w:right w:val="none" w:sz="0" w:space="0" w:color="auto"/>
      </w:divBdr>
    </w:div>
    <w:div w:id="337853543">
      <w:bodyDiv w:val="1"/>
      <w:marLeft w:val="0"/>
      <w:marRight w:val="0"/>
      <w:marTop w:val="0"/>
      <w:marBottom w:val="0"/>
      <w:divBdr>
        <w:top w:val="none" w:sz="0" w:space="0" w:color="auto"/>
        <w:left w:val="none" w:sz="0" w:space="0" w:color="auto"/>
        <w:bottom w:val="none" w:sz="0" w:space="0" w:color="auto"/>
        <w:right w:val="none" w:sz="0" w:space="0" w:color="auto"/>
      </w:divBdr>
    </w:div>
    <w:div w:id="337925536">
      <w:marLeft w:val="480"/>
      <w:marRight w:val="0"/>
      <w:marTop w:val="0"/>
      <w:marBottom w:val="0"/>
      <w:divBdr>
        <w:top w:val="none" w:sz="0" w:space="0" w:color="auto"/>
        <w:left w:val="none" w:sz="0" w:space="0" w:color="auto"/>
        <w:bottom w:val="none" w:sz="0" w:space="0" w:color="auto"/>
        <w:right w:val="none" w:sz="0" w:space="0" w:color="auto"/>
      </w:divBdr>
    </w:div>
    <w:div w:id="338237837">
      <w:marLeft w:val="480"/>
      <w:marRight w:val="0"/>
      <w:marTop w:val="0"/>
      <w:marBottom w:val="0"/>
      <w:divBdr>
        <w:top w:val="none" w:sz="0" w:space="0" w:color="auto"/>
        <w:left w:val="none" w:sz="0" w:space="0" w:color="auto"/>
        <w:bottom w:val="none" w:sz="0" w:space="0" w:color="auto"/>
        <w:right w:val="none" w:sz="0" w:space="0" w:color="auto"/>
      </w:divBdr>
    </w:div>
    <w:div w:id="338579413">
      <w:marLeft w:val="480"/>
      <w:marRight w:val="0"/>
      <w:marTop w:val="0"/>
      <w:marBottom w:val="0"/>
      <w:divBdr>
        <w:top w:val="none" w:sz="0" w:space="0" w:color="auto"/>
        <w:left w:val="none" w:sz="0" w:space="0" w:color="auto"/>
        <w:bottom w:val="none" w:sz="0" w:space="0" w:color="auto"/>
        <w:right w:val="none" w:sz="0" w:space="0" w:color="auto"/>
      </w:divBdr>
    </w:div>
    <w:div w:id="339043136">
      <w:marLeft w:val="480"/>
      <w:marRight w:val="0"/>
      <w:marTop w:val="0"/>
      <w:marBottom w:val="0"/>
      <w:divBdr>
        <w:top w:val="none" w:sz="0" w:space="0" w:color="auto"/>
        <w:left w:val="none" w:sz="0" w:space="0" w:color="auto"/>
        <w:bottom w:val="none" w:sz="0" w:space="0" w:color="auto"/>
        <w:right w:val="none" w:sz="0" w:space="0" w:color="auto"/>
      </w:divBdr>
    </w:div>
    <w:div w:id="339115788">
      <w:marLeft w:val="480"/>
      <w:marRight w:val="0"/>
      <w:marTop w:val="0"/>
      <w:marBottom w:val="0"/>
      <w:divBdr>
        <w:top w:val="none" w:sz="0" w:space="0" w:color="auto"/>
        <w:left w:val="none" w:sz="0" w:space="0" w:color="auto"/>
        <w:bottom w:val="none" w:sz="0" w:space="0" w:color="auto"/>
        <w:right w:val="none" w:sz="0" w:space="0" w:color="auto"/>
      </w:divBdr>
    </w:div>
    <w:div w:id="339234350">
      <w:bodyDiv w:val="1"/>
      <w:marLeft w:val="0"/>
      <w:marRight w:val="0"/>
      <w:marTop w:val="0"/>
      <w:marBottom w:val="0"/>
      <w:divBdr>
        <w:top w:val="none" w:sz="0" w:space="0" w:color="auto"/>
        <w:left w:val="none" w:sz="0" w:space="0" w:color="auto"/>
        <w:bottom w:val="none" w:sz="0" w:space="0" w:color="auto"/>
        <w:right w:val="none" w:sz="0" w:space="0" w:color="auto"/>
      </w:divBdr>
    </w:div>
    <w:div w:id="339235765">
      <w:marLeft w:val="480"/>
      <w:marRight w:val="0"/>
      <w:marTop w:val="0"/>
      <w:marBottom w:val="0"/>
      <w:divBdr>
        <w:top w:val="none" w:sz="0" w:space="0" w:color="auto"/>
        <w:left w:val="none" w:sz="0" w:space="0" w:color="auto"/>
        <w:bottom w:val="none" w:sz="0" w:space="0" w:color="auto"/>
        <w:right w:val="none" w:sz="0" w:space="0" w:color="auto"/>
      </w:divBdr>
    </w:div>
    <w:div w:id="339623540">
      <w:marLeft w:val="480"/>
      <w:marRight w:val="0"/>
      <w:marTop w:val="0"/>
      <w:marBottom w:val="0"/>
      <w:divBdr>
        <w:top w:val="none" w:sz="0" w:space="0" w:color="auto"/>
        <w:left w:val="none" w:sz="0" w:space="0" w:color="auto"/>
        <w:bottom w:val="none" w:sz="0" w:space="0" w:color="auto"/>
        <w:right w:val="none" w:sz="0" w:space="0" w:color="auto"/>
      </w:divBdr>
    </w:div>
    <w:div w:id="339742780">
      <w:marLeft w:val="480"/>
      <w:marRight w:val="0"/>
      <w:marTop w:val="0"/>
      <w:marBottom w:val="0"/>
      <w:divBdr>
        <w:top w:val="none" w:sz="0" w:space="0" w:color="auto"/>
        <w:left w:val="none" w:sz="0" w:space="0" w:color="auto"/>
        <w:bottom w:val="none" w:sz="0" w:space="0" w:color="auto"/>
        <w:right w:val="none" w:sz="0" w:space="0" w:color="auto"/>
      </w:divBdr>
    </w:div>
    <w:div w:id="339939006">
      <w:marLeft w:val="480"/>
      <w:marRight w:val="0"/>
      <w:marTop w:val="0"/>
      <w:marBottom w:val="0"/>
      <w:divBdr>
        <w:top w:val="none" w:sz="0" w:space="0" w:color="auto"/>
        <w:left w:val="none" w:sz="0" w:space="0" w:color="auto"/>
        <w:bottom w:val="none" w:sz="0" w:space="0" w:color="auto"/>
        <w:right w:val="none" w:sz="0" w:space="0" w:color="auto"/>
      </w:divBdr>
    </w:div>
    <w:div w:id="339939981">
      <w:marLeft w:val="480"/>
      <w:marRight w:val="0"/>
      <w:marTop w:val="0"/>
      <w:marBottom w:val="0"/>
      <w:divBdr>
        <w:top w:val="none" w:sz="0" w:space="0" w:color="auto"/>
        <w:left w:val="none" w:sz="0" w:space="0" w:color="auto"/>
        <w:bottom w:val="none" w:sz="0" w:space="0" w:color="auto"/>
        <w:right w:val="none" w:sz="0" w:space="0" w:color="auto"/>
      </w:divBdr>
    </w:div>
    <w:div w:id="340742022">
      <w:marLeft w:val="480"/>
      <w:marRight w:val="0"/>
      <w:marTop w:val="0"/>
      <w:marBottom w:val="0"/>
      <w:divBdr>
        <w:top w:val="none" w:sz="0" w:space="0" w:color="auto"/>
        <w:left w:val="none" w:sz="0" w:space="0" w:color="auto"/>
        <w:bottom w:val="none" w:sz="0" w:space="0" w:color="auto"/>
        <w:right w:val="none" w:sz="0" w:space="0" w:color="auto"/>
      </w:divBdr>
    </w:div>
    <w:div w:id="341202541">
      <w:marLeft w:val="480"/>
      <w:marRight w:val="0"/>
      <w:marTop w:val="0"/>
      <w:marBottom w:val="0"/>
      <w:divBdr>
        <w:top w:val="none" w:sz="0" w:space="0" w:color="auto"/>
        <w:left w:val="none" w:sz="0" w:space="0" w:color="auto"/>
        <w:bottom w:val="none" w:sz="0" w:space="0" w:color="auto"/>
        <w:right w:val="none" w:sz="0" w:space="0" w:color="auto"/>
      </w:divBdr>
    </w:div>
    <w:div w:id="341397582">
      <w:marLeft w:val="480"/>
      <w:marRight w:val="0"/>
      <w:marTop w:val="0"/>
      <w:marBottom w:val="0"/>
      <w:divBdr>
        <w:top w:val="none" w:sz="0" w:space="0" w:color="auto"/>
        <w:left w:val="none" w:sz="0" w:space="0" w:color="auto"/>
        <w:bottom w:val="none" w:sz="0" w:space="0" w:color="auto"/>
        <w:right w:val="none" w:sz="0" w:space="0" w:color="auto"/>
      </w:divBdr>
    </w:div>
    <w:div w:id="341401783">
      <w:marLeft w:val="480"/>
      <w:marRight w:val="0"/>
      <w:marTop w:val="0"/>
      <w:marBottom w:val="0"/>
      <w:divBdr>
        <w:top w:val="none" w:sz="0" w:space="0" w:color="auto"/>
        <w:left w:val="none" w:sz="0" w:space="0" w:color="auto"/>
        <w:bottom w:val="none" w:sz="0" w:space="0" w:color="auto"/>
        <w:right w:val="none" w:sz="0" w:space="0" w:color="auto"/>
      </w:divBdr>
    </w:div>
    <w:div w:id="341471416">
      <w:marLeft w:val="480"/>
      <w:marRight w:val="0"/>
      <w:marTop w:val="0"/>
      <w:marBottom w:val="0"/>
      <w:divBdr>
        <w:top w:val="none" w:sz="0" w:space="0" w:color="auto"/>
        <w:left w:val="none" w:sz="0" w:space="0" w:color="auto"/>
        <w:bottom w:val="none" w:sz="0" w:space="0" w:color="auto"/>
        <w:right w:val="none" w:sz="0" w:space="0" w:color="auto"/>
      </w:divBdr>
    </w:div>
    <w:div w:id="341473308">
      <w:bodyDiv w:val="1"/>
      <w:marLeft w:val="0"/>
      <w:marRight w:val="0"/>
      <w:marTop w:val="0"/>
      <w:marBottom w:val="0"/>
      <w:divBdr>
        <w:top w:val="none" w:sz="0" w:space="0" w:color="auto"/>
        <w:left w:val="none" w:sz="0" w:space="0" w:color="auto"/>
        <w:bottom w:val="none" w:sz="0" w:space="0" w:color="auto"/>
        <w:right w:val="none" w:sz="0" w:space="0" w:color="auto"/>
      </w:divBdr>
    </w:div>
    <w:div w:id="341515995">
      <w:marLeft w:val="480"/>
      <w:marRight w:val="0"/>
      <w:marTop w:val="0"/>
      <w:marBottom w:val="0"/>
      <w:divBdr>
        <w:top w:val="none" w:sz="0" w:space="0" w:color="auto"/>
        <w:left w:val="none" w:sz="0" w:space="0" w:color="auto"/>
        <w:bottom w:val="none" w:sz="0" w:space="0" w:color="auto"/>
        <w:right w:val="none" w:sz="0" w:space="0" w:color="auto"/>
      </w:divBdr>
    </w:div>
    <w:div w:id="341783598">
      <w:marLeft w:val="480"/>
      <w:marRight w:val="0"/>
      <w:marTop w:val="0"/>
      <w:marBottom w:val="0"/>
      <w:divBdr>
        <w:top w:val="none" w:sz="0" w:space="0" w:color="auto"/>
        <w:left w:val="none" w:sz="0" w:space="0" w:color="auto"/>
        <w:bottom w:val="none" w:sz="0" w:space="0" w:color="auto"/>
        <w:right w:val="none" w:sz="0" w:space="0" w:color="auto"/>
      </w:divBdr>
    </w:div>
    <w:div w:id="342165854">
      <w:marLeft w:val="480"/>
      <w:marRight w:val="0"/>
      <w:marTop w:val="0"/>
      <w:marBottom w:val="0"/>
      <w:divBdr>
        <w:top w:val="none" w:sz="0" w:space="0" w:color="auto"/>
        <w:left w:val="none" w:sz="0" w:space="0" w:color="auto"/>
        <w:bottom w:val="none" w:sz="0" w:space="0" w:color="auto"/>
        <w:right w:val="none" w:sz="0" w:space="0" w:color="auto"/>
      </w:divBdr>
    </w:div>
    <w:div w:id="342899134">
      <w:bodyDiv w:val="1"/>
      <w:marLeft w:val="0"/>
      <w:marRight w:val="0"/>
      <w:marTop w:val="0"/>
      <w:marBottom w:val="0"/>
      <w:divBdr>
        <w:top w:val="none" w:sz="0" w:space="0" w:color="auto"/>
        <w:left w:val="none" w:sz="0" w:space="0" w:color="auto"/>
        <w:bottom w:val="none" w:sz="0" w:space="0" w:color="auto"/>
        <w:right w:val="none" w:sz="0" w:space="0" w:color="auto"/>
      </w:divBdr>
    </w:div>
    <w:div w:id="343092261">
      <w:marLeft w:val="480"/>
      <w:marRight w:val="0"/>
      <w:marTop w:val="0"/>
      <w:marBottom w:val="0"/>
      <w:divBdr>
        <w:top w:val="none" w:sz="0" w:space="0" w:color="auto"/>
        <w:left w:val="none" w:sz="0" w:space="0" w:color="auto"/>
        <w:bottom w:val="none" w:sz="0" w:space="0" w:color="auto"/>
        <w:right w:val="none" w:sz="0" w:space="0" w:color="auto"/>
      </w:divBdr>
    </w:div>
    <w:div w:id="343286544">
      <w:bodyDiv w:val="1"/>
      <w:marLeft w:val="0"/>
      <w:marRight w:val="0"/>
      <w:marTop w:val="0"/>
      <w:marBottom w:val="0"/>
      <w:divBdr>
        <w:top w:val="none" w:sz="0" w:space="0" w:color="auto"/>
        <w:left w:val="none" w:sz="0" w:space="0" w:color="auto"/>
        <w:bottom w:val="none" w:sz="0" w:space="0" w:color="auto"/>
        <w:right w:val="none" w:sz="0" w:space="0" w:color="auto"/>
      </w:divBdr>
    </w:div>
    <w:div w:id="343628060">
      <w:bodyDiv w:val="1"/>
      <w:marLeft w:val="0"/>
      <w:marRight w:val="0"/>
      <w:marTop w:val="0"/>
      <w:marBottom w:val="0"/>
      <w:divBdr>
        <w:top w:val="none" w:sz="0" w:space="0" w:color="auto"/>
        <w:left w:val="none" w:sz="0" w:space="0" w:color="auto"/>
        <w:bottom w:val="none" w:sz="0" w:space="0" w:color="auto"/>
        <w:right w:val="none" w:sz="0" w:space="0" w:color="auto"/>
      </w:divBdr>
    </w:div>
    <w:div w:id="343871926">
      <w:marLeft w:val="480"/>
      <w:marRight w:val="0"/>
      <w:marTop w:val="0"/>
      <w:marBottom w:val="0"/>
      <w:divBdr>
        <w:top w:val="none" w:sz="0" w:space="0" w:color="auto"/>
        <w:left w:val="none" w:sz="0" w:space="0" w:color="auto"/>
        <w:bottom w:val="none" w:sz="0" w:space="0" w:color="auto"/>
        <w:right w:val="none" w:sz="0" w:space="0" w:color="auto"/>
      </w:divBdr>
    </w:div>
    <w:div w:id="344328058">
      <w:marLeft w:val="480"/>
      <w:marRight w:val="0"/>
      <w:marTop w:val="0"/>
      <w:marBottom w:val="0"/>
      <w:divBdr>
        <w:top w:val="none" w:sz="0" w:space="0" w:color="auto"/>
        <w:left w:val="none" w:sz="0" w:space="0" w:color="auto"/>
        <w:bottom w:val="none" w:sz="0" w:space="0" w:color="auto"/>
        <w:right w:val="none" w:sz="0" w:space="0" w:color="auto"/>
      </w:divBdr>
    </w:div>
    <w:div w:id="344600940">
      <w:marLeft w:val="480"/>
      <w:marRight w:val="0"/>
      <w:marTop w:val="0"/>
      <w:marBottom w:val="0"/>
      <w:divBdr>
        <w:top w:val="none" w:sz="0" w:space="0" w:color="auto"/>
        <w:left w:val="none" w:sz="0" w:space="0" w:color="auto"/>
        <w:bottom w:val="none" w:sz="0" w:space="0" w:color="auto"/>
        <w:right w:val="none" w:sz="0" w:space="0" w:color="auto"/>
      </w:divBdr>
    </w:div>
    <w:div w:id="345863063">
      <w:marLeft w:val="480"/>
      <w:marRight w:val="0"/>
      <w:marTop w:val="0"/>
      <w:marBottom w:val="0"/>
      <w:divBdr>
        <w:top w:val="none" w:sz="0" w:space="0" w:color="auto"/>
        <w:left w:val="none" w:sz="0" w:space="0" w:color="auto"/>
        <w:bottom w:val="none" w:sz="0" w:space="0" w:color="auto"/>
        <w:right w:val="none" w:sz="0" w:space="0" w:color="auto"/>
      </w:divBdr>
    </w:div>
    <w:div w:id="345988379">
      <w:marLeft w:val="480"/>
      <w:marRight w:val="0"/>
      <w:marTop w:val="0"/>
      <w:marBottom w:val="0"/>
      <w:divBdr>
        <w:top w:val="none" w:sz="0" w:space="0" w:color="auto"/>
        <w:left w:val="none" w:sz="0" w:space="0" w:color="auto"/>
        <w:bottom w:val="none" w:sz="0" w:space="0" w:color="auto"/>
        <w:right w:val="none" w:sz="0" w:space="0" w:color="auto"/>
      </w:divBdr>
    </w:div>
    <w:div w:id="346710599">
      <w:marLeft w:val="480"/>
      <w:marRight w:val="0"/>
      <w:marTop w:val="0"/>
      <w:marBottom w:val="0"/>
      <w:divBdr>
        <w:top w:val="none" w:sz="0" w:space="0" w:color="auto"/>
        <w:left w:val="none" w:sz="0" w:space="0" w:color="auto"/>
        <w:bottom w:val="none" w:sz="0" w:space="0" w:color="auto"/>
        <w:right w:val="none" w:sz="0" w:space="0" w:color="auto"/>
      </w:divBdr>
    </w:div>
    <w:div w:id="347105683">
      <w:marLeft w:val="480"/>
      <w:marRight w:val="0"/>
      <w:marTop w:val="0"/>
      <w:marBottom w:val="0"/>
      <w:divBdr>
        <w:top w:val="none" w:sz="0" w:space="0" w:color="auto"/>
        <w:left w:val="none" w:sz="0" w:space="0" w:color="auto"/>
        <w:bottom w:val="none" w:sz="0" w:space="0" w:color="auto"/>
        <w:right w:val="none" w:sz="0" w:space="0" w:color="auto"/>
      </w:divBdr>
    </w:div>
    <w:div w:id="348215964">
      <w:marLeft w:val="480"/>
      <w:marRight w:val="0"/>
      <w:marTop w:val="0"/>
      <w:marBottom w:val="0"/>
      <w:divBdr>
        <w:top w:val="none" w:sz="0" w:space="0" w:color="auto"/>
        <w:left w:val="none" w:sz="0" w:space="0" w:color="auto"/>
        <w:bottom w:val="none" w:sz="0" w:space="0" w:color="auto"/>
        <w:right w:val="none" w:sz="0" w:space="0" w:color="auto"/>
      </w:divBdr>
    </w:div>
    <w:div w:id="349377342">
      <w:bodyDiv w:val="1"/>
      <w:marLeft w:val="0"/>
      <w:marRight w:val="0"/>
      <w:marTop w:val="0"/>
      <w:marBottom w:val="0"/>
      <w:divBdr>
        <w:top w:val="none" w:sz="0" w:space="0" w:color="auto"/>
        <w:left w:val="none" w:sz="0" w:space="0" w:color="auto"/>
        <w:bottom w:val="none" w:sz="0" w:space="0" w:color="auto"/>
        <w:right w:val="none" w:sz="0" w:space="0" w:color="auto"/>
      </w:divBdr>
    </w:div>
    <w:div w:id="349574542">
      <w:marLeft w:val="480"/>
      <w:marRight w:val="0"/>
      <w:marTop w:val="0"/>
      <w:marBottom w:val="0"/>
      <w:divBdr>
        <w:top w:val="none" w:sz="0" w:space="0" w:color="auto"/>
        <w:left w:val="none" w:sz="0" w:space="0" w:color="auto"/>
        <w:bottom w:val="none" w:sz="0" w:space="0" w:color="auto"/>
        <w:right w:val="none" w:sz="0" w:space="0" w:color="auto"/>
      </w:divBdr>
    </w:div>
    <w:div w:id="349718607">
      <w:marLeft w:val="480"/>
      <w:marRight w:val="0"/>
      <w:marTop w:val="0"/>
      <w:marBottom w:val="0"/>
      <w:divBdr>
        <w:top w:val="none" w:sz="0" w:space="0" w:color="auto"/>
        <w:left w:val="none" w:sz="0" w:space="0" w:color="auto"/>
        <w:bottom w:val="none" w:sz="0" w:space="0" w:color="auto"/>
        <w:right w:val="none" w:sz="0" w:space="0" w:color="auto"/>
      </w:divBdr>
    </w:div>
    <w:div w:id="350189051">
      <w:marLeft w:val="480"/>
      <w:marRight w:val="0"/>
      <w:marTop w:val="0"/>
      <w:marBottom w:val="0"/>
      <w:divBdr>
        <w:top w:val="none" w:sz="0" w:space="0" w:color="auto"/>
        <w:left w:val="none" w:sz="0" w:space="0" w:color="auto"/>
        <w:bottom w:val="none" w:sz="0" w:space="0" w:color="auto"/>
        <w:right w:val="none" w:sz="0" w:space="0" w:color="auto"/>
      </w:divBdr>
    </w:div>
    <w:div w:id="350225359">
      <w:marLeft w:val="480"/>
      <w:marRight w:val="0"/>
      <w:marTop w:val="0"/>
      <w:marBottom w:val="0"/>
      <w:divBdr>
        <w:top w:val="none" w:sz="0" w:space="0" w:color="auto"/>
        <w:left w:val="none" w:sz="0" w:space="0" w:color="auto"/>
        <w:bottom w:val="none" w:sz="0" w:space="0" w:color="auto"/>
        <w:right w:val="none" w:sz="0" w:space="0" w:color="auto"/>
      </w:divBdr>
    </w:div>
    <w:div w:id="350768242">
      <w:marLeft w:val="480"/>
      <w:marRight w:val="0"/>
      <w:marTop w:val="0"/>
      <w:marBottom w:val="0"/>
      <w:divBdr>
        <w:top w:val="none" w:sz="0" w:space="0" w:color="auto"/>
        <w:left w:val="none" w:sz="0" w:space="0" w:color="auto"/>
        <w:bottom w:val="none" w:sz="0" w:space="0" w:color="auto"/>
        <w:right w:val="none" w:sz="0" w:space="0" w:color="auto"/>
      </w:divBdr>
    </w:div>
    <w:div w:id="351230612">
      <w:marLeft w:val="480"/>
      <w:marRight w:val="0"/>
      <w:marTop w:val="0"/>
      <w:marBottom w:val="0"/>
      <w:divBdr>
        <w:top w:val="none" w:sz="0" w:space="0" w:color="auto"/>
        <w:left w:val="none" w:sz="0" w:space="0" w:color="auto"/>
        <w:bottom w:val="none" w:sz="0" w:space="0" w:color="auto"/>
        <w:right w:val="none" w:sz="0" w:space="0" w:color="auto"/>
      </w:divBdr>
    </w:div>
    <w:div w:id="351763233">
      <w:bodyDiv w:val="1"/>
      <w:marLeft w:val="0"/>
      <w:marRight w:val="0"/>
      <w:marTop w:val="0"/>
      <w:marBottom w:val="0"/>
      <w:divBdr>
        <w:top w:val="none" w:sz="0" w:space="0" w:color="auto"/>
        <w:left w:val="none" w:sz="0" w:space="0" w:color="auto"/>
        <w:bottom w:val="none" w:sz="0" w:space="0" w:color="auto"/>
        <w:right w:val="none" w:sz="0" w:space="0" w:color="auto"/>
      </w:divBdr>
    </w:div>
    <w:div w:id="352076003">
      <w:marLeft w:val="480"/>
      <w:marRight w:val="0"/>
      <w:marTop w:val="0"/>
      <w:marBottom w:val="0"/>
      <w:divBdr>
        <w:top w:val="none" w:sz="0" w:space="0" w:color="auto"/>
        <w:left w:val="none" w:sz="0" w:space="0" w:color="auto"/>
        <w:bottom w:val="none" w:sz="0" w:space="0" w:color="auto"/>
        <w:right w:val="none" w:sz="0" w:space="0" w:color="auto"/>
      </w:divBdr>
    </w:div>
    <w:div w:id="352077645">
      <w:bodyDiv w:val="1"/>
      <w:marLeft w:val="0"/>
      <w:marRight w:val="0"/>
      <w:marTop w:val="0"/>
      <w:marBottom w:val="0"/>
      <w:divBdr>
        <w:top w:val="none" w:sz="0" w:space="0" w:color="auto"/>
        <w:left w:val="none" w:sz="0" w:space="0" w:color="auto"/>
        <w:bottom w:val="none" w:sz="0" w:space="0" w:color="auto"/>
        <w:right w:val="none" w:sz="0" w:space="0" w:color="auto"/>
      </w:divBdr>
    </w:div>
    <w:div w:id="352194533">
      <w:marLeft w:val="480"/>
      <w:marRight w:val="0"/>
      <w:marTop w:val="0"/>
      <w:marBottom w:val="0"/>
      <w:divBdr>
        <w:top w:val="none" w:sz="0" w:space="0" w:color="auto"/>
        <w:left w:val="none" w:sz="0" w:space="0" w:color="auto"/>
        <w:bottom w:val="none" w:sz="0" w:space="0" w:color="auto"/>
        <w:right w:val="none" w:sz="0" w:space="0" w:color="auto"/>
      </w:divBdr>
    </w:div>
    <w:div w:id="352222894">
      <w:marLeft w:val="480"/>
      <w:marRight w:val="0"/>
      <w:marTop w:val="0"/>
      <w:marBottom w:val="0"/>
      <w:divBdr>
        <w:top w:val="none" w:sz="0" w:space="0" w:color="auto"/>
        <w:left w:val="none" w:sz="0" w:space="0" w:color="auto"/>
        <w:bottom w:val="none" w:sz="0" w:space="0" w:color="auto"/>
        <w:right w:val="none" w:sz="0" w:space="0" w:color="auto"/>
      </w:divBdr>
    </w:div>
    <w:div w:id="352538071">
      <w:marLeft w:val="480"/>
      <w:marRight w:val="0"/>
      <w:marTop w:val="0"/>
      <w:marBottom w:val="0"/>
      <w:divBdr>
        <w:top w:val="none" w:sz="0" w:space="0" w:color="auto"/>
        <w:left w:val="none" w:sz="0" w:space="0" w:color="auto"/>
        <w:bottom w:val="none" w:sz="0" w:space="0" w:color="auto"/>
        <w:right w:val="none" w:sz="0" w:space="0" w:color="auto"/>
      </w:divBdr>
    </w:div>
    <w:div w:id="353112035">
      <w:marLeft w:val="480"/>
      <w:marRight w:val="0"/>
      <w:marTop w:val="0"/>
      <w:marBottom w:val="0"/>
      <w:divBdr>
        <w:top w:val="none" w:sz="0" w:space="0" w:color="auto"/>
        <w:left w:val="none" w:sz="0" w:space="0" w:color="auto"/>
        <w:bottom w:val="none" w:sz="0" w:space="0" w:color="auto"/>
        <w:right w:val="none" w:sz="0" w:space="0" w:color="auto"/>
      </w:divBdr>
    </w:div>
    <w:div w:id="353457442">
      <w:bodyDiv w:val="1"/>
      <w:marLeft w:val="0"/>
      <w:marRight w:val="0"/>
      <w:marTop w:val="0"/>
      <w:marBottom w:val="0"/>
      <w:divBdr>
        <w:top w:val="none" w:sz="0" w:space="0" w:color="auto"/>
        <w:left w:val="none" w:sz="0" w:space="0" w:color="auto"/>
        <w:bottom w:val="none" w:sz="0" w:space="0" w:color="auto"/>
        <w:right w:val="none" w:sz="0" w:space="0" w:color="auto"/>
      </w:divBdr>
    </w:div>
    <w:div w:id="353774919">
      <w:bodyDiv w:val="1"/>
      <w:marLeft w:val="0"/>
      <w:marRight w:val="0"/>
      <w:marTop w:val="0"/>
      <w:marBottom w:val="0"/>
      <w:divBdr>
        <w:top w:val="none" w:sz="0" w:space="0" w:color="auto"/>
        <w:left w:val="none" w:sz="0" w:space="0" w:color="auto"/>
        <w:bottom w:val="none" w:sz="0" w:space="0" w:color="auto"/>
        <w:right w:val="none" w:sz="0" w:space="0" w:color="auto"/>
      </w:divBdr>
    </w:div>
    <w:div w:id="353964685">
      <w:marLeft w:val="480"/>
      <w:marRight w:val="0"/>
      <w:marTop w:val="0"/>
      <w:marBottom w:val="0"/>
      <w:divBdr>
        <w:top w:val="none" w:sz="0" w:space="0" w:color="auto"/>
        <w:left w:val="none" w:sz="0" w:space="0" w:color="auto"/>
        <w:bottom w:val="none" w:sz="0" w:space="0" w:color="auto"/>
        <w:right w:val="none" w:sz="0" w:space="0" w:color="auto"/>
      </w:divBdr>
    </w:div>
    <w:div w:id="354112222">
      <w:marLeft w:val="480"/>
      <w:marRight w:val="0"/>
      <w:marTop w:val="0"/>
      <w:marBottom w:val="0"/>
      <w:divBdr>
        <w:top w:val="none" w:sz="0" w:space="0" w:color="auto"/>
        <w:left w:val="none" w:sz="0" w:space="0" w:color="auto"/>
        <w:bottom w:val="none" w:sz="0" w:space="0" w:color="auto"/>
        <w:right w:val="none" w:sz="0" w:space="0" w:color="auto"/>
      </w:divBdr>
    </w:div>
    <w:div w:id="354161771">
      <w:marLeft w:val="480"/>
      <w:marRight w:val="0"/>
      <w:marTop w:val="0"/>
      <w:marBottom w:val="0"/>
      <w:divBdr>
        <w:top w:val="none" w:sz="0" w:space="0" w:color="auto"/>
        <w:left w:val="none" w:sz="0" w:space="0" w:color="auto"/>
        <w:bottom w:val="none" w:sz="0" w:space="0" w:color="auto"/>
        <w:right w:val="none" w:sz="0" w:space="0" w:color="auto"/>
      </w:divBdr>
    </w:div>
    <w:div w:id="354308011">
      <w:marLeft w:val="480"/>
      <w:marRight w:val="0"/>
      <w:marTop w:val="0"/>
      <w:marBottom w:val="0"/>
      <w:divBdr>
        <w:top w:val="none" w:sz="0" w:space="0" w:color="auto"/>
        <w:left w:val="none" w:sz="0" w:space="0" w:color="auto"/>
        <w:bottom w:val="none" w:sz="0" w:space="0" w:color="auto"/>
        <w:right w:val="none" w:sz="0" w:space="0" w:color="auto"/>
      </w:divBdr>
    </w:div>
    <w:div w:id="354888531">
      <w:marLeft w:val="480"/>
      <w:marRight w:val="0"/>
      <w:marTop w:val="0"/>
      <w:marBottom w:val="0"/>
      <w:divBdr>
        <w:top w:val="none" w:sz="0" w:space="0" w:color="auto"/>
        <w:left w:val="none" w:sz="0" w:space="0" w:color="auto"/>
        <w:bottom w:val="none" w:sz="0" w:space="0" w:color="auto"/>
        <w:right w:val="none" w:sz="0" w:space="0" w:color="auto"/>
      </w:divBdr>
    </w:div>
    <w:div w:id="355080781">
      <w:bodyDiv w:val="1"/>
      <w:marLeft w:val="0"/>
      <w:marRight w:val="0"/>
      <w:marTop w:val="0"/>
      <w:marBottom w:val="0"/>
      <w:divBdr>
        <w:top w:val="none" w:sz="0" w:space="0" w:color="auto"/>
        <w:left w:val="none" w:sz="0" w:space="0" w:color="auto"/>
        <w:bottom w:val="none" w:sz="0" w:space="0" w:color="auto"/>
        <w:right w:val="none" w:sz="0" w:space="0" w:color="auto"/>
      </w:divBdr>
    </w:div>
    <w:div w:id="355354958">
      <w:marLeft w:val="480"/>
      <w:marRight w:val="0"/>
      <w:marTop w:val="0"/>
      <w:marBottom w:val="0"/>
      <w:divBdr>
        <w:top w:val="none" w:sz="0" w:space="0" w:color="auto"/>
        <w:left w:val="none" w:sz="0" w:space="0" w:color="auto"/>
        <w:bottom w:val="none" w:sz="0" w:space="0" w:color="auto"/>
        <w:right w:val="none" w:sz="0" w:space="0" w:color="auto"/>
      </w:divBdr>
    </w:div>
    <w:div w:id="355619267">
      <w:bodyDiv w:val="1"/>
      <w:marLeft w:val="0"/>
      <w:marRight w:val="0"/>
      <w:marTop w:val="0"/>
      <w:marBottom w:val="0"/>
      <w:divBdr>
        <w:top w:val="none" w:sz="0" w:space="0" w:color="auto"/>
        <w:left w:val="none" w:sz="0" w:space="0" w:color="auto"/>
        <w:bottom w:val="none" w:sz="0" w:space="0" w:color="auto"/>
        <w:right w:val="none" w:sz="0" w:space="0" w:color="auto"/>
      </w:divBdr>
    </w:div>
    <w:div w:id="356199564">
      <w:bodyDiv w:val="1"/>
      <w:marLeft w:val="0"/>
      <w:marRight w:val="0"/>
      <w:marTop w:val="0"/>
      <w:marBottom w:val="0"/>
      <w:divBdr>
        <w:top w:val="none" w:sz="0" w:space="0" w:color="auto"/>
        <w:left w:val="none" w:sz="0" w:space="0" w:color="auto"/>
        <w:bottom w:val="none" w:sz="0" w:space="0" w:color="auto"/>
        <w:right w:val="none" w:sz="0" w:space="0" w:color="auto"/>
      </w:divBdr>
    </w:div>
    <w:div w:id="356390667">
      <w:bodyDiv w:val="1"/>
      <w:marLeft w:val="0"/>
      <w:marRight w:val="0"/>
      <w:marTop w:val="0"/>
      <w:marBottom w:val="0"/>
      <w:divBdr>
        <w:top w:val="none" w:sz="0" w:space="0" w:color="auto"/>
        <w:left w:val="none" w:sz="0" w:space="0" w:color="auto"/>
        <w:bottom w:val="none" w:sz="0" w:space="0" w:color="auto"/>
        <w:right w:val="none" w:sz="0" w:space="0" w:color="auto"/>
      </w:divBdr>
    </w:div>
    <w:div w:id="357004211">
      <w:marLeft w:val="480"/>
      <w:marRight w:val="0"/>
      <w:marTop w:val="0"/>
      <w:marBottom w:val="0"/>
      <w:divBdr>
        <w:top w:val="none" w:sz="0" w:space="0" w:color="auto"/>
        <w:left w:val="none" w:sz="0" w:space="0" w:color="auto"/>
        <w:bottom w:val="none" w:sz="0" w:space="0" w:color="auto"/>
        <w:right w:val="none" w:sz="0" w:space="0" w:color="auto"/>
      </w:divBdr>
    </w:div>
    <w:div w:id="358822099">
      <w:marLeft w:val="480"/>
      <w:marRight w:val="0"/>
      <w:marTop w:val="0"/>
      <w:marBottom w:val="0"/>
      <w:divBdr>
        <w:top w:val="none" w:sz="0" w:space="0" w:color="auto"/>
        <w:left w:val="none" w:sz="0" w:space="0" w:color="auto"/>
        <w:bottom w:val="none" w:sz="0" w:space="0" w:color="auto"/>
        <w:right w:val="none" w:sz="0" w:space="0" w:color="auto"/>
      </w:divBdr>
    </w:div>
    <w:div w:id="358899988">
      <w:bodyDiv w:val="1"/>
      <w:marLeft w:val="0"/>
      <w:marRight w:val="0"/>
      <w:marTop w:val="0"/>
      <w:marBottom w:val="0"/>
      <w:divBdr>
        <w:top w:val="none" w:sz="0" w:space="0" w:color="auto"/>
        <w:left w:val="none" w:sz="0" w:space="0" w:color="auto"/>
        <w:bottom w:val="none" w:sz="0" w:space="0" w:color="auto"/>
        <w:right w:val="none" w:sz="0" w:space="0" w:color="auto"/>
      </w:divBdr>
      <w:divsChild>
        <w:div w:id="208801949">
          <w:marLeft w:val="480"/>
          <w:marRight w:val="0"/>
          <w:marTop w:val="0"/>
          <w:marBottom w:val="0"/>
          <w:divBdr>
            <w:top w:val="none" w:sz="0" w:space="0" w:color="auto"/>
            <w:left w:val="none" w:sz="0" w:space="0" w:color="auto"/>
            <w:bottom w:val="none" w:sz="0" w:space="0" w:color="auto"/>
            <w:right w:val="none" w:sz="0" w:space="0" w:color="auto"/>
          </w:divBdr>
        </w:div>
        <w:div w:id="1504856640">
          <w:marLeft w:val="480"/>
          <w:marRight w:val="0"/>
          <w:marTop w:val="0"/>
          <w:marBottom w:val="0"/>
          <w:divBdr>
            <w:top w:val="none" w:sz="0" w:space="0" w:color="auto"/>
            <w:left w:val="none" w:sz="0" w:space="0" w:color="auto"/>
            <w:bottom w:val="none" w:sz="0" w:space="0" w:color="auto"/>
            <w:right w:val="none" w:sz="0" w:space="0" w:color="auto"/>
          </w:divBdr>
        </w:div>
        <w:div w:id="1898541931">
          <w:marLeft w:val="480"/>
          <w:marRight w:val="0"/>
          <w:marTop w:val="0"/>
          <w:marBottom w:val="0"/>
          <w:divBdr>
            <w:top w:val="none" w:sz="0" w:space="0" w:color="auto"/>
            <w:left w:val="none" w:sz="0" w:space="0" w:color="auto"/>
            <w:bottom w:val="none" w:sz="0" w:space="0" w:color="auto"/>
            <w:right w:val="none" w:sz="0" w:space="0" w:color="auto"/>
          </w:divBdr>
        </w:div>
        <w:div w:id="1928541183">
          <w:marLeft w:val="480"/>
          <w:marRight w:val="0"/>
          <w:marTop w:val="0"/>
          <w:marBottom w:val="0"/>
          <w:divBdr>
            <w:top w:val="none" w:sz="0" w:space="0" w:color="auto"/>
            <w:left w:val="none" w:sz="0" w:space="0" w:color="auto"/>
            <w:bottom w:val="none" w:sz="0" w:space="0" w:color="auto"/>
            <w:right w:val="none" w:sz="0" w:space="0" w:color="auto"/>
          </w:divBdr>
        </w:div>
        <w:div w:id="136533819">
          <w:marLeft w:val="480"/>
          <w:marRight w:val="0"/>
          <w:marTop w:val="0"/>
          <w:marBottom w:val="0"/>
          <w:divBdr>
            <w:top w:val="none" w:sz="0" w:space="0" w:color="auto"/>
            <w:left w:val="none" w:sz="0" w:space="0" w:color="auto"/>
            <w:bottom w:val="none" w:sz="0" w:space="0" w:color="auto"/>
            <w:right w:val="none" w:sz="0" w:space="0" w:color="auto"/>
          </w:divBdr>
        </w:div>
        <w:div w:id="1807046235">
          <w:marLeft w:val="480"/>
          <w:marRight w:val="0"/>
          <w:marTop w:val="0"/>
          <w:marBottom w:val="0"/>
          <w:divBdr>
            <w:top w:val="none" w:sz="0" w:space="0" w:color="auto"/>
            <w:left w:val="none" w:sz="0" w:space="0" w:color="auto"/>
            <w:bottom w:val="none" w:sz="0" w:space="0" w:color="auto"/>
            <w:right w:val="none" w:sz="0" w:space="0" w:color="auto"/>
          </w:divBdr>
        </w:div>
        <w:div w:id="780227256">
          <w:marLeft w:val="480"/>
          <w:marRight w:val="0"/>
          <w:marTop w:val="0"/>
          <w:marBottom w:val="0"/>
          <w:divBdr>
            <w:top w:val="none" w:sz="0" w:space="0" w:color="auto"/>
            <w:left w:val="none" w:sz="0" w:space="0" w:color="auto"/>
            <w:bottom w:val="none" w:sz="0" w:space="0" w:color="auto"/>
            <w:right w:val="none" w:sz="0" w:space="0" w:color="auto"/>
          </w:divBdr>
        </w:div>
        <w:div w:id="1852986352">
          <w:marLeft w:val="480"/>
          <w:marRight w:val="0"/>
          <w:marTop w:val="0"/>
          <w:marBottom w:val="0"/>
          <w:divBdr>
            <w:top w:val="none" w:sz="0" w:space="0" w:color="auto"/>
            <w:left w:val="none" w:sz="0" w:space="0" w:color="auto"/>
            <w:bottom w:val="none" w:sz="0" w:space="0" w:color="auto"/>
            <w:right w:val="none" w:sz="0" w:space="0" w:color="auto"/>
          </w:divBdr>
        </w:div>
        <w:div w:id="451560999">
          <w:marLeft w:val="480"/>
          <w:marRight w:val="0"/>
          <w:marTop w:val="0"/>
          <w:marBottom w:val="0"/>
          <w:divBdr>
            <w:top w:val="none" w:sz="0" w:space="0" w:color="auto"/>
            <w:left w:val="none" w:sz="0" w:space="0" w:color="auto"/>
            <w:bottom w:val="none" w:sz="0" w:space="0" w:color="auto"/>
            <w:right w:val="none" w:sz="0" w:space="0" w:color="auto"/>
          </w:divBdr>
        </w:div>
        <w:div w:id="1580292515">
          <w:marLeft w:val="480"/>
          <w:marRight w:val="0"/>
          <w:marTop w:val="0"/>
          <w:marBottom w:val="0"/>
          <w:divBdr>
            <w:top w:val="none" w:sz="0" w:space="0" w:color="auto"/>
            <w:left w:val="none" w:sz="0" w:space="0" w:color="auto"/>
            <w:bottom w:val="none" w:sz="0" w:space="0" w:color="auto"/>
            <w:right w:val="none" w:sz="0" w:space="0" w:color="auto"/>
          </w:divBdr>
        </w:div>
        <w:div w:id="1414400363">
          <w:marLeft w:val="480"/>
          <w:marRight w:val="0"/>
          <w:marTop w:val="0"/>
          <w:marBottom w:val="0"/>
          <w:divBdr>
            <w:top w:val="none" w:sz="0" w:space="0" w:color="auto"/>
            <w:left w:val="none" w:sz="0" w:space="0" w:color="auto"/>
            <w:bottom w:val="none" w:sz="0" w:space="0" w:color="auto"/>
            <w:right w:val="none" w:sz="0" w:space="0" w:color="auto"/>
          </w:divBdr>
        </w:div>
        <w:div w:id="2019917736">
          <w:marLeft w:val="480"/>
          <w:marRight w:val="0"/>
          <w:marTop w:val="0"/>
          <w:marBottom w:val="0"/>
          <w:divBdr>
            <w:top w:val="none" w:sz="0" w:space="0" w:color="auto"/>
            <w:left w:val="none" w:sz="0" w:space="0" w:color="auto"/>
            <w:bottom w:val="none" w:sz="0" w:space="0" w:color="auto"/>
            <w:right w:val="none" w:sz="0" w:space="0" w:color="auto"/>
          </w:divBdr>
        </w:div>
        <w:div w:id="222180632">
          <w:marLeft w:val="480"/>
          <w:marRight w:val="0"/>
          <w:marTop w:val="0"/>
          <w:marBottom w:val="0"/>
          <w:divBdr>
            <w:top w:val="none" w:sz="0" w:space="0" w:color="auto"/>
            <w:left w:val="none" w:sz="0" w:space="0" w:color="auto"/>
            <w:bottom w:val="none" w:sz="0" w:space="0" w:color="auto"/>
            <w:right w:val="none" w:sz="0" w:space="0" w:color="auto"/>
          </w:divBdr>
        </w:div>
        <w:div w:id="1587961739">
          <w:marLeft w:val="480"/>
          <w:marRight w:val="0"/>
          <w:marTop w:val="0"/>
          <w:marBottom w:val="0"/>
          <w:divBdr>
            <w:top w:val="none" w:sz="0" w:space="0" w:color="auto"/>
            <w:left w:val="none" w:sz="0" w:space="0" w:color="auto"/>
            <w:bottom w:val="none" w:sz="0" w:space="0" w:color="auto"/>
            <w:right w:val="none" w:sz="0" w:space="0" w:color="auto"/>
          </w:divBdr>
        </w:div>
        <w:div w:id="983436250">
          <w:marLeft w:val="480"/>
          <w:marRight w:val="0"/>
          <w:marTop w:val="0"/>
          <w:marBottom w:val="0"/>
          <w:divBdr>
            <w:top w:val="none" w:sz="0" w:space="0" w:color="auto"/>
            <w:left w:val="none" w:sz="0" w:space="0" w:color="auto"/>
            <w:bottom w:val="none" w:sz="0" w:space="0" w:color="auto"/>
            <w:right w:val="none" w:sz="0" w:space="0" w:color="auto"/>
          </w:divBdr>
        </w:div>
        <w:div w:id="1884780493">
          <w:marLeft w:val="480"/>
          <w:marRight w:val="0"/>
          <w:marTop w:val="0"/>
          <w:marBottom w:val="0"/>
          <w:divBdr>
            <w:top w:val="none" w:sz="0" w:space="0" w:color="auto"/>
            <w:left w:val="none" w:sz="0" w:space="0" w:color="auto"/>
            <w:bottom w:val="none" w:sz="0" w:space="0" w:color="auto"/>
            <w:right w:val="none" w:sz="0" w:space="0" w:color="auto"/>
          </w:divBdr>
        </w:div>
        <w:div w:id="1527792740">
          <w:marLeft w:val="480"/>
          <w:marRight w:val="0"/>
          <w:marTop w:val="0"/>
          <w:marBottom w:val="0"/>
          <w:divBdr>
            <w:top w:val="none" w:sz="0" w:space="0" w:color="auto"/>
            <w:left w:val="none" w:sz="0" w:space="0" w:color="auto"/>
            <w:bottom w:val="none" w:sz="0" w:space="0" w:color="auto"/>
            <w:right w:val="none" w:sz="0" w:space="0" w:color="auto"/>
          </w:divBdr>
        </w:div>
        <w:div w:id="1232500760">
          <w:marLeft w:val="480"/>
          <w:marRight w:val="0"/>
          <w:marTop w:val="0"/>
          <w:marBottom w:val="0"/>
          <w:divBdr>
            <w:top w:val="none" w:sz="0" w:space="0" w:color="auto"/>
            <w:left w:val="none" w:sz="0" w:space="0" w:color="auto"/>
            <w:bottom w:val="none" w:sz="0" w:space="0" w:color="auto"/>
            <w:right w:val="none" w:sz="0" w:space="0" w:color="auto"/>
          </w:divBdr>
        </w:div>
        <w:div w:id="905338005">
          <w:marLeft w:val="480"/>
          <w:marRight w:val="0"/>
          <w:marTop w:val="0"/>
          <w:marBottom w:val="0"/>
          <w:divBdr>
            <w:top w:val="none" w:sz="0" w:space="0" w:color="auto"/>
            <w:left w:val="none" w:sz="0" w:space="0" w:color="auto"/>
            <w:bottom w:val="none" w:sz="0" w:space="0" w:color="auto"/>
            <w:right w:val="none" w:sz="0" w:space="0" w:color="auto"/>
          </w:divBdr>
        </w:div>
        <w:div w:id="1570381636">
          <w:marLeft w:val="480"/>
          <w:marRight w:val="0"/>
          <w:marTop w:val="0"/>
          <w:marBottom w:val="0"/>
          <w:divBdr>
            <w:top w:val="none" w:sz="0" w:space="0" w:color="auto"/>
            <w:left w:val="none" w:sz="0" w:space="0" w:color="auto"/>
            <w:bottom w:val="none" w:sz="0" w:space="0" w:color="auto"/>
            <w:right w:val="none" w:sz="0" w:space="0" w:color="auto"/>
          </w:divBdr>
        </w:div>
        <w:div w:id="1275743791">
          <w:marLeft w:val="480"/>
          <w:marRight w:val="0"/>
          <w:marTop w:val="0"/>
          <w:marBottom w:val="0"/>
          <w:divBdr>
            <w:top w:val="none" w:sz="0" w:space="0" w:color="auto"/>
            <w:left w:val="none" w:sz="0" w:space="0" w:color="auto"/>
            <w:bottom w:val="none" w:sz="0" w:space="0" w:color="auto"/>
            <w:right w:val="none" w:sz="0" w:space="0" w:color="auto"/>
          </w:divBdr>
        </w:div>
        <w:div w:id="732702818">
          <w:marLeft w:val="480"/>
          <w:marRight w:val="0"/>
          <w:marTop w:val="0"/>
          <w:marBottom w:val="0"/>
          <w:divBdr>
            <w:top w:val="none" w:sz="0" w:space="0" w:color="auto"/>
            <w:left w:val="none" w:sz="0" w:space="0" w:color="auto"/>
            <w:bottom w:val="none" w:sz="0" w:space="0" w:color="auto"/>
            <w:right w:val="none" w:sz="0" w:space="0" w:color="auto"/>
          </w:divBdr>
        </w:div>
        <w:div w:id="2034573572">
          <w:marLeft w:val="480"/>
          <w:marRight w:val="0"/>
          <w:marTop w:val="0"/>
          <w:marBottom w:val="0"/>
          <w:divBdr>
            <w:top w:val="none" w:sz="0" w:space="0" w:color="auto"/>
            <w:left w:val="none" w:sz="0" w:space="0" w:color="auto"/>
            <w:bottom w:val="none" w:sz="0" w:space="0" w:color="auto"/>
            <w:right w:val="none" w:sz="0" w:space="0" w:color="auto"/>
          </w:divBdr>
        </w:div>
        <w:div w:id="1008481432">
          <w:marLeft w:val="480"/>
          <w:marRight w:val="0"/>
          <w:marTop w:val="0"/>
          <w:marBottom w:val="0"/>
          <w:divBdr>
            <w:top w:val="none" w:sz="0" w:space="0" w:color="auto"/>
            <w:left w:val="none" w:sz="0" w:space="0" w:color="auto"/>
            <w:bottom w:val="none" w:sz="0" w:space="0" w:color="auto"/>
            <w:right w:val="none" w:sz="0" w:space="0" w:color="auto"/>
          </w:divBdr>
        </w:div>
        <w:div w:id="1965380831">
          <w:marLeft w:val="480"/>
          <w:marRight w:val="0"/>
          <w:marTop w:val="0"/>
          <w:marBottom w:val="0"/>
          <w:divBdr>
            <w:top w:val="none" w:sz="0" w:space="0" w:color="auto"/>
            <w:left w:val="none" w:sz="0" w:space="0" w:color="auto"/>
            <w:bottom w:val="none" w:sz="0" w:space="0" w:color="auto"/>
            <w:right w:val="none" w:sz="0" w:space="0" w:color="auto"/>
          </w:divBdr>
        </w:div>
        <w:div w:id="1101488473">
          <w:marLeft w:val="480"/>
          <w:marRight w:val="0"/>
          <w:marTop w:val="0"/>
          <w:marBottom w:val="0"/>
          <w:divBdr>
            <w:top w:val="none" w:sz="0" w:space="0" w:color="auto"/>
            <w:left w:val="none" w:sz="0" w:space="0" w:color="auto"/>
            <w:bottom w:val="none" w:sz="0" w:space="0" w:color="auto"/>
            <w:right w:val="none" w:sz="0" w:space="0" w:color="auto"/>
          </w:divBdr>
        </w:div>
        <w:div w:id="36394387">
          <w:marLeft w:val="480"/>
          <w:marRight w:val="0"/>
          <w:marTop w:val="0"/>
          <w:marBottom w:val="0"/>
          <w:divBdr>
            <w:top w:val="none" w:sz="0" w:space="0" w:color="auto"/>
            <w:left w:val="none" w:sz="0" w:space="0" w:color="auto"/>
            <w:bottom w:val="none" w:sz="0" w:space="0" w:color="auto"/>
            <w:right w:val="none" w:sz="0" w:space="0" w:color="auto"/>
          </w:divBdr>
        </w:div>
        <w:div w:id="2136171737">
          <w:marLeft w:val="480"/>
          <w:marRight w:val="0"/>
          <w:marTop w:val="0"/>
          <w:marBottom w:val="0"/>
          <w:divBdr>
            <w:top w:val="none" w:sz="0" w:space="0" w:color="auto"/>
            <w:left w:val="none" w:sz="0" w:space="0" w:color="auto"/>
            <w:bottom w:val="none" w:sz="0" w:space="0" w:color="auto"/>
            <w:right w:val="none" w:sz="0" w:space="0" w:color="auto"/>
          </w:divBdr>
        </w:div>
        <w:div w:id="1767574492">
          <w:marLeft w:val="480"/>
          <w:marRight w:val="0"/>
          <w:marTop w:val="0"/>
          <w:marBottom w:val="0"/>
          <w:divBdr>
            <w:top w:val="none" w:sz="0" w:space="0" w:color="auto"/>
            <w:left w:val="none" w:sz="0" w:space="0" w:color="auto"/>
            <w:bottom w:val="none" w:sz="0" w:space="0" w:color="auto"/>
            <w:right w:val="none" w:sz="0" w:space="0" w:color="auto"/>
          </w:divBdr>
        </w:div>
        <w:div w:id="1439450539">
          <w:marLeft w:val="480"/>
          <w:marRight w:val="0"/>
          <w:marTop w:val="0"/>
          <w:marBottom w:val="0"/>
          <w:divBdr>
            <w:top w:val="none" w:sz="0" w:space="0" w:color="auto"/>
            <w:left w:val="none" w:sz="0" w:space="0" w:color="auto"/>
            <w:bottom w:val="none" w:sz="0" w:space="0" w:color="auto"/>
            <w:right w:val="none" w:sz="0" w:space="0" w:color="auto"/>
          </w:divBdr>
        </w:div>
        <w:div w:id="950236052">
          <w:marLeft w:val="480"/>
          <w:marRight w:val="0"/>
          <w:marTop w:val="0"/>
          <w:marBottom w:val="0"/>
          <w:divBdr>
            <w:top w:val="none" w:sz="0" w:space="0" w:color="auto"/>
            <w:left w:val="none" w:sz="0" w:space="0" w:color="auto"/>
            <w:bottom w:val="none" w:sz="0" w:space="0" w:color="auto"/>
            <w:right w:val="none" w:sz="0" w:space="0" w:color="auto"/>
          </w:divBdr>
        </w:div>
        <w:div w:id="688456243">
          <w:marLeft w:val="480"/>
          <w:marRight w:val="0"/>
          <w:marTop w:val="0"/>
          <w:marBottom w:val="0"/>
          <w:divBdr>
            <w:top w:val="none" w:sz="0" w:space="0" w:color="auto"/>
            <w:left w:val="none" w:sz="0" w:space="0" w:color="auto"/>
            <w:bottom w:val="none" w:sz="0" w:space="0" w:color="auto"/>
            <w:right w:val="none" w:sz="0" w:space="0" w:color="auto"/>
          </w:divBdr>
        </w:div>
        <w:div w:id="1534031610">
          <w:marLeft w:val="480"/>
          <w:marRight w:val="0"/>
          <w:marTop w:val="0"/>
          <w:marBottom w:val="0"/>
          <w:divBdr>
            <w:top w:val="none" w:sz="0" w:space="0" w:color="auto"/>
            <w:left w:val="none" w:sz="0" w:space="0" w:color="auto"/>
            <w:bottom w:val="none" w:sz="0" w:space="0" w:color="auto"/>
            <w:right w:val="none" w:sz="0" w:space="0" w:color="auto"/>
          </w:divBdr>
        </w:div>
        <w:div w:id="1058938708">
          <w:marLeft w:val="480"/>
          <w:marRight w:val="0"/>
          <w:marTop w:val="0"/>
          <w:marBottom w:val="0"/>
          <w:divBdr>
            <w:top w:val="none" w:sz="0" w:space="0" w:color="auto"/>
            <w:left w:val="none" w:sz="0" w:space="0" w:color="auto"/>
            <w:bottom w:val="none" w:sz="0" w:space="0" w:color="auto"/>
            <w:right w:val="none" w:sz="0" w:space="0" w:color="auto"/>
          </w:divBdr>
        </w:div>
        <w:div w:id="2072193309">
          <w:marLeft w:val="480"/>
          <w:marRight w:val="0"/>
          <w:marTop w:val="0"/>
          <w:marBottom w:val="0"/>
          <w:divBdr>
            <w:top w:val="none" w:sz="0" w:space="0" w:color="auto"/>
            <w:left w:val="none" w:sz="0" w:space="0" w:color="auto"/>
            <w:bottom w:val="none" w:sz="0" w:space="0" w:color="auto"/>
            <w:right w:val="none" w:sz="0" w:space="0" w:color="auto"/>
          </w:divBdr>
        </w:div>
        <w:div w:id="885023954">
          <w:marLeft w:val="480"/>
          <w:marRight w:val="0"/>
          <w:marTop w:val="0"/>
          <w:marBottom w:val="0"/>
          <w:divBdr>
            <w:top w:val="none" w:sz="0" w:space="0" w:color="auto"/>
            <w:left w:val="none" w:sz="0" w:space="0" w:color="auto"/>
            <w:bottom w:val="none" w:sz="0" w:space="0" w:color="auto"/>
            <w:right w:val="none" w:sz="0" w:space="0" w:color="auto"/>
          </w:divBdr>
        </w:div>
        <w:div w:id="2030983407">
          <w:marLeft w:val="480"/>
          <w:marRight w:val="0"/>
          <w:marTop w:val="0"/>
          <w:marBottom w:val="0"/>
          <w:divBdr>
            <w:top w:val="none" w:sz="0" w:space="0" w:color="auto"/>
            <w:left w:val="none" w:sz="0" w:space="0" w:color="auto"/>
            <w:bottom w:val="none" w:sz="0" w:space="0" w:color="auto"/>
            <w:right w:val="none" w:sz="0" w:space="0" w:color="auto"/>
          </w:divBdr>
        </w:div>
        <w:div w:id="366956673">
          <w:marLeft w:val="480"/>
          <w:marRight w:val="0"/>
          <w:marTop w:val="0"/>
          <w:marBottom w:val="0"/>
          <w:divBdr>
            <w:top w:val="none" w:sz="0" w:space="0" w:color="auto"/>
            <w:left w:val="none" w:sz="0" w:space="0" w:color="auto"/>
            <w:bottom w:val="none" w:sz="0" w:space="0" w:color="auto"/>
            <w:right w:val="none" w:sz="0" w:space="0" w:color="auto"/>
          </w:divBdr>
        </w:div>
        <w:div w:id="1854763336">
          <w:marLeft w:val="480"/>
          <w:marRight w:val="0"/>
          <w:marTop w:val="0"/>
          <w:marBottom w:val="0"/>
          <w:divBdr>
            <w:top w:val="none" w:sz="0" w:space="0" w:color="auto"/>
            <w:left w:val="none" w:sz="0" w:space="0" w:color="auto"/>
            <w:bottom w:val="none" w:sz="0" w:space="0" w:color="auto"/>
            <w:right w:val="none" w:sz="0" w:space="0" w:color="auto"/>
          </w:divBdr>
        </w:div>
        <w:div w:id="491137902">
          <w:marLeft w:val="480"/>
          <w:marRight w:val="0"/>
          <w:marTop w:val="0"/>
          <w:marBottom w:val="0"/>
          <w:divBdr>
            <w:top w:val="none" w:sz="0" w:space="0" w:color="auto"/>
            <w:left w:val="none" w:sz="0" w:space="0" w:color="auto"/>
            <w:bottom w:val="none" w:sz="0" w:space="0" w:color="auto"/>
            <w:right w:val="none" w:sz="0" w:space="0" w:color="auto"/>
          </w:divBdr>
        </w:div>
        <w:div w:id="2017344951">
          <w:marLeft w:val="480"/>
          <w:marRight w:val="0"/>
          <w:marTop w:val="0"/>
          <w:marBottom w:val="0"/>
          <w:divBdr>
            <w:top w:val="none" w:sz="0" w:space="0" w:color="auto"/>
            <w:left w:val="none" w:sz="0" w:space="0" w:color="auto"/>
            <w:bottom w:val="none" w:sz="0" w:space="0" w:color="auto"/>
            <w:right w:val="none" w:sz="0" w:space="0" w:color="auto"/>
          </w:divBdr>
        </w:div>
        <w:div w:id="1581598556">
          <w:marLeft w:val="480"/>
          <w:marRight w:val="0"/>
          <w:marTop w:val="0"/>
          <w:marBottom w:val="0"/>
          <w:divBdr>
            <w:top w:val="none" w:sz="0" w:space="0" w:color="auto"/>
            <w:left w:val="none" w:sz="0" w:space="0" w:color="auto"/>
            <w:bottom w:val="none" w:sz="0" w:space="0" w:color="auto"/>
            <w:right w:val="none" w:sz="0" w:space="0" w:color="auto"/>
          </w:divBdr>
        </w:div>
        <w:div w:id="1226068103">
          <w:marLeft w:val="480"/>
          <w:marRight w:val="0"/>
          <w:marTop w:val="0"/>
          <w:marBottom w:val="0"/>
          <w:divBdr>
            <w:top w:val="none" w:sz="0" w:space="0" w:color="auto"/>
            <w:left w:val="none" w:sz="0" w:space="0" w:color="auto"/>
            <w:bottom w:val="none" w:sz="0" w:space="0" w:color="auto"/>
            <w:right w:val="none" w:sz="0" w:space="0" w:color="auto"/>
          </w:divBdr>
        </w:div>
        <w:div w:id="925773893">
          <w:marLeft w:val="480"/>
          <w:marRight w:val="0"/>
          <w:marTop w:val="0"/>
          <w:marBottom w:val="0"/>
          <w:divBdr>
            <w:top w:val="none" w:sz="0" w:space="0" w:color="auto"/>
            <w:left w:val="none" w:sz="0" w:space="0" w:color="auto"/>
            <w:bottom w:val="none" w:sz="0" w:space="0" w:color="auto"/>
            <w:right w:val="none" w:sz="0" w:space="0" w:color="auto"/>
          </w:divBdr>
        </w:div>
        <w:div w:id="1435859020">
          <w:marLeft w:val="480"/>
          <w:marRight w:val="0"/>
          <w:marTop w:val="0"/>
          <w:marBottom w:val="0"/>
          <w:divBdr>
            <w:top w:val="none" w:sz="0" w:space="0" w:color="auto"/>
            <w:left w:val="none" w:sz="0" w:space="0" w:color="auto"/>
            <w:bottom w:val="none" w:sz="0" w:space="0" w:color="auto"/>
            <w:right w:val="none" w:sz="0" w:space="0" w:color="auto"/>
          </w:divBdr>
        </w:div>
        <w:div w:id="445081506">
          <w:marLeft w:val="480"/>
          <w:marRight w:val="0"/>
          <w:marTop w:val="0"/>
          <w:marBottom w:val="0"/>
          <w:divBdr>
            <w:top w:val="none" w:sz="0" w:space="0" w:color="auto"/>
            <w:left w:val="none" w:sz="0" w:space="0" w:color="auto"/>
            <w:bottom w:val="none" w:sz="0" w:space="0" w:color="auto"/>
            <w:right w:val="none" w:sz="0" w:space="0" w:color="auto"/>
          </w:divBdr>
        </w:div>
        <w:div w:id="155266486">
          <w:marLeft w:val="480"/>
          <w:marRight w:val="0"/>
          <w:marTop w:val="0"/>
          <w:marBottom w:val="0"/>
          <w:divBdr>
            <w:top w:val="none" w:sz="0" w:space="0" w:color="auto"/>
            <w:left w:val="none" w:sz="0" w:space="0" w:color="auto"/>
            <w:bottom w:val="none" w:sz="0" w:space="0" w:color="auto"/>
            <w:right w:val="none" w:sz="0" w:space="0" w:color="auto"/>
          </w:divBdr>
        </w:div>
        <w:div w:id="1325662871">
          <w:marLeft w:val="480"/>
          <w:marRight w:val="0"/>
          <w:marTop w:val="0"/>
          <w:marBottom w:val="0"/>
          <w:divBdr>
            <w:top w:val="none" w:sz="0" w:space="0" w:color="auto"/>
            <w:left w:val="none" w:sz="0" w:space="0" w:color="auto"/>
            <w:bottom w:val="none" w:sz="0" w:space="0" w:color="auto"/>
            <w:right w:val="none" w:sz="0" w:space="0" w:color="auto"/>
          </w:divBdr>
        </w:div>
        <w:div w:id="1997299670">
          <w:marLeft w:val="480"/>
          <w:marRight w:val="0"/>
          <w:marTop w:val="0"/>
          <w:marBottom w:val="0"/>
          <w:divBdr>
            <w:top w:val="none" w:sz="0" w:space="0" w:color="auto"/>
            <w:left w:val="none" w:sz="0" w:space="0" w:color="auto"/>
            <w:bottom w:val="none" w:sz="0" w:space="0" w:color="auto"/>
            <w:right w:val="none" w:sz="0" w:space="0" w:color="auto"/>
          </w:divBdr>
        </w:div>
        <w:div w:id="1953315035">
          <w:marLeft w:val="480"/>
          <w:marRight w:val="0"/>
          <w:marTop w:val="0"/>
          <w:marBottom w:val="0"/>
          <w:divBdr>
            <w:top w:val="none" w:sz="0" w:space="0" w:color="auto"/>
            <w:left w:val="none" w:sz="0" w:space="0" w:color="auto"/>
            <w:bottom w:val="none" w:sz="0" w:space="0" w:color="auto"/>
            <w:right w:val="none" w:sz="0" w:space="0" w:color="auto"/>
          </w:divBdr>
        </w:div>
        <w:div w:id="297802998">
          <w:marLeft w:val="480"/>
          <w:marRight w:val="0"/>
          <w:marTop w:val="0"/>
          <w:marBottom w:val="0"/>
          <w:divBdr>
            <w:top w:val="none" w:sz="0" w:space="0" w:color="auto"/>
            <w:left w:val="none" w:sz="0" w:space="0" w:color="auto"/>
            <w:bottom w:val="none" w:sz="0" w:space="0" w:color="auto"/>
            <w:right w:val="none" w:sz="0" w:space="0" w:color="auto"/>
          </w:divBdr>
        </w:div>
        <w:div w:id="2008946995">
          <w:marLeft w:val="480"/>
          <w:marRight w:val="0"/>
          <w:marTop w:val="0"/>
          <w:marBottom w:val="0"/>
          <w:divBdr>
            <w:top w:val="none" w:sz="0" w:space="0" w:color="auto"/>
            <w:left w:val="none" w:sz="0" w:space="0" w:color="auto"/>
            <w:bottom w:val="none" w:sz="0" w:space="0" w:color="auto"/>
            <w:right w:val="none" w:sz="0" w:space="0" w:color="auto"/>
          </w:divBdr>
        </w:div>
        <w:div w:id="363597705">
          <w:marLeft w:val="480"/>
          <w:marRight w:val="0"/>
          <w:marTop w:val="0"/>
          <w:marBottom w:val="0"/>
          <w:divBdr>
            <w:top w:val="none" w:sz="0" w:space="0" w:color="auto"/>
            <w:left w:val="none" w:sz="0" w:space="0" w:color="auto"/>
            <w:bottom w:val="none" w:sz="0" w:space="0" w:color="auto"/>
            <w:right w:val="none" w:sz="0" w:space="0" w:color="auto"/>
          </w:divBdr>
        </w:div>
        <w:div w:id="644042659">
          <w:marLeft w:val="480"/>
          <w:marRight w:val="0"/>
          <w:marTop w:val="0"/>
          <w:marBottom w:val="0"/>
          <w:divBdr>
            <w:top w:val="none" w:sz="0" w:space="0" w:color="auto"/>
            <w:left w:val="none" w:sz="0" w:space="0" w:color="auto"/>
            <w:bottom w:val="none" w:sz="0" w:space="0" w:color="auto"/>
            <w:right w:val="none" w:sz="0" w:space="0" w:color="auto"/>
          </w:divBdr>
        </w:div>
        <w:div w:id="1242179170">
          <w:marLeft w:val="480"/>
          <w:marRight w:val="0"/>
          <w:marTop w:val="0"/>
          <w:marBottom w:val="0"/>
          <w:divBdr>
            <w:top w:val="none" w:sz="0" w:space="0" w:color="auto"/>
            <w:left w:val="none" w:sz="0" w:space="0" w:color="auto"/>
            <w:bottom w:val="none" w:sz="0" w:space="0" w:color="auto"/>
            <w:right w:val="none" w:sz="0" w:space="0" w:color="auto"/>
          </w:divBdr>
        </w:div>
        <w:div w:id="2028822137">
          <w:marLeft w:val="480"/>
          <w:marRight w:val="0"/>
          <w:marTop w:val="0"/>
          <w:marBottom w:val="0"/>
          <w:divBdr>
            <w:top w:val="none" w:sz="0" w:space="0" w:color="auto"/>
            <w:left w:val="none" w:sz="0" w:space="0" w:color="auto"/>
            <w:bottom w:val="none" w:sz="0" w:space="0" w:color="auto"/>
            <w:right w:val="none" w:sz="0" w:space="0" w:color="auto"/>
          </w:divBdr>
        </w:div>
        <w:div w:id="1319000389">
          <w:marLeft w:val="480"/>
          <w:marRight w:val="0"/>
          <w:marTop w:val="0"/>
          <w:marBottom w:val="0"/>
          <w:divBdr>
            <w:top w:val="none" w:sz="0" w:space="0" w:color="auto"/>
            <w:left w:val="none" w:sz="0" w:space="0" w:color="auto"/>
            <w:bottom w:val="none" w:sz="0" w:space="0" w:color="auto"/>
            <w:right w:val="none" w:sz="0" w:space="0" w:color="auto"/>
          </w:divBdr>
        </w:div>
        <w:div w:id="136806027">
          <w:marLeft w:val="480"/>
          <w:marRight w:val="0"/>
          <w:marTop w:val="0"/>
          <w:marBottom w:val="0"/>
          <w:divBdr>
            <w:top w:val="none" w:sz="0" w:space="0" w:color="auto"/>
            <w:left w:val="none" w:sz="0" w:space="0" w:color="auto"/>
            <w:bottom w:val="none" w:sz="0" w:space="0" w:color="auto"/>
            <w:right w:val="none" w:sz="0" w:space="0" w:color="auto"/>
          </w:divBdr>
        </w:div>
        <w:div w:id="1015301726">
          <w:marLeft w:val="480"/>
          <w:marRight w:val="0"/>
          <w:marTop w:val="0"/>
          <w:marBottom w:val="0"/>
          <w:divBdr>
            <w:top w:val="none" w:sz="0" w:space="0" w:color="auto"/>
            <w:left w:val="none" w:sz="0" w:space="0" w:color="auto"/>
            <w:bottom w:val="none" w:sz="0" w:space="0" w:color="auto"/>
            <w:right w:val="none" w:sz="0" w:space="0" w:color="auto"/>
          </w:divBdr>
        </w:div>
        <w:div w:id="1216040097">
          <w:marLeft w:val="480"/>
          <w:marRight w:val="0"/>
          <w:marTop w:val="0"/>
          <w:marBottom w:val="0"/>
          <w:divBdr>
            <w:top w:val="none" w:sz="0" w:space="0" w:color="auto"/>
            <w:left w:val="none" w:sz="0" w:space="0" w:color="auto"/>
            <w:bottom w:val="none" w:sz="0" w:space="0" w:color="auto"/>
            <w:right w:val="none" w:sz="0" w:space="0" w:color="auto"/>
          </w:divBdr>
        </w:div>
        <w:div w:id="622424399">
          <w:marLeft w:val="480"/>
          <w:marRight w:val="0"/>
          <w:marTop w:val="0"/>
          <w:marBottom w:val="0"/>
          <w:divBdr>
            <w:top w:val="none" w:sz="0" w:space="0" w:color="auto"/>
            <w:left w:val="none" w:sz="0" w:space="0" w:color="auto"/>
            <w:bottom w:val="none" w:sz="0" w:space="0" w:color="auto"/>
            <w:right w:val="none" w:sz="0" w:space="0" w:color="auto"/>
          </w:divBdr>
        </w:div>
        <w:div w:id="1362515548">
          <w:marLeft w:val="480"/>
          <w:marRight w:val="0"/>
          <w:marTop w:val="0"/>
          <w:marBottom w:val="0"/>
          <w:divBdr>
            <w:top w:val="none" w:sz="0" w:space="0" w:color="auto"/>
            <w:left w:val="none" w:sz="0" w:space="0" w:color="auto"/>
            <w:bottom w:val="none" w:sz="0" w:space="0" w:color="auto"/>
            <w:right w:val="none" w:sz="0" w:space="0" w:color="auto"/>
          </w:divBdr>
        </w:div>
        <w:div w:id="838890175">
          <w:marLeft w:val="480"/>
          <w:marRight w:val="0"/>
          <w:marTop w:val="0"/>
          <w:marBottom w:val="0"/>
          <w:divBdr>
            <w:top w:val="none" w:sz="0" w:space="0" w:color="auto"/>
            <w:left w:val="none" w:sz="0" w:space="0" w:color="auto"/>
            <w:bottom w:val="none" w:sz="0" w:space="0" w:color="auto"/>
            <w:right w:val="none" w:sz="0" w:space="0" w:color="auto"/>
          </w:divBdr>
        </w:div>
        <w:div w:id="1204172594">
          <w:marLeft w:val="480"/>
          <w:marRight w:val="0"/>
          <w:marTop w:val="0"/>
          <w:marBottom w:val="0"/>
          <w:divBdr>
            <w:top w:val="none" w:sz="0" w:space="0" w:color="auto"/>
            <w:left w:val="none" w:sz="0" w:space="0" w:color="auto"/>
            <w:bottom w:val="none" w:sz="0" w:space="0" w:color="auto"/>
            <w:right w:val="none" w:sz="0" w:space="0" w:color="auto"/>
          </w:divBdr>
        </w:div>
        <w:div w:id="1674911122">
          <w:marLeft w:val="480"/>
          <w:marRight w:val="0"/>
          <w:marTop w:val="0"/>
          <w:marBottom w:val="0"/>
          <w:divBdr>
            <w:top w:val="none" w:sz="0" w:space="0" w:color="auto"/>
            <w:left w:val="none" w:sz="0" w:space="0" w:color="auto"/>
            <w:bottom w:val="none" w:sz="0" w:space="0" w:color="auto"/>
            <w:right w:val="none" w:sz="0" w:space="0" w:color="auto"/>
          </w:divBdr>
        </w:div>
        <w:div w:id="100416871">
          <w:marLeft w:val="480"/>
          <w:marRight w:val="0"/>
          <w:marTop w:val="0"/>
          <w:marBottom w:val="0"/>
          <w:divBdr>
            <w:top w:val="none" w:sz="0" w:space="0" w:color="auto"/>
            <w:left w:val="none" w:sz="0" w:space="0" w:color="auto"/>
            <w:bottom w:val="none" w:sz="0" w:space="0" w:color="auto"/>
            <w:right w:val="none" w:sz="0" w:space="0" w:color="auto"/>
          </w:divBdr>
        </w:div>
        <w:div w:id="410860470">
          <w:marLeft w:val="480"/>
          <w:marRight w:val="0"/>
          <w:marTop w:val="0"/>
          <w:marBottom w:val="0"/>
          <w:divBdr>
            <w:top w:val="none" w:sz="0" w:space="0" w:color="auto"/>
            <w:left w:val="none" w:sz="0" w:space="0" w:color="auto"/>
            <w:bottom w:val="none" w:sz="0" w:space="0" w:color="auto"/>
            <w:right w:val="none" w:sz="0" w:space="0" w:color="auto"/>
          </w:divBdr>
        </w:div>
        <w:div w:id="1217281504">
          <w:marLeft w:val="480"/>
          <w:marRight w:val="0"/>
          <w:marTop w:val="0"/>
          <w:marBottom w:val="0"/>
          <w:divBdr>
            <w:top w:val="none" w:sz="0" w:space="0" w:color="auto"/>
            <w:left w:val="none" w:sz="0" w:space="0" w:color="auto"/>
            <w:bottom w:val="none" w:sz="0" w:space="0" w:color="auto"/>
            <w:right w:val="none" w:sz="0" w:space="0" w:color="auto"/>
          </w:divBdr>
        </w:div>
        <w:div w:id="1399087861">
          <w:marLeft w:val="480"/>
          <w:marRight w:val="0"/>
          <w:marTop w:val="0"/>
          <w:marBottom w:val="0"/>
          <w:divBdr>
            <w:top w:val="none" w:sz="0" w:space="0" w:color="auto"/>
            <w:left w:val="none" w:sz="0" w:space="0" w:color="auto"/>
            <w:bottom w:val="none" w:sz="0" w:space="0" w:color="auto"/>
            <w:right w:val="none" w:sz="0" w:space="0" w:color="auto"/>
          </w:divBdr>
        </w:div>
        <w:div w:id="679545690">
          <w:marLeft w:val="480"/>
          <w:marRight w:val="0"/>
          <w:marTop w:val="0"/>
          <w:marBottom w:val="0"/>
          <w:divBdr>
            <w:top w:val="none" w:sz="0" w:space="0" w:color="auto"/>
            <w:left w:val="none" w:sz="0" w:space="0" w:color="auto"/>
            <w:bottom w:val="none" w:sz="0" w:space="0" w:color="auto"/>
            <w:right w:val="none" w:sz="0" w:space="0" w:color="auto"/>
          </w:divBdr>
        </w:div>
        <w:div w:id="1874079414">
          <w:marLeft w:val="480"/>
          <w:marRight w:val="0"/>
          <w:marTop w:val="0"/>
          <w:marBottom w:val="0"/>
          <w:divBdr>
            <w:top w:val="none" w:sz="0" w:space="0" w:color="auto"/>
            <w:left w:val="none" w:sz="0" w:space="0" w:color="auto"/>
            <w:bottom w:val="none" w:sz="0" w:space="0" w:color="auto"/>
            <w:right w:val="none" w:sz="0" w:space="0" w:color="auto"/>
          </w:divBdr>
        </w:div>
        <w:div w:id="1450010966">
          <w:marLeft w:val="480"/>
          <w:marRight w:val="0"/>
          <w:marTop w:val="0"/>
          <w:marBottom w:val="0"/>
          <w:divBdr>
            <w:top w:val="none" w:sz="0" w:space="0" w:color="auto"/>
            <w:left w:val="none" w:sz="0" w:space="0" w:color="auto"/>
            <w:bottom w:val="none" w:sz="0" w:space="0" w:color="auto"/>
            <w:right w:val="none" w:sz="0" w:space="0" w:color="auto"/>
          </w:divBdr>
        </w:div>
        <w:div w:id="1693218265">
          <w:marLeft w:val="480"/>
          <w:marRight w:val="0"/>
          <w:marTop w:val="0"/>
          <w:marBottom w:val="0"/>
          <w:divBdr>
            <w:top w:val="none" w:sz="0" w:space="0" w:color="auto"/>
            <w:left w:val="none" w:sz="0" w:space="0" w:color="auto"/>
            <w:bottom w:val="none" w:sz="0" w:space="0" w:color="auto"/>
            <w:right w:val="none" w:sz="0" w:space="0" w:color="auto"/>
          </w:divBdr>
        </w:div>
        <w:div w:id="154342211">
          <w:marLeft w:val="480"/>
          <w:marRight w:val="0"/>
          <w:marTop w:val="0"/>
          <w:marBottom w:val="0"/>
          <w:divBdr>
            <w:top w:val="none" w:sz="0" w:space="0" w:color="auto"/>
            <w:left w:val="none" w:sz="0" w:space="0" w:color="auto"/>
            <w:bottom w:val="none" w:sz="0" w:space="0" w:color="auto"/>
            <w:right w:val="none" w:sz="0" w:space="0" w:color="auto"/>
          </w:divBdr>
        </w:div>
      </w:divsChild>
    </w:div>
    <w:div w:id="359357684">
      <w:bodyDiv w:val="1"/>
      <w:marLeft w:val="0"/>
      <w:marRight w:val="0"/>
      <w:marTop w:val="0"/>
      <w:marBottom w:val="0"/>
      <w:divBdr>
        <w:top w:val="none" w:sz="0" w:space="0" w:color="auto"/>
        <w:left w:val="none" w:sz="0" w:space="0" w:color="auto"/>
        <w:bottom w:val="none" w:sz="0" w:space="0" w:color="auto"/>
        <w:right w:val="none" w:sz="0" w:space="0" w:color="auto"/>
      </w:divBdr>
    </w:div>
    <w:div w:id="360474886">
      <w:bodyDiv w:val="1"/>
      <w:marLeft w:val="0"/>
      <w:marRight w:val="0"/>
      <w:marTop w:val="0"/>
      <w:marBottom w:val="0"/>
      <w:divBdr>
        <w:top w:val="none" w:sz="0" w:space="0" w:color="auto"/>
        <w:left w:val="none" w:sz="0" w:space="0" w:color="auto"/>
        <w:bottom w:val="none" w:sz="0" w:space="0" w:color="auto"/>
        <w:right w:val="none" w:sz="0" w:space="0" w:color="auto"/>
      </w:divBdr>
    </w:div>
    <w:div w:id="360715186">
      <w:bodyDiv w:val="1"/>
      <w:marLeft w:val="0"/>
      <w:marRight w:val="0"/>
      <w:marTop w:val="0"/>
      <w:marBottom w:val="0"/>
      <w:divBdr>
        <w:top w:val="none" w:sz="0" w:space="0" w:color="auto"/>
        <w:left w:val="none" w:sz="0" w:space="0" w:color="auto"/>
        <w:bottom w:val="none" w:sz="0" w:space="0" w:color="auto"/>
        <w:right w:val="none" w:sz="0" w:space="0" w:color="auto"/>
      </w:divBdr>
    </w:div>
    <w:div w:id="360933633">
      <w:marLeft w:val="480"/>
      <w:marRight w:val="0"/>
      <w:marTop w:val="0"/>
      <w:marBottom w:val="0"/>
      <w:divBdr>
        <w:top w:val="none" w:sz="0" w:space="0" w:color="auto"/>
        <w:left w:val="none" w:sz="0" w:space="0" w:color="auto"/>
        <w:bottom w:val="none" w:sz="0" w:space="0" w:color="auto"/>
        <w:right w:val="none" w:sz="0" w:space="0" w:color="auto"/>
      </w:divBdr>
    </w:div>
    <w:div w:id="361130465">
      <w:marLeft w:val="480"/>
      <w:marRight w:val="0"/>
      <w:marTop w:val="0"/>
      <w:marBottom w:val="0"/>
      <w:divBdr>
        <w:top w:val="none" w:sz="0" w:space="0" w:color="auto"/>
        <w:left w:val="none" w:sz="0" w:space="0" w:color="auto"/>
        <w:bottom w:val="none" w:sz="0" w:space="0" w:color="auto"/>
        <w:right w:val="none" w:sz="0" w:space="0" w:color="auto"/>
      </w:divBdr>
    </w:div>
    <w:div w:id="361132509">
      <w:marLeft w:val="480"/>
      <w:marRight w:val="0"/>
      <w:marTop w:val="0"/>
      <w:marBottom w:val="0"/>
      <w:divBdr>
        <w:top w:val="none" w:sz="0" w:space="0" w:color="auto"/>
        <w:left w:val="none" w:sz="0" w:space="0" w:color="auto"/>
        <w:bottom w:val="none" w:sz="0" w:space="0" w:color="auto"/>
        <w:right w:val="none" w:sz="0" w:space="0" w:color="auto"/>
      </w:divBdr>
    </w:div>
    <w:div w:id="361170155">
      <w:marLeft w:val="480"/>
      <w:marRight w:val="0"/>
      <w:marTop w:val="0"/>
      <w:marBottom w:val="0"/>
      <w:divBdr>
        <w:top w:val="none" w:sz="0" w:space="0" w:color="auto"/>
        <w:left w:val="none" w:sz="0" w:space="0" w:color="auto"/>
        <w:bottom w:val="none" w:sz="0" w:space="0" w:color="auto"/>
        <w:right w:val="none" w:sz="0" w:space="0" w:color="auto"/>
      </w:divBdr>
    </w:div>
    <w:div w:id="361250322">
      <w:marLeft w:val="480"/>
      <w:marRight w:val="0"/>
      <w:marTop w:val="0"/>
      <w:marBottom w:val="0"/>
      <w:divBdr>
        <w:top w:val="none" w:sz="0" w:space="0" w:color="auto"/>
        <w:left w:val="none" w:sz="0" w:space="0" w:color="auto"/>
        <w:bottom w:val="none" w:sz="0" w:space="0" w:color="auto"/>
        <w:right w:val="none" w:sz="0" w:space="0" w:color="auto"/>
      </w:divBdr>
    </w:div>
    <w:div w:id="361438703">
      <w:marLeft w:val="480"/>
      <w:marRight w:val="0"/>
      <w:marTop w:val="0"/>
      <w:marBottom w:val="0"/>
      <w:divBdr>
        <w:top w:val="none" w:sz="0" w:space="0" w:color="auto"/>
        <w:left w:val="none" w:sz="0" w:space="0" w:color="auto"/>
        <w:bottom w:val="none" w:sz="0" w:space="0" w:color="auto"/>
        <w:right w:val="none" w:sz="0" w:space="0" w:color="auto"/>
      </w:divBdr>
    </w:div>
    <w:div w:id="361976816">
      <w:marLeft w:val="480"/>
      <w:marRight w:val="0"/>
      <w:marTop w:val="0"/>
      <w:marBottom w:val="0"/>
      <w:divBdr>
        <w:top w:val="none" w:sz="0" w:space="0" w:color="auto"/>
        <w:left w:val="none" w:sz="0" w:space="0" w:color="auto"/>
        <w:bottom w:val="none" w:sz="0" w:space="0" w:color="auto"/>
        <w:right w:val="none" w:sz="0" w:space="0" w:color="auto"/>
      </w:divBdr>
    </w:div>
    <w:div w:id="362023521">
      <w:bodyDiv w:val="1"/>
      <w:marLeft w:val="0"/>
      <w:marRight w:val="0"/>
      <w:marTop w:val="0"/>
      <w:marBottom w:val="0"/>
      <w:divBdr>
        <w:top w:val="none" w:sz="0" w:space="0" w:color="auto"/>
        <w:left w:val="none" w:sz="0" w:space="0" w:color="auto"/>
        <w:bottom w:val="none" w:sz="0" w:space="0" w:color="auto"/>
        <w:right w:val="none" w:sz="0" w:space="0" w:color="auto"/>
      </w:divBdr>
      <w:divsChild>
        <w:div w:id="1323656108">
          <w:marLeft w:val="0"/>
          <w:marRight w:val="0"/>
          <w:marTop w:val="0"/>
          <w:marBottom w:val="0"/>
          <w:divBdr>
            <w:top w:val="none" w:sz="0" w:space="0" w:color="auto"/>
            <w:left w:val="none" w:sz="0" w:space="0" w:color="auto"/>
            <w:bottom w:val="none" w:sz="0" w:space="0" w:color="auto"/>
            <w:right w:val="none" w:sz="0" w:space="0" w:color="auto"/>
          </w:divBdr>
        </w:div>
        <w:div w:id="133568205">
          <w:marLeft w:val="0"/>
          <w:marRight w:val="0"/>
          <w:marTop w:val="0"/>
          <w:marBottom w:val="0"/>
          <w:divBdr>
            <w:top w:val="none" w:sz="0" w:space="0" w:color="auto"/>
            <w:left w:val="none" w:sz="0" w:space="0" w:color="auto"/>
            <w:bottom w:val="none" w:sz="0" w:space="0" w:color="auto"/>
            <w:right w:val="none" w:sz="0" w:space="0" w:color="auto"/>
          </w:divBdr>
        </w:div>
        <w:div w:id="2007587845">
          <w:marLeft w:val="0"/>
          <w:marRight w:val="0"/>
          <w:marTop w:val="0"/>
          <w:marBottom w:val="0"/>
          <w:divBdr>
            <w:top w:val="none" w:sz="0" w:space="0" w:color="auto"/>
            <w:left w:val="none" w:sz="0" w:space="0" w:color="auto"/>
            <w:bottom w:val="none" w:sz="0" w:space="0" w:color="auto"/>
            <w:right w:val="none" w:sz="0" w:space="0" w:color="auto"/>
          </w:divBdr>
        </w:div>
        <w:div w:id="203179463">
          <w:marLeft w:val="0"/>
          <w:marRight w:val="0"/>
          <w:marTop w:val="0"/>
          <w:marBottom w:val="0"/>
          <w:divBdr>
            <w:top w:val="none" w:sz="0" w:space="0" w:color="auto"/>
            <w:left w:val="none" w:sz="0" w:space="0" w:color="auto"/>
            <w:bottom w:val="none" w:sz="0" w:space="0" w:color="auto"/>
            <w:right w:val="none" w:sz="0" w:space="0" w:color="auto"/>
          </w:divBdr>
        </w:div>
        <w:div w:id="1639141954">
          <w:marLeft w:val="0"/>
          <w:marRight w:val="0"/>
          <w:marTop w:val="0"/>
          <w:marBottom w:val="0"/>
          <w:divBdr>
            <w:top w:val="none" w:sz="0" w:space="0" w:color="auto"/>
            <w:left w:val="none" w:sz="0" w:space="0" w:color="auto"/>
            <w:bottom w:val="none" w:sz="0" w:space="0" w:color="auto"/>
            <w:right w:val="none" w:sz="0" w:space="0" w:color="auto"/>
          </w:divBdr>
        </w:div>
        <w:div w:id="1182432447">
          <w:marLeft w:val="0"/>
          <w:marRight w:val="0"/>
          <w:marTop w:val="0"/>
          <w:marBottom w:val="0"/>
          <w:divBdr>
            <w:top w:val="none" w:sz="0" w:space="0" w:color="auto"/>
            <w:left w:val="none" w:sz="0" w:space="0" w:color="auto"/>
            <w:bottom w:val="none" w:sz="0" w:space="0" w:color="auto"/>
            <w:right w:val="none" w:sz="0" w:space="0" w:color="auto"/>
          </w:divBdr>
        </w:div>
        <w:div w:id="172451953">
          <w:marLeft w:val="0"/>
          <w:marRight w:val="0"/>
          <w:marTop w:val="0"/>
          <w:marBottom w:val="0"/>
          <w:divBdr>
            <w:top w:val="none" w:sz="0" w:space="0" w:color="auto"/>
            <w:left w:val="none" w:sz="0" w:space="0" w:color="auto"/>
            <w:bottom w:val="none" w:sz="0" w:space="0" w:color="auto"/>
            <w:right w:val="none" w:sz="0" w:space="0" w:color="auto"/>
          </w:divBdr>
        </w:div>
        <w:div w:id="1757701445">
          <w:marLeft w:val="0"/>
          <w:marRight w:val="0"/>
          <w:marTop w:val="0"/>
          <w:marBottom w:val="0"/>
          <w:divBdr>
            <w:top w:val="none" w:sz="0" w:space="0" w:color="auto"/>
            <w:left w:val="none" w:sz="0" w:space="0" w:color="auto"/>
            <w:bottom w:val="none" w:sz="0" w:space="0" w:color="auto"/>
            <w:right w:val="none" w:sz="0" w:space="0" w:color="auto"/>
          </w:divBdr>
        </w:div>
        <w:div w:id="284123101">
          <w:marLeft w:val="0"/>
          <w:marRight w:val="0"/>
          <w:marTop w:val="0"/>
          <w:marBottom w:val="0"/>
          <w:divBdr>
            <w:top w:val="none" w:sz="0" w:space="0" w:color="auto"/>
            <w:left w:val="none" w:sz="0" w:space="0" w:color="auto"/>
            <w:bottom w:val="none" w:sz="0" w:space="0" w:color="auto"/>
            <w:right w:val="none" w:sz="0" w:space="0" w:color="auto"/>
          </w:divBdr>
        </w:div>
        <w:div w:id="1453091932">
          <w:marLeft w:val="0"/>
          <w:marRight w:val="0"/>
          <w:marTop w:val="0"/>
          <w:marBottom w:val="0"/>
          <w:divBdr>
            <w:top w:val="none" w:sz="0" w:space="0" w:color="auto"/>
            <w:left w:val="none" w:sz="0" w:space="0" w:color="auto"/>
            <w:bottom w:val="none" w:sz="0" w:space="0" w:color="auto"/>
            <w:right w:val="none" w:sz="0" w:space="0" w:color="auto"/>
          </w:divBdr>
        </w:div>
        <w:div w:id="246349975">
          <w:marLeft w:val="0"/>
          <w:marRight w:val="0"/>
          <w:marTop w:val="0"/>
          <w:marBottom w:val="0"/>
          <w:divBdr>
            <w:top w:val="none" w:sz="0" w:space="0" w:color="auto"/>
            <w:left w:val="none" w:sz="0" w:space="0" w:color="auto"/>
            <w:bottom w:val="none" w:sz="0" w:space="0" w:color="auto"/>
            <w:right w:val="none" w:sz="0" w:space="0" w:color="auto"/>
          </w:divBdr>
        </w:div>
        <w:div w:id="509492959">
          <w:marLeft w:val="0"/>
          <w:marRight w:val="0"/>
          <w:marTop w:val="0"/>
          <w:marBottom w:val="0"/>
          <w:divBdr>
            <w:top w:val="none" w:sz="0" w:space="0" w:color="auto"/>
            <w:left w:val="none" w:sz="0" w:space="0" w:color="auto"/>
            <w:bottom w:val="none" w:sz="0" w:space="0" w:color="auto"/>
            <w:right w:val="none" w:sz="0" w:space="0" w:color="auto"/>
          </w:divBdr>
        </w:div>
        <w:div w:id="664750365">
          <w:marLeft w:val="0"/>
          <w:marRight w:val="0"/>
          <w:marTop w:val="0"/>
          <w:marBottom w:val="0"/>
          <w:divBdr>
            <w:top w:val="none" w:sz="0" w:space="0" w:color="auto"/>
            <w:left w:val="none" w:sz="0" w:space="0" w:color="auto"/>
            <w:bottom w:val="none" w:sz="0" w:space="0" w:color="auto"/>
            <w:right w:val="none" w:sz="0" w:space="0" w:color="auto"/>
          </w:divBdr>
        </w:div>
        <w:div w:id="34089319">
          <w:marLeft w:val="0"/>
          <w:marRight w:val="0"/>
          <w:marTop w:val="0"/>
          <w:marBottom w:val="0"/>
          <w:divBdr>
            <w:top w:val="none" w:sz="0" w:space="0" w:color="auto"/>
            <w:left w:val="none" w:sz="0" w:space="0" w:color="auto"/>
            <w:bottom w:val="none" w:sz="0" w:space="0" w:color="auto"/>
            <w:right w:val="none" w:sz="0" w:space="0" w:color="auto"/>
          </w:divBdr>
        </w:div>
        <w:div w:id="1030034749">
          <w:marLeft w:val="0"/>
          <w:marRight w:val="0"/>
          <w:marTop w:val="0"/>
          <w:marBottom w:val="0"/>
          <w:divBdr>
            <w:top w:val="none" w:sz="0" w:space="0" w:color="auto"/>
            <w:left w:val="none" w:sz="0" w:space="0" w:color="auto"/>
            <w:bottom w:val="none" w:sz="0" w:space="0" w:color="auto"/>
            <w:right w:val="none" w:sz="0" w:space="0" w:color="auto"/>
          </w:divBdr>
        </w:div>
        <w:div w:id="542324500">
          <w:marLeft w:val="0"/>
          <w:marRight w:val="0"/>
          <w:marTop w:val="0"/>
          <w:marBottom w:val="0"/>
          <w:divBdr>
            <w:top w:val="none" w:sz="0" w:space="0" w:color="auto"/>
            <w:left w:val="none" w:sz="0" w:space="0" w:color="auto"/>
            <w:bottom w:val="none" w:sz="0" w:space="0" w:color="auto"/>
            <w:right w:val="none" w:sz="0" w:space="0" w:color="auto"/>
          </w:divBdr>
        </w:div>
        <w:div w:id="1954554247">
          <w:marLeft w:val="0"/>
          <w:marRight w:val="0"/>
          <w:marTop w:val="0"/>
          <w:marBottom w:val="0"/>
          <w:divBdr>
            <w:top w:val="none" w:sz="0" w:space="0" w:color="auto"/>
            <w:left w:val="none" w:sz="0" w:space="0" w:color="auto"/>
            <w:bottom w:val="none" w:sz="0" w:space="0" w:color="auto"/>
            <w:right w:val="none" w:sz="0" w:space="0" w:color="auto"/>
          </w:divBdr>
        </w:div>
        <w:div w:id="2063207015">
          <w:marLeft w:val="0"/>
          <w:marRight w:val="0"/>
          <w:marTop w:val="0"/>
          <w:marBottom w:val="0"/>
          <w:divBdr>
            <w:top w:val="none" w:sz="0" w:space="0" w:color="auto"/>
            <w:left w:val="none" w:sz="0" w:space="0" w:color="auto"/>
            <w:bottom w:val="none" w:sz="0" w:space="0" w:color="auto"/>
            <w:right w:val="none" w:sz="0" w:space="0" w:color="auto"/>
          </w:divBdr>
        </w:div>
        <w:div w:id="1752122306">
          <w:marLeft w:val="0"/>
          <w:marRight w:val="0"/>
          <w:marTop w:val="0"/>
          <w:marBottom w:val="0"/>
          <w:divBdr>
            <w:top w:val="none" w:sz="0" w:space="0" w:color="auto"/>
            <w:left w:val="none" w:sz="0" w:space="0" w:color="auto"/>
            <w:bottom w:val="none" w:sz="0" w:space="0" w:color="auto"/>
            <w:right w:val="none" w:sz="0" w:space="0" w:color="auto"/>
          </w:divBdr>
        </w:div>
        <w:div w:id="501701301">
          <w:marLeft w:val="0"/>
          <w:marRight w:val="0"/>
          <w:marTop w:val="0"/>
          <w:marBottom w:val="0"/>
          <w:divBdr>
            <w:top w:val="none" w:sz="0" w:space="0" w:color="auto"/>
            <w:left w:val="none" w:sz="0" w:space="0" w:color="auto"/>
            <w:bottom w:val="none" w:sz="0" w:space="0" w:color="auto"/>
            <w:right w:val="none" w:sz="0" w:space="0" w:color="auto"/>
          </w:divBdr>
        </w:div>
        <w:div w:id="1166092370">
          <w:marLeft w:val="0"/>
          <w:marRight w:val="0"/>
          <w:marTop w:val="0"/>
          <w:marBottom w:val="0"/>
          <w:divBdr>
            <w:top w:val="none" w:sz="0" w:space="0" w:color="auto"/>
            <w:left w:val="none" w:sz="0" w:space="0" w:color="auto"/>
            <w:bottom w:val="none" w:sz="0" w:space="0" w:color="auto"/>
            <w:right w:val="none" w:sz="0" w:space="0" w:color="auto"/>
          </w:divBdr>
        </w:div>
        <w:div w:id="2021078064">
          <w:marLeft w:val="0"/>
          <w:marRight w:val="0"/>
          <w:marTop w:val="0"/>
          <w:marBottom w:val="0"/>
          <w:divBdr>
            <w:top w:val="none" w:sz="0" w:space="0" w:color="auto"/>
            <w:left w:val="none" w:sz="0" w:space="0" w:color="auto"/>
            <w:bottom w:val="none" w:sz="0" w:space="0" w:color="auto"/>
            <w:right w:val="none" w:sz="0" w:space="0" w:color="auto"/>
          </w:divBdr>
        </w:div>
        <w:div w:id="1318917298">
          <w:marLeft w:val="0"/>
          <w:marRight w:val="0"/>
          <w:marTop w:val="0"/>
          <w:marBottom w:val="0"/>
          <w:divBdr>
            <w:top w:val="none" w:sz="0" w:space="0" w:color="auto"/>
            <w:left w:val="none" w:sz="0" w:space="0" w:color="auto"/>
            <w:bottom w:val="none" w:sz="0" w:space="0" w:color="auto"/>
            <w:right w:val="none" w:sz="0" w:space="0" w:color="auto"/>
          </w:divBdr>
        </w:div>
        <w:div w:id="1736778813">
          <w:marLeft w:val="0"/>
          <w:marRight w:val="0"/>
          <w:marTop w:val="0"/>
          <w:marBottom w:val="0"/>
          <w:divBdr>
            <w:top w:val="none" w:sz="0" w:space="0" w:color="auto"/>
            <w:left w:val="none" w:sz="0" w:space="0" w:color="auto"/>
            <w:bottom w:val="none" w:sz="0" w:space="0" w:color="auto"/>
            <w:right w:val="none" w:sz="0" w:space="0" w:color="auto"/>
          </w:divBdr>
        </w:div>
        <w:div w:id="197938380">
          <w:marLeft w:val="0"/>
          <w:marRight w:val="0"/>
          <w:marTop w:val="0"/>
          <w:marBottom w:val="0"/>
          <w:divBdr>
            <w:top w:val="none" w:sz="0" w:space="0" w:color="auto"/>
            <w:left w:val="none" w:sz="0" w:space="0" w:color="auto"/>
            <w:bottom w:val="none" w:sz="0" w:space="0" w:color="auto"/>
            <w:right w:val="none" w:sz="0" w:space="0" w:color="auto"/>
          </w:divBdr>
        </w:div>
        <w:div w:id="284889266">
          <w:marLeft w:val="0"/>
          <w:marRight w:val="0"/>
          <w:marTop w:val="0"/>
          <w:marBottom w:val="0"/>
          <w:divBdr>
            <w:top w:val="none" w:sz="0" w:space="0" w:color="auto"/>
            <w:left w:val="none" w:sz="0" w:space="0" w:color="auto"/>
            <w:bottom w:val="none" w:sz="0" w:space="0" w:color="auto"/>
            <w:right w:val="none" w:sz="0" w:space="0" w:color="auto"/>
          </w:divBdr>
        </w:div>
        <w:div w:id="1979719364">
          <w:marLeft w:val="0"/>
          <w:marRight w:val="0"/>
          <w:marTop w:val="0"/>
          <w:marBottom w:val="0"/>
          <w:divBdr>
            <w:top w:val="none" w:sz="0" w:space="0" w:color="auto"/>
            <w:left w:val="none" w:sz="0" w:space="0" w:color="auto"/>
            <w:bottom w:val="none" w:sz="0" w:space="0" w:color="auto"/>
            <w:right w:val="none" w:sz="0" w:space="0" w:color="auto"/>
          </w:divBdr>
        </w:div>
        <w:div w:id="252516247">
          <w:marLeft w:val="0"/>
          <w:marRight w:val="0"/>
          <w:marTop w:val="0"/>
          <w:marBottom w:val="0"/>
          <w:divBdr>
            <w:top w:val="none" w:sz="0" w:space="0" w:color="auto"/>
            <w:left w:val="none" w:sz="0" w:space="0" w:color="auto"/>
            <w:bottom w:val="none" w:sz="0" w:space="0" w:color="auto"/>
            <w:right w:val="none" w:sz="0" w:space="0" w:color="auto"/>
          </w:divBdr>
        </w:div>
        <w:div w:id="1650672225">
          <w:marLeft w:val="0"/>
          <w:marRight w:val="0"/>
          <w:marTop w:val="0"/>
          <w:marBottom w:val="0"/>
          <w:divBdr>
            <w:top w:val="none" w:sz="0" w:space="0" w:color="auto"/>
            <w:left w:val="none" w:sz="0" w:space="0" w:color="auto"/>
            <w:bottom w:val="none" w:sz="0" w:space="0" w:color="auto"/>
            <w:right w:val="none" w:sz="0" w:space="0" w:color="auto"/>
          </w:divBdr>
        </w:div>
        <w:div w:id="1041516621">
          <w:marLeft w:val="0"/>
          <w:marRight w:val="0"/>
          <w:marTop w:val="0"/>
          <w:marBottom w:val="0"/>
          <w:divBdr>
            <w:top w:val="none" w:sz="0" w:space="0" w:color="auto"/>
            <w:left w:val="none" w:sz="0" w:space="0" w:color="auto"/>
            <w:bottom w:val="none" w:sz="0" w:space="0" w:color="auto"/>
            <w:right w:val="none" w:sz="0" w:space="0" w:color="auto"/>
          </w:divBdr>
        </w:div>
        <w:div w:id="1226793218">
          <w:marLeft w:val="0"/>
          <w:marRight w:val="0"/>
          <w:marTop w:val="0"/>
          <w:marBottom w:val="0"/>
          <w:divBdr>
            <w:top w:val="none" w:sz="0" w:space="0" w:color="auto"/>
            <w:left w:val="none" w:sz="0" w:space="0" w:color="auto"/>
            <w:bottom w:val="none" w:sz="0" w:space="0" w:color="auto"/>
            <w:right w:val="none" w:sz="0" w:space="0" w:color="auto"/>
          </w:divBdr>
        </w:div>
        <w:div w:id="1642617715">
          <w:marLeft w:val="0"/>
          <w:marRight w:val="0"/>
          <w:marTop w:val="0"/>
          <w:marBottom w:val="0"/>
          <w:divBdr>
            <w:top w:val="none" w:sz="0" w:space="0" w:color="auto"/>
            <w:left w:val="none" w:sz="0" w:space="0" w:color="auto"/>
            <w:bottom w:val="none" w:sz="0" w:space="0" w:color="auto"/>
            <w:right w:val="none" w:sz="0" w:space="0" w:color="auto"/>
          </w:divBdr>
        </w:div>
        <w:div w:id="2019698825">
          <w:marLeft w:val="0"/>
          <w:marRight w:val="0"/>
          <w:marTop w:val="0"/>
          <w:marBottom w:val="0"/>
          <w:divBdr>
            <w:top w:val="none" w:sz="0" w:space="0" w:color="auto"/>
            <w:left w:val="none" w:sz="0" w:space="0" w:color="auto"/>
            <w:bottom w:val="none" w:sz="0" w:space="0" w:color="auto"/>
            <w:right w:val="none" w:sz="0" w:space="0" w:color="auto"/>
          </w:divBdr>
        </w:div>
        <w:div w:id="419645190">
          <w:marLeft w:val="0"/>
          <w:marRight w:val="0"/>
          <w:marTop w:val="0"/>
          <w:marBottom w:val="0"/>
          <w:divBdr>
            <w:top w:val="none" w:sz="0" w:space="0" w:color="auto"/>
            <w:left w:val="none" w:sz="0" w:space="0" w:color="auto"/>
            <w:bottom w:val="none" w:sz="0" w:space="0" w:color="auto"/>
            <w:right w:val="none" w:sz="0" w:space="0" w:color="auto"/>
          </w:divBdr>
        </w:div>
        <w:div w:id="1670864289">
          <w:marLeft w:val="0"/>
          <w:marRight w:val="0"/>
          <w:marTop w:val="0"/>
          <w:marBottom w:val="0"/>
          <w:divBdr>
            <w:top w:val="none" w:sz="0" w:space="0" w:color="auto"/>
            <w:left w:val="none" w:sz="0" w:space="0" w:color="auto"/>
            <w:bottom w:val="none" w:sz="0" w:space="0" w:color="auto"/>
            <w:right w:val="none" w:sz="0" w:space="0" w:color="auto"/>
          </w:divBdr>
        </w:div>
        <w:div w:id="372316133">
          <w:marLeft w:val="0"/>
          <w:marRight w:val="0"/>
          <w:marTop w:val="0"/>
          <w:marBottom w:val="0"/>
          <w:divBdr>
            <w:top w:val="none" w:sz="0" w:space="0" w:color="auto"/>
            <w:left w:val="none" w:sz="0" w:space="0" w:color="auto"/>
            <w:bottom w:val="none" w:sz="0" w:space="0" w:color="auto"/>
            <w:right w:val="none" w:sz="0" w:space="0" w:color="auto"/>
          </w:divBdr>
        </w:div>
        <w:div w:id="1447846563">
          <w:marLeft w:val="0"/>
          <w:marRight w:val="0"/>
          <w:marTop w:val="0"/>
          <w:marBottom w:val="0"/>
          <w:divBdr>
            <w:top w:val="none" w:sz="0" w:space="0" w:color="auto"/>
            <w:left w:val="none" w:sz="0" w:space="0" w:color="auto"/>
            <w:bottom w:val="none" w:sz="0" w:space="0" w:color="auto"/>
            <w:right w:val="none" w:sz="0" w:space="0" w:color="auto"/>
          </w:divBdr>
        </w:div>
        <w:div w:id="1269653952">
          <w:marLeft w:val="0"/>
          <w:marRight w:val="0"/>
          <w:marTop w:val="0"/>
          <w:marBottom w:val="0"/>
          <w:divBdr>
            <w:top w:val="none" w:sz="0" w:space="0" w:color="auto"/>
            <w:left w:val="none" w:sz="0" w:space="0" w:color="auto"/>
            <w:bottom w:val="none" w:sz="0" w:space="0" w:color="auto"/>
            <w:right w:val="none" w:sz="0" w:space="0" w:color="auto"/>
          </w:divBdr>
        </w:div>
        <w:div w:id="298001538">
          <w:marLeft w:val="0"/>
          <w:marRight w:val="0"/>
          <w:marTop w:val="0"/>
          <w:marBottom w:val="0"/>
          <w:divBdr>
            <w:top w:val="none" w:sz="0" w:space="0" w:color="auto"/>
            <w:left w:val="none" w:sz="0" w:space="0" w:color="auto"/>
            <w:bottom w:val="none" w:sz="0" w:space="0" w:color="auto"/>
            <w:right w:val="none" w:sz="0" w:space="0" w:color="auto"/>
          </w:divBdr>
        </w:div>
        <w:div w:id="2117552230">
          <w:marLeft w:val="0"/>
          <w:marRight w:val="0"/>
          <w:marTop w:val="0"/>
          <w:marBottom w:val="0"/>
          <w:divBdr>
            <w:top w:val="none" w:sz="0" w:space="0" w:color="auto"/>
            <w:left w:val="none" w:sz="0" w:space="0" w:color="auto"/>
            <w:bottom w:val="none" w:sz="0" w:space="0" w:color="auto"/>
            <w:right w:val="none" w:sz="0" w:space="0" w:color="auto"/>
          </w:divBdr>
        </w:div>
        <w:div w:id="1747457768">
          <w:marLeft w:val="0"/>
          <w:marRight w:val="0"/>
          <w:marTop w:val="0"/>
          <w:marBottom w:val="0"/>
          <w:divBdr>
            <w:top w:val="none" w:sz="0" w:space="0" w:color="auto"/>
            <w:left w:val="none" w:sz="0" w:space="0" w:color="auto"/>
            <w:bottom w:val="none" w:sz="0" w:space="0" w:color="auto"/>
            <w:right w:val="none" w:sz="0" w:space="0" w:color="auto"/>
          </w:divBdr>
        </w:div>
        <w:div w:id="88242162">
          <w:marLeft w:val="0"/>
          <w:marRight w:val="0"/>
          <w:marTop w:val="0"/>
          <w:marBottom w:val="0"/>
          <w:divBdr>
            <w:top w:val="none" w:sz="0" w:space="0" w:color="auto"/>
            <w:left w:val="none" w:sz="0" w:space="0" w:color="auto"/>
            <w:bottom w:val="none" w:sz="0" w:space="0" w:color="auto"/>
            <w:right w:val="none" w:sz="0" w:space="0" w:color="auto"/>
          </w:divBdr>
        </w:div>
        <w:div w:id="1024747670">
          <w:marLeft w:val="0"/>
          <w:marRight w:val="0"/>
          <w:marTop w:val="0"/>
          <w:marBottom w:val="0"/>
          <w:divBdr>
            <w:top w:val="none" w:sz="0" w:space="0" w:color="auto"/>
            <w:left w:val="none" w:sz="0" w:space="0" w:color="auto"/>
            <w:bottom w:val="none" w:sz="0" w:space="0" w:color="auto"/>
            <w:right w:val="none" w:sz="0" w:space="0" w:color="auto"/>
          </w:divBdr>
        </w:div>
        <w:div w:id="1282178706">
          <w:marLeft w:val="0"/>
          <w:marRight w:val="0"/>
          <w:marTop w:val="0"/>
          <w:marBottom w:val="0"/>
          <w:divBdr>
            <w:top w:val="none" w:sz="0" w:space="0" w:color="auto"/>
            <w:left w:val="none" w:sz="0" w:space="0" w:color="auto"/>
            <w:bottom w:val="none" w:sz="0" w:space="0" w:color="auto"/>
            <w:right w:val="none" w:sz="0" w:space="0" w:color="auto"/>
          </w:divBdr>
        </w:div>
        <w:div w:id="1284262192">
          <w:marLeft w:val="0"/>
          <w:marRight w:val="0"/>
          <w:marTop w:val="0"/>
          <w:marBottom w:val="0"/>
          <w:divBdr>
            <w:top w:val="none" w:sz="0" w:space="0" w:color="auto"/>
            <w:left w:val="none" w:sz="0" w:space="0" w:color="auto"/>
            <w:bottom w:val="none" w:sz="0" w:space="0" w:color="auto"/>
            <w:right w:val="none" w:sz="0" w:space="0" w:color="auto"/>
          </w:divBdr>
        </w:div>
        <w:div w:id="2128548075">
          <w:marLeft w:val="0"/>
          <w:marRight w:val="0"/>
          <w:marTop w:val="0"/>
          <w:marBottom w:val="0"/>
          <w:divBdr>
            <w:top w:val="none" w:sz="0" w:space="0" w:color="auto"/>
            <w:left w:val="none" w:sz="0" w:space="0" w:color="auto"/>
            <w:bottom w:val="none" w:sz="0" w:space="0" w:color="auto"/>
            <w:right w:val="none" w:sz="0" w:space="0" w:color="auto"/>
          </w:divBdr>
        </w:div>
        <w:div w:id="722291025">
          <w:marLeft w:val="0"/>
          <w:marRight w:val="0"/>
          <w:marTop w:val="0"/>
          <w:marBottom w:val="0"/>
          <w:divBdr>
            <w:top w:val="none" w:sz="0" w:space="0" w:color="auto"/>
            <w:left w:val="none" w:sz="0" w:space="0" w:color="auto"/>
            <w:bottom w:val="none" w:sz="0" w:space="0" w:color="auto"/>
            <w:right w:val="none" w:sz="0" w:space="0" w:color="auto"/>
          </w:divBdr>
        </w:div>
        <w:div w:id="85620158">
          <w:marLeft w:val="0"/>
          <w:marRight w:val="0"/>
          <w:marTop w:val="0"/>
          <w:marBottom w:val="0"/>
          <w:divBdr>
            <w:top w:val="none" w:sz="0" w:space="0" w:color="auto"/>
            <w:left w:val="none" w:sz="0" w:space="0" w:color="auto"/>
            <w:bottom w:val="none" w:sz="0" w:space="0" w:color="auto"/>
            <w:right w:val="none" w:sz="0" w:space="0" w:color="auto"/>
          </w:divBdr>
        </w:div>
        <w:div w:id="625358946">
          <w:marLeft w:val="0"/>
          <w:marRight w:val="0"/>
          <w:marTop w:val="0"/>
          <w:marBottom w:val="0"/>
          <w:divBdr>
            <w:top w:val="none" w:sz="0" w:space="0" w:color="auto"/>
            <w:left w:val="none" w:sz="0" w:space="0" w:color="auto"/>
            <w:bottom w:val="none" w:sz="0" w:space="0" w:color="auto"/>
            <w:right w:val="none" w:sz="0" w:space="0" w:color="auto"/>
          </w:divBdr>
        </w:div>
        <w:div w:id="1152985628">
          <w:marLeft w:val="0"/>
          <w:marRight w:val="0"/>
          <w:marTop w:val="0"/>
          <w:marBottom w:val="0"/>
          <w:divBdr>
            <w:top w:val="none" w:sz="0" w:space="0" w:color="auto"/>
            <w:left w:val="none" w:sz="0" w:space="0" w:color="auto"/>
            <w:bottom w:val="none" w:sz="0" w:space="0" w:color="auto"/>
            <w:right w:val="none" w:sz="0" w:space="0" w:color="auto"/>
          </w:divBdr>
        </w:div>
        <w:div w:id="735933187">
          <w:marLeft w:val="0"/>
          <w:marRight w:val="0"/>
          <w:marTop w:val="0"/>
          <w:marBottom w:val="0"/>
          <w:divBdr>
            <w:top w:val="none" w:sz="0" w:space="0" w:color="auto"/>
            <w:left w:val="none" w:sz="0" w:space="0" w:color="auto"/>
            <w:bottom w:val="none" w:sz="0" w:space="0" w:color="auto"/>
            <w:right w:val="none" w:sz="0" w:space="0" w:color="auto"/>
          </w:divBdr>
        </w:div>
        <w:div w:id="495339494">
          <w:marLeft w:val="0"/>
          <w:marRight w:val="0"/>
          <w:marTop w:val="0"/>
          <w:marBottom w:val="0"/>
          <w:divBdr>
            <w:top w:val="none" w:sz="0" w:space="0" w:color="auto"/>
            <w:left w:val="none" w:sz="0" w:space="0" w:color="auto"/>
            <w:bottom w:val="none" w:sz="0" w:space="0" w:color="auto"/>
            <w:right w:val="none" w:sz="0" w:space="0" w:color="auto"/>
          </w:divBdr>
        </w:div>
        <w:div w:id="1957102341">
          <w:marLeft w:val="0"/>
          <w:marRight w:val="0"/>
          <w:marTop w:val="0"/>
          <w:marBottom w:val="0"/>
          <w:divBdr>
            <w:top w:val="none" w:sz="0" w:space="0" w:color="auto"/>
            <w:left w:val="none" w:sz="0" w:space="0" w:color="auto"/>
            <w:bottom w:val="none" w:sz="0" w:space="0" w:color="auto"/>
            <w:right w:val="none" w:sz="0" w:space="0" w:color="auto"/>
          </w:divBdr>
        </w:div>
        <w:div w:id="710233194">
          <w:marLeft w:val="0"/>
          <w:marRight w:val="0"/>
          <w:marTop w:val="0"/>
          <w:marBottom w:val="0"/>
          <w:divBdr>
            <w:top w:val="none" w:sz="0" w:space="0" w:color="auto"/>
            <w:left w:val="none" w:sz="0" w:space="0" w:color="auto"/>
            <w:bottom w:val="none" w:sz="0" w:space="0" w:color="auto"/>
            <w:right w:val="none" w:sz="0" w:space="0" w:color="auto"/>
          </w:divBdr>
        </w:div>
        <w:div w:id="1606228643">
          <w:marLeft w:val="0"/>
          <w:marRight w:val="0"/>
          <w:marTop w:val="0"/>
          <w:marBottom w:val="0"/>
          <w:divBdr>
            <w:top w:val="none" w:sz="0" w:space="0" w:color="auto"/>
            <w:left w:val="none" w:sz="0" w:space="0" w:color="auto"/>
            <w:bottom w:val="none" w:sz="0" w:space="0" w:color="auto"/>
            <w:right w:val="none" w:sz="0" w:space="0" w:color="auto"/>
          </w:divBdr>
        </w:div>
        <w:div w:id="2135368218">
          <w:marLeft w:val="0"/>
          <w:marRight w:val="0"/>
          <w:marTop w:val="0"/>
          <w:marBottom w:val="0"/>
          <w:divBdr>
            <w:top w:val="none" w:sz="0" w:space="0" w:color="auto"/>
            <w:left w:val="none" w:sz="0" w:space="0" w:color="auto"/>
            <w:bottom w:val="none" w:sz="0" w:space="0" w:color="auto"/>
            <w:right w:val="none" w:sz="0" w:space="0" w:color="auto"/>
          </w:divBdr>
        </w:div>
        <w:div w:id="1595437155">
          <w:marLeft w:val="0"/>
          <w:marRight w:val="0"/>
          <w:marTop w:val="0"/>
          <w:marBottom w:val="0"/>
          <w:divBdr>
            <w:top w:val="none" w:sz="0" w:space="0" w:color="auto"/>
            <w:left w:val="none" w:sz="0" w:space="0" w:color="auto"/>
            <w:bottom w:val="none" w:sz="0" w:space="0" w:color="auto"/>
            <w:right w:val="none" w:sz="0" w:space="0" w:color="auto"/>
          </w:divBdr>
        </w:div>
        <w:div w:id="492332733">
          <w:marLeft w:val="0"/>
          <w:marRight w:val="0"/>
          <w:marTop w:val="0"/>
          <w:marBottom w:val="0"/>
          <w:divBdr>
            <w:top w:val="none" w:sz="0" w:space="0" w:color="auto"/>
            <w:left w:val="none" w:sz="0" w:space="0" w:color="auto"/>
            <w:bottom w:val="none" w:sz="0" w:space="0" w:color="auto"/>
            <w:right w:val="none" w:sz="0" w:space="0" w:color="auto"/>
          </w:divBdr>
        </w:div>
        <w:div w:id="1142969044">
          <w:marLeft w:val="0"/>
          <w:marRight w:val="0"/>
          <w:marTop w:val="0"/>
          <w:marBottom w:val="0"/>
          <w:divBdr>
            <w:top w:val="none" w:sz="0" w:space="0" w:color="auto"/>
            <w:left w:val="none" w:sz="0" w:space="0" w:color="auto"/>
            <w:bottom w:val="none" w:sz="0" w:space="0" w:color="auto"/>
            <w:right w:val="none" w:sz="0" w:space="0" w:color="auto"/>
          </w:divBdr>
        </w:div>
        <w:div w:id="168758026">
          <w:marLeft w:val="0"/>
          <w:marRight w:val="0"/>
          <w:marTop w:val="0"/>
          <w:marBottom w:val="0"/>
          <w:divBdr>
            <w:top w:val="none" w:sz="0" w:space="0" w:color="auto"/>
            <w:left w:val="none" w:sz="0" w:space="0" w:color="auto"/>
            <w:bottom w:val="none" w:sz="0" w:space="0" w:color="auto"/>
            <w:right w:val="none" w:sz="0" w:space="0" w:color="auto"/>
          </w:divBdr>
        </w:div>
        <w:div w:id="584874680">
          <w:marLeft w:val="0"/>
          <w:marRight w:val="0"/>
          <w:marTop w:val="0"/>
          <w:marBottom w:val="0"/>
          <w:divBdr>
            <w:top w:val="none" w:sz="0" w:space="0" w:color="auto"/>
            <w:left w:val="none" w:sz="0" w:space="0" w:color="auto"/>
            <w:bottom w:val="none" w:sz="0" w:space="0" w:color="auto"/>
            <w:right w:val="none" w:sz="0" w:space="0" w:color="auto"/>
          </w:divBdr>
        </w:div>
        <w:div w:id="2106263854">
          <w:marLeft w:val="0"/>
          <w:marRight w:val="0"/>
          <w:marTop w:val="0"/>
          <w:marBottom w:val="0"/>
          <w:divBdr>
            <w:top w:val="none" w:sz="0" w:space="0" w:color="auto"/>
            <w:left w:val="none" w:sz="0" w:space="0" w:color="auto"/>
            <w:bottom w:val="none" w:sz="0" w:space="0" w:color="auto"/>
            <w:right w:val="none" w:sz="0" w:space="0" w:color="auto"/>
          </w:divBdr>
        </w:div>
        <w:div w:id="360474372">
          <w:marLeft w:val="0"/>
          <w:marRight w:val="0"/>
          <w:marTop w:val="0"/>
          <w:marBottom w:val="0"/>
          <w:divBdr>
            <w:top w:val="none" w:sz="0" w:space="0" w:color="auto"/>
            <w:left w:val="none" w:sz="0" w:space="0" w:color="auto"/>
            <w:bottom w:val="none" w:sz="0" w:space="0" w:color="auto"/>
            <w:right w:val="none" w:sz="0" w:space="0" w:color="auto"/>
          </w:divBdr>
        </w:div>
      </w:divsChild>
    </w:div>
    <w:div w:id="362025640">
      <w:bodyDiv w:val="1"/>
      <w:marLeft w:val="0"/>
      <w:marRight w:val="0"/>
      <w:marTop w:val="0"/>
      <w:marBottom w:val="0"/>
      <w:divBdr>
        <w:top w:val="none" w:sz="0" w:space="0" w:color="auto"/>
        <w:left w:val="none" w:sz="0" w:space="0" w:color="auto"/>
        <w:bottom w:val="none" w:sz="0" w:space="0" w:color="auto"/>
        <w:right w:val="none" w:sz="0" w:space="0" w:color="auto"/>
      </w:divBdr>
    </w:div>
    <w:div w:id="362368011">
      <w:marLeft w:val="480"/>
      <w:marRight w:val="0"/>
      <w:marTop w:val="0"/>
      <w:marBottom w:val="0"/>
      <w:divBdr>
        <w:top w:val="none" w:sz="0" w:space="0" w:color="auto"/>
        <w:left w:val="none" w:sz="0" w:space="0" w:color="auto"/>
        <w:bottom w:val="none" w:sz="0" w:space="0" w:color="auto"/>
        <w:right w:val="none" w:sz="0" w:space="0" w:color="auto"/>
      </w:divBdr>
    </w:div>
    <w:div w:id="362826426">
      <w:marLeft w:val="480"/>
      <w:marRight w:val="0"/>
      <w:marTop w:val="0"/>
      <w:marBottom w:val="0"/>
      <w:divBdr>
        <w:top w:val="none" w:sz="0" w:space="0" w:color="auto"/>
        <w:left w:val="none" w:sz="0" w:space="0" w:color="auto"/>
        <w:bottom w:val="none" w:sz="0" w:space="0" w:color="auto"/>
        <w:right w:val="none" w:sz="0" w:space="0" w:color="auto"/>
      </w:divBdr>
    </w:div>
    <w:div w:id="363167678">
      <w:marLeft w:val="480"/>
      <w:marRight w:val="0"/>
      <w:marTop w:val="0"/>
      <w:marBottom w:val="0"/>
      <w:divBdr>
        <w:top w:val="none" w:sz="0" w:space="0" w:color="auto"/>
        <w:left w:val="none" w:sz="0" w:space="0" w:color="auto"/>
        <w:bottom w:val="none" w:sz="0" w:space="0" w:color="auto"/>
        <w:right w:val="none" w:sz="0" w:space="0" w:color="auto"/>
      </w:divBdr>
    </w:div>
    <w:div w:id="363287557">
      <w:marLeft w:val="480"/>
      <w:marRight w:val="0"/>
      <w:marTop w:val="0"/>
      <w:marBottom w:val="0"/>
      <w:divBdr>
        <w:top w:val="none" w:sz="0" w:space="0" w:color="auto"/>
        <w:left w:val="none" w:sz="0" w:space="0" w:color="auto"/>
        <w:bottom w:val="none" w:sz="0" w:space="0" w:color="auto"/>
        <w:right w:val="none" w:sz="0" w:space="0" w:color="auto"/>
      </w:divBdr>
    </w:div>
    <w:div w:id="363331588">
      <w:marLeft w:val="480"/>
      <w:marRight w:val="0"/>
      <w:marTop w:val="0"/>
      <w:marBottom w:val="0"/>
      <w:divBdr>
        <w:top w:val="none" w:sz="0" w:space="0" w:color="auto"/>
        <w:left w:val="none" w:sz="0" w:space="0" w:color="auto"/>
        <w:bottom w:val="none" w:sz="0" w:space="0" w:color="auto"/>
        <w:right w:val="none" w:sz="0" w:space="0" w:color="auto"/>
      </w:divBdr>
    </w:div>
    <w:div w:id="363559321">
      <w:marLeft w:val="480"/>
      <w:marRight w:val="0"/>
      <w:marTop w:val="0"/>
      <w:marBottom w:val="0"/>
      <w:divBdr>
        <w:top w:val="none" w:sz="0" w:space="0" w:color="auto"/>
        <w:left w:val="none" w:sz="0" w:space="0" w:color="auto"/>
        <w:bottom w:val="none" w:sz="0" w:space="0" w:color="auto"/>
        <w:right w:val="none" w:sz="0" w:space="0" w:color="auto"/>
      </w:divBdr>
    </w:div>
    <w:div w:id="363989313">
      <w:marLeft w:val="480"/>
      <w:marRight w:val="0"/>
      <w:marTop w:val="0"/>
      <w:marBottom w:val="0"/>
      <w:divBdr>
        <w:top w:val="none" w:sz="0" w:space="0" w:color="auto"/>
        <w:left w:val="none" w:sz="0" w:space="0" w:color="auto"/>
        <w:bottom w:val="none" w:sz="0" w:space="0" w:color="auto"/>
        <w:right w:val="none" w:sz="0" w:space="0" w:color="auto"/>
      </w:divBdr>
    </w:div>
    <w:div w:id="364645348">
      <w:bodyDiv w:val="1"/>
      <w:marLeft w:val="0"/>
      <w:marRight w:val="0"/>
      <w:marTop w:val="0"/>
      <w:marBottom w:val="0"/>
      <w:divBdr>
        <w:top w:val="none" w:sz="0" w:space="0" w:color="auto"/>
        <w:left w:val="none" w:sz="0" w:space="0" w:color="auto"/>
        <w:bottom w:val="none" w:sz="0" w:space="0" w:color="auto"/>
        <w:right w:val="none" w:sz="0" w:space="0" w:color="auto"/>
      </w:divBdr>
    </w:div>
    <w:div w:id="364910668">
      <w:marLeft w:val="480"/>
      <w:marRight w:val="0"/>
      <w:marTop w:val="0"/>
      <w:marBottom w:val="0"/>
      <w:divBdr>
        <w:top w:val="none" w:sz="0" w:space="0" w:color="auto"/>
        <w:left w:val="none" w:sz="0" w:space="0" w:color="auto"/>
        <w:bottom w:val="none" w:sz="0" w:space="0" w:color="auto"/>
        <w:right w:val="none" w:sz="0" w:space="0" w:color="auto"/>
      </w:divBdr>
    </w:div>
    <w:div w:id="365252930">
      <w:marLeft w:val="480"/>
      <w:marRight w:val="0"/>
      <w:marTop w:val="0"/>
      <w:marBottom w:val="0"/>
      <w:divBdr>
        <w:top w:val="none" w:sz="0" w:space="0" w:color="auto"/>
        <w:left w:val="none" w:sz="0" w:space="0" w:color="auto"/>
        <w:bottom w:val="none" w:sz="0" w:space="0" w:color="auto"/>
        <w:right w:val="none" w:sz="0" w:space="0" w:color="auto"/>
      </w:divBdr>
    </w:div>
    <w:div w:id="365298545">
      <w:marLeft w:val="480"/>
      <w:marRight w:val="0"/>
      <w:marTop w:val="0"/>
      <w:marBottom w:val="0"/>
      <w:divBdr>
        <w:top w:val="none" w:sz="0" w:space="0" w:color="auto"/>
        <w:left w:val="none" w:sz="0" w:space="0" w:color="auto"/>
        <w:bottom w:val="none" w:sz="0" w:space="0" w:color="auto"/>
        <w:right w:val="none" w:sz="0" w:space="0" w:color="auto"/>
      </w:divBdr>
    </w:div>
    <w:div w:id="365451296">
      <w:marLeft w:val="480"/>
      <w:marRight w:val="0"/>
      <w:marTop w:val="0"/>
      <w:marBottom w:val="0"/>
      <w:divBdr>
        <w:top w:val="none" w:sz="0" w:space="0" w:color="auto"/>
        <w:left w:val="none" w:sz="0" w:space="0" w:color="auto"/>
        <w:bottom w:val="none" w:sz="0" w:space="0" w:color="auto"/>
        <w:right w:val="none" w:sz="0" w:space="0" w:color="auto"/>
      </w:divBdr>
    </w:div>
    <w:div w:id="366107377">
      <w:marLeft w:val="480"/>
      <w:marRight w:val="0"/>
      <w:marTop w:val="0"/>
      <w:marBottom w:val="0"/>
      <w:divBdr>
        <w:top w:val="none" w:sz="0" w:space="0" w:color="auto"/>
        <w:left w:val="none" w:sz="0" w:space="0" w:color="auto"/>
        <w:bottom w:val="none" w:sz="0" w:space="0" w:color="auto"/>
        <w:right w:val="none" w:sz="0" w:space="0" w:color="auto"/>
      </w:divBdr>
    </w:div>
    <w:div w:id="366417632">
      <w:marLeft w:val="480"/>
      <w:marRight w:val="0"/>
      <w:marTop w:val="0"/>
      <w:marBottom w:val="0"/>
      <w:divBdr>
        <w:top w:val="none" w:sz="0" w:space="0" w:color="auto"/>
        <w:left w:val="none" w:sz="0" w:space="0" w:color="auto"/>
        <w:bottom w:val="none" w:sz="0" w:space="0" w:color="auto"/>
        <w:right w:val="none" w:sz="0" w:space="0" w:color="auto"/>
      </w:divBdr>
    </w:div>
    <w:div w:id="366880065">
      <w:marLeft w:val="480"/>
      <w:marRight w:val="0"/>
      <w:marTop w:val="0"/>
      <w:marBottom w:val="0"/>
      <w:divBdr>
        <w:top w:val="none" w:sz="0" w:space="0" w:color="auto"/>
        <w:left w:val="none" w:sz="0" w:space="0" w:color="auto"/>
        <w:bottom w:val="none" w:sz="0" w:space="0" w:color="auto"/>
        <w:right w:val="none" w:sz="0" w:space="0" w:color="auto"/>
      </w:divBdr>
    </w:div>
    <w:div w:id="367293543">
      <w:marLeft w:val="480"/>
      <w:marRight w:val="0"/>
      <w:marTop w:val="0"/>
      <w:marBottom w:val="0"/>
      <w:divBdr>
        <w:top w:val="none" w:sz="0" w:space="0" w:color="auto"/>
        <w:left w:val="none" w:sz="0" w:space="0" w:color="auto"/>
        <w:bottom w:val="none" w:sz="0" w:space="0" w:color="auto"/>
        <w:right w:val="none" w:sz="0" w:space="0" w:color="auto"/>
      </w:divBdr>
    </w:div>
    <w:div w:id="367491111">
      <w:bodyDiv w:val="1"/>
      <w:marLeft w:val="0"/>
      <w:marRight w:val="0"/>
      <w:marTop w:val="0"/>
      <w:marBottom w:val="0"/>
      <w:divBdr>
        <w:top w:val="none" w:sz="0" w:space="0" w:color="auto"/>
        <w:left w:val="none" w:sz="0" w:space="0" w:color="auto"/>
        <w:bottom w:val="none" w:sz="0" w:space="0" w:color="auto"/>
        <w:right w:val="none" w:sz="0" w:space="0" w:color="auto"/>
      </w:divBdr>
    </w:div>
    <w:div w:id="368453687">
      <w:marLeft w:val="480"/>
      <w:marRight w:val="0"/>
      <w:marTop w:val="0"/>
      <w:marBottom w:val="0"/>
      <w:divBdr>
        <w:top w:val="none" w:sz="0" w:space="0" w:color="auto"/>
        <w:left w:val="none" w:sz="0" w:space="0" w:color="auto"/>
        <w:bottom w:val="none" w:sz="0" w:space="0" w:color="auto"/>
        <w:right w:val="none" w:sz="0" w:space="0" w:color="auto"/>
      </w:divBdr>
    </w:div>
    <w:div w:id="368803738">
      <w:marLeft w:val="480"/>
      <w:marRight w:val="0"/>
      <w:marTop w:val="0"/>
      <w:marBottom w:val="0"/>
      <w:divBdr>
        <w:top w:val="none" w:sz="0" w:space="0" w:color="auto"/>
        <w:left w:val="none" w:sz="0" w:space="0" w:color="auto"/>
        <w:bottom w:val="none" w:sz="0" w:space="0" w:color="auto"/>
        <w:right w:val="none" w:sz="0" w:space="0" w:color="auto"/>
      </w:divBdr>
    </w:div>
    <w:div w:id="368914975">
      <w:bodyDiv w:val="1"/>
      <w:marLeft w:val="0"/>
      <w:marRight w:val="0"/>
      <w:marTop w:val="0"/>
      <w:marBottom w:val="0"/>
      <w:divBdr>
        <w:top w:val="none" w:sz="0" w:space="0" w:color="auto"/>
        <w:left w:val="none" w:sz="0" w:space="0" w:color="auto"/>
        <w:bottom w:val="none" w:sz="0" w:space="0" w:color="auto"/>
        <w:right w:val="none" w:sz="0" w:space="0" w:color="auto"/>
      </w:divBdr>
      <w:divsChild>
        <w:div w:id="835998311">
          <w:marLeft w:val="480"/>
          <w:marRight w:val="0"/>
          <w:marTop w:val="0"/>
          <w:marBottom w:val="0"/>
          <w:divBdr>
            <w:top w:val="none" w:sz="0" w:space="0" w:color="auto"/>
            <w:left w:val="none" w:sz="0" w:space="0" w:color="auto"/>
            <w:bottom w:val="none" w:sz="0" w:space="0" w:color="auto"/>
            <w:right w:val="none" w:sz="0" w:space="0" w:color="auto"/>
          </w:divBdr>
        </w:div>
        <w:div w:id="1479497197">
          <w:marLeft w:val="480"/>
          <w:marRight w:val="0"/>
          <w:marTop w:val="0"/>
          <w:marBottom w:val="0"/>
          <w:divBdr>
            <w:top w:val="none" w:sz="0" w:space="0" w:color="auto"/>
            <w:left w:val="none" w:sz="0" w:space="0" w:color="auto"/>
            <w:bottom w:val="none" w:sz="0" w:space="0" w:color="auto"/>
            <w:right w:val="none" w:sz="0" w:space="0" w:color="auto"/>
          </w:divBdr>
        </w:div>
        <w:div w:id="403994320">
          <w:marLeft w:val="480"/>
          <w:marRight w:val="0"/>
          <w:marTop w:val="0"/>
          <w:marBottom w:val="0"/>
          <w:divBdr>
            <w:top w:val="none" w:sz="0" w:space="0" w:color="auto"/>
            <w:left w:val="none" w:sz="0" w:space="0" w:color="auto"/>
            <w:bottom w:val="none" w:sz="0" w:space="0" w:color="auto"/>
            <w:right w:val="none" w:sz="0" w:space="0" w:color="auto"/>
          </w:divBdr>
        </w:div>
        <w:div w:id="572158423">
          <w:marLeft w:val="480"/>
          <w:marRight w:val="0"/>
          <w:marTop w:val="0"/>
          <w:marBottom w:val="0"/>
          <w:divBdr>
            <w:top w:val="none" w:sz="0" w:space="0" w:color="auto"/>
            <w:left w:val="none" w:sz="0" w:space="0" w:color="auto"/>
            <w:bottom w:val="none" w:sz="0" w:space="0" w:color="auto"/>
            <w:right w:val="none" w:sz="0" w:space="0" w:color="auto"/>
          </w:divBdr>
        </w:div>
        <w:div w:id="1591162487">
          <w:marLeft w:val="480"/>
          <w:marRight w:val="0"/>
          <w:marTop w:val="0"/>
          <w:marBottom w:val="0"/>
          <w:divBdr>
            <w:top w:val="none" w:sz="0" w:space="0" w:color="auto"/>
            <w:left w:val="none" w:sz="0" w:space="0" w:color="auto"/>
            <w:bottom w:val="none" w:sz="0" w:space="0" w:color="auto"/>
            <w:right w:val="none" w:sz="0" w:space="0" w:color="auto"/>
          </w:divBdr>
        </w:div>
        <w:div w:id="1076627152">
          <w:marLeft w:val="480"/>
          <w:marRight w:val="0"/>
          <w:marTop w:val="0"/>
          <w:marBottom w:val="0"/>
          <w:divBdr>
            <w:top w:val="none" w:sz="0" w:space="0" w:color="auto"/>
            <w:left w:val="none" w:sz="0" w:space="0" w:color="auto"/>
            <w:bottom w:val="none" w:sz="0" w:space="0" w:color="auto"/>
            <w:right w:val="none" w:sz="0" w:space="0" w:color="auto"/>
          </w:divBdr>
        </w:div>
        <w:div w:id="2011446436">
          <w:marLeft w:val="480"/>
          <w:marRight w:val="0"/>
          <w:marTop w:val="0"/>
          <w:marBottom w:val="0"/>
          <w:divBdr>
            <w:top w:val="none" w:sz="0" w:space="0" w:color="auto"/>
            <w:left w:val="none" w:sz="0" w:space="0" w:color="auto"/>
            <w:bottom w:val="none" w:sz="0" w:space="0" w:color="auto"/>
            <w:right w:val="none" w:sz="0" w:space="0" w:color="auto"/>
          </w:divBdr>
        </w:div>
        <w:div w:id="1218391938">
          <w:marLeft w:val="480"/>
          <w:marRight w:val="0"/>
          <w:marTop w:val="0"/>
          <w:marBottom w:val="0"/>
          <w:divBdr>
            <w:top w:val="none" w:sz="0" w:space="0" w:color="auto"/>
            <w:left w:val="none" w:sz="0" w:space="0" w:color="auto"/>
            <w:bottom w:val="none" w:sz="0" w:space="0" w:color="auto"/>
            <w:right w:val="none" w:sz="0" w:space="0" w:color="auto"/>
          </w:divBdr>
        </w:div>
        <w:div w:id="553657217">
          <w:marLeft w:val="480"/>
          <w:marRight w:val="0"/>
          <w:marTop w:val="0"/>
          <w:marBottom w:val="0"/>
          <w:divBdr>
            <w:top w:val="none" w:sz="0" w:space="0" w:color="auto"/>
            <w:left w:val="none" w:sz="0" w:space="0" w:color="auto"/>
            <w:bottom w:val="none" w:sz="0" w:space="0" w:color="auto"/>
            <w:right w:val="none" w:sz="0" w:space="0" w:color="auto"/>
          </w:divBdr>
        </w:div>
        <w:div w:id="560679963">
          <w:marLeft w:val="480"/>
          <w:marRight w:val="0"/>
          <w:marTop w:val="0"/>
          <w:marBottom w:val="0"/>
          <w:divBdr>
            <w:top w:val="none" w:sz="0" w:space="0" w:color="auto"/>
            <w:left w:val="none" w:sz="0" w:space="0" w:color="auto"/>
            <w:bottom w:val="none" w:sz="0" w:space="0" w:color="auto"/>
            <w:right w:val="none" w:sz="0" w:space="0" w:color="auto"/>
          </w:divBdr>
        </w:div>
        <w:div w:id="1082987152">
          <w:marLeft w:val="480"/>
          <w:marRight w:val="0"/>
          <w:marTop w:val="0"/>
          <w:marBottom w:val="0"/>
          <w:divBdr>
            <w:top w:val="none" w:sz="0" w:space="0" w:color="auto"/>
            <w:left w:val="none" w:sz="0" w:space="0" w:color="auto"/>
            <w:bottom w:val="none" w:sz="0" w:space="0" w:color="auto"/>
            <w:right w:val="none" w:sz="0" w:space="0" w:color="auto"/>
          </w:divBdr>
        </w:div>
        <w:div w:id="1209218398">
          <w:marLeft w:val="480"/>
          <w:marRight w:val="0"/>
          <w:marTop w:val="0"/>
          <w:marBottom w:val="0"/>
          <w:divBdr>
            <w:top w:val="none" w:sz="0" w:space="0" w:color="auto"/>
            <w:left w:val="none" w:sz="0" w:space="0" w:color="auto"/>
            <w:bottom w:val="none" w:sz="0" w:space="0" w:color="auto"/>
            <w:right w:val="none" w:sz="0" w:space="0" w:color="auto"/>
          </w:divBdr>
        </w:div>
        <w:div w:id="376704549">
          <w:marLeft w:val="480"/>
          <w:marRight w:val="0"/>
          <w:marTop w:val="0"/>
          <w:marBottom w:val="0"/>
          <w:divBdr>
            <w:top w:val="none" w:sz="0" w:space="0" w:color="auto"/>
            <w:left w:val="none" w:sz="0" w:space="0" w:color="auto"/>
            <w:bottom w:val="none" w:sz="0" w:space="0" w:color="auto"/>
            <w:right w:val="none" w:sz="0" w:space="0" w:color="auto"/>
          </w:divBdr>
        </w:div>
        <w:div w:id="438960868">
          <w:marLeft w:val="480"/>
          <w:marRight w:val="0"/>
          <w:marTop w:val="0"/>
          <w:marBottom w:val="0"/>
          <w:divBdr>
            <w:top w:val="none" w:sz="0" w:space="0" w:color="auto"/>
            <w:left w:val="none" w:sz="0" w:space="0" w:color="auto"/>
            <w:bottom w:val="none" w:sz="0" w:space="0" w:color="auto"/>
            <w:right w:val="none" w:sz="0" w:space="0" w:color="auto"/>
          </w:divBdr>
        </w:div>
        <w:div w:id="260912776">
          <w:marLeft w:val="480"/>
          <w:marRight w:val="0"/>
          <w:marTop w:val="0"/>
          <w:marBottom w:val="0"/>
          <w:divBdr>
            <w:top w:val="none" w:sz="0" w:space="0" w:color="auto"/>
            <w:left w:val="none" w:sz="0" w:space="0" w:color="auto"/>
            <w:bottom w:val="none" w:sz="0" w:space="0" w:color="auto"/>
            <w:right w:val="none" w:sz="0" w:space="0" w:color="auto"/>
          </w:divBdr>
        </w:div>
        <w:div w:id="1212033176">
          <w:marLeft w:val="480"/>
          <w:marRight w:val="0"/>
          <w:marTop w:val="0"/>
          <w:marBottom w:val="0"/>
          <w:divBdr>
            <w:top w:val="none" w:sz="0" w:space="0" w:color="auto"/>
            <w:left w:val="none" w:sz="0" w:space="0" w:color="auto"/>
            <w:bottom w:val="none" w:sz="0" w:space="0" w:color="auto"/>
            <w:right w:val="none" w:sz="0" w:space="0" w:color="auto"/>
          </w:divBdr>
        </w:div>
        <w:div w:id="1609892310">
          <w:marLeft w:val="480"/>
          <w:marRight w:val="0"/>
          <w:marTop w:val="0"/>
          <w:marBottom w:val="0"/>
          <w:divBdr>
            <w:top w:val="none" w:sz="0" w:space="0" w:color="auto"/>
            <w:left w:val="none" w:sz="0" w:space="0" w:color="auto"/>
            <w:bottom w:val="none" w:sz="0" w:space="0" w:color="auto"/>
            <w:right w:val="none" w:sz="0" w:space="0" w:color="auto"/>
          </w:divBdr>
        </w:div>
        <w:div w:id="280459448">
          <w:marLeft w:val="480"/>
          <w:marRight w:val="0"/>
          <w:marTop w:val="0"/>
          <w:marBottom w:val="0"/>
          <w:divBdr>
            <w:top w:val="none" w:sz="0" w:space="0" w:color="auto"/>
            <w:left w:val="none" w:sz="0" w:space="0" w:color="auto"/>
            <w:bottom w:val="none" w:sz="0" w:space="0" w:color="auto"/>
            <w:right w:val="none" w:sz="0" w:space="0" w:color="auto"/>
          </w:divBdr>
        </w:div>
        <w:div w:id="1862936089">
          <w:marLeft w:val="480"/>
          <w:marRight w:val="0"/>
          <w:marTop w:val="0"/>
          <w:marBottom w:val="0"/>
          <w:divBdr>
            <w:top w:val="none" w:sz="0" w:space="0" w:color="auto"/>
            <w:left w:val="none" w:sz="0" w:space="0" w:color="auto"/>
            <w:bottom w:val="none" w:sz="0" w:space="0" w:color="auto"/>
            <w:right w:val="none" w:sz="0" w:space="0" w:color="auto"/>
          </w:divBdr>
        </w:div>
        <w:div w:id="384525804">
          <w:marLeft w:val="480"/>
          <w:marRight w:val="0"/>
          <w:marTop w:val="0"/>
          <w:marBottom w:val="0"/>
          <w:divBdr>
            <w:top w:val="none" w:sz="0" w:space="0" w:color="auto"/>
            <w:left w:val="none" w:sz="0" w:space="0" w:color="auto"/>
            <w:bottom w:val="none" w:sz="0" w:space="0" w:color="auto"/>
            <w:right w:val="none" w:sz="0" w:space="0" w:color="auto"/>
          </w:divBdr>
        </w:div>
        <w:div w:id="1581285113">
          <w:marLeft w:val="480"/>
          <w:marRight w:val="0"/>
          <w:marTop w:val="0"/>
          <w:marBottom w:val="0"/>
          <w:divBdr>
            <w:top w:val="none" w:sz="0" w:space="0" w:color="auto"/>
            <w:left w:val="none" w:sz="0" w:space="0" w:color="auto"/>
            <w:bottom w:val="none" w:sz="0" w:space="0" w:color="auto"/>
            <w:right w:val="none" w:sz="0" w:space="0" w:color="auto"/>
          </w:divBdr>
        </w:div>
        <w:div w:id="193612967">
          <w:marLeft w:val="480"/>
          <w:marRight w:val="0"/>
          <w:marTop w:val="0"/>
          <w:marBottom w:val="0"/>
          <w:divBdr>
            <w:top w:val="none" w:sz="0" w:space="0" w:color="auto"/>
            <w:left w:val="none" w:sz="0" w:space="0" w:color="auto"/>
            <w:bottom w:val="none" w:sz="0" w:space="0" w:color="auto"/>
            <w:right w:val="none" w:sz="0" w:space="0" w:color="auto"/>
          </w:divBdr>
        </w:div>
        <w:div w:id="320696390">
          <w:marLeft w:val="480"/>
          <w:marRight w:val="0"/>
          <w:marTop w:val="0"/>
          <w:marBottom w:val="0"/>
          <w:divBdr>
            <w:top w:val="none" w:sz="0" w:space="0" w:color="auto"/>
            <w:left w:val="none" w:sz="0" w:space="0" w:color="auto"/>
            <w:bottom w:val="none" w:sz="0" w:space="0" w:color="auto"/>
            <w:right w:val="none" w:sz="0" w:space="0" w:color="auto"/>
          </w:divBdr>
        </w:div>
        <w:div w:id="838932389">
          <w:marLeft w:val="480"/>
          <w:marRight w:val="0"/>
          <w:marTop w:val="0"/>
          <w:marBottom w:val="0"/>
          <w:divBdr>
            <w:top w:val="none" w:sz="0" w:space="0" w:color="auto"/>
            <w:left w:val="none" w:sz="0" w:space="0" w:color="auto"/>
            <w:bottom w:val="none" w:sz="0" w:space="0" w:color="auto"/>
            <w:right w:val="none" w:sz="0" w:space="0" w:color="auto"/>
          </w:divBdr>
        </w:div>
        <w:div w:id="1219364142">
          <w:marLeft w:val="480"/>
          <w:marRight w:val="0"/>
          <w:marTop w:val="0"/>
          <w:marBottom w:val="0"/>
          <w:divBdr>
            <w:top w:val="none" w:sz="0" w:space="0" w:color="auto"/>
            <w:left w:val="none" w:sz="0" w:space="0" w:color="auto"/>
            <w:bottom w:val="none" w:sz="0" w:space="0" w:color="auto"/>
            <w:right w:val="none" w:sz="0" w:space="0" w:color="auto"/>
          </w:divBdr>
        </w:div>
        <w:div w:id="1105080181">
          <w:marLeft w:val="480"/>
          <w:marRight w:val="0"/>
          <w:marTop w:val="0"/>
          <w:marBottom w:val="0"/>
          <w:divBdr>
            <w:top w:val="none" w:sz="0" w:space="0" w:color="auto"/>
            <w:left w:val="none" w:sz="0" w:space="0" w:color="auto"/>
            <w:bottom w:val="none" w:sz="0" w:space="0" w:color="auto"/>
            <w:right w:val="none" w:sz="0" w:space="0" w:color="auto"/>
          </w:divBdr>
        </w:div>
        <w:div w:id="1942225112">
          <w:marLeft w:val="480"/>
          <w:marRight w:val="0"/>
          <w:marTop w:val="0"/>
          <w:marBottom w:val="0"/>
          <w:divBdr>
            <w:top w:val="none" w:sz="0" w:space="0" w:color="auto"/>
            <w:left w:val="none" w:sz="0" w:space="0" w:color="auto"/>
            <w:bottom w:val="none" w:sz="0" w:space="0" w:color="auto"/>
            <w:right w:val="none" w:sz="0" w:space="0" w:color="auto"/>
          </w:divBdr>
        </w:div>
        <w:div w:id="1360667882">
          <w:marLeft w:val="480"/>
          <w:marRight w:val="0"/>
          <w:marTop w:val="0"/>
          <w:marBottom w:val="0"/>
          <w:divBdr>
            <w:top w:val="none" w:sz="0" w:space="0" w:color="auto"/>
            <w:left w:val="none" w:sz="0" w:space="0" w:color="auto"/>
            <w:bottom w:val="none" w:sz="0" w:space="0" w:color="auto"/>
            <w:right w:val="none" w:sz="0" w:space="0" w:color="auto"/>
          </w:divBdr>
        </w:div>
        <w:div w:id="34476744">
          <w:marLeft w:val="480"/>
          <w:marRight w:val="0"/>
          <w:marTop w:val="0"/>
          <w:marBottom w:val="0"/>
          <w:divBdr>
            <w:top w:val="none" w:sz="0" w:space="0" w:color="auto"/>
            <w:left w:val="none" w:sz="0" w:space="0" w:color="auto"/>
            <w:bottom w:val="none" w:sz="0" w:space="0" w:color="auto"/>
            <w:right w:val="none" w:sz="0" w:space="0" w:color="auto"/>
          </w:divBdr>
        </w:div>
        <w:div w:id="1837769119">
          <w:marLeft w:val="480"/>
          <w:marRight w:val="0"/>
          <w:marTop w:val="0"/>
          <w:marBottom w:val="0"/>
          <w:divBdr>
            <w:top w:val="none" w:sz="0" w:space="0" w:color="auto"/>
            <w:left w:val="none" w:sz="0" w:space="0" w:color="auto"/>
            <w:bottom w:val="none" w:sz="0" w:space="0" w:color="auto"/>
            <w:right w:val="none" w:sz="0" w:space="0" w:color="auto"/>
          </w:divBdr>
        </w:div>
        <w:div w:id="1848250451">
          <w:marLeft w:val="480"/>
          <w:marRight w:val="0"/>
          <w:marTop w:val="0"/>
          <w:marBottom w:val="0"/>
          <w:divBdr>
            <w:top w:val="none" w:sz="0" w:space="0" w:color="auto"/>
            <w:left w:val="none" w:sz="0" w:space="0" w:color="auto"/>
            <w:bottom w:val="none" w:sz="0" w:space="0" w:color="auto"/>
            <w:right w:val="none" w:sz="0" w:space="0" w:color="auto"/>
          </w:divBdr>
        </w:div>
        <w:div w:id="1352417374">
          <w:marLeft w:val="480"/>
          <w:marRight w:val="0"/>
          <w:marTop w:val="0"/>
          <w:marBottom w:val="0"/>
          <w:divBdr>
            <w:top w:val="none" w:sz="0" w:space="0" w:color="auto"/>
            <w:left w:val="none" w:sz="0" w:space="0" w:color="auto"/>
            <w:bottom w:val="none" w:sz="0" w:space="0" w:color="auto"/>
            <w:right w:val="none" w:sz="0" w:space="0" w:color="auto"/>
          </w:divBdr>
        </w:div>
        <w:div w:id="1886597859">
          <w:marLeft w:val="480"/>
          <w:marRight w:val="0"/>
          <w:marTop w:val="0"/>
          <w:marBottom w:val="0"/>
          <w:divBdr>
            <w:top w:val="none" w:sz="0" w:space="0" w:color="auto"/>
            <w:left w:val="none" w:sz="0" w:space="0" w:color="auto"/>
            <w:bottom w:val="none" w:sz="0" w:space="0" w:color="auto"/>
            <w:right w:val="none" w:sz="0" w:space="0" w:color="auto"/>
          </w:divBdr>
        </w:div>
        <w:div w:id="1420712334">
          <w:marLeft w:val="480"/>
          <w:marRight w:val="0"/>
          <w:marTop w:val="0"/>
          <w:marBottom w:val="0"/>
          <w:divBdr>
            <w:top w:val="none" w:sz="0" w:space="0" w:color="auto"/>
            <w:left w:val="none" w:sz="0" w:space="0" w:color="auto"/>
            <w:bottom w:val="none" w:sz="0" w:space="0" w:color="auto"/>
            <w:right w:val="none" w:sz="0" w:space="0" w:color="auto"/>
          </w:divBdr>
        </w:div>
        <w:div w:id="1018312080">
          <w:marLeft w:val="480"/>
          <w:marRight w:val="0"/>
          <w:marTop w:val="0"/>
          <w:marBottom w:val="0"/>
          <w:divBdr>
            <w:top w:val="none" w:sz="0" w:space="0" w:color="auto"/>
            <w:left w:val="none" w:sz="0" w:space="0" w:color="auto"/>
            <w:bottom w:val="none" w:sz="0" w:space="0" w:color="auto"/>
            <w:right w:val="none" w:sz="0" w:space="0" w:color="auto"/>
          </w:divBdr>
        </w:div>
        <w:div w:id="1107118940">
          <w:marLeft w:val="480"/>
          <w:marRight w:val="0"/>
          <w:marTop w:val="0"/>
          <w:marBottom w:val="0"/>
          <w:divBdr>
            <w:top w:val="none" w:sz="0" w:space="0" w:color="auto"/>
            <w:left w:val="none" w:sz="0" w:space="0" w:color="auto"/>
            <w:bottom w:val="none" w:sz="0" w:space="0" w:color="auto"/>
            <w:right w:val="none" w:sz="0" w:space="0" w:color="auto"/>
          </w:divBdr>
        </w:div>
        <w:div w:id="93134588">
          <w:marLeft w:val="480"/>
          <w:marRight w:val="0"/>
          <w:marTop w:val="0"/>
          <w:marBottom w:val="0"/>
          <w:divBdr>
            <w:top w:val="none" w:sz="0" w:space="0" w:color="auto"/>
            <w:left w:val="none" w:sz="0" w:space="0" w:color="auto"/>
            <w:bottom w:val="none" w:sz="0" w:space="0" w:color="auto"/>
            <w:right w:val="none" w:sz="0" w:space="0" w:color="auto"/>
          </w:divBdr>
        </w:div>
        <w:div w:id="1086226111">
          <w:marLeft w:val="480"/>
          <w:marRight w:val="0"/>
          <w:marTop w:val="0"/>
          <w:marBottom w:val="0"/>
          <w:divBdr>
            <w:top w:val="none" w:sz="0" w:space="0" w:color="auto"/>
            <w:left w:val="none" w:sz="0" w:space="0" w:color="auto"/>
            <w:bottom w:val="none" w:sz="0" w:space="0" w:color="auto"/>
            <w:right w:val="none" w:sz="0" w:space="0" w:color="auto"/>
          </w:divBdr>
        </w:div>
        <w:div w:id="1011689391">
          <w:marLeft w:val="480"/>
          <w:marRight w:val="0"/>
          <w:marTop w:val="0"/>
          <w:marBottom w:val="0"/>
          <w:divBdr>
            <w:top w:val="none" w:sz="0" w:space="0" w:color="auto"/>
            <w:left w:val="none" w:sz="0" w:space="0" w:color="auto"/>
            <w:bottom w:val="none" w:sz="0" w:space="0" w:color="auto"/>
            <w:right w:val="none" w:sz="0" w:space="0" w:color="auto"/>
          </w:divBdr>
        </w:div>
        <w:div w:id="203442080">
          <w:marLeft w:val="480"/>
          <w:marRight w:val="0"/>
          <w:marTop w:val="0"/>
          <w:marBottom w:val="0"/>
          <w:divBdr>
            <w:top w:val="none" w:sz="0" w:space="0" w:color="auto"/>
            <w:left w:val="none" w:sz="0" w:space="0" w:color="auto"/>
            <w:bottom w:val="none" w:sz="0" w:space="0" w:color="auto"/>
            <w:right w:val="none" w:sz="0" w:space="0" w:color="auto"/>
          </w:divBdr>
        </w:div>
        <w:div w:id="606931335">
          <w:marLeft w:val="480"/>
          <w:marRight w:val="0"/>
          <w:marTop w:val="0"/>
          <w:marBottom w:val="0"/>
          <w:divBdr>
            <w:top w:val="none" w:sz="0" w:space="0" w:color="auto"/>
            <w:left w:val="none" w:sz="0" w:space="0" w:color="auto"/>
            <w:bottom w:val="none" w:sz="0" w:space="0" w:color="auto"/>
            <w:right w:val="none" w:sz="0" w:space="0" w:color="auto"/>
          </w:divBdr>
        </w:div>
        <w:div w:id="2133933213">
          <w:marLeft w:val="480"/>
          <w:marRight w:val="0"/>
          <w:marTop w:val="0"/>
          <w:marBottom w:val="0"/>
          <w:divBdr>
            <w:top w:val="none" w:sz="0" w:space="0" w:color="auto"/>
            <w:left w:val="none" w:sz="0" w:space="0" w:color="auto"/>
            <w:bottom w:val="none" w:sz="0" w:space="0" w:color="auto"/>
            <w:right w:val="none" w:sz="0" w:space="0" w:color="auto"/>
          </w:divBdr>
        </w:div>
        <w:div w:id="1434548821">
          <w:marLeft w:val="480"/>
          <w:marRight w:val="0"/>
          <w:marTop w:val="0"/>
          <w:marBottom w:val="0"/>
          <w:divBdr>
            <w:top w:val="none" w:sz="0" w:space="0" w:color="auto"/>
            <w:left w:val="none" w:sz="0" w:space="0" w:color="auto"/>
            <w:bottom w:val="none" w:sz="0" w:space="0" w:color="auto"/>
            <w:right w:val="none" w:sz="0" w:space="0" w:color="auto"/>
          </w:divBdr>
        </w:div>
        <w:div w:id="1513109627">
          <w:marLeft w:val="480"/>
          <w:marRight w:val="0"/>
          <w:marTop w:val="0"/>
          <w:marBottom w:val="0"/>
          <w:divBdr>
            <w:top w:val="none" w:sz="0" w:space="0" w:color="auto"/>
            <w:left w:val="none" w:sz="0" w:space="0" w:color="auto"/>
            <w:bottom w:val="none" w:sz="0" w:space="0" w:color="auto"/>
            <w:right w:val="none" w:sz="0" w:space="0" w:color="auto"/>
          </w:divBdr>
        </w:div>
        <w:div w:id="589852540">
          <w:marLeft w:val="480"/>
          <w:marRight w:val="0"/>
          <w:marTop w:val="0"/>
          <w:marBottom w:val="0"/>
          <w:divBdr>
            <w:top w:val="none" w:sz="0" w:space="0" w:color="auto"/>
            <w:left w:val="none" w:sz="0" w:space="0" w:color="auto"/>
            <w:bottom w:val="none" w:sz="0" w:space="0" w:color="auto"/>
            <w:right w:val="none" w:sz="0" w:space="0" w:color="auto"/>
          </w:divBdr>
        </w:div>
        <w:div w:id="76827683">
          <w:marLeft w:val="480"/>
          <w:marRight w:val="0"/>
          <w:marTop w:val="0"/>
          <w:marBottom w:val="0"/>
          <w:divBdr>
            <w:top w:val="none" w:sz="0" w:space="0" w:color="auto"/>
            <w:left w:val="none" w:sz="0" w:space="0" w:color="auto"/>
            <w:bottom w:val="none" w:sz="0" w:space="0" w:color="auto"/>
            <w:right w:val="none" w:sz="0" w:space="0" w:color="auto"/>
          </w:divBdr>
        </w:div>
        <w:div w:id="931663491">
          <w:marLeft w:val="480"/>
          <w:marRight w:val="0"/>
          <w:marTop w:val="0"/>
          <w:marBottom w:val="0"/>
          <w:divBdr>
            <w:top w:val="none" w:sz="0" w:space="0" w:color="auto"/>
            <w:left w:val="none" w:sz="0" w:space="0" w:color="auto"/>
            <w:bottom w:val="none" w:sz="0" w:space="0" w:color="auto"/>
            <w:right w:val="none" w:sz="0" w:space="0" w:color="auto"/>
          </w:divBdr>
        </w:div>
        <w:div w:id="1692877916">
          <w:marLeft w:val="480"/>
          <w:marRight w:val="0"/>
          <w:marTop w:val="0"/>
          <w:marBottom w:val="0"/>
          <w:divBdr>
            <w:top w:val="none" w:sz="0" w:space="0" w:color="auto"/>
            <w:left w:val="none" w:sz="0" w:space="0" w:color="auto"/>
            <w:bottom w:val="none" w:sz="0" w:space="0" w:color="auto"/>
            <w:right w:val="none" w:sz="0" w:space="0" w:color="auto"/>
          </w:divBdr>
        </w:div>
        <w:div w:id="702748000">
          <w:marLeft w:val="480"/>
          <w:marRight w:val="0"/>
          <w:marTop w:val="0"/>
          <w:marBottom w:val="0"/>
          <w:divBdr>
            <w:top w:val="none" w:sz="0" w:space="0" w:color="auto"/>
            <w:left w:val="none" w:sz="0" w:space="0" w:color="auto"/>
            <w:bottom w:val="none" w:sz="0" w:space="0" w:color="auto"/>
            <w:right w:val="none" w:sz="0" w:space="0" w:color="auto"/>
          </w:divBdr>
        </w:div>
        <w:div w:id="1740858111">
          <w:marLeft w:val="480"/>
          <w:marRight w:val="0"/>
          <w:marTop w:val="0"/>
          <w:marBottom w:val="0"/>
          <w:divBdr>
            <w:top w:val="none" w:sz="0" w:space="0" w:color="auto"/>
            <w:left w:val="none" w:sz="0" w:space="0" w:color="auto"/>
            <w:bottom w:val="none" w:sz="0" w:space="0" w:color="auto"/>
            <w:right w:val="none" w:sz="0" w:space="0" w:color="auto"/>
          </w:divBdr>
        </w:div>
        <w:div w:id="596719759">
          <w:marLeft w:val="480"/>
          <w:marRight w:val="0"/>
          <w:marTop w:val="0"/>
          <w:marBottom w:val="0"/>
          <w:divBdr>
            <w:top w:val="none" w:sz="0" w:space="0" w:color="auto"/>
            <w:left w:val="none" w:sz="0" w:space="0" w:color="auto"/>
            <w:bottom w:val="none" w:sz="0" w:space="0" w:color="auto"/>
            <w:right w:val="none" w:sz="0" w:space="0" w:color="auto"/>
          </w:divBdr>
        </w:div>
        <w:div w:id="2057119782">
          <w:marLeft w:val="480"/>
          <w:marRight w:val="0"/>
          <w:marTop w:val="0"/>
          <w:marBottom w:val="0"/>
          <w:divBdr>
            <w:top w:val="none" w:sz="0" w:space="0" w:color="auto"/>
            <w:left w:val="none" w:sz="0" w:space="0" w:color="auto"/>
            <w:bottom w:val="none" w:sz="0" w:space="0" w:color="auto"/>
            <w:right w:val="none" w:sz="0" w:space="0" w:color="auto"/>
          </w:divBdr>
        </w:div>
        <w:div w:id="261186114">
          <w:marLeft w:val="480"/>
          <w:marRight w:val="0"/>
          <w:marTop w:val="0"/>
          <w:marBottom w:val="0"/>
          <w:divBdr>
            <w:top w:val="none" w:sz="0" w:space="0" w:color="auto"/>
            <w:left w:val="none" w:sz="0" w:space="0" w:color="auto"/>
            <w:bottom w:val="none" w:sz="0" w:space="0" w:color="auto"/>
            <w:right w:val="none" w:sz="0" w:space="0" w:color="auto"/>
          </w:divBdr>
        </w:div>
        <w:div w:id="1402098975">
          <w:marLeft w:val="480"/>
          <w:marRight w:val="0"/>
          <w:marTop w:val="0"/>
          <w:marBottom w:val="0"/>
          <w:divBdr>
            <w:top w:val="none" w:sz="0" w:space="0" w:color="auto"/>
            <w:left w:val="none" w:sz="0" w:space="0" w:color="auto"/>
            <w:bottom w:val="none" w:sz="0" w:space="0" w:color="auto"/>
            <w:right w:val="none" w:sz="0" w:space="0" w:color="auto"/>
          </w:divBdr>
        </w:div>
        <w:div w:id="2110464563">
          <w:marLeft w:val="480"/>
          <w:marRight w:val="0"/>
          <w:marTop w:val="0"/>
          <w:marBottom w:val="0"/>
          <w:divBdr>
            <w:top w:val="none" w:sz="0" w:space="0" w:color="auto"/>
            <w:left w:val="none" w:sz="0" w:space="0" w:color="auto"/>
            <w:bottom w:val="none" w:sz="0" w:space="0" w:color="auto"/>
            <w:right w:val="none" w:sz="0" w:space="0" w:color="auto"/>
          </w:divBdr>
        </w:div>
        <w:div w:id="433210947">
          <w:marLeft w:val="480"/>
          <w:marRight w:val="0"/>
          <w:marTop w:val="0"/>
          <w:marBottom w:val="0"/>
          <w:divBdr>
            <w:top w:val="none" w:sz="0" w:space="0" w:color="auto"/>
            <w:left w:val="none" w:sz="0" w:space="0" w:color="auto"/>
            <w:bottom w:val="none" w:sz="0" w:space="0" w:color="auto"/>
            <w:right w:val="none" w:sz="0" w:space="0" w:color="auto"/>
          </w:divBdr>
        </w:div>
        <w:div w:id="665547871">
          <w:marLeft w:val="480"/>
          <w:marRight w:val="0"/>
          <w:marTop w:val="0"/>
          <w:marBottom w:val="0"/>
          <w:divBdr>
            <w:top w:val="none" w:sz="0" w:space="0" w:color="auto"/>
            <w:left w:val="none" w:sz="0" w:space="0" w:color="auto"/>
            <w:bottom w:val="none" w:sz="0" w:space="0" w:color="auto"/>
            <w:right w:val="none" w:sz="0" w:space="0" w:color="auto"/>
          </w:divBdr>
        </w:div>
        <w:div w:id="610866952">
          <w:marLeft w:val="480"/>
          <w:marRight w:val="0"/>
          <w:marTop w:val="0"/>
          <w:marBottom w:val="0"/>
          <w:divBdr>
            <w:top w:val="none" w:sz="0" w:space="0" w:color="auto"/>
            <w:left w:val="none" w:sz="0" w:space="0" w:color="auto"/>
            <w:bottom w:val="none" w:sz="0" w:space="0" w:color="auto"/>
            <w:right w:val="none" w:sz="0" w:space="0" w:color="auto"/>
          </w:divBdr>
        </w:div>
        <w:div w:id="1162500246">
          <w:marLeft w:val="480"/>
          <w:marRight w:val="0"/>
          <w:marTop w:val="0"/>
          <w:marBottom w:val="0"/>
          <w:divBdr>
            <w:top w:val="none" w:sz="0" w:space="0" w:color="auto"/>
            <w:left w:val="none" w:sz="0" w:space="0" w:color="auto"/>
            <w:bottom w:val="none" w:sz="0" w:space="0" w:color="auto"/>
            <w:right w:val="none" w:sz="0" w:space="0" w:color="auto"/>
          </w:divBdr>
        </w:div>
        <w:div w:id="192503015">
          <w:marLeft w:val="480"/>
          <w:marRight w:val="0"/>
          <w:marTop w:val="0"/>
          <w:marBottom w:val="0"/>
          <w:divBdr>
            <w:top w:val="none" w:sz="0" w:space="0" w:color="auto"/>
            <w:left w:val="none" w:sz="0" w:space="0" w:color="auto"/>
            <w:bottom w:val="none" w:sz="0" w:space="0" w:color="auto"/>
            <w:right w:val="none" w:sz="0" w:space="0" w:color="auto"/>
          </w:divBdr>
        </w:div>
        <w:div w:id="209614977">
          <w:marLeft w:val="480"/>
          <w:marRight w:val="0"/>
          <w:marTop w:val="0"/>
          <w:marBottom w:val="0"/>
          <w:divBdr>
            <w:top w:val="none" w:sz="0" w:space="0" w:color="auto"/>
            <w:left w:val="none" w:sz="0" w:space="0" w:color="auto"/>
            <w:bottom w:val="none" w:sz="0" w:space="0" w:color="auto"/>
            <w:right w:val="none" w:sz="0" w:space="0" w:color="auto"/>
          </w:divBdr>
        </w:div>
        <w:div w:id="1511606427">
          <w:marLeft w:val="480"/>
          <w:marRight w:val="0"/>
          <w:marTop w:val="0"/>
          <w:marBottom w:val="0"/>
          <w:divBdr>
            <w:top w:val="none" w:sz="0" w:space="0" w:color="auto"/>
            <w:left w:val="none" w:sz="0" w:space="0" w:color="auto"/>
            <w:bottom w:val="none" w:sz="0" w:space="0" w:color="auto"/>
            <w:right w:val="none" w:sz="0" w:space="0" w:color="auto"/>
          </w:divBdr>
        </w:div>
        <w:div w:id="846023532">
          <w:marLeft w:val="480"/>
          <w:marRight w:val="0"/>
          <w:marTop w:val="0"/>
          <w:marBottom w:val="0"/>
          <w:divBdr>
            <w:top w:val="none" w:sz="0" w:space="0" w:color="auto"/>
            <w:left w:val="none" w:sz="0" w:space="0" w:color="auto"/>
            <w:bottom w:val="none" w:sz="0" w:space="0" w:color="auto"/>
            <w:right w:val="none" w:sz="0" w:space="0" w:color="auto"/>
          </w:divBdr>
        </w:div>
        <w:div w:id="124549607">
          <w:marLeft w:val="480"/>
          <w:marRight w:val="0"/>
          <w:marTop w:val="0"/>
          <w:marBottom w:val="0"/>
          <w:divBdr>
            <w:top w:val="none" w:sz="0" w:space="0" w:color="auto"/>
            <w:left w:val="none" w:sz="0" w:space="0" w:color="auto"/>
            <w:bottom w:val="none" w:sz="0" w:space="0" w:color="auto"/>
            <w:right w:val="none" w:sz="0" w:space="0" w:color="auto"/>
          </w:divBdr>
        </w:div>
        <w:div w:id="289557665">
          <w:marLeft w:val="480"/>
          <w:marRight w:val="0"/>
          <w:marTop w:val="0"/>
          <w:marBottom w:val="0"/>
          <w:divBdr>
            <w:top w:val="none" w:sz="0" w:space="0" w:color="auto"/>
            <w:left w:val="none" w:sz="0" w:space="0" w:color="auto"/>
            <w:bottom w:val="none" w:sz="0" w:space="0" w:color="auto"/>
            <w:right w:val="none" w:sz="0" w:space="0" w:color="auto"/>
          </w:divBdr>
        </w:div>
        <w:div w:id="732584166">
          <w:marLeft w:val="480"/>
          <w:marRight w:val="0"/>
          <w:marTop w:val="0"/>
          <w:marBottom w:val="0"/>
          <w:divBdr>
            <w:top w:val="none" w:sz="0" w:space="0" w:color="auto"/>
            <w:left w:val="none" w:sz="0" w:space="0" w:color="auto"/>
            <w:bottom w:val="none" w:sz="0" w:space="0" w:color="auto"/>
            <w:right w:val="none" w:sz="0" w:space="0" w:color="auto"/>
          </w:divBdr>
        </w:div>
        <w:div w:id="1564868970">
          <w:marLeft w:val="480"/>
          <w:marRight w:val="0"/>
          <w:marTop w:val="0"/>
          <w:marBottom w:val="0"/>
          <w:divBdr>
            <w:top w:val="none" w:sz="0" w:space="0" w:color="auto"/>
            <w:left w:val="none" w:sz="0" w:space="0" w:color="auto"/>
            <w:bottom w:val="none" w:sz="0" w:space="0" w:color="auto"/>
            <w:right w:val="none" w:sz="0" w:space="0" w:color="auto"/>
          </w:divBdr>
        </w:div>
        <w:div w:id="1384332478">
          <w:marLeft w:val="480"/>
          <w:marRight w:val="0"/>
          <w:marTop w:val="0"/>
          <w:marBottom w:val="0"/>
          <w:divBdr>
            <w:top w:val="none" w:sz="0" w:space="0" w:color="auto"/>
            <w:left w:val="none" w:sz="0" w:space="0" w:color="auto"/>
            <w:bottom w:val="none" w:sz="0" w:space="0" w:color="auto"/>
            <w:right w:val="none" w:sz="0" w:space="0" w:color="auto"/>
          </w:divBdr>
        </w:div>
        <w:div w:id="2055883468">
          <w:marLeft w:val="480"/>
          <w:marRight w:val="0"/>
          <w:marTop w:val="0"/>
          <w:marBottom w:val="0"/>
          <w:divBdr>
            <w:top w:val="none" w:sz="0" w:space="0" w:color="auto"/>
            <w:left w:val="none" w:sz="0" w:space="0" w:color="auto"/>
            <w:bottom w:val="none" w:sz="0" w:space="0" w:color="auto"/>
            <w:right w:val="none" w:sz="0" w:space="0" w:color="auto"/>
          </w:divBdr>
        </w:div>
        <w:div w:id="165635280">
          <w:marLeft w:val="480"/>
          <w:marRight w:val="0"/>
          <w:marTop w:val="0"/>
          <w:marBottom w:val="0"/>
          <w:divBdr>
            <w:top w:val="none" w:sz="0" w:space="0" w:color="auto"/>
            <w:left w:val="none" w:sz="0" w:space="0" w:color="auto"/>
            <w:bottom w:val="none" w:sz="0" w:space="0" w:color="auto"/>
            <w:right w:val="none" w:sz="0" w:space="0" w:color="auto"/>
          </w:divBdr>
        </w:div>
        <w:div w:id="600143119">
          <w:marLeft w:val="480"/>
          <w:marRight w:val="0"/>
          <w:marTop w:val="0"/>
          <w:marBottom w:val="0"/>
          <w:divBdr>
            <w:top w:val="none" w:sz="0" w:space="0" w:color="auto"/>
            <w:left w:val="none" w:sz="0" w:space="0" w:color="auto"/>
            <w:bottom w:val="none" w:sz="0" w:space="0" w:color="auto"/>
            <w:right w:val="none" w:sz="0" w:space="0" w:color="auto"/>
          </w:divBdr>
        </w:div>
        <w:div w:id="911933648">
          <w:marLeft w:val="480"/>
          <w:marRight w:val="0"/>
          <w:marTop w:val="0"/>
          <w:marBottom w:val="0"/>
          <w:divBdr>
            <w:top w:val="none" w:sz="0" w:space="0" w:color="auto"/>
            <w:left w:val="none" w:sz="0" w:space="0" w:color="auto"/>
            <w:bottom w:val="none" w:sz="0" w:space="0" w:color="auto"/>
            <w:right w:val="none" w:sz="0" w:space="0" w:color="auto"/>
          </w:divBdr>
        </w:div>
        <w:div w:id="1523393510">
          <w:marLeft w:val="480"/>
          <w:marRight w:val="0"/>
          <w:marTop w:val="0"/>
          <w:marBottom w:val="0"/>
          <w:divBdr>
            <w:top w:val="none" w:sz="0" w:space="0" w:color="auto"/>
            <w:left w:val="none" w:sz="0" w:space="0" w:color="auto"/>
            <w:bottom w:val="none" w:sz="0" w:space="0" w:color="auto"/>
            <w:right w:val="none" w:sz="0" w:space="0" w:color="auto"/>
          </w:divBdr>
        </w:div>
        <w:div w:id="1861625603">
          <w:marLeft w:val="480"/>
          <w:marRight w:val="0"/>
          <w:marTop w:val="0"/>
          <w:marBottom w:val="0"/>
          <w:divBdr>
            <w:top w:val="none" w:sz="0" w:space="0" w:color="auto"/>
            <w:left w:val="none" w:sz="0" w:space="0" w:color="auto"/>
            <w:bottom w:val="none" w:sz="0" w:space="0" w:color="auto"/>
            <w:right w:val="none" w:sz="0" w:space="0" w:color="auto"/>
          </w:divBdr>
        </w:div>
      </w:divsChild>
    </w:div>
    <w:div w:id="369455971">
      <w:marLeft w:val="480"/>
      <w:marRight w:val="0"/>
      <w:marTop w:val="0"/>
      <w:marBottom w:val="0"/>
      <w:divBdr>
        <w:top w:val="none" w:sz="0" w:space="0" w:color="auto"/>
        <w:left w:val="none" w:sz="0" w:space="0" w:color="auto"/>
        <w:bottom w:val="none" w:sz="0" w:space="0" w:color="auto"/>
        <w:right w:val="none" w:sz="0" w:space="0" w:color="auto"/>
      </w:divBdr>
    </w:div>
    <w:div w:id="369502002">
      <w:bodyDiv w:val="1"/>
      <w:marLeft w:val="0"/>
      <w:marRight w:val="0"/>
      <w:marTop w:val="0"/>
      <w:marBottom w:val="0"/>
      <w:divBdr>
        <w:top w:val="none" w:sz="0" w:space="0" w:color="auto"/>
        <w:left w:val="none" w:sz="0" w:space="0" w:color="auto"/>
        <w:bottom w:val="none" w:sz="0" w:space="0" w:color="auto"/>
        <w:right w:val="none" w:sz="0" w:space="0" w:color="auto"/>
      </w:divBdr>
    </w:div>
    <w:div w:id="369577715">
      <w:marLeft w:val="480"/>
      <w:marRight w:val="0"/>
      <w:marTop w:val="0"/>
      <w:marBottom w:val="0"/>
      <w:divBdr>
        <w:top w:val="none" w:sz="0" w:space="0" w:color="auto"/>
        <w:left w:val="none" w:sz="0" w:space="0" w:color="auto"/>
        <w:bottom w:val="none" w:sz="0" w:space="0" w:color="auto"/>
        <w:right w:val="none" w:sz="0" w:space="0" w:color="auto"/>
      </w:divBdr>
    </w:div>
    <w:div w:id="369768622">
      <w:marLeft w:val="480"/>
      <w:marRight w:val="0"/>
      <w:marTop w:val="0"/>
      <w:marBottom w:val="0"/>
      <w:divBdr>
        <w:top w:val="none" w:sz="0" w:space="0" w:color="auto"/>
        <w:left w:val="none" w:sz="0" w:space="0" w:color="auto"/>
        <w:bottom w:val="none" w:sz="0" w:space="0" w:color="auto"/>
        <w:right w:val="none" w:sz="0" w:space="0" w:color="auto"/>
      </w:divBdr>
    </w:div>
    <w:div w:id="370692883">
      <w:marLeft w:val="480"/>
      <w:marRight w:val="0"/>
      <w:marTop w:val="0"/>
      <w:marBottom w:val="0"/>
      <w:divBdr>
        <w:top w:val="none" w:sz="0" w:space="0" w:color="auto"/>
        <w:left w:val="none" w:sz="0" w:space="0" w:color="auto"/>
        <w:bottom w:val="none" w:sz="0" w:space="0" w:color="auto"/>
        <w:right w:val="none" w:sz="0" w:space="0" w:color="auto"/>
      </w:divBdr>
    </w:div>
    <w:div w:id="370764432">
      <w:marLeft w:val="480"/>
      <w:marRight w:val="0"/>
      <w:marTop w:val="0"/>
      <w:marBottom w:val="0"/>
      <w:divBdr>
        <w:top w:val="none" w:sz="0" w:space="0" w:color="auto"/>
        <w:left w:val="none" w:sz="0" w:space="0" w:color="auto"/>
        <w:bottom w:val="none" w:sz="0" w:space="0" w:color="auto"/>
        <w:right w:val="none" w:sz="0" w:space="0" w:color="auto"/>
      </w:divBdr>
    </w:div>
    <w:div w:id="370884710">
      <w:bodyDiv w:val="1"/>
      <w:marLeft w:val="0"/>
      <w:marRight w:val="0"/>
      <w:marTop w:val="0"/>
      <w:marBottom w:val="0"/>
      <w:divBdr>
        <w:top w:val="none" w:sz="0" w:space="0" w:color="auto"/>
        <w:left w:val="none" w:sz="0" w:space="0" w:color="auto"/>
        <w:bottom w:val="none" w:sz="0" w:space="0" w:color="auto"/>
        <w:right w:val="none" w:sz="0" w:space="0" w:color="auto"/>
      </w:divBdr>
    </w:div>
    <w:div w:id="371148273">
      <w:marLeft w:val="480"/>
      <w:marRight w:val="0"/>
      <w:marTop w:val="0"/>
      <w:marBottom w:val="0"/>
      <w:divBdr>
        <w:top w:val="none" w:sz="0" w:space="0" w:color="auto"/>
        <w:left w:val="none" w:sz="0" w:space="0" w:color="auto"/>
        <w:bottom w:val="none" w:sz="0" w:space="0" w:color="auto"/>
        <w:right w:val="none" w:sz="0" w:space="0" w:color="auto"/>
      </w:divBdr>
    </w:div>
    <w:div w:id="371535228">
      <w:bodyDiv w:val="1"/>
      <w:marLeft w:val="0"/>
      <w:marRight w:val="0"/>
      <w:marTop w:val="0"/>
      <w:marBottom w:val="0"/>
      <w:divBdr>
        <w:top w:val="none" w:sz="0" w:space="0" w:color="auto"/>
        <w:left w:val="none" w:sz="0" w:space="0" w:color="auto"/>
        <w:bottom w:val="none" w:sz="0" w:space="0" w:color="auto"/>
        <w:right w:val="none" w:sz="0" w:space="0" w:color="auto"/>
      </w:divBdr>
    </w:div>
    <w:div w:id="373577373">
      <w:marLeft w:val="480"/>
      <w:marRight w:val="0"/>
      <w:marTop w:val="0"/>
      <w:marBottom w:val="0"/>
      <w:divBdr>
        <w:top w:val="none" w:sz="0" w:space="0" w:color="auto"/>
        <w:left w:val="none" w:sz="0" w:space="0" w:color="auto"/>
        <w:bottom w:val="none" w:sz="0" w:space="0" w:color="auto"/>
        <w:right w:val="none" w:sz="0" w:space="0" w:color="auto"/>
      </w:divBdr>
    </w:div>
    <w:div w:id="373623573">
      <w:marLeft w:val="480"/>
      <w:marRight w:val="0"/>
      <w:marTop w:val="0"/>
      <w:marBottom w:val="0"/>
      <w:divBdr>
        <w:top w:val="none" w:sz="0" w:space="0" w:color="auto"/>
        <w:left w:val="none" w:sz="0" w:space="0" w:color="auto"/>
        <w:bottom w:val="none" w:sz="0" w:space="0" w:color="auto"/>
        <w:right w:val="none" w:sz="0" w:space="0" w:color="auto"/>
      </w:divBdr>
    </w:div>
    <w:div w:id="373693929">
      <w:marLeft w:val="480"/>
      <w:marRight w:val="0"/>
      <w:marTop w:val="0"/>
      <w:marBottom w:val="0"/>
      <w:divBdr>
        <w:top w:val="none" w:sz="0" w:space="0" w:color="auto"/>
        <w:left w:val="none" w:sz="0" w:space="0" w:color="auto"/>
        <w:bottom w:val="none" w:sz="0" w:space="0" w:color="auto"/>
        <w:right w:val="none" w:sz="0" w:space="0" w:color="auto"/>
      </w:divBdr>
    </w:div>
    <w:div w:id="373778401">
      <w:marLeft w:val="480"/>
      <w:marRight w:val="0"/>
      <w:marTop w:val="0"/>
      <w:marBottom w:val="0"/>
      <w:divBdr>
        <w:top w:val="none" w:sz="0" w:space="0" w:color="auto"/>
        <w:left w:val="none" w:sz="0" w:space="0" w:color="auto"/>
        <w:bottom w:val="none" w:sz="0" w:space="0" w:color="auto"/>
        <w:right w:val="none" w:sz="0" w:space="0" w:color="auto"/>
      </w:divBdr>
    </w:div>
    <w:div w:id="373968019">
      <w:marLeft w:val="480"/>
      <w:marRight w:val="0"/>
      <w:marTop w:val="0"/>
      <w:marBottom w:val="0"/>
      <w:divBdr>
        <w:top w:val="none" w:sz="0" w:space="0" w:color="auto"/>
        <w:left w:val="none" w:sz="0" w:space="0" w:color="auto"/>
        <w:bottom w:val="none" w:sz="0" w:space="0" w:color="auto"/>
        <w:right w:val="none" w:sz="0" w:space="0" w:color="auto"/>
      </w:divBdr>
    </w:div>
    <w:div w:id="374283234">
      <w:marLeft w:val="480"/>
      <w:marRight w:val="0"/>
      <w:marTop w:val="0"/>
      <w:marBottom w:val="0"/>
      <w:divBdr>
        <w:top w:val="none" w:sz="0" w:space="0" w:color="auto"/>
        <w:left w:val="none" w:sz="0" w:space="0" w:color="auto"/>
        <w:bottom w:val="none" w:sz="0" w:space="0" w:color="auto"/>
        <w:right w:val="none" w:sz="0" w:space="0" w:color="auto"/>
      </w:divBdr>
    </w:div>
    <w:div w:id="374353672">
      <w:marLeft w:val="480"/>
      <w:marRight w:val="0"/>
      <w:marTop w:val="0"/>
      <w:marBottom w:val="0"/>
      <w:divBdr>
        <w:top w:val="none" w:sz="0" w:space="0" w:color="auto"/>
        <w:left w:val="none" w:sz="0" w:space="0" w:color="auto"/>
        <w:bottom w:val="none" w:sz="0" w:space="0" w:color="auto"/>
        <w:right w:val="none" w:sz="0" w:space="0" w:color="auto"/>
      </w:divBdr>
    </w:div>
    <w:div w:id="375664097">
      <w:bodyDiv w:val="1"/>
      <w:marLeft w:val="0"/>
      <w:marRight w:val="0"/>
      <w:marTop w:val="0"/>
      <w:marBottom w:val="0"/>
      <w:divBdr>
        <w:top w:val="none" w:sz="0" w:space="0" w:color="auto"/>
        <w:left w:val="none" w:sz="0" w:space="0" w:color="auto"/>
        <w:bottom w:val="none" w:sz="0" w:space="0" w:color="auto"/>
        <w:right w:val="none" w:sz="0" w:space="0" w:color="auto"/>
      </w:divBdr>
    </w:div>
    <w:div w:id="375744442">
      <w:marLeft w:val="480"/>
      <w:marRight w:val="0"/>
      <w:marTop w:val="0"/>
      <w:marBottom w:val="0"/>
      <w:divBdr>
        <w:top w:val="none" w:sz="0" w:space="0" w:color="auto"/>
        <w:left w:val="none" w:sz="0" w:space="0" w:color="auto"/>
        <w:bottom w:val="none" w:sz="0" w:space="0" w:color="auto"/>
        <w:right w:val="none" w:sz="0" w:space="0" w:color="auto"/>
      </w:divBdr>
    </w:div>
    <w:div w:id="376125991">
      <w:marLeft w:val="480"/>
      <w:marRight w:val="0"/>
      <w:marTop w:val="0"/>
      <w:marBottom w:val="0"/>
      <w:divBdr>
        <w:top w:val="none" w:sz="0" w:space="0" w:color="auto"/>
        <w:left w:val="none" w:sz="0" w:space="0" w:color="auto"/>
        <w:bottom w:val="none" w:sz="0" w:space="0" w:color="auto"/>
        <w:right w:val="none" w:sz="0" w:space="0" w:color="auto"/>
      </w:divBdr>
    </w:div>
    <w:div w:id="376246754">
      <w:marLeft w:val="480"/>
      <w:marRight w:val="0"/>
      <w:marTop w:val="0"/>
      <w:marBottom w:val="0"/>
      <w:divBdr>
        <w:top w:val="none" w:sz="0" w:space="0" w:color="auto"/>
        <w:left w:val="none" w:sz="0" w:space="0" w:color="auto"/>
        <w:bottom w:val="none" w:sz="0" w:space="0" w:color="auto"/>
        <w:right w:val="none" w:sz="0" w:space="0" w:color="auto"/>
      </w:divBdr>
    </w:div>
    <w:div w:id="377317431">
      <w:marLeft w:val="480"/>
      <w:marRight w:val="0"/>
      <w:marTop w:val="0"/>
      <w:marBottom w:val="0"/>
      <w:divBdr>
        <w:top w:val="none" w:sz="0" w:space="0" w:color="auto"/>
        <w:left w:val="none" w:sz="0" w:space="0" w:color="auto"/>
        <w:bottom w:val="none" w:sz="0" w:space="0" w:color="auto"/>
        <w:right w:val="none" w:sz="0" w:space="0" w:color="auto"/>
      </w:divBdr>
    </w:div>
    <w:div w:id="377322148">
      <w:marLeft w:val="480"/>
      <w:marRight w:val="0"/>
      <w:marTop w:val="0"/>
      <w:marBottom w:val="0"/>
      <w:divBdr>
        <w:top w:val="none" w:sz="0" w:space="0" w:color="auto"/>
        <w:left w:val="none" w:sz="0" w:space="0" w:color="auto"/>
        <w:bottom w:val="none" w:sz="0" w:space="0" w:color="auto"/>
        <w:right w:val="none" w:sz="0" w:space="0" w:color="auto"/>
      </w:divBdr>
    </w:div>
    <w:div w:id="377901505">
      <w:marLeft w:val="480"/>
      <w:marRight w:val="0"/>
      <w:marTop w:val="0"/>
      <w:marBottom w:val="0"/>
      <w:divBdr>
        <w:top w:val="none" w:sz="0" w:space="0" w:color="auto"/>
        <w:left w:val="none" w:sz="0" w:space="0" w:color="auto"/>
        <w:bottom w:val="none" w:sz="0" w:space="0" w:color="auto"/>
        <w:right w:val="none" w:sz="0" w:space="0" w:color="auto"/>
      </w:divBdr>
    </w:div>
    <w:div w:id="378358542">
      <w:bodyDiv w:val="1"/>
      <w:marLeft w:val="0"/>
      <w:marRight w:val="0"/>
      <w:marTop w:val="0"/>
      <w:marBottom w:val="0"/>
      <w:divBdr>
        <w:top w:val="none" w:sz="0" w:space="0" w:color="auto"/>
        <w:left w:val="none" w:sz="0" w:space="0" w:color="auto"/>
        <w:bottom w:val="none" w:sz="0" w:space="0" w:color="auto"/>
        <w:right w:val="none" w:sz="0" w:space="0" w:color="auto"/>
      </w:divBdr>
    </w:div>
    <w:div w:id="378824984">
      <w:bodyDiv w:val="1"/>
      <w:marLeft w:val="0"/>
      <w:marRight w:val="0"/>
      <w:marTop w:val="0"/>
      <w:marBottom w:val="0"/>
      <w:divBdr>
        <w:top w:val="none" w:sz="0" w:space="0" w:color="auto"/>
        <w:left w:val="none" w:sz="0" w:space="0" w:color="auto"/>
        <w:bottom w:val="none" w:sz="0" w:space="0" w:color="auto"/>
        <w:right w:val="none" w:sz="0" w:space="0" w:color="auto"/>
      </w:divBdr>
    </w:div>
    <w:div w:id="379869107">
      <w:bodyDiv w:val="1"/>
      <w:marLeft w:val="0"/>
      <w:marRight w:val="0"/>
      <w:marTop w:val="0"/>
      <w:marBottom w:val="0"/>
      <w:divBdr>
        <w:top w:val="none" w:sz="0" w:space="0" w:color="auto"/>
        <w:left w:val="none" w:sz="0" w:space="0" w:color="auto"/>
        <w:bottom w:val="none" w:sz="0" w:space="0" w:color="auto"/>
        <w:right w:val="none" w:sz="0" w:space="0" w:color="auto"/>
      </w:divBdr>
    </w:div>
    <w:div w:id="380516879">
      <w:marLeft w:val="480"/>
      <w:marRight w:val="0"/>
      <w:marTop w:val="0"/>
      <w:marBottom w:val="0"/>
      <w:divBdr>
        <w:top w:val="none" w:sz="0" w:space="0" w:color="auto"/>
        <w:left w:val="none" w:sz="0" w:space="0" w:color="auto"/>
        <w:bottom w:val="none" w:sz="0" w:space="0" w:color="auto"/>
        <w:right w:val="none" w:sz="0" w:space="0" w:color="auto"/>
      </w:divBdr>
    </w:div>
    <w:div w:id="380788794">
      <w:marLeft w:val="480"/>
      <w:marRight w:val="0"/>
      <w:marTop w:val="0"/>
      <w:marBottom w:val="0"/>
      <w:divBdr>
        <w:top w:val="none" w:sz="0" w:space="0" w:color="auto"/>
        <w:left w:val="none" w:sz="0" w:space="0" w:color="auto"/>
        <w:bottom w:val="none" w:sz="0" w:space="0" w:color="auto"/>
        <w:right w:val="none" w:sz="0" w:space="0" w:color="auto"/>
      </w:divBdr>
    </w:div>
    <w:div w:id="380909478">
      <w:marLeft w:val="480"/>
      <w:marRight w:val="0"/>
      <w:marTop w:val="0"/>
      <w:marBottom w:val="0"/>
      <w:divBdr>
        <w:top w:val="none" w:sz="0" w:space="0" w:color="auto"/>
        <w:left w:val="none" w:sz="0" w:space="0" w:color="auto"/>
        <w:bottom w:val="none" w:sz="0" w:space="0" w:color="auto"/>
        <w:right w:val="none" w:sz="0" w:space="0" w:color="auto"/>
      </w:divBdr>
    </w:div>
    <w:div w:id="381445472">
      <w:bodyDiv w:val="1"/>
      <w:marLeft w:val="0"/>
      <w:marRight w:val="0"/>
      <w:marTop w:val="0"/>
      <w:marBottom w:val="0"/>
      <w:divBdr>
        <w:top w:val="none" w:sz="0" w:space="0" w:color="auto"/>
        <w:left w:val="none" w:sz="0" w:space="0" w:color="auto"/>
        <w:bottom w:val="none" w:sz="0" w:space="0" w:color="auto"/>
        <w:right w:val="none" w:sz="0" w:space="0" w:color="auto"/>
      </w:divBdr>
    </w:div>
    <w:div w:id="381564175">
      <w:marLeft w:val="480"/>
      <w:marRight w:val="0"/>
      <w:marTop w:val="0"/>
      <w:marBottom w:val="0"/>
      <w:divBdr>
        <w:top w:val="none" w:sz="0" w:space="0" w:color="auto"/>
        <w:left w:val="none" w:sz="0" w:space="0" w:color="auto"/>
        <w:bottom w:val="none" w:sz="0" w:space="0" w:color="auto"/>
        <w:right w:val="none" w:sz="0" w:space="0" w:color="auto"/>
      </w:divBdr>
    </w:div>
    <w:div w:id="382294145">
      <w:marLeft w:val="480"/>
      <w:marRight w:val="0"/>
      <w:marTop w:val="0"/>
      <w:marBottom w:val="0"/>
      <w:divBdr>
        <w:top w:val="none" w:sz="0" w:space="0" w:color="auto"/>
        <w:left w:val="none" w:sz="0" w:space="0" w:color="auto"/>
        <w:bottom w:val="none" w:sz="0" w:space="0" w:color="auto"/>
        <w:right w:val="none" w:sz="0" w:space="0" w:color="auto"/>
      </w:divBdr>
    </w:div>
    <w:div w:id="382565858">
      <w:bodyDiv w:val="1"/>
      <w:marLeft w:val="0"/>
      <w:marRight w:val="0"/>
      <w:marTop w:val="0"/>
      <w:marBottom w:val="0"/>
      <w:divBdr>
        <w:top w:val="none" w:sz="0" w:space="0" w:color="auto"/>
        <w:left w:val="none" w:sz="0" w:space="0" w:color="auto"/>
        <w:bottom w:val="none" w:sz="0" w:space="0" w:color="auto"/>
        <w:right w:val="none" w:sz="0" w:space="0" w:color="auto"/>
      </w:divBdr>
    </w:div>
    <w:div w:id="382943878">
      <w:bodyDiv w:val="1"/>
      <w:marLeft w:val="0"/>
      <w:marRight w:val="0"/>
      <w:marTop w:val="0"/>
      <w:marBottom w:val="0"/>
      <w:divBdr>
        <w:top w:val="none" w:sz="0" w:space="0" w:color="auto"/>
        <w:left w:val="none" w:sz="0" w:space="0" w:color="auto"/>
        <w:bottom w:val="none" w:sz="0" w:space="0" w:color="auto"/>
        <w:right w:val="none" w:sz="0" w:space="0" w:color="auto"/>
      </w:divBdr>
    </w:div>
    <w:div w:id="383797493">
      <w:marLeft w:val="480"/>
      <w:marRight w:val="0"/>
      <w:marTop w:val="0"/>
      <w:marBottom w:val="0"/>
      <w:divBdr>
        <w:top w:val="none" w:sz="0" w:space="0" w:color="auto"/>
        <w:left w:val="none" w:sz="0" w:space="0" w:color="auto"/>
        <w:bottom w:val="none" w:sz="0" w:space="0" w:color="auto"/>
        <w:right w:val="none" w:sz="0" w:space="0" w:color="auto"/>
      </w:divBdr>
    </w:div>
    <w:div w:id="383910910">
      <w:marLeft w:val="480"/>
      <w:marRight w:val="0"/>
      <w:marTop w:val="0"/>
      <w:marBottom w:val="0"/>
      <w:divBdr>
        <w:top w:val="none" w:sz="0" w:space="0" w:color="auto"/>
        <w:left w:val="none" w:sz="0" w:space="0" w:color="auto"/>
        <w:bottom w:val="none" w:sz="0" w:space="0" w:color="auto"/>
        <w:right w:val="none" w:sz="0" w:space="0" w:color="auto"/>
      </w:divBdr>
    </w:div>
    <w:div w:id="383985191">
      <w:bodyDiv w:val="1"/>
      <w:marLeft w:val="0"/>
      <w:marRight w:val="0"/>
      <w:marTop w:val="0"/>
      <w:marBottom w:val="0"/>
      <w:divBdr>
        <w:top w:val="none" w:sz="0" w:space="0" w:color="auto"/>
        <w:left w:val="none" w:sz="0" w:space="0" w:color="auto"/>
        <w:bottom w:val="none" w:sz="0" w:space="0" w:color="auto"/>
        <w:right w:val="none" w:sz="0" w:space="0" w:color="auto"/>
      </w:divBdr>
    </w:div>
    <w:div w:id="383992429">
      <w:marLeft w:val="480"/>
      <w:marRight w:val="0"/>
      <w:marTop w:val="0"/>
      <w:marBottom w:val="0"/>
      <w:divBdr>
        <w:top w:val="none" w:sz="0" w:space="0" w:color="auto"/>
        <w:left w:val="none" w:sz="0" w:space="0" w:color="auto"/>
        <w:bottom w:val="none" w:sz="0" w:space="0" w:color="auto"/>
        <w:right w:val="none" w:sz="0" w:space="0" w:color="auto"/>
      </w:divBdr>
    </w:div>
    <w:div w:id="384063369">
      <w:bodyDiv w:val="1"/>
      <w:marLeft w:val="0"/>
      <w:marRight w:val="0"/>
      <w:marTop w:val="0"/>
      <w:marBottom w:val="0"/>
      <w:divBdr>
        <w:top w:val="none" w:sz="0" w:space="0" w:color="auto"/>
        <w:left w:val="none" w:sz="0" w:space="0" w:color="auto"/>
        <w:bottom w:val="none" w:sz="0" w:space="0" w:color="auto"/>
        <w:right w:val="none" w:sz="0" w:space="0" w:color="auto"/>
      </w:divBdr>
    </w:div>
    <w:div w:id="384178413">
      <w:bodyDiv w:val="1"/>
      <w:marLeft w:val="0"/>
      <w:marRight w:val="0"/>
      <w:marTop w:val="0"/>
      <w:marBottom w:val="0"/>
      <w:divBdr>
        <w:top w:val="none" w:sz="0" w:space="0" w:color="auto"/>
        <w:left w:val="none" w:sz="0" w:space="0" w:color="auto"/>
        <w:bottom w:val="none" w:sz="0" w:space="0" w:color="auto"/>
        <w:right w:val="none" w:sz="0" w:space="0" w:color="auto"/>
      </w:divBdr>
    </w:div>
    <w:div w:id="384915278">
      <w:bodyDiv w:val="1"/>
      <w:marLeft w:val="0"/>
      <w:marRight w:val="0"/>
      <w:marTop w:val="0"/>
      <w:marBottom w:val="0"/>
      <w:divBdr>
        <w:top w:val="none" w:sz="0" w:space="0" w:color="auto"/>
        <w:left w:val="none" w:sz="0" w:space="0" w:color="auto"/>
        <w:bottom w:val="none" w:sz="0" w:space="0" w:color="auto"/>
        <w:right w:val="none" w:sz="0" w:space="0" w:color="auto"/>
      </w:divBdr>
      <w:divsChild>
        <w:div w:id="15888601">
          <w:marLeft w:val="480"/>
          <w:marRight w:val="0"/>
          <w:marTop w:val="0"/>
          <w:marBottom w:val="0"/>
          <w:divBdr>
            <w:top w:val="none" w:sz="0" w:space="0" w:color="auto"/>
            <w:left w:val="none" w:sz="0" w:space="0" w:color="auto"/>
            <w:bottom w:val="none" w:sz="0" w:space="0" w:color="auto"/>
            <w:right w:val="none" w:sz="0" w:space="0" w:color="auto"/>
          </w:divBdr>
        </w:div>
        <w:div w:id="1148133398">
          <w:marLeft w:val="480"/>
          <w:marRight w:val="0"/>
          <w:marTop w:val="0"/>
          <w:marBottom w:val="0"/>
          <w:divBdr>
            <w:top w:val="none" w:sz="0" w:space="0" w:color="auto"/>
            <w:left w:val="none" w:sz="0" w:space="0" w:color="auto"/>
            <w:bottom w:val="none" w:sz="0" w:space="0" w:color="auto"/>
            <w:right w:val="none" w:sz="0" w:space="0" w:color="auto"/>
          </w:divBdr>
        </w:div>
        <w:div w:id="1380009059">
          <w:marLeft w:val="480"/>
          <w:marRight w:val="0"/>
          <w:marTop w:val="0"/>
          <w:marBottom w:val="0"/>
          <w:divBdr>
            <w:top w:val="none" w:sz="0" w:space="0" w:color="auto"/>
            <w:left w:val="none" w:sz="0" w:space="0" w:color="auto"/>
            <w:bottom w:val="none" w:sz="0" w:space="0" w:color="auto"/>
            <w:right w:val="none" w:sz="0" w:space="0" w:color="auto"/>
          </w:divBdr>
        </w:div>
        <w:div w:id="1367832690">
          <w:marLeft w:val="480"/>
          <w:marRight w:val="0"/>
          <w:marTop w:val="0"/>
          <w:marBottom w:val="0"/>
          <w:divBdr>
            <w:top w:val="none" w:sz="0" w:space="0" w:color="auto"/>
            <w:left w:val="none" w:sz="0" w:space="0" w:color="auto"/>
            <w:bottom w:val="none" w:sz="0" w:space="0" w:color="auto"/>
            <w:right w:val="none" w:sz="0" w:space="0" w:color="auto"/>
          </w:divBdr>
        </w:div>
        <w:div w:id="1782990642">
          <w:marLeft w:val="480"/>
          <w:marRight w:val="0"/>
          <w:marTop w:val="0"/>
          <w:marBottom w:val="0"/>
          <w:divBdr>
            <w:top w:val="none" w:sz="0" w:space="0" w:color="auto"/>
            <w:left w:val="none" w:sz="0" w:space="0" w:color="auto"/>
            <w:bottom w:val="none" w:sz="0" w:space="0" w:color="auto"/>
            <w:right w:val="none" w:sz="0" w:space="0" w:color="auto"/>
          </w:divBdr>
        </w:div>
        <w:div w:id="169834964">
          <w:marLeft w:val="480"/>
          <w:marRight w:val="0"/>
          <w:marTop w:val="0"/>
          <w:marBottom w:val="0"/>
          <w:divBdr>
            <w:top w:val="none" w:sz="0" w:space="0" w:color="auto"/>
            <w:left w:val="none" w:sz="0" w:space="0" w:color="auto"/>
            <w:bottom w:val="none" w:sz="0" w:space="0" w:color="auto"/>
            <w:right w:val="none" w:sz="0" w:space="0" w:color="auto"/>
          </w:divBdr>
        </w:div>
        <w:div w:id="608780498">
          <w:marLeft w:val="480"/>
          <w:marRight w:val="0"/>
          <w:marTop w:val="0"/>
          <w:marBottom w:val="0"/>
          <w:divBdr>
            <w:top w:val="none" w:sz="0" w:space="0" w:color="auto"/>
            <w:left w:val="none" w:sz="0" w:space="0" w:color="auto"/>
            <w:bottom w:val="none" w:sz="0" w:space="0" w:color="auto"/>
            <w:right w:val="none" w:sz="0" w:space="0" w:color="auto"/>
          </w:divBdr>
        </w:div>
        <w:div w:id="731776700">
          <w:marLeft w:val="480"/>
          <w:marRight w:val="0"/>
          <w:marTop w:val="0"/>
          <w:marBottom w:val="0"/>
          <w:divBdr>
            <w:top w:val="none" w:sz="0" w:space="0" w:color="auto"/>
            <w:left w:val="none" w:sz="0" w:space="0" w:color="auto"/>
            <w:bottom w:val="none" w:sz="0" w:space="0" w:color="auto"/>
            <w:right w:val="none" w:sz="0" w:space="0" w:color="auto"/>
          </w:divBdr>
        </w:div>
        <w:div w:id="1306087469">
          <w:marLeft w:val="480"/>
          <w:marRight w:val="0"/>
          <w:marTop w:val="0"/>
          <w:marBottom w:val="0"/>
          <w:divBdr>
            <w:top w:val="none" w:sz="0" w:space="0" w:color="auto"/>
            <w:left w:val="none" w:sz="0" w:space="0" w:color="auto"/>
            <w:bottom w:val="none" w:sz="0" w:space="0" w:color="auto"/>
            <w:right w:val="none" w:sz="0" w:space="0" w:color="auto"/>
          </w:divBdr>
        </w:div>
        <w:div w:id="982195548">
          <w:marLeft w:val="480"/>
          <w:marRight w:val="0"/>
          <w:marTop w:val="0"/>
          <w:marBottom w:val="0"/>
          <w:divBdr>
            <w:top w:val="none" w:sz="0" w:space="0" w:color="auto"/>
            <w:left w:val="none" w:sz="0" w:space="0" w:color="auto"/>
            <w:bottom w:val="none" w:sz="0" w:space="0" w:color="auto"/>
            <w:right w:val="none" w:sz="0" w:space="0" w:color="auto"/>
          </w:divBdr>
        </w:div>
        <w:div w:id="677392457">
          <w:marLeft w:val="480"/>
          <w:marRight w:val="0"/>
          <w:marTop w:val="0"/>
          <w:marBottom w:val="0"/>
          <w:divBdr>
            <w:top w:val="none" w:sz="0" w:space="0" w:color="auto"/>
            <w:left w:val="none" w:sz="0" w:space="0" w:color="auto"/>
            <w:bottom w:val="none" w:sz="0" w:space="0" w:color="auto"/>
            <w:right w:val="none" w:sz="0" w:space="0" w:color="auto"/>
          </w:divBdr>
        </w:div>
        <w:div w:id="1360468173">
          <w:marLeft w:val="480"/>
          <w:marRight w:val="0"/>
          <w:marTop w:val="0"/>
          <w:marBottom w:val="0"/>
          <w:divBdr>
            <w:top w:val="none" w:sz="0" w:space="0" w:color="auto"/>
            <w:left w:val="none" w:sz="0" w:space="0" w:color="auto"/>
            <w:bottom w:val="none" w:sz="0" w:space="0" w:color="auto"/>
            <w:right w:val="none" w:sz="0" w:space="0" w:color="auto"/>
          </w:divBdr>
        </w:div>
        <w:div w:id="881015932">
          <w:marLeft w:val="480"/>
          <w:marRight w:val="0"/>
          <w:marTop w:val="0"/>
          <w:marBottom w:val="0"/>
          <w:divBdr>
            <w:top w:val="none" w:sz="0" w:space="0" w:color="auto"/>
            <w:left w:val="none" w:sz="0" w:space="0" w:color="auto"/>
            <w:bottom w:val="none" w:sz="0" w:space="0" w:color="auto"/>
            <w:right w:val="none" w:sz="0" w:space="0" w:color="auto"/>
          </w:divBdr>
        </w:div>
        <w:div w:id="1619527771">
          <w:marLeft w:val="480"/>
          <w:marRight w:val="0"/>
          <w:marTop w:val="0"/>
          <w:marBottom w:val="0"/>
          <w:divBdr>
            <w:top w:val="none" w:sz="0" w:space="0" w:color="auto"/>
            <w:left w:val="none" w:sz="0" w:space="0" w:color="auto"/>
            <w:bottom w:val="none" w:sz="0" w:space="0" w:color="auto"/>
            <w:right w:val="none" w:sz="0" w:space="0" w:color="auto"/>
          </w:divBdr>
        </w:div>
        <w:div w:id="1726100158">
          <w:marLeft w:val="480"/>
          <w:marRight w:val="0"/>
          <w:marTop w:val="0"/>
          <w:marBottom w:val="0"/>
          <w:divBdr>
            <w:top w:val="none" w:sz="0" w:space="0" w:color="auto"/>
            <w:left w:val="none" w:sz="0" w:space="0" w:color="auto"/>
            <w:bottom w:val="none" w:sz="0" w:space="0" w:color="auto"/>
            <w:right w:val="none" w:sz="0" w:space="0" w:color="auto"/>
          </w:divBdr>
        </w:div>
        <w:div w:id="1449354122">
          <w:marLeft w:val="480"/>
          <w:marRight w:val="0"/>
          <w:marTop w:val="0"/>
          <w:marBottom w:val="0"/>
          <w:divBdr>
            <w:top w:val="none" w:sz="0" w:space="0" w:color="auto"/>
            <w:left w:val="none" w:sz="0" w:space="0" w:color="auto"/>
            <w:bottom w:val="none" w:sz="0" w:space="0" w:color="auto"/>
            <w:right w:val="none" w:sz="0" w:space="0" w:color="auto"/>
          </w:divBdr>
        </w:div>
        <w:div w:id="1066957182">
          <w:marLeft w:val="480"/>
          <w:marRight w:val="0"/>
          <w:marTop w:val="0"/>
          <w:marBottom w:val="0"/>
          <w:divBdr>
            <w:top w:val="none" w:sz="0" w:space="0" w:color="auto"/>
            <w:left w:val="none" w:sz="0" w:space="0" w:color="auto"/>
            <w:bottom w:val="none" w:sz="0" w:space="0" w:color="auto"/>
            <w:right w:val="none" w:sz="0" w:space="0" w:color="auto"/>
          </w:divBdr>
        </w:div>
        <w:div w:id="1742100759">
          <w:marLeft w:val="480"/>
          <w:marRight w:val="0"/>
          <w:marTop w:val="0"/>
          <w:marBottom w:val="0"/>
          <w:divBdr>
            <w:top w:val="none" w:sz="0" w:space="0" w:color="auto"/>
            <w:left w:val="none" w:sz="0" w:space="0" w:color="auto"/>
            <w:bottom w:val="none" w:sz="0" w:space="0" w:color="auto"/>
            <w:right w:val="none" w:sz="0" w:space="0" w:color="auto"/>
          </w:divBdr>
        </w:div>
        <w:div w:id="287706319">
          <w:marLeft w:val="480"/>
          <w:marRight w:val="0"/>
          <w:marTop w:val="0"/>
          <w:marBottom w:val="0"/>
          <w:divBdr>
            <w:top w:val="none" w:sz="0" w:space="0" w:color="auto"/>
            <w:left w:val="none" w:sz="0" w:space="0" w:color="auto"/>
            <w:bottom w:val="none" w:sz="0" w:space="0" w:color="auto"/>
            <w:right w:val="none" w:sz="0" w:space="0" w:color="auto"/>
          </w:divBdr>
        </w:div>
        <w:div w:id="564343291">
          <w:marLeft w:val="480"/>
          <w:marRight w:val="0"/>
          <w:marTop w:val="0"/>
          <w:marBottom w:val="0"/>
          <w:divBdr>
            <w:top w:val="none" w:sz="0" w:space="0" w:color="auto"/>
            <w:left w:val="none" w:sz="0" w:space="0" w:color="auto"/>
            <w:bottom w:val="none" w:sz="0" w:space="0" w:color="auto"/>
            <w:right w:val="none" w:sz="0" w:space="0" w:color="auto"/>
          </w:divBdr>
        </w:div>
        <w:div w:id="482935004">
          <w:marLeft w:val="480"/>
          <w:marRight w:val="0"/>
          <w:marTop w:val="0"/>
          <w:marBottom w:val="0"/>
          <w:divBdr>
            <w:top w:val="none" w:sz="0" w:space="0" w:color="auto"/>
            <w:left w:val="none" w:sz="0" w:space="0" w:color="auto"/>
            <w:bottom w:val="none" w:sz="0" w:space="0" w:color="auto"/>
            <w:right w:val="none" w:sz="0" w:space="0" w:color="auto"/>
          </w:divBdr>
        </w:div>
        <w:div w:id="1218737902">
          <w:marLeft w:val="480"/>
          <w:marRight w:val="0"/>
          <w:marTop w:val="0"/>
          <w:marBottom w:val="0"/>
          <w:divBdr>
            <w:top w:val="none" w:sz="0" w:space="0" w:color="auto"/>
            <w:left w:val="none" w:sz="0" w:space="0" w:color="auto"/>
            <w:bottom w:val="none" w:sz="0" w:space="0" w:color="auto"/>
            <w:right w:val="none" w:sz="0" w:space="0" w:color="auto"/>
          </w:divBdr>
        </w:div>
        <w:div w:id="882058340">
          <w:marLeft w:val="480"/>
          <w:marRight w:val="0"/>
          <w:marTop w:val="0"/>
          <w:marBottom w:val="0"/>
          <w:divBdr>
            <w:top w:val="none" w:sz="0" w:space="0" w:color="auto"/>
            <w:left w:val="none" w:sz="0" w:space="0" w:color="auto"/>
            <w:bottom w:val="none" w:sz="0" w:space="0" w:color="auto"/>
            <w:right w:val="none" w:sz="0" w:space="0" w:color="auto"/>
          </w:divBdr>
        </w:div>
        <w:div w:id="695741327">
          <w:marLeft w:val="480"/>
          <w:marRight w:val="0"/>
          <w:marTop w:val="0"/>
          <w:marBottom w:val="0"/>
          <w:divBdr>
            <w:top w:val="none" w:sz="0" w:space="0" w:color="auto"/>
            <w:left w:val="none" w:sz="0" w:space="0" w:color="auto"/>
            <w:bottom w:val="none" w:sz="0" w:space="0" w:color="auto"/>
            <w:right w:val="none" w:sz="0" w:space="0" w:color="auto"/>
          </w:divBdr>
        </w:div>
        <w:div w:id="1209609102">
          <w:marLeft w:val="480"/>
          <w:marRight w:val="0"/>
          <w:marTop w:val="0"/>
          <w:marBottom w:val="0"/>
          <w:divBdr>
            <w:top w:val="none" w:sz="0" w:space="0" w:color="auto"/>
            <w:left w:val="none" w:sz="0" w:space="0" w:color="auto"/>
            <w:bottom w:val="none" w:sz="0" w:space="0" w:color="auto"/>
            <w:right w:val="none" w:sz="0" w:space="0" w:color="auto"/>
          </w:divBdr>
        </w:div>
        <w:div w:id="2034072983">
          <w:marLeft w:val="480"/>
          <w:marRight w:val="0"/>
          <w:marTop w:val="0"/>
          <w:marBottom w:val="0"/>
          <w:divBdr>
            <w:top w:val="none" w:sz="0" w:space="0" w:color="auto"/>
            <w:left w:val="none" w:sz="0" w:space="0" w:color="auto"/>
            <w:bottom w:val="none" w:sz="0" w:space="0" w:color="auto"/>
            <w:right w:val="none" w:sz="0" w:space="0" w:color="auto"/>
          </w:divBdr>
        </w:div>
        <w:div w:id="1661886292">
          <w:marLeft w:val="480"/>
          <w:marRight w:val="0"/>
          <w:marTop w:val="0"/>
          <w:marBottom w:val="0"/>
          <w:divBdr>
            <w:top w:val="none" w:sz="0" w:space="0" w:color="auto"/>
            <w:left w:val="none" w:sz="0" w:space="0" w:color="auto"/>
            <w:bottom w:val="none" w:sz="0" w:space="0" w:color="auto"/>
            <w:right w:val="none" w:sz="0" w:space="0" w:color="auto"/>
          </w:divBdr>
        </w:div>
        <w:div w:id="1597784126">
          <w:marLeft w:val="480"/>
          <w:marRight w:val="0"/>
          <w:marTop w:val="0"/>
          <w:marBottom w:val="0"/>
          <w:divBdr>
            <w:top w:val="none" w:sz="0" w:space="0" w:color="auto"/>
            <w:left w:val="none" w:sz="0" w:space="0" w:color="auto"/>
            <w:bottom w:val="none" w:sz="0" w:space="0" w:color="auto"/>
            <w:right w:val="none" w:sz="0" w:space="0" w:color="auto"/>
          </w:divBdr>
        </w:div>
        <w:div w:id="1843933348">
          <w:marLeft w:val="480"/>
          <w:marRight w:val="0"/>
          <w:marTop w:val="0"/>
          <w:marBottom w:val="0"/>
          <w:divBdr>
            <w:top w:val="none" w:sz="0" w:space="0" w:color="auto"/>
            <w:left w:val="none" w:sz="0" w:space="0" w:color="auto"/>
            <w:bottom w:val="none" w:sz="0" w:space="0" w:color="auto"/>
            <w:right w:val="none" w:sz="0" w:space="0" w:color="auto"/>
          </w:divBdr>
        </w:div>
        <w:div w:id="280452488">
          <w:marLeft w:val="480"/>
          <w:marRight w:val="0"/>
          <w:marTop w:val="0"/>
          <w:marBottom w:val="0"/>
          <w:divBdr>
            <w:top w:val="none" w:sz="0" w:space="0" w:color="auto"/>
            <w:left w:val="none" w:sz="0" w:space="0" w:color="auto"/>
            <w:bottom w:val="none" w:sz="0" w:space="0" w:color="auto"/>
            <w:right w:val="none" w:sz="0" w:space="0" w:color="auto"/>
          </w:divBdr>
        </w:div>
        <w:div w:id="830486493">
          <w:marLeft w:val="480"/>
          <w:marRight w:val="0"/>
          <w:marTop w:val="0"/>
          <w:marBottom w:val="0"/>
          <w:divBdr>
            <w:top w:val="none" w:sz="0" w:space="0" w:color="auto"/>
            <w:left w:val="none" w:sz="0" w:space="0" w:color="auto"/>
            <w:bottom w:val="none" w:sz="0" w:space="0" w:color="auto"/>
            <w:right w:val="none" w:sz="0" w:space="0" w:color="auto"/>
          </w:divBdr>
        </w:div>
        <w:div w:id="1158037021">
          <w:marLeft w:val="480"/>
          <w:marRight w:val="0"/>
          <w:marTop w:val="0"/>
          <w:marBottom w:val="0"/>
          <w:divBdr>
            <w:top w:val="none" w:sz="0" w:space="0" w:color="auto"/>
            <w:left w:val="none" w:sz="0" w:space="0" w:color="auto"/>
            <w:bottom w:val="none" w:sz="0" w:space="0" w:color="auto"/>
            <w:right w:val="none" w:sz="0" w:space="0" w:color="auto"/>
          </w:divBdr>
        </w:div>
        <w:div w:id="1741127346">
          <w:marLeft w:val="480"/>
          <w:marRight w:val="0"/>
          <w:marTop w:val="0"/>
          <w:marBottom w:val="0"/>
          <w:divBdr>
            <w:top w:val="none" w:sz="0" w:space="0" w:color="auto"/>
            <w:left w:val="none" w:sz="0" w:space="0" w:color="auto"/>
            <w:bottom w:val="none" w:sz="0" w:space="0" w:color="auto"/>
            <w:right w:val="none" w:sz="0" w:space="0" w:color="auto"/>
          </w:divBdr>
        </w:div>
        <w:div w:id="164974681">
          <w:marLeft w:val="480"/>
          <w:marRight w:val="0"/>
          <w:marTop w:val="0"/>
          <w:marBottom w:val="0"/>
          <w:divBdr>
            <w:top w:val="none" w:sz="0" w:space="0" w:color="auto"/>
            <w:left w:val="none" w:sz="0" w:space="0" w:color="auto"/>
            <w:bottom w:val="none" w:sz="0" w:space="0" w:color="auto"/>
            <w:right w:val="none" w:sz="0" w:space="0" w:color="auto"/>
          </w:divBdr>
        </w:div>
        <w:div w:id="1246767590">
          <w:marLeft w:val="480"/>
          <w:marRight w:val="0"/>
          <w:marTop w:val="0"/>
          <w:marBottom w:val="0"/>
          <w:divBdr>
            <w:top w:val="none" w:sz="0" w:space="0" w:color="auto"/>
            <w:left w:val="none" w:sz="0" w:space="0" w:color="auto"/>
            <w:bottom w:val="none" w:sz="0" w:space="0" w:color="auto"/>
            <w:right w:val="none" w:sz="0" w:space="0" w:color="auto"/>
          </w:divBdr>
        </w:div>
        <w:div w:id="1202940189">
          <w:marLeft w:val="480"/>
          <w:marRight w:val="0"/>
          <w:marTop w:val="0"/>
          <w:marBottom w:val="0"/>
          <w:divBdr>
            <w:top w:val="none" w:sz="0" w:space="0" w:color="auto"/>
            <w:left w:val="none" w:sz="0" w:space="0" w:color="auto"/>
            <w:bottom w:val="none" w:sz="0" w:space="0" w:color="auto"/>
            <w:right w:val="none" w:sz="0" w:space="0" w:color="auto"/>
          </w:divBdr>
        </w:div>
        <w:div w:id="261884814">
          <w:marLeft w:val="480"/>
          <w:marRight w:val="0"/>
          <w:marTop w:val="0"/>
          <w:marBottom w:val="0"/>
          <w:divBdr>
            <w:top w:val="none" w:sz="0" w:space="0" w:color="auto"/>
            <w:left w:val="none" w:sz="0" w:space="0" w:color="auto"/>
            <w:bottom w:val="none" w:sz="0" w:space="0" w:color="auto"/>
            <w:right w:val="none" w:sz="0" w:space="0" w:color="auto"/>
          </w:divBdr>
        </w:div>
        <w:div w:id="1981350021">
          <w:marLeft w:val="480"/>
          <w:marRight w:val="0"/>
          <w:marTop w:val="0"/>
          <w:marBottom w:val="0"/>
          <w:divBdr>
            <w:top w:val="none" w:sz="0" w:space="0" w:color="auto"/>
            <w:left w:val="none" w:sz="0" w:space="0" w:color="auto"/>
            <w:bottom w:val="none" w:sz="0" w:space="0" w:color="auto"/>
            <w:right w:val="none" w:sz="0" w:space="0" w:color="auto"/>
          </w:divBdr>
        </w:div>
        <w:div w:id="523444067">
          <w:marLeft w:val="480"/>
          <w:marRight w:val="0"/>
          <w:marTop w:val="0"/>
          <w:marBottom w:val="0"/>
          <w:divBdr>
            <w:top w:val="none" w:sz="0" w:space="0" w:color="auto"/>
            <w:left w:val="none" w:sz="0" w:space="0" w:color="auto"/>
            <w:bottom w:val="none" w:sz="0" w:space="0" w:color="auto"/>
            <w:right w:val="none" w:sz="0" w:space="0" w:color="auto"/>
          </w:divBdr>
        </w:div>
        <w:div w:id="1553612306">
          <w:marLeft w:val="480"/>
          <w:marRight w:val="0"/>
          <w:marTop w:val="0"/>
          <w:marBottom w:val="0"/>
          <w:divBdr>
            <w:top w:val="none" w:sz="0" w:space="0" w:color="auto"/>
            <w:left w:val="none" w:sz="0" w:space="0" w:color="auto"/>
            <w:bottom w:val="none" w:sz="0" w:space="0" w:color="auto"/>
            <w:right w:val="none" w:sz="0" w:space="0" w:color="auto"/>
          </w:divBdr>
        </w:div>
        <w:div w:id="1198423897">
          <w:marLeft w:val="480"/>
          <w:marRight w:val="0"/>
          <w:marTop w:val="0"/>
          <w:marBottom w:val="0"/>
          <w:divBdr>
            <w:top w:val="none" w:sz="0" w:space="0" w:color="auto"/>
            <w:left w:val="none" w:sz="0" w:space="0" w:color="auto"/>
            <w:bottom w:val="none" w:sz="0" w:space="0" w:color="auto"/>
            <w:right w:val="none" w:sz="0" w:space="0" w:color="auto"/>
          </w:divBdr>
        </w:div>
        <w:div w:id="1756241152">
          <w:marLeft w:val="480"/>
          <w:marRight w:val="0"/>
          <w:marTop w:val="0"/>
          <w:marBottom w:val="0"/>
          <w:divBdr>
            <w:top w:val="none" w:sz="0" w:space="0" w:color="auto"/>
            <w:left w:val="none" w:sz="0" w:space="0" w:color="auto"/>
            <w:bottom w:val="none" w:sz="0" w:space="0" w:color="auto"/>
            <w:right w:val="none" w:sz="0" w:space="0" w:color="auto"/>
          </w:divBdr>
        </w:div>
        <w:div w:id="2126458250">
          <w:marLeft w:val="480"/>
          <w:marRight w:val="0"/>
          <w:marTop w:val="0"/>
          <w:marBottom w:val="0"/>
          <w:divBdr>
            <w:top w:val="none" w:sz="0" w:space="0" w:color="auto"/>
            <w:left w:val="none" w:sz="0" w:space="0" w:color="auto"/>
            <w:bottom w:val="none" w:sz="0" w:space="0" w:color="auto"/>
            <w:right w:val="none" w:sz="0" w:space="0" w:color="auto"/>
          </w:divBdr>
        </w:div>
        <w:div w:id="972639496">
          <w:marLeft w:val="480"/>
          <w:marRight w:val="0"/>
          <w:marTop w:val="0"/>
          <w:marBottom w:val="0"/>
          <w:divBdr>
            <w:top w:val="none" w:sz="0" w:space="0" w:color="auto"/>
            <w:left w:val="none" w:sz="0" w:space="0" w:color="auto"/>
            <w:bottom w:val="none" w:sz="0" w:space="0" w:color="auto"/>
            <w:right w:val="none" w:sz="0" w:space="0" w:color="auto"/>
          </w:divBdr>
        </w:div>
        <w:div w:id="750736314">
          <w:marLeft w:val="480"/>
          <w:marRight w:val="0"/>
          <w:marTop w:val="0"/>
          <w:marBottom w:val="0"/>
          <w:divBdr>
            <w:top w:val="none" w:sz="0" w:space="0" w:color="auto"/>
            <w:left w:val="none" w:sz="0" w:space="0" w:color="auto"/>
            <w:bottom w:val="none" w:sz="0" w:space="0" w:color="auto"/>
            <w:right w:val="none" w:sz="0" w:space="0" w:color="auto"/>
          </w:divBdr>
        </w:div>
        <w:div w:id="209803615">
          <w:marLeft w:val="480"/>
          <w:marRight w:val="0"/>
          <w:marTop w:val="0"/>
          <w:marBottom w:val="0"/>
          <w:divBdr>
            <w:top w:val="none" w:sz="0" w:space="0" w:color="auto"/>
            <w:left w:val="none" w:sz="0" w:space="0" w:color="auto"/>
            <w:bottom w:val="none" w:sz="0" w:space="0" w:color="auto"/>
            <w:right w:val="none" w:sz="0" w:space="0" w:color="auto"/>
          </w:divBdr>
        </w:div>
        <w:div w:id="1952399378">
          <w:marLeft w:val="480"/>
          <w:marRight w:val="0"/>
          <w:marTop w:val="0"/>
          <w:marBottom w:val="0"/>
          <w:divBdr>
            <w:top w:val="none" w:sz="0" w:space="0" w:color="auto"/>
            <w:left w:val="none" w:sz="0" w:space="0" w:color="auto"/>
            <w:bottom w:val="none" w:sz="0" w:space="0" w:color="auto"/>
            <w:right w:val="none" w:sz="0" w:space="0" w:color="auto"/>
          </w:divBdr>
        </w:div>
        <w:div w:id="1296177444">
          <w:marLeft w:val="480"/>
          <w:marRight w:val="0"/>
          <w:marTop w:val="0"/>
          <w:marBottom w:val="0"/>
          <w:divBdr>
            <w:top w:val="none" w:sz="0" w:space="0" w:color="auto"/>
            <w:left w:val="none" w:sz="0" w:space="0" w:color="auto"/>
            <w:bottom w:val="none" w:sz="0" w:space="0" w:color="auto"/>
            <w:right w:val="none" w:sz="0" w:space="0" w:color="auto"/>
          </w:divBdr>
        </w:div>
        <w:div w:id="528757286">
          <w:marLeft w:val="480"/>
          <w:marRight w:val="0"/>
          <w:marTop w:val="0"/>
          <w:marBottom w:val="0"/>
          <w:divBdr>
            <w:top w:val="none" w:sz="0" w:space="0" w:color="auto"/>
            <w:left w:val="none" w:sz="0" w:space="0" w:color="auto"/>
            <w:bottom w:val="none" w:sz="0" w:space="0" w:color="auto"/>
            <w:right w:val="none" w:sz="0" w:space="0" w:color="auto"/>
          </w:divBdr>
        </w:div>
        <w:div w:id="1255287090">
          <w:marLeft w:val="480"/>
          <w:marRight w:val="0"/>
          <w:marTop w:val="0"/>
          <w:marBottom w:val="0"/>
          <w:divBdr>
            <w:top w:val="none" w:sz="0" w:space="0" w:color="auto"/>
            <w:left w:val="none" w:sz="0" w:space="0" w:color="auto"/>
            <w:bottom w:val="none" w:sz="0" w:space="0" w:color="auto"/>
            <w:right w:val="none" w:sz="0" w:space="0" w:color="auto"/>
          </w:divBdr>
        </w:div>
        <w:div w:id="786585933">
          <w:marLeft w:val="480"/>
          <w:marRight w:val="0"/>
          <w:marTop w:val="0"/>
          <w:marBottom w:val="0"/>
          <w:divBdr>
            <w:top w:val="none" w:sz="0" w:space="0" w:color="auto"/>
            <w:left w:val="none" w:sz="0" w:space="0" w:color="auto"/>
            <w:bottom w:val="none" w:sz="0" w:space="0" w:color="auto"/>
            <w:right w:val="none" w:sz="0" w:space="0" w:color="auto"/>
          </w:divBdr>
        </w:div>
        <w:div w:id="1410154094">
          <w:marLeft w:val="480"/>
          <w:marRight w:val="0"/>
          <w:marTop w:val="0"/>
          <w:marBottom w:val="0"/>
          <w:divBdr>
            <w:top w:val="none" w:sz="0" w:space="0" w:color="auto"/>
            <w:left w:val="none" w:sz="0" w:space="0" w:color="auto"/>
            <w:bottom w:val="none" w:sz="0" w:space="0" w:color="auto"/>
            <w:right w:val="none" w:sz="0" w:space="0" w:color="auto"/>
          </w:divBdr>
        </w:div>
        <w:div w:id="1108158894">
          <w:marLeft w:val="480"/>
          <w:marRight w:val="0"/>
          <w:marTop w:val="0"/>
          <w:marBottom w:val="0"/>
          <w:divBdr>
            <w:top w:val="none" w:sz="0" w:space="0" w:color="auto"/>
            <w:left w:val="none" w:sz="0" w:space="0" w:color="auto"/>
            <w:bottom w:val="none" w:sz="0" w:space="0" w:color="auto"/>
            <w:right w:val="none" w:sz="0" w:space="0" w:color="auto"/>
          </w:divBdr>
        </w:div>
        <w:div w:id="1596748907">
          <w:marLeft w:val="480"/>
          <w:marRight w:val="0"/>
          <w:marTop w:val="0"/>
          <w:marBottom w:val="0"/>
          <w:divBdr>
            <w:top w:val="none" w:sz="0" w:space="0" w:color="auto"/>
            <w:left w:val="none" w:sz="0" w:space="0" w:color="auto"/>
            <w:bottom w:val="none" w:sz="0" w:space="0" w:color="auto"/>
            <w:right w:val="none" w:sz="0" w:space="0" w:color="auto"/>
          </w:divBdr>
        </w:div>
        <w:div w:id="1873422018">
          <w:marLeft w:val="480"/>
          <w:marRight w:val="0"/>
          <w:marTop w:val="0"/>
          <w:marBottom w:val="0"/>
          <w:divBdr>
            <w:top w:val="none" w:sz="0" w:space="0" w:color="auto"/>
            <w:left w:val="none" w:sz="0" w:space="0" w:color="auto"/>
            <w:bottom w:val="none" w:sz="0" w:space="0" w:color="auto"/>
            <w:right w:val="none" w:sz="0" w:space="0" w:color="auto"/>
          </w:divBdr>
        </w:div>
        <w:div w:id="1494449563">
          <w:marLeft w:val="480"/>
          <w:marRight w:val="0"/>
          <w:marTop w:val="0"/>
          <w:marBottom w:val="0"/>
          <w:divBdr>
            <w:top w:val="none" w:sz="0" w:space="0" w:color="auto"/>
            <w:left w:val="none" w:sz="0" w:space="0" w:color="auto"/>
            <w:bottom w:val="none" w:sz="0" w:space="0" w:color="auto"/>
            <w:right w:val="none" w:sz="0" w:space="0" w:color="auto"/>
          </w:divBdr>
        </w:div>
        <w:div w:id="840126268">
          <w:marLeft w:val="480"/>
          <w:marRight w:val="0"/>
          <w:marTop w:val="0"/>
          <w:marBottom w:val="0"/>
          <w:divBdr>
            <w:top w:val="none" w:sz="0" w:space="0" w:color="auto"/>
            <w:left w:val="none" w:sz="0" w:space="0" w:color="auto"/>
            <w:bottom w:val="none" w:sz="0" w:space="0" w:color="auto"/>
            <w:right w:val="none" w:sz="0" w:space="0" w:color="auto"/>
          </w:divBdr>
        </w:div>
        <w:div w:id="410348342">
          <w:marLeft w:val="480"/>
          <w:marRight w:val="0"/>
          <w:marTop w:val="0"/>
          <w:marBottom w:val="0"/>
          <w:divBdr>
            <w:top w:val="none" w:sz="0" w:space="0" w:color="auto"/>
            <w:left w:val="none" w:sz="0" w:space="0" w:color="auto"/>
            <w:bottom w:val="none" w:sz="0" w:space="0" w:color="auto"/>
            <w:right w:val="none" w:sz="0" w:space="0" w:color="auto"/>
          </w:divBdr>
        </w:div>
        <w:div w:id="891187761">
          <w:marLeft w:val="480"/>
          <w:marRight w:val="0"/>
          <w:marTop w:val="0"/>
          <w:marBottom w:val="0"/>
          <w:divBdr>
            <w:top w:val="none" w:sz="0" w:space="0" w:color="auto"/>
            <w:left w:val="none" w:sz="0" w:space="0" w:color="auto"/>
            <w:bottom w:val="none" w:sz="0" w:space="0" w:color="auto"/>
            <w:right w:val="none" w:sz="0" w:space="0" w:color="auto"/>
          </w:divBdr>
        </w:div>
        <w:div w:id="98724554">
          <w:marLeft w:val="480"/>
          <w:marRight w:val="0"/>
          <w:marTop w:val="0"/>
          <w:marBottom w:val="0"/>
          <w:divBdr>
            <w:top w:val="none" w:sz="0" w:space="0" w:color="auto"/>
            <w:left w:val="none" w:sz="0" w:space="0" w:color="auto"/>
            <w:bottom w:val="none" w:sz="0" w:space="0" w:color="auto"/>
            <w:right w:val="none" w:sz="0" w:space="0" w:color="auto"/>
          </w:divBdr>
        </w:div>
        <w:div w:id="84497406">
          <w:marLeft w:val="480"/>
          <w:marRight w:val="0"/>
          <w:marTop w:val="0"/>
          <w:marBottom w:val="0"/>
          <w:divBdr>
            <w:top w:val="none" w:sz="0" w:space="0" w:color="auto"/>
            <w:left w:val="none" w:sz="0" w:space="0" w:color="auto"/>
            <w:bottom w:val="none" w:sz="0" w:space="0" w:color="auto"/>
            <w:right w:val="none" w:sz="0" w:space="0" w:color="auto"/>
          </w:divBdr>
        </w:div>
        <w:div w:id="576596862">
          <w:marLeft w:val="480"/>
          <w:marRight w:val="0"/>
          <w:marTop w:val="0"/>
          <w:marBottom w:val="0"/>
          <w:divBdr>
            <w:top w:val="none" w:sz="0" w:space="0" w:color="auto"/>
            <w:left w:val="none" w:sz="0" w:space="0" w:color="auto"/>
            <w:bottom w:val="none" w:sz="0" w:space="0" w:color="auto"/>
            <w:right w:val="none" w:sz="0" w:space="0" w:color="auto"/>
          </w:divBdr>
        </w:div>
        <w:div w:id="841623375">
          <w:marLeft w:val="480"/>
          <w:marRight w:val="0"/>
          <w:marTop w:val="0"/>
          <w:marBottom w:val="0"/>
          <w:divBdr>
            <w:top w:val="none" w:sz="0" w:space="0" w:color="auto"/>
            <w:left w:val="none" w:sz="0" w:space="0" w:color="auto"/>
            <w:bottom w:val="none" w:sz="0" w:space="0" w:color="auto"/>
            <w:right w:val="none" w:sz="0" w:space="0" w:color="auto"/>
          </w:divBdr>
        </w:div>
        <w:div w:id="1601450960">
          <w:marLeft w:val="480"/>
          <w:marRight w:val="0"/>
          <w:marTop w:val="0"/>
          <w:marBottom w:val="0"/>
          <w:divBdr>
            <w:top w:val="none" w:sz="0" w:space="0" w:color="auto"/>
            <w:left w:val="none" w:sz="0" w:space="0" w:color="auto"/>
            <w:bottom w:val="none" w:sz="0" w:space="0" w:color="auto"/>
            <w:right w:val="none" w:sz="0" w:space="0" w:color="auto"/>
          </w:divBdr>
        </w:div>
        <w:div w:id="1852143154">
          <w:marLeft w:val="480"/>
          <w:marRight w:val="0"/>
          <w:marTop w:val="0"/>
          <w:marBottom w:val="0"/>
          <w:divBdr>
            <w:top w:val="none" w:sz="0" w:space="0" w:color="auto"/>
            <w:left w:val="none" w:sz="0" w:space="0" w:color="auto"/>
            <w:bottom w:val="none" w:sz="0" w:space="0" w:color="auto"/>
            <w:right w:val="none" w:sz="0" w:space="0" w:color="auto"/>
          </w:divBdr>
        </w:div>
        <w:div w:id="525413910">
          <w:marLeft w:val="480"/>
          <w:marRight w:val="0"/>
          <w:marTop w:val="0"/>
          <w:marBottom w:val="0"/>
          <w:divBdr>
            <w:top w:val="none" w:sz="0" w:space="0" w:color="auto"/>
            <w:left w:val="none" w:sz="0" w:space="0" w:color="auto"/>
            <w:bottom w:val="none" w:sz="0" w:space="0" w:color="auto"/>
            <w:right w:val="none" w:sz="0" w:space="0" w:color="auto"/>
          </w:divBdr>
        </w:div>
        <w:div w:id="738862865">
          <w:marLeft w:val="480"/>
          <w:marRight w:val="0"/>
          <w:marTop w:val="0"/>
          <w:marBottom w:val="0"/>
          <w:divBdr>
            <w:top w:val="none" w:sz="0" w:space="0" w:color="auto"/>
            <w:left w:val="none" w:sz="0" w:space="0" w:color="auto"/>
            <w:bottom w:val="none" w:sz="0" w:space="0" w:color="auto"/>
            <w:right w:val="none" w:sz="0" w:space="0" w:color="auto"/>
          </w:divBdr>
        </w:div>
        <w:div w:id="2063627965">
          <w:marLeft w:val="480"/>
          <w:marRight w:val="0"/>
          <w:marTop w:val="0"/>
          <w:marBottom w:val="0"/>
          <w:divBdr>
            <w:top w:val="none" w:sz="0" w:space="0" w:color="auto"/>
            <w:left w:val="none" w:sz="0" w:space="0" w:color="auto"/>
            <w:bottom w:val="none" w:sz="0" w:space="0" w:color="auto"/>
            <w:right w:val="none" w:sz="0" w:space="0" w:color="auto"/>
          </w:divBdr>
        </w:div>
        <w:div w:id="2053844054">
          <w:marLeft w:val="480"/>
          <w:marRight w:val="0"/>
          <w:marTop w:val="0"/>
          <w:marBottom w:val="0"/>
          <w:divBdr>
            <w:top w:val="none" w:sz="0" w:space="0" w:color="auto"/>
            <w:left w:val="none" w:sz="0" w:space="0" w:color="auto"/>
            <w:bottom w:val="none" w:sz="0" w:space="0" w:color="auto"/>
            <w:right w:val="none" w:sz="0" w:space="0" w:color="auto"/>
          </w:divBdr>
        </w:div>
        <w:div w:id="1798836404">
          <w:marLeft w:val="480"/>
          <w:marRight w:val="0"/>
          <w:marTop w:val="0"/>
          <w:marBottom w:val="0"/>
          <w:divBdr>
            <w:top w:val="none" w:sz="0" w:space="0" w:color="auto"/>
            <w:left w:val="none" w:sz="0" w:space="0" w:color="auto"/>
            <w:bottom w:val="none" w:sz="0" w:space="0" w:color="auto"/>
            <w:right w:val="none" w:sz="0" w:space="0" w:color="auto"/>
          </w:divBdr>
        </w:div>
        <w:div w:id="36324716">
          <w:marLeft w:val="480"/>
          <w:marRight w:val="0"/>
          <w:marTop w:val="0"/>
          <w:marBottom w:val="0"/>
          <w:divBdr>
            <w:top w:val="none" w:sz="0" w:space="0" w:color="auto"/>
            <w:left w:val="none" w:sz="0" w:space="0" w:color="auto"/>
            <w:bottom w:val="none" w:sz="0" w:space="0" w:color="auto"/>
            <w:right w:val="none" w:sz="0" w:space="0" w:color="auto"/>
          </w:divBdr>
        </w:div>
        <w:div w:id="810899300">
          <w:marLeft w:val="480"/>
          <w:marRight w:val="0"/>
          <w:marTop w:val="0"/>
          <w:marBottom w:val="0"/>
          <w:divBdr>
            <w:top w:val="none" w:sz="0" w:space="0" w:color="auto"/>
            <w:left w:val="none" w:sz="0" w:space="0" w:color="auto"/>
            <w:bottom w:val="none" w:sz="0" w:space="0" w:color="auto"/>
            <w:right w:val="none" w:sz="0" w:space="0" w:color="auto"/>
          </w:divBdr>
        </w:div>
      </w:divsChild>
    </w:div>
    <w:div w:id="385686846">
      <w:marLeft w:val="480"/>
      <w:marRight w:val="0"/>
      <w:marTop w:val="0"/>
      <w:marBottom w:val="0"/>
      <w:divBdr>
        <w:top w:val="none" w:sz="0" w:space="0" w:color="auto"/>
        <w:left w:val="none" w:sz="0" w:space="0" w:color="auto"/>
        <w:bottom w:val="none" w:sz="0" w:space="0" w:color="auto"/>
        <w:right w:val="none" w:sz="0" w:space="0" w:color="auto"/>
      </w:divBdr>
    </w:div>
    <w:div w:id="385761978">
      <w:bodyDiv w:val="1"/>
      <w:marLeft w:val="0"/>
      <w:marRight w:val="0"/>
      <w:marTop w:val="0"/>
      <w:marBottom w:val="0"/>
      <w:divBdr>
        <w:top w:val="none" w:sz="0" w:space="0" w:color="auto"/>
        <w:left w:val="none" w:sz="0" w:space="0" w:color="auto"/>
        <w:bottom w:val="none" w:sz="0" w:space="0" w:color="auto"/>
        <w:right w:val="none" w:sz="0" w:space="0" w:color="auto"/>
      </w:divBdr>
    </w:div>
    <w:div w:id="386995258">
      <w:bodyDiv w:val="1"/>
      <w:marLeft w:val="0"/>
      <w:marRight w:val="0"/>
      <w:marTop w:val="0"/>
      <w:marBottom w:val="0"/>
      <w:divBdr>
        <w:top w:val="none" w:sz="0" w:space="0" w:color="auto"/>
        <w:left w:val="none" w:sz="0" w:space="0" w:color="auto"/>
        <w:bottom w:val="none" w:sz="0" w:space="0" w:color="auto"/>
        <w:right w:val="none" w:sz="0" w:space="0" w:color="auto"/>
      </w:divBdr>
    </w:div>
    <w:div w:id="387189375">
      <w:bodyDiv w:val="1"/>
      <w:marLeft w:val="0"/>
      <w:marRight w:val="0"/>
      <w:marTop w:val="0"/>
      <w:marBottom w:val="0"/>
      <w:divBdr>
        <w:top w:val="none" w:sz="0" w:space="0" w:color="auto"/>
        <w:left w:val="none" w:sz="0" w:space="0" w:color="auto"/>
        <w:bottom w:val="none" w:sz="0" w:space="0" w:color="auto"/>
        <w:right w:val="none" w:sz="0" w:space="0" w:color="auto"/>
      </w:divBdr>
    </w:div>
    <w:div w:id="387998959">
      <w:marLeft w:val="480"/>
      <w:marRight w:val="0"/>
      <w:marTop w:val="0"/>
      <w:marBottom w:val="0"/>
      <w:divBdr>
        <w:top w:val="none" w:sz="0" w:space="0" w:color="auto"/>
        <w:left w:val="none" w:sz="0" w:space="0" w:color="auto"/>
        <w:bottom w:val="none" w:sz="0" w:space="0" w:color="auto"/>
        <w:right w:val="none" w:sz="0" w:space="0" w:color="auto"/>
      </w:divBdr>
    </w:div>
    <w:div w:id="388071373">
      <w:marLeft w:val="480"/>
      <w:marRight w:val="0"/>
      <w:marTop w:val="0"/>
      <w:marBottom w:val="0"/>
      <w:divBdr>
        <w:top w:val="none" w:sz="0" w:space="0" w:color="auto"/>
        <w:left w:val="none" w:sz="0" w:space="0" w:color="auto"/>
        <w:bottom w:val="none" w:sz="0" w:space="0" w:color="auto"/>
        <w:right w:val="none" w:sz="0" w:space="0" w:color="auto"/>
      </w:divBdr>
    </w:div>
    <w:div w:id="389234741">
      <w:marLeft w:val="480"/>
      <w:marRight w:val="0"/>
      <w:marTop w:val="0"/>
      <w:marBottom w:val="0"/>
      <w:divBdr>
        <w:top w:val="none" w:sz="0" w:space="0" w:color="auto"/>
        <w:left w:val="none" w:sz="0" w:space="0" w:color="auto"/>
        <w:bottom w:val="none" w:sz="0" w:space="0" w:color="auto"/>
        <w:right w:val="none" w:sz="0" w:space="0" w:color="auto"/>
      </w:divBdr>
    </w:div>
    <w:div w:id="389622468">
      <w:marLeft w:val="480"/>
      <w:marRight w:val="0"/>
      <w:marTop w:val="0"/>
      <w:marBottom w:val="0"/>
      <w:divBdr>
        <w:top w:val="none" w:sz="0" w:space="0" w:color="auto"/>
        <w:left w:val="none" w:sz="0" w:space="0" w:color="auto"/>
        <w:bottom w:val="none" w:sz="0" w:space="0" w:color="auto"/>
        <w:right w:val="none" w:sz="0" w:space="0" w:color="auto"/>
      </w:divBdr>
    </w:div>
    <w:div w:id="390353739">
      <w:marLeft w:val="480"/>
      <w:marRight w:val="0"/>
      <w:marTop w:val="0"/>
      <w:marBottom w:val="0"/>
      <w:divBdr>
        <w:top w:val="none" w:sz="0" w:space="0" w:color="auto"/>
        <w:left w:val="none" w:sz="0" w:space="0" w:color="auto"/>
        <w:bottom w:val="none" w:sz="0" w:space="0" w:color="auto"/>
        <w:right w:val="none" w:sz="0" w:space="0" w:color="auto"/>
      </w:divBdr>
    </w:div>
    <w:div w:id="390932957">
      <w:marLeft w:val="480"/>
      <w:marRight w:val="0"/>
      <w:marTop w:val="0"/>
      <w:marBottom w:val="0"/>
      <w:divBdr>
        <w:top w:val="none" w:sz="0" w:space="0" w:color="auto"/>
        <w:left w:val="none" w:sz="0" w:space="0" w:color="auto"/>
        <w:bottom w:val="none" w:sz="0" w:space="0" w:color="auto"/>
        <w:right w:val="none" w:sz="0" w:space="0" w:color="auto"/>
      </w:divBdr>
    </w:div>
    <w:div w:id="391079386">
      <w:marLeft w:val="480"/>
      <w:marRight w:val="0"/>
      <w:marTop w:val="0"/>
      <w:marBottom w:val="0"/>
      <w:divBdr>
        <w:top w:val="none" w:sz="0" w:space="0" w:color="auto"/>
        <w:left w:val="none" w:sz="0" w:space="0" w:color="auto"/>
        <w:bottom w:val="none" w:sz="0" w:space="0" w:color="auto"/>
        <w:right w:val="none" w:sz="0" w:space="0" w:color="auto"/>
      </w:divBdr>
    </w:div>
    <w:div w:id="391776067">
      <w:marLeft w:val="480"/>
      <w:marRight w:val="0"/>
      <w:marTop w:val="0"/>
      <w:marBottom w:val="0"/>
      <w:divBdr>
        <w:top w:val="none" w:sz="0" w:space="0" w:color="auto"/>
        <w:left w:val="none" w:sz="0" w:space="0" w:color="auto"/>
        <w:bottom w:val="none" w:sz="0" w:space="0" w:color="auto"/>
        <w:right w:val="none" w:sz="0" w:space="0" w:color="auto"/>
      </w:divBdr>
    </w:div>
    <w:div w:id="391854653">
      <w:marLeft w:val="480"/>
      <w:marRight w:val="0"/>
      <w:marTop w:val="0"/>
      <w:marBottom w:val="0"/>
      <w:divBdr>
        <w:top w:val="none" w:sz="0" w:space="0" w:color="auto"/>
        <w:left w:val="none" w:sz="0" w:space="0" w:color="auto"/>
        <w:bottom w:val="none" w:sz="0" w:space="0" w:color="auto"/>
        <w:right w:val="none" w:sz="0" w:space="0" w:color="auto"/>
      </w:divBdr>
    </w:div>
    <w:div w:id="391856936">
      <w:marLeft w:val="480"/>
      <w:marRight w:val="0"/>
      <w:marTop w:val="0"/>
      <w:marBottom w:val="0"/>
      <w:divBdr>
        <w:top w:val="none" w:sz="0" w:space="0" w:color="auto"/>
        <w:left w:val="none" w:sz="0" w:space="0" w:color="auto"/>
        <w:bottom w:val="none" w:sz="0" w:space="0" w:color="auto"/>
        <w:right w:val="none" w:sz="0" w:space="0" w:color="auto"/>
      </w:divBdr>
    </w:div>
    <w:div w:id="391972995">
      <w:marLeft w:val="480"/>
      <w:marRight w:val="0"/>
      <w:marTop w:val="0"/>
      <w:marBottom w:val="0"/>
      <w:divBdr>
        <w:top w:val="none" w:sz="0" w:space="0" w:color="auto"/>
        <w:left w:val="none" w:sz="0" w:space="0" w:color="auto"/>
        <w:bottom w:val="none" w:sz="0" w:space="0" w:color="auto"/>
        <w:right w:val="none" w:sz="0" w:space="0" w:color="auto"/>
      </w:divBdr>
    </w:div>
    <w:div w:id="392126144">
      <w:marLeft w:val="480"/>
      <w:marRight w:val="0"/>
      <w:marTop w:val="0"/>
      <w:marBottom w:val="0"/>
      <w:divBdr>
        <w:top w:val="none" w:sz="0" w:space="0" w:color="auto"/>
        <w:left w:val="none" w:sz="0" w:space="0" w:color="auto"/>
        <w:bottom w:val="none" w:sz="0" w:space="0" w:color="auto"/>
        <w:right w:val="none" w:sz="0" w:space="0" w:color="auto"/>
      </w:divBdr>
    </w:div>
    <w:div w:id="393428095">
      <w:marLeft w:val="480"/>
      <w:marRight w:val="0"/>
      <w:marTop w:val="0"/>
      <w:marBottom w:val="0"/>
      <w:divBdr>
        <w:top w:val="none" w:sz="0" w:space="0" w:color="auto"/>
        <w:left w:val="none" w:sz="0" w:space="0" w:color="auto"/>
        <w:bottom w:val="none" w:sz="0" w:space="0" w:color="auto"/>
        <w:right w:val="none" w:sz="0" w:space="0" w:color="auto"/>
      </w:divBdr>
    </w:div>
    <w:div w:id="393545732">
      <w:bodyDiv w:val="1"/>
      <w:marLeft w:val="0"/>
      <w:marRight w:val="0"/>
      <w:marTop w:val="0"/>
      <w:marBottom w:val="0"/>
      <w:divBdr>
        <w:top w:val="none" w:sz="0" w:space="0" w:color="auto"/>
        <w:left w:val="none" w:sz="0" w:space="0" w:color="auto"/>
        <w:bottom w:val="none" w:sz="0" w:space="0" w:color="auto"/>
        <w:right w:val="none" w:sz="0" w:space="0" w:color="auto"/>
      </w:divBdr>
      <w:divsChild>
        <w:div w:id="356660262">
          <w:marLeft w:val="480"/>
          <w:marRight w:val="0"/>
          <w:marTop w:val="0"/>
          <w:marBottom w:val="0"/>
          <w:divBdr>
            <w:top w:val="none" w:sz="0" w:space="0" w:color="auto"/>
            <w:left w:val="none" w:sz="0" w:space="0" w:color="auto"/>
            <w:bottom w:val="none" w:sz="0" w:space="0" w:color="auto"/>
            <w:right w:val="none" w:sz="0" w:space="0" w:color="auto"/>
          </w:divBdr>
        </w:div>
        <w:div w:id="1555852723">
          <w:marLeft w:val="480"/>
          <w:marRight w:val="0"/>
          <w:marTop w:val="0"/>
          <w:marBottom w:val="0"/>
          <w:divBdr>
            <w:top w:val="none" w:sz="0" w:space="0" w:color="auto"/>
            <w:left w:val="none" w:sz="0" w:space="0" w:color="auto"/>
            <w:bottom w:val="none" w:sz="0" w:space="0" w:color="auto"/>
            <w:right w:val="none" w:sz="0" w:space="0" w:color="auto"/>
          </w:divBdr>
        </w:div>
        <w:div w:id="257521804">
          <w:marLeft w:val="480"/>
          <w:marRight w:val="0"/>
          <w:marTop w:val="0"/>
          <w:marBottom w:val="0"/>
          <w:divBdr>
            <w:top w:val="none" w:sz="0" w:space="0" w:color="auto"/>
            <w:left w:val="none" w:sz="0" w:space="0" w:color="auto"/>
            <w:bottom w:val="none" w:sz="0" w:space="0" w:color="auto"/>
            <w:right w:val="none" w:sz="0" w:space="0" w:color="auto"/>
          </w:divBdr>
        </w:div>
        <w:div w:id="991253314">
          <w:marLeft w:val="480"/>
          <w:marRight w:val="0"/>
          <w:marTop w:val="0"/>
          <w:marBottom w:val="0"/>
          <w:divBdr>
            <w:top w:val="none" w:sz="0" w:space="0" w:color="auto"/>
            <w:left w:val="none" w:sz="0" w:space="0" w:color="auto"/>
            <w:bottom w:val="none" w:sz="0" w:space="0" w:color="auto"/>
            <w:right w:val="none" w:sz="0" w:space="0" w:color="auto"/>
          </w:divBdr>
        </w:div>
        <w:div w:id="1498841031">
          <w:marLeft w:val="480"/>
          <w:marRight w:val="0"/>
          <w:marTop w:val="0"/>
          <w:marBottom w:val="0"/>
          <w:divBdr>
            <w:top w:val="none" w:sz="0" w:space="0" w:color="auto"/>
            <w:left w:val="none" w:sz="0" w:space="0" w:color="auto"/>
            <w:bottom w:val="none" w:sz="0" w:space="0" w:color="auto"/>
            <w:right w:val="none" w:sz="0" w:space="0" w:color="auto"/>
          </w:divBdr>
        </w:div>
        <w:div w:id="2125731638">
          <w:marLeft w:val="480"/>
          <w:marRight w:val="0"/>
          <w:marTop w:val="0"/>
          <w:marBottom w:val="0"/>
          <w:divBdr>
            <w:top w:val="none" w:sz="0" w:space="0" w:color="auto"/>
            <w:left w:val="none" w:sz="0" w:space="0" w:color="auto"/>
            <w:bottom w:val="none" w:sz="0" w:space="0" w:color="auto"/>
            <w:right w:val="none" w:sz="0" w:space="0" w:color="auto"/>
          </w:divBdr>
        </w:div>
        <w:div w:id="125898152">
          <w:marLeft w:val="480"/>
          <w:marRight w:val="0"/>
          <w:marTop w:val="0"/>
          <w:marBottom w:val="0"/>
          <w:divBdr>
            <w:top w:val="none" w:sz="0" w:space="0" w:color="auto"/>
            <w:left w:val="none" w:sz="0" w:space="0" w:color="auto"/>
            <w:bottom w:val="none" w:sz="0" w:space="0" w:color="auto"/>
            <w:right w:val="none" w:sz="0" w:space="0" w:color="auto"/>
          </w:divBdr>
        </w:div>
        <w:div w:id="1934897209">
          <w:marLeft w:val="480"/>
          <w:marRight w:val="0"/>
          <w:marTop w:val="0"/>
          <w:marBottom w:val="0"/>
          <w:divBdr>
            <w:top w:val="none" w:sz="0" w:space="0" w:color="auto"/>
            <w:left w:val="none" w:sz="0" w:space="0" w:color="auto"/>
            <w:bottom w:val="none" w:sz="0" w:space="0" w:color="auto"/>
            <w:right w:val="none" w:sz="0" w:space="0" w:color="auto"/>
          </w:divBdr>
        </w:div>
        <w:div w:id="1572040623">
          <w:marLeft w:val="480"/>
          <w:marRight w:val="0"/>
          <w:marTop w:val="0"/>
          <w:marBottom w:val="0"/>
          <w:divBdr>
            <w:top w:val="none" w:sz="0" w:space="0" w:color="auto"/>
            <w:left w:val="none" w:sz="0" w:space="0" w:color="auto"/>
            <w:bottom w:val="none" w:sz="0" w:space="0" w:color="auto"/>
            <w:right w:val="none" w:sz="0" w:space="0" w:color="auto"/>
          </w:divBdr>
        </w:div>
        <w:div w:id="605847196">
          <w:marLeft w:val="480"/>
          <w:marRight w:val="0"/>
          <w:marTop w:val="0"/>
          <w:marBottom w:val="0"/>
          <w:divBdr>
            <w:top w:val="none" w:sz="0" w:space="0" w:color="auto"/>
            <w:left w:val="none" w:sz="0" w:space="0" w:color="auto"/>
            <w:bottom w:val="none" w:sz="0" w:space="0" w:color="auto"/>
            <w:right w:val="none" w:sz="0" w:space="0" w:color="auto"/>
          </w:divBdr>
        </w:div>
        <w:div w:id="370570757">
          <w:marLeft w:val="480"/>
          <w:marRight w:val="0"/>
          <w:marTop w:val="0"/>
          <w:marBottom w:val="0"/>
          <w:divBdr>
            <w:top w:val="none" w:sz="0" w:space="0" w:color="auto"/>
            <w:left w:val="none" w:sz="0" w:space="0" w:color="auto"/>
            <w:bottom w:val="none" w:sz="0" w:space="0" w:color="auto"/>
            <w:right w:val="none" w:sz="0" w:space="0" w:color="auto"/>
          </w:divBdr>
        </w:div>
        <w:div w:id="2083679726">
          <w:marLeft w:val="480"/>
          <w:marRight w:val="0"/>
          <w:marTop w:val="0"/>
          <w:marBottom w:val="0"/>
          <w:divBdr>
            <w:top w:val="none" w:sz="0" w:space="0" w:color="auto"/>
            <w:left w:val="none" w:sz="0" w:space="0" w:color="auto"/>
            <w:bottom w:val="none" w:sz="0" w:space="0" w:color="auto"/>
            <w:right w:val="none" w:sz="0" w:space="0" w:color="auto"/>
          </w:divBdr>
        </w:div>
        <w:div w:id="611784019">
          <w:marLeft w:val="480"/>
          <w:marRight w:val="0"/>
          <w:marTop w:val="0"/>
          <w:marBottom w:val="0"/>
          <w:divBdr>
            <w:top w:val="none" w:sz="0" w:space="0" w:color="auto"/>
            <w:left w:val="none" w:sz="0" w:space="0" w:color="auto"/>
            <w:bottom w:val="none" w:sz="0" w:space="0" w:color="auto"/>
            <w:right w:val="none" w:sz="0" w:space="0" w:color="auto"/>
          </w:divBdr>
        </w:div>
        <w:div w:id="1189762230">
          <w:marLeft w:val="480"/>
          <w:marRight w:val="0"/>
          <w:marTop w:val="0"/>
          <w:marBottom w:val="0"/>
          <w:divBdr>
            <w:top w:val="none" w:sz="0" w:space="0" w:color="auto"/>
            <w:left w:val="none" w:sz="0" w:space="0" w:color="auto"/>
            <w:bottom w:val="none" w:sz="0" w:space="0" w:color="auto"/>
            <w:right w:val="none" w:sz="0" w:space="0" w:color="auto"/>
          </w:divBdr>
        </w:div>
        <w:div w:id="1372731605">
          <w:marLeft w:val="480"/>
          <w:marRight w:val="0"/>
          <w:marTop w:val="0"/>
          <w:marBottom w:val="0"/>
          <w:divBdr>
            <w:top w:val="none" w:sz="0" w:space="0" w:color="auto"/>
            <w:left w:val="none" w:sz="0" w:space="0" w:color="auto"/>
            <w:bottom w:val="none" w:sz="0" w:space="0" w:color="auto"/>
            <w:right w:val="none" w:sz="0" w:space="0" w:color="auto"/>
          </w:divBdr>
        </w:div>
        <w:div w:id="1649748637">
          <w:marLeft w:val="480"/>
          <w:marRight w:val="0"/>
          <w:marTop w:val="0"/>
          <w:marBottom w:val="0"/>
          <w:divBdr>
            <w:top w:val="none" w:sz="0" w:space="0" w:color="auto"/>
            <w:left w:val="none" w:sz="0" w:space="0" w:color="auto"/>
            <w:bottom w:val="none" w:sz="0" w:space="0" w:color="auto"/>
            <w:right w:val="none" w:sz="0" w:space="0" w:color="auto"/>
          </w:divBdr>
        </w:div>
        <w:div w:id="1397508818">
          <w:marLeft w:val="480"/>
          <w:marRight w:val="0"/>
          <w:marTop w:val="0"/>
          <w:marBottom w:val="0"/>
          <w:divBdr>
            <w:top w:val="none" w:sz="0" w:space="0" w:color="auto"/>
            <w:left w:val="none" w:sz="0" w:space="0" w:color="auto"/>
            <w:bottom w:val="none" w:sz="0" w:space="0" w:color="auto"/>
            <w:right w:val="none" w:sz="0" w:space="0" w:color="auto"/>
          </w:divBdr>
        </w:div>
        <w:div w:id="430275878">
          <w:marLeft w:val="480"/>
          <w:marRight w:val="0"/>
          <w:marTop w:val="0"/>
          <w:marBottom w:val="0"/>
          <w:divBdr>
            <w:top w:val="none" w:sz="0" w:space="0" w:color="auto"/>
            <w:left w:val="none" w:sz="0" w:space="0" w:color="auto"/>
            <w:bottom w:val="none" w:sz="0" w:space="0" w:color="auto"/>
            <w:right w:val="none" w:sz="0" w:space="0" w:color="auto"/>
          </w:divBdr>
        </w:div>
        <w:div w:id="574322444">
          <w:marLeft w:val="480"/>
          <w:marRight w:val="0"/>
          <w:marTop w:val="0"/>
          <w:marBottom w:val="0"/>
          <w:divBdr>
            <w:top w:val="none" w:sz="0" w:space="0" w:color="auto"/>
            <w:left w:val="none" w:sz="0" w:space="0" w:color="auto"/>
            <w:bottom w:val="none" w:sz="0" w:space="0" w:color="auto"/>
            <w:right w:val="none" w:sz="0" w:space="0" w:color="auto"/>
          </w:divBdr>
        </w:div>
        <w:div w:id="79912119">
          <w:marLeft w:val="480"/>
          <w:marRight w:val="0"/>
          <w:marTop w:val="0"/>
          <w:marBottom w:val="0"/>
          <w:divBdr>
            <w:top w:val="none" w:sz="0" w:space="0" w:color="auto"/>
            <w:left w:val="none" w:sz="0" w:space="0" w:color="auto"/>
            <w:bottom w:val="none" w:sz="0" w:space="0" w:color="auto"/>
            <w:right w:val="none" w:sz="0" w:space="0" w:color="auto"/>
          </w:divBdr>
        </w:div>
        <w:div w:id="1998654821">
          <w:marLeft w:val="480"/>
          <w:marRight w:val="0"/>
          <w:marTop w:val="0"/>
          <w:marBottom w:val="0"/>
          <w:divBdr>
            <w:top w:val="none" w:sz="0" w:space="0" w:color="auto"/>
            <w:left w:val="none" w:sz="0" w:space="0" w:color="auto"/>
            <w:bottom w:val="none" w:sz="0" w:space="0" w:color="auto"/>
            <w:right w:val="none" w:sz="0" w:space="0" w:color="auto"/>
          </w:divBdr>
        </w:div>
        <w:div w:id="1761413641">
          <w:marLeft w:val="480"/>
          <w:marRight w:val="0"/>
          <w:marTop w:val="0"/>
          <w:marBottom w:val="0"/>
          <w:divBdr>
            <w:top w:val="none" w:sz="0" w:space="0" w:color="auto"/>
            <w:left w:val="none" w:sz="0" w:space="0" w:color="auto"/>
            <w:bottom w:val="none" w:sz="0" w:space="0" w:color="auto"/>
            <w:right w:val="none" w:sz="0" w:space="0" w:color="auto"/>
          </w:divBdr>
        </w:div>
        <w:div w:id="2101639845">
          <w:marLeft w:val="480"/>
          <w:marRight w:val="0"/>
          <w:marTop w:val="0"/>
          <w:marBottom w:val="0"/>
          <w:divBdr>
            <w:top w:val="none" w:sz="0" w:space="0" w:color="auto"/>
            <w:left w:val="none" w:sz="0" w:space="0" w:color="auto"/>
            <w:bottom w:val="none" w:sz="0" w:space="0" w:color="auto"/>
            <w:right w:val="none" w:sz="0" w:space="0" w:color="auto"/>
          </w:divBdr>
        </w:div>
        <w:div w:id="1517235312">
          <w:marLeft w:val="480"/>
          <w:marRight w:val="0"/>
          <w:marTop w:val="0"/>
          <w:marBottom w:val="0"/>
          <w:divBdr>
            <w:top w:val="none" w:sz="0" w:space="0" w:color="auto"/>
            <w:left w:val="none" w:sz="0" w:space="0" w:color="auto"/>
            <w:bottom w:val="none" w:sz="0" w:space="0" w:color="auto"/>
            <w:right w:val="none" w:sz="0" w:space="0" w:color="auto"/>
          </w:divBdr>
        </w:div>
        <w:div w:id="1129937657">
          <w:marLeft w:val="480"/>
          <w:marRight w:val="0"/>
          <w:marTop w:val="0"/>
          <w:marBottom w:val="0"/>
          <w:divBdr>
            <w:top w:val="none" w:sz="0" w:space="0" w:color="auto"/>
            <w:left w:val="none" w:sz="0" w:space="0" w:color="auto"/>
            <w:bottom w:val="none" w:sz="0" w:space="0" w:color="auto"/>
            <w:right w:val="none" w:sz="0" w:space="0" w:color="auto"/>
          </w:divBdr>
        </w:div>
        <w:div w:id="640618414">
          <w:marLeft w:val="480"/>
          <w:marRight w:val="0"/>
          <w:marTop w:val="0"/>
          <w:marBottom w:val="0"/>
          <w:divBdr>
            <w:top w:val="none" w:sz="0" w:space="0" w:color="auto"/>
            <w:left w:val="none" w:sz="0" w:space="0" w:color="auto"/>
            <w:bottom w:val="none" w:sz="0" w:space="0" w:color="auto"/>
            <w:right w:val="none" w:sz="0" w:space="0" w:color="auto"/>
          </w:divBdr>
        </w:div>
        <w:div w:id="1778787308">
          <w:marLeft w:val="480"/>
          <w:marRight w:val="0"/>
          <w:marTop w:val="0"/>
          <w:marBottom w:val="0"/>
          <w:divBdr>
            <w:top w:val="none" w:sz="0" w:space="0" w:color="auto"/>
            <w:left w:val="none" w:sz="0" w:space="0" w:color="auto"/>
            <w:bottom w:val="none" w:sz="0" w:space="0" w:color="auto"/>
            <w:right w:val="none" w:sz="0" w:space="0" w:color="auto"/>
          </w:divBdr>
        </w:div>
        <w:div w:id="1337222639">
          <w:marLeft w:val="480"/>
          <w:marRight w:val="0"/>
          <w:marTop w:val="0"/>
          <w:marBottom w:val="0"/>
          <w:divBdr>
            <w:top w:val="none" w:sz="0" w:space="0" w:color="auto"/>
            <w:left w:val="none" w:sz="0" w:space="0" w:color="auto"/>
            <w:bottom w:val="none" w:sz="0" w:space="0" w:color="auto"/>
            <w:right w:val="none" w:sz="0" w:space="0" w:color="auto"/>
          </w:divBdr>
        </w:div>
        <w:div w:id="1646931829">
          <w:marLeft w:val="480"/>
          <w:marRight w:val="0"/>
          <w:marTop w:val="0"/>
          <w:marBottom w:val="0"/>
          <w:divBdr>
            <w:top w:val="none" w:sz="0" w:space="0" w:color="auto"/>
            <w:left w:val="none" w:sz="0" w:space="0" w:color="auto"/>
            <w:bottom w:val="none" w:sz="0" w:space="0" w:color="auto"/>
            <w:right w:val="none" w:sz="0" w:space="0" w:color="auto"/>
          </w:divBdr>
        </w:div>
        <w:div w:id="2067023733">
          <w:marLeft w:val="480"/>
          <w:marRight w:val="0"/>
          <w:marTop w:val="0"/>
          <w:marBottom w:val="0"/>
          <w:divBdr>
            <w:top w:val="none" w:sz="0" w:space="0" w:color="auto"/>
            <w:left w:val="none" w:sz="0" w:space="0" w:color="auto"/>
            <w:bottom w:val="none" w:sz="0" w:space="0" w:color="auto"/>
            <w:right w:val="none" w:sz="0" w:space="0" w:color="auto"/>
          </w:divBdr>
        </w:div>
        <w:div w:id="516389284">
          <w:marLeft w:val="480"/>
          <w:marRight w:val="0"/>
          <w:marTop w:val="0"/>
          <w:marBottom w:val="0"/>
          <w:divBdr>
            <w:top w:val="none" w:sz="0" w:space="0" w:color="auto"/>
            <w:left w:val="none" w:sz="0" w:space="0" w:color="auto"/>
            <w:bottom w:val="none" w:sz="0" w:space="0" w:color="auto"/>
            <w:right w:val="none" w:sz="0" w:space="0" w:color="auto"/>
          </w:divBdr>
        </w:div>
        <w:div w:id="273443166">
          <w:marLeft w:val="480"/>
          <w:marRight w:val="0"/>
          <w:marTop w:val="0"/>
          <w:marBottom w:val="0"/>
          <w:divBdr>
            <w:top w:val="none" w:sz="0" w:space="0" w:color="auto"/>
            <w:left w:val="none" w:sz="0" w:space="0" w:color="auto"/>
            <w:bottom w:val="none" w:sz="0" w:space="0" w:color="auto"/>
            <w:right w:val="none" w:sz="0" w:space="0" w:color="auto"/>
          </w:divBdr>
        </w:div>
        <w:div w:id="1913075795">
          <w:marLeft w:val="480"/>
          <w:marRight w:val="0"/>
          <w:marTop w:val="0"/>
          <w:marBottom w:val="0"/>
          <w:divBdr>
            <w:top w:val="none" w:sz="0" w:space="0" w:color="auto"/>
            <w:left w:val="none" w:sz="0" w:space="0" w:color="auto"/>
            <w:bottom w:val="none" w:sz="0" w:space="0" w:color="auto"/>
            <w:right w:val="none" w:sz="0" w:space="0" w:color="auto"/>
          </w:divBdr>
        </w:div>
        <w:div w:id="269627651">
          <w:marLeft w:val="480"/>
          <w:marRight w:val="0"/>
          <w:marTop w:val="0"/>
          <w:marBottom w:val="0"/>
          <w:divBdr>
            <w:top w:val="none" w:sz="0" w:space="0" w:color="auto"/>
            <w:left w:val="none" w:sz="0" w:space="0" w:color="auto"/>
            <w:bottom w:val="none" w:sz="0" w:space="0" w:color="auto"/>
            <w:right w:val="none" w:sz="0" w:space="0" w:color="auto"/>
          </w:divBdr>
        </w:div>
        <w:div w:id="505901160">
          <w:marLeft w:val="480"/>
          <w:marRight w:val="0"/>
          <w:marTop w:val="0"/>
          <w:marBottom w:val="0"/>
          <w:divBdr>
            <w:top w:val="none" w:sz="0" w:space="0" w:color="auto"/>
            <w:left w:val="none" w:sz="0" w:space="0" w:color="auto"/>
            <w:bottom w:val="none" w:sz="0" w:space="0" w:color="auto"/>
            <w:right w:val="none" w:sz="0" w:space="0" w:color="auto"/>
          </w:divBdr>
        </w:div>
        <w:div w:id="600144684">
          <w:marLeft w:val="480"/>
          <w:marRight w:val="0"/>
          <w:marTop w:val="0"/>
          <w:marBottom w:val="0"/>
          <w:divBdr>
            <w:top w:val="none" w:sz="0" w:space="0" w:color="auto"/>
            <w:left w:val="none" w:sz="0" w:space="0" w:color="auto"/>
            <w:bottom w:val="none" w:sz="0" w:space="0" w:color="auto"/>
            <w:right w:val="none" w:sz="0" w:space="0" w:color="auto"/>
          </w:divBdr>
        </w:div>
        <w:div w:id="770200610">
          <w:marLeft w:val="480"/>
          <w:marRight w:val="0"/>
          <w:marTop w:val="0"/>
          <w:marBottom w:val="0"/>
          <w:divBdr>
            <w:top w:val="none" w:sz="0" w:space="0" w:color="auto"/>
            <w:left w:val="none" w:sz="0" w:space="0" w:color="auto"/>
            <w:bottom w:val="none" w:sz="0" w:space="0" w:color="auto"/>
            <w:right w:val="none" w:sz="0" w:space="0" w:color="auto"/>
          </w:divBdr>
        </w:div>
        <w:div w:id="53623981">
          <w:marLeft w:val="480"/>
          <w:marRight w:val="0"/>
          <w:marTop w:val="0"/>
          <w:marBottom w:val="0"/>
          <w:divBdr>
            <w:top w:val="none" w:sz="0" w:space="0" w:color="auto"/>
            <w:left w:val="none" w:sz="0" w:space="0" w:color="auto"/>
            <w:bottom w:val="none" w:sz="0" w:space="0" w:color="auto"/>
            <w:right w:val="none" w:sz="0" w:space="0" w:color="auto"/>
          </w:divBdr>
        </w:div>
        <w:div w:id="1987781809">
          <w:marLeft w:val="480"/>
          <w:marRight w:val="0"/>
          <w:marTop w:val="0"/>
          <w:marBottom w:val="0"/>
          <w:divBdr>
            <w:top w:val="none" w:sz="0" w:space="0" w:color="auto"/>
            <w:left w:val="none" w:sz="0" w:space="0" w:color="auto"/>
            <w:bottom w:val="none" w:sz="0" w:space="0" w:color="auto"/>
            <w:right w:val="none" w:sz="0" w:space="0" w:color="auto"/>
          </w:divBdr>
        </w:div>
        <w:div w:id="1619607900">
          <w:marLeft w:val="480"/>
          <w:marRight w:val="0"/>
          <w:marTop w:val="0"/>
          <w:marBottom w:val="0"/>
          <w:divBdr>
            <w:top w:val="none" w:sz="0" w:space="0" w:color="auto"/>
            <w:left w:val="none" w:sz="0" w:space="0" w:color="auto"/>
            <w:bottom w:val="none" w:sz="0" w:space="0" w:color="auto"/>
            <w:right w:val="none" w:sz="0" w:space="0" w:color="auto"/>
          </w:divBdr>
        </w:div>
        <w:div w:id="238173476">
          <w:marLeft w:val="480"/>
          <w:marRight w:val="0"/>
          <w:marTop w:val="0"/>
          <w:marBottom w:val="0"/>
          <w:divBdr>
            <w:top w:val="none" w:sz="0" w:space="0" w:color="auto"/>
            <w:left w:val="none" w:sz="0" w:space="0" w:color="auto"/>
            <w:bottom w:val="none" w:sz="0" w:space="0" w:color="auto"/>
            <w:right w:val="none" w:sz="0" w:space="0" w:color="auto"/>
          </w:divBdr>
        </w:div>
        <w:div w:id="824709291">
          <w:marLeft w:val="480"/>
          <w:marRight w:val="0"/>
          <w:marTop w:val="0"/>
          <w:marBottom w:val="0"/>
          <w:divBdr>
            <w:top w:val="none" w:sz="0" w:space="0" w:color="auto"/>
            <w:left w:val="none" w:sz="0" w:space="0" w:color="auto"/>
            <w:bottom w:val="none" w:sz="0" w:space="0" w:color="auto"/>
            <w:right w:val="none" w:sz="0" w:space="0" w:color="auto"/>
          </w:divBdr>
        </w:div>
        <w:div w:id="452209712">
          <w:marLeft w:val="480"/>
          <w:marRight w:val="0"/>
          <w:marTop w:val="0"/>
          <w:marBottom w:val="0"/>
          <w:divBdr>
            <w:top w:val="none" w:sz="0" w:space="0" w:color="auto"/>
            <w:left w:val="none" w:sz="0" w:space="0" w:color="auto"/>
            <w:bottom w:val="none" w:sz="0" w:space="0" w:color="auto"/>
            <w:right w:val="none" w:sz="0" w:space="0" w:color="auto"/>
          </w:divBdr>
        </w:div>
        <w:div w:id="478616446">
          <w:marLeft w:val="480"/>
          <w:marRight w:val="0"/>
          <w:marTop w:val="0"/>
          <w:marBottom w:val="0"/>
          <w:divBdr>
            <w:top w:val="none" w:sz="0" w:space="0" w:color="auto"/>
            <w:left w:val="none" w:sz="0" w:space="0" w:color="auto"/>
            <w:bottom w:val="none" w:sz="0" w:space="0" w:color="auto"/>
            <w:right w:val="none" w:sz="0" w:space="0" w:color="auto"/>
          </w:divBdr>
        </w:div>
        <w:div w:id="1428696389">
          <w:marLeft w:val="480"/>
          <w:marRight w:val="0"/>
          <w:marTop w:val="0"/>
          <w:marBottom w:val="0"/>
          <w:divBdr>
            <w:top w:val="none" w:sz="0" w:space="0" w:color="auto"/>
            <w:left w:val="none" w:sz="0" w:space="0" w:color="auto"/>
            <w:bottom w:val="none" w:sz="0" w:space="0" w:color="auto"/>
            <w:right w:val="none" w:sz="0" w:space="0" w:color="auto"/>
          </w:divBdr>
        </w:div>
        <w:div w:id="942953833">
          <w:marLeft w:val="480"/>
          <w:marRight w:val="0"/>
          <w:marTop w:val="0"/>
          <w:marBottom w:val="0"/>
          <w:divBdr>
            <w:top w:val="none" w:sz="0" w:space="0" w:color="auto"/>
            <w:left w:val="none" w:sz="0" w:space="0" w:color="auto"/>
            <w:bottom w:val="none" w:sz="0" w:space="0" w:color="auto"/>
            <w:right w:val="none" w:sz="0" w:space="0" w:color="auto"/>
          </w:divBdr>
        </w:div>
        <w:div w:id="567763867">
          <w:marLeft w:val="480"/>
          <w:marRight w:val="0"/>
          <w:marTop w:val="0"/>
          <w:marBottom w:val="0"/>
          <w:divBdr>
            <w:top w:val="none" w:sz="0" w:space="0" w:color="auto"/>
            <w:left w:val="none" w:sz="0" w:space="0" w:color="auto"/>
            <w:bottom w:val="none" w:sz="0" w:space="0" w:color="auto"/>
            <w:right w:val="none" w:sz="0" w:space="0" w:color="auto"/>
          </w:divBdr>
        </w:div>
        <w:div w:id="998074528">
          <w:marLeft w:val="480"/>
          <w:marRight w:val="0"/>
          <w:marTop w:val="0"/>
          <w:marBottom w:val="0"/>
          <w:divBdr>
            <w:top w:val="none" w:sz="0" w:space="0" w:color="auto"/>
            <w:left w:val="none" w:sz="0" w:space="0" w:color="auto"/>
            <w:bottom w:val="none" w:sz="0" w:space="0" w:color="auto"/>
            <w:right w:val="none" w:sz="0" w:space="0" w:color="auto"/>
          </w:divBdr>
        </w:div>
        <w:div w:id="1243491414">
          <w:marLeft w:val="480"/>
          <w:marRight w:val="0"/>
          <w:marTop w:val="0"/>
          <w:marBottom w:val="0"/>
          <w:divBdr>
            <w:top w:val="none" w:sz="0" w:space="0" w:color="auto"/>
            <w:left w:val="none" w:sz="0" w:space="0" w:color="auto"/>
            <w:bottom w:val="none" w:sz="0" w:space="0" w:color="auto"/>
            <w:right w:val="none" w:sz="0" w:space="0" w:color="auto"/>
          </w:divBdr>
        </w:div>
        <w:div w:id="1361276374">
          <w:marLeft w:val="480"/>
          <w:marRight w:val="0"/>
          <w:marTop w:val="0"/>
          <w:marBottom w:val="0"/>
          <w:divBdr>
            <w:top w:val="none" w:sz="0" w:space="0" w:color="auto"/>
            <w:left w:val="none" w:sz="0" w:space="0" w:color="auto"/>
            <w:bottom w:val="none" w:sz="0" w:space="0" w:color="auto"/>
            <w:right w:val="none" w:sz="0" w:space="0" w:color="auto"/>
          </w:divBdr>
        </w:div>
        <w:div w:id="634531349">
          <w:marLeft w:val="480"/>
          <w:marRight w:val="0"/>
          <w:marTop w:val="0"/>
          <w:marBottom w:val="0"/>
          <w:divBdr>
            <w:top w:val="none" w:sz="0" w:space="0" w:color="auto"/>
            <w:left w:val="none" w:sz="0" w:space="0" w:color="auto"/>
            <w:bottom w:val="none" w:sz="0" w:space="0" w:color="auto"/>
            <w:right w:val="none" w:sz="0" w:space="0" w:color="auto"/>
          </w:divBdr>
        </w:div>
        <w:div w:id="1246264312">
          <w:marLeft w:val="480"/>
          <w:marRight w:val="0"/>
          <w:marTop w:val="0"/>
          <w:marBottom w:val="0"/>
          <w:divBdr>
            <w:top w:val="none" w:sz="0" w:space="0" w:color="auto"/>
            <w:left w:val="none" w:sz="0" w:space="0" w:color="auto"/>
            <w:bottom w:val="none" w:sz="0" w:space="0" w:color="auto"/>
            <w:right w:val="none" w:sz="0" w:space="0" w:color="auto"/>
          </w:divBdr>
        </w:div>
        <w:div w:id="1948845873">
          <w:marLeft w:val="480"/>
          <w:marRight w:val="0"/>
          <w:marTop w:val="0"/>
          <w:marBottom w:val="0"/>
          <w:divBdr>
            <w:top w:val="none" w:sz="0" w:space="0" w:color="auto"/>
            <w:left w:val="none" w:sz="0" w:space="0" w:color="auto"/>
            <w:bottom w:val="none" w:sz="0" w:space="0" w:color="auto"/>
            <w:right w:val="none" w:sz="0" w:space="0" w:color="auto"/>
          </w:divBdr>
        </w:div>
        <w:div w:id="57284185">
          <w:marLeft w:val="480"/>
          <w:marRight w:val="0"/>
          <w:marTop w:val="0"/>
          <w:marBottom w:val="0"/>
          <w:divBdr>
            <w:top w:val="none" w:sz="0" w:space="0" w:color="auto"/>
            <w:left w:val="none" w:sz="0" w:space="0" w:color="auto"/>
            <w:bottom w:val="none" w:sz="0" w:space="0" w:color="auto"/>
            <w:right w:val="none" w:sz="0" w:space="0" w:color="auto"/>
          </w:divBdr>
        </w:div>
        <w:div w:id="1345087725">
          <w:marLeft w:val="480"/>
          <w:marRight w:val="0"/>
          <w:marTop w:val="0"/>
          <w:marBottom w:val="0"/>
          <w:divBdr>
            <w:top w:val="none" w:sz="0" w:space="0" w:color="auto"/>
            <w:left w:val="none" w:sz="0" w:space="0" w:color="auto"/>
            <w:bottom w:val="none" w:sz="0" w:space="0" w:color="auto"/>
            <w:right w:val="none" w:sz="0" w:space="0" w:color="auto"/>
          </w:divBdr>
        </w:div>
        <w:div w:id="659190877">
          <w:marLeft w:val="480"/>
          <w:marRight w:val="0"/>
          <w:marTop w:val="0"/>
          <w:marBottom w:val="0"/>
          <w:divBdr>
            <w:top w:val="none" w:sz="0" w:space="0" w:color="auto"/>
            <w:left w:val="none" w:sz="0" w:space="0" w:color="auto"/>
            <w:bottom w:val="none" w:sz="0" w:space="0" w:color="auto"/>
            <w:right w:val="none" w:sz="0" w:space="0" w:color="auto"/>
          </w:divBdr>
        </w:div>
        <w:div w:id="1691836052">
          <w:marLeft w:val="480"/>
          <w:marRight w:val="0"/>
          <w:marTop w:val="0"/>
          <w:marBottom w:val="0"/>
          <w:divBdr>
            <w:top w:val="none" w:sz="0" w:space="0" w:color="auto"/>
            <w:left w:val="none" w:sz="0" w:space="0" w:color="auto"/>
            <w:bottom w:val="none" w:sz="0" w:space="0" w:color="auto"/>
            <w:right w:val="none" w:sz="0" w:space="0" w:color="auto"/>
          </w:divBdr>
        </w:div>
        <w:div w:id="582646288">
          <w:marLeft w:val="480"/>
          <w:marRight w:val="0"/>
          <w:marTop w:val="0"/>
          <w:marBottom w:val="0"/>
          <w:divBdr>
            <w:top w:val="none" w:sz="0" w:space="0" w:color="auto"/>
            <w:left w:val="none" w:sz="0" w:space="0" w:color="auto"/>
            <w:bottom w:val="none" w:sz="0" w:space="0" w:color="auto"/>
            <w:right w:val="none" w:sz="0" w:space="0" w:color="auto"/>
          </w:divBdr>
        </w:div>
        <w:div w:id="875123675">
          <w:marLeft w:val="480"/>
          <w:marRight w:val="0"/>
          <w:marTop w:val="0"/>
          <w:marBottom w:val="0"/>
          <w:divBdr>
            <w:top w:val="none" w:sz="0" w:space="0" w:color="auto"/>
            <w:left w:val="none" w:sz="0" w:space="0" w:color="auto"/>
            <w:bottom w:val="none" w:sz="0" w:space="0" w:color="auto"/>
            <w:right w:val="none" w:sz="0" w:space="0" w:color="auto"/>
          </w:divBdr>
        </w:div>
        <w:div w:id="1831828386">
          <w:marLeft w:val="480"/>
          <w:marRight w:val="0"/>
          <w:marTop w:val="0"/>
          <w:marBottom w:val="0"/>
          <w:divBdr>
            <w:top w:val="none" w:sz="0" w:space="0" w:color="auto"/>
            <w:left w:val="none" w:sz="0" w:space="0" w:color="auto"/>
            <w:bottom w:val="none" w:sz="0" w:space="0" w:color="auto"/>
            <w:right w:val="none" w:sz="0" w:space="0" w:color="auto"/>
          </w:divBdr>
        </w:div>
        <w:div w:id="1484128526">
          <w:marLeft w:val="480"/>
          <w:marRight w:val="0"/>
          <w:marTop w:val="0"/>
          <w:marBottom w:val="0"/>
          <w:divBdr>
            <w:top w:val="none" w:sz="0" w:space="0" w:color="auto"/>
            <w:left w:val="none" w:sz="0" w:space="0" w:color="auto"/>
            <w:bottom w:val="none" w:sz="0" w:space="0" w:color="auto"/>
            <w:right w:val="none" w:sz="0" w:space="0" w:color="auto"/>
          </w:divBdr>
        </w:div>
        <w:div w:id="2061787705">
          <w:marLeft w:val="480"/>
          <w:marRight w:val="0"/>
          <w:marTop w:val="0"/>
          <w:marBottom w:val="0"/>
          <w:divBdr>
            <w:top w:val="none" w:sz="0" w:space="0" w:color="auto"/>
            <w:left w:val="none" w:sz="0" w:space="0" w:color="auto"/>
            <w:bottom w:val="none" w:sz="0" w:space="0" w:color="auto"/>
            <w:right w:val="none" w:sz="0" w:space="0" w:color="auto"/>
          </w:divBdr>
        </w:div>
        <w:div w:id="283315196">
          <w:marLeft w:val="480"/>
          <w:marRight w:val="0"/>
          <w:marTop w:val="0"/>
          <w:marBottom w:val="0"/>
          <w:divBdr>
            <w:top w:val="none" w:sz="0" w:space="0" w:color="auto"/>
            <w:left w:val="none" w:sz="0" w:space="0" w:color="auto"/>
            <w:bottom w:val="none" w:sz="0" w:space="0" w:color="auto"/>
            <w:right w:val="none" w:sz="0" w:space="0" w:color="auto"/>
          </w:divBdr>
        </w:div>
        <w:div w:id="1793161927">
          <w:marLeft w:val="480"/>
          <w:marRight w:val="0"/>
          <w:marTop w:val="0"/>
          <w:marBottom w:val="0"/>
          <w:divBdr>
            <w:top w:val="none" w:sz="0" w:space="0" w:color="auto"/>
            <w:left w:val="none" w:sz="0" w:space="0" w:color="auto"/>
            <w:bottom w:val="none" w:sz="0" w:space="0" w:color="auto"/>
            <w:right w:val="none" w:sz="0" w:space="0" w:color="auto"/>
          </w:divBdr>
        </w:div>
        <w:div w:id="925726687">
          <w:marLeft w:val="480"/>
          <w:marRight w:val="0"/>
          <w:marTop w:val="0"/>
          <w:marBottom w:val="0"/>
          <w:divBdr>
            <w:top w:val="none" w:sz="0" w:space="0" w:color="auto"/>
            <w:left w:val="none" w:sz="0" w:space="0" w:color="auto"/>
            <w:bottom w:val="none" w:sz="0" w:space="0" w:color="auto"/>
            <w:right w:val="none" w:sz="0" w:space="0" w:color="auto"/>
          </w:divBdr>
        </w:div>
        <w:div w:id="2117864326">
          <w:marLeft w:val="480"/>
          <w:marRight w:val="0"/>
          <w:marTop w:val="0"/>
          <w:marBottom w:val="0"/>
          <w:divBdr>
            <w:top w:val="none" w:sz="0" w:space="0" w:color="auto"/>
            <w:left w:val="none" w:sz="0" w:space="0" w:color="auto"/>
            <w:bottom w:val="none" w:sz="0" w:space="0" w:color="auto"/>
            <w:right w:val="none" w:sz="0" w:space="0" w:color="auto"/>
          </w:divBdr>
        </w:div>
        <w:div w:id="1929653599">
          <w:marLeft w:val="480"/>
          <w:marRight w:val="0"/>
          <w:marTop w:val="0"/>
          <w:marBottom w:val="0"/>
          <w:divBdr>
            <w:top w:val="none" w:sz="0" w:space="0" w:color="auto"/>
            <w:left w:val="none" w:sz="0" w:space="0" w:color="auto"/>
            <w:bottom w:val="none" w:sz="0" w:space="0" w:color="auto"/>
            <w:right w:val="none" w:sz="0" w:space="0" w:color="auto"/>
          </w:divBdr>
        </w:div>
        <w:div w:id="1552572921">
          <w:marLeft w:val="480"/>
          <w:marRight w:val="0"/>
          <w:marTop w:val="0"/>
          <w:marBottom w:val="0"/>
          <w:divBdr>
            <w:top w:val="none" w:sz="0" w:space="0" w:color="auto"/>
            <w:left w:val="none" w:sz="0" w:space="0" w:color="auto"/>
            <w:bottom w:val="none" w:sz="0" w:space="0" w:color="auto"/>
            <w:right w:val="none" w:sz="0" w:space="0" w:color="auto"/>
          </w:divBdr>
        </w:div>
        <w:div w:id="952907960">
          <w:marLeft w:val="480"/>
          <w:marRight w:val="0"/>
          <w:marTop w:val="0"/>
          <w:marBottom w:val="0"/>
          <w:divBdr>
            <w:top w:val="none" w:sz="0" w:space="0" w:color="auto"/>
            <w:left w:val="none" w:sz="0" w:space="0" w:color="auto"/>
            <w:bottom w:val="none" w:sz="0" w:space="0" w:color="auto"/>
            <w:right w:val="none" w:sz="0" w:space="0" w:color="auto"/>
          </w:divBdr>
        </w:div>
        <w:div w:id="260991633">
          <w:marLeft w:val="480"/>
          <w:marRight w:val="0"/>
          <w:marTop w:val="0"/>
          <w:marBottom w:val="0"/>
          <w:divBdr>
            <w:top w:val="none" w:sz="0" w:space="0" w:color="auto"/>
            <w:left w:val="none" w:sz="0" w:space="0" w:color="auto"/>
            <w:bottom w:val="none" w:sz="0" w:space="0" w:color="auto"/>
            <w:right w:val="none" w:sz="0" w:space="0" w:color="auto"/>
          </w:divBdr>
        </w:div>
        <w:div w:id="228734158">
          <w:marLeft w:val="480"/>
          <w:marRight w:val="0"/>
          <w:marTop w:val="0"/>
          <w:marBottom w:val="0"/>
          <w:divBdr>
            <w:top w:val="none" w:sz="0" w:space="0" w:color="auto"/>
            <w:left w:val="none" w:sz="0" w:space="0" w:color="auto"/>
            <w:bottom w:val="none" w:sz="0" w:space="0" w:color="auto"/>
            <w:right w:val="none" w:sz="0" w:space="0" w:color="auto"/>
          </w:divBdr>
        </w:div>
        <w:div w:id="497697048">
          <w:marLeft w:val="480"/>
          <w:marRight w:val="0"/>
          <w:marTop w:val="0"/>
          <w:marBottom w:val="0"/>
          <w:divBdr>
            <w:top w:val="none" w:sz="0" w:space="0" w:color="auto"/>
            <w:left w:val="none" w:sz="0" w:space="0" w:color="auto"/>
            <w:bottom w:val="none" w:sz="0" w:space="0" w:color="auto"/>
            <w:right w:val="none" w:sz="0" w:space="0" w:color="auto"/>
          </w:divBdr>
        </w:div>
        <w:div w:id="1798141888">
          <w:marLeft w:val="480"/>
          <w:marRight w:val="0"/>
          <w:marTop w:val="0"/>
          <w:marBottom w:val="0"/>
          <w:divBdr>
            <w:top w:val="none" w:sz="0" w:space="0" w:color="auto"/>
            <w:left w:val="none" w:sz="0" w:space="0" w:color="auto"/>
            <w:bottom w:val="none" w:sz="0" w:space="0" w:color="auto"/>
            <w:right w:val="none" w:sz="0" w:space="0" w:color="auto"/>
          </w:divBdr>
        </w:div>
        <w:div w:id="384449433">
          <w:marLeft w:val="480"/>
          <w:marRight w:val="0"/>
          <w:marTop w:val="0"/>
          <w:marBottom w:val="0"/>
          <w:divBdr>
            <w:top w:val="none" w:sz="0" w:space="0" w:color="auto"/>
            <w:left w:val="none" w:sz="0" w:space="0" w:color="auto"/>
            <w:bottom w:val="none" w:sz="0" w:space="0" w:color="auto"/>
            <w:right w:val="none" w:sz="0" w:space="0" w:color="auto"/>
          </w:divBdr>
        </w:div>
      </w:divsChild>
    </w:div>
    <w:div w:id="393548564">
      <w:marLeft w:val="480"/>
      <w:marRight w:val="0"/>
      <w:marTop w:val="0"/>
      <w:marBottom w:val="0"/>
      <w:divBdr>
        <w:top w:val="none" w:sz="0" w:space="0" w:color="auto"/>
        <w:left w:val="none" w:sz="0" w:space="0" w:color="auto"/>
        <w:bottom w:val="none" w:sz="0" w:space="0" w:color="auto"/>
        <w:right w:val="none" w:sz="0" w:space="0" w:color="auto"/>
      </w:divBdr>
    </w:div>
    <w:div w:id="393743872">
      <w:bodyDiv w:val="1"/>
      <w:marLeft w:val="0"/>
      <w:marRight w:val="0"/>
      <w:marTop w:val="0"/>
      <w:marBottom w:val="0"/>
      <w:divBdr>
        <w:top w:val="none" w:sz="0" w:space="0" w:color="auto"/>
        <w:left w:val="none" w:sz="0" w:space="0" w:color="auto"/>
        <w:bottom w:val="none" w:sz="0" w:space="0" w:color="auto"/>
        <w:right w:val="none" w:sz="0" w:space="0" w:color="auto"/>
      </w:divBdr>
    </w:div>
    <w:div w:id="394861048">
      <w:bodyDiv w:val="1"/>
      <w:marLeft w:val="0"/>
      <w:marRight w:val="0"/>
      <w:marTop w:val="0"/>
      <w:marBottom w:val="0"/>
      <w:divBdr>
        <w:top w:val="none" w:sz="0" w:space="0" w:color="auto"/>
        <w:left w:val="none" w:sz="0" w:space="0" w:color="auto"/>
        <w:bottom w:val="none" w:sz="0" w:space="0" w:color="auto"/>
        <w:right w:val="none" w:sz="0" w:space="0" w:color="auto"/>
      </w:divBdr>
    </w:div>
    <w:div w:id="394865374">
      <w:marLeft w:val="480"/>
      <w:marRight w:val="0"/>
      <w:marTop w:val="0"/>
      <w:marBottom w:val="0"/>
      <w:divBdr>
        <w:top w:val="none" w:sz="0" w:space="0" w:color="auto"/>
        <w:left w:val="none" w:sz="0" w:space="0" w:color="auto"/>
        <w:bottom w:val="none" w:sz="0" w:space="0" w:color="auto"/>
        <w:right w:val="none" w:sz="0" w:space="0" w:color="auto"/>
      </w:divBdr>
    </w:div>
    <w:div w:id="395322595">
      <w:marLeft w:val="480"/>
      <w:marRight w:val="0"/>
      <w:marTop w:val="0"/>
      <w:marBottom w:val="0"/>
      <w:divBdr>
        <w:top w:val="none" w:sz="0" w:space="0" w:color="auto"/>
        <w:left w:val="none" w:sz="0" w:space="0" w:color="auto"/>
        <w:bottom w:val="none" w:sz="0" w:space="0" w:color="auto"/>
        <w:right w:val="none" w:sz="0" w:space="0" w:color="auto"/>
      </w:divBdr>
    </w:div>
    <w:div w:id="395784263">
      <w:marLeft w:val="480"/>
      <w:marRight w:val="0"/>
      <w:marTop w:val="0"/>
      <w:marBottom w:val="0"/>
      <w:divBdr>
        <w:top w:val="none" w:sz="0" w:space="0" w:color="auto"/>
        <w:left w:val="none" w:sz="0" w:space="0" w:color="auto"/>
        <w:bottom w:val="none" w:sz="0" w:space="0" w:color="auto"/>
        <w:right w:val="none" w:sz="0" w:space="0" w:color="auto"/>
      </w:divBdr>
    </w:div>
    <w:div w:id="396323252">
      <w:marLeft w:val="480"/>
      <w:marRight w:val="0"/>
      <w:marTop w:val="0"/>
      <w:marBottom w:val="0"/>
      <w:divBdr>
        <w:top w:val="none" w:sz="0" w:space="0" w:color="auto"/>
        <w:left w:val="none" w:sz="0" w:space="0" w:color="auto"/>
        <w:bottom w:val="none" w:sz="0" w:space="0" w:color="auto"/>
        <w:right w:val="none" w:sz="0" w:space="0" w:color="auto"/>
      </w:divBdr>
    </w:div>
    <w:div w:id="396364467">
      <w:marLeft w:val="480"/>
      <w:marRight w:val="0"/>
      <w:marTop w:val="0"/>
      <w:marBottom w:val="0"/>
      <w:divBdr>
        <w:top w:val="none" w:sz="0" w:space="0" w:color="auto"/>
        <w:left w:val="none" w:sz="0" w:space="0" w:color="auto"/>
        <w:bottom w:val="none" w:sz="0" w:space="0" w:color="auto"/>
        <w:right w:val="none" w:sz="0" w:space="0" w:color="auto"/>
      </w:divBdr>
    </w:div>
    <w:div w:id="396436968">
      <w:marLeft w:val="480"/>
      <w:marRight w:val="0"/>
      <w:marTop w:val="0"/>
      <w:marBottom w:val="0"/>
      <w:divBdr>
        <w:top w:val="none" w:sz="0" w:space="0" w:color="auto"/>
        <w:left w:val="none" w:sz="0" w:space="0" w:color="auto"/>
        <w:bottom w:val="none" w:sz="0" w:space="0" w:color="auto"/>
        <w:right w:val="none" w:sz="0" w:space="0" w:color="auto"/>
      </w:divBdr>
    </w:div>
    <w:div w:id="396442109">
      <w:marLeft w:val="480"/>
      <w:marRight w:val="0"/>
      <w:marTop w:val="0"/>
      <w:marBottom w:val="0"/>
      <w:divBdr>
        <w:top w:val="none" w:sz="0" w:space="0" w:color="auto"/>
        <w:left w:val="none" w:sz="0" w:space="0" w:color="auto"/>
        <w:bottom w:val="none" w:sz="0" w:space="0" w:color="auto"/>
        <w:right w:val="none" w:sz="0" w:space="0" w:color="auto"/>
      </w:divBdr>
    </w:div>
    <w:div w:id="396708519">
      <w:marLeft w:val="480"/>
      <w:marRight w:val="0"/>
      <w:marTop w:val="0"/>
      <w:marBottom w:val="0"/>
      <w:divBdr>
        <w:top w:val="none" w:sz="0" w:space="0" w:color="auto"/>
        <w:left w:val="none" w:sz="0" w:space="0" w:color="auto"/>
        <w:bottom w:val="none" w:sz="0" w:space="0" w:color="auto"/>
        <w:right w:val="none" w:sz="0" w:space="0" w:color="auto"/>
      </w:divBdr>
    </w:div>
    <w:div w:id="396981041">
      <w:bodyDiv w:val="1"/>
      <w:marLeft w:val="0"/>
      <w:marRight w:val="0"/>
      <w:marTop w:val="0"/>
      <w:marBottom w:val="0"/>
      <w:divBdr>
        <w:top w:val="none" w:sz="0" w:space="0" w:color="auto"/>
        <w:left w:val="none" w:sz="0" w:space="0" w:color="auto"/>
        <w:bottom w:val="none" w:sz="0" w:space="0" w:color="auto"/>
        <w:right w:val="none" w:sz="0" w:space="0" w:color="auto"/>
      </w:divBdr>
    </w:div>
    <w:div w:id="397557484">
      <w:marLeft w:val="480"/>
      <w:marRight w:val="0"/>
      <w:marTop w:val="0"/>
      <w:marBottom w:val="0"/>
      <w:divBdr>
        <w:top w:val="none" w:sz="0" w:space="0" w:color="auto"/>
        <w:left w:val="none" w:sz="0" w:space="0" w:color="auto"/>
        <w:bottom w:val="none" w:sz="0" w:space="0" w:color="auto"/>
        <w:right w:val="none" w:sz="0" w:space="0" w:color="auto"/>
      </w:divBdr>
    </w:div>
    <w:div w:id="397631468">
      <w:bodyDiv w:val="1"/>
      <w:marLeft w:val="0"/>
      <w:marRight w:val="0"/>
      <w:marTop w:val="0"/>
      <w:marBottom w:val="0"/>
      <w:divBdr>
        <w:top w:val="none" w:sz="0" w:space="0" w:color="auto"/>
        <w:left w:val="none" w:sz="0" w:space="0" w:color="auto"/>
        <w:bottom w:val="none" w:sz="0" w:space="0" w:color="auto"/>
        <w:right w:val="none" w:sz="0" w:space="0" w:color="auto"/>
      </w:divBdr>
    </w:div>
    <w:div w:id="397896887">
      <w:marLeft w:val="480"/>
      <w:marRight w:val="0"/>
      <w:marTop w:val="0"/>
      <w:marBottom w:val="0"/>
      <w:divBdr>
        <w:top w:val="none" w:sz="0" w:space="0" w:color="auto"/>
        <w:left w:val="none" w:sz="0" w:space="0" w:color="auto"/>
        <w:bottom w:val="none" w:sz="0" w:space="0" w:color="auto"/>
        <w:right w:val="none" w:sz="0" w:space="0" w:color="auto"/>
      </w:divBdr>
    </w:div>
    <w:div w:id="397901098">
      <w:marLeft w:val="480"/>
      <w:marRight w:val="0"/>
      <w:marTop w:val="0"/>
      <w:marBottom w:val="0"/>
      <w:divBdr>
        <w:top w:val="none" w:sz="0" w:space="0" w:color="auto"/>
        <w:left w:val="none" w:sz="0" w:space="0" w:color="auto"/>
        <w:bottom w:val="none" w:sz="0" w:space="0" w:color="auto"/>
        <w:right w:val="none" w:sz="0" w:space="0" w:color="auto"/>
      </w:divBdr>
    </w:div>
    <w:div w:id="398095092">
      <w:marLeft w:val="480"/>
      <w:marRight w:val="0"/>
      <w:marTop w:val="0"/>
      <w:marBottom w:val="0"/>
      <w:divBdr>
        <w:top w:val="none" w:sz="0" w:space="0" w:color="auto"/>
        <w:left w:val="none" w:sz="0" w:space="0" w:color="auto"/>
        <w:bottom w:val="none" w:sz="0" w:space="0" w:color="auto"/>
        <w:right w:val="none" w:sz="0" w:space="0" w:color="auto"/>
      </w:divBdr>
    </w:div>
    <w:div w:id="398600083">
      <w:bodyDiv w:val="1"/>
      <w:marLeft w:val="0"/>
      <w:marRight w:val="0"/>
      <w:marTop w:val="0"/>
      <w:marBottom w:val="0"/>
      <w:divBdr>
        <w:top w:val="none" w:sz="0" w:space="0" w:color="auto"/>
        <w:left w:val="none" w:sz="0" w:space="0" w:color="auto"/>
        <w:bottom w:val="none" w:sz="0" w:space="0" w:color="auto"/>
        <w:right w:val="none" w:sz="0" w:space="0" w:color="auto"/>
      </w:divBdr>
    </w:div>
    <w:div w:id="399327359">
      <w:bodyDiv w:val="1"/>
      <w:marLeft w:val="0"/>
      <w:marRight w:val="0"/>
      <w:marTop w:val="0"/>
      <w:marBottom w:val="0"/>
      <w:divBdr>
        <w:top w:val="none" w:sz="0" w:space="0" w:color="auto"/>
        <w:left w:val="none" w:sz="0" w:space="0" w:color="auto"/>
        <w:bottom w:val="none" w:sz="0" w:space="0" w:color="auto"/>
        <w:right w:val="none" w:sz="0" w:space="0" w:color="auto"/>
      </w:divBdr>
    </w:div>
    <w:div w:id="399333488">
      <w:marLeft w:val="480"/>
      <w:marRight w:val="0"/>
      <w:marTop w:val="0"/>
      <w:marBottom w:val="0"/>
      <w:divBdr>
        <w:top w:val="none" w:sz="0" w:space="0" w:color="auto"/>
        <w:left w:val="none" w:sz="0" w:space="0" w:color="auto"/>
        <w:bottom w:val="none" w:sz="0" w:space="0" w:color="auto"/>
        <w:right w:val="none" w:sz="0" w:space="0" w:color="auto"/>
      </w:divBdr>
    </w:div>
    <w:div w:id="399980204">
      <w:marLeft w:val="480"/>
      <w:marRight w:val="0"/>
      <w:marTop w:val="0"/>
      <w:marBottom w:val="0"/>
      <w:divBdr>
        <w:top w:val="none" w:sz="0" w:space="0" w:color="auto"/>
        <w:left w:val="none" w:sz="0" w:space="0" w:color="auto"/>
        <w:bottom w:val="none" w:sz="0" w:space="0" w:color="auto"/>
        <w:right w:val="none" w:sz="0" w:space="0" w:color="auto"/>
      </w:divBdr>
    </w:div>
    <w:div w:id="400367363">
      <w:marLeft w:val="480"/>
      <w:marRight w:val="0"/>
      <w:marTop w:val="0"/>
      <w:marBottom w:val="0"/>
      <w:divBdr>
        <w:top w:val="none" w:sz="0" w:space="0" w:color="auto"/>
        <w:left w:val="none" w:sz="0" w:space="0" w:color="auto"/>
        <w:bottom w:val="none" w:sz="0" w:space="0" w:color="auto"/>
        <w:right w:val="none" w:sz="0" w:space="0" w:color="auto"/>
      </w:divBdr>
    </w:div>
    <w:div w:id="400449299">
      <w:marLeft w:val="480"/>
      <w:marRight w:val="0"/>
      <w:marTop w:val="0"/>
      <w:marBottom w:val="0"/>
      <w:divBdr>
        <w:top w:val="none" w:sz="0" w:space="0" w:color="auto"/>
        <w:left w:val="none" w:sz="0" w:space="0" w:color="auto"/>
        <w:bottom w:val="none" w:sz="0" w:space="0" w:color="auto"/>
        <w:right w:val="none" w:sz="0" w:space="0" w:color="auto"/>
      </w:divBdr>
    </w:div>
    <w:div w:id="400521077">
      <w:marLeft w:val="480"/>
      <w:marRight w:val="0"/>
      <w:marTop w:val="0"/>
      <w:marBottom w:val="0"/>
      <w:divBdr>
        <w:top w:val="none" w:sz="0" w:space="0" w:color="auto"/>
        <w:left w:val="none" w:sz="0" w:space="0" w:color="auto"/>
        <w:bottom w:val="none" w:sz="0" w:space="0" w:color="auto"/>
        <w:right w:val="none" w:sz="0" w:space="0" w:color="auto"/>
      </w:divBdr>
    </w:div>
    <w:div w:id="400757487">
      <w:marLeft w:val="480"/>
      <w:marRight w:val="0"/>
      <w:marTop w:val="0"/>
      <w:marBottom w:val="0"/>
      <w:divBdr>
        <w:top w:val="none" w:sz="0" w:space="0" w:color="auto"/>
        <w:left w:val="none" w:sz="0" w:space="0" w:color="auto"/>
        <w:bottom w:val="none" w:sz="0" w:space="0" w:color="auto"/>
        <w:right w:val="none" w:sz="0" w:space="0" w:color="auto"/>
      </w:divBdr>
    </w:div>
    <w:div w:id="401097632">
      <w:bodyDiv w:val="1"/>
      <w:marLeft w:val="0"/>
      <w:marRight w:val="0"/>
      <w:marTop w:val="0"/>
      <w:marBottom w:val="0"/>
      <w:divBdr>
        <w:top w:val="none" w:sz="0" w:space="0" w:color="auto"/>
        <w:left w:val="none" w:sz="0" w:space="0" w:color="auto"/>
        <w:bottom w:val="none" w:sz="0" w:space="0" w:color="auto"/>
        <w:right w:val="none" w:sz="0" w:space="0" w:color="auto"/>
      </w:divBdr>
    </w:div>
    <w:div w:id="402337884">
      <w:marLeft w:val="480"/>
      <w:marRight w:val="0"/>
      <w:marTop w:val="0"/>
      <w:marBottom w:val="0"/>
      <w:divBdr>
        <w:top w:val="none" w:sz="0" w:space="0" w:color="auto"/>
        <w:left w:val="none" w:sz="0" w:space="0" w:color="auto"/>
        <w:bottom w:val="none" w:sz="0" w:space="0" w:color="auto"/>
        <w:right w:val="none" w:sz="0" w:space="0" w:color="auto"/>
      </w:divBdr>
    </w:div>
    <w:div w:id="403601368">
      <w:marLeft w:val="480"/>
      <w:marRight w:val="0"/>
      <w:marTop w:val="0"/>
      <w:marBottom w:val="0"/>
      <w:divBdr>
        <w:top w:val="none" w:sz="0" w:space="0" w:color="auto"/>
        <w:left w:val="none" w:sz="0" w:space="0" w:color="auto"/>
        <w:bottom w:val="none" w:sz="0" w:space="0" w:color="auto"/>
        <w:right w:val="none" w:sz="0" w:space="0" w:color="auto"/>
      </w:divBdr>
    </w:div>
    <w:div w:id="403647383">
      <w:marLeft w:val="480"/>
      <w:marRight w:val="0"/>
      <w:marTop w:val="0"/>
      <w:marBottom w:val="0"/>
      <w:divBdr>
        <w:top w:val="none" w:sz="0" w:space="0" w:color="auto"/>
        <w:left w:val="none" w:sz="0" w:space="0" w:color="auto"/>
        <w:bottom w:val="none" w:sz="0" w:space="0" w:color="auto"/>
        <w:right w:val="none" w:sz="0" w:space="0" w:color="auto"/>
      </w:divBdr>
    </w:div>
    <w:div w:id="403650849">
      <w:bodyDiv w:val="1"/>
      <w:marLeft w:val="0"/>
      <w:marRight w:val="0"/>
      <w:marTop w:val="0"/>
      <w:marBottom w:val="0"/>
      <w:divBdr>
        <w:top w:val="none" w:sz="0" w:space="0" w:color="auto"/>
        <w:left w:val="none" w:sz="0" w:space="0" w:color="auto"/>
        <w:bottom w:val="none" w:sz="0" w:space="0" w:color="auto"/>
        <w:right w:val="none" w:sz="0" w:space="0" w:color="auto"/>
      </w:divBdr>
      <w:divsChild>
        <w:div w:id="725304491">
          <w:marLeft w:val="0"/>
          <w:marRight w:val="0"/>
          <w:marTop w:val="0"/>
          <w:marBottom w:val="0"/>
          <w:divBdr>
            <w:top w:val="none" w:sz="0" w:space="0" w:color="auto"/>
            <w:left w:val="none" w:sz="0" w:space="0" w:color="auto"/>
            <w:bottom w:val="none" w:sz="0" w:space="0" w:color="auto"/>
            <w:right w:val="none" w:sz="0" w:space="0" w:color="auto"/>
          </w:divBdr>
        </w:div>
        <w:div w:id="1737778312">
          <w:marLeft w:val="0"/>
          <w:marRight w:val="0"/>
          <w:marTop w:val="0"/>
          <w:marBottom w:val="0"/>
          <w:divBdr>
            <w:top w:val="none" w:sz="0" w:space="0" w:color="auto"/>
            <w:left w:val="none" w:sz="0" w:space="0" w:color="auto"/>
            <w:bottom w:val="none" w:sz="0" w:space="0" w:color="auto"/>
            <w:right w:val="none" w:sz="0" w:space="0" w:color="auto"/>
          </w:divBdr>
        </w:div>
        <w:div w:id="750197309">
          <w:marLeft w:val="0"/>
          <w:marRight w:val="0"/>
          <w:marTop w:val="0"/>
          <w:marBottom w:val="0"/>
          <w:divBdr>
            <w:top w:val="none" w:sz="0" w:space="0" w:color="auto"/>
            <w:left w:val="none" w:sz="0" w:space="0" w:color="auto"/>
            <w:bottom w:val="none" w:sz="0" w:space="0" w:color="auto"/>
            <w:right w:val="none" w:sz="0" w:space="0" w:color="auto"/>
          </w:divBdr>
        </w:div>
        <w:div w:id="538592525">
          <w:marLeft w:val="0"/>
          <w:marRight w:val="0"/>
          <w:marTop w:val="0"/>
          <w:marBottom w:val="0"/>
          <w:divBdr>
            <w:top w:val="none" w:sz="0" w:space="0" w:color="auto"/>
            <w:left w:val="none" w:sz="0" w:space="0" w:color="auto"/>
            <w:bottom w:val="none" w:sz="0" w:space="0" w:color="auto"/>
            <w:right w:val="none" w:sz="0" w:space="0" w:color="auto"/>
          </w:divBdr>
        </w:div>
        <w:div w:id="2116250359">
          <w:marLeft w:val="0"/>
          <w:marRight w:val="0"/>
          <w:marTop w:val="0"/>
          <w:marBottom w:val="0"/>
          <w:divBdr>
            <w:top w:val="none" w:sz="0" w:space="0" w:color="auto"/>
            <w:left w:val="none" w:sz="0" w:space="0" w:color="auto"/>
            <w:bottom w:val="none" w:sz="0" w:space="0" w:color="auto"/>
            <w:right w:val="none" w:sz="0" w:space="0" w:color="auto"/>
          </w:divBdr>
        </w:div>
        <w:div w:id="820384971">
          <w:marLeft w:val="0"/>
          <w:marRight w:val="0"/>
          <w:marTop w:val="0"/>
          <w:marBottom w:val="0"/>
          <w:divBdr>
            <w:top w:val="none" w:sz="0" w:space="0" w:color="auto"/>
            <w:left w:val="none" w:sz="0" w:space="0" w:color="auto"/>
            <w:bottom w:val="none" w:sz="0" w:space="0" w:color="auto"/>
            <w:right w:val="none" w:sz="0" w:space="0" w:color="auto"/>
          </w:divBdr>
        </w:div>
        <w:div w:id="1776437984">
          <w:marLeft w:val="0"/>
          <w:marRight w:val="0"/>
          <w:marTop w:val="0"/>
          <w:marBottom w:val="0"/>
          <w:divBdr>
            <w:top w:val="none" w:sz="0" w:space="0" w:color="auto"/>
            <w:left w:val="none" w:sz="0" w:space="0" w:color="auto"/>
            <w:bottom w:val="none" w:sz="0" w:space="0" w:color="auto"/>
            <w:right w:val="none" w:sz="0" w:space="0" w:color="auto"/>
          </w:divBdr>
        </w:div>
        <w:div w:id="1449659555">
          <w:marLeft w:val="0"/>
          <w:marRight w:val="0"/>
          <w:marTop w:val="0"/>
          <w:marBottom w:val="0"/>
          <w:divBdr>
            <w:top w:val="none" w:sz="0" w:space="0" w:color="auto"/>
            <w:left w:val="none" w:sz="0" w:space="0" w:color="auto"/>
            <w:bottom w:val="none" w:sz="0" w:space="0" w:color="auto"/>
            <w:right w:val="none" w:sz="0" w:space="0" w:color="auto"/>
          </w:divBdr>
        </w:div>
        <w:div w:id="392044156">
          <w:marLeft w:val="0"/>
          <w:marRight w:val="0"/>
          <w:marTop w:val="0"/>
          <w:marBottom w:val="0"/>
          <w:divBdr>
            <w:top w:val="none" w:sz="0" w:space="0" w:color="auto"/>
            <w:left w:val="none" w:sz="0" w:space="0" w:color="auto"/>
            <w:bottom w:val="none" w:sz="0" w:space="0" w:color="auto"/>
            <w:right w:val="none" w:sz="0" w:space="0" w:color="auto"/>
          </w:divBdr>
        </w:div>
        <w:div w:id="843933450">
          <w:marLeft w:val="0"/>
          <w:marRight w:val="0"/>
          <w:marTop w:val="0"/>
          <w:marBottom w:val="0"/>
          <w:divBdr>
            <w:top w:val="none" w:sz="0" w:space="0" w:color="auto"/>
            <w:left w:val="none" w:sz="0" w:space="0" w:color="auto"/>
            <w:bottom w:val="none" w:sz="0" w:space="0" w:color="auto"/>
            <w:right w:val="none" w:sz="0" w:space="0" w:color="auto"/>
          </w:divBdr>
        </w:div>
        <w:div w:id="2056731674">
          <w:marLeft w:val="0"/>
          <w:marRight w:val="0"/>
          <w:marTop w:val="0"/>
          <w:marBottom w:val="0"/>
          <w:divBdr>
            <w:top w:val="none" w:sz="0" w:space="0" w:color="auto"/>
            <w:left w:val="none" w:sz="0" w:space="0" w:color="auto"/>
            <w:bottom w:val="none" w:sz="0" w:space="0" w:color="auto"/>
            <w:right w:val="none" w:sz="0" w:space="0" w:color="auto"/>
          </w:divBdr>
        </w:div>
        <w:div w:id="2034107597">
          <w:marLeft w:val="0"/>
          <w:marRight w:val="0"/>
          <w:marTop w:val="0"/>
          <w:marBottom w:val="0"/>
          <w:divBdr>
            <w:top w:val="none" w:sz="0" w:space="0" w:color="auto"/>
            <w:left w:val="none" w:sz="0" w:space="0" w:color="auto"/>
            <w:bottom w:val="none" w:sz="0" w:space="0" w:color="auto"/>
            <w:right w:val="none" w:sz="0" w:space="0" w:color="auto"/>
          </w:divBdr>
        </w:div>
        <w:div w:id="1478374494">
          <w:marLeft w:val="0"/>
          <w:marRight w:val="0"/>
          <w:marTop w:val="0"/>
          <w:marBottom w:val="0"/>
          <w:divBdr>
            <w:top w:val="none" w:sz="0" w:space="0" w:color="auto"/>
            <w:left w:val="none" w:sz="0" w:space="0" w:color="auto"/>
            <w:bottom w:val="none" w:sz="0" w:space="0" w:color="auto"/>
            <w:right w:val="none" w:sz="0" w:space="0" w:color="auto"/>
          </w:divBdr>
        </w:div>
        <w:div w:id="1065882670">
          <w:marLeft w:val="0"/>
          <w:marRight w:val="0"/>
          <w:marTop w:val="0"/>
          <w:marBottom w:val="0"/>
          <w:divBdr>
            <w:top w:val="none" w:sz="0" w:space="0" w:color="auto"/>
            <w:left w:val="none" w:sz="0" w:space="0" w:color="auto"/>
            <w:bottom w:val="none" w:sz="0" w:space="0" w:color="auto"/>
            <w:right w:val="none" w:sz="0" w:space="0" w:color="auto"/>
          </w:divBdr>
        </w:div>
        <w:div w:id="71515045">
          <w:marLeft w:val="0"/>
          <w:marRight w:val="0"/>
          <w:marTop w:val="0"/>
          <w:marBottom w:val="0"/>
          <w:divBdr>
            <w:top w:val="none" w:sz="0" w:space="0" w:color="auto"/>
            <w:left w:val="none" w:sz="0" w:space="0" w:color="auto"/>
            <w:bottom w:val="none" w:sz="0" w:space="0" w:color="auto"/>
            <w:right w:val="none" w:sz="0" w:space="0" w:color="auto"/>
          </w:divBdr>
        </w:div>
        <w:div w:id="1451702416">
          <w:marLeft w:val="0"/>
          <w:marRight w:val="0"/>
          <w:marTop w:val="0"/>
          <w:marBottom w:val="0"/>
          <w:divBdr>
            <w:top w:val="none" w:sz="0" w:space="0" w:color="auto"/>
            <w:left w:val="none" w:sz="0" w:space="0" w:color="auto"/>
            <w:bottom w:val="none" w:sz="0" w:space="0" w:color="auto"/>
            <w:right w:val="none" w:sz="0" w:space="0" w:color="auto"/>
          </w:divBdr>
        </w:div>
        <w:div w:id="1091196955">
          <w:marLeft w:val="0"/>
          <w:marRight w:val="0"/>
          <w:marTop w:val="0"/>
          <w:marBottom w:val="0"/>
          <w:divBdr>
            <w:top w:val="none" w:sz="0" w:space="0" w:color="auto"/>
            <w:left w:val="none" w:sz="0" w:space="0" w:color="auto"/>
            <w:bottom w:val="none" w:sz="0" w:space="0" w:color="auto"/>
            <w:right w:val="none" w:sz="0" w:space="0" w:color="auto"/>
          </w:divBdr>
        </w:div>
        <w:div w:id="1461915451">
          <w:marLeft w:val="0"/>
          <w:marRight w:val="0"/>
          <w:marTop w:val="0"/>
          <w:marBottom w:val="0"/>
          <w:divBdr>
            <w:top w:val="none" w:sz="0" w:space="0" w:color="auto"/>
            <w:left w:val="none" w:sz="0" w:space="0" w:color="auto"/>
            <w:bottom w:val="none" w:sz="0" w:space="0" w:color="auto"/>
            <w:right w:val="none" w:sz="0" w:space="0" w:color="auto"/>
          </w:divBdr>
        </w:div>
        <w:div w:id="1796832652">
          <w:marLeft w:val="0"/>
          <w:marRight w:val="0"/>
          <w:marTop w:val="0"/>
          <w:marBottom w:val="0"/>
          <w:divBdr>
            <w:top w:val="none" w:sz="0" w:space="0" w:color="auto"/>
            <w:left w:val="none" w:sz="0" w:space="0" w:color="auto"/>
            <w:bottom w:val="none" w:sz="0" w:space="0" w:color="auto"/>
            <w:right w:val="none" w:sz="0" w:space="0" w:color="auto"/>
          </w:divBdr>
        </w:div>
        <w:div w:id="2077360909">
          <w:marLeft w:val="0"/>
          <w:marRight w:val="0"/>
          <w:marTop w:val="0"/>
          <w:marBottom w:val="0"/>
          <w:divBdr>
            <w:top w:val="none" w:sz="0" w:space="0" w:color="auto"/>
            <w:left w:val="none" w:sz="0" w:space="0" w:color="auto"/>
            <w:bottom w:val="none" w:sz="0" w:space="0" w:color="auto"/>
            <w:right w:val="none" w:sz="0" w:space="0" w:color="auto"/>
          </w:divBdr>
        </w:div>
        <w:div w:id="205265819">
          <w:marLeft w:val="0"/>
          <w:marRight w:val="0"/>
          <w:marTop w:val="0"/>
          <w:marBottom w:val="0"/>
          <w:divBdr>
            <w:top w:val="none" w:sz="0" w:space="0" w:color="auto"/>
            <w:left w:val="none" w:sz="0" w:space="0" w:color="auto"/>
            <w:bottom w:val="none" w:sz="0" w:space="0" w:color="auto"/>
            <w:right w:val="none" w:sz="0" w:space="0" w:color="auto"/>
          </w:divBdr>
        </w:div>
        <w:div w:id="67846088">
          <w:marLeft w:val="0"/>
          <w:marRight w:val="0"/>
          <w:marTop w:val="0"/>
          <w:marBottom w:val="0"/>
          <w:divBdr>
            <w:top w:val="none" w:sz="0" w:space="0" w:color="auto"/>
            <w:left w:val="none" w:sz="0" w:space="0" w:color="auto"/>
            <w:bottom w:val="none" w:sz="0" w:space="0" w:color="auto"/>
            <w:right w:val="none" w:sz="0" w:space="0" w:color="auto"/>
          </w:divBdr>
        </w:div>
        <w:div w:id="1374886693">
          <w:marLeft w:val="0"/>
          <w:marRight w:val="0"/>
          <w:marTop w:val="0"/>
          <w:marBottom w:val="0"/>
          <w:divBdr>
            <w:top w:val="none" w:sz="0" w:space="0" w:color="auto"/>
            <w:left w:val="none" w:sz="0" w:space="0" w:color="auto"/>
            <w:bottom w:val="none" w:sz="0" w:space="0" w:color="auto"/>
            <w:right w:val="none" w:sz="0" w:space="0" w:color="auto"/>
          </w:divBdr>
        </w:div>
        <w:div w:id="266545079">
          <w:marLeft w:val="0"/>
          <w:marRight w:val="0"/>
          <w:marTop w:val="0"/>
          <w:marBottom w:val="0"/>
          <w:divBdr>
            <w:top w:val="none" w:sz="0" w:space="0" w:color="auto"/>
            <w:left w:val="none" w:sz="0" w:space="0" w:color="auto"/>
            <w:bottom w:val="none" w:sz="0" w:space="0" w:color="auto"/>
            <w:right w:val="none" w:sz="0" w:space="0" w:color="auto"/>
          </w:divBdr>
        </w:div>
        <w:div w:id="1969704626">
          <w:marLeft w:val="0"/>
          <w:marRight w:val="0"/>
          <w:marTop w:val="0"/>
          <w:marBottom w:val="0"/>
          <w:divBdr>
            <w:top w:val="none" w:sz="0" w:space="0" w:color="auto"/>
            <w:left w:val="none" w:sz="0" w:space="0" w:color="auto"/>
            <w:bottom w:val="none" w:sz="0" w:space="0" w:color="auto"/>
            <w:right w:val="none" w:sz="0" w:space="0" w:color="auto"/>
          </w:divBdr>
        </w:div>
        <w:div w:id="1874079311">
          <w:marLeft w:val="0"/>
          <w:marRight w:val="0"/>
          <w:marTop w:val="0"/>
          <w:marBottom w:val="0"/>
          <w:divBdr>
            <w:top w:val="none" w:sz="0" w:space="0" w:color="auto"/>
            <w:left w:val="none" w:sz="0" w:space="0" w:color="auto"/>
            <w:bottom w:val="none" w:sz="0" w:space="0" w:color="auto"/>
            <w:right w:val="none" w:sz="0" w:space="0" w:color="auto"/>
          </w:divBdr>
        </w:div>
        <w:div w:id="1102341217">
          <w:marLeft w:val="0"/>
          <w:marRight w:val="0"/>
          <w:marTop w:val="0"/>
          <w:marBottom w:val="0"/>
          <w:divBdr>
            <w:top w:val="none" w:sz="0" w:space="0" w:color="auto"/>
            <w:left w:val="none" w:sz="0" w:space="0" w:color="auto"/>
            <w:bottom w:val="none" w:sz="0" w:space="0" w:color="auto"/>
            <w:right w:val="none" w:sz="0" w:space="0" w:color="auto"/>
          </w:divBdr>
        </w:div>
        <w:div w:id="846555349">
          <w:marLeft w:val="0"/>
          <w:marRight w:val="0"/>
          <w:marTop w:val="0"/>
          <w:marBottom w:val="0"/>
          <w:divBdr>
            <w:top w:val="none" w:sz="0" w:space="0" w:color="auto"/>
            <w:left w:val="none" w:sz="0" w:space="0" w:color="auto"/>
            <w:bottom w:val="none" w:sz="0" w:space="0" w:color="auto"/>
            <w:right w:val="none" w:sz="0" w:space="0" w:color="auto"/>
          </w:divBdr>
        </w:div>
        <w:div w:id="1754550626">
          <w:marLeft w:val="0"/>
          <w:marRight w:val="0"/>
          <w:marTop w:val="0"/>
          <w:marBottom w:val="0"/>
          <w:divBdr>
            <w:top w:val="none" w:sz="0" w:space="0" w:color="auto"/>
            <w:left w:val="none" w:sz="0" w:space="0" w:color="auto"/>
            <w:bottom w:val="none" w:sz="0" w:space="0" w:color="auto"/>
            <w:right w:val="none" w:sz="0" w:space="0" w:color="auto"/>
          </w:divBdr>
        </w:div>
        <w:div w:id="1045835137">
          <w:marLeft w:val="0"/>
          <w:marRight w:val="0"/>
          <w:marTop w:val="0"/>
          <w:marBottom w:val="0"/>
          <w:divBdr>
            <w:top w:val="none" w:sz="0" w:space="0" w:color="auto"/>
            <w:left w:val="none" w:sz="0" w:space="0" w:color="auto"/>
            <w:bottom w:val="none" w:sz="0" w:space="0" w:color="auto"/>
            <w:right w:val="none" w:sz="0" w:space="0" w:color="auto"/>
          </w:divBdr>
        </w:div>
        <w:div w:id="361519366">
          <w:marLeft w:val="0"/>
          <w:marRight w:val="0"/>
          <w:marTop w:val="0"/>
          <w:marBottom w:val="0"/>
          <w:divBdr>
            <w:top w:val="none" w:sz="0" w:space="0" w:color="auto"/>
            <w:left w:val="none" w:sz="0" w:space="0" w:color="auto"/>
            <w:bottom w:val="none" w:sz="0" w:space="0" w:color="auto"/>
            <w:right w:val="none" w:sz="0" w:space="0" w:color="auto"/>
          </w:divBdr>
        </w:div>
        <w:div w:id="1484270089">
          <w:marLeft w:val="0"/>
          <w:marRight w:val="0"/>
          <w:marTop w:val="0"/>
          <w:marBottom w:val="0"/>
          <w:divBdr>
            <w:top w:val="none" w:sz="0" w:space="0" w:color="auto"/>
            <w:left w:val="none" w:sz="0" w:space="0" w:color="auto"/>
            <w:bottom w:val="none" w:sz="0" w:space="0" w:color="auto"/>
            <w:right w:val="none" w:sz="0" w:space="0" w:color="auto"/>
          </w:divBdr>
        </w:div>
        <w:div w:id="385957578">
          <w:marLeft w:val="0"/>
          <w:marRight w:val="0"/>
          <w:marTop w:val="0"/>
          <w:marBottom w:val="0"/>
          <w:divBdr>
            <w:top w:val="none" w:sz="0" w:space="0" w:color="auto"/>
            <w:left w:val="none" w:sz="0" w:space="0" w:color="auto"/>
            <w:bottom w:val="none" w:sz="0" w:space="0" w:color="auto"/>
            <w:right w:val="none" w:sz="0" w:space="0" w:color="auto"/>
          </w:divBdr>
        </w:div>
        <w:div w:id="835219450">
          <w:marLeft w:val="0"/>
          <w:marRight w:val="0"/>
          <w:marTop w:val="0"/>
          <w:marBottom w:val="0"/>
          <w:divBdr>
            <w:top w:val="none" w:sz="0" w:space="0" w:color="auto"/>
            <w:left w:val="none" w:sz="0" w:space="0" w:color="auto"/>
            <w:bottom w:val="none" w:sz="0" w:space="0" w:color="auto"/>
            <w:right w:val="none" w:sz="0" w:space="0" w:color="auto"/>
          </w:divBdr>
        </w:div>
        <w:div w:id="1764960863">
          <w:marLeft w:val="0"/>
          <w:marRight w:val="0"/>
          <w:marTop w:val="0"/>
          <w:marBottom w:val="0"/>
          <w:divBdr>
            <w:top w:val="none" w:sz="0" w:space="0" w:color="auto"/>
            <w:left w:val="none" w:sz="0" w:space="0" w:color="auto"/>
            <w:bottom w:val="none" w:sz="0" w:space="0" w:color="auto"/>
            <w:right w:val="none" w:sz="0" w:space="0" w:color="auto"/>
          </w:divBdr>
        </w:div>
        <w:div w:id="1842349033">
          <w:marLeft w:val="0"/>
          <w:marRight w:val="0"/>
          <w:marTop w:val="0"/>
          <w:marBottom w:val="0"/>
          <w:divBdr>
            <w:top w:val="none" w:sz="0" w:space="0" w:color="auto"/>
            <w:left w:val="none" w:sz="0" w:space="0" w:color="auto"/>
            <w:bottom w:val="none" w:sz="0" w:space="0" w:color="auto"/>
            <w:right w:val="none" w:sz="0" w:space="0" w:color="auto"/>
          </w:divBdr>
        </w:div>
        <w:div w:id="1892038792">
          <w:marLeft w:val="0"/>
          <w:marRight w:val="0"/>
          <w:marTop w:val="0"/>
          <w:marBottom w:val="0"/>
          <w:divBdr>
            <w:top w:val="none" w:sz="0" w:space="0" w:color="auto"/>
            <w:left w:val="none" w:sz="0" w:space="0" w:color="auto"/>
            <w:bottom w:val="none" w:sz="0" w:space="0" w:color="auto"/>
            <w:right w:val="none" w:sz="0" w:space="0" w:color="auto"/>
          </w:divBdr>
        </w:div>
        <w:div w:id="232007659">
          <w:marLeft w:val="0"/>
          <w:marRight w:val="0"/>
          <w:marTop w:val="0"/>
          <w:marBottom w:val="0"/>
          <w:divBdr>
            <w:top w:val="none" w:sz="0" w:space="0" w:color="auto"/>
            <w:left w:val="none" w:sz="0" w:space="0" w:color="auto"/>
            <w:bottom w:val="none" w:sz="0" w:space="0" w:color="auto"/>
            <w:right w:val="none" w:sz="0" w:space="0" w:color="auto"/>
          </w:divBdr>
        </w:div>
        <w:div w:id="1457795063">
          <w:marLeft w:val="0"/>
          <w:marRight w:val="0"/>
          <w:marTop w:val="0"/>
          <w:marBottom w:val="0"/>
          <w:divBdr>
            <w:top w:val="none" w:sz="0" w:space="0" w:color="auto"/>
            <w:left w:val="none" w:sz="0" w:space="0" w:color="auto"/>
            <w:bottom w:val="none" w:sz="0" w:space="0" w:color="auto"/>
            <w:right w:val="none" w:sz="0" w:space="0" w:color="auto"/>
          </w:divBdr>
        </w:div>
        <w:div w:id="851575651">
          <w:marLeft w:val="0"/>
          <w:marRight w:val="0"/>
          <w:marTop w:val="0"/>
          <w:marBottom w:val="0"/>
          <w:divBdr>
            <w:top w:val="none" w:sz="0" w:space="0" w:color="auto"/>
            <w:left w:val="none" w:sz="0" w:space="0" w:color="auto"/>
            <w:bottom w:val="none" w:sz="0" w:space="0" w:color="auto"/>
            <w:right w:val="none" w:sz="0" w:space="0" w:color="auto"/>
          </w:divBdr>
        </w:div>
        <w:div w:id="715660729">
          <w:marLeft w:val="0"/>
          <w:marRight w:val="0"/>
          <w:marTop w:val="0"/>
          <w:marBottom w:val="0"/>
          <w:divBdr>
            <w:top w:val="none" w:sz="0" w:space="0" w:color="auto"/>
            <w:left w:val="none" w:sz="0" w:space="0" w:color="auto"/>
            <w:bottom w:val="none" w:sz="0" w:space="0" w:color="auto"/>
            <w:right w:val="none" w:sz="0" w:space="0" w:color="auto"/>
          </w:divBdr>
        </w:div>
        <w:div w:id="564219070">
          <w:marLeft w:val="0"/>
          <w:marRight w:val="0"/>
          <w:marTop w:val="0"/>
          <w:marBottom w:val="0"/>
          <w:divBdr>
            <w:top w:val="none" w:sz="0" w:space="0" w:color="auto"/>
            <w:left w:val="none" w:sz="0" w:space="0" w:color="auto"/>
            <w:bottom w:val="none" w:sz="0" w:space="0" w:color="auto"/>
            <w:right w:val="none" w:sz="0" w:space="0" w:color="auto"/>
          </w:divBdr>
        </w:div>
        <w:div w:id="1182163799">
          <w:marLeft w:val="0"/>
          <w:marRight w:val="0"/>
          <w:marTop w:val="0"/>
          <w:marBottom w:val="0"/>
          <w:divBdr>
            <w:top w:val="none" w:sz="0" w:space="0" w:color="auto"/>
            <w:left w:val="none" w:sz="0" w:space="0" w:color="auto"/>
            <w:bottom w:val="none" w:sz="0" w:space="0" w:color="auto"/>
            <w:right w:val="none" w:sz="0" w:space="0" w:color="auto"/>
          </w:divBdr>
        </w:div>
        <w:div w:id="204104238">
          <w:marLeft w:val="0"/>
          <w:marRight w:val="0"/>
          <w:marTop w:val="0"/>
          <w:marBottom w:val="0"/>
          <w:divBdr>
            <w:top w:val="none" w:sz="0" w:space="0" w:color="auto"/>
            <w:left w:val="none" w:sz="0" w:space="0" w:color="auto"/>
            <w:bottom w:val="none" w:sz="0" w:space="0" w:color="auto"/>
            <w:right w:val="none" w:sz="0" w:space="0" w:color="auto"/>
          </w:divBdr>
        </w:div>
        <w:div w:id="748842760">
          <w:marLeft w:val="0"/>
          <w:marRight w:val="0"/>
          <w:marTop w:val="0"/>
          <w:marBottom w:val="0"/>
          <w:divBdr>
            <w:top w:val="none" w:sz="0" w:space="0" w:color="auto"/>
            <w:left w:val="none" w:sz="0" w:space="0" w:color="auto"/>
            <w:bottom w:val="none" w:sz="0" w:space="0" w:color="auto"/>
            <w:right w:val="none" w:sz="0" w:space="0" w:color="auto"/>
          </w:divBdr>
        </w:div>
        <w:div w:id="1156651243">
          <w:marLeft w:val="0"/>
          <w:marRight w:val="0"/>
          <w:marTop w:val="0"/>
          <w:marBottom w:val="0"/>
          <w:divBdr>
            <w:top w:val="none" w:sz="0" w:space="0" w:color="auto"/>
            <w:left w:val="none" w:sz="0" w:space="0" w:color="auto"/>
            <w:bottom w:val="none" w:sz="0" w:space="0" w:color="auto"/>
            <w:right w:val="none" w:sz="0" w:space="0" w:color="auto"/>
          </w:divBdr>
        </w:div>
        <w:div w:id="1910537278">
          <w:marLeft w:val="0"/>
          <w:marRight w:val="0"/>
          <w:marTop w:val="0"/>
          <w:marBottom w:val="0"/>
          <w:divBdr>
            <w:top w:val="none" w:sz="0" w:space="0" w:color="auto"/>
            <w:left w:val="none" w:sz="0" w:space="0" w:color="auto"/>
            <w:bottom w:val="none" w:sz="0" w:space="0" w:color="auto"/>
            <w:right w:val="none" w:sz="0" w:space="0" w:color="auto"/>
          </w:divBdr>
        </w:div>
        <w:div w:id="1001084176">
          <w:marLeft w:val="0"/>
          <w:marRight w:val="0"/>
          <w:marTop w:val="0"/>
          <w:marBottom w:val="0"/>
          <w:divBdr>
            <w:top w:val="none" w:sz="0" w:space="0" w:color="auto"/>
            <w:left w:val="none" w:sz="0" w:space="0" w:color="auto"/>
            <w:bottom w:val="none" w:sz="0" w:space="0" w:color="auto"/>
            <w:right w:val="none" w:sz="0" w:space="0" w:color="auto"/>
          </w:divBdr>
        </w:div>
        <w:div w:id="165049557">
          <w:marLeft w:val="0"/>
          <w:marRight w:val="0"/>
          <w:marTop w:val="0"/>
          <w:marBottom w:val="0"/>
          <w:divBdr>
            <w:top w:val="none" w:sz="0" w:space="0" w:color="auto"/>
            <w:left w:val="none" w:sz="0" w:space="0" w:color="auto"/>
            <w:bottom w:val="none" w:sz="0" w:space="0" w:color="auto"/>
            <w:right w:val="none" w:sz="0" w:space="0" w:color="auto"/>
          </w:divBdr>
        </w:div>
        <w:div w:id="258370402">
          <w:marLeft w:val="0"/>
          <w:marRight w:val="0"/>
          <w:marTop w:val="0"/>
          <w:marBottom w:val="0"/>
          <w:divBdr>
            <w:top w:val="none" w:sz="0" w:space="0" w:color="auto"/>
            <w:left w:val="none" w:sz="0" w:space="0" w:color="auto"/>
            <w:bottom w:val="none" w:sz="0" w:space="0" w:color="auto"/>
            <w:right w:val="none" w:sz="0" w:space="0" w:color="auto"/>
          </w:divBdr>
        </w:div>
        <w:div w:id="805392541">
          <w:marLeft w:val="0"/>
          <w:marRight w:val="0"/>
          <w:marTop w:val="0"/>
          <w:marBottom w:val="0"/>
          <w:divBdr>
            <w:top w:val="none" w:sz="0" w:space="0" w:color="auto"/>
            <w:left w:val="none" w:sz="0" w:space="0" w:color="auto"/>
            <w:bottom w:val="none" w:sz="0" w:space="0" w:color="auto"/>
            <w:right w:val="none" w:sz="0" w:space="0" w:color="auto"/>
          </w:divBdr>
        </w:div>
        <w:div w:id="370302996">
          <w:marLeft w:val="0"/>
          <w:marRight w:val="0"/>
          <w:marTop w:val="0"/>
          <w:marBottom w:val="0"/>
          <w:divBdr>
            <w:top w:val="none" w:sz="0" w:space="0" w:color="auto"/>
            <w:left w:val="none" w:sz="0" w:space="0" w:color="auto"/>
            <w:bottom w:val="none" w:sz="0" w:space="0" w:color="auto"/>
            <w:right w:val="none" w:sz="0" w:space="0" w:color="auto"/>
          </w:divBdr>
        </w:div>
        <w:div w:id="713384427">
          <w:marLeft w:val="0"/>
          <w:marRight w:val="0"/>
          <w:marTop w:val="0"/>
          <w:marBottom w:val="0"/>
          <w:divBdr>
            <w:top w:val="none" w:sz="0" w:space="0" w:color="auto"/>
            <w:left w:val="none" w:sz="0" w:space="0" w:color="auto"/>
            <w:bottom w:val="none" w:sz="0" w:space="0" w:color="auto"/>
            <w:right w:val="none" w:sz="0" w:space="0" w:color="auto"/>
          </w:divBdr>
        </w:div>
        <w:div w:id="2091654413">
          <w:marLeft w:val="0"/>
          <w:marRight w:val="0"/>
          <w:marTop w:val="0"/>
          <w:marBottom w:val="0"/>
          <w:divBdr>
            <w:top w:val="none" w:sz="0" w:space="0" w:color="auto"/>
            <w:left w:val="none" w:sz="0" w:space="0" w:color="auto"/>
            <w:bottom w:val="none" w:sz="0" w:space="0" w:color="auto"/>
            <w:right w:val="none" w:sz="0" w:space="0" w:color="auto"/>
          </w:divBdr>
        </w:div>
        <w:div w:id="626011912">
          <w:marLeft w:val="0"/>
          <w:marRight w:val="0"/>
          <w:marTop w:val="0"/>
          <w:marBottom w:val="0"/>
          <w:divBdr>
            <w:top w:val="none" w:sz="0" w:space="0" w:color="auto"/>
            <w:left w:val="none" w:sz="0" w:space="0" w:color="auto"/>
            <w:bottom w:val="none" w:sz="0" w:space="0" w:color="auto"/>
            <w:right w:val="none" w:sz="0" w:space="0" w:color="auto"/>
          </w:divBdr>
        </w:div>
        <w:div w:id="1282999642">
          <w:marLeft w:val="0"/>
          <w:marRight w:val="0"/>
          <w:marTop w:val="0"/>
          <w:marBottom w:val="0"/>
          <w:divBdr>
            <w:top w:val="none" w:sz="0" w:space="0" w:color="auto"/>
            <w:left w:val="none" w:sz="0" w:space="0" w:color="auto"/>
            <w:bottom w:val="none" w:sz="0" w:space="0" w:color="auto"/>
            <w:right w:val="none" w:sz="0" w:space="0" w:color="auto"/>
          </w:divBdr>
        </w:div>
        <w:div w:id="1469981173">
          <w:marLeft w:val="0"/>
          <w:marRight w:val="0"/>
          <w:marTop w:val="0"/>
          <w:marBottom w:val="0"/>
          <w:divBdr>
            <w:top w:val="none" w:sz="0" w:space="0" w:color="auto"/>
            <w:left w:val="none" w:sz="0" w:space="0" w:color="auto"/>
            <w:bottom w:val="none" w:sz="0" w:space="0" w:color="auto"/>
            <w:right w:val="none" w:sz="0" w:space="0" w:color="auto"/>
          </w:divBdr>
        </w:div>
        <w:div w:id="883709513">
          <w:marLeft w:val="0"/>
          <w:marRight w:val="0"/>
          <w:marTop w:val="0"/>
          <w:marBottom w:val="0"/>
          <w:divBdr>
            <w:top w:val="none" w:sz="0" w:space="0" w:color="auto"/>
            <w:left w:val="none" w:sz="0" w:space="0" w:color="auto"/>
            <w:bottom w:val="none" w:sz="0" w:space="0" w:color="auto"/>
            <w:right w:val="none" w:sz="0" w:space="0" w:color="auto"/>
          </w:divBdr>
        </w:div>
        <w:div w:id="1338465269">
          <w:marLeft w:val="0"/>
          <w:marRight w:val="0"/>
          <w:marTop w:val="0"/>
          <w:marBottom w:val="0"/>
          <w:divBdr>
            <w:top w:val="none" w:sz="0" w:space="0" w:color="auto"/>
            <w:left w:val="none" w:sz="0" w:space="0" w:color="auto"/>
            <w:bottom w:val="none" w:sz="0" w:space="0" w:color="auto"/>
            <w:right w:val="none" w:sz="0" w:space="0" w:color="auto"/>
          </w:divBdr>
        </w:div>
        <w:div w:id="1270433058">
          <w:marLeft w:val="0"/>
          <w:marRight w:val="0"/>
          <w:marTop w:val="0"/>
          <w:marBottom w:val="0"/>
          <w:divBdr>
            <w:top w:val="none" w:sz="0" w:space="0" w:color="auto"/>
            <w:left w:val="none" w:sz="0" w:space="0" w:color="auto"/>
            <w:bottom w:val="none" w:sz="0" w:space="0" w:color="auto"/>
            <w:right w:val="none" w:sz="0" w:space="0" w:color="auto"/>
          </w:divBdr>
        </w:div>
        <w:div w:id="1863594441">
          <w:marLeft w:val="0"/>
          <w:marRight w:val="0"/>
          <w:marTop w:val="0"/>
          <w:marBottom w:val="0"/>
          <w:divBdr>
            <w:top w:val="none" w:sz="0" w:space="0" w:color="auto"/>
            <w:left w:val="none" w:sz="0" w:space="0" w:color="auto"/>
            <w:bottom w:val="none" w:sz="0" w:space="0" w:color="auto"/>
            <w:right w:val="none" w:sz="0" w:space="0" w:color="auto"/>
          </w:divBdr>
        </w:div>
      </w:divsChild>
    </w:div>
    <w:div w:id="404256706">
      <w:marLeft w:val="480"/>
      <w:marRight w:val="0"/>
      <w:marTop w:val="0"/>
      <w:marBottom w:val="0"/>
      <w:divBdr>
        <w:top w:val="none" w:sz="0" w:space="0" w:color="auto"/>
        <w:left w:val="none" w:sz="0" w:space="0" w:color="auto"/>
        <w:bottom w:val="none" w:sz="0" w:space="0" w:color="auto"/>
        <w:right w:val="none" w:sz="0" w:space="0" w:color="auto"/>
      </w:divBdr>
    </w:div>
    <w:div w:id="404692884">
      <w:marLeft w:val="480"/>
      <w:marRight w:val="0"/>
      <w:marTop w:val="0"/>
      <w:marBottom w:val="0"/>
      <w:divBdr>
        <w:top w:val="none" w:sz="0" w:space="0" w:color="auto"/>
        <w:left w:val="none" w:sz="0" w:space="0" w:color="auto"/>
        <w:bottom w:val="none" w:sz="0" w:space="0" w:color="auto"/>
        <w:right w:val="none" w:sz="0" w:space="0" w:color="auto"/>
      </w:divBdr>
    </w:div>
    <w:div w:id="405304451">
      <w:bodyDiv w:val="1"/>
      <w:marLeft w:val="0"/>
      <w:marRight w:val="0"/>
      <w:marTop w:val="0"/>
      <w:marBottom w:val="0"/>
      <w:divBdr>
        <w:top w:val="none" w:sz="0" w:space="0" w:color="auto"/>
        <w:left w:val="none" w:sz="0" w:space="0" w:color="auto"/>
        <w:bottom w:val="none" w:sz="0" w:space="0" w:color="auto"/>
        <w:right w:val="none" w:sz="0" w:space="0" w:color="auto"/>
      </w:divBdr>
    </w:div>
    <w:div w:id="405417731">
      <w:marLeft w:val="480"/>
      <w:marRight w:val="0"/>
      <w:marTop w:val="0"/>
      <w:marBottom w:val="0"/>
      <w:divBdr>
        <w:top w:val="none" w:sz="0" w:space="0" w:color="auto"/>
        <w:left w:val="none" w:sz="0" w:space="0" w:color="auto"/>
        <w:bottom w:val="none" w:sz="0" w:space="0" w:color="auto"/>
        <w:right w:val="none" w:sz="0" w:space="0" w:color="auto"/>
      </w:divBdr>
    </w:div>
    <w:div w:id="405419604">
      <w:marLeft w:val="480"/>
      <w:marRight w:val="0"/>
      <w:marTop w:val="0"/>
      <w:marBottom w:val="0"/>
      <w:divBdr>
        <w:top w:val="none" w:sz="0" w:space="0" w:color="auto"/>
        <w:left w:val="none" w:sz="0" w:space="0" w:color="auto"/>
        <w:bottom w:val="none" w:sz="0" w:space="0" w:color="auto"/>
        <w:right w:val="none" w:sz="0" w:space="0" w:color="auto"/>
      </w:divBdr>
    </w:div>
    <w:div w:id="405734123">
      <w:bodyDiv w:val="1"/>
      <w:marLeft w:val="0"/>
      <w:marRight w:val="0"/>
      <w:marTop w:val="0"/>
      <w:marBottom w:val="0"/>
      <w:divBdr>
        <w:top w:val="none" w:sz="0" w:space="0" w:color="auto"/>
        <w:left w:val="none" w:sz="0" w:space="0" w:color="auto"/>
        <w:bottom w:val="none" w:sz="0" w:space="0" w:color="auto"/>
        <w:right w:val="none" w:sz="0" w:space="0" w:color="auto"/>
      </w:divBdr>
    </w:div>
    <w:div w:id="405811540">
      <w:marLeft w:val="480"/>
      <w:marRight w:val="0"/>
      <w:marTop w:val="0"/>
      <w:marBottom w:val="0"/>
      <w:divBdr>
        <w:top w:val="none" w:sz="0" w:space="0" w:color="auto"/>
        <w:left w:val="none" w:sz="0" w:space="0" w:color="auto"/>
        <w:bottom w:val="none" w:sz="0" w:space="0" w:color="auto"/>
        <w:right w:val="none" w:sz="0" w:space="0" w:color="auto"/>
      </w:divBdr>
    </w:div>
    <w:div w:id="406416769">
      <w:bodyDiv w:val="1"/>
      <w:marLeft w:val="0"/>
      <w:marRight w:val="0"/>
      <w:marTop w:val="0"/>
      <w:marBottom w:val="0"/>
      <w:divBdr>
        <w:top w:val="none" w:sz="0" w:space="0" w:color="auto"/>
        <w:left w:val="none" w:sz="0" w:space="0" w:color="auto"/>
        <w:bottom w:val="none" w:sz="0" w:space="0" w:color="auto"/>
        <w:right w:val="none" w:sz="0" w:space="0" w:color="auto"/>
      </w:divBdr>
    </w:div>
    <w:div w:id="406655844">
      <w:marLeft w:val="480"/>
      <w:marRight w:val="0"/>
      <w:marTop w:val="0"/>
      <w:marBottom w:val="0"/>
      <w:divBdr>
        <w:top w:val="none" w:sz="0" w:space="0" w:color="auto"/>
        <w:left w:val="none" w:sz="0" w:space="0" w:color="auto"/>
        <w:bottom w:val="none" w:sz="0" w:space="0" w:color="auto"/>
        <w:right w:val="none" w:sz="0" w:space="0" w:color="auto"/>
      </w:divBdr>
    </w:div>
    <w:div w:id="406734542">
      <w:marLeft w:val="480"/>
      <w:marRight w:val="0"/>
      <w:marTop w:val="0"/>
      <w:marBottom w:val="0"/>
      <w:divBdr>
        <w:top w:val="none" w:sz="0" w:space="0" w:color="auto"/>
        <w:left w:val="none" w:sz="0" w:space="0" w:color="auto"/>
        <w:bottom w:val="none" w:sz="0" w:space="0" w:color="auto"/>
        <w:right w:val="none" w:sz="0" w:space="0" w:color="auto"/>
      </w:divBdr>
    </w:div>
    <w:div w:id="407190198">
      <w:marLeft w:val="480"/>
      <w:marRight w:val="0"/>
      <w:marTop w:val="0"/>
      <w:marBottom w:val="0"/>
      <w:divBdr>
        <w:top w:val="none" w:sz="0" w:space="0" w:color="auto"/>
        <w:left w:val="none" w:sz="0" w:space="0" w:color="auto"/>
        <w:bottom w:val="none" w:sz="0" w:space="0" w:color="auto"/>
        <w:right w:val="none" w:sz="0" w:space="0" w:color="auto"/>
      </w:divBdr>
    </w:div>
    <w:div w:id="407851333">
      <w:marLeft w:val="480"/>
      <w:marRight w:val="0"/>
      <w:marTop w:val="0"/>
      <w:marBottom w:val="0"/>
      <w:divBdr>
        <w:top w:val="none" w:sz="0" w:space="0" w:color="auto"/>
        <w:left w:val="none" w:sz="0" w:space="0" w:color="auto"/>
        <w:bottom w:val="none" w:sz="0" w:space="0" w:color="auto"/>
        <w:right w:val="none" w:sz="0" w:space="0" w:color="auto"/>
      </w:divBdr>
    </w:div>
    <w:div w:id="408815167">
      <w:marLeft w:val="480"/>
      <w:marRight w:val="0"/>
      <w:marTop w:val="0"/>
      <w:marBottom w:val="0"/>
      <w:divBdr>
        <w:top w:val="none" w:sz="0" w:space="0" w:color="auto"/>
        <w:left w:val="none" w:sz="0" w:space="0" w:color="auto"/>
        <w:bottom w:val="none" w:sz="0" w:space="0" w:color="auto"/>
        <w:right w:val="none" w:sz="0" w:space="0" w:color="auto"/>
      </w:divBdr>
    </w:div>
    <w:div w:id="409080824">
      <w:bodyDiv w:val="1"/>
      <w:marLeft w:val="0"/>
      <w:marRight w:val="0"/>
      <w:marTop w:val="0"/>
      <w:marBottom w:val="0"/>
      <w:divBdr>
        <w:top w:val="none" w:sz="0" w:space="0" w:color="auto"/>
        <w:left w:val="none" w:sz="0" w:space="0" w:color="auto"/>
        <w:bottom w:val="none" w:sz="0" w:space="0" w:color="auto"/>
        <w:right w:val="none" w:sz="0" w:space="0" w:color="auto"/>
      </w:divBdr>
    </w:div>
    <w:div w:id="409429498">
      <w:marLeft w:val="480"/>
      <w:marRight w:val="0"/>
      <w:marTop w:val="0"/>
      <w:marBottom w:val="0"/>
      <w:divBdr>
        <w:top w:val="none" w:sz="0" w:space="0" w:color="auto"/>
        <w:left w:val="none" w:sz="0" w:space="0" w:color="auto"/>
        <w:bottom w:val="none" w:sz="0" w:space="0" w:color="auto"/>
        <w:right w:val="none" w:sz="0" w:space="0" w:color="auto"/>
      </w:divBdr>
    </w:div>
    <w:div w:id="409812641">
      <w:marLeft w:val="480"/>
      <w:marRight w:val="0"/>
      <w:marTop w:val="0"/>
      <w:marBottom w:val="0"/>
      <w:divBdr>
        <w:top w:val="none" w:sz="0" w:space="0" w:color="auto"/>
        <w:left w:val="none" w:sz="0" w:space="0" w:color="auto"/>
        <w:bottom w:val="none" w:sz="0" w:space="0" w:color="auto"/>
        <w:right w:val="none" w:sz="0" w:space="0" w:color="auto"/>
      </w:divBdr>
    </w:div>
    <w:div w:id="410272965">
      <w:bodyDiv w:val="1"/>
      <w:marLeft w:val="0"/>
      <w:marRight w:val="0"/>
      <w:marTop w:val="0"/>
      <w:marBottom w:val="0"/>
      <w:divBdr>
        <w:top w:val="none" w:sz="0" w:space="0" w:color="auto"/>
        <w:left w:val="none" w:sz="0" w:space="0" w:color="auto"/>
        <w:bottom w:val="none" w:sz="0" w:space="0" w:color="auto"/>
        <w:right w:val="none" w:sz="0" w:space="0" w:color="auto"/>
      </w:divBdr>
    </w:div>
    <w:div w:id="410472605">
      <w:marLeft w:val="480"/>
      <w:marRight w:val="0"/>
      <w:marTop w:val="0"/>
      <w:marBottom w:val="0"/>
      <w:divBdr>
        <w:top w:val="none" w:sz="0" w:space="0" w:color="auto"/>
        <w:left w:val="none" w:sz="0" w:space="0" w:color="auto"/>
        <w:bottom w:val="none" w:sz="0" w:space="0" w:color="auto"/>
        <w:right w:val="none" w:sz="0" w:space="0" w:color="auto"/>
      </w:divBdr>
    </w:div>
    <w:div w:id="410587593">
      <w:marLeft w:val="480"/>
      <w:marRight w:val="0"/>
      <w:marTop w:val="0"/>
      <w:marBottom w:val="0"/>
      <w:divBdr>
        <w:top w:val="none" w:sz="0" w:space="0" w:color="auto"/>
        <w:left w:val="none" w:sz="0" w:space="0" w:color="auto"/>
        <w:bottom w:val="none" w:sz="0" w:space="0" w:color="auto"/>
        <w:right w:val="none" w:sz="0" w:space="0" w:color="auto"/>
      </w:divBdr>
    </w:div>
    <w:div w:id="411202379">
      <w:bodyDiv w:val="1"/>
      <w:marLeft w:val="0"/>
      <w:marRight w:val="0"/>
      <w:marTop w:val="0"/>
      <w:marBottom w:val="0"/>
      <w:divBdr>
        <w:top w:val="none" w:sz="0" w:space="0" w:color="auto"/>
        <w:left w:val="none" w:sz="0" w:space="0" w:color="auto"/>
        <w:bottom w:val="none" w:sz="0" w:space="0" w:color="auto"/>
        <w:right w:val="none" w:sz="0" w:space="0" w:color="auto"/>
      </w:divBdr>
    </w:div>
    <w:div w:id="411703419">
      <w:marLeft w:val="480"/>
      <w:marRight w:val="0"/>
      <w:marTop w:val="0"/>
      <w:marBottom w:val="0"/>
      <w:divBdr>
        <w:top w:val="none" w:sz="0" w:space="0" w:color="auto"/>
        <w:left w:val="none" w:sz="0" w:space="0" w:color="auto"/>
        <w:bottom w:val="none" w:sz="0" w:space="0" w:color="auto"/>
        <w:right w:val="none" w:sz="0" w:space="0" w:color="auto"/>
      </w:divBdr>
    </w:div>
    <w:div w:id="412048430">
      <w:marLeft w:val="480"/>
      <w:marRight w:val="0"/>
      <w:marTop w:val="0"/>
      <w:marBottom w:val="0"/>
      <w:divBdr>
        <w:top w:val="none" w:sz="0" w:space="0" w:color="auto"/>
        <w:left w:val="none" w:sz="0" w:space="0" w:color="auto"/>
        <w:bottom w:val="none" w:sz="0" w:space="0" w:color="auto"/>
        <w:right w:val="none" w:sz="0" w:space="0" w:color="auto"/>
      </w:divBdr>
    </w:div>
    <w:div w:id="412630256">
      <w:marLeft w:val="480"/>
      <w:marRight w:val="0"/>
      <w:marTop w:val="0"/>
      <w:marBottom w:val="0"/>
      <w:divBdr>
        <w:top w:val="none" w:sz="0" w:space="0" w:color="auto"/>
        <w:left w:val="none" w:sz="0" w:space="0" w:color="auto"/>
        <w:bottom w:val="none" w:sz="0" w:space="0" w:color="auto"/>
        <w:right w:val="none" w:sz="0" w:space="0" w:color="auto"/>
      </w:divBdr>
    </w:div>
    <w:div w:id="413236742">
      <w:marLeft w:val="480"/>
      <w:marRight w:val="0"/>
      <w:marTop w:val="0"/>
      <w:marBottom w:val="0"/>
      <w:divBdr>
        <w:top w:val="none" w:sz="0" w:space="0" w:color="auto"/>
        <w:left w:val="none" w:sz="0" w:space="0" w:color="auto"/>
        <w:bottom w:val="none" w:sz="0" w:space="0" w:color="auto"/>
        <w:right w:val="none" w:sz="0" w:space="0" w:color="auto"/>
      </w:divBdr>
    </w:div>
    <w:div w:id="413279832">
      <w:marLeft w:val="480"/>
      <w:marRight w:val="0"/>
      <w:marTop w:val="0"/>
      <w:marBottom w:val="0"/>
      <w:divBdr>
        <w:top w:val="none" w:sz="0" w:space="0" w:color="auto"/>
        <w:left w:val="none" w:sz="0" w:space="0" w:color="auto"/>
        <w:bottom w:val="none" w:sz="0" w:space="0" w:color="auto"/>
        <w:right w:val="none" w:sz="0" w:space="0" w:color="auto"/>
      </w:divBdr>
    </w:div>
    <w:div w:id="413625032">
      <w:marLeft w:val="480"/>
      <w:marRight w:val="0"/>
      <w:marTop w:val="0"/>
      <w:marBottom w:val="0"/>
      <w:divBdr>
        <w:top w:val="none" w:sz="0" w:space="0" w:color="auto"/>
        <w:left w:val="none" w:sz="0" w:space="0" w:color="auto"/>
        <w:bottom w:val="none" w:sz="0" w:space="0" w:color="auto"/>
        <w:right w:val="none" w:sz="0" w:space="0" w:color="auto"/>
      </w:divBdr>
    </w:div>
    <w:div w:id="413942296">
      <w:bodyDiv w:val="1"/>
      <w:marLeft w:val="0"/>
      <w:marRight w:val="0"/>
      <w:marTop w:val="0"/>
      <w:marBottom w:val="0"/>
      <w:divBdr>
        <w:top w:val="none" w:sz="0" w:space="0" w:color="auto"/>
        <w:left w:val="none" w:sz="0" w:space="0" w:color="auto"/>
        <w:bottom w:val="none" w:sz="0" w:space="0" w:color="auto"/>
        <w:right w:val="none" w:sz="0" w:space="0" w:color="auto"/>
      </w:divBdr>
    </w:div>
    <w:div w:id="414128610">
      <w:marLeft w:val="480"/>
      <w:marRight w:val="0"/>
      <w:marTop w:val="0"/>
      <w:marBottom w:val="0"/>
      <w:divBdr>
        <w:top w:val="none" w:sz="0" w:space="0" w:color="auto"/>
        <w:left w:val="none" w:sz="0" w:space="0" w:color="auto"/>
        <w:bottom w:val="none" w:sz="0" w:space="0" w:color="auto"/>
        <w:right w:val="none" w:sz="0" w:space="0" w:color="auto"/>
      </w:divBdr>
    </w:div>
    <w:div w:id="414523445">
      <w:marLeft w:val="480"/>
      <w:marRight w:val="0"/>
      <w:marTop w:val="0"/>
      <w:marBottom w:val="0"/>
      <w:divBdr>
        <w:top w:val="none" w:sz="0" w:space="0" w:color="auto"/>
        <w:left w:val="none" w:sz="0" w:space="0" w:color="auto"/>
        <w:bottom w:val="none" w:sz="0" w:space="0" w:color="auto"/>
        <w:right w:val="none" w:sz="0" w:space="0" w:color="auto"/>
      </w:divBdr>
    </w:div>
    <w:div w:id="415126753">
      <w:bodyDiv w:val="1"/>
      <w:marLeft w:val="0"/>
      <w:marRight w:val="0"/>
      <w:marTop w:val="0"/>
      <w:marBottom w:val="0"/>
      <w:divBdr>
        <w:top w:val="none" w:sz="0" w:space="0" w:color="auto"/>
        <w:left w:val="none" w:sz="0" w:space="0" w:color="auto"/>
        <w:bottom w:val="none" w:sz="0" w:space="0" w:color="auto"/>
        <w:right w:val="none" w:sz="0" w:space="0" w:color="auto"/>
      </w:divBdr>
    </w:div>
    <w:div w:id="415174005">
      <w:marLeft w:val="480"/>
      <w:marRight w:val="0"/>
      <w:marTop w:val="0"/>
      <w:marBottom w:val="0"/>
      <w:divBdr>
        <w:top w:val="none" w:sz="0" w:space="0" w:color="auto"/>
        <w:left w:val="none" w:sz="0" w:space="0" w:color="auto"/>
        <w:bottom w:val="none" w:sz="0" w:space="0" w:color="auto"/>
        <w:right w:val="none" w:sz="0" w:space="0" w:color="auto"/>
      </w:divBdr>
    </w:div>
    <w:div w:id="415596405">
      <w:bodyDiv w:val="1"/>
      <w:marLeft w:val="0"/>
      <w:marRight w:val="0"/>
      <w:marTop w:val="0"/>
      <w:marBottom w:val="0"/>
      <w:divBdr>
        <w:top w:val="none" w:sz="0" w:space="0" w:color="auto"/>
        <w:left w:val="none" w:sz="0" w:space="0" w:color="auto"/>
        <w:bottom w:val="none" w:sz="0" w:space="0" w:color="auto"/>
        <w:right w:val="none" w:sz="0" w:space="0" w:color="auto"/>
      </w:divBdr>
    </w:div>
    <w:div w:id="415907795">
      <w:marLeft w:val="480"/>
      <w:marRight w:val="0"/>
      <w:marTop w:val="0"/>
      <w:marBottom w:val="0"/>
      <w:divBdr>
        <w:top w:val="none" w:sz="0" w:space="0" w:color="auto"/>
        <w:left w:val="none" w:sz="0" w:space="0" w:color="auto"/>
        <w:bottom w:val="none" w:sz="0" w:space="0" w:color="auto"/>
        <w:right w:val="none" w:sz="0" w:space="0" w:color="auto"/>
      </w:divBdr>
    </w:div>
    <w:div w:id="416172884">
      <w:bodyDiv w:val="1"/>
      <w:marLeft w:val="0"/>
      <w:marRight w:val="0"/>
      <w:marTop w:val="0"/>
      <w:marBottom w:val="0"/>
      <w:divBdr>
        <w:top w:val="none" w:sz="0" w:space="0" w:color="auto"/>
        <w:left w:val="none" w:sz="0" w:space="0" w:color="auto"/>
        <w:bottom w:val="none" w:sz="0" w:space="0" w:color="auto"/>
        <w:right w:val="none" w:sz="0" w:space="0" w:color="auto"/>
      </w:divBdr>
    </w:div>
    <w:div w:id="416824229">
      <w:bodyDiv w:val="1"/>
      <w:marLeft w:val="0"/>
      <w:marRight w:val="0"/>
      <w:marTop w:val="0"/>
      <w:marBottom w:val="0"/>
      <w:divBdr>
        <w:top w:val="none" w:sz="0" w:space="0" w:color="auto"/>
        <w:left w:val="none" w:sz="0" w:space="0" w:color="auto"/>
        <w:bottom w:val="none" w:sz="0" w:space="0" w:color="auto"/>
        <w:right w:val="none" w:sz="0" w:space="0" w:color="auto"/>
      </w:divBdr>
    </w:div>
    <w:div w:id="417018845">
      <w:marLeft w:val="480"/>
      <w:marRight w:val="0"/>
      <w:marTop w:val="0"/>
      <w:marBottom w:val="0"/>
      <w:divBdr>
        <w:top w:val="none" w:sz="0" w:space="0" w:color="auto"/>
        <w:left w:val="none" w:sz="0" w:space="0" w:color="auto"/>
        <w:bottom w:val="none" w:sz="0" w:space="0" w:color="auto"/>
        <w:right w:val="none" w:sz="0" w:space="0" w:color="auto"/>
      </w:divBdr>
    </w:div>
    <w:div w:id="417094917">
      <w:bodyDiv w:val="1"/>
      <w:marLeft w:val="0"/>
      <w:marRight w:val="0"/>
      <w:marTop w:val="0"/>
      <w:marBottom w:val="0"/>
      <w:divBdr>
        <w:top w:val="none" w:sz="0" w:space="0" w:color="auto"/>
        <w:left w:val="none" w:sz="0" w:space="0" w:color="auto"/>
        <w:bottom w:val="none" w:sz="0" w:space="0" w:color="auto"/>
        <w:right w:val="none" w:sz="0" w:space="0" w:color="auto"/>
      </w:divBdr>
    </w:div>
    <w:div w:id="419260439">
      <w:marLeft w:val="480"/>
      <w:marRight w:val="0"/>
      <w:marTop w:val="0"/>
      <w:marBottom w:val="0"/>
      <w:divBdr>
        <w:top w:val="none" w:sz="0" w:space="0" w:color="auto"/>
        <w:left w:val="none" w:sz="0" w:space="0" w:color="auto"/>
        <w:bottom w:val="none" w:sz="0" w:space="0" w:color="auto"/>
        <w:right w:val="none" w:sz="0" w:space="0" w:color="auto"/>
      </w:divBdr>
    </w:div>
    <w:div w:id="419303179">
      <w:marLeft w:val="480"/>
      <w:marRight w:val="0"/>
      <w:marTop w:val="0"/>
      <w:marBottom w:val="0"/>
      <w:divBdr>
        <w:top w:val="none" w:sz="0" w:space="0" w:color="auto"/>
        <w:left w:val="none" w:sz="0" w:space="0" w:color="auto"/>
        <w:bottom w:val="none" w:sz="0" w:space="0" w:color="auto"/>
        <w:right w:val="none" w:sz="0" w:space="0" w:color="auto"/>
      </w:divBdr>
    </w:div>
    <w:div w:id="419327004">
      <w:marLeft w:val="480"/>
      <w:marRight w:val="0"/>
      <w:marTop w:val="0"/>
      <w:marBottom w:val="0"/>
      <w:divBdr>
        <w:top w:val="none" w:sz="0" w:space="0" w:color="auto"/>
        <w:left w:val="none" w:sz="0" w:space="0" w:color="auto"/>
        <w:bottom w:val="none" w:sz="0" w:space="0" w:color="auto"/>
        <w:right w:val="none" w:sz="0" w:space="0" w:color="auto"/>
      </w:divBdr>
    </w:div>
    <w:div w:id="419570115">
      <w:bodyDiv w:val="1"/>
      <w:marLeft w:val="0"/>
      <w:marRight w:val="0"/>
      <w:marTop w:val="0"/>
      <w:marBottom w:val="0"/>
      <w:divBdr>
        <w:top w:val="none" w:sz="0" w:space="0" w:color="auto"/>
        <w:left w:val="none" w:sz="0" w:space="0" w:color="auto"/>
        <w:bottom w:val="none" w:sz="0" w:space="0" w:color="auto"/>
        <w:right w:val="none" w:sz="0" w:space="0" w:color="auto"/>
      </w:divBdr>
      <w:divsChild>
        <w:div w:id="1287616741">
          <w:marLeft w:val="0"/>
          <w:marRight w:val="0"/>
          <w:marTop w:val="0"/>
          <w:marBottom w:val="0"/>
          <w:divBdr>
            <w:top w:val="none" w:sz="0" w:space="0" w:color="auto"/>
            <w:left w:val="none" w:sz="0" w:space="0" w:color="auto"/>
            <w:bottom w:val="none" w:sz="0" w:space="0" w:color="auto"/>
            <w:right w:val="none" w:sz="0" w:space="0" w:color="auto"/>
          </w:divBdr>
        </w:div>
        <w:div w:id="1222863188">
          <w:marLeft w:val="0"/>
          <w:marRight w:val="0"/>
          <w:marTop w:val="0"/>
          <w:marBottom w:val="0"/>
          <w:divBdr>
            <w:top w:val="none" w:sz="0" w:space="0" w:color="auto"/>
            <w:left w:val="none" w:sz="0" w:space="0" w:color="auto"/>
            <w:bottom w:val="none" w:sz="0" w:space="0" w:color="auto"/>
            <w:right w:val="none" w:sz="0" w:space="0" w:color="auto"/>
          </w:divBdr>
        </w:div>
        <w:div w:id="1675187211">
          <w:marLeft w:val="0"/>
          <w:marRight w:val="0"/>
          <w:marTop w:val="0"/>
          <w:marBottom w:val="0"/>
          <w:divBdr>
            <w:top w:val="none" w:sz="0" w:space="0" w:color="auto"/>
            <w:left w:val="none" w:sz="0" w:space="0" w:color="auto"/>
            <w:bottom w:val="none" w:sz="0" w:space="0" w:color="auto"/>
            <w:right w:val="none" w:sz="0" w:space="0" w:color="auto"/>
          </w:divBdr>
        </w:div>
        <w:div w:id="1234389387">
          <w:marLeft w:val="0"/>
          <w:marRight w:val="0"/>
          <w:marTop w:val="0"/>
          <w:marBottom w:val="0"/>
          <w:divBdr>
            <w:top w:val="none" w:sz="0" w:space="0" w:color="auto"/>
            <w:left w:val="none" w:sz="0" w:space="0" w:color="auto"/>
            <w:bottom w:val="none" w:sz="0" w:space="0" w:color="auto"/>
            <w:right w:val="none" w:sz="0" w:space="0" w:color="auto"/>
          </w:divBdr>
        </w:div>
        <w:div w:id="399911028">
          <w:marLeft w:val="0"/>
          <w:marRight w:val="0"/>
          <w:marTop w:val="0"/>
          <w:marBottom w:val="0"/>
          <w:divBdr>
            <w:top w:val="none" w:sz="0" w:space="0" w:color="auto"/>
            <w:left w:val="none" w:sz="0" w:space="0" w:color="auto"/>
            <w:bottom w:val="none" w:sz="0" w:space="0" w:color="auto"/>
            <w:right w:val="none" w:sz="0" w:space="0" w:color="auto"/>
          </w:divBdr>
        </w:div>
        <w:div w:id="1796170701">
          <w:marLeft w:val="0"/>
          <w:marRight w:val="0"/>
          <w:marTop w:val="0"/>
          <w:marBottom w:val="0"/>
          <w:divBdr>
            <w:top w:val="none" w:sz="0" w:space="0" w:color="auto"/>
            <w:left w:val="none" w:sz="0" w:space="0" w:color="auto"/>
            <w:bottom w:val="none" w:sz="0" w:space="0" w:color="auto"/>
            <w:right w:val="none" w:sz="0" w:space="0" w:color="auto"/>
          </w:divBdr>
        </w:div>
        <w:div w:id="933246316">
          <w:marLeft w:val="0"/>
          <w:marRight w:val="0"/>
          <w:marTop w:val="0"/>
          <w:marBottom w:val="0"/>
          <w:divBdr>
            <w:top w:val="none" w:sz="0" w:space="0" w:color="auto"/>
            <w:left w:val="none" w:sz="0" w:space="0" w:color="auto"/>
            <w:bottom w:val="none" w:sz="0" w:space="0" w:color="auto"/>
            <w:right w:val="none" w:sz="0" w:space="0" w:color="auto"/>
          </w:divBdr>
        </w:div>
        <w:div w:id="1490487335">
          <w:marLeft w:val="0"/>
          <w:marRight w:val="0"/>
          <w:marTop w:val="0"/>
          <w:marBottom w:val="0"/>
          <w:divBdr>
            <w:top w:val="none" w:sz="0" w:space="0" w:color="auto"/>
            <w:left w:val="none" w:sz="0" w:space="0" w:color="auto"/>
            <w:bottom w:val="none" w:sz="0" w:space="0" w:color="auto"/>
            <w:right w:val="none" w:sz="0" w:space="0" w:color="auto"/>
          </w:divBdr>
        </w:div>
        <w:div w:id="1877232443">
          <w:marLeft w:val="0"/>
          <w:marRight w:val="0"/>
          <w:marTop w:val="0"/>
          <w:marBottom w:val="0"/>
          <w:divBdr>
            <w:top w:val="none" w:sz="0" w:space="0" w:color="auto"/>
            <w:left w:val="none" w:sz="0" w:space="0" w:color="auto"/>
            <w:bottom w:val="none" w:sz="0" w:space="0" w:color="auto"/>
            <w:right w:val="none" w:sz="0" w:space="0" w:color="auto"/>
          </w:divBdr>
        </w:div>
        <w:div w:id="1222715097">
          <w:marLeft w:val="0"/>
          <w:marRight w:val="0"/>
          <w:marTop w:val="0"/>
          <w:marBottom w:val="0"/>
          <w:divBdr>
            <w:top w:val="none" w:sz="0" w:space="0" w:color="auto"/>
            <w:left w:val="none" w:sz="0" w:space="0" w:color="auto"/>
            <w:bottom w:val="none" w:sz="0" w:space="0" w:color="auto"/>
            <w:right w:val="none" w:sz="0" w:space="0" w:color="auto"/>
          </w:divBdr>
        </w:div>
        <w:div w:id="761071402">
          <w:marLeft w:val="0"/>
          <w:marRight w:val="0"/>
          <w:marTop w:val="0"/>
          <w:marBottom w:val="0"/>
          <w:divBdr>
            <w:top w:val="none" w:sz="0" w:space="0" w:color="auto"/>
            <w:left w:val="none" w:sz="0" w:space="0" w:color="auto"/>
            <w:bottom w:val="none" w:sz="0" w:space="0" w:color="auto"/>
            <w:right w:val="none" w:sz="0" w:space="0" w:color="auto"/>
          </w:divBdr>
        </w:div>
        <w:div w:id="712507556">
          <w:marLeft w:val="0"/>
          <w:marRight w:val="0"/>
          <w:marTop w:val="0"/>
          <w:marBottom w:val="0"/>
          <w:divBdr>
            <w:top w:val="none" w:sz="0" w:space="0" w:color="auto"/>
            <w:left w:val="none" w:sz="0" w:space="0" w:color="auto"/>
            <w:bottom w:val="none" w:sz="0" w:space="0" w:color="auto"/>
            <w:right w:val="none" w:sz="0" w:space="0" w:color="auto"/>
          </w:divBdr>
        </w:div>
        <w:div w:id="3288358">
          <w:marLeft w:val="0"/>
          <w:marRight w:val="0"/>
          <w:marTop w:val="0"/>
          <w:marBottom w:val="0"/>
          <w:divBdr>
            <w:top w:val="none" w:sz="0" w:space="0" w:color="auto"/>
            <w:left w:val="none" w:sz="0" w:space="0" w:color="auto"/>
            <w:bottom w:val="none" w:sz="0" w:space="0" w:color="auto"/>
            <w:right w:val="none" w:sz="0" w:space="0" w:color="auto"/>
          </w:divBdr>
        </w:div>
        <w:div w:id="1748111146">
          <w:marLeft w:val="0"/>
          <w:marRight w:val="0"/>
          <w:marTop w:val="0"/>
          <w:marBottom w:val="0"/>
          <w:divBdr>
            <w:top w:val="none" w:sz="0" w:space="0" w:color="auto"/>
            <w:left w:val="none" w:sz="0" w:space="0" w:color="auto"/>
            <w:bottom w:val="none" w:sz="0" w:space="0" w:color="auto"/>
            <w:right w:val="none" w:sz="0" w:space="0" w:color="auto"/>
          </w:divBdr>
        </w:div>
        <w:div w:id="1403794237">
          <w:marLeft w:val="0"/>
          <w:marRight w:val="0"/>
          <w:marTop w:val="0"/>
          <w:marBottom w:val="0"/>
          <w:divBdr>
            <w:top w:val="none" w:sz="0" w:space="0" w:color="auto"/>
            <w:left w:val="none" w:sz="0" w:space="0" w:color="auto"/>
            <w:bottom w:val="none" w:sz="0" w:space="0" w:color="auto"/>
            <w:right w:val="none" w:sz="0" w:space="0" w:color="auto"/>
          </w:divBdr>
        </w:div>
        <w:div w:id="1566211565">
          <w:marLeft w:val="0"/>
          <w:marRight w:val="0"/>
          <w:marTop w:val="0"/>
          <w:marBottom w:val="0"/>
          <w:divBdr>
            <w:top w:val="none" w:sz="0" w:space="0" w:color="auto"/>
            <w:left w:val="none" w:sz="0" w:space="0" w:color="auto"/>
            <w:bottom w:val="none" w:sz="0" w:space="0" w:color="auto"/>
            <w:right w:val="none" w:sz="0" w:space="0" w:color="auto"/>
          </w:divBdr>
        </w:div>
        <w:div w:id="1903057938">
          <w:marLeft w:val="0"/>
          <w:marRight w:val="0"/>
          <w:marTop w:val="0"/>
          <w:marBottom w:val="0"/>
          <w:divBdr>
            <w:top w:val="none" w:sz="0" w:space="0" w:color="auto"/>
            <w:left w:val="none" w:sz="0" w:space="0" w:color="auto"/>
            <w:bottom w:val="none" w:sz="0" w:space="0" w:color="auto"/>
            <w:right w:val="none" w:sz="0" w:space="0" w:color="auto"/>
          </w:divBdr>
        </w:div>
        <w:div w:id="1189877370">
          <w:marLeft w:val="0"/>
          <w:marRight w:val="0"/>
          <w:marTop w:val="0"/>
          <w:marBottom w:val="0"/>
          <w:divBdr>
            <w:top w:val="none" w:sz="0" w:space="0" w:color="auto"/>
            <w:left w:val="none" w:sz="0" w:space="0" w:color="auto"/>
            <w:bottom w:val="none" w:sz="0" w:space="0" w:color="auto"/>
            <w:right w:val="none" w:sz="0" w:space="0" w:color="auto"/>
          </w:divBdr>
        </w:div>
        <w:div w:id="2115981164">
          <w:marLeft w:val="0"/>
          <w:marRight w:val="0"/>
          <w:marTop w:val="0"/>
          <w:marBottom w:val="0"/>
          <w:divBdr>
            <w:top w:val="none" w:sz="0" w:space="0" w:color="auto"/>
            <w:left w:val="none" w:sz="0" w:space="0" w:color="auto"/>
            <w:bottom w:val="none" w:sz="0" w:space="0" w:color="auto"/>
            <w:right w:val="none" w:sz="0" w:space="0" w:color="auto"/>
          </w:divBdr>
        </w:div>
        <w:div w:id="1645116781">
          <w:marLeft w:val="0"/>
          <w:marRight w:val="0"/>
          <w:marTop w:val="0"/>
          <w:marBottom w:val="0"/>
          <w:divBdr>
            <w:top w:val="none" w:sz="0" w:space="0" w:color="auto"/>
            <w:left w:val="none" w:sz="0" w:space="0" w:color="auto"/>
            <w:bottom w:val="none" w:sz="0" w:space="0" w:color="auto"/>
            <w:right w:val="none" w:sz="0" w:space="0" w:color="auto"/>
          </w:divBdr>
        </w:div>
        <w:div w:id="1752657208">
          <w:marLeft w:val="0"/>
          <w:marRight w:val="0"/>
          <w:marTop w:val="0"/>
          <w:marBottom w:val="0"/>
          <w:divBdr>
            <w:top w:val="none" w:sz="0" w:space="0" w:color="auto"/>
            <w:left w:val="none" w:sz="0" w:space="0" w:color="auto"/>
            <w:bottom w:val="none" w:sz="0" w:space="0" w:color="auto"/>
            <w:right w:val="none" w:sz="0" w:space="0" w:color="auto"/>
          </w:divBdr>
        </w:div>
        <w:div w:id="1676881322">
          <w:marLeft w:val="0"/>
          <w:marRight w:val="0"/>
          <w:marTop w:val="0"/>
          <w:marBottom w:val="0"/>
          <w:divBdr>
            <w:top w:val="none" w:sz="0" w:space="0" w:color="auto"/>
            <w:left w:val="none" w:sz="0" w:space="0" w:color="auto"/>
            <w:bottom w:val="none" w:sz="0" w:space="0" w:color="auto"/>
            <w:right w:val="none" w:sz="0" w:space="0" w:color="auto"/>
          </w:divBdr>
        </w:div>
        <w:div w:id="1921213795">
          <w:marLeft w:val="0"/>
          <w:marRight w:val="0"/>
          <w:marTop w:val="0"/>
          <w:marBottom w:val="0"/>
          <w:divBdr>
            <w:top w:val="none" w:sz="0" w:space="0" w:color="auto"/>
            <w:left w:val="none" w:sz="0" w:space="0" w:color="auto"/>
            <w:bottom w:val="none" w:sz="0" w:space="0" w:color="auto"/>
            <w:right w:val="none" w:sz="0" w:space="0" w:color="auto"/>
          </w:divBdr>
        </w:div>
        <w:div w:id="411007277">
          <w:marLeft w:val="0"/>
          <w:marRight w:val="0"/>
          <w:marTop w:val="0"/>
          <w:marBottom w:val="0"/>
          <w:divBdr>
            <w:top w:val="none" w:sz="0" w:space="0" w:color="auto"/>
            <w:left w:val="none" w:sz="0" w:space="0" w:color="auto"/>
            <w:bottom w:val="none" w:sz="0" w:space="0" w:color="auto"/>
            <w:right w:val="none" w:sz="0" w:space="0" w:color="auto"/>
          </w:divBdr>
        </w:div>
        <w:div w:id="320158059">
          <w:marLeft w:val="0"/>
          <w:marRight w:val="0"/>
          <w:marTop w:val="0"/>
          <w:marBottom w:val="0"/>
          <w:divBdr>
            <w:top w:val="none" w:sz="0" w:space="0" w:color="auto"/>
            <w:left w:val="none" w:sz="0" w:space="0" w:color="auto"/>
            <w:bottom w:val="none" w:sz="0" w:space="0" w:color="auto"/>
            <w:right w:val="none" w:sz="0" w:space="0" w:color="auto"/>
          </w:divBdr>
        </w:div>
        <w:div w:id="1959942919">
          <w:marLeft w:val="0"/>
          <w:marRight w:val="0"/>
          <w:marTop w:val="0"/>
          <w:marBottom w:val="0"/>
          <w:divBdr>
            <w:top w:val="none" w:sz="0" w:space="0" w:color="auto"/>
            <w:left w:val="none" w:sz="0" w:space="0" w:color="auto"/>
            <w:bottom w:val="none" w:sz="0" w:space="0" w:color="auto"/>
            <w:right w:val="none" w:sz="0" w:space="0" w:color="auto"/>
          </w:divBdr>
        </w:div>
        <w:div w:id="338122965">
          <w:marLeft w:val="0"/>
          <w:marRight w:val="0"/>
          <w:marTop w:val="0"/>
          <w:marBottom w:val="0"/>
          <w:divBdr>
            <w:top w:val="none" w:sz="0" w:space="0" w:color="auto"/>
            <w:left w:val="none" w:sz="0" w:space="0" w:color="auto"/>
            <w:bottom w:val="none" w:sz="0" w:space="0" w:color="auto"/>
            <w:right w:val="none" w:sz="0" w:space="0" w:color="auto"/>
          </w:divBdr>
        </w:div>
        <w:div w:id="1899126034">
          <w:marLeft w:val="0"/>
          <w:marRight w:val="0"/>
          <w:marTop w:val="0"/>
          <w:marBottom w:val="0"/>
          <w:divBdr>
            <w:top w:val="none" w:sz="0" w:space="0" w:color="auto"/>
            <w:left w:val="none" w:sz="0" w:space="0" w:color="auto"/>
            <w:bottom w:val="none" w:sz="0" w:space="0" w:color="auto"/>
            <w:right w:val="none" w:sz="0" w:space="0" w:color="auto"/>
          </w:divBdr>
        </w:div>
        <w:div w:id="495848440">
          <w:marLeft w:val="0"/>
          <w:marRight w:val="0"/>
          <w:marTop w:val="0"/>
          <w:marBottom w:val="0"/>
          <w:divBdr>
            <w:top w:val="none" w:sz="0" w:space="0" w:color="auto"/>
            <w:left w:val="none" w:sz="0" w:space="0" w:color="auto"/>
            <w:bottom w:val="none" w:sz="0" w:space="0" w:color="auto"/>
            <w:right w:val="none" w:sz="0" w:space="0" w:color="auto"/>
          </w:divBdr>
        </w:div>
        <w:div w:id="342827813">
          <w:marLeft w:val="0"/>
          <w:marRight w:val="0"/>
          <w:marTop w:val="0"/>
          <w:marBottom w:val="0"/>
          <w:divBdr>
            <w:top w:val="none" w:sz="0" w:space="0" w:color="auto"/>
            <w:left w:val="none" w:sz="0" w:space="0" w:color="auto"/>
            <w:bottom w:val="none" w:sz="0" w:space="0" w:color="auto"/>
            <w:right w:val="none" w:sz="0" w:space="0" w:color="auto"/>
          </w:divBdr>
        </w:div>
        <w:div w:id="1927304138">
          <w:marLeft w:val="0"/>
          <w:marRight w:val="0"/>
          <w:marTop w:val="0"/>
          <w:marBottom w:val="0"/>
          <w:divBdr>
            <w:top w:val="none" w:sz="0" w:space="0" w:color="auto"/>
            <w:left w:val="none" w:sz="0" w:space="0" w:color="auto"/>
            <w:bottom w:val="none" w:sz="0" w:space="0" w:color="auto"/>
            <w:right w:val="none" w:sz="0" w:space="0" w:color="auto"/>
          </w:divBdr>
        </w:div>
        <w:div w:id="1590962489">
          <w:marLeft w:val="0"/>
          <w:marRight w:val="0"/>
          <w:marTop w:val="0"/>
          <w:marBottom w:val="0"/>
          <w:divBdr>
            <w:top w:val="none" w:sz="0" w:space="0" w:color="auto"/>
            <w:left w:val="none" w:sz="0" w:space="0" w:color="auto"/>
            <w:bottom w:val="none" w:sz="0" w:space="0" w:color="auto"/>
            <w:right w:val="none" w:sz="0" w:space="0" w:color="auto"/>
          </w:divBdr>
        </w:div>
        <w:div w:id="1823352855">
          <w:marLeft w:val="0"/>
          <w:marRight w:val="0"/>
          <w:marTop w:val="0"/>
          <w:marBottom w:val="0"/>
          <w:divBdr>
            <w:top w:val="none" w:sz="0" w:space="0" w:color="auto"/>
            <w:left w:val="none" w:sz="0" w:space="0" w:color="auto"/>
            <w:bottom w:val="none" w:sz="0" w:space="0" w:color="auto"/>
            <w:right w:val="none" w:sz="0" w:space="0" w:color="auto"/>
          </w:divBdr>
        </w:div>
        <w:div w:id="1235777762">
          <w:marLeft w:val="0"/>
          <w:marRight w:val="0"/>
          <w:marTop w:val="0"/>
          <w:marBottom w:val="0"/>
          <w:divBdr>
            <w:top w:val="none" w:sz="0" w:space="0" w:color="auto"/>
            <w:left w:val="none" w:sz="0" w:space="0" w:color="auto"/>
            <w:bottom w:val="none" w:sz="0" w:space="0" w:color="auto"/>
            <w:right w:val="none" w:sz="0" w:space="0" w:color="auto"/>
          </w:divBdr>
        </w:div>
        <w:div w:id="1430468803">
          <w:marLeft w:val="0"/>
          <w:marRight w:val="0"/>
          <w:marTop w:val="0"/>
          <w:marBottom w:val="0"/>
          <w:divBdr>
            <w:top w:val="none" w:sz="0" w:space="0" w:color="auto"/>
            <w:left w:val="none" w:sz="0" w:space="0" w:color="auto"/>
            <w:bottom w:val="none" w:sz="0" w:space="0" w:color="auto"/>
            <w:right w:val="none" w:sz="0" w:space="0" w:color="auto"/>
          </w:divBdr>
        </w:div>
        <w:div w:id="630937769">
          <w:marLeft w:val="0"/>
          <w:marRight w:val="0"/>
          <w:marTop w:val="0"/>
          <w:marBottom w:val="0"/>
          <w:divBdr>
            <w:top w:val="none" w:sz="0" w:space="0" w:color="auto"/>
            <w:left w:val="none" w:sz="0" w:space="0" w:color="auto"/>
            <w:bottom w:val="none" w:sz="0" w:space="0" w:color="auto"/>
            <w:right w:val="none" w:sz="0" w:space="0" w:color="auto"/>
          </w:divBdr>
        </w:div>
        <w:div w:id="1339621927">
          <w:marLeft w:val="0"/>
          <w:marRight w:val="0"/>
          <w:marTop w:val="0"/>
          <w:marBottom w:val="0"/>
          <w:divBdr>
            <w:top w:val="none" w:sz="0" w:space="0" w:color="auto"/>
            <w:left w:val="none" w:sz="0" w:space="0" w:color="auto"/>
            <w:bottom w:val="none" w:sz="0" w:space="0" w:color="auto"/>
            <w:right w:val="none" w:sz="0" w:space="0" w:color="auto"/>
          </w:divBdr>
        </w:div>
        <w:div w:id="227032644">
          <w:marLeft w:val="0"/>
          <w:marRight w:val="0"/>
          <w:marTop w:val="0"/>
          <w:marBottom w:val="0"/>
          <w:divBdr>
            <w:top w:val="none" w:sz="0" w:space="0" w:color="auto"/>
            <w:left w:val="none" w:sz="0" w:space="0" w:color="auto"/>
            <w:bottom w:val="none" w:sz="0" w:space="0" w:color="auto"/>
            <w:right w:val="none" w:sz="0" w:space="0" w:color="auto"/>
          </w:divBdr>
        </w:div>
        <w:div w:id="1937400004">
          <w:marLeft w:val="0"/>
          <w:marRight w:val="0"/>
          <w:marTop w:val="0"/>
          <w:marBottom w:val="0"/>
          <w:divBdr>
            <w:top w:val="none" w:sz="0" w:space="0" w:color="auto"/>
            <w:left w:val="none" w:sz="0" w:space="0" w:color="auto"/>
            <w:bottom w:val="none" w:sz="0" w:space="0" w:color="auto"/>
            <w:right w:val="none" w:sz="0" w:space="0" w:color="auto"/>
          </w:divBdr>
        </w:div>
        <w:div w:id="504630203">
          <w:marLeft w:val="0"/>
          <w:marRight w:val="0"/>
          <w:marTop w:val="0"/>
          <w:marBottom w:val="0"/>
          <w:divBdr>
            <w:top w:val="none" w:sz="0" w:space="0" w:color="auto"/>
            <w:left w:val="none" w:sz="0" w:space="0" w:color="auto"/>
            <w:bottom w:val="none" w:sz="0" w:space="0" w:color="auto"/>
            <w:right w:val="none" w:sz="0" w:space="0" w:color="auto"/>
          </w:divBdr>
        </w:div>
        <w:div w:id="1903639373">
          <w:marLeft w:val="0"/>
          <w:marRight w:val="0"/>
          <w:marTop w:val="0"/>
          <w:marBottom w:val="0"/>
          <w:divBdr>
            <w:top w:val="none" w:sz="0" w:space="0" w:color="auto"/>
            <w:left w:val="none" w:sz="0" w:space="0" w:color="auto"/>
            <w:bottom w:val="none" w:sz="0" w:space="0" w:color="auto"/>
            <w:right w:val="none" w:sz="0" w:space="0" w:color="auto"/>
          </w:divBdr>
        </w:div>
        <w:div w:id="1692489078">
          <w:marLeft w:val="0"/>
          <w:marRight w:val="0"/>
          <w:marTop w:val="0"/>
          <w:marBottom w:val="0"/>
          <w:divBdr>
            <w:top w:val="none" w:sz="0" w:space="0" w:color="auto"/>
            <w:left w:val="none" w:sz="0" w:space="0" w:color="auto"/>
            <w:bottom w:val="none" w:sz="0" w:space="0" w:color="auto"/>
            <w:right w:val="none" w:sz="0" w:space="0" w:color="auto"/>
          </w:divBdr>
        </w:div>
        <w:div w:id="735203791">
          <w:marLeft w:val="0"/>
          <w:marRight w:val="0"/>
          <w:marTop w:val="0"/>
          <w:marBottom w:val="0"/>
          <w:divBdr>
            <w:top w:val="none" w:sz="0" w:space="0" w:color="auto"/>
            <w:left w:val="none" w:sz="0" w:space="0" w:color="auto"/>
            <w:bottom w:val="none" w:sz="0" w:space="0" w:color="auto"/>
            <w:right w:val="none" w:sz="0" w:space="0" w:color="auto"/>
          </w:divBdr>
        </w:div>
        <w:div w:id="1811750671">
          <w:marLeft w:val="0"/>
          <w:marRight w:val="0"/>
          <w:marTop w:val="0"/>
          <w:marBottom w:val="0"/>
          <w:divBdr>
            <w:top w:val="none" w:sz="0" w:space="0" w:color="auto"/>
            <w:left w:val="none" w:sz="0" w:space="0" w:color="auto"/>
            <w:bottom w:val="none" w:sz="0" w:space="0" w:color="auto"/>
            <w:right w:val="none" w:sz="0" w:space="0" w:color="auto"/>
          </w:divBdr>
        </w:div>
        <w:div w:id="1948199674">
          <w:marLeft w:val="0"/>
          <w:marRight w:val="0"/>
          <w:marTop w:val="0"/>
          <w:marBottom w:val="0"/>
          <w:divBdr>
            <w:top w:val="none" w:sz="0" w:space="0" w:color="auto"/>
            <w:left w:val="none" w:sz="0" w:space="0" w:color="auto"/>
            <w:bottom w:val="none" w:sz="0" w:space="0" w:color="auto"/>
            <w:right w:val="none" w:sz="0" w:space="0" w:color="auto"/>
          </w:divBdr>
        </w:div>
        <w:div w:id="1825661735">
          <w:marLeft w:val="0"/>
          <w:marRight w:val="0"/>
          <w:marTop w:val="0"/>
          <w:marBottom w:val="0"/>
          <w:divBdr>
            <w:top w:val="none" w:sz="0" w:space="0" w:color="auto"/>
            <w:left w:val="none" w:sz="0" w:space="0" w:color="auto"/>
            <w:bottom w:val="none" w:sz="0" w:space="0" w:color="auto"/>
            <w:right w:val="none" w:sz="0" w:space="0" w:color="auto"/>
          </w:divBdr>
        </w:div>
        <w:div w:id="2115905231">
          <w:marLeft w:val="0"/>
          <w:marRight w:val="0"/>
          <w:marTop w:val="0"/>
          <w:marBottom w:val="0"/>
          <w:divBdr>
            <w:top w:val="none" w:sz="0" w:space="0" w:color="auto"/>
            <w:left w:val="none" w:sz="0" w:space="0" w:color="auto"/>
            <w:bottom w:val="none" w:sz="0" w:space="0" w:color="auto"/>
            <w:right w:val="none" w:sz="0" w:space="0" w:color="auto"/>
          </w:divBdr>
        </w:div>
        <w:div w:id="862985311">
          <w:marLeft w:val="0"/>
          <w:marRight w:val="0"/>
          <w:marTop w:val="0"/>
          <w:marBottom w:val="0"/>
          <w:divBdr>
            <w:top w:val="none" w:sz="0" w:space="0" w:color="auto"/>
            <w:left w:val="none" w:sz="0" w:space="0" w:color="auto"/>
            <w:bottom w:val="none" w:sz="0" w:space="0" w:color="auto"/>
            <w:right w:val="none" w:sz="0" w:space="0" w:color="auto"/>
          </w:divBdr>
        </w:div>
        <w:div w:id="1653677152">
          <w:marLeft w:val="0"/>
          <w:marRight w:val="0"/>
          <w:marTop w:val="0"/>
          <w:marBottom w:val="0"/>
          <w:divBdr>
            <w:top w:val="none" w:sz="0" w:space="0" w:color="auto"/>
            <w:left w:val="none" w:sz="0" w:space="0" w:color="auto"/>
            <w:bottom w:val="none" w:sz="0" w:space="0" w:color="auto"/>
            <w:right w:val="none" w:sz="0" w:space="0" w:color="auto"/>
          </w:divBdr>
        </w:div>
        <w:div w:id="1964726789">
          <w:marLeft w:val="0"/>
          <w:marRight w:val="0"/>
          <w:marTop w:val="0"/>
          <w:marBottom w:val="0"/>
          <w:divBdr>
            <w:top w:val="none" w:sz="0" w:space="0" w:color="auto"/>
            <w:left w:val="none" w:sz="0" w:space="0" w:color="auto"/>
            <w:bottom w:val="none" w:sz="0" w:space="0" w:color="auto"/>
            <w:right w:val="none" w:sz="0" w:space="0" w:color="auto"/>
          </w:divBdr>
        </w:div>
        <w:div w:id="7294238">
          <w:marLeft w:val="0"/>
          <w:marRight w:val="0"/>
          <w:marTop w:val="0"/>
          <w:marBottom w:val="0"/>
          <w:divBdr>
            <w:top w:val="none" w:sz="0" w:space="0" w:color="auto"/>
            <w:left w:val="none" w:sz="0" w:space="0" w:color="auto"/>
            <w:bottom w:val="none" w:sz="0" w:space="0" w:color="auto"/>
            <w:right w:val="none" w:sz="0" w:space="0" w:color="auto"/>
          </w:divBdr>
        </w:div>
        <w:div w:id="1480685779">
          <w:marLeft w:val="0"/>
          <w:marRight w:val="0"/>
          <w:marTop w:val="0"/>
          <w:marBottom w:val="0"/>
          <w:divBdr>
            <w:top w:val="none" w:sz="0" w:space="0" w:color="auto"/>
            <w:left w:val="none" w:sz="0" w:space="0" w:color="auto"/>
            <w:bottom w:val="none" w:sz="0" w:space="0" w:color="auto"/>
            <w:right w:val="none" w:sz="0" w:space="0" w:color="auto"/>
          </w:divBdr>
        </w:div>
        <w:div w:id="1649672741">
          <w:marLeft w:val="0"/>
          <w:marRight w:val="0"/>
          <w:marTop w:val="0"/>
          <w:marBottom w:val="0"/>
          <w:divBdr>
            <w:top w:val="none" w:sz="0" w:space="0" w:color="auto"/>
            <w:left w:val="none" w:sz="0" w:space="0" w:color="auto"/>
            <w:bottom w:val="none" w:sz="0" w:space="0" w:color="auto"/>
            <w:right w:val="none" w:sz="0" w:space="0" w:color="auto"/>
          </w:divBdr>
        </w:div>
        <w:div w:id="1803229491">
          <w:marLeft w:val="0"/>
          <w:marRight w:val="0"/>
          <w:marTop w:val="0"/>
          <w:marBottom w:val="0"/>
          <w:divBdr>
            <w:top w:val="none" w:sz="0" w:space="0" w:color="auto"/>
            <w:left w:val="none" w:sz="0" w:space="0" w:color="auto"/>
            <w:bottom w:val="none" w:sz="0" w:space="0" w:color="auto"/>
            <w:right w:val="none" w:sz="0" w:space="0" w:color="auto"/>
          </w:divBdr>
        </w:div>
        <w:div w:id="1765609468">
          <w:marLeft w:val="0"/>
          <w:marRight w:val="0"/>
          <w:marTop w:val="0"/>
          <w:marBottom w:val="0"/>
          <w:divBdr>
            <w:top w:val="none" w:sz="0" w:space="0" w:color="auto"/>
            <w:left w:val="none" w:sz="0" w:space="0" w:color="auto"/>
            <w:bottom w:val="none" w:sz="0" w:space="0" w:color="auto"/>
            <w:right w:val="none" w:sz="0" w:space="0" w:color="auto"/>
          </w:divBdr>
        </w:div>
        <w:div w:id="354381124">
          <w:marLeft w:val="0"/>
          <w:marRight w:val="0"/>
          <w:marTop w:val="0"/>
          <w:marBottom w:val="0"/>
          <w:divBdr>
            <w:top w:val="none" w:sz="0" w:space="0" w:color="auto"/>
            <w:left w:val="none" w:sz="0" w:space="0" w:color="auto"/>
            <w:bottom w:val="none" w:sz="0" w:space="0" w:color="auto"/>
            <w:right w:val="none" w:sz="0" w:space="0" w:color="auto"/>
          </w:divBdr>
        </w:div>
        <w:div w:id="1879733842">
          <w:marLeft w:val="0"/>
          <w:marRight w:val="0"/>
          <w:marTop w:val="0"/>
          <w:marBottom w:val="0"/>
          <w:divBdr>
            <w:top w:val="none" w:sz="0" w:space="0" w:color="auto"/>
            <w:left w:val="none" w:sz="0" w:space="0" w:color="auto"/>
            <w:bottom w:val="none" w:sz="0" w:space="0" w:color="auto"/>
            <w:right w:val="none" w:sz="0" w:space="0" w:color="auto"/>
          </w:divBdr>
        </w:div>
        <w:div w:id="1273855524">
          <w:marLeft w:val="0"/>
          <w:marRight w:val="0"/>
          <w:marTop w:val="0"/>
          <w:marBottom w:val="0"/>
          <w:divBdr>
            <w:top w:val="none" w:sz="0" w:space="0" w:color="auto"/>
            <w:left w:val="none" w:sz="0" w:space="0" w:color="auto"/>
            <w:bottom w:val="none" w:sz="0" w:space="0" w:color="auto"/>
            <w:right w:val="none" w:sz="0" w:space="0" w:color="auto"/>
          </w:divBdr>
        </w:div>
        <w:div w:id="1111823416">
          <w:marLeft w:val="0"/>
          <w:marRight w:val="0"/>
          <w:marTop w:val="0"/>
          <w:marBottom w:val="0"/>
          <w:divBdr>
            <w:top w:val="none" w:sz="0" w:space="0" w:color="auto"/>
            <w:left w:val="none" w:sz="0" w:space="0" w:color="auto"/>
            <w:bottom w:val="none" w:sz="0" w:space="0" w:color="auto"/>
            <w:right w:val="none" w:sz="0" w:space="0" w:color="auto"/>
          </w:divBdr>
        </w:div>
        <w:div w:id="1141074051">
          <w:marLeft w:val="0"/>
          <w:marRight w:val="0"/>
          <w:marTop w:val="0"/>
          <w:marBottom w:val="0"/>
          <w:divBdr>
            <w:top w:val="none" w:sz="0" w:space="0" w:color="auto"/>
            <w:left w:val="none" w:sz="0" w:space="0" w:color="auto"/>
            <w:bottom w:val="none" w:sz="0" w:space="0" w:color="auto"/>
            <w:right w:val="none" w:sz="0" w:space="0" w:color="auto"/>
          </w:divBdr>
        </w:div>
        <w:div w:id="731201819">
          <w:marLeft w:val="0"/>
          <w:marRight w:val="0"/>
          <w:marTop w:val="0"/>
          <w:marBottom w:val="0"/>
          <w:divBdr>
            <w:top w:val="none" w:sz="0" w:space="0" w:color="auto"/>
            <w:left w:val="none" w:sz="0" w:space="0" w:color="auto"/>
            <w:bottom w:val="none" w:sz="0" w:space="0" w:color="auto"/>
            <w:right w:val="none" w:sz="0" w:space="0" w:color="auto"/>
          </w:divBdr>
        </w:div>
        <w:div w:id="987200432">
          <w:marLeft w:val="0"/>
          <w:marRight w:val="0"/>
          <w:marTop w:val="0"/>
          <w:marBottom w:val="0"/>
          <w:divBdr>
            <w:top w:val="none" w:sz="0" w:space="0" w:color="auto"/>
            <w:left w:val="none" w:sz="0" w:space="0" w:color="auto"/>
            <w:bottom w:val="none" w:sz="0" w:space="0" w:color="auto"/>
            <w:right w:val="none" w:sz="0" w:space="0" w:color="auto"/>
          </w:divBdr>
        </w:div>
      </w:divsChild>
    </w:div>
    <w:div w:id="419911306">
      <w:marLeft w:val="480"/>
      <w:marRight w:val="0"/>
      <w:marTop w:val="0"/>
      <w:marBottom w:val="0"/>
      <w:divBdr>
        <w:top w:val="none" w:sz="0" w:space="0" w:color="auto"/>
        <w:left w:val="none" w:sz="0" w:space="0" w:color="auto"/>
        <w:bottom w:val="none" w:sz="0" w:space="0" w:color="auto"/>
        <w:right w:val="none" w:sz="0" w:space="0" w:color="auto"/>
      </w:divBdr>
    </w:div>
    <w:div w:id="419986971">
      <w:bodyDiv w:val="1"/>
      <w:marLeft w:val="0"/>
      <w:marRight w:val="0"/>
      <w:marTop w:val="0"/>
      <w:marBottom w:val="0"/>
      <w:divBdr>
        <w:top w:val="none" w:sz="0" w:space="0" w:color="auto"/>
        <w:left w:val="none" w:sz="0" w:space="0" w:color="auto"/>
        <w:bottom w:val="none" w:sz="0" w:space="0" w:color="auto"/>
        <w:right w:val="none" w:sz="0" w:space="0" w:color="auto"/>
      </w:divBdr>
    </w:div>
    <w:div w:id="420032654">
      <w:marLeft w:val="480"/>
      <w:marRight w:val="0"/>
      <w:marTop w:val="0"/>
      <w:marBottom w:val="0"/>
      <w:divBdr>
        <w:top w:val="none" w:sz="0" w:space="0" w:color="auto"/>
        <w:left w:val="none" w:sz="0" w:space="0" w:color="auto"/>
        <w:bottom w:val="none" w:sz="0" w:space="0" w:color="auto"/>
        <w:right w:val="none" w:sz="0" w:space="0" w:color="auto"/>
      </w:divBdr>
    </w:div>
    <w:div w:id="420831539">
      <w:marLeft w:val="480"/>
      <w:marRight w:val="0"/>
      <w:marTop w:val="0"/>
      <w:marBottom w:val="0"/>
      <w:divBdr>
        <w:top w:val="none" w:sz="0" w:space="0" w:color="auto"/>
        <w:left w:val="none" w:sz="0" w:space="0" w:color="auto"/>
        <w:bottom w:val="none" w:sz="0" w:space="0" w:color="auto"/>
        <w:right w:val="none" w:sz="0" w:space="0" w:color="auto"/>
      </w:divBdr>
    </w:div>
    <w:div w:id="421531483">
      <w:marLeft w:val="480"/>
      <w:marRight w:val="0"/>
      <w:marTop w:val="0"/>
      <w:marBottom w:val="0"/>
      <w:divBdr>
        <w:top w:val="none" w:sz="0" w:space="0" w:color="auto"/>
        <w:left w:val="none" w:sz="0" w:space="0" w:color="auto"/>
        <w:bottom w:val="none" w:sz="0" w:space="0" w:color="auto"/>
        <w:right w:val="none" w:sz="0" w:space="0" w:color="auto"/>
      </w:divBdr>
    </w:div>
    <w:div w:id="421922864">
      <w:marLeft w:val="480"/>
      <w:marRight w:val="0"/>
      <w:marTop w:val="0"/>
      <w:marBottom w:val="0"/>
      <w:divBdr>
        <w:top w:val="none" w:sz="0" w:space="0" w:color="auto"/>
        <w:left w:val="none" w:sz="0" w:space="0" w:color="auto"/>
        <w:bottom w:val="none" w:sz="0" w:space="0" w:color="auto"/>
        <w:right w:val="none" w:sz="0" w:space="0" w:color="auto"/>
      </w:divBdr>
    </w:div>
    <w:div w:id="422381935">
      <w:marLeft w:val="480"/>
      <w:marRight w:val="0"/>
      <w:marTop w:val="0"/>
      <w:marBottom w:val="0"/>
      <w:divBdr>
        <w:top w:val="none" w:sz="0" w:space="0" w:color="auto"/>
        <w:left w:val="none" w:sz="0" w:space="0" w:color="auto"/>
        <w:bottom w:val="none" w:sz="0" w:space="0" w:color="auto"/>
        <w:right w:val="none" w:sz="0" w:space="0" w:color="auto"/>
      </w:divBdr>
    </w:div>
    <w:div w:id="422647208">
      <w:marLeft w:val="480"/>
      <w:marRight w:val="0"/>
      <w:marTop w:val="0"/>
      <w:marBottom w:val="0"/>
      <w:divBdr>
        <w:top w:val="none" w:sz="0" w:space="0" w:color="auto"/>
        <w:left w:val="none" w:sz="0" w:space="0" w:color="auto"/>
        <w:bottom w:val="none" w:sz="0" w:space="0" w:color="auto"/>
        <w:right w:val="none" w:sz="0" w:space="0" w:color="auto"/>
      </w:divBdr>
    </w:div>
    <w:div w:id="422648821">
      <w:marLeft w:val="480"/>
      <w:marRight w:val="0"/>
      <w:marTop w:val="0"/>
      <w:marBottom w:val="0"/>
      <w:divBdr>
        <w:top w:val="none" w:sz="0" w:space="0" w:color="auto"/>
        <w:left w:val="none" w:sz="0" w:space="0" w:color="auto"/>
        <w:bottom w:val="none" w:sz="0" w:space="0" w:color="auto"/>
        <w:right w:val="none" w:sz="0" w:space="0" w:color="auto"/>
      </w:divBdr>
    </w:div>
    <w:div w:id="422650727">
      <w:bodyDiv w:val="1"/>
      <w:marLeft w:val="0"/>
      <w:marRight w:val="0"/>
      <w:marTop w:val="0"/>
      <w:marBottom w:val="0"/>
      <w:divBdr>
        <w:top w:val="none" w:sz="0" w:space="0" w:color="auto"/>
        <w:left w:val="none" w:sz="0" w:space="0" w:color="auto"/>
        <w:bottom w:val="none" w:sz="0" w:space="0" w:color="auto"/>
        <w:right w:val="none" w:sz="0" w:space="0" w:color="auto"/>
      </w:divBdr>
    </w:div>
    <w:div w:id="423451949">
      <w:bodyDiv w:val="1"/>
      <w:marLeft w:val="0"/>
      <w:marRight w:val="0"/>
      <w:marTop w:val="0"/>
      <w:marBottom w:val="0"/>
      <w:divBdr>
        <w:top w:val="none" w:sz="0" w:space="0" w:color="auto"/>
        <w:left w:val="none" w:sz="0" w:space="0" w:color="auto"/>
        <w:bottom w:val="none" w:sz="0" w:space="0" w:color="auto"/>
        <w:right w:val="none" w:sz="0" w:space="0" w:color="auto"/>
      </w:divBdr>
    </w:div>
    <w:div w:id="423654412">
      <w:marLeft w:val="480"/>
      <w:marRight w:val="0"/>
      <w:marTop w:val="0"/>
      <w:marBottom w:val="0"/>
      <w:divBdr>
        <w:top w:val="none" w:sz="0" w:space="0" w:color="auto"/>
        <w:left w:val="none" w:sz="0" w:space="0" w:color="auto"/>
        <w:bottom w:val="none" w:sz="0" w:space="0" w:color="auto"/>
        <w:right w:val="none" w:sz="0" w:space="0" w:color="auto"/>
      </w:divBdr>
    </w:div>
    <w:div w:id="423690675">
      <w:bodyDiv w:val="1"/>
      <w:marLeft w:val="0"/>
      <w:marRight w:val="0"/>
      <w:marTop w:val="0"/>
      <w:marBottom w:val="0"/>
      <w:divBdr>
        <w:top w:val="none" w:sz="0" w:space="0" w:color="auto"/>
        <w:left w:val="none" w:sz="0" w:space="0" w:color="auto"/>
        <w:bottom w:val="none" w:sz="0" w:space="0" w:color="auto"/>
        <w:right w:val="none" w:sz="0" w:space="0" w:color="auto"/>
      </w:divBdr>
    </w:div>
    <w:div w:id="423691236">
      <w:marLeft w:val="480"/>
      <w:marRight w:val="0"/>
      <w:marTop w:val="0"/>
      <w:marBottom w:val="0"/>
      <w:divBdr>
        <w:top w:val="none" w:sz="0" w:space="0" w:color="auto"/>
        <w:left w:val="none" w:sz="0" w:space="0" w:color="auto"/>
        <w:bottom w:val="none" w:sz="0" w:space="0" w:color="auto"/>
        <w:right w:val="none" w:sz="0" w:space="0" w:color="auto"/>
      </w:divBdr>
    </w:div>
    <w:div w:id="423887917">
      <w:marLeft w:val="480"/>
      <w:marRight w:val="0"/>
      <w:marTop w:val="0"/>
      <w:marBottom w:val="0"/>
      <w:divBdr>
        <w:top w:val="none" w:sz="0" w:space="0" w:color="auto"/>
        <w:left w:val="none" w:sz="0" w:space="0" w:color="auto"/>
        <w:bottom w:val="none" w:sz="0" w:space="0" w:color="auto"/>
        <w:right w:val="none" w:sz="0" w:space="0" w:color="auto"/>
      </w:divBdr>
    </w:div>
    <w:div w:id="424346154">
      <w:marLeft w:val="480"/>
      <w:marRight w:val="0"/>
      <w:marTop w:val="0"/>
      <w:marBottom w:val="0"/>
      <w:divBdr>
        <w:top w:val="none" w:sz="0" w:space="0" w:color="auto"/>
        <w:left w:val="none" w:sz="0" w:space="0" w:color="auto"/>
        <w:bottom w:val="none" w:sz="0" w:space="0" w:color="auto"/>
        <w:right w:val="none" w:sz="0" w:space="0" w:color="auto"/>
      </w:divBdr>
    </w:div>
    <w:div w:id="425731509">
      <w:bodyDiv w:val="1"/>
      <w:marLeft w:val="0"/>
      <w:marRight w:val="0"/>
      <w:marTop w:val="0"/>
      <w:marBottom w:val="0"/>
      <w:divBdr>
        <w:top w:val="none" w:sz="0" w:space="0" w:color="auto"/>
        <w:left w:val="none" w:sz="0" w:space="0" w:color="auto"/>
        <w:bottom w:val="none" w:sz="0" w:space="0" w:color="auto"/>
        <w:right w:val="none" w:sz="0" w:space="0" w:color="auto"/>
      </w:divBdr>
    </w:div>
    <w:div w:id="425880915">
      <w:marLeft w:val="480"/>
      <w:marRight w:val="0"/>
      <w:marTop w:val="0"/>
      <w:marBottom w:val="0"/>
      <w:divBdr>
        <w:top w:val="none" w:sz="0" w:space="0" w:color="auto"/>
        <w:left w:val="none" w:sz="0" w:space="0" w:color="auto"/>
        <w:bottom w:val="none" w:sz="0" w:space="0" w:color="auto"/>
        <w:right w:val="none" w:sz="0" w:space="0" w:color="auto"/>
      </w:divBdr>
    </w:div>
    <w:div w:id="426734476">
      <w:marLeft w:val="480"/>
      <w:marRight w:val="0"/>
      <w:marTop w:val="0"/>
      <w:marBottom w:val="0"/>
      <w:divBdr>
        <w:top w:val="none" w:sz="0" w:space="0" w:color="auto"/>
        <w:left w:val="none" w:sz="0" w:space="0" w:color="auto"/>
        <w:bottom w:val="none" w:sz="0" w:space="0" w:color="auto"/>
        <w:right w:val="none" w:sz="0" w:space="0" w:color="auto"/>
      </w:divBdr>
    </w:div>
    <w:div w:id="426921543">
      <w:marLeft w:val="480"/>
      <w:marRight w:val="0"/>
      <w:marTop w:val="0"/>
      <w:marBottom w:val="0"/>
      <w:divBdr>
        <w:top w:val="none" w:sz="0" w:space="0" w:color="auto"/>
        <w:left w:val="none" w:sz="0" w:space="0" w:color="auto"/>
        <w:bottom w:val="none" w:sz="0" w:space="0" w:color="auto"/>
        <w:right w:val="none" w:sz="0" w:space="0" w:color="auto"/>
      </w:divBdr>
    </w:div>
    <w:div w:id="426923029">
      <w:marLeft w:val="480"/>
      <w:marRight w:val="0"/>
      <w:marTop w:val="0"/>
      <w:marBottom w:val="0"/>
      <w:divBdr>
        <w:top w:val="none" w:sz="0" w:space="0" w:color="auto"/>
        <w:left w:val="none" w:sz="0" w:space="0" w:color="auto"/>
        <w:bottom w:val="none" w:sz="0" w:space="0" w:color="auto"/>
        <w:right w:val="none" w:sz="0" w:space="0" w:color="auto"/>
      </w:divBdr>
    </w:div>
    <w:div w:id="427972627">
      <w:marLeft w:val="480"/>
      <w:marRight w:val="0"/>
      <w:marTop w:val="0"/>
      <w:marBottom w:val="0"/>
      <w:divBdr>
        <w:top w:val="none" w:sz="0" w:space="0" w:color="auto"/>
        <w:left w:val="none" w:sz="0" w:space="0" w:color="auto"/>
        <w:bottom w:val="none" w:sz="0" w:space="0" w:color="auto"/>
        <w:right w:val="none" w:sz="0" w:space="0" w:color="auto"/>
      </w:divBdr>
    </w:div>
    <w:div w:id="428550830">
      <w:marLeft w:val="480"/>
      <w:marRight w:val="0"/>
      <w:marTop w:val="0"/>
      <w:marBottom w:val="0"/>
      <w:divBdr>
        <w:top w:val="none" w:sz="0" w:space="0" w:color="auto"/>
        <w:left w:val="none" w:sz="0" w:space="0" w:color="auto"/>
        <w:bottom w:val="none" w:sz="0" w:space="0" w:color="auto"/>
        <w:right w:val="none" w:sz="0" w:space="0" w:color="auto"/>
      </w:divBdr>
    </w:div>
    <w:div w:id="428625660">
      <w:bodyDiv w:val="1"/>
      <w:marLeft w:val="0"/>
      <w:marRight w:val="0"/>
      <w:marTop w:val="0"/>
      <w:marBottom w:val="0"/>
      <w:divBdr>
        <w:top w:val="none" w:sz="0" w:space="0" w:color="auto"/>
        <w:left w:val="none" w:sz="0" w:space="0" w:color="auto"/>
        <w:bottom w:val="none" w:sz="0" w:space="0" w:color="auto"/>
        <w:right w:val="none" w:sz="0" w:space="0" w:color="auto"/>
      </w:divBdr>
    </w:div>
    <w:div w:id="429155728">
      <w:marLeft w:val="480"/>
      <w:marRight w:val="0"/>
      <w:marTop w:val="0"/>
      <w:marBottom w:val="0"/>
      <w:divBdr>
        <w:top w:val="none" w:sz="0" w:space="0" w:color="auto"/>
        <w:left w:val="none" w:sz="0" w:space="0" w:color="auto"/>
        <w:bottom w:val="none" w:sz="0" w:space="0" w:color="auto"/>
        <w:right w:val="none" w:sz="0" w:space="0" w:color="auto"/>
      </w:divBdr>
    </w:div>
    <w:div w:id="429664542">
      <w:marLeft w:val="480"/>
      <w:marRight w:val="0"/>
      <w:marTop w:val="0"/>
      <w:marBottom w:val="0"/>
      <w:divBdr>
        <w:top w:val="none" w:sz="0" w:space="0" w:color="auto"/>
        <w:left w:val="none" w:sz="0" w:space="0" w:color="auto"/>
        <w:bottom w:val="none" w:sz="0" w:space="0" w:color="auto"/>
        <w:right w:val="none" w:sz="0" w:space="0" w:color="auto"/>
      </w:divBdr>
    </w:div>
    <w:div w:id="429739988">
      <w:bodyDiv w:val="1"/>
      <w:marLeft w:val="0"/>
      <w:marRight w:val="0"/>
      <w:marTop w:val="0"/>
      <w:marBottom w:val="0"/>
      <w:divBdr>
        <w:top w:val="none" w:sz="0" w:space="0" w:color="auto"/>
        <w:left w:val="none" w:sz="0" w:space="0" w:color="auto"/>
        <w:bottom w:val="none" w:sz="0" w:space="0" w:color="auto"/>
        <w:right w:val="none" w:sz="0" w:space="0" w:color="auto"/>
      </w:divBdr>
      <w:divsChild>
        <w:div w:id="1312368776">
          <w:marLeft w:val="480"/>
          <w:marRight w:val="0"/>
          <w:marTop w:val="0"/>
          <w:marBottom w:val="0"/>
          <w:divBdr>
            <w:top w:val="none" w:sz="0" w:space="0" w:color="auto"/>
            <w:left w:val="none" w:sz="0" w:space="0" w:color="auto"/>
            <w:bottom w:val="none" w:sz="0" w:space="0" w:color="auto"/>
            <w:right w:val="none" w:sz="0" w:space="0" w:color="auto"/>
          </w:divBdr>
        </w:div>
        <w:div w:id="240599899">
          <w:marLeft w:val="480"/>
          <w:marRight w:val="0"/>
          <w:marTop w:val="0"/>
          <w:marBottom w:val="0"/>
          <w:divBdr>
            <w:top w:val="none" w:sz="0" w:space="0" w:color="auto"/>
            <w:left w:val="none" w:sz="0" w:space="0" w:color="auto"/>
            <w:bottom w:val="none" w:sz="0" w:space="0" w:color="auto"/>
            <w:right w:val="none" w:sz="0" w:space="0" w:color="auto"/>
          </w:divBdr>
        </w:div>
        <w:div w:id="190651013">
          <w:marLeft w:val="480"/>
          <w:marRight w:val="0"/>
          <w:marTop w:val="0"/>
          <w:marBottom w:val="0"/>
          <w:divBdr>
            <w:top w:val="none" w:sz="0" w:space="0" w:color="auto"/>
            <w:left w:val="none" w:sz="0" w:space="0" w:color="auto"/>
            <w:bottom w:val="none" w:sz="0" w:space="0" w:color="auto"/>
            <w:right w:val="none" w:sz="0" w:space="0" w:color="auto"/>
          </w:divBdr>
        </w:div>
        <w:div w:id="1758938266">
          <w:marLeft w:val="480"/>
          <w:marRight w:val="0"/>
          <w:marTop w:val="0"/>
          <w:marBottom w:val="0"/>
          <w:divBdr>
            <w:top w:val="none" w:sz="0" w:space="0" w:color="auto"/>
            <w:left w:val="none" w:sz="0" w:space="0" w:color="auto"/>
            <w:bottom w:val="none" w:sz="0" w:space="0" w:color="auto"/>
            <w:right w:val="none" w:sz="0" w:space="0" w:color="auto"/>
          </w:divBdr>
        </w:div>
        <w:div w:id="214971410">
          <w:marLeft w:val="480"/>
          <w:marRight w:val="0"/>
          <w:marTop w:val="0"/>
          <w:marBottom w:val="0"/>
          <w:divBdr>
            <w:top w:val="none" w:sz="0" w:space="0" w:color="auto"/>
            <w:left w:val="none" w:sz="0" w:space="0" w:color="auto"/>
            <w:bottom w:val="none" w:sz="0" w:space="0" w:color="auto"/>
            <w:right w:val="none" w:sz="0" w:space="0" w:color="auto"/>
          </w:divBdr>
        </w:div>
        <w:div w:id="1732265254">
          <w:marLeft w:val="480"/>
          <w:marRight w:val="0"/>
          <w:marTop w:val="0"/>
          <w:marBottom w:val="0"/>
          <w:divBdr>
            <w:top w:val="none" w:sz="0" w:space="0" w:color="auto"/>
            <w:left w:val="none" w:sz="0" w:space="0" w:color="auto"/>
            <w:bottom w:val="none" w:sz="0" w:space="0" w:color="auto"/>
            <w:right w:val="none" w:sz="0" w:space="0" w:color="auto"/>
          </w:divBdr>
        </w:div>
        <w:div w:id="1267075954">
          <w:marLeft w:val="480"/>
          <w:marRight w:val="0"/>
          <w:marTop w:val="0"/>
          <w:marBottom w:val="0"/>
          <w:divBdr>
            <w:top w:val="none" w:sz="0" w:space="0" w:color="auto"/>
            <w:left w:val="none" w:sz="0" w:space="0" w:color="auto"/>
            <w:bottom w:val="none" w:sz="0" w:space="0" w:color="auto"/>
            <w:right w:val="none" w:sz="0" w:space="0" w:color="auto"/>
          </w:divBdr>
        </w:div>
        <w:div w:id="460851007">
          <w:marLeft w:val="480"/>
          <w:marRight w:val="0"/>
          <w:marTop w:val="0"/>
          <w:marBottom w:val="0"/>
          <w:divBdr>
            <w:top w:val="none" w:sz="0" w:space="0" w:color="auto"/>
            <w:left w:val="none" w:sz="0" w:space="0" w:color="auto"/>
            <w:bottom w:val="none" w:sz="0" w:space="0" w:color="auto"/>
            <w:right w:val="none" w:sz="0" w:space="0" w:color="auto"/>
          </w:divBdr>
        </w:div>
        <w:div w:id="1659072387">
          <w:marLeft w:val="480"/>
          <w:marRight w:val="0"/>
          <w:marTop w:val="0"/>
          <w:marBottom w:val="0"/>
          <w:divBdr>
            <w:top w:val="none" w:sz="0" w:space="0" w:color="auto"/>
            <w:left w:val="none" w:sz="0" w:space="0" w:color="auto"/>
            <w:bottom w:val="none" w:sz="0" w:space="0" w:color="auto"/>
            <w:right w:val="none" w:sz="0" w:space="0" w:color="auto"/>
          </w:divBdr>
        </w:div>
        <w:div w:id="1448894196">
          <w:marLeft w:val="480"/>
          <w:marRight w:val="0"/>
          <w:marTop w:val="0"/>
          <w:marBottom w:val="0"/>
          <w:divBdr>
            <w:top w:val="none" w:sz="0" w:space="0" w:color="auto"/>
            <w:left w:val="none" w:sz="0" w:space="0" w:color="auto"/>
            <w:bottom w:val="none" w:sz="0" w:space="0" w:color="auto"/>
            <w:right w:val="none" w:sz="0" w:space="0" w:color="auto"/>
          </w:divBdr>
        </w:div>
        <w:div w:id="803737318">
          <w:marLeft w:val="480"/>
          <w:marRight w:val="0"/>
          <w:marTop w:val="0"/>
          <w:marBottom w:val="0"/>
          <w:divBdr>
            <w:top w:val="none" w:sz="0" w:space="0" w:color="auto"/>
            <w:left w:val="none" w:sz="0" w:space="0" w:color="auto"/>
            <w:bottom w:val="none" w:sz="0" w:space="0" w:color="auto"/>
            <w:right w:val="none" w:sz="0" w:space="0" w:color="auto"/>
          </w:divBdr>
        </w:div>
        <w:div w:id="1506703874">
          <w:marLeft w:val="480"/>
          <w:marRight w:val="0"/>
          <w:marTop w:val="0"/>
          <w:marBottom w:val="0"/>
          <w:divBdr>
            <w:top w:val="none" w:sz="0" w:space="0" w:color="auto"/>
            <w:left w:val="none" w:sz="0" w:space="0" w:color="auto"/>
            <w:bottom w:val="none" w:sz="0" w:space="0" w:color="auto"/>
            <w:right w:val="none" w:sz="0" w:space="0" w:color="auto"/>
          </w:divBdr>
        </w:div>
        <w:div w:id="358119814">
          <w:marLeft w:val="480"/>
          <w:marRight w:val="0"/>
          <w:marTop w:val="0"/>
          <w:marBottom w:val="0"/>
          <w:divBdr>
            <w:top w:val="none" w:sz="0" w:space="0" w:color="auto"/>
            <w:left w:val="none" w:sz="0" w:space="0" w:color="auto"/>
            <w:bottom w:val="none" w:sz="0" w:space="0" w:color="auto"/>
            <w:right w:val="none" w:sz="0" w:space="0" w:color="auto"/>
          </w:divBdr>
        </w:div>
        <w:div w:id="1902911032">
          <w:marLeft w:val="480"/>
          <w:marRight w:val="0"/>
          <w:marTop w:val="0"/>
          <w:marBottom w:val="0"/>
          <w:divBdr>
            <w:top w:val="none" w:sz="0" w:space="0" w:color="auto"/>
            <w:left w:val="none" w:sz="0" w:space="0" w:color="auto"/>
            <w:bottom w:val="none" w:sz="0" w:space="0" w:color="auto"/>
            <w:right w:val="none" w:sz="0" w:space="0" w:color="auto"/>
          </w:divBdr>
        </w:div>
        <w:div w:id="193036274">
          <w:marLeft w:val="480"/>
          <w:marRight w:val="0"/>
          <w:marTop w:val="0"/>
          <w:marBottom w:val="0"/>
          <w:divBdr>
            <w:top w:val="none" w:sz="0" w:space="0" w:color="auto"/>
            <w:left w:val="none" w:sz="0" w:space="0" w:color="auto"/>
            <w:bottom w:val="none" w:sz="0" w:space="0" w:color="auto"/>
            <w:right w:val="none" w:sz="0" w:space="0" w:color="auto"/>
          </w:divBdr>
        </w:div>
        <w:div w:id="1090590117">
          <w:marLeft w:val="480"/>
          <w:marRight w:val="0"/>
          <w:marTop w:val="0"/>
          <w:marBottom w:val="0"/>
          <w:divBdr>
            <w:top w:val="none" w:sz="0" w:space="0" w:color="auto"/>
            <w:left w:val="none" w:sz="0" w:space="0" w:color="auto"/>
            <w:bottom w:val="none" w:sz="0" w:space="0" w:color="auto"/>
            <w:right w:val="none" w:sz="0" w:space="0" w:color="auto"/>
          </w:divBdr>
        </w:div>
        <w:div w:id="891889095">
          <w:marLeft w:val="480"/>
          <w:marRight w:val="0"/>
          <w:marTop w:val="0"/>
          <w:marBottom w:val="0"/>
          <w:divBdr>
            <w:top w:val="none" w:sz="0" w:space="0" w:color="auto"/>
            <w:left w:val="none" w:sz="0" w:space="0" w:color="auto"/>
            <w:bottom w:val="none" w:sz="0" w:space="0" w:color="auto"/>
            <w:right w:val="none" w:sz="0" w:space="0" w:color="auto"/>
          </w:divBdr>
        </w:div>
        <w:div w:id="440730436">
          <w:marLeft w:val="480"/>
          <w:marRight w:val="0"/>
          <w:marTop w:val="0"/>
          <w:marBottom w:val="0"/>
          <w:divBdr>
            <w:top w:val="none" w:sz="0" w:space="0" w:color="auto"/>
            <w:left w:val="none" w:sz="0" w:space="0" w:color="auto"/>
            <w:bottom w:val="none" w:sz="0" w:space="0" w:color="auto"/>
            <w:right w:val="none" w:sz="0" w:space="0" w:color="auto"/>
          </w:divBdr>
        </w:div>
        <w:div w:id="671219985">
          <w:marLeft w:val="480"/>
          <w:marRight w:val="0"/>
          <w:marTop w:val="0"/>
          <w:marBottom w:val="0"/>
          <w:divBdr>
            <w:top w:val="none" w:sz="0" w:space="0" w:color="auto"/>
            <w:left w:val="none" w:sz="0" w:space="0" w:color="auto"/>
            <w:bottom w:val="none" w:sz="0" w:space="0" w:color="auto"/>
            <w:right w:val="none" w:sz="0" w:space="0" w:color="auto"/>
          </w:divBdr>
        </w:div>
        <w:div w:id="875435926">
          <w:marLeft w:val="480"/>
          <w:marRight w:val="0"/>
          <w:marTop w:val="0"/>
          <w:marBottom w:val="0"/>
          <w:divBdr>
            <w:top w:val="none" w:sz="0" w:space="0" w:color="auto"/>
            <w:left w:val="none" w:sz="0" w:space="0" w:color="auto"/>
            <w:bottom w:val="none" w:sz="0" w:space="0" w:color="auto"/>
            <w:right w:val="none" w:sz="0" w:space="0" w:color="auto"/>
          </w:divBdr>
        </w:div>
        <w:div w:id="857039836">
          <w:marLeft w:val="480"/>
          <w:marRight w:val="0"/>
          <w:marTop w:val="0"/>
          <w:marBottom w:val="0"/>
          <w:divBdr>
            <w:top w:val="none" w:sz="0" w:space="0" w:color="auto"/>
            <w:left w:val="none" w:sz="0" w:space="0" w:color="auto"/>
            <w:bottom w:val="none" w:sz="0" w:space="0" w:color="auto"/>
            <w:right w:val="none" w:sz="0" w:space="0" w:color="auto"/>
          </w:divBdr>
        </w:div>
        <w:div w:id="686445811">
          <w:marLeft w:val="480"/>
          <w:marRight w:val="0"/>
          <w:marTop w:val="0"/>
          <w:marBottom w:val="0"/>
          <w:divBdr>
            <w:top w:val="none" w:sz="0" w:space="0" w:color="auto"/>
            <w:left w:val="none" w:sz="0" w:space="0" w:color="auto"/>
            <w:bottom w:val="none" w:sz="0" w:space="0" w:color="auto"/>
            <w:right w:val="none" w:sz="0" w:space="0" w:color="auto"/>
          </w:divBdr>
        </w:div>
        <w:div w:id="1236478958">
          <w:marLeft w:val="480"/>
          <w:marRight w:val="0"/>
          <w:marTop w:val="0"/>
          <w:marBottom w:val="0"/>
          <w:divBdr>
            <w:top w:val="none" w:sz="0" w:space="0" w:color="auto"/>
            <w:left w:val="none" w:sz="0" w:space="0" w:color="auto"/>
            <w:bottom w:val="none" w:sz="0" w:space="0" w:color="auto"/>
            <w:right w:val="none" w:sz="0" w:space="0" w:color="auto"/>
          </w:divBdr>
        </w:div>
        <w:div w:id="1365713901">
          <w:marLeft w:val="480"/>
          <w:marRight w:val="0"/>
          <w:marTop w:val="0"/>
          <w:marBottom w:val="0"/>
          <w:divBdr>
            <w:top w:val="none" w:sz="0" w:space="0" w:color="auto"/>
            <w:left w:val="none" w:sz="0" w:space="0" w:color="auto"/>
            <w:bottom w:val="none" w:sz="0" w:space="0" w:color="auto"/>
            <w:right w:val="none" w:sz="0" w:space="0" w:color="auto"/>
          </w:divBdr>
        </w:div>
        <w:div w:id="1930113590">
          <w:marLeft w:val="480"/>
          <w:marRight w:val="0"/>
          <w:marTop w:val="0"/>
          <w:marBottom w:val="0"/>
          <w:divBdr>
            <w:top w:val="none" w:sz="0" w:space="0" w:color="auto"/>
            <w:left w:val="none" w:sz="0" w:space="0" w:color="auto"/>
            <w:bottom w:val="none" w:sz="0" w:space="0" w:color="auto"/>
            <w:right w:val="none" w:sz="0" w:space="0" w:color="auto"/>
          </w:divBdr>
        </w:div>
        <w:div w:id="945037713">
          <w:marLeft w:val="480"/>
          <w:marRight w:val="0"/>
          <w:marTop w:val="0"/>
          <w:marBottom w:val="0"/>
          <w:divBdr>
            <w:top w:val="none" w:sz="0" w:space="0" w:color="auto"/>
            <w:left w:val="none" w:sz="0" w:space="0" w:color="auto"/>
            <w:bottom w:val="none" w:sz="0" w:space="0" w:color="auto"/>
            <w:right w:val="none" w:sz="0" w:space="0" w:color="auto"/>
          </w:divBdr>
        </w:div>
        <w:div w:id="2075933833">
          <w:marLeft w:val="480"/>
          <w:marRight w:val="0"/>
          <w:marTop w:val="0"/>
          <w:marBottom w:val="0"/>
          <w:divBdr>
            <w:top w:val="none" w:sz="0" w:space="0" w:color="auto"/>
            <w:left w:val="none" w:sz="0" w:space="0" w:color="auto"/>
            <w:bottom w:val="none" w:sz="0" w:space="0" w:color="auto"/>
            <w:right w:val="none" w:sz="0" w:space="0" w:color="auto"/>
          </w:divBdr>
        </w:div>
        <w:div w:id="702288223">
          <w:marLeft w:val="480"/>
          <w:marRight w:val="0"/>
          <w:marTop w:val="0"/>
          <w:marBottom w:val="0"/>
          <w:divBdr>
            <w:top w:val="none" w:sz="0" w:space="0" w:color="auto"/>
            <w:left w:val="none" w:sz="0" w:space="0" w:color="auto"/>
            <w:bottom w:val="none" w:sz="0" w:space="0" w:color="auto"/>
            <w:right w:val="none" w:sz="0" w:space="0" w:color="auto"/>
          </w:divBdr>
        </w:div>
        <w:div w:id="654261815">
          <w:marLeft w:val="480"/>
          <w:marRight w:val="0"/>
          <w:marTop w:val="0"/>
          <w:marBottom w:val="0"/>
          <w:divBdr>
            <w:top w:val="none" w:sz="0" w:space="0" w:color="auto"/>
            <w:left w:val="none" w:sz="0" w:space="0" w:color="auto"/>
            <w:bottom w:val="none" w:sz="0" w:space="0" w:color="auto"/>
            <w:right w:val="none" w:sz="0" w:space="0" w:color="auto"/>
          </w:divBdr>
        </w:div>
        <w:div w:id="1742561118">
          <w:marLeft w:val="480"/>
          <w:marRight w:val="0"/>
          <w:marTop w:val="0"/>
          <w:marBottom w:val="0"/>
          <w:divBdr>
            <w:top w:val="none" w:sz="0" w:space="0" w:color="auto"/>
            <w:left w:val="none" w:sz="0" w:space="0" w:color="auto"/>
            <w:bottom w:val="none" w:sz="0" w:space="0" w:color="auto"/>
            <w:right w:val="none" w:sz="0" w:space="0" w:color="auto"/>
          </w:divBdr>
        </w:div>
        <w:div w:id="857081681">
          <w:marLeft w:val="480"/>
          <w:marRight w:val="0"/>
          <w:marTop w:val="0"/>
          <w:marBottom w:val="0"/>
          <w:divBdr>
            <w:top w:val="none" w:sz="0" w:space="0" w:color="auto"/>
            <w:left w:val="none" w:sz="0" w:space="0" w:color="auto"/>
            <w:bottom w:val="none" w:sz="0" w:space="0" w:color="auto"/>
            <w:right w:val="none" w:sz="0" w:space="0" w:color="auto"/>
          </w:divBdr>
        </w:div>
        <w:div w:id="111243690">
          <w:marLeft w:val="480"/>
          <w:marRight w:val="0"/>
          <w:marTop w:val="0"/>
          <w:marBottom w:val="0"/>
          <w:divBdr>
            <w:top w:val="none" w:sz="0" w:space="0" w:color="auto"/>
            <w:left w:val="none" w:sz="0" w:space="0" w:color="auto"/>
            <w:bottom w:val="none" w:sz="0" w:space="0" w:color="auto"/>
            <w:right w:val="none" w:sz="0" w:space="0" w:color="auto"/>
          </w:divBdr>
        </w:div>
        <w:div w:id="841359436">
          <w:marLeft w:val="480"/>
          <w:marRight w:val="0"/>
          <w:marTop w:val="0"/>
          <w:marBottom w:val="0"/>
          <w:divBdr>
            <w:top w:val="none" w:sz="0" w:space="0" w:color="auto"/>
            <w:left w:val="none" w:sz="0" w:space="0" w:color="auto"/>
            <w:bottom w:val="none" w:sz="0" w:space="0" w:color="auto"/>
            <w:right w:val="none" w:sz="0" w:space="0" w:color="auto"/>
          </w:divBdr>
        </w:div>
        <w:div w:id="374742000">
          <w:marLeft w:val="480"/>
          <w:marRight w:val="0"/>
          <w:marTop w:val="0"/>
          <w:marBottom w:val="0"/>
          <w:divBdr>
            <w:top w:val="none" w:sz="0" w:space="0" w:color="auto"/>
            <w:left w:val="none" w:sz="0" w:space="0" w:color="auto"/>
            <w:bottom w:val="none" w:sz="0" w:space="0" w:color="auto"/>
            <w:right w:val="none" w:sz="0" w:space="0" w:color="auto"/>
          </w:divBdr>
        </w:div>
        <w:div w:id="1702513298">
          <w:marLeft w:val="480"/>
          <w:marRight w:val="0"/>
          <w:marTop w:val="0"/>
          <w:marBottom w:val="0"/>
          <w:divBdr>
            <w:top w:val="none" w:sz="0" w:space="0" w:color="auto"/>
            <w:left w:val="none" w:sz="0" w:space="0" w:color="auto"/>
            <w:bottom w:val="none" w:sz="0" w:space="0" w:color="auto"/>
            <w:right w:val="none" w:sz="0" w:space="0" w:color="auto"/>
          </w:divBdr>
        </w:div>
        <w:div w:id="1964192166">
          <w:marLeft w:val="480"/>
          <w:marRight w:val="0"/>
          <w:marTop w:val="0"/>
          <w:marBottom w:val="0"/>
          <w:divBdr>
            <w:top w:val="none" w:sz="0" w:space="0" w:color="auto"/>
            <w:left w:val="none" w:sz="0" w:space="0" w:color="auto"/>
            <w:bottom w:val="none" w:sz="0" w:space="0" w:color="auto"/>
            <w:right w:val="none" w:sz="0" w:space="0" w:color="auto"/>
          </w:divBdr>
        </w:div>
        <w:div w:id="1142386988">
          <w:marLeft w:val="480"/>
          <w:marRight w:val="0"/>
          <w:marTop w:val="0"/>
          <w:marBottom w:val="0"/>
          <w:divBdr>
            <w:top w:val="none" w:sz="0" w:space="0" w:color="auto"/>
            <w:left w:val="none" w:sz="0" w:space="0" w:color="auto"/>
            <w:bottom w:val="none" w:sz="0" w:space="0" w:color="auto"/>
            <w:right w:val="none" w:sz="0" w:space="0" w:color="auto"/>
          </w:divBdr>
        </w:div>
        <w:div w:id="1057507302">
          <w:marLeft w:val="480"/>
          <w:marRight w:val="0"/>
          <w:marTop w:val="0"/>
          <w:marBottom w:val="0"/>
          <w:divBdr>
            <w:top w:val="none" w:sz="0" w:space="0" w:color="auto"/>
            <w:left w:val="none" w:sz="0" w:space="0" w:color="auto"/>
            <w:bottom w:val="none" w:sz="0" w:space="0" w:color="auto"/>
            <w:right w:val="none" w:sz="0" w:space="0" w:color="auto"/>
          </w:divBdr>
        </w:div>
        <w:div w:id="396712064">
          <w:marLeft w:val="480"/>
          <w:marRight w:val="0"/>
          <w:marTop w:val="0"/>
          <w:marBottom w:val="0"/>
          <w:divBdr>
            <w:top w:val="none" w:sz="0" w:space="0" w:color="auto"/>
            <w:left w:val="none" w:sz="0" w:space="0" w:color="auto"/>
            <w:bottom w:val="none" w:sz="0" w:space="0" w:color="auto"/>
            <w:right w:val="none" w:sz="0" w:space="0" w:color="auto"/>
          </w:divBdr>
        </w:div>
        <w:div w:id="199976137">
          <w:marLeft w:val="480"/>
          <w:marRight w:val="0"/>
          <w:marTop w:val="0"/>
          <w:marBottom w:val="0"/>
          <w:divBdr>
            <w:top w:val="none" w:sz="0" w:space="0" w:color="auto"/>
            <w:left w:val="none" w:sz="0" w:space="0" w:color="auto"/>
            <w:bottom w:val="none" w:sz="0" w:space="0" w:color="auto"/>
            <w:right w:val="none" w:sz="0" w:space="0" w:color="auto"/>
          </w:divBdr>
        </w:div>
        <w:div w:id="1960378794">
          <w:marLeft w:val="480"/>
          <w:marRight w:val="0"/>
          <w:marTop w:val="0"/>
          <w:marBottom w:val="0"/>
          <w:divBdr>
            <w:top w:val="none" w:sz="0" w:space="0" w:color="auto"/>
            <w:left w:val="none" w:sz="0" w:space="0" w:color="auto"/>
            <w:bottom w:val="none" w:sz="0" w:space="0" w:color="auto"/>
            <w:right w:val="none" w:sz="0" w:space="0" w:color="auto"/>
          </w:divBdr>
        </w:div>
        <w:div w:id="585698789">
          <w:marLeft w:val="480"/>
          <w:marRight w:val="0"/>
          <w:marTop w:val="0"/>
          <w:marBottom w:val="0"/>
          <w:divBdr>
            <w:top w:val="none" w:sz="0" w:space="0" w:color="auto"/>
            <w:left w:val="none" w:sz="0" w:space="0" w:color="auto"/>
            <w:bottom w:val="none" w:sz="0" w:space="0" w:color="auto"/>
            <w:right w:val="none" w:sz="0" w:space="0" w:color="auto"/>
          </w:divBdr>
        </w:div>
        <w:div w:id="264195236">
          <w:marLeft w:val="480"/>
          <w:marRight w:val="0"/>
          <w:marTop w:val="0"/>
          <w:marBottom w:val="0"/>
          <w:divBdr>
            <w:top w:val="none" w:sz="0" w:space="0" w:color="auto"/>
            <w:left w:val="none" w:sz="0" w:space="0" w:color="auto"/>
            <w:bottom w:val="none" w:sz="0" w:space="0" w:color="auto"/>
            <w:right w:val="none" w:sz="0" w:space="0" w:color="auto"/>
          </w:divBdr>
        </w:div>
        <w:div w:id="1701585224">
          <w:marLeft w:val="480"/>
          <w:marRight w:val="0"/>
          <w:marTop w:val="0"/>
          <w:marBottom w:val="0"/>
          <w:divBdr>
            <w:top w:val="none" w:sz="0" w:space="0" w:color="auto"/>
            <w:left w:val="none" w:sz="0" w:space="0" w:color="auto"/>
            <w:bottom w:val="none" w:sz="0" w:space="0" w:color="auto"/>
            <w:right w:val="none" w:sz="0" w:space="0" w:color="auto"/>
          </w:divBdr>
        </w:div>
        <w:div w:id="950748760">
          <w:marLeft w:val="480"/>
          <w:marRight w:val="0"/>
          <w:marTop w:val="0"/>
          <w:marBottom w:val="0"/>
          <w:divBdr>
            <w:top w:val="none" w:sz="0" w:space="0" w:color="auto"/>
            <w:left w:val="none" w:sz="0" w:space="0" w:color="auto"/>
            <w:bottom w:val="none" w:sz="0" w:space="0" w:color="auto"/>
            <w:right w:val="none" w:sz="0" w:space="0" w:color="auto"/>
          </w:divBdr>
        </w:div>
        <w:div w:id="2050256405">
          <w:marLeft w:val="480"/>
          <w:marRight w:val="0"/>
          <w:marTop w:val="0"/>
          <w:marBottom w:val="0"/>
          <w:divBdr>
            <w:top w:val="none" w:sz="0" w:space="0" w:color="auto"/>
            <w:left w:val="none" w:sz="0" w:space="0" w:color="auto"/>
            <w:bottom w:val="none" w:sz="0" w:space="0" w:color="auto"/>
            <w:right w:val="none" w:sz="0" w:space="0" w:color="auto"/>
          </w:divBdr>
        </w:div>
        <w:div w:id="2016884715">
          <w:marLeft w:val="480"/>
          <w:marRight w:val="0"/>
          <w:marTop w:val="0"/>
          <w:marBottom w:val="0"/>
          <w:divBdr>
            <w:top w:val="none" w:sz="0" w:space="0" w:color="auto"/>
            <w:left w:val="none" w:sz="0" w:space="0" w:color="auto"/>
            <w:bottom w:val="none" w:sz="0" w:space="0" w:color="auto"/>
            <w:right w:val="none" w:sz="0" w:space="0" w:color="auto"/>
          </w:divBdr>
        </w:div>
        <w:div w:id="1582833999">
          <w:marLeft w:val="480"/>
          <w:marRight w:val="0"/>
          <w:marTop w:val="0"/>
          <w:marBottom w:val="0"/>
          <w:divBdr>
            <w:top w:val="none" w:sz="0" w:space="0" w:color="auto"/>
            <w:left w:val="none" w:sz="0" w:space="0" w:color="auto"/>
            <w:bottom w:val="none" w:sz="0" w:space="0" w:color="auto"/>
            <w:right w:val="none" w:sz="0" w:space="0" w:color="auto"/>
          </w:divBdr>
        </w:div>
        <w:div w:id="1808666607">
          <w:marLeft w:val="480"/>
          <w:marRight w:val="0"/>
          <w:marTop w:val="0"/>
          <w:marBottom w:val="0"/>
          <w:divBdr>
            <w:top w:val="none" w:sz="0" w:space="0" w:color="auto"/>
            <w:left w:val="none" w:sz="0" w:space="0" w:color="auto"/>
            <w:bottom w:val="none" w:sz="0" w:space="0" w:color="auto"/>
            <w:right w:val="none" w:sz="0" w:space="0" w:color="auto"/>
          </w:divBdr>
        </w:div>
        <w:div w:id="1655526857">
          <w:marLeft w:val="480"/>
          <w:marRight w:val="0"/>
          <w:marTop w:val="0"/>
          <w:marBottom w:val="0"/>
          <w:divBdr>
            <w:top w:val="none" w:sz="0" w:space="0" w:color="auto"/>
            <w:left w:val="none" w:sz="0" w:space="0" w:color="auto"/>
            <w:bottom w:val="none" w:sz="0" w:space="0" w:color="auto"/>
            <w:right w:val="none" w:sz="0" w:space="0" w:color="auto"/>
          </w:divBdr>
        </w:div>
        <w:div w:id="1224564415">
          <w:marLeft w:val="480"/>
          <w:marRight w:val="0"/>
          <w:marTop w:val="0"/>
          <w:marBottom w:val="0"/>
          <w:divBdr>
            <w:top w:val="none" w:sz="0" w:space="0" w:color="auto"/>
            <w:left w:val="none" w:sz="0" w:space="0" w:color="auto"/>
            <w:bottom w:val="none" w:sz="0" w:space="0" w:color="auto"/>
            <w:right w:val="none" w:sz="0" w:space="0" w:color="auto"/>
          </w:divBdr>
        </w:div>
        <w:div w:id="2134204007">
          <w:marLeft w:val="480"/>
          <w:marRight w:val="0"/>
          <w:marTop w:val="0"/>
          <w:marBottom w:val="0"/>
          <w:divBdr>
            <w:top w:val="none" w:sz="0" w:space="0" w:color="auto"/>
            <w:left w:val="none" w:sz="0" w:space="0" w:color="auto"/>
            <w:bottom w:val="none" w:sz="0" w:space="0" w:color="auto"/>
            <w:right w:val="none" w:sz="0" w:space="0" w:color="auto"/>
          </w:divBdr>
        </w:div>
        <w:div w:id="1836724586">
          <w:marLeft w:val="480"/>
          <w:marRight w:val="0"/>
          <w:marTop w:val="0"/>
          <w:marBottom w:val="0"/>
          <w:divBdr>
            <w:top w:val="none" w:sz="0" w:space="0" w:color="auto"/>
            <w:left w:val="none" w:sz="0" w:space="0" w:color="auto"/>
            <w:bottom w:val="none" w:sz="0" w:space="0" w:color="auto"/>
            <w:right w:val="none" w:sz="0" w:space="0" w:color="auto"/>
          </w:divBdr>
        </w:div>
        <w:div w:id="439181729">
          <w:marLeft w:val="480"/>
          <w:marRight w:val="0"/>
          <w:marTop w:val="0"/>
          <w:marBottom w:val="0"/>
          <w:divBdr>
            <w:top w:val="none" w:sz="0" w:space="0" w:color="auto"/>
            <w:left w:val="none" w:sz="0" w:space="0" w:color="auto"/>
            <w:bottom w:val="none" w:sz="0" w:space="0" w:color="auto"/>
            <w:right w:val="none" w:sz="0" w:space="0" w:color="auto"/>
          </w:divBdr>
        </w:div>
        <w:div w:id="1463959184">
          <w:marLeft w:val="480"/>
          <w:marRight w:val="0"/>
          <w:marTop w:val="0"/>
          <w:marBottom w:val="0"/>
          <w:divBdr>
            <w:top w:val="none" w:sz="0" w:space="0" w:color="auto"/>
            <w:left w:val="none" w:sz="0" w:space="0" w:color="auto"/>
            <w:bottom w:val="none" w:sz="0" w:space="0" w:color="auto"/>
            <w:right w:val="none" w:sz="0" w:space="0" w:color="auto"/>
          </w:divBdr>
        </w:div>
        <w:div w:id="599948661">
          <w:marLeft w:val="480"/>
          <w:marRight w:val="0"/>
          <w:marTop w:val="0"/>
          <w:marBottom w:val="0"/>
          <w:divBdr>
            <w:top w:val="none" w:sz="0" w:space="0" w:color="auto"/>
            <w:left w:val="none" w:sz="0" w:space="0" w:color="auto"/>
            <w:bottom w:val="none" w:sz="0" w:space="0" w:color="auto"/>
            <w:right w:val="none" w:sz="0" w:space="0" w:color="auto"/>
          </w:divBdr>
        </w:div>
        <w:div w:id="1860853719">
          <w:marLeft w:val="480"/>
          <w:marRight w:val="0"/>
          <w:marTop w:val="0"/>
          <w:marBottom w:val="0"/>
          <w:divBdr>
            <w:top w:val="none" w:sz="0" w:space="0" w:color="auto"/>
            <w:left w:val="none" w:sz="0" w:space="0" w:color="auto"/>
            <w:bottom w:val="none" w:sz="0" w:space="0" w:color="auto"/>
            <w:right w:val="none" w:sz="0" w:space="0" w:color="auto"/>
          </w:divBdr>
        </w:div>
        <w:div w:id="1934781905">
          <w:marLeft w:val="480"/>
          <w:marRight w:val="0"/>
          <w:marTop w:val="0"/>
          <w:marBottom w:val="0"/>
          <w:divBdr>
            <w:top w:val="none" w:sz="0" w:space="0" w:color="auto"/>
            <w:left w:val="none" w:sz="0" w:space="0" w:color="auto"/>
            <w:bottom w:val="none" w:sz="0" w:space="0" w:color="auto"/>
            <w:right w:val="none" w:sz="0" w:space="0" w:color="auto"/>
          </w:divBdr>
        </w:div>
        <w:div w:id="179508868">
          <w:marLeft w:val="480"/>
          <w:marRight w:val="0"/>
          <w:marTop w:val="0"/>
          <w:marBottom w:val="0"/>
          <w:divBdr>
            <w:top w:val="none" w:sz="0" w:space="0" w:color="auto"/>
            <w:left w:val="none" w:sz="0" w:space="0" w:color="auto"/>
            <w:bottom w:val="none" w:sz="0" w:space="0" w:color="auto"/>
            <w:right w:val="none" w:sz="0" w:space="0" w:color="auto"/>
          </w:divBdr>
        </w:div>
        <w:div w:id="1135677554">
          <w:marLeft w:val="480"/>
          <w:marRight w:val="0"/>
          <w:marTop w:val="0"/>
          <w:marBottom w:val="0"/>
          <w:divBdr>
            <w:top w:val="none" w:sz="0" w:space="0" w:color="auto"/>
            <w:left w:val="none" w:sz="0" w:space="0" w:color="auto"/>
            <w:bottom w:val="none" w:sz="0" w:space="0" w:color="auto"/>
            <w:right w:val="none" w:sz="0" w:space="0" w:color="auto"/>
          </w:divBdr>
        </w:div>
        <w:div w:id="1330207746">
          <w:marLeft w:val="480"/>
          <w:marRight w:val="0"/>
          <w:marTop w:val="0"/>
          <w:marBottom w:val="0"/>
          <w:divBdr>
            <w:top w:val="none" w:sz="0" w:space="0" w:color="auto"/>
            <w:left w:val="none" w:sz="0" w:space="0" w:color="auto"/>
            <w:bottom w:val="none" w:sz="0" w:space="0" w:color="auto"/>
            <w:right w:val="none" w:sz="0" w:space="0" w:color="auto"/>
          </w:divBdr>
        </w:div>
        <w:div w:id="2061246503">
          <w:marLeft w:val="480"/>
          <w:marRight w:val="0"/>
          <w:marTop w:val="0"/>
          <w:marBottom w:val="0"/>
          <w:divBdr>
            <w:top w:val="none" w:sz="0" w:space="0" w:color="auto"/>
            <w:left w:val="none" w:sz="0" w:space="0" w:color="auto"/>
            <w:bottom w:val="none" w:sz="0" w:space="0" w:color="auto"/>
            <w:right w:val="none" w:sz="0" w:space="0" w:color="auto"/>
          </w:divBdr>
        </w:div>
        <w:div w:id="444926397">
          <w:marLeft w:val="480"/>
          <w:marRight w:val="0"/>
          <w:marTop w:val="0"/>
          <w:marBottom w:val="0"/>
          <w:divBdr>
            <w:top w:val="none" w:sz="0" w:space="0" w:color="auto"/>
            <w:left w:val="none" w:sz="0" w:space="0" w:color="auto"/>
            <w:bottom w:val="none" w:sz="0" w:space="0" w:color="auto"/>
            <w:right w:val="none" w:sz="0" w:space="0" w:color="auto"/>
          </w:divBdr>
        </w:div>
        <w:div w:id="999575720">
          <w:marLeft w:val="480"/>
          <w:marRight w:val="0"/>
          <w:marTop w:val="0"/>
          <w:marBottom w:val="0"/>
          <w:divBdr>
            <w:top w:val="none" w:sz="0" w:space="0" w:color="auto"/>
            <w:left w:val="none" w:sz="0" w:space="0" w:color="auto"/>
            <w:bottom w:val="none" w:sz="0" w:space="0" w:color="auto"/>
            <w:right w:val="none" w:sz="0" w:space="0" w:color="auto"/>
          </w:divBdr>
        </w:div>
        <w:div w:id="1416710148">
          <w:marLeft w:val="480"/>
          <w:marRight w:val="0"/>
          <w:marTop w:val="0"/>
          <w:marBottom w:val="0"/>
          <w:divBdr>
            <w:top w:val="none" w:sz="0" w:space="0" w:color="auto"/>
            <w:left w:val="none" w:sz="0" w:space="0" w:color="auto"/>
            <w:bottom w:val="none" w:sz="0" w:space="0" w:color="auto"/>
            <w:right w:val="none" w:sz="0" w:space="0" w:color="auto"/>
          </w:divBdr>
        </w:div>
        <w:div w:id="1653869333">
          <w:marLeft w:val="480"/>
          <w:marRight w:val="0"/>
          <w:marTop w:val="0"/>
          <w:marBottom w:val="0"/>
          <w:divBdr>
            <w:top w:val="none" w:sz="0" w:space="0" w:color="auto"/>
            <w:left w:val="none" w:sz="0" w:space="0" w:color="auto"/>
            <w:bottom w:val="none" w:sz="0" w:space="0" w:color="auto"/>
            <w:right w:val="none" w:sz="0" w:space="0" w:color="auto"/>
          </w:divBdr>
        </w:div>
        <w:div w:id="1486094419">
          <w:marLeft w:val="480"/>
          <w:marRight w:val="0"/>
          <w:marTop w:val="0"/>
          <w:marBottom w:val="0"/>
          <w:divBdr>
            <w:top w:val="none" w:sz="0" w:space="0" w:color="auto"/>
            <w:left w:val="none" w:sz="0" w:space="0" w:color="auto"/>
            <w:bottom w:val="none" w:sz="0" w:space="0" w:color="auto"/>
            <w:right w:val="none" w:sz="0" w:space="0" w:color="auto"/>
          </w:divBdr>
        </w:div>
        <w:div w:id="749547932">
          <w:marLeft w:val="480"/>
          <w:marRight w:val="0"/>
          <w:marTop w:val="0"/>
          <w:marBottom w:val="0"/>
          <w:divBdr>
            <w:top w:val="none" w:sz="0" w:space="0" w:color="auto"/>
            <w:left w:val="none" w:sz="0" w:space="0" w:color="auto"/>
            <w:bottom w:val="none" w:sz="0" w:space="0" w:color="auto"/>
            <w:right w:val="none" w:sz="0" w:space="0" w:color="auto"/>
          </w:divBdr>
        </w:div>
        <w:div w:id="2068332246">
          <w:marLeft w:val="480"/>
          <w:marRight w:val="0"/>
          <w:marTop w:val="0"/>
          <w:marBottom w:val="0"/>
          <w:divBdr>
            <w:top w:val="none" w:sz="0" w:space="0" w:color="auto"/>
            <w:left w:val="none" w:sz="0" w:space="0" w:color="auto"/>
            <w:bottom w:val="none" w:sz="0" w:space="0" w:color="auto"/>
            <w:right w:val="none" w:sz="0" w:space="0" w:color="auto"/>
          </w:divBdr>
        </w:div>
        <w:div w:id="2079475392">
          <w:marLeft w:val="480"/>
          <w:marRight w:val="0"/>
          <w:marTop w:val="0"/>
          <w:marBottom w:val="0"/>
          <w:divBdr>
            <w:top w:val="none" w:sz="0" w:space="0" w:color="auto"/>
            <w:left w:val="none" w:sz="0" w:space="0" w:color="auto"/>
            <w:bottom w:val="none" w:sz="0" w:space="0" w:color="auto"/>
            <w:right w:val="none" w:sz="0" w:space="0" w:color="auto"/>
          </w:divBdr>
        </w:div>
        <w:div w:id="561335295">
          <w:marLeft w:val="480"/>
          <w:marRight w:val="0"/>
          <w:marTop w:val="0"/>
          <w:marBottom w:val="0"/>
          <w:divBdr>
            <w:top w:val="none" w:sz="0" w:space="0" w:color="auto"/>
            <w:left w:val="none" w:sz="0" w:space="0" w:color="auto"/>
            <w:bottom w:val="none" w:sz="0" w:space="0" w:color="auto"/>
            <w:right w:val="none" w:sz="0" w:space="0" w:color="auto"/>
          </w:divBdr>
        </w:div>
        <w:div w:id="339821531">
          <w:marLeft w:val="480"/>
          <w:marRight w:val="0"/>
          <w:marTop w:val="0"/>
          <w:marBottom w:val="0"/>
          <w:divBdr>
            <w:top w:val="none" w:sz="0" w:space="0" w:color="auto"/>
            <w:left w:val="none" w:sz="0" w:space="0" w:color="auto"/>
            <w:bottom w:val="none" w:sz="0" w:space="0" w:color="auto"/>
            <w:right w:val="none" w:sz="0" w:space="0" w:color="auto"/>
          </w:divBdr>
        </w:div>
        <w:div w:id="2117211165">
          <w:marLeft w:val="480"/>
          <w:marRight w:val="0"/>
          <w:marTop w:val="0"/>
          <w:marBottom w:val="0"/>
          <w:divBdr>
            <w:top w:val="none" w:sz="0" w:space="0" w:color="auto"/>
            <w:left w:val="none" w:sz="0" w:space="0" w:color="auto"/>
            <w:bottom w:val="none" w:sz="0" w:space="0" w:color="auto"/>
            <w:right w:val="none" w:sz="0" w:space="0" w:color="auto"/>
          </w:divBdr>
        </w:div>
        <w:div w:id="156307784">
          <w:marLeft w:val="480"/>
          <w:marRight w:val="0"/>
          <w:marTop w:val="0"/>
          <w:marBottom w:val="0"/>
          <w:divBdr>
            <w:top w:val="none" w:sz="0" w:space="0" w:color="auto"/>
            <w:left w:val="none" w:sz="0" w:space="0" w:color="auto"/>
            <w:bottom w:val="none" w:sz="0" w:space="0" w:color="auto"/>
            <w:right w:val="none" w:sz="0" w:space="0" w:color="auto"/>
          </w:divBdr>
        </w:div>
      </w:divsChild>
    </w:div>
    <w:div w:id="430711465">
      <w:marLeft w:val="480"/>
      <w:marRight w:val="0"/>
      <w:marTop w:val="0"/>
      <w:marBottom w:val="0"/>
      <w:divBdr>
        <w:top w:val="none" w:sz="0" w:space="0" w:color="auto"/>
        <w:left w:val="none" w:sz="0" w:space="0" w:color="auto"/>
        <w:bottom w:val="none" w:sz="0" w:space="0" w:color="auto"/>
        <w:right w:val="none" w:sz="0" w:space="0" w:color="auto"/>
      </w:divBdr>
    </w:div>
    <w:div w:id="430785589">
      <w:marLeft w:val="480"/>
      <w:marRight w:val="0"/>
      <w:marTop w:val="0"/>
      <w:marBottom w:val="0"/>
      <w:divBdr>
        <w:top w:val="none" w:sz="0" w:space="0" w:color="auto"/>
        <w:left w:val="none" w:sz="0" w:space="0" w:color="auto"/>
        <w:bottom w:val="none" w:sz="0" w:space="0" w:color="auto"/>
        <w:right w:val="none" w:sz="0" w:space="0" w:color="auto"/>
      </w:divBdr>
    </w:div>
    <w:div w:id="431435930">
      <w:marLeft w:val="480"/>
      <w:marRight w:val="0"/>
      <w:marTop w:val="0"/>
      <w:marBottom w:val="0"/>
      <w:divBdr>
        <w:top w:val="none" w:sz="0" w:space="0" w:color="auto"/>
        <w:left w:val="none" w:sz="0" w:space="0" w:color="auto"/>
        <w:bottom w:val="none" w:sz="0" w:space="0" w:color="auto"/>
        <w:right w:val="none" w:sz="0" w:space="0" w:color="auto"/>
      </w:divBdr>
    </w:div>
    <w:div w:id="431973436">
      <w:marLeft w:val="480"/>
      <w:marRight w:val="0"/>
      <w:marTop w:val="0"/>
      <w:marBottom w:val="0"/>
      <w:divBdr>
        <w:top w:val="none" w:sz="0" w:space="0" w:color="auto"/>
        <w:left w:val="none" w:sz="0" w:space="0" w:color="auto"/>
        <w:bottom w:val="none" w:sz="0" w:space="0" w:color="auto"/>
        <w:right w:val="none" w:sz="0" w:space="0" w:color="auto"/>
      </w:divBdr>
    </w:div>
    <w:div w:id="432092002">
      <w:marLeft w:val="480"/>
      <w:marRight w:val="0"/>
      <w:marTop w:val="0"/>
      <w:marBottom w:val="0"/>
      <w:divBdr>
        <w:top w:val="none" w:sz="0" w:space="0" w:color="auto"/>
        <w:left w:val="none" w:sz="0" w:space="0" w:color="auto"/>
        <w:bottom w:val="none" w:sz="0" w:space="0" w:color="auto"/>
        <w:right w:val="none" w:sz="0" w:space="0" w:color="auto"/>
      </w:divBdr>
    </w:div>
    <w:div w:id="432240372">
      <w:marLeft w:val="480"/>
      <w:marRight w:val="0"/>
      <w:marTop w:val="0"/>
      <w:marBottom w:val="0"/>
      <w:divBdr>
        <w:top w:val="none" w:sz="0" w:space="0" w:color="auto"/>
        <w:left w:val="none" w:sz="0" w:space="0" w:color="auto"/>
        <w:bottom w:val="none" w:sz="0" w:space="0" w:color="auto"/>
        <w:right w:val="none" w:sz="0" w:space="0" w:color="auto"/>
      </w:divBdr>
    </w:div>
    <w:div w:id="432286143">
      <w:marLeft w:val="480"/>
      <w:marRight w:val="0"/>
      <w:marTop w:val="0"/>
      <w:marBottom w:val="0"/>
      <w:divBdr>
        <w:top w:val="none" w:sz="0" w:space="0" w:color="auto"/>
        <w:left w:val="none" w:sz="0" w:space="0" w:color="auto"/>
        <w:bottom w:val="none" w:sz="0" w:space="0" w:color="auto"/>
        <w:right w:val="none" w:sz="0" w:space="0" w:color="auto"/>
      </w:divBdr>
    </w:div>
    <w:div w:id="432675489">
      <w:marLeft w:val="480"/>
      <w:marRight w:val="0"/>
      <w:marTop w:val="0"/>
      <w:marBottom w:val="0"/>
      <w:divBdr>
        <w:top w:val="none" w:sz="0" w:space="0" w:color="auto"/>
        <w:left w:val="none" w:sz="0" w:space="0" w:color="auto"/>
        <w:bottom w:val="none" w:sz="0" w:space="0" w:color="auto"/>
        <w:right w:val="none" w:sz="0" w:space="0" w:color="auto"/>
      </w:divBdr>
    </w:div>
    <w:div w:id="433012534">
      <w:marLeft w:val="480"/>
      <w:marRight w:val="0"/>
      <w:marTop w:val="0"/>
      <w:marBottom w:val="0"/>
      <w:divBdr>
        <w:top w:val="none" w:sz="0" w:space="0" w:color="auto"/>
        <w:left w:val="none" w:sz="0" w:space="0" w:color="auto"/>
        <w:bottom w:val="none" w:sz="0" w:space="0" w:color="auto"/>
        <w:right w:val="none" w:sz="0" w:space="0" w:color="auto"/>
      </w:divBdr>
    </w:div>
    <w:div w:id="433213242">
      <w:bodyDiv w:val="1"/>
      <w:marLeft w:val="0"/>
      <w:marRight w:val="0"/>
      <w:marTop w:val="0"/>
      <w:marBottom w:val="0"/>
      <w:divBdr>
        <w:top w:val="none" w:sz="0" w:space="0" w:color="auto"/>
        <w:left w:val="none" w:sz="0" w:space="0" w:color="auto"/>
        <w:bottom w:val="none" w:sz="0" w:space="0" w:color="auto"/>
        <w:right w:val="none" w:sz="0" w:space="0" w:color="auto"/>
      </w:divBdr>
    </w:div>
    <w:div w:id="433403767">
      <w:marLeft w:val="480"/>
      <w:marRight w:val="0"/>
      <w:marTop w:val="0"/>
      <w:marBottom w:val="0"/>
      <w:divBdr>
        <w:top w:val="none" w:sz="0" w:space="0" w:color="auto"/>
        <w:left w:val="none" w:sz="0" w:space="0" w:color="auto"/>
        <w:bottom w:val="none" w:sz="0" w:space="0" w:color="auto"/>
        <w:right w:val="none" w:sz="0" w:space="0" w:color="auto"/>
      </w:divBdr>
    </w:div>
    <w:div w:id="433789194">
      <w:marLeft w:val="480"/>
      <w:marRight w:val="0"/>
      <w:marTop w:val="0"/>
      <w:marBottom w:val="0"/>
      <w:divBdr>
        <w:top w:val="none" w:sz="0" w:space="0" w:color="auto"/>
        <w:left w:val="none" w:sz="0" w:space="0" w:color="auto"/>
        <w:bottom w:val="none" w:sz="0" w:space="0" w:color="auto"/>
        <w:right w:val="none" w:sz="0" w:space="0" w:color="auto"/>
      </w:divBdr>
    </w:div>
    <w:div w:id="434059095">
      <w:marLeft w:val="480"/>
      <w:marRight w:val="0"/>
      <w:marTop w:val="0"/>
      <w:marBottom w:val="0"/>
      <w:divBdr>
        <w:top w:val="none" w:sz="0" w:space="0" w:color="auto"/>
        <w:left w:val="none" w:sz="0" w:space="0" w:color="auto"/>
        <w:bottom w:val="none" w:sz="0" w:space="0" w:color="auto"/>
        <w:right w:val="none" w:sz="0" w:space="0" w:color="auto"/>
      </w:divBdr>
    </w:div>
    <w:div w:id="435054729">
      <w:bodyDiv w:val="1"/>
      <w:marLeft w:val="0"/>
      <w:marRight w:val="0"/>
      <w:marTop w:val="0"/>
      <w:marBottom w:val="0"/>
      <w:divBdr>
        <w:top w:val="none" w:sz="0" w:space="0" w:color="auto"/>
        <w:left w:val="none" w:sz="0" w:space="0" w:color="auto"/>
        <w:bottom w:val="none" w:sz="0" w:space="0" w:color="auto"/>
        <w:right w:val="none" w:sz="0" w:space="0" w:color="auto"/>
      </w:divBdr>
    </w:div>
    <w:div w:id="435054750">
      <w:bodyDiv w:val="1"/>
      <w:marLeft w:val="0"/>
      <w:marRight w:val="0"/>
      <w:marTop w:val="0"/>
      <w:marBottom w:val="0"/>
      <w:divBdr>
        <w:top w:val="none" w:sz="0" w:space="0" w:color="auto"/>
        <w:left w:val="none" w:sz="0" w:space="0" w:color="auto"/>
        <w:bottom w:val="none" w:sz="0" w:space="0" w:color="auto"/>
        <w:right w:val="none" w:sz="0" w:space="0" w:color="auto"/>
      </w:divBdr>
    </w:div>
    <w:div w:id="435294310">
      <w:marLeft w:val="480"/>
      <w:marRight w:val="0"/>
      <w:marTop w:val="0"/>
      <w:marBottom w:val="0"/>
      <w:divBdr>
        <w:top w:val="none" w:sz="0" w:space="0" w:color="auto"/>
        <w:left w:val="none" w:sz="0" w:space="0" w:color="auto"/>
        <w:bottom w:val="none" w:sz="0" w:space="0" w:color="auto"/>
        <w:right w:val="none" w:sz="0" w:space="0" w:color="auto"/>
      </w:divBdr>
    </w:div>
    <w:div w:id="435518320">
      <w:marLeft w:val="480"/>
      <w:marRight w:val="0"/>
      <w:marTop w:val="0"/>
      <w:marBottom w:val="0"/>
      <w:divBdr>
        <w:top w:val="none" w:sz="0" w:space="0" w:color="auto"/>
        <w:left w:val="none" w:sz="0" w:space="0" w:color="auto"/>
        <w:bottom w:val="none" w:sz="0" w:space="0" w:color="auto"/>
        <w:right w:val="none" w:sz="0" w:space="0" w:color="auto"/>
      </w:divBdr>
    </w:div>
    <w:div w:id="436752860">
      <w:marLeft w:val="480"/>
      <w:marRight w:val="0"/>
      <w:marTop w:val="0"/>
      <w:marBottom w:val="0"/>
      <w:divBdr>
        <w:top w:val="none" w:sz="0" w:space="0" w:color="auto"/>
        <w:left w:val="none" w:sz="0" w:space="0" w:color="auto"/>
        <w:bottom w:val="none" w:sz="0" w:space="0" w:color="auto"/>
        <w:right w:val="none" w:sz="0" w:space="0" w:color="auto"/>
      </w:divBdr>
    </w:div>
    <w:div w:id="436801449">
      <w:marLeft w:val="480"/>
      <w:marRight w:val="0"/>
      <w:marTop w:val="0"/>
      <w:marBottom w:val="0"/>
      <w:divBdr>
        <w:top w:val="none" w:sz="0" w:space="0" w:color="auto"/>
        <w:left w:val="none" w:sz="0" w:space="0" w:color="auto"/>
        <w:bottom w:val="none" w:sz="0" w:space="0" w:color="auto"/>
        <w:right w:val="none" w:sz="0" w:space="0" w:color="auto"/>
      </w:divBdr>
    </w:div>
    <w:div w:id="436943764">
      <w:marLeft w:val="480"/>
      <w:marRight w:val="0"/>
      <w:marTop w:val="0"/>
      <w:marBottom w:val="0"/>
      <w:divBdr>
        <w:top w:val="none" w:sz="0" w:space="0" w:color="auto"/>
        <w:left w:val="none" w:sz="0" w:space="0" w:color="auto"/>
        <w:bottom w:val="none" w:sz="0" w:space="0" w:color="auto"/>
        <w:right w:val="none" w:sz="0" w:space="0" w:color="auto"/>
      </w:divBdr>
    </w:div>
    <w:div w:id="436995425">
      <w:marLeft w:val="480"/>
      <w:marRight w:val="0"/>
      <w:marTop w:val="0"/>
      <w:marBottom w:val="0"/>
      <w:divBdr>
        <w:top w:val="none" w:sz="0" w:space="0" w:color="auto"/>
        <w:left w:val="none" w:sz="0" w:space="0" w:color="auto"/>
        <w:bottom w:val="none" w:sz="0" w:space="0" w:color="auto"/>
        <w:right w:val="none" w:sz="0" w:space="0" w:color="auto"/>
      </w:divBdr>
    </w:div>
    <w:div w:id="437724298">
      <w:marLeft w:val="480"/>
      <w:marRight w:val="0"/>
      <w:marTop w:val="0"/>
      <w:marBottom w:val="0"/>
      <w:divBdr>
        <w:top w:val="none" w:sz="0" w:space="0" w:color="auto"/>
        <w:left w:val="none" w:sz="0" w:space="0" w:color="auto"/>
        <w:bottom w:val="none" w:sz="0" w:space="0" w:color="auto"/>
        <w:right w:val="none" w:sz="0" w:space="0" w:color="auto"/>
      </w:divBdr>
    </w:div>
    <w:div w:id="437724685">
      <w:marLeft w:val="480"/>
      <w:marRight w:val="0"/>
      <w:marTop w:val="0"/>
      <w:marBottom w:val="0"/>
      <w:divBdr>
        <w:top w:val="none" w:sz="0" w:space="0" w:color="auto"/>
        <w:left w:val="none" w:sz="0" w:space="0" w:color="auto"/>
        <w:bottom w:val="none" w:sz="0" w:space="0" w:color="auto"/>
        <w:right w:val="none" w:sz="0" w:space="0" w:color="auto"/>
      </w:divBdr>
    </w:div>
    <w:div w:id="438257161">
      <w:marLeft w:val="480"/>
      <w:marRight w:val="0"/>
      <w:marTop w:val="0"/>
      <w:marBottom w:val="0"/>
      <w:divBdr>
        <w:top w:val="none" w:sz="0" w:space="0" w:color="auto"/>
        <w:left w:val="none" w:sz="0" w:space="0" w:color="auto"/>
        <w:bottom w:val="none" w:sz="0" w:space="0" w:color="auto"/>
        <w:right w:val="none" w:sz="0" w:space="0" w:color="auto"/>
      </w:divBdr>
    </w:div>
    <w:div w:id="438722473">
      <w:marLeft w:val="480"/>
      <w:marRight w:val="0"/>
      <w:marTop w:val="0"/>
      <w:marBottom w:val="0"/>
      <w:divBdr>
        <w:top w:val="none" w:sz="0" w:space="0" w:color="auto"/>
        <w:left w:val="none" w:sz="0" w:space="0" w:color="auto"/>
        <w:bottom w:val="none" w:sz="0" w:space="0" w:color="auto"/>
        <w:right w:val="none" w:sz="0" w:space="0" w:color="auto"/>
      </w:divBdr>
    </w:div>
    <w:div w:id="438763787">
      <w:marLeft w:val="480"/>
      <w:marRight w:val="0"/>
      <w:marTop w:val="0"/>
      <w:marBottom w:val="0"/>
      <w:divBdr>
        <w:top w:val="none" w:sz="0" w:space="0" w:color="auto"/>
        <w:left w:val="none" w:sz="0" w:space="0" w:color="auto"/>
        <w:bottom w:val="none" w:sz="0" w:space="0" w:color="auto"/>
        <w:right w:val="none" w:sz="0" w:space="0" w:color="auto"/>
      </w:divBdr>
    </w:div>
    <w:div w:id="439759216">
      <w:marLeft w:val="480"/>
      <w:marRight w:val="0"/>
      <w:marTop w:val="0"/>
      <w:marBottom w:val="0"/>
      <w:divBdr>
        <w:top w:val="none" w:sz="0" w:space="0" w:color="auto"/>
        <w:left w:val="none" w:sz="0" w:space="0" w:color="auto"/>
        <w:bottom w:val="none" w:sz="0" w:space="0" w:color="auto"/>
        <w:right w:val="none" w:sz="0" w:space="0" w:color="auto"/>
      </w:divBdr>
    </w:div>
    <w:div w:id="440075543">
      <w:bodyDiv w:val="1"/>
      <w:marLeft w:val="0"/>
      <w:marRight w:val="0"/>
      <w:marTop w:val="0"/>
      <w:marBottom w:val="0"/>
      <w:divBdr>
        <w:top w:val="none" w:sz="0" w:space="0" w:color="auto"/>
        <w:left w:val="none" w:sz="0" w:space="0" w:color="auto"/>
        <w:bottom w:val="none" w:sz="0" w:space="0" w:color="auto"/>
        <w:right w:val="none" w:sz="0" w:space="0" w:color="auto"/>
      </w:divBdr>
    </w:div>
    <w:div w:id="440956229">
      <w:bodyDiv w:val="1"/>
      <w:marLeft w:val="0"/>
      <w:marRight w:val="0"/>
      <w:marTop w:val="0"/>
      <w:marBottom w:val="0"/>
      <w:divBdr>
        <w:top w:val="none" w:sz="0" w:space="0" w:color="auto"/>
        <w:left w:val="none" w:sz="0" w:space="0" w:color="auto"/>
        <w:bottom w:val="none" w:sz="0" w:space="0" w:color="auto"/>
        <w:right w:val="none" w:sz="0" w:space="0" w:color="auto"/>
      </w:divBdr>
    </w:div>
    <w:div w:id="441148640">
      <w:marLeft w:val="480"/>
      <w:marRight w:val="0"/>
      <w:marTop w:val="0"/>
      <w:marBottom w:val="0"/>
      <w:divBdr>
        <w:top w:val="none" w:sz="0" w:space="0" w:color="auto"/>
        <w:left w:val="none" w:sz="0" w:space="0" w:color="auto"/>
        <w:bottom w:val="none" w:sz="0" w:space="0" w:color="auto"/>
        <w:right w:val="none" w:sz="0" w:space="0" w:color="auto"/>
      </w:divBdr>
    </w:div>
    <w:div w:id="441727160">
      <w:bodyDiv w:val="1"/>
      <w:marLeft w:val="0"/>
      <w:marRight w:val="0"/>
      <w:marTop w:val="0"/>
      <w:marBottom w:val="0"/>
      <w:divBdr>
        <w:top w:val="none" w:sz="0" w:space="0" w:color="auto"/>
        <w:left w:val="none" w:sz="0" w:space="0" w:color="auto"/>
        <w:bottom w:val="none" w:sz="0" w:space="0" w:color="auto"/>
        <w:right w:val="none" w:sz="0" w:space="0" w:color="auto"/>
      </w:divBdr>
    </w:div>
    <w:div w:id="443892575">
      <w:marLeft w:val="480"/>
      <w:marRight w:val="0"/>
      <w:marTop w:val="0"/>
      <w:marBottom w:val="0"/>
      <w:divBdr>
        <w:top w:val="none" w:sz="0" w:space="0" w:color="auto"/>
        <w:left w:val="none" w:sz="0" w:space="0" w:color="auto"/>
        <w:bottom w:val="none" w:sz="0" w:space="0" w:color="auto"/>
        <w:right w:val="none" w:sz="0" w:space="0" w:color="auto"/>
      </w:divBdr>
    </w:div>
    <w:div w:id="443959274">
      <w:bodyDiv w:val="1"/>
      <w:marLeft w:val="0"/>
      <w:marRight w:val="0"/>
      <w:marTop w:val="0"/>
      <w:marBottom w:val="0"/>
      <w:divBdr>
        <w:top w:val="none" w:sz="0" w:space="0" w:color="auto"/>
        <w:left w:val="none" w:sz="0" w:space="0" w:color="auto"/>
        <w:bottom w:val="none" w:sz="0" w:space="0" w:color="auto"/>
        <w:right w:val="none" w:sz="0" w:space="0" w:color="auto"/>
      </w:divBdr>
    </w:div>
    <w:div w:id="444037813">
      <w:marLeft w:val="480"/>
      <w:marRight w:val="0"/>
      <w:marTop w:val="0"/>
      <w:marBottom w:val="0"/>
      <w:divBdr>
        <w:top w:val="none" w:sz="0" w:space="0" w:color="auto"/>
        <w:left w:val="none" w:sz="0" w:space="0" w:color="auto"/>
        <w:bottom w:val="none" w:sz="0" w:space="0" w:color="auto"/>
        <w:right w:val="none" w:sz="0" w:space="0" w:color="auto"/>
      </w:divBdr>
    </w:div>
    <w:div w:id="444151972">
      <w:marLeft w:val="480"/>
      <w:marRight w:val="0"/>
      <w:marTop w:val="0"/>
      <w:marBottom w:val="0"/>
      <w:divBdr>
        <w:top w:val="none" w:sz="0" w:space="0" w:color="auto"/>
        <w:left w:val="none" w:sz="0" w:space="0" w:color="auto"/>
        <w:bottom w:val="none" w:sz="0" w:space="0" w:color="auto"/>
        <w:right w:val="none" w:sz="0" w:space="0" w:color="auto"/>
      </w:divBdr>
    </w:div>
    <w:div w:id="444271364">
      <w:marLeft w:val="480"/>
      <w:marRight w:val="0"/>
      <w:marTop w:val="0"/>
      <w:marBottom w:val="0"/>
      <w:divBdr>
        <w:top w:val="none" w:sz="0" w:space="0" w:color="auto"/>
        <w:left w:val="none" w:sz="0" w:space="0" w:color="auto"/>
        <w:bottom w:val="none" w:sz="0" w:space="0" w:color="auto"/>
        <w:right w:val="none" w:sz="0" w:space="0" w:color="auto"/>
      </w:divBdr>
    </w:div>
    <w:div w:id="445083193">
      <w:marLeft w:val="480"/>
      <w:marRight w:val="0"/>
      <w:marTop w:val="0"/>
      <w:marBottom w:val="0"/>
      <w:divBdr>
        <w:top w:val="none" w:sz="0" w:space="0" w:color="auto"/>
        <w:left w:val="none" w:sz="0" w:space="0" w:color="auto"/>
        <w:bottom w:val="none" w:sz="0" w:space="0" w:color="auto"/>
        <w:right w:val="none" w:sz="0" w:space="0" w:color="auto"/>
      </w:divBdr>
    </w:div>
    <w:div w:id="445736785">
      <w:marLeft w:val="480"/>
      <w:marRight w:val="0"/>
      <w:marTop w:val="0"/>
      <w:marBottom w:val="0"/>
      <w:divBdr>
        <w:top w:val="none" w:sz="0" w:space="0" w:color="auto"/>
        <w:left w:val="none" w:sz="0" w:space="0" w:color="auto"/>
        <w:bottom w:val="none" w:sz="0" w:space="0" w:color="auto"/>
        <w:right w:val="none" w:sz="0" w:space="0" w:color="auto"/>
      </w:divBdr>
    </w:div>
    <w:div w:id="446437027">
      <w:bodyDiv w:val="1"/>
      <w:marLeft w:val="0"/>
      <w:marRight w:val="0"/>
      <w:marTop w:val="0"/>
      <w:marBottom w:val="0"/>
      <w:divBdr>
        <w:top w:val="none" w:sz="0" w:space="0" w:color="auto"/>
        <w:left w:val="none" w:sz="0" w:space="0" w:color="auto"/>
        <w:bottom w:val="none" w:sz="0" w:space="0" w:color="auto"/>
        <w:right w:val="none" w:sz="0" w:space="0" w:color="auto"/>
      </w:divBdr>
    </w:div>
    <w:div w:id="446463772">
      <w:marLeft w:val="480"/>
      <w:marRight w:val="0"/>
      <w:marTop w:val="0"/>
      <w:marBottom w:val="0"/>
      <w:divBdr>
        <w:top w:val="none" w:sz="0" w:space="0" w:color="auto"/>
        <w:left w:val="none" w:sz="0" w:space="0" w:color="auto"/>
        <w:bottom w:val="none" w:sz="0" w:space="0" w:color="auto"/>
        <w:right w:val="none" w:sz="0" w:space="0" w:color="auto"/>
      </w:divBdr>
    </w:div>
    <w:div w:id="446510471">
      <w:marLeft w:val="480"/>
      <w:marRight w:val="0"/>
      <w:marTop w:val="0"/>
      <w:marBottom w:val="0"/>
      <w:divBdr>
        <w:top w:val="none" w:sz="0" w:space="0" w:color="auto"/>
        <w:left w:val="none" w:sz="0" w:space="0" w:color="auto"/>
        <w:bottom w:val="none" w:sz="0" w:space="0" w:color="auto"/>
        <w:right w:val="none" w:sz="0" w:space="0" w:color="auto"/>
      </w:divBdr>
    </w:div>
    <w:div w:id="446659536">
      <w:marLeft w:val="480"/>
      <w:marRight w:val="0"/>
      <w:marTop w:val="0"/>
      <w:marBottom w:val="0"/>
      <w:divBdr>
        <w:top w:val="none" w:sz="0" w:space="0" w:color="auto"/>
        <w:left w:val="none" w:sz="0" w:space="0" w:color="auto"/>
        <w:bottom w:val="none" w:sz="0" w:space="0" w:color="auto"/>
        <w:right w:val="none" w:sz="0" w:space="0" w:color="auto"/>
      </w:divBdr>
    </w:div>
    <w:div w:id="446703735">
      <w:bodyDiv w:val="1"/>
      <w:marLeft w:val="0"/>
      <w:marRight w:val="0"/>
      <w:marTop w:val="0"/>
      <w:marBottom w:val="0"/>
      <w:divBdr>
        <w:top w:val="none" w:sz="0" w:space="0" w:color="auto"/>
        <w:left w:val="none" w:sz="0" w:space="0" w:color="auto"/>
        <w:bottom w:val="none" w:sz="0" w:space="0" w:color="auto"/>
        <w:right w:val="none" w:sz="0" w:space="0" w:color="auto"/>
      </w:divBdr>
    </w:div>
    <w:div w:id="447047779">
      <w:marLeft w:val="480"/>
      <w:marRight w:val="0"/>
      <w:marTop w:val="0"/>
      <w:marBottom w:val="0"/>
      <w:divBdr>
        <w:top w:val="none" w:sz="0" w:space="0" w:color="auto"/>
        <w:left w:val="none" w:sz="0" w:space="0" w:color="auto"/>
        <w:bottom w:val="none" w:sz="0" w:space="0" w:color="auto"/>
        <w:right w:val="none" w:sz="0" w:space="0" w:color="auto"/>
      </w:divBdr>
    </w:div>
    <w:div w:id="447624017">
      <w:marLeft w:val="480"/>
      <w:marRight w:val="0"/>
      <w:marTop w:val="0"/>
      <w:marBottom w:val="0"/>
      <w:divBdr>
        <w:top w:val="none" w:sz="0" w:space="0" w:color="auto"/>
        <w:left w:val="none" w:sz="0" w:space="0" w:color="auto"/>
        <w:bottom w:val="none" w:sz="0" w:space="0" w:color="auto"/>
        <w:right w:val="none" w:sz="0" w:space="0" w:color="auto"/>
      </w:divBdr>
    </w:div>
    <w:div w:id="447624147">
      <w:marLeft w:val="480"/>
      <w:marRight w:val="0"/>
      <w:marTop w:val="0"/>
      <w:marBottom w:val="0"/>
      <w:divBdr>
        <w:top w:val="none" w:sz="0" w:space="0" w:color="auto"/>
        <w:left w:val="none" w:sz="0" w:space="0" w:color="auto"/>
        <w:bottom w:val="none" w:sz="0" w:space="0" w:color="auto"/>
        <w:right w:val="none" w:sz="0" w:space="0" w:color="auto"/>
      </w:divBdr>
    </w:div>
    <w:div w:id="447744766">
      <w:marLeft w:val="480"/>
      <w:marRight w:val="0"/>
      <w:marTop w:val="0"/>
      <w:marBottom w:val="0"/>
      <w:divBdr>
        <w:top w:val="none" w:sz="0" w:space="0" w:color="auto"/>
        <w:left w:val="none" w:sz="0" w:space="0" w:color="auto"/>
        <w:bottom w:val="none" w:sz="0" w:space="0" w:color="auto"/>
        <w:right w:val="none" w:sz="0" w:space="0" w:color="auto"/>
      </w:divBdr>
    </w:div>
    <w:div w:id="448015878">
      <w:bodyDiv w:val="1"/>
      <w:marLeft w:val="0"/>
      <w:marRight w:val="0"/>
      <w:marTop w:val="0"/>
      <w:marBottom w:val="0"/>
      <w:divBdr>
        <w:top w:val="none" w:sz="0" w:space="0" w:color="auto"/>
        <w:left w:val="none" w:sz="0" w:space="0" w:color="auto"/>
        <w:bottom w:val="none" w:sz="0" w:space="0" w:color="auto"/>
        <w:right w:val="none" w:sz="0" w:space="0" w:color="auto"/>
      </w:divBdr>
    </w:div>
    <w:div w:id="449131050">
      <w:marLeft w:val="480"/>
      <w:marRight w:val="0"/>
      <w:marTop w:val="0"/>
      <w:marBottom w:val="0"/>
      <w:divBdr>
        <w:top w:val="none" w:sz="0" w:space="0" w:color="auto"/>
        <w:left w:val="none" w:sz="0" w:space="0" w:color="auto"/>
        <w:bottom w:val="none" w:sz="0" w:space="0" w:color="auto"/>
        <w:right w:val="none" w:sz="0" w:space="0" w:color="auto"/>
      </w:divBdr>
    </w:div>
    <w:div w:id="449478004">
      <w:marLeft w:val="480"/>
      <w:marRight w:val="0"/>
      <w:marTop w:val="0"/>
      <w:marBottom w:val="0"/>
      <w:divBdr>
        <w:top w:val="none" w:sz="0" w:space="0" w:color="auto"/>
        <w:left w:val="none" w:sz="0" w:space="0" w:color="auto"/>
        <w:bottom w:val="none" w:sz="0" w:space="0" w:color="auto"/>
        <w:right w:val="none" w:sz="0" w:space="0" w:color="auto"/>
      </w:divBdr>
    </w:div>
    <w:div w:id="449933177">
      <w:bodyDiv w:val="1"/>
      <w:marLeft w:val="0"/>
      <w:marRight w:val="0"/>
      <w:marTop w:val="0"/>
      <w:marBottom w:val="0"/>
      <w:divBdr>
        <w:top w:val="none" w:sz="0" w:space="0" w:color="auto"/>
        <w:left w:val="none" w:sz="0" w:space="0" w:color="auto"/>
        <w:bottom w:val="none" w:sz="0" w:space="0" w:color="auto"/>
        <w:right w:val="none" w:sz="0" w:space="0" w:color="auto"/>
      </w:divBdr>
    </w:div>
    <w:div w:id="450561026">
      <w:bodyDiv w:val="1"/>
      <w:marLeft w:val="0"/>
      <w:marRight w:val="0"/>
      <w:marTop w:val="0"/>
      <w:marBottom w:val="0"/>
      <w:divBdr>
        <w:top w:val="none" w:sz="0" w:space="0" w:color="auto"/>
        <w:left w:val="none" w:sz="0" w:space="0" w:color="auto"/>
        <w:bottom w:val="none" w:sz="0" w:space="0" w:color="auto"/>
        <w:right w:val="none" w:sz="0" w:space="0" w:color="auto"/>
      </w:divBdr>
    </w:div>
    <w:div w:id="450826530">
      <w:marLeft w:val="480"/>
      <w:marRight w:val="0"/>
      <w:marTop w:val="0"/>
      <w:marBottom w:val="0"/>
      <w:divBdr>
        <w:top w:val="none" w:sz="0" w:space="0" w:color="auto"/>
        <w:left w:val="none" w:sz="0" w:space="0" w:color="auto"/>
        <w:bottom w:val="none" w:sz="0" w:space="0" w:color="auto"/>
        <w:right w:val="none" w:sz="0" w:space="0" w:color="auto"/>
      </w:divBdr>
    </w:div>
    <w:div w:id="450973319">
      <w:marLeft w:val="480"/>
      <w:marRight w:val="0"/>
      <w:marTop w:val="0"/>
      <w:marBottom w:val="0"/>
      <w:divBdr>
        <w:top w:val="none" w:sz="0" w:space="0" w:color="auto"/>
        <w:left w:val="none" w:sz="0" w:space="0" w:color="auto"/>
        <w:bottom w:val="none" w:sz="0" w:space="0" w:color="auto"/>
        <w:right w:val="none" w:sz="0" w:space="0" w:color="auto"/>
      </w:divBdr>
    </w:div>
    <w:div w:id="450974577">
      <w:marLeft w:val="480"/>
      <w:marRight w:val="0"/>
      <w:marTop w:val="0"/>
      <w:marBottom w:val="0"/>
      <w:divBdr>
        <w:top w:val="none" w:sz="0" w:space="0" w:color="auto"/>
        <w:left w:val="none" w:sz="0" w:space="0" w:color="auto"/>
        <w:bottom w:val="none" w:sz="0" w:space="0" w:color="auto"/>
        <w:right w:val="none" w:sz="0" w:space="0" w:color="auto"/>
      </w:divBdr>
    </w:div>
    <w:div w:id="451361975">
      <w:marLeft w:val="480"/>
      <w:marRight w:val="0"/>
      <w:marTop w:val="0"/>
      <w:marBottom w:val="0"/>
      <w:divBdr>
        <w:top w:val="none" w:sz="0" w:space="0" w:color="auto"/>
        <w:left w:val="none" w:sz="0" w:space="0" w:color="auto"/>
        <w:bottom w:val="none" w:sz="0" w:space="0" w:color="auto"/>
        <w:right w:val="none" w:sz="0" w:space="0" w:color="auto"/>
      </w:divBdr>
    </w:div>
    <w:div w:id="451478044">
      <w:marLeft w:val="480"/>
      <w:marRight w:val="0"/>
      <w:marTop w:val="0"/>
      <w:marBottom w:val="0"/>
      <w:divBdr>
        <w:top w:val="none" w:sz="0" w:space="0" w:color="auto"/>
        <w:left w:val="none" w:sz="0" w:space="0" w:color="auto"/>
        <w:bottom w:val="none" w:sz="0" w:space="0" w:color="auto"/>
        <w:right w:val="none" w:sz="0" w:space="0" w:color="auto"/>
      </w:divBdr>
    </w:div>
    <w:div w:id="451559097">
      <w:marLeft w:val="480"/>
      <w:marRight w:val="0"/>
      <w:marTop w:val="0"/>
      <w:marBottom w:val="0"/>
      <w:divBdr>
        <w:top w:val="none" w:sz="0" w:space="0" w:color="auto"/>
        <w:left w:val="none" w:sz="0" w:space="0" w:color="auto"/>
        <w:bottom w:val="none" w:sz="0" w:space="0" w:color="auto"/>
        <w:right w:val="none" w:sz="0" w:space="0" w:color="auto"/>
      </w:divBdr>
    </w:div>
    <w:div w:id="452021409">
      <w:marLeft w:val="480"/>
      <w:marRight w:val="0"/>
      <w:marTop w:val="0"/>
      <w:marBottom w:val="0"/>
      <w:divBdr>
        <w:top w:val="none" w:sz="0" w:space="0" w:color="auto"/>
        <w:left w:val="none" w:sz="0" w:space="0" w:color="auto"/>
        <w:bottom w:val="none" w:sz="0" w:space="0" w:color="auto"/>
        <w:right w:val="none" w:sz="0" w:space="0" w:color="auto"/>
      </w:divBdr>
    </w:div>
    <w:div w:id="452133308">
      <w:marLeft w:val="480"/>
      <w:marRight w:val="0"/>
      <w:marTop w:val="0"/>
      <w:marBottom w:val="0"/>
      <w:divBdr>
        <w:top w:val="none" w:sz="0" w:space="0" w:color="auto"/>
        <w:left w:val="none" w:sz="0" w:space="0" w:color="auto"/>
        <w:bottom w:val="none" w:sz="0" w:space="0" w:color="auto"/>
        <w:right w:val="none" w:sz="0" w:space="0" w:color="auto"/>
      </w:divBdr>
    </w:div>
    <w:div w:id="452284274">
      <w:marLeft w:val="480"/>
      <w:marRight w:val="0"/>
      <w:marTop w:val="0"/>
      <w:marBottom w:val="0"/>
      <w:divBdr>
        <w:top w:val="none" w:sz="0" w:space="0" w:color="auto"/>
        <w:left w:val="none" w:sz="0" w:space="0" w:color="auto"/>
        <w:bottom w:val="none" w:sz="0" w:space="0" w:color="auto"/>
        <w:right w:val="none" w:sz="0" w:space="0" w:color="auto"/>
      </w:divBdr>
    </w:div>
    <w:div w:id="452872735">
      <w:marLeft w:val="480"/>
      <w:marRight w:val="0"/>
      <w:marTop w:val="0"/>
      <w:marBottom w:val="0"/>
      <w:divBdr>
        <w:top w:val="none" w:sz="0" w:space="0" w:color="auto"/>
        <w:left w:val="none" w:sz="0" w:space="0" w:color="auto"/>
        <w:bottom w:val="none" w:sz="0" w:space="0" w:color="auto"/>
        <w:right w:val="none" w:sz="0" w:space="0" w:color="auto"/>
      </w:divBdr>
    </w:div>
    <w:div w:id="453839212">
      <w:marLeft w:val="480"/>
      <w:marRight w:val="0"/>
      <w:marTop w:val="0"/>
      <w:marBottom w:val="0"/>
      <w:divBdr>
        <w:top w:val="none" w:sz="0" w:space="0" w:color="auto"/>
        <w:left w:val="none" w:sz="0" w:space="0" w:color="auto"/>
        <w:bottom w:val="none" w:sz="0" w:space="0" w:color="auto"/>
        <w:right w:val="none" w:sz="0" w:space="0" w:color="auto"/>
      </w:divBdr>
    </w:div>
    <w:div w:id="453868657">
      <w:bodyDiv w:val="1"/>
      <w:marLeft w:val="0"/>
      <w:marRight w:val="0"/>
      <w:marTop w:val="0"/>
      <w:marBottom w:val="0"/>
      <w:divBdr>
        <w:top w:val="none" w:sz="0" w:space="0" w:color="auto"/>
        <w:left w:val="none" w:sz="0" w:space="0" w:color="auto"/>
        <w:bottom w:val="none" w:sz="0" w:space="0" w:color="auto"/>
        <w:right w:val="none" w:sz="0" w:space="0" w:color="auto"/>
      </w:divBdr>
    </w:div>
    <w:div w:id="454180967">
      <w:bodyDiv w:val="1"/>
      <w:marLeft w:val="0"/>
      <w:marRight w:val="0"/>
      <w:marTop w:val="0"/>
      <w:marBottom w:val="0"/>
      <w:divBdr>
        <w:top w:val="none" w:sz="0" w:space="0" w:color="auto"/>
        <w:left w:val="none" w:sz="0" w:space="0" w:color="auto"/>
        <w:bottom w:val="none" w:sz="0" w:space="0" w:color="auto"/>
        <w:right w:val="none" w:sz="0" w:space="0" w:color="auto"/>
      </w:divBdr>
    </w:div>
    <w:div w:id="454252764">
      <w:marLeft w:val="480"/>
      <w:marRight w:val="0"/>
      <w:marTop w:val="0"/>
      <w:marBottom w:val="0"/>
      <w:divBdr>
        <w:top w:val="none" w:sz="0" w:space="0" w:color="auto"/>
        <w:left w:val="none" w:sz="0" w:space="0" w:color="auto"/>
        <w:bottom w:val="none" w:sz="0" w:space="0" w:color="auto"/>
        <w:right w:val="none" w:sz="0" w:space="0" w:color="auto"/>
      </w:divBdr>
    </w:div>
    <w:div w:id="455609702">
      <w:marLeft w:val="480"/>
      <w:marRight w:val="0"/>
      <w:marTop w:val="0"/>
      <w:marBottom w:val="0"/>
      <w:divBdr>
        <w:top w:val="none" w:sz="0" w:space="0" w:color="auto"/>
        <w:left w:val="none" w:sz="0" w:space="0" w:color="auto"/>
        <w:bottom w:val="none" w:sz="0" w:space="0" w:color="auto"/>
        <w:right w:val="none" w:sz="0" w:space="0" w:color="auto"/>
      </w:divBdr>
    </w:div>
    <w:div w:id="456021794">
      <w:bodyDiv w:val="1"/>
      <w:marLeft w:val="0"/>
      <w:marRight w:val="0"/>
      <w:marTop w:val="0"/>
      <w:marBottom w:val="0"/>
      <w:divBdr>
        <w:top w:val="none" w:sz="0" w:space="0" w:color="auto"/>
        <w:left w:val="none" w:sz="0" w:space="0" w:color="auto"/>
        <w:bottom w:val="none" w:sz="0" w:space="0" w:color="auto"/>
        <w:right w:val="none" w:sz="0" w:space="0" w:color="auto"/>
      </w:divBdr>
    </w:div>
    <w:div w:id="456219341">
      <w:marLeft w:val="480"/>
      <w:marRight w:val="0"/>
      <w:marTop w:val="0"/>
      <w:marBottom w:val="0"/>
      <w:divBdr>
        <w:top w:val="none" w:sz="0" w:space="0" w:color="auto"/>
        <w:left w:val="none" w:sz="0" w:space="0" w:color="auto"/>
        <w:bottom w:val="none" w:sz="0" w:space="0" w:color="auto"/>
        <w:right w:val="none" w:sz="0" w:space="0" w:color="auto"/>
      </w:divBdr>
    </w:div>
    <w:div w:id="456224405">
      <w:marLeft w:val="480"/>
      <w:marRight w:val="0"/>
      <w:marTop w:val="0"/>
      <w:marBottom w:val="0"/>
      <w:divBdr>
        <w:top w:val="none" w:sz="0" w:space="0" w:color="auto"/>
        <w:left w:val="none" w:sz="0" w:space="0" w:color="auto"/>
        <w:bottom w:val="none" w:sz="0" w:space="0" w:color="auto"/>
        <w:right w:val="none" w:sz="0" w:space="0" w:color="auto"/>
      </w:divBdr>
    </w:div>
    <w:div w:id="456484282">
      <w:marLeft w:val="480"/>
      <w:marRight w:val="0"/>
      <w:marTop w:val="0"/>
      <w:marBottom w:val="0"/>
      <w:divBdr>
        <w:top w:val="none" w:sz="0" w:space="0" w:color="auto"/>
        <w:left w:val="none" w:sz="0" w:space="0" w:color="auto"/>
        <w:bottom w:val="none" w:sz="0" w:space="0" w:color="auto"/>
        <w:right w:val="none" w:sz="0" w:space="0" w:color="auto"/>
      </w:divBdr>
    </w:div>
    <w:div w:id="456682897">
      <w:bodyDiv w:val="1"/>
      <w:marLeft w:val="0"/>
      <w:marRight w:val="0"/>
      <w:marTop w:val="0"/>
      <w:marBottom w:val="0"/>
      <w:divBdr>
        <w:top w:val="none" w:sz="0" w:space="0" w:color="auto"/>
        <w:left w:val="none" w:sz="0" w:space="0" w:color="auto"/>
        <w:bottom w:val="none" w:sz="0" w:space="0" w:color="auto"/>
        <w:right w:val="none" w:sz="0" w:space="0" w:color="auto"/>
      </w:divBdr>
    </w:div>
    <w:div w:id="457727950">
      <w:marLeft w:val="480"/>
      <w:marRight w:val="0"/>
      <w:marTop w:val="0"/>
      <w:marBottom w:val="0"/>
      <w:divBdr>
        <w:top w:val="none" w:sz="0" w:space="0" w:color="auto"/>
        <w:left w:val="none" w:sz="0" w:space="0" w:color="auto"/>
        <w:bottom w:val="none" w:sz="0" w:space="0" w:color="auto"/>
        <w:right w:val="none" w:sz="0" w:space="0" w:color="auto"/>
      </w:divBdr>
    </w:div>
    <w:div w:id="457913945">
      <w:marLeft w:val="480"/>
      <w:marRight w:val="0"/>
      <w:marTop w:val="0"/>
      <w:marBottom w:val="0"/>
      <w:divBdr>
        <w:top w:val="none" w:sz="0" w:space="0" w:color="auto"/>
        <w:left w:val="none" w:sz="0" w:space="0" w:color="auto"/>
        <w:bottom w:val="none" w:sz="0" w:space="0" w:color="auto"/>
        <w:right w:val="none" w:sz="0" w:space="0" w:color="auto"/>
      </w:divBdr>
    </w:div>
    <w:div w:id="457921126">
      <w:bodyDiv w:val="1"/>
      <w:marLeft w:val="0"/>
      <w:marRight w:val="0"/>
      <w:marTop w:val="0"/>
      <w:marBottom w:val="0"/>
      <w:divBdr>
        <w:top w:val="none" w:sz="0" w:space="0" w:color="auto"/>
        <w:left w:val="none" w:sz="0" w:space="0" w:color="auto"/>
        <w:bottom w:val="none" w:sz="0" w:space="0" w:color="auto"/>
        <w:right w:val="none" w:sz="0" w:space="0" w:color="auto"/>
      </w:divBdr>
    </w:div>
    <w:div w:id="457921635">
      <w:marLeft w:val="480"/>
      <w:marRight w:val="0"/>
      <w:marTop w:val="0"/>
      <w:marBottom w:val="0"/>
      <w:divBdr>
        <w:top w:val="none" w:sz="0" w:space="0" w:color="auto"/>
        <w:left w:val="none" w:sz="0" w:space="0" w:color="auto"/>
        <w:bottom w:val="none" w:sz="0" w:space="0" w:color="auto"/>
        <w:right w:val="none" w:sz="0" w:space="0" w:color="auto"/>
      </w:divBdr>
    </w:div>
    <w:div w:id="458300199">
      <w:marLeft w:val="480"/>
      <w:marRight w:val="0"/>
      <w:marTop w:val="0"/>
      <w:marBottom w:val="0"/>
      <w:divBdr>
        <w:top w:val="none" w:sz="0" w:space="0" w:color="auto"/>
        <w:left w:val="none" w:sz="0" w:space="0" w:color="auto"/>
        <w:bottom w:val="none" w:sz="0" w:space="0" w:color="auto"/>
        <w:right w:val="none" w:sz="0" w:space="0" w:color="auto"/>
      </w:divBdr>
    </w:div>
    <w:div w:id="459302247">
      <w:bodyDiv w:val="1"/>
      <w:marLeft w:val="0"/>
      <w:marRight w:val="0"/>
      <w:marTop w:val="0"/>
      <w:marBottom w:val="0"/>
      <w:divBdr>
        <w:top w:val="none" w:sz="0" w:space="0" w:color="auto"/>
        <w:left w:val="none" w:sz="0" w:space="0" w:color="auto"/>
        <w:bottom w:val="none" w:sz="0" w:space="0" w:color="auto"/>
        <w:right w:val="none" w:sz="0" w:space="0" w:color="auto"/>
      </w:divBdr>
    </w:div>
    <w:div w:id="459344906">
      <w:marLeft w:val="480"/>
      <w:marRight w:val="0"/>
      <w:marTop w:val="0"/>
      <w:marBottom w:val="0"/>
      <w:divBdr>
        <w:top w:val="none" w:sz="0" w:space="0" w:color="auto"/>
        <w:left w:val="none" w:sz="0" w:space="0" w:color="auto"/>
        <w:bottom w:val="none" w:sz="0" w:space="0" w:color="auto"/>
        <w:right w:val="none" w:sz="0" w:space="0" w:color="auto"/>
      </w:divBdr>
    </w:div>
    <w:div w:id="459881394">
      <w:marLeft w:val="480"/>
      <w:marRight w:val="0"/>
      <w:marTop w:val="0"/>
      <w:marBottom w:val="0"/>
      <w:divBdr>
        <w:top w:val="none" w:sz="0" w:space="0" w:color="auto"/>
        <w:left w:val="none" w:sz="0" w:space="0" w:color="auto"/>
        <w:bottom w:val="none" w:sz="0" w:space="0" w:color="auto"/>
        <w:right w:val="none" w:sz="0" w:space="0" w:color="auto"/>
      </w:divBdr>
    </w:div>
    <w:div w:id="460198189">
      <w:marLeft w:val="480"/>
      <w:marRight w:val="0"/>
      <w:marTop w:val="0"/>
      <w:marBottom w:val="0"/>
      <w:divBdr>
        <w:top w:val="none" w:sz="0" w:space="0" w:color="auto"/>
        <w:left w:val="none" w:sz="0" w:space="0" w:color="auto"/>
        <w:bottom w:val="none" w:sz="0" w:space="0" w:color="auto"/>
        <w:right w:val="none" w:sz="0" w:space="0" w:color="auto"/>
      </w:divBdr>
    </w:div>
    <w:div w:id="460418241">
      <w:marLeft w:val="480"/>
      <w:marRight w:val="0"/>
      <w:marTop w:val="0"/>
      <w:marBottom w:val="0"/>
      <w:divBdr>
        <w:top w:val="none" w:sz="0" w:space="0" w:color="auto"/>
        <w:left w:val="none" w:sz="0" w:space="0" w:color="auto"/>
        <w:bottom w:val="none" w:sz="0" w:space="0" w:color="auto"/>
        <w:right w:val="none" w:sz="0" w:space="0" w:color="auto"/>
      </w:divBdr>
    </w:div>
    <w:div w:id="460928564">
      <w:marLeft w:val="480"/>
      <w:marRight w:val="0"/>
      <w:marTop w:val="0"/>
      <w:marBottom w:val="0"/>
      <w:divBdr>
        <w:top w:val="none" w:sz="0" w:space="0" w:color="auto"/>
        <w:left w:val="none" w:sz="0" w:space="0" w:color="auto"/>
        <w:bottom w:val="none" w:sz="0" w:space="0" w:color="auto"/>
        <w:right w:val="none" w:sz="0" w:space="0" w:color="auto"/>
      </w:divBdr>
    </w:div>
    <w:div w:id="462385705">
      <w:marLeft w:val="480"/>
      <w:marRight w:val="0"/>
      <w:marTop w:val="0"/>
      <w:marBottom w:val="0"/>
      <w:divBdr>
        <w:top w:val="none" w:sz="0" w:space="0" w:color="auto"/>
        <w:left w:val="none" w:sz="0" w:space="0" w:color="auto"/>
        <w:bottom w:val="none" w:sz="0" w:space="0" w:color="auto"/>
        <w:right w:val="none" w:sz="0" w:space="0" w:color="auto"/>
      </w:divBdr>
    </w:div>
    <w:div w:id="462698831">
      <w:marLeft w:val="480"/>
      <w:marRight w:val="0"/>
      <w:marTop w:val="0"/>
      <w:marBottom w:val="0"/>
      <w:divBdr>
        <w:top w:val="none" w:sz="0" w:space="0" w:color="auto"/>
        <w:left w:val="none" w:sz="0" w:space="0" w:color="auto"/>
        <w:bottom w:val="none" w:sz="0" w:space="0" w:color="auto"/>
        <w:right w:val="none" w:sz="0" w:space="0" w:color="auto"/>
      </w:divBdr>
    </w:div>
    <w:div w:id="462816846">
      <w:marLeft w:val="480"/>
      <w:marRight w:val="0"/>
      <w:marTop w:val="0"/>
      <w:marBottom w:val="0"/>
      <w:divBdr>
        <w:top w:val="none" w:sz="0" w:space="0" w:color="auto"/>
        <w:left w:val="none" w:sz="0" w:space="0" w:color="auto"/>
        <w:bottom w:val="none" w:sz="0" w:space="0" w:color="auto"/>
        <w:right w:val="none" w:sz="0" w:space="0" w:color="auto"/>
      </w:divBdr>
    </w:div>
    <w:div w:id="463668700">
      <w:marLeft w:val="480"/>
      <w:marRight w:val="0"/>
      <w:marTop w:val="0"/>
      <w:marBottom w:val="0"/>
      <w:divBdr>
        <w:top w:val="none" w:sz="0" w:space="0" w:color="auto"/>
        <w:left w:val="none" w:sz="0" w:space="0" w:color="auto"/>
        <w:bottom w:val="none" w:sz="0" w:space="0" w:color="auto"/>
        <w:right w:val="none" w:sz="0" w:space="0" w:color="auto"/>
      </w:divBdr>
    </w:div>
    <w:div w:id="463812807">
      <w:bodyDiv w:val="1"/>
      <w:marLeft w:val="0"/>
      <w:marRight w:val="0"/>
      <w:marTop w:val="0"/>
      <w:marBottom w:val="0"/>
      <w:divBdr>
        <w:top w:val="none" w:sz="0" w:space="0" w:color="auto"/>
        <w:left w:val="none" w:sz="0" w:space="0" w:color="auto"/>
        <w:bottom w:val="none" w:sz="0" w:space="0" w:color="auto"/>
        <w:right w:val="none" w:sz="0" w:space="0" w:color="auto"/>
      </w:divBdr>
    </w:div>
    <w:div w:id="464473885">
      <w:marLeft w:val="480"/>
      <w:marRight w:val="0"/>
      <w:marTop w:val="0"/>
      <w:marBottom w:val="0"/>
      <w:divBdr>
        <w:top w:val="none" w:sz="0" w:space="0" w:color="auto"/>
        <w:left w:val="none" w:sz="0" w:space="0" w:color="auto"/>
        <w:bottom w:val="none" w:sz="0" w:space="0" w:color="auto"/>
        <w:right w:val="none" w:sz="0" w:space="0" w:color="auto"/>
      </w:divBdr>
    </w:div>
    <w:div w:id="465005971">
      <w:marLeft w:val="480"/>
      <w:marRight w:val="0"/>
      <w:marTop w:val="0"/>
      <w:marBottom w:val="0"/>
      <w:divBdr>
        <w:top w:val="none" w:sz="0" w:space="0" w:color="auto"/>
        <w:left w:val="none" w:sz="0" w:space="0" w:color="auto"/>
        <w:bottom w:val="none" w:sz="0" w:space="0" w:color="auto"/>
        <w:right w:val="none" w:sz="0" w:space="0" w:color="auto"/>
      </w:divBdr>
    </w:div>
    <w:div w:id="465048202">
      <w:bodyDiv w:val="1"/>
      <w:marLeft w:val="0"/>
      <w:marRight w:val="0"/>
      <w:marTop w:val="0"/>
      <w:marBottom w:val="0"/>
      <w:divBdr>
        <w:top w:val="none" w:sz="0" w:space="0" w:color="auto"/>
        <w:left w:val="none" w:sz="0" w:space="0" w:color="auto"/>
        <w:bottom w:val="none" w:sz="0" w:space="0" w:color="auto"/>
        <w:right w:val="none" w:sz="0" w:space="0" w:color="auto"/>
      </w:divBdr>
    </w:div>
    <w:div w:id="465053464">
      <w:marLeft w:val="480"/>
      <w:marRight w:val="0"/>
      <w:marTop w:val="0"/>
      <w:marBottom w:val="0"/>
      <w:divBdr>
        <w:top w:val="none" w:sz="0" w:space="0" w:color="auto"/>
        <w:left w:val="none" w:sz="0" w:space="0" w:color="auto"/>
        <w:bottom w:val="none" w:sz="0" w:space="0" w:color="auto"/>
        <w:right w:val="none" w:sz="0" w:space="0" w:color="auto"/>
      </w:divBdr>
    </w:div>
    <w:div w:id="467557163">
      <w:marLeft w:val="480"/>
      <w:marRight w:val="0"/>
      <w:marTop w:val="0"/>
      <w:marBottom w:val="0"/>
      <w:divBdr>
        <w:top w:val="none" w:sz="0" w:space="0" w:color="auto"/>
        <w:left w:val="none" w:sz="0" w:space="0" w:color="auto"/>
        <w:bottom w:val="none" w:sz="0" w:space="0" w:color="auto"/>
        <w:right w:val="none" w:sz="0" w:space="0" w:color="auto"/>
      </w:divBdr>
    </w:div>
    <w:div w:id="467819514">
      <w:bodyDiv w:val="1"/>
      <w:marLeft w:val="0"/>
      <w:marRight w:val="0"/>
      <w:marTop w:val="0"/>
      <w:marBottom w:val="0"/>
      <w:divBdr>
        <w:top w:val="none" w:sz="0" w:space="0" w:color="auto"/>
        <w:left w:val="none" w:sz="0" w:space="0" w:color="auto"/>
        <w:bottom w:val="none" w:sz="0" w:space="0" w:color="auto"/>
        <w:right w:val="none" w:sz="0" w:space="0" w:color="auto"/>
      </w:divBdr>
    </w:div>
    <w:div w:id="469132126">
      <w:bodyDiv w:val="1"/>
      <w:marLeft w:val="0"/>
      <w:marRight w:val="0"/>
      <w:marTop w:val="0"/>
      <w:marBottom w:val="0"/>
      <w:divBdr>
        <w:top w:val="none" w:sz="0" w:space="0" w:color="auto"/>
        <w:left w:val="none" w:sz="0" w:space="0" w:color="auto"/>
        <w:bottom w:val="none" w:sz="0" w:space="0" w:color="auto"/>
        <w:right w:val="none" w:sz="0" w:space="0" w:color="auto"/>
      </w:divBdr>
    </w:div>
    <w:div w:id="469252952">
      <w:marLeft w:val="480"/>
      <w:marRight w:val="0"/>
      <w:marTop w:val="0"/>
      <w:marBottom w:val="0"/>
      <w:divBdr>
        <w:top w:val="none" w:sz="0" w:space="0" w:color="auto"/>
        <w:left w:val="none" w:sz="0" w:space="0" w:color="auto"/>
        <w:bottom w:val="none" w:sz="0" w:space="0" w:color="auto"/>
        <w:right w:val="none" w:sz="0" w:space="0" w:color="auto"/>
      </w:divBdr>
    </w:div>
    <w:div w:id="470251048">
      <w:bodyDiv w:val="1"/>
      <w:marLeft w:val="0"/>
      <w:marRight w:val="0"/>
      <w:marTop w:val="0"/>
      <w:marBottom w:val="0"/>
      <w:divBdr>
        <w:top w:val="none" w:sz="0" w:space="0" w:color="auto"/>
        <w:left w:val="none" w:sz="0" w:space="0" w:color="auto"/>
        <w:bottom w:val="none" w:sz="0" w:space="0" w:color="auto"/>
        <w:right w:val="none" w:sz="0" w:space="0" w:color="auto"/>
      </w:divBdr>
    </w:div>
    <w:div w:id="470907947">
      <w:marLeft w:val="480"/>
      <w:marRight w:val="0"/>
      <w:marTop w:val="0"/>
      <w:marBottom w:val="0"/>
      <w:divBdr>
        <w:top w:val="none" w:sz="0" w:space="0" w:color="auto"/>
        <w:left w:val="none" w:sz="0" w:space="0" w:color="auto"/>
        <w:bottom w:val="none" w:sz="0" w:space="0" w:color="auto"/>
        <w:right w:val="none" w:sz="0" w:space="0" w:color="auto"/>
      </w:divBdr>
    </w:div>
    <w:div w:id="470942426">
      <w:bodyDiv w:val="1"/>
      <w:marLeft w:val="0"/>
      <w:marRight w:val="0"/>
      <w:marTop w:val="0"/>
      <w:marBottom w:val="0"/>
      <w:divBdr>
        <w:top w:val="none" w:sz="0" w:space="0" w:color="auto"/>
        <w:left w:val="none" w:sz="0" w:space="0" w:color="auto"/>
        <w:bottom w:val="none" w:sz="0" w:space="0" w:color="auto"/>
        <w:right w:val="none" w:sz="0" w:space="0" w:color="auto"/>
      </w:divBdr>
    </w:div>
    <w:div w:id="471405542">
      <w:bodyDiv w:val="1"/>
      <w:marLeft w:val="0"/>
      <w:marRight w:val="0"/>
      <w:marTop w:val="0"/>
      <w:marBottom w:val="0"/>
      <w:divBdr>
        <w:top w:val="none" w:sz="0" w:space="0" w:color="auto"/>
        <w:left w:val="none" w:sz="0" w:space="0" w:color="auto"/>
        <w:bottom w:val="none" w:sz="0" w:space="0" w:color="auto"/>
        <w:right w:val="none" w:sz="0" w:space="0" w:color="auto"/>
      </w:divBdr>
    </w:div>
    <w:div w:id="471559213">
      <w:marLeft w:val="480"/>
      <w:marRight w:val="0"/>
      <w:marTop w:val="0"/>
      <w:marBottom w:val="0"/>
      <w:divBdr>
        <w:top w:val="none" w:sz="0" w:space="0" w:color="auto"/>
        <w:left w:val="none" w:sz="0" w:space="0" w:color="auto"/>
        <w:bottom w:val="none" w:sz="0" w:space="0" w:color="auto"/>
        <w:right w:val="none" w:sz="0" w:space="0" w:color="auto"/>
      </w:divBdr>
    </w:div>
    <w:div w:id="471604966">
      <w:marLeft w:val="480"/>
      <w:marRight w:val="0"/>
      <w:marTop w:val="0"/>
      <w:marBottom w:val="0"/>
      <w:divBdr>
        <w:top w:val="none" w:sz="0" w:space="0" w:color="auto"/>
        <w:left w:val="none" w:sz="0" w:space="0" w:color="auto"/>
        <w:bottom w:val="none" w:sz="0" w:space="0" w:color="auto"/>
        <w:right w:val="none" w:sz="0" w:space="0" w:color="auto"/>
      </w:divBdr>
    </w:div>
    <w:div w:id="471755926">
      <w:marLeft w:val="480"/>
      <w:marRight w:val="0"/>
      <w:marTop w:val="0"/>
      <w:marBottom w:val="0"/>
      <w:divBdr>
        <w:top w:val="none" w:sz="0" w:space="0" w:color="auto"/>
        <w:left w:val="none" w:sz="0" w:space="0" w:color="auto"/>
        <w:bottom w:val="none" w:sz="0" w:space="0" w:color="auto"/>
        <w:right w:val="none" w:sz="0" w:space="0" w:color="auto"/>
      </w:divBdr>
    </w:div>
    <w:div w:id="472604510">
      <w:marLeft w:val="480"/>
      <w:marRight w:val="0"/>
      <w:marTop w:val="0"/>
      <w:marBottom w:val="0"/>
      <w:divBdr>
        <w:top w:val="none" w:sz="0" w:space="0" w:color="auto"/>
        <w:left w:val="none" w:sz="0" w:space="0" w:color="auto"/>
        <w:bottom w:val="none" w:sz="0" w:space="0" w:color="auto"/>
        <w:right w:val="none" w:sz="0" w:space="0" w:color="auto"/>
      </w:divBdr>
    </w:div>
    <w:div w:id="472646301">
      <w:bodyDiv w:val="1"/>
      <w:marLeft w:val="0"/>
      <w:marRight w:val="0"/>
      <w:marTop w:val="0"/>
      <w:marBottom w:val="0"/>
      <w:divBdr>
        <w:top w:val="none" w:sz="0" w:space="0" w:color="auto"/>
        <w:left w:val="none" w:sz="0" w:space="0" w:color="auto"/>
        <w:bottom w:val="none" w:sz="0" w:space="0" w:color="auto"/>
        <w:right w:val="none" w:sz="0" w:space="0" w:color="auto"/>
      </w:divBdr>
    </w:div>
    <w:div w:id="472870588">
      <w:marLeft w:val="480"/>
      <w:marRight w:val="0"/>
      <w:marTop w:val="0"/>
      <w:marBottom w:val="0"/>
      <w:divBdr>
        <w:top w:val="none" w:sz="0" w:space="0" w:color="auto"/>
        <w:left w:val="none" w:sz="0" w:space="0" w:color="auto"/>
        <w:bottom w:val="none" w:sz="0" w:space="0" w:color="auto"/>
        <w:right w:val="none" w:sz="0" w:space="0" w:color="auto"/>
      </w:divBdr>
    </w:div>
    <w:div w:id="473454299">
      <w:marLeft w:val="480"/>
      <w:marRight w:val="0"/>
      <w:marTop w:val="0"/>
      <w:marBottom w:val="0"/>
      <w:divBdr>
        <w:top w:val="none" w:sz="0" w:space="0" w:color="auto"/>
        <w:left w:val="none" w:sz="0" w:space="0" w:color="auto"/>
        <w:bottom w:val="none" w:sz="0" w:space="0" w:color="auto"/>
        <w:right w:val="none" w:sz="0" w:space="0" w:color="auto"/>
      </w:divBdr>
    </w:div>
    <w:div w:id="473528946">
      <w:marLeft w:val="480"/>
      <w:marRight w:val="0"/>
      <w:marTop w:val="0"/>
      <w:marBottom w:val="0"/>
      <w:divBdr>
        <w:top w:val="none" w:sz="0" w:space="0" w:color="auto"/>
        <w:left w:val="none" w:sz="0" w:space="0" w:color="auto"/>
        <w:bottom w:val="none" w:sz="0" w:space="0" w:color="auto"/>
        <w:right w:val="none" w:sz="0" w:space="0" w:color="auto"/>
      </w:divBdr>
    </w:div>
    <w:div w:id="473910416">
      <w:marLeft w:val="480"/>
      <w:marRight w:val="0"/>
      <w:marTop w:val="0"/>
      <w:marBottom w:val="0"/>
      <w:divBdr>
        <w:top w:val="none" w:sz="0" w:space="0" w:color="auto"/>
        <w:left w:val="none" w:sz="0" w:space="0" w:color="auto"/>
        <w:bottom w:val="none" w:sz="0" w:space="0" w:color="auto"/>
        <w:right w:val="none" w:sz="0" w:space="0" w:color="auto"/>
      </w:divBdr>
    </w:div>
    <w:div w:id="474102862">
      <w:marLeft w:val="480"/>
      <w:marRight w:val="0"/>
      <w:marTop w:val="0"/>
      <w:marBottom w:val="0"/>
      <w:divBdr>
        <w:top w:val="none" w:sz="0" w:space="0" w:color="auto"/>
        <w:left w:val="none" w:sz="0" w:space="0" w:color="auto"/>
        <w:bottom w:val="none" w:sz="0" w:space="0" w:color="auto"/>
        <w:right w:val="none" w:sz="0" w:space="0" w:color="auto"/>
      </w:divBdr>
    </w:div>
    <w:div w:id="474218647">
      <w:marLeft w:val="480"/>
      <w:marRight w:val="0"/>
      <w:marTop w:val="0"/>
      <w:marBottom w:val="0"/>
      <w:divBdr>
        <w:top w:val="none" w:sz="0" w:space="0" w:color="auto"/>
        <w:left w:val="none" w:sz="0" w:space="0" w:color="auto"/>
        <w:bottom w:val="none" w:sz="0" w:space="0" w:color="auto"/>
        <w:right w:val="none" w:sz="0" w:space="0" w:color="auto"/>
      </w:divBdr>
    </w:div>
    <w:div w:id="474642794">
      <w:marLeft w:val="480"/>
      <w:marRight w:val="0"/>
      <w:marTop w:val="0"/>
      <w:marBottom w:val="0"/>
      <w:divBdr>
        <w:top w:val="none" w:sz="0" w:space="0" w:color="auto"/>
        <w:left w:val="none" w:sz="0" w:space="0" w:color="auto"/>
        <w:bottom w:val="none" w:sz="0" w:space="0" w:color="auto"/>
        <w:right w:val="none" w:sz="0" w:space="0" w:color="auto"/>
      </w:divBdr>
    </w:div>
    <w:div w:id="474681596">
      <w:marLeft w:val="480"/>
      <w:marRight w:val="0"/>
      <w:marTop w:val="0"/>
      <w:marBottom w:val="0"/>
      <w:divBdr>
        <w:top w:val="none" w:sz="0" w:space="0" w:color="auto"/>
        <w:left w:val="none" w:sz="0" w:space="0" w:color="auto"/>
        <w:bottom w:val="none" w:sz="0" w:space="0" w:color="auto"/>
        <w:right w:val="none" w:sz="0" w:space="0" w:color="auto"/>
      </w:divBdr>
    </w:div>
    <w:div w:id="474757057">
      <w:marLeft w:val="480"/>
      <w:marRight w:val="0"/>
      <w:marTop w:val="0"/>
      <w:marBottom w:val="0"/>
      <w:divBdr>
        <w:top w:val="none" w:sz="0" w:space="0" w:color="auto"/>
        <w:left w:val="none" w:sz="0" w:space="0" w:color="auto"/>
        <w:bottom w:val="none" w:sz="0" w:space="0" w:color="auto"/>
        <w:right w:val="none" w:sz="0" w:space="0" w:color="auto"/>
      </w:divBdr>
    </w:div>
    <w:div w:id="475073289">
      <w:bodyDiv w:val="1"/>
      <w:marLeft w:val="0"/>
      <w:marRight w:val="0"/>
      <w:marTop w:val="0"/>
      <w:marBottom w:val="0"/>
      <w:divBdr>
        <w:top w:val="none" w:sz="0" w:space="0" w:color="auto"/>
        <w:left w:val="none" w:sz="0" w:space="0" w:color="auto"/>
        <w:bottom w:val="none" w:sz="0" w:space="0" w:color="auto"/>
        <w:right w:val="none" w:sz="0" w:space="0" w:color="auto"/>
      </w:divBdr>
      <w:divsChild>
        <w:div w:id="1716198552">
          <w:marLeft w:val="480"/>
          <w:marRight w:val="0"/>
          <w:marTop w:val="0"/>
          <w:marBottom w:val="0"/>
          <w:divBdr>
            <w:top w:val="none" w:sz="0" w:space="0" w:color="auto"/>
            <w:left w:val="none" w:sz="0" w:space="0" w:color="auto"/>
            <w:bottom w:val="none" w:sz="0" w:space="0" w:color="auto"/>
            <w:right w:val="none" w:sz="0" w:space="0" w:color="auto"/>
          </w:divBdr>
        </w:div>
        <w:div w:id="199705017">
          <w:marLeft w:val="480"/>
          <w:marRight w:val="0"/>
          <w:marTop w:val="0"/>
          <w:marBottom w:val="0"/>
          <w:divBdr>
            <w:top w:val="none" w:sz="0" w:space="0" w:color="auto"/>
            <w:left w:val="none" w:sz="0" w:space="0" w:color="auto"/>
            <w:bottom w:val="none" w:sz="0" w:space="0" w:color="auto"/>
            <w:right w:val="none" w:sz="0" w:space="0" w:color="auto"/>
          </w:divBdr>
        </w:div>
        <w:div w:id="1069885607">
          <w:marLeft w:val="480"/>
          <w:marRight w:val="0"/>
          <w:marTop w:val="0"/>
          <w:marBottom w:val="0"/>
          <w:divBdr>
            <w:top w:val="none" w:sz="0" w:space="0" w:color="auto"/>
            <w:left w:val="none" w:sz="0" w:space="0" w:color="auto"/>
            <w:bottom w:val="none" w:sz="0" w:space="0" w:color="auto"/>
            <w:right w:val="none" w:sz="0" w:space="0" w:color="auto"/>
          </w:divBdr>
        </w:div>
        <w:div w:id="971835234">
          <w:marLeft w:val="480"/>
          <w:marRight w:val="0"/>
          <w:marTop w:val="0"/>
          <w:marBottom w:val="0"/>
          <w:divBdr>
            <w:top w:val="none" w:sz="0" w:space="0" w:color="auto"/>
            <w:left w:val="none" w:sz="0" w:space="0" w:color="auto"/>
            <w:bottom w:val="none" w:sz="0" w:space="0" w:color="auto"/>
            <w:right w:val="none" w:sz="0" w:space="0" w:color="auto"/>
          </w:divBdr>
        </w:div>
        <w:div w:id="889850753">
          <w:marLeft w:val="480"/>
          <w:marRight w:val="0"/>
          <w:marTop w:val="0"/>
          <w:marBottom w:val="0"/>
          <w:divBdr>
            <w:top w:val="none" w:sz="0" w:space="0" w:color="auto"/>
            <w:left w:val="none" w:sz="0" w:space="0" w:color="auto"/>
            <w:bottom w:val="none" w:sz="0" w:space="0" w:color="auto"/>
            <w:right w:val="none" w:sz="0" w:space="0" w:color="auto"/>
          </w:divBdr>
        </w:div>
        <w:div w:id="619649580">
          <w:marLeft w:val="480"/>
          <w:marRight w:val="0"/>
          <w:marTop w:val="0"/>
          <w:marBottom w:val="0"/>
          <w:divBdr>
            <w:top w:val="none" w:sz="0" w:space="0" w:color="auto"/>
            <w:left w:val="none" w:sz="0" w:space="0" w:color="auto"/>
            <w:bottom w:val="none" w:sz="0" w:space="0" w:color="auto"/>
            <w:right w:val="none" w:sz="0" w:space="0" w:color="auto"/>
          </w:divBdr>
        </w:div>
        <w:div w:id="1681930058">
          <w:marLeft w:val="480"/>
          <w:marRight w:val="0"/>
          <w:marTop w:val="0"/>
          <w:marBottom w:val="0"/>
          <w:divBdr>
            <w:top w:val="none" w:sz="0" w:space="0" w:color="auto"/>
            <w:left w:val="none" w:sz="0" w:space="0" w:color="auto"/>
            <w:bottom w:val="none" w:sz="0" w:space="0" w:color="auto"/>
            <w:right w:val="none" w:sz="0" w:space="0" w:color="auto"/>
          </w:divBdr>
        </w:div>
        <w:div w:id="739990">
          <w:marLeft w:val="480"/>
          <w:marRight w:val="0"/>
          <w:marTop w:val="0"/>
          <w:marBottom w:val="0"/>
          <w:divBdr>
            <w:top w:val="none" w:sz="0" w:space="0" w:color="auto"/>
            <w:left w:val="none" w:sz="0" w:space="0" w:color="auto"/>
            <w:bottom w:val="none" w:sz="0" w:space="0" w:color="auto"/>
            <w:right w:val="none" w:sz="0" w:space="0" w:color="auto"/>
          </w:divBdr>
        </w:div>
        <w:div w:id="1812399791">
          <w:marLeft w:val="480"/>
          <w:marRight w:val="0"/>
          <w:marTop w:val="0"/>
          <w:marBottom w:val="0"/>
          <w:divBdr>
            <w:top w:val="none" w:sz="0" w:space="0" w:color="auto"/>
            <w:left w:val="none" w:sz="0" w:space="0" w:color="auto"/>
            <w:bottom w:val="none" w:sz="0" w:space="0" w:color="auto"/>
            <w:right w:val="none" w:sz="0" w:space="0" w:color="auto"/>
          </w:divBdr>
        </w:div>
        <w:div w:id="1075711187">
          <w:marLeft w:val="480"/>
          <w:marRight w:val="0"/>
          <w:marTop w:val="0"/>
          <w:marBottom w:val="0"/>
          <w:divBdr>
            <w:top w:val="none" w:sz="0" w:space="0" w:color="auto"/>
            <w:left w:val="none" w:sz="0" w:space="0" w:color="auto"/>
            <w:bottom w:val="none" w:sz="0" w:space="0" w:color="auto"/>
            <w:right w:val="none" w:sz="0" w:space="0" w:color="auto"/>
          </w:divBdr>
        </w:div>
        <w:div w:id="958217387">
          <w:marLeft w:val="480"/>
          <w:marRight w:val="0"/>
          <w:marTop w:val="0"/>
          <w:marBottom w:val="0"/>
          <w:divBdr>
            <w:top w:val="none" w:sz="0" w:space="0" w:color="auto"/>
            <w:left w:val="none" w:sz="0" w:space="0" w:color="auto"/>
            <w:bottom w:val="none" w:sz="0" w:space="0" w:color="auto"/>
            <w:right w:val="none" w:sz="0" w:space="0" w:color="auto"/>
          </w:divBdr>
        </w:div>
        <w:div w:id="554849870">
          <w:marLeft w:val="480"/>
          <w:marRight w:val="0"/>
          <w:marTop w:val="0"/>
          <w:marBottom w:val="0"/>
          <w:divBdr>
            <w:top w:val="none" w:sz="0" w:space="0" w:color="auto"/>
            <w:left w:val="none" w:sz="0" w:space="0" w:color="auto"/>
            <w:bottom w:val="none" w:sz="0" w:space="0" w:color="auto"/>
            <w:right w:val="none" w:sz="0" w:space="0" w:color="auto"/>
          </w:divBdr>
        </w:div>
        <w:div w:id="585960340">
          <w:marLeft w:val="480"/>
          <w:marRight w:val="0"/>
          <w:marTop w:val="0"/>
          <w:marBottom w:val="0"/>
          <w:divBdr>
            <w:top w:val="none" w:sz="0" w:space="0" w:color="auto"/>
            <w:left w:val="none" w:sz="0" w:space="0" w:color="auto"/>
            <w:bottom w:val="none" w:sz="0" w:space="0" w:color="auto"/>
            <w:right w:val="none" w:sz="0" w:space="0" w:color="auto"/>
          </w:divBdr>
        </w:div>
        <w:div w:id="744179725">
          <w:marLeft w:val="480"/>
          <w:marRight w:val="0"/>
          <w:marTop w:val="0"/>
          <w:marBottom w:val="0"/>
          <w:divBdr>
            <w:top w:val="none" w:sz="0" w:space="0" w:color="auto"/>
            <w:left w:val="none" w:sz="0" w:space="0" w:color="auto"/>
            <w:bottom w:val="none" w:sz="0" w:space="0" w:color="auto"/>
            <w:right w:val="none" w:sz="0" w:space="0" w:color="auto"/>
          </w:divBdr>
        </w:div>
        <w:div w:id="1676836637">
          <w:marLeft w:val="480"/>
          <w:marRight w:val="0"/>
          <w:marTop w:val="0"/>
          <w:marBottom w:val="0"/>
          <w:divBdr>
            <w:top w:val="none" w:sz="0" w:space="0" w:color="auto"/>
            <w:left w:val="none" w:sz="0" w:space="0" w:color="auto"/>
            <w:bottom w:val="none" w:sz="0" w:space="0" w:color="auto"/>
            <w:right w:val="none" w:sz="0" w:space="0" w:color="auto"/>
          </w:divBdr>
        </w:div>
        <w:div w:id="2073387755">
          <w:marLeft w:val="480"/>
          <w:marRight w:val="0"/>
          <w:marTop w:val="0"/>
          <w:marBottom w:val="0"/>
          <w:divBdr>
            <w:top w:val="none" w:sz="0" w:space="0" w:color="auto"/>
            <w:left w:val="none" w:sz="0" w:space="0" w:color="auto"/>
            <w:bottom w:val="none" w:sz="0" w:space="0" w:color="auto"/>
            <w:right w:val="none" w:sz="0" w:space="0" w:color="auto"/>
          </w:divBdr>
        </w:div>
        <w:div w:id="1400061133">
          <w:marLeft w:val="480"/>
          <w:marRight w:val="0"/>
          <w:marTop w:val="0"/>
          <w:marBottom w:val="0"/>
          <w:divBdr>
            <w:top w:val="none" w:sz="0" w:space="0" w:color="auto"/>
            <w:left w:val="none" w:sz="0" w:space="0" w:color="auto"/>
            <w:bottom w:val="none" w:sz="0" w:space="0" w:color="auto"/>
            <w:right w:val="none" w:sz="0" w:space="0" w:color="auto"/>
          </w:divBdr>
        </w:div>
        <w:div w:id="849023589">
          <w:marLeft w:val="480"/>
          <w:marRight w:val="0"/>
          <w:marTop w:val="0"/>
          <w:marBottom w:val="0"/>
          <w:divBdr>
            <w:top w:val="none" w:sz="0" w:space="0" w:color="auto"/>
            <w:left w:val="none" w:sz="0" w:space="0" w:color="auto"/>
            <w:bottom w:val="none" w:sz="0" w:space="0" w:color="auto"/>
            <w:right w:val="none" w:sz="0" w:space="0" w:color="auto"/>
          </w:divBdr>
        </w:div>
        <w:div w:id="1474252692">
          <w:marLeft w:val="480"/>
          <w:marRight w:val="0"/>
          <w:marTop w:val="0"/>
          <w:marBottom w:val="0"/>
          <w:divBdr>
            <w:top w:val="none" w:sz="0" w:space="0" w:color="auto"/>
            <w:left w:val="none" w:sz="0" w:space="0" w:color="auto"/>
            <w:bottom w:val="none" w:sz="0" w:space="0" w:color="auto"/>
            <w:right w:val="none" w:sz="0" w:space="0" w:color="auto"/>
          </w:divBdr>
        </w:div>
        <w:div w:id="1048727583">
          <w:marLeft w:val="480"/>
          <w:marRight w:val="0"/>
          <w:marTop w:val="0"/>
          <w:marBottom w:val="0"/>
          <w:divBdr>
            <w:top w:val="none" w:sz="0" w:space="0" w:color="auto"/>
            <w:left w:val="none" w:sz="0" w:space="0" w:color="auto"/>
            <w:bottom w:val="none" w:sz="0" w:space="0" w:color="auto"/>
            <w:right w:val="none" w:sz="0" w:space="0" w:color="auto"/>
          </w:divBdr>
        </w:div>
        <w:div w:id="250748098">
          <w:marLeft w:val="480"/>
          <w:marRight w:val="0"/>
          <w:marTop w:val="0"/>
          <w:marBottom w:val="0"/>
          <w:divBdr>
            <w:top w:val="none" w:sz="0" w:space="0" w:color="auto"/>
            <w:left w:val="none" w:sz="0" w:space="0" w:color="auto"/>
            <w:bottom w:val="none" w:sz="0" w:space="0" w:color="auto"/>
            <w:right w:val="none" w:sz="0" w:space="0" w:color="auto"/>
          </w:divBdr>
        </w:div>
        <w:div w:id="61683202">
          <w:marLeft w:val="480"/>
          <w:marRight w:val="0"/>
          <w:marTop w:val="0"/>
          <w:marBottom w:val="0"/>
          <w:divBdr>
            <w:top w:val="none" w:sz="0" w:space="0" w:color="auto"/>
            <w:left w:val="none" w:sz="0" w:space="0" w:color="auto"/>
            <w:bottom w:val="none" w:sz="0" w:space="0" w:color="auto"/>
            <w:right w:val="none" w:sz="0" w:space="0" w:color="auto"/>
          </w:divBdr>
        </w:div>
        <w:div w:id="670446546">
          <w:marLeft w:val="480"/>
          <w:marRight w:val="0"/>
          <w:marTop w:val="0"/>
          <w:marBottom w:val="0"/>
          <w:divBdr>
            <w:top w:val="none" w:sz="0" w:space="0" w:color="auto"/>
            <w:left w:val="none" w:sz="0" w:space="0" w:color="auto"/>
            <w:bottom w:val="none" w:sz="0" w:space="0" w:color="auto"/>
            <w:right w:val="none" w:sz="0" w:space="0" w:color="auto"/>
          </w:divBdr>
        </w:div>
        <w:div w:id="2033609708">
          <w:marLeft w:val="480"/>
          <w:marRight w:val="0"/>
          <w:marTop w:val="0"/>
          <w:marBottom w:val="0"/>
          <w:divBdr>
            <w:top w:val="none" w:sz="0" w:space="0" w:color="auto"/>
            <w:left w:val="none" w:sz="0" w:space="0" w:color="auto"/>
            <w:bottom w:val="none" w:sz="0" w:space="0" w:color="auto"/>
            <w:right w:val="none" w:sz="0" w:space="0" w:color="auto"/>
          </w:divBdr>
        </w:div>
        <w:div w:id="1867399209">
          <w:marLeft w:val="480"/>
          <w:marRight w:val="0"/>
          <w:marTop w:val="0"/>
          <w:marBottom w:val="0"/>
          <w:divBdr>
            <w:top w:val="none" w:sz="0" w:space="0" w:color="auto"/>
            <w:left w:val="none" w:sz="0" w:space="0" w:color="auto"/>
            <w:bottom w:val="none" w:sz="0" w:space="0" w:color="auto"/>
            <w:right w:val="none" w:sz="0" w:space="0" w:color="auto"/>
          </w:divBdr>
        </w:div>
        <w:div w:id="2044284527">
          <w:marLeft w:val="480"/>
          <w:marRight w:val="0"/>
          <w:marTop w:val="0"/>
          <w:marBottom w:val="0"/>
          <w:divBdr>
            <w:top w:val="none" w:sz="0" w:space="0" w:color="auto"/>
            <w:left w:val="none" w:sz="0" w:space="0" w:color="auto"/>
            <w:bottom w:val="none" w:sz="0" w:space="0" w:color="auto"/>
            <w:right w:val="none" w:sz="0" w:space="0" w:color="auto"/>
          </w:divBdr>
        </w:div>
        <w:div w:id="1877966182">
          <w:marLeft w:val="480"/>
          <w:marRight w:val="0"/>
          <w:marTop w:val="0"/>
          <w:marBottom w:val="0"/>
          <w:divBdr>
            <w:top w:val="none" w:sz="0" w:space="0" w:color="auto"/>
            <w:left w:val="none" w:sz="0" w:space="0" w:color="auto"/>
            <w:bottom w:val="none" w:sz="0" w:space="0" w:color="auto"/>
            <w:right w:val="none" w:sz="0" w:space="0" w:color="auto"/>
          </w:divBdr>
        </w:div>
        <w:div w:id="906308285">
          <w:marLeft w:val="480"/>
          <w:marRight w:val="0"/>
          <w:marTop w:val="0"/>
          <w:marBottom w:val="0"/>
          <w:divBdr>
            <w:top w:val="none" w:sz="0" w:space="0" w:color="auto"/>
            <w:left w:val="none" w:sz="0" w:space="0" w:color="auto"/>
            <w:bottom w:val="none" w:sz="0" w:space="0" w:color="auto"/>
            <w:right w:val="none" w:sz="0" w:space="0" w:color="auto"/>
          </w:divBdr>
        </w:div>
        <w:div w:id="904996744">
          <w:marLeft w:val="480"/>
          <w:marRight w:val="0"/>
          <w:marTop w:val="0"/>
          <w:marBottom w:val="0"/>
          <w:divBdr>
            <w:top w:val="none" w:sz="0" w:space="0" w:color="auto"/>
            <w:left w:val="none" w:sz="0" w:space="0" w:color="auto"/>
            <w:bottom w:val="none" w:sz="0" w:space="0" w:color="auto"/>
            <w:right w:val="none" w:sz="0" w:space="0" w:color="auto"/>
          </w:divBdr>
        </w:div>
        <w:div w:id="421682213">
          <w:marLeft w:val="480"/>
          <w:marRight w:val="0"/>
          <w:marTop w:val="0"/>
          <w:marBottom w:val="0"/>
          <w:divBdr>
            <w:top w:val="none" w:sz="0" w:space="0" w:color="auto"/>
            <w:left w:val="none" w:sz="0" w:space="0" w:color="auto"/>
            <w:bottom w:val="none" w:sz="0" w:space="0" w:color="auto"/>
            <w:right w:val="none" w:sz="0" w:space="0" w:color="auto"/>
          </w:divBdr>
        </w:div>
        <w:div w:id="160242158">
          <w:marLeft w:val="480"/>
          <w:marRight w:val="0"/>
          <w:marTop w:val="0"/>
          <w:marBottom w:val="0"/>
          <w:divBdr>
            <w:top w:val="none" w:sz="0" w:space="0" w:color="auto"/>
            <w:left w:val="none" w:sz="0" w:space="0" w:color="auto"/>
            <w:bottom w:val="none" w:sz="0" w:space="0" w:color="auto"/>
            <w:right w:val="none" w:sz="0" w:space="0" w:color="auto"/>
          </w:divBdr>
        </w:div>
        <w:div w:id="148139344">
          <w:marLeft w:val="480"/>
          <w:marRight w:val="0"/>
          <w:marTop w:val="0"/>
          <w:marBottom w:val="0"/>
          <w:divBdr>
            <w:top w:val="none" w:sz="0" w:space="0" w:color="auto"/>
            <w:left w:val="none" w:sz="0" w:space="0" w:color="auto"/>
            <w:bottom w:val="none" w:sz="0" w:space="0" w:color="auto"/>
            <w:right w:val="none" w:sz="0" w:space="0" w:color="auto"/>
          </w:divBdr>
        </w:div>
        <w:div w:id="1477994891">
          <w:marLeft w:val="480"/>
          <w:marRight w:val="0"/>
          <w:marTop w:val="0"/>
          <w:marBottom w:val="0"/>
          <w:divBdr>
            <w:top w:val="none" w:sz="0" w:space="0" w:color="auto"/>
            <w:left w:val="none" w:sz="0" w:space="0" w:color="auto"/>
            <w:bottom w:val="none" w:sz="0" w:space="0" w:color="auto"/>
            <w:right w:val="none" w:sz="0" w:space="0" w:color="auto"/>
          </w:divBdr>
        </w:div>
        <w:div w:id="972640578">
          <w:marLeft w:val="480"/>
          <w:marRight w:val="0"/>
          <w:marTop w:val="0"/>
          <w:marBottom w:val="0"/>
          <w:divBdr>
            <w:top w:val="none" w:sz="0" w:space="0" w:color="auto"/>
            <w:left w:val="none" w:sz="0" w:space="0" w:color="auto"/>
            <w:bottom w:val="none" w:sz="0" w:space="0" w:color="auto"/>
            <w:right w:val="none" w:sz="0" w:space="0" w:color="auto"/>
          </w:divBdr>
        </w:div>
        <w:div w:id="1916087105">
          <w:marLeft w:val="480"/>
          <w:marRight w:val="0"/>
          <w:marTop w:val="0"/>
          <w:marBottom w:val="0"/>
          <w:divBdr>
            <w:top w:val="none" w:sz="0" w:space="0" w:color="auto"/>
            <w:left w:val="none" w:sz="0" w:space="0" w:color="auto"/>
            <w:bottom w:val="none" w:sz="0" w:space="0" w:color="auto"/>
            <w:right w:val="none" w:sz="0" w:space="0" w:color="auto"/>
          </w:divBdr>
        </w:div>
        <w:div w:id="1924219276">
          <w:marLeft w:val="480"/>
          <w:marRight w:val="0"/>
          <w:marTop w:val="0"/>
          <w:marBottom w:val="0"/>
          <w:divBdr>
            <w:top w:val="none" w:sz="0" w:space="0" w:color="auto"/>
            <w:left w:val="none" w:sz="0" w:space="0" w:color="auto"/>
            <w:bottom w:val="none" w:sz="0" w:space="0" w:color="auto"/>
            <w:right w:val="none" w:sz="0" w:space="0" w:color="auto"/>
          </w:divBdr>
        </w:div>
        <w:div w:id="1662076031">
          <w:marLeft w:val="480"/>
          <w:marRight w:val="0"/>
          <w:marTop w:val="0"/>
          <w:marBottom w:val="0"/>
          <w:divBdr>
            <w:top w:val="none" w:sz="0" w:space="0" w:color="auto"/>
            <w:left w:val="none" w:sz="0" w:space="0" w:color="auto"/>
            <w:bottom w:val="none" w:sz="0" w:space="0" w:color="auto"/>
            <w:right w:val="none" w:sz="0" w:space="0" w:color="auto"/>
          </w:divBdr>
        </w:div>
        <w:div w:id="562299364">
          <w:marLeft w:val="480"/>
          <w:marRight w:val="0"/>
          <w:marTop w:val="0"/>
          <w:marBottom w:val="0"/>
          <w:divBdr>
            <w:top w:val="none" w:sz="0" w:space="0" w:color="auto"/>
            <w:left w:val="none" w:sz="0" w:space="0" w:color="auto"/>
            <w:bottom w:val="none" w:sz="0" w:space="0" w:color="auto"/>
            <w:right w:val="none" w:sz="0" w:space="0" w:color="auto"/>
          </w:divBdr>
        </w:div>
        <w:div w:id="552355011">
          <w:marLeft w:val="480"/>
          <w:marRight w:val="0"/>
          <w:marTop w:val="0"/>
          <w:marBottom w:val="0"/>
          <w:divBdr>
            <w:top w:val="none" w:sz="0" w:space="0" w:color="auto"/>
            <w:left w:val="none" w:sz="0" w:space="0" w:color="auto"/>
            <w:bottom w:val="none" w:sz="0" w:space="0" w:color="auto"/>
            <w:right w:val="none" w:sz="0" w:space="0" w:color="auto"/>
          </w:divBdr>
        </w:div>
        <w:div w:id="953949494">
          <w:marLeft w:val="480"/>
          <w:marRight w:val="0"/>
          <w:marTop w:val="0"/>
          <w:marBottom w:val="0"/>
          <w:divBdr>
            <w:top w:val="none" w:sz="0" w:space="0" w:color="auto"/>
            <w:left w:val="none" w:sz="0" w:space="0" w:color="auto"/>
            <w:bottom w:val="none" w:sz="0" w:space="0" w:color="auto"/>
            <w:right w:val="none" w:sz="0" w:space="0" w:color="auto"/>
          </w:divBdr>
        </w:div>
        <w:div w:id="739450450">
          <w:marLeft w:val="480"/>
          <w:marRight w:val="0"/>
          <w:marTop w:val="0"/>
          <w:marBottom w:val="0"/>
          <w:divBdr>
            <w:top w:val="none" w:sz="0" w:space="0" w:color="auto"/>
            <w:left w:val="none" w:sz="0" w:space="0" w:color="auto"/>
            <w:bottom w:val="none" w:sz="0" w:space="0" w:color="auto"/>
            <w:right w:val="none" w:sz="0" w:space="0" w:color="auto"/>
          </w:divBdr>
        </w:div>
        <w:div w:id="14890648">
          <w:marLeft w:val="480"/>
          <w:marRight w:val="0"/>
          <w:marTop w:val="0"/>
          <w:marBottom w:val="0"/>
          <w:divBdr>
            <w:top w:val="none" w:sz="0" w:space="0" w:color="auto"/>
            <w:left w:val="none" w:sz="0" w:space="0" w:color="auto"/>
            <w:bottom w:val="none" w:sz="0" w:space="0" w:color="auto"/>
            <w:right w:val="none" w:sz="0" w:space="0" w:color="auto"/>
          </w:divBdr>
        </w:div>
        <w:div w:id="600572186">
          <w:marLeft w:val="480"/>
          <w:marRight w:val="0"/>
          <w:marTop w:val="0"/>
          <w:marBottom w:val="0"/>
          <w:divBdr>
            <w:top w:val="none" w:sz="0" w:space="0" w:color="auto"/>
            <w:left w:val="none" w:sz="0" w:space="0" w:color="auto"/>
            <w:bottom w:val="none" w:sz="0" w:space="0" w:color="auto"/>
            <w:right w:val="none" w:sz="0" w:space="0" w:color="auto"/>
          </w:divBdr>
        </w:div>
        <w:div w:id="275412240">
          <w:marLeft w:val="480"/>
          <w:marRight w:val="0"/>
          <w:marTop w:val="0"/>
          <w:marBottom w:val="0"/>
          <w:divBdr>
            <w:top w:val="none" w:sz="0" w:space="0" w:color="auto"/>
            <w:left w:val="none" w:sz="0" w:space="0" w:color="auto"/>
            <w:bottom w:val="none" w:sz="0" w:space="0" w:color="auto"/>
            <w:right w:val="none" w:sz="0" w:space="0" w:color="auto"/>
          </w:divBdr>
        </w:div>
        <w:div w:id="904609387">
          <w:marLeft w:val="480"/>
          <w:marRight w:val="0"/>
          <w:marTop w:val="0"/>
          <w:marBottom w:val="0"/>
          <w:divBdr>
            <w:top w:val="none" w:sz="0" w:space="0" w:color="auto"/>
            <w:left w:val="none" w:sz="0" w:space="0" w:color="auto"/>
            <w:bottom w:val="none" w:sz="0" w:space="0" w:color="auto"/>
            <w:right w:val="none" w:sz="0" w:space="0" w:color="auto"/>
          </w:divBdr>
        </w:div>
        <w:div w:id="1575971886">
          <w:marLeft w:val="480"/>
          <w:marRight w:val="0"/>
          <w:marTop w:val="0"/>
          <w:marBottom w:val="0"/>
          <w:divBdr>
            <w:top w:val="none" w:sz="0" w:space="0" w:color="auto"/>
            <w:left w:val="none" w:sz="0" w:space="0" w:color="auto"/>
            <w:bottom w:val="none" w:sz="0" w:space="0" w:color="auto"/>
            <w:right w:val="none" w:sz="0" w:space="0" w:color="auto"/>
          </w:divBdr>
        </w:div>
        <w:div w:id="1189220661">
          <w:marLeft w:val="480"/>
          <w:marRight w:val="0"/>
          <w:marTop w:val="0"/>
          <w:marBottom w:val="0"/>
          <w:divBdr>
            <w:top w:val="none" w:sz="0" w:space="0" w:color="auto"/>
            <w:left w:val="none" w:sz="0" w:space="0" w:color="auto"/>
            <w:bottom w:val="none" w:sz="0" w:space="0" w:color="auto"/>
            <w:right w:val="none" w:sz="0" w:space="0" w:color="auto"/>
          </w:divBdr>
        </w:div>
        <w:div w:id="1219198539">
          <w:marLeft w:val="480"/>
          <w:marRight w:val="0"/>
          <w:marTop w:val="0"/>
          <w:marBottom w:val="0"/>
          <w:divBdr>
            <w:top w:val="none" w:sz="0" w:space="0" w:color="auto"/>
            <w:left w:val="none" w:sz="0" w:space="0" w:color="auto"/>
            <w:bottom w:val="none" w:sz="0" w:space="0" w:color="auto"/>
            <w:right w:val="none" w:sz="0" w:space="0" w:color="auto"/>
          </w:divBdr>
        </w:div>
        <w:div w:id="484978131">
          <w:marLeft w:val="480"/>
          <w:marRight w:val="0"/>
          <w:marTop w:val="0"/>
          <w:marBottom w:val="0"/>
          <w:divBdr>
            <w:top w:val="none" w:sz="0" w:space="0" w:color="auto"/>
            <w:left w:val="none" w:sz="0" w:space="0" w:color="auto"/>
            <w:bottom w:val="none" w:sz="0" w:space="0" w:color="auto"/>
            <w:right w:val="none" w:sz="0" w:space="0" w:color="auto"/>
          </w:divBdr>
        </w:div>
        <w:div w:id="1666283370">
          <w:marLeft w:val="480"/>
          <w:marRight w:val="0"/>
          <w:marTop w:val="0"/>
          <w:marBottom w:val="0"/>
          <w:divBdr>
            <w:top w:val="none" w:sz="0" w:space="0" w:color="auto"/>
            <w:left w:val="none" w:sz="0" w:space="0" w:color="auto"/>
            <w:bottom w:val="none" w:sz="0" w:space="0" w:color="auto"/>
            <w:right w:val="none" w:sz="0" w:space="0" w:color="auto"/>
          </w:divBdr>
        </w:div>
        <w:div w:id="290945054">
          <w:marLeft w:val="480"/>
          <w:marRight w:val="0"/>
          <w:marTop w:val="0"/>
          <w:marBottom w:val="0"/>
          <w:divBdr>
            <w:top w:val="none" w:sz="0" w:space="0" w:color="auto"/>
            <w:left w:val="none" w:sz="0" w:space="0" w:color="auto"/>
            <w:bottom w:val="none" w:sz="0" w:space="0" w:color="auto"/>
            <w:right w:val="none" w:sz="0" w:space="0" w:color="auto"/>
          </w:divBdr>
        </w:div>
        <w:div w:id="1042899232">
          <w:marLeft w:val="480"/>
          <w:marRight w:val="0"/>
          <w:marTop w:val="0"/>
          <w:marBottom w:val="0"/>
          <w:divBdr>
            <w:top w:val="none" w:sz="0" w:space="0" w:color="auto"/>
            <w:left w:val="none" w:sz="0" w:space="0" w:color="auto"/>
            <w:bottom w:val="none" w:sz="0" w:space="0" w:color="auto"/>
            <w:right w:val="none" w:sz="0" w:space="0" w:color="auto"/>
          </w:divBdr>
        </w:div>
        <w:div w:id="1804888414">
          <w:marLeft w:val="480"/>
          <w:marRight w:val="0"/>
          <w:marTop w:val="0"/>
          <w:marBottom w:val="0"/>
          <w:divBdr>
            <w:top w:val="none" w:sz="0" w:space="0" w:color="auto"/>
            <w:left w:val="none" w:sz="0" w:space="0" w:color="auto"/>
            <w:bottom w:val="none" w:sz="0" w:space="0" w:color="auto"/>
            <w:right w:val="none" w:sz="0" w:space="0" w:color="auto"/>
          </w:divBdr>
        </w:div>
        <w:div w:id="919027413">
          <w:marLeft w:val="480"/>
          <w:marRight w:val="0"/>
          <w:marTop w:val="0"/>
          <w:marBottom w:val="0"/>
          <w:divBdr>
            <w:top w:val="none" w:sz="0" w:space="0" w:color="auto"/>
            <w:left w:val="none" w:sz="0" w:space="0" w:color="auto"/>
            <w:bottom w:val="none" w:sz="0" w:space="0" w:color="auto"/>
            <w:right w:val="none" w:sz="0" w:space="0" w:color="auto"/>
          </w:divBdr>
        </w:div>
        <w:div w:id="1875580933">
          <w:marLeft w:val="480"/>
          <w:marRight w:val="0"/>
          <w:marTop w:val="0"/>
          <w:marBottom w:val="0"/>
          <w:divBdr>
            <w:top w:val="none" w:sz="0" w:space="0" w:color="auto"/>
            <w:left w:val="none" w:sz="0" w:space="0" w:color="auto"/>
            <w:bottom w:val="none" w:sz="0" w:space="0" w:color="auto"/>
            <w:right w:val="none" w:sz="0" w:space="0" w:color="auto"/>
          </w:divBdr>
        </w:div>
        <w:div w:id="1708945136">
          <w:marLeft w:val="480"/>
          <w:marRight w:val="0"/>
          <w:marTop w:val="0"/>
          <w:marBottom w:val="0"/>
          <w:divBdr>
            <w:top w:val="none" w:sz="0" w:space="0" w:color="auto"/>
            <w:left w:val="none" w:sz="0" w:space="0" w:color="auto"/>
            <w:bottom w:val="none" w:sz="0" w:space="0" w:color="auto"/>
            <w:right w:val="none" w:sz="0" w:space="0" w:color="auto"/>
          </w:divBdr>
        </w:div>
        <w:div w:id="1830095395">
          <w:marLeft w:val="480"/>
          <w:marRight w:val="0"/>
          <w:marTop w:val="0"/>
          <w:marBottom w:val="0"/>
          <w:divBdr>
            <w:top w:val="none" w:sz="0" w:space="0" w:color="auto"/>
            <w:left w:val="none" w:sz="0" w:space="0" w:color="auto"/>
            <w:bottom w:val="none" w:sz="0" w:space="0" w:color="auto"/>
            <w:right w:val="none" w:sz="0" w:space="0" w:color="auto"/>
          </w:divBdr>
        </w:div>
        <w:div w:id="2029216284">
          <w:marLeft w:val="480"/>
          <w:marRight w:val="0"/>
          <w:marTop w:val="0"/>
          <w:marBottom w:val="0"/>
          <w:divBdr>
            <w:top w:val="none" w:sz="0" w:space="0" w:color="auto"/>
            <w:left w:val="none" w:sz="0" w:space="0" w:color="auto"/>
            <w:bottom w:val="none" w:sz="0" w:space="0" w:color="auto"/>
            <w:right w:val="none" w:sz="0" w:space="0" w:color="auto"/>
          </w:divBdr>
        </w:div>
        <w:div w:id="1267999616">
          <w:marLeft w:val="480"/>
          <w:marRight w:val="0"/>
          <w:marTop w:val="0"/>
          <w:marBottom w:val="0"/>
          <w:divBdr>
            <w:top w:val="none" w:sz="0" w:space="0" w:color="auto"/>
            <w:left w:val="none" w:sz="0" w:space="0" w:color="auto"/>
            <w:bottom w:val="none" w:sz="0" w:space="0" w:color="auto"/>
            <w:right w:val="none" w:sz="0" w:space="0" w:color="auto"/>
          </w:divBdr>
        </w:div>
        <w:div w:id="856194528">
          <w:marLeft w:val="480"/>
          <w:marRight w:val="0"/>
          <w:marTop w:val="0"/>
          <w:marBottom w:val="0"/>
          <w:divBdr>
            <w:top w:val="none" w:sz="0" w:space="0" w:color="auto"/>
            <w:left w:val="none" w:sz="0" w:space="0" w:color="auto"/>
            <w:bottom w:val="none" w:sz="0" w:space="0" w:color="auto"/>
            <w:right w:val="none" w:sz="0" w:space="0" w:color="auto"/>
          </w:divBdr>
        </w:div>
        <w:div w:id="348331840">
          <w:marLeft w:val="480"/>
          <w:marRight w:val="0"/>
          <w:marTop w:val="0"/>
          <w:marBottom w:val="0"/>
          <w:divBdr>
            <w:top w:val="none" w:sz="0" w:space="0" w:color="auto"/>
            <w:left w:val="none" w:sz="0" w:space="0" w:color="auto"/>
            <w:bottom w:val="none" w:sz="0" w:space="0" w:color="auto"/>
            <w:right w:val="none" w:sz="0" w:space="0" w:color="auto"/>
          </w:divBdr>
        </w:div>
        <w:div w:id="2059934334">
          <w:marLeft w:val="480"/>
          <w:marRight w:val="0"/>
          <w:marTop w:val="0"/>
          <w:marBottom w:val="0"/>
          <w:divBdr>
            <w:top w:val="none" w:sz="0" w:space="0" w:color="auto"/>
            <w:left w:val="none" w:sz="0" w:space="0" w:color="auto"/>
            <w:bottom w:val="none" w:sz="0" w:space="0" w:color="auto"/>
            <w:right w:val="none" w:sz="0" w:space="0" w:color="auto"/>
          </w:divBdr>
        </w:div>
        <w:div w:id="684211672">
          <w:marLeft w:val="480"/>
          <w:marRight w:val="0"/>
          <w:marTop w:val="0"/>
          <w:marBottom w:val="0"/>
          <w:divBdr>
            <w:top w:val="none" w:sz="0" w:space="0" w:color="auto"/>
            <w:left w:val="none" w:sz="0" w:space="0" w:color="auto"/>
            <w:bottom w:val="none" w:sz="0" w:space="0" w:color="auto"/>
            <w:right w:val="none" w:sz="0" w:space="0" w:color="auto"/>
          </w:divBdr>
        </w:div>
        <w:div w:id="874275033">
          <w:marLeft w:val="480"/>
          <w:marRight w:val="0"/>
          <w:marTop w:val="0"/>
          <w:marBottom w:val="0"/>
          <w:divBdr>
            <w:top w:val="none" w:sz="0" w:space="0" w:color="auto"/>
            <w:left w:val="none" w:sz="0" w:space="0" w:color="auto"/>
            <w:bottom w:val="none" w:sz="0" w:space="0" w:color="auto"/>
            <w:right w:val="none" w:sz="0" w:space="0" w:color="auto"/>
          </w:divBdr>
        </w:div>
        <w:div w:id="1076629177">
          <w:marLeft w:val="480"/>
          <w:marRight w:val="0"/>
          <w:marTop w:val="0"/>
          <w:marBottom w:val="0"/>
          <w:divBdr>
            <w:top w:val="none" w:sz="0" w:space="0" w:color="auto"/>
            <w:left w:val="none" w:sz="0" w:space="0" w:color="auto"/>
            <w:bottom w:val="none" w:sz="0" w:space="0" w:color="auto"/>
            <w:right w:val="none" w:sz="0" w:space="0" w:color="auto"/>
          </w:divBdr>
        </w:div>
        <w:div w:id="879243832">
          <w:marLeft w:val="480"/>
          <w:marRight w:val="0"/>
          <w:marTop w:val="0"/>
          <w:marBottom w:val="0"/>
          <w:divBdr>
            <w:top w:val="none" w:sz="0" w:space="0" w:color="auto"/>
            <w:left w:val="none" w:sz="0" w:space="0" w:color="auto"/>
            <w:bottom w:val="none" w:sz="0" w:space="0" w:color="auto"/>
            <w:right w:val="none" w:sz="0" w:space="0" w:color="auto"/>
          </w:divBdr>
        </w:div>
        <w:div w:id="1893888080">
          <w:marLeft w:val="480"/>
          <w:marRight w:val="0"/>
          <w:marTop w:val="0"/>
          <w:marBottom w:val="0"/>
          <w:divBdr>
            <w:top w:val="none" w:sz="0" w:space="0" w:color="auto"/>
            <w:left w:val="none" w:sz="0" w:space="0" w:color="auto"/>
            <w:bottom w:val="none" w:sz="0" w:space="0" w:color="auto"/>
            <w:right w:val="none" w:sz="0" w:space="0" w:color="auto"/>
          </w:divBdr>
        </w:div>
      </w:divsChild>
    </w:div>
    <w:div w:id="475487408">
      <w:bodyDiv w:val="1"/>
      <w:marLeft w:val="0"/>
      <w:marRight w:val="0"/>
      <w:marTop w:val="0"/>
      <w:marBottom w:val="0"/>
      <w:divBdr>
        <w:top w:val="none" w:sz="0" w:space="0" w:color="auto"/>
        <w:left w:val="none" w:sz="0" w:space="0" w:color="auto"/>
        <w:bottom w:val="none" w:sz="0" w:space="0" w:color="auto"/>
        <w:right w:val="none" w:sz="0" w:space="0" w:color="auto"/>
      </w:divBdr>
    </w:div>
    <w:div w:id="476382508">
      <w:bodyDiv w:val="1"/>
      <w:marLeft w:val="0"/>
      <w:marRight w:val="0"/>
      <w:marTop w:val="0"/>
      <w:marBottom w:val="0"/>
      <w:divBdr>
        <w:top w:val="none" w:sz="0" w:space="0" w:color="auto"/>
        <w:left w:val="none" w:sz="0" w:space="0" w:color="auto"/>
        <w:bottom w:val="none" w:sz="0" w:space="0" w:color="auto"/>
        <w:right w:val="none" w:sz="0" w:space="0" w:color="auto"/>
      </w:divBdr>
    </w:div>
    <w:div w:id="476725536">
      <w:marLeft w:val="480"/>
      <w:marRight w:val="0"/>
      <w:marTop w:val="0"/>
      <w:marBottom w:val="0"/>
      <w:divBdr>
        <w:top w:val="none" w:sz="0" w:space="0" w:color="auto"/>
        <w:left w:val="none" w:sz="0" w:space="0" w:color="auto"/>
        <w:bottom w:val="none" w:sz="0" w:space="0" w:color="auto"/>
        <w:right w:val="none" w:sz="0" w:space="0" w:color="auto"/>
      </w:divBdr>
    </w:div>
    <w:div w:id="476798216">
      <w:marLeft w:val="480"/>
      <w:marRight w:val="0"/>
      <w:marTop w:val="0"/>
      <w:marBottom w:val="0"/>
      <w:divBdr>
        <w:top w:val="none" w:sz="0" w:space="0" w:color="auto"/>
        <w:left w:val="none" w:sz="0" w:space="0" w:color="auto"/>
        <w:bottom w:val="none" w:sz="0" w:space="0" w:color="auto"/>
        <w:right w:val="none" w:sz="0" w:space="0" w:color="auto"/>
      </w:divBdr>
    </w:div>
    <w:div w:id="476805996">
      <w:bodyDiv w:val="1"/>
      <w:marLeft w:val="0"/>
      <w:marRight w:val="0"/>
      <w:marTop w:val="0"/>
      <w:marBottom w:val="0"/>
      <w:divBdr>
        <w:top w:val="none" w:sz="0" w:space="0" w:color="auto"/>
        <w:left w:val="none" w:sz="0" w:space="0" w:color="auto"/>
        <w:bottom w:val="none" w:sz="0" w:space="0" w:color="auto"/>
        <w:right w:val="none" w:sz="0" w:space="0" w:color="auto"/>
      </w:divBdr>
    </w:div>
    <w:div w:id="477457333">
      <w:marLeft w:val="480"/>
      <w:marRight w:val="0"/>
      <w:marTop w:val="0"/>
      <w:marBottom w:val="0"/>
      <w:divBdr>
        <w:top w:val="none" w:sz="0" w:space="0" w:color="auto"/>
        <w:left w:val="none" w:sz="0" w:space="0" w:color="auto"/>
        <w:bottom w:val="none" w:sz="0" w:space="0" w:color="auto"/>
        <w:right w:val="none" w:sz="0" w:space="0" w:color="auto"/>
      </w:divBdr>
    </w:div>
    <w:div w:id="478497584">
      <w:marLeft w:val="480"/>
      <w:marRight w:val="0"/>
      <w:marTop w:val="0"/>
      <w:marBottom w:val="0"/>
      <w:divBdr>
        <w:top w:val="none" w:sz="0" w:space="0" w:color="auto"/>
        <w:left w:val="none" w:sz="0" w:space="0" w:color="auto"/>
        <w:bottom w:val="none" w:sz="0" w:space="0" w:color="auto"/>
        <w:right w:val="none" w:sz="0" w:space="0" w:color="auto"/>
      </w:divBdr>
    </w:div>
    <w:div w:id="478618273">
      <w:bodyDiv w:val="1"/>
      <w:marLeft w:val="0"/>
      <w:marRight w:val="0"/>
      <w:marTop w:val="0"/>
      <w:marBottom w:val="0"/>
      <w:divBdr>
        <w:top w:val="none" w:sz="0" w:space="0" w:color="auto"/>
        <w:left w:val="none" w:sz="0" w:space="0" w:color="auto"/>
        <w:bottom w:val="none" w:sz="0" w:space="0" w:color="auto"/>
        <w:right w:val="none" w:sz="0" w:space="0" w:color="auto"/>
      </w:divBdr>
      <w:divsChild>
        <w:div w:id="1552770243">
          <w:marLeft w:val="480"/>
          <w:marRight w:val="0"/>
          <w:marTop w:val="0"/>
          <w:marBottom w:val="0"/>
          <w:divBdr>
            <w:top w:val="none" w:sz="0" w:space="0" w:color="auto"/>
            <w:left w:val="none" w:sz="0" w:space="0" w:color="auto"/>
            <w:bottom w:val="none" w:sz="0" w:space="0" w:color="auto"/>
            <w:right w:val="none" w:sz="0" w:space="0" w:color="auto"/>
          </w:divBdr>
        </w:div>
        <w:div w:id="821191519">
          <w:marLeft w:val="480"/>
          <w:marRight w:val="0"/>
          <w:marTop w:val="0"/>
          <w:marBottom w:val="0"/>
          <w:divBdr>
            <w:top w:val="none" w:sz="0" w:space="0" w:color="auto"/>
            <w:left w:val="none" w:sz="0" w:space="0" w:color="auto"/>
            <w:bottom w:val="none" w:sz="0" w:space="0" w:color="auto"/>
            <w:right w:val="none" w:sz="0" w:space="0" w:color="auto"/>
          </w:divBdr>
        </w:div>
        <w:div w:id="1384790561">
          <w:marLeft w:val="480"/>
          <w:marRight w:val="0"/>
          <w:marTop w:val="0"/>
          <w:marBottom w:val="0"/>
          <w:divBdr>
            <w:top w:val="none" w:sz="0" w:space="0" w:color="auto"/>
            <w:left w:val="none" w:sz="0" w:space="0" w:color="auto"/>
            <w:bottom w:val="none" w:sz="0" w:space="0" w:color="auto"/>
            <w:right w:val="none" w:sz="0" w:space="0" w:color="auto"/>
          </w:divBdr>
        </w:div>
        <w:div w:id="1016345470">
          <w:marLeft w:val="480"/>
          <w:marRight w:val="0"/>
          <w:marTop w:val="0"/>
          <w:marBottom w:val="0"/>
          <w:divBdr>
            <w:top w:val="none" w:sz="0" w:space="0" w:color="auto"/>
            <w:left w:val="none" w:sz="0" w:space="0" w:color="auto"/>
            <w:bottom w:val="none" w:sz="0" w:space="0" w:color="auto"/>
            <w:right w:val="none" w:sz="0" w:space="0" w:color="auto"/>
          </w:divBdr>
        </w:div>
        <w:div w:id="1118597469">
          <w:marLeft w:val="480"/>
          <w:marRight w:val="0"/>
          <w:marTop w:val="0"/>
          <w:marBottom w:val="0"/>
          <w:divBdr>
            <w:top w:val="none" w:sz="0" w:space="0" w:color="auto"/>
            <w:left w:val="none" w:sz="0" w:space="0" w:color="auto"/>
            <w:bottom w:val="none" w:sz="0" w:space="0" w:color="auto"/>
            <w:right w:val="none" w:sz="0" w:space="0" w:color="auto"/>
          </w:divBdr>
        </w:div>
        <w:div w:id="817382477">
          <w:marLeft w:val="480"/>
          <w:marRight w:val="0"/>
          <w:marTop w:val="0"/>
          <w:marBottom w:val="0"/>
          <w:divBdr>
            <w:top w:val="none" w:sz="0" w:space="0" w:color="auto"/>
            <w:left w:val="none" w:sz="0" w:space="0" w:color="auto"/>
            <w:bottom w:val="none" w:sz="0" w:space="0" w:color="auto"/>
            <w:right w:val="none" w:sz="0" w:space="0" w:color="auto"/>
          </w:divBdr>
        </w:div>
        <w:div w:id="626282259">
          <w:marLeft w:val="480"/>
          <w:marRight w:val="0"/>
          <w:marTop w:val="0"/>
          <w:marBottom w:val="0"/>
          <w:divBdr>
            <w:top w:val="none" w:sz="0" w:space="0" w:color="auto"/>
            <w:left w:val="none" w:sz="0" w:space="0" w:color="auto"/>
            <w:bottom w:val="none" w:sz="0" w:space="0" w:color="auto"/>
            <w:right w:val="none" w:sz="0" w:space="0" w:color="auto"/>
          </w:divBdr>
        </w:div>
        <w:div w:id="352924844">
          <w:marLeft w:val="480"/>
          <w:marRight w:val="0"/>
          <w:marTop w:val="0"/>
          <w:marBottom w:val="0"/>
          <w:divBdr>
            <w:top w:val="none" w:sz="0" w:space="0" w:color="auto"/>
            <w:left w:val="none" w:sz="0" w:space="0" w:color="auto"/>
            <w:bottom w:val="none" w:sz="0" w:space="0" w:color="auto"/>
            <w:right w:val="none" w:sz="0" w:space="0" w:color="auto"/>
          </w:divBdr>
        </w:div>
        <w:div w:id="33845081">
          <w:marLeft w:val="480"/>
          <w:marRight w:val="0"/>
          <w:marTop w:val="0"/>
          <w:marBottom w:val="0"/>
          <w:divBdr>
            <w:top w:val="none" w:sz="0" w:space="0" w:color="auto"/>
            <w:left w:val="none" w:sz="0" w:space="0" w:color="auto"/>
            <w:bottom w:val="none" w:sz="0" w:space="0" w:color="auto"/>
            <w:right w:val="none" w:sz="0" w:space="0" w:color="auto"/>
          </w:divBdr>
        </w:div>
        <w:div w:id="1451163785">
          <w:marLeft w:val="480"/>
          <w:marRight w:val="0"/>
          <w:marTop w:val="0"/>
          <w:marBottom w:val="0"/>
          <w:divBdr>
            <w:top w:val="none" w:sz="0" w:space="0" w:color="auto"/>
            <w:left w:val="none" w:sz="0" w:space="0" w:color="auto"/>
            <w:bottom w:val="none" w:sz="0" w:space="0" w:color="auto"/>
            <w:right w:val="none" w:sz="0" w:space="0" w:color="auto"/>
          </w:divBdr>
        </w:div>
        <w:div w:id="1106539811">
          <w:marLeft w:val="480"/>
          <w:marRight w:val="0"/>
          <w:marTop w:val="0"/>
          <w:marBottom w:val="0"/>
          <w:divBdr>
            <w:top w:val="none" w:sz="0" w:space="0" w:color="auto"/>
            <w:left w:val="none" w:sz="0" w:space="0" w:color="auto"/>
            <w:bottom w:val="none" w:sz="0" w:space="0" w:color="auto"/>
            <w:right w:val="none" w:sz="0" w:space="0" w:color="auto"/>
          </w:divBdr>
        </w:div>
        <w:div w:id="916208074">
          <w:marLeft w:val="480"/>
          <w:marRight w:val="0"/>
          <w:marTop w:val="0"/>
          <w:marBottom w:val="0"/>
          <w:divBdr>
            <w:top w:val="none" w:sz="0" w:space="0" w:color="auto"/>
            <w:left w:val="none" w:sz="0" w:space="0" w:color="auto"/>
            <w:bottom w:val="none" w:sz="0" w:space="0" w:color="auto"/>
            <w:right w:val="none" w:sz="0" w:space="0" w:color="auto"/>
          </w:divBdr>
        </w:div>
        <w:div w:id="379789720">
          <w:marLeft w:val="480"/>
          <w:marRight w:val="0"/>
          <w:marTop w:val="0"/>
          <w:marBottom w:val="0"/>
          <w:divBdr>
            <w:top w:val="none" w:sz="0" w:space="0" w:color="auto"/>
            <w:left w:val="none" w:sz="0" w:space="0" w:color="auto"/>
            <w:bottom w:val="none" w:sz="0" w:space="0" w:color="auto"/>
            <w:right w:val="none" w:sz="0" w:space="0" w:color="auto"/>
          </w:divBdr>
        </w:div>
        <w:div w:id="1427192266">
          <w:marLeft w:val="480"/>
          <w:marRight w:val="0"/>
          <w:marTop w:val="0"/>
          <w:marBottom w:val="0"/>
          <w:divBdr>
            <w:top w:val="none" w:sz="0" w:space="0" w:color="auto"/>
            <w:left w:val="none" w:sz="0" w:space="0" w:color="auto"/>
            <w:bottom w:val="none" w:sz="0" w:space="0" w:color="auto"/>
            <w:right w:val="none" w:sz="0" w:space="0" w:color="auto"/>
          </w:divBdr>
        </w:div>
        <w:div w:id="1574269755">
          <w:marLeft w:val="480"/>
          <w:marRight w:val="0"/>
          <w:marTop w:val="0"/>
          <w:marBottom w:val="0"/>
          <w:divBdr>
            <w:top w:val="none" w:sz="0" w:space="0" w:color="auto"/>
            <w:left w:val="none" w:sz="0" w:space="0" w:color="auto"/>
            <w:bottom w:val="none" w:sz="0" w:space="0" w:color="auto"/>
            <w:right w:val="none" w:sz="0" w:space="0" w:color="auto"/>
          </w:divBdr>
        </w:div>
        <w:div w:id="1938438931">
          <w:marLeft w:val="480"/>
          <w:marRight w:val="0"/>
          <w:marTop w:val="0"/>
          <w:marBottom w:val="0"/>
          <w:divBdr>
            <w:top w:val="none" w:sz="0" w:space="0" w:color="auto"/>
            <w:left w:val="none" w:sz="0" w:space="0" w:color="auto"/>
            <w:bottom w:val="none" w:sz="0" w:space="0" w:color="auto"/>
            <w:right w:val="none" w:sz="0" w:space="0" w:color="auto"/>
          </w:divBdr>
        </w:div>
        <w:div w:id="943684354">
          <w:marLeft w:val="480"/>
          <w:marRight w:val="0"/>
          <w:marTop w:val="0"/>
          <w:marBottom w:val="0"/>
          <w:divBdr>
            <w:top w:val="none" w:sz="0" w:space="0" w:color="auto"/>
            <w:left w:val="none" w:sz="0" w:space="0" w:color="auto"/>
            <w:bottom w:val="none" w:sz="0" w:space="0" w:color="auto"/>
            <w:right w:val="none" w:sz="0" w:space="0" w:color="auto"/>
          </w:divBdr>
        </w:div>
        <w:div w:id="68506636">
          <w:marLeft w:val="480"/>
          <w:marRight w:val="0"/>
          <w:marTop w:val="0"/>
          <w:marBottom w:val="0"/>
          <w:divBdr>
            <w:top w:val="none" w:sz="0" w:space="0" w:color="auto"/>
            <w:left w:val="none" w:sz="0" w:space="0" w:color="auto"/>
            <w:bottom w:val="none" w:sz="0" w:space="0" w:color="auto"/>
            <w:right w:val="none" w:sz="0" w:space="0" w:color="auto"/>
          </w:divBdr>
        </w:div>
        <w:div w:id="356539642">
          <w:marLeft w:val="480"/>
          <w:marRight w:val="0"/>
          <w:marTop w:val="0"/>
          <w:marBottom w:val="0"/>
          <w:divBdr>
            <w:top w:val="none" w:sz="0" w:space="0" w:color="auto"/>
            <w:left w:val="none" w:sz="0" w:space="0" w:color="auto"/>
            <w:bottom w:val="none" w:sz="0" w:space="0" w:color="auto"/>
            <w:right w:val="none" w:sz="0" w:space="0" w:color="auto"/>
          </w:divBdr>
        </w:div>
        <w:div w:id="1925722321">
          <w:marLeft w:val="480"/>
          <w:marRight w:val="0"/>
          <w:marTop w:val="0"/>
          <w:marBottom w:val="0"/>
          <w:divBdr>
            <w:top w:val="none" w:sz="0" w:space="0" w:color="auto"/>
            <w:left w:val="none" w:sz="0" w:space="0" w:color="auto"/>
            <w:bottom w:val="none" w:sz="0" w:space="0" w:color="auto"/>
            <w:right w:val="none" w:sz="0" w:space="0" w:color="auto"/>
          </w:divBdr>
        </w:div>
        <w:div w:id="923337916">
          <w:marLeft w:val="480"/>
          <w:marRight w:val="0"/>
          <w:marTop w:val="0"/>
          <w:marBottom w:val="0"/>
          <w:divBdr>
            <w:top w:val="none" w:sz="0" w:space="0" w:color="auto"/>
            <w:left w:val="none" w:sz="0" w:space="0" w:color="auto"/>
            <w:bottom w:val="none" w:sz="0" w:space="0" w:color="auto"/>
            <w:right w:val="none" w:sz="0" w:space="0" w:color="auto"/>
          </w:divBdr>
        </w:div>
        <w:div w:id="1710182790">
          <w:marLeft w:val="480"/>
          <w:marRight w:val="0"/>
          <w:marTop w:val="0"/>
          <w:marBottom w:val="0"/>
          <w:divBdr>
            <w:top w:val="none" w:sz="0" w:space="0" w:color="auto"/>
            <w:left w:val="none" w:sz="0" w:space="0" w:color="auto"/>
            <w:bottom w:val="none" w:sz="0" w:space="0" w:color="auto"/>
            <w:right w:val="none" w:sz="0" w:space="0" w:color="auto"/>
          </w:divBdr>
        </w:div>
        <w:div w:id="1219902735">
          <w:marLeft w:val="480"/>
          <w:marRight w:val="0"/>
          <w:marTop w:val="0"/>
          <w:marBottom w:val="0"/>
          <w:divBdr>
            <w:top w:val="none" w:sz="0" w:space="0" w:color="auto"/>
            <w:left w:val="none" w:sz="0" w:space="0" w:color="auto"/>
            <w:bottom w:val="none" w:sz="0" w:space="0" w:color="auto"/>
            <w:right w:val="none" w:sz="0" w:space="0" w:color="auto"/>
          </w:divBdr>
        </w:div>
        <w:div w:id="146870129">
          <w:marLeft w:val="480"/>
          <w:marRight w:val="0"/>
          <w:marTop w:val="0"/>
          <w:marBottom w:val="0"/>
          <w:divBdr>
            <w:top w:val="none" w:sz="0" w:space="0" w:color="auto"/>
            <w:left w:val="none" w:sz="0" w:space="0" w:color="auto"/>
            <w:bottom w:val="none" w:sz="0" w:space="0" w:color="auto"/>
            <w:right w:val="none" w:sz="0" w:space="0" w:color="auto"/>
          </w:divBdr>
        </w:div>
        <w:div w:id="1485075854">
          <w:marLeft w:val="480"/>
          <w:marRight w:val="0"/>
          <w:marTop w:val="0"/>
          <w:marBottom w:val="0"/>
          <w:divBdr>
            <w:top w:val="none" w:sz="0" w:space="0" w:color="auto"/>
            <w:left w:val="none" w:sz="0" w:space="0" w:color="auto"/>
            <w:bottom w:val="none" w:sz="0" w:space="0" w:color="auto"/>
            <w:right w:val="none" w:sz="0" w:space="0" w:color="auto"/>
          </w:divBdr>
        </w:div>
        <w:div w:id="1754743383">
          <w:marLeft w:val="480"/>
          <w:marRight w:val="0"/>
          <w:marTop w:val="0"/>
          <w:marBottom w:val="0"/>
          <w:divBdr>
            <w:top w:val="none" w:sz="0" w:space="0" w:color="auto"/>
            <w:left w:val="none" w:sz="0" w:space="0" w:color="auto"/>
            <w:bottom w:val="none" w:sz="0" w:space="0" w:color="auto"/>
            <w:right w:val="none" w:sz="0" w:space="0" w:color="auto"/>
          </w:divBdr>
        </w:div>
        <w:div w:id="144514131">
          <w:marLeft w:val="480"/>
          <w:marRight w:val="0"/>
          <w:marTop w:val="0"/>
          <w:marBottom w:val="0"/>
          <w:divBdr>
            <w:top w:val="none" w:sz="0" w:space="0" w:color="auto"/>
            <w:left w:val="none" w:sz="0" w:space="0" w:color="auto"/>
            <w:bottom w:val="none" w:sz="0" w:space="0" w:color="auto"/>
            <w:right w:val="none" w:sz="0" w:space="0" w:color="auto"/>
          </w:divBdr>
        </w:div>
        <w:div w:id="1210844115">
          <w:marLeft w:val="480"/>
          <w:marRight w:val="0"/>
          <w:marTop w:val="0"/>
          <w:marBottom w:val="0"/>
          <w:divBdr>
            <w:top w:val="none" w:sz="0" w:space="0" w:color="auto"/>
            <w:left w:val="none" w:sz="0" w:space="0" w:color="auto"/>
            <w:bottom w:val="none" w:sz="0" w:space="0" w:color="auto"/>
            <w:right w:val="none" w:sz="0" w:space="0" w:color="auto"/>
          </w:divBdr>
        </w:div>
        <w:div w:id="371731096">
          <w:marLeft w:val="480"/>
          <w:marRight w:val="0"/>
          <w:marTop w:val="0"/>
          <w:marBottom w:val="0"/>
          <w:divBdr>
            <w:top w:val="none" w:sz="0" w:space="0" w:color="auto"/>
            <w:left w:val="none" w:sz="0" w:space="0" w:color="auto"/>
            <w:bottom w:val="none" w:sz="0" w:space="0" w:color="auto"/>
            <w:right w:val="none" w:sz="0" w:space="0" w:color="auto"/>
          </w:divBdr>
        </w:div>
        <w:div w:id="1976984928">
          <w:marLeft w:val="480"/>
          <w:marRight w:val="0"/>
          <w:marTop w:val="0"/>
          <w:marBottom w:val="0"/>
          <w:divBdr>
            <w:top w:val="none" w:sz="0" w:space="0" w:color="auto"/>
            <w:left w:val="none" w:sz="0" w:space="0" w:color="auto"/>
            <w:bottom w:val="none" w:sz="0" w:space="0" w:color="auto"/>
            <w:right w:val="none" w:sz="0" w:space="0" w:color="auto"/>
          </w:divBdr>
        </w:div>
        <w:div w:id="376248224">
          <w:marLeft w:val="480"/>
          <w:marRight w:val="0"/>
          <w:marTop w:val="0"/>
          <w:marBottom w:val="0"/>
          <w:divBdr>
            <w:top w:val="none" w:sz="0" w:space="0" w:color="auto"/>
            <w:left w:val="none" w:sz="0" w:space="0" w:color="auto"/>
            <w:bottom w:val="none" w:sz="0" w:space="0" w:color="auto"/>
            <w:right w:val="none" w:sz="0" w:space="0" w:color="auto"/>
          </w:divBdr>
        </w:div>
        <w:div w:id="1010180863">
          <w:marLeft w:val="480"/>
          <w:marRight w:val="0"/>
          <w:marTop w:val="0"/>
          <w:marBottom w:val="0"/>
          <w:divBdr>
            <w:top w:val="none" w:sz="0" w:space="0" w:color="auto"/>
            <w:left w:val="none" w:sz="0" w:space="0" w:color="auto"/>
            <w:bottom w:val="none" w:sz="0" w:space="0" w:color="auto"/>
            <w:right w:val="none" w:sz="0" w:space="0" w:color="auto"/>
          </w:divBdr>
        </w:div>
        <w:div w:id="1608729987">
          <w:marLeft w:val="480"/>
          <w:marRight w:val="0"/>
          <w:marTop w:val="0"/>
          <w:marBottom w:val="0"/>
          <w:divBdr>
            <w:top w:val="none" w:sz="0" w:space="0" w:color="auto"/>
            <w:left w:val="none" w:sz="0" w:space="0" w:color="auto"/>
            <w:bottom w:val="none" w:sz="0" w:space="0" w:color="auto"/>
            <w:right w:val="none" w:sz="0" w:space="0" w:color="auto"/>
          </w:divBdr>
        </w:div>
        <w:div w:id="216938183">
          <w:marLeft w:val="480"/>
          <w:marRight w:val="0"/>
          <w:marTop w:val="0"/>
          <w:marBottom w:val="0"/>
          <w:divBdr>
            <w:top w:val="none" w:sz="0" w:space="0" w:color="auto"/>
            <w:left w:val="none" w:sz="0" w:space="0" w:color="auto"/>
            <w:bottom w:val="none" w:sz="0" w:space="0" w:color="auto"/>
            <w:right w:val="none" w:sz="0" w:space="0" w:color="auto"/>
          </w:divBdr>
        </w:div>
        <w:div w:id="1468008902">
          <w:marLeft w:val="480"/>
          <w:marRight w:val="0"/>
          <w:marTop w:val="0"/>
          <w:marBottom w:val="0"/>
          <w:divBdr>
            <w:top w:val="none" w:sz="0" w:space="0" w:color="auto"/>
            <w:left w:val="none" w:sz="0" w:space="0" w:color="auto"/>
            <w:bottom w:val="none" w:sz="0" w:space="0" w:color="auto"/>
            <w:right w:val="none" w:sz="0" w:space="0" w:color="auto"/>
          </w:divBdr>
        </w:div>
        <w:div w:id="1902983534">
          <w:marLeft w:val="480"/>
          <w:marRight w:val="0"/>
          <w:marTop w:val="0"/>
          <w:marBottom w:val="0"/>
          <w:divBdr>
            <w:top w:val="none" w:sz="0" w:space="0" w:color="auto"/>
            <w:left w:val="none" w:sz="0" w:space="0" w:color="auto"/>
            <w:bottom w:val="none" w:sz="0" w:space="0" w:color="auto"/>
            <w:right w:val="none" w:sz="0" w:space="0" w:color="auto"/>
          </w:divBdr>
        </w:div>
        <w:div w:id="1690136310">
          <w:marLeft w:val="480"/>
          <w:marRight w:val="0"/>
          <w:marTop w:val="0"/>
          <w:marBottom w:val="0"/>
          <w:divBdr>
            <w:top w:val="none" w:sz="0" w:space="0" w:color="auto"/>
            <w:left w:val="none" w:sz="0" w:space="0" w:color="auto"/>
            <w:bottom w:val="none" w:sz="0" w:space="0" w:color="auto"/>
            <w:right w:val="none" w:sz="0" w:space="0" w:color="auto"/>
          </w:divBdr>
        </w:div>
        <w:div w:id="1801264215">
          <w:marLeft w:val="480"/>
          <w:marRight w:val="0"/>
          <w:marTop w:val="0"/>
          <w:marBottom w:val="0"/>
          <w:divBdr>
            <w:top w:val="none" w:sz="0" w:space="0" w:color="auto"/>
            <w:left w:val="none" w:sz="0" w:space="0" w:color="auto"/>
            <w:bottom w:val="none" w:sz="0" w:space="0" w:color="auto"/>
            <w:right w:val="none" w:sz="0" w:space="0" w:color="auto"/>
          </w:divBdr>
        </w:div>
        <w:div w:id="1456948553">
          <w:marLeft w:val="480"/>
          <w:marRight w:val="0"/>
          <w:marTop w:val="0"/>
          <w:marBottom w:val="0"/>
          <w:divBdr>
            <w:top w:val="none" w:sz="0" w:space="0" w:color="auto"/>
            <w:left w:val="none" w:sz="0" w:space="0" w:color="auto"/>
            <w:bottom w:val="none" w:sz="0" w:space="0" w:color="auto"/>
            <w:right w:val="none" w:sz="0" w:space="0" w:color="auto"/>
          </w:divBdr>
        </w:div>
        <w:div w:id="886258627">
          <w:marLeft w:val="480"/>
          <w:marRight w:val="0"/>
          <w:marTop w:val="0"/>
          <w:marBottom w:val="0"/>
          <w:divBdr>
            <w:top w:val="none" w:sz="0" w:space="0" w:color="auto"/>
            <w:left w:val="none" w:sz="0" w:space="0" w:color="auto"/>
            <w:bottom w:val="none" w:sz="0" w:space="0" w:color="auto"/>
            <w:right w:val="none" w:sz="0" w:space="0" w:color="auto"/>
          </w:divBdr>
        </w:div>
        <w:div w:id="395204284">
          <w:marLeft w:val="480"/>
          <w:marRight w:val="0"/>
          <w:marTop w:val="0"/>
          <w:marBottom w:val="0"/>
          <w:divBdr>
            <w:top w:val="none" w:sz="0" w:space="0" w:color="auto"/>
            <w:left w:val="none" w:sz="0" w:space="0" w:color="auto"/>
            <w:bottom w:val="none" w:sz="0" w:space="0" w:color="auto"/>
            <w:right w:val="none" w:sz="0" w:space="0" w:color="auto"/>
          </w:divBdr>
        </w:div>
        <w:div w:id="1137139476">
          <w:marLeft w:val="480"/>
          <w:marRight w:val="0"/>
          <w:marTop w:val="0"/>
          <w:marBottom w:val="0"/>
          <w:divBdr>
            <w:top w:val="none" w:sz="0" w:space="0" w:color="auto"/>
            <w:left w:val="none" w:sz="0" w:space="0" w:color="auto"/>
            <w:bottom w:val="none" w:sz="0" w:space="0" w:color="auto"/>
            <w:right w:val="none" w:sz="0" w:space="0" w:color="auto"/>
          </w:divBdr>
        </w:div>
        <w:div w:id="875654720">
          <w:marLeft w:val="480"/>
          <w:marRight w:val="0"/>
          <w:marTop w:val="0"/>
          <w:marBottom w:val="0"/>
          <w:divBdr>
            <w:top w:val="none" w:sz="0" w:space="0" w:color="auto"/>
            <w:left w:val="none" w:sz="0" w:space="0" w:color="auto"/>
            <w:bottom w:val="none" w:sz="0" w:space="0" w:color="auto"/>
            <w:right w:val="none" w:sz="0" w:space="0" w:color="auto"/>
          </w:divBdr>
        </w:div>
        <w:div w:id="515656883">
          <w:marLeft w:val="480"/>
          <w:marRight w:val="0"/>
          <w:marTop w:val="0"/>
          <w:marBottom w:val="0"/>
          <w:divBdr>
            <w:top w:val="none" w:sz="0" w:space="0" w:color="auto"/>
            <w:left w:val="none" w:sz="0" w:space="0" w:color="auto"/>
            <w:bottom w:val="none" w:sz="0" w:space="0" w:color="auto"/>
            <w:right w:val="none" w:sz="0" w:space="0" w:color="auto"/>
          </w:divBdr>
        </w:div>
        <w:div w:id="1854106860">
          <w:marLeft w:val="480"/>
          <w:marRight w:val="0"/>
          <w:marTop w:val="0"/>
          <w:marBottom w:val="0"/>
          <w:divBdr>
            <w:top w:val="none" w:sz="0" w:space="0" w:color="auto"/>
            <w:left w:val="none" w:sz="0" w:space="0" w:color="auto"/>
            <w:bottom w:val="none" w:sz="0" w:space="0" w:color="auto"/>
            <w:right w:val="none" w:sz="0" w:space="0" w:color="auto"/>
          </w:divBdr>
        </w:div>
        <w:div w:id="2017001792">
          <w:marLeft w:val="480"/>
          <w:marRight w:val="0"/>
          <w:marTop w:val="0"/>
          <w:marBottom w:val="0"/>
          <w:divBdr>
            <w:top w:val="none" w:sz="0" w:space="0" w:color="auto"/>
            <w:left w:val="none" w:sz="0" w:space="0" w:color="auto"/>
            <w:bottom w:val="none" w:sz="0" w:space="0" w:color="auto"/>
            <w:right w:val="none" w:sz="0" w:space="0" w:color="auto"/>
          </w:divBdr>
        </w:div>
        <w:div w:id="346295006">
          <w:marLeft w:val="480"/>
          <w:marRight w:val="0"/>
          <w:marTop w:val="0"/>
          <w:marBottom w:val="0"/>
          <w:divBdr>
            <w:top w:val="none" w:sz="0" w:space="0" w:color="auto"/>
            <w:left w:val="none" w:sz="0" w:space="0" w:color="auto"/>
            <w:bottom w:val="none" w:sz="0" w:space="0" w:color="auto"/>
            <w:right w:val="none" w:sz="0" w:space="0" w:color="auto"/>
          </w:divBdr>
        </w:div>
        <w:div w:id="1162115165">
          <w:marLeft w:val="480"/>
          <w:marRight w:val="0"/>
          <w:marTop w:val="0"/>
          <w:marBottom w:val="0"/>
          <w:divBdr>
            <w:top w:val="none" w:sz="0" w:space="0" w:color="auto"/>
            <w:left w:val="none" w:sz="0" w:space="0" w:color="auto"/>
            <w:bottom w:val="none" w:sz="0" w:space="0" w:color="auto"/>
            <w:right w:val="none" w:sz="0" w:space="0" w:color="auto"/>
          </w:divBdr>
        </w:div>
        <w:div w:id="757672717">
          <w:marLeft w:val="480"/>
          <w:marRight w:val="0"/>
          <w:marTop w:val="0"/>
          <w:marBottom w:val="0"/>
          <w:divBdr>
            <w:top w:val="none" w:sz="0" w:space="0" w:color="auto"/>
            <w:left w:val="none" w:sz="0" w:space="0" w:color="auto"/>
            <w:bottom w:val="none" w:sz="0" w:space="0" w:color="auto"/>
            <w:right w:val="none" w:sz="0" w:space="0" w:color="auto"/>
          </w:divBdr>
        </w:div>
        <w:div w:id="484977250">
          <w:marLeft w:val="480"/>
          <w:marRight w:val="0"/>
          <w:marTop w:val="0"/>
          <w:marBottom w:val="0"/>
          <w:divBdr>
            <w:top w:val="none" w:sz="0" w:space="0" w:color="auto"/>
            <w:left w:val="none" w:sz="0" w:space="0" w:color="auto"/>
            <w:bottom w:val="none" w:sz="0" w:space="0" w:color="auto"/>
            <w:right w:val="none" w:sz="0" w:space="0" w:color="auto"/>
          </w:divBdr>
        </w:div>
        <w:div w:id="2044673861">
          <w:marLeft w:val="480"/>
          <w:marRight w:val="0"/>
          <w:marTop w:val="0"/>
          <w:marBottom w:val="0"/>
          <w:divBdr>
            <w:top w:val="none" w:sz="0" w:space="0" w:color="auto"/>
            <w:left w:val="none" w:sz="0" w:space="0" w:color="auto"/>
            <w:bottom w:val="none" w:sz="0" w:space="0" w:color="auto"/>
            <w:right w:val="none" w:sz="0" w:space="0" w:color="auto"/>
          </w:divBdr>
        </w:div>
        <w:div w:id="2114127657">
          <w:marLeft w:val="480"/>
          <w:marRight w:val="0"/>
          <w:marTop w:val="0"/>
          <w:marBottom w:val="0"/>
          <w:divBdr>
            <w:top w:val="none" w:sz="0" w:space="0" w:color="auto"/>
            <w:left w:val="none" w:sz="0" w:space="0" w:color="auto"/>
            <w:bottom w:val="none" w:sz="0" w:space="0" w:color="auto"/>
            <w:right w:val="none" w:sz="0" w:space="0" w:color="auto"/>
          </w:divBdr>
        </w:div>
        <w:div w:id="761536922">
          <w:marLeft w:val="480"/>
          <w:marRight w:val="0"/>
          <w:marTop w:val="0"/>
          <w:marBottom w:val="0"/>
          <w:divBdr>
            <w:top w:val="none" w:sz="0" w:space="0" w:color="auto"/>
            <w:left w:val="none" w:sz="0" w:space="0" w:color="auto"/>
            <w:bottom w:val="none" w:sz="0" w:space="0" w:color="auto"/>
            <w:right w:val="none" w:sz="0" w:space="0" w:color="auto"/>
          </w:divBdr>
        </w:div>
        <w:div w:id="1152795418">
          <w:marLeft w:val="480"/>
          <w:marRight w:val="0"/>
          <w:marTop w:val="0"/>
          <w:marBottom w:val="0"/>
          <w:divBdr>
            <w:top w:val="none" w:sz="0" w:space="0" w:color="auto"/>
            <w:left w:val="none" w:sz="0" w:space="0" w:color="auto"/>
            <w:bottom w:val="none" w:sz="0" w:space="0" w:color="auto"/>
            <w:right w:val="none" w:sz="0" w:space="0" w:color="auto"/>
          </w:divBdr>
        </w:div>
        <w:div w:id="430394628">
          <w:marLeft w:val="480"/>
          <w:marRight w:val="0"/>
          <w:marTop w:val="0"/>
          <w:marBottom w:val="0"/>
          <w:divBdr>
            <w:top w:val="none" w:sz="0" w:space="0" w:color="auto"/>
            <w:left w:val="none" w:sz="0" w:space="0" w:color="auto"/>
            <w:bottom w:val="none" w:sz="0" w:space="0" w:color="auto"/>
            <w:right w:val="none" w:sz="0" w:space="0" w:color="auto"/>
          </w:divBdr>
        </w:div>
        <w:div w:id="147286787">
          <w:marLeft w:val="480"/>
          <w:marRight w:val="0"/>
          <w:marTop w:val="0"/>
          <w:marBottom w:val="0"/>
          <w:divBdr>
            <w:top w:val="none" w:sz="0" w:space="0" w:color="auto"/>
            <w:left w:val="none" w:sz="0" w:space="0" w:color="auto"/>
            <w:bottom w:val="none" w:sz="0" w:space="0" w:color="auto"/>
            <w:right w:val="none" w:sz="0" w:space="0" w:color="auto"/>
          </w:divBdr>
        </w:div>
        <w:div w:id="1529904283">
          <w:marLeft w:val="480"/>
          <w:marRight w:val="0"/>
          <w:marTop w:val="0"/>
          <w:marBottom w:val="0"/>
          <w:divBdr>
            <w:top w:val="none" w:sz="0" w:space="0" w:color="auto"/>
            <w:left w:val="none" w:sz="0" w:space="0" w:color="auto"/>
            <w:bottom w:val="none" w:sz="0" w:space="0" w:color="auto"/>
            <w:right w:val="none" w:sz="0" w:space="0" w:color="auto"/>
          </w:divBdr>
        </w:div>
        <w:div w:id="1442147903">
          <w:marLeft w:val="480"/>
          <w:marRight w:val="0"/>
          <w:marTop w:val="0"/>
          <w:marBottom w:val="0"/>
          <w:divBdr>
            <w:top w:val="none" w:sz="0" w:space="0" w:color="auto"/>
            <w:left w:val="none" w:sz="0" w:space="0" w:color="auto"/>
            <w:bottom w:val="none" w:sz="0" w:space="0" w:color="auto"/>
            <w:right w:val="none" w:sz="0" w:space="0" w:color="auto"/>
          </w:divBdr>
        </w:div>
        <w:div w:id="1328245929">
          <w:marLeft w:val="480"/>
          <w:marRight w:val="0"/>
          <w:marTop w:val="0"/>
          <w:marBottom w:val="0"/>
          <w:divBdr>
            <w:top w:val="none" w:sz="0" w:space="0" w:color="auto"/>
            <w:left w:val="none" w:sz="0" w:space="0" w:color="auto"/>
            <w:bottom w:val="none" w:sz="0" w:space="0" w:color="auto"/>
            <w:right w:val="none" w:sz="0" w:space="0" w:color="auto"/>
          </w:divBdr>
        </w:div>
        <w:div w:id="2067755533">
          <w:marLeft w:val="480"/>
          <w:marRight w:val="0"/>
          <w:marTop w:val="0"/>
          <w:marBottom w:val="0"/>
          <w:divBdr>
            <w:top w:val="none" w:sz="0" w:space="0" w:color="auto"/>
            <w:left w:val="none" w:sz="0" w:space="0" w:color="auto"/>
            <w:bottom w:val="none" w:sz="0" w:space="0" w:color="auto"/>
            <w:right w:val="none" w:sz="0" w:space="0" w:color="auto"/>
          </w:divBdr>
        </w:div>
        <w:div w:id="867182617">
          <w:marLeft w:val="480"/>
          <w:marRight w:val="0"/>
          <w:marTop w:val="0"/>
          <w:marBottom w:val="0"/>
          <w:divBdr>
            <w:top w:val="none" w:sz="0" w:space="0" w:color="auto"/>
            <w:left w:val="none" w:sz="0" w:space="0" w:color="auto"/>
            <w:bottom w:val="none" w:sz="0" w:space="0" w:color="auto"/>
            <w:right w:val="none" w:sz="0" w:space="0" w:color="auto"/>
          </w:divBdr>
        </w:div>
        <w:div w:id="94794102">
          <w:marLeft w:val="480"/>
          <w:marRight w:val="0"/>
          <w:marTop w:val="0"/>
          <w:marBottom w:val="0"/>
          <w:divBdr>
            <w:top w:val="none" w:sz="0" w:space="0" w:color="auto"/>
            <w:left w:val="none" w:sz="0" w:space="0" w:color="auto"/>
            <w:bottom w:val="none" w:sz="0" w:space="0" w:color="auto"/>
            <w:right w:val="none" w:sz="0" w:space="0" w:color="auto"/>
          </w:divBdr>
        </w:div>
        <w:div w:id="1325158952">
          <w:marLeft w:val="480"/>
          <w:marRight w:val="0"/>
          <w:marTop w:val="0"/>
          <w:marBottom w:val="0"/>
          <w:divBdr>
            <w:top w:val="none" w:sz="0" w:space="0" w:color="auto"/>
            <w:left w:val="none" w:sz="0" w:space="0" w:color="auto"/>
            <w:bottom w:val="none" w:sz="0" w:space="0" w:color="auto"/>
            <w:right w:val="none" w:sz="0" w:space="0" w:color="auto"/>
          </w:divBdr>
        </w:div>
        <w:div w:id="667439163">
          <w:marLeft w:val="480"/>
          <w:marRight w:val="0"/>
          <w:marTop w:val="0"/>
          <w:marBottom w:val="0"/>
          <w:divBdr>
            <w:top w:val="none" w:sz="0" w:space="0" w:color="auto"/>
            <w:left w:val="none" w:sz="0" w:space="0" w:color="auto"/>
            <w:bottom w:val="none" w:sz="0" w:space="0" w:color="auto"/>
            <w:right w:val="none" w:sz="0" w:space="0" w:color="auto"/>
          </w:divBdr>
        </w:div>
        <w:div w:id="1940526399">
          <w:marLeft w:val="480"/>
          <w:marRight w:val="0"/>
          <w:marTop w:val="0"/>
          <w:marBottom w:val="0"/>
          <w:divBdr>
            <w:top w:val="none" w:sz="0" w:space="0" w:color="auto"/>
            <w:left w:val="none" w:sz="0" w:space="0" w:color="auto"/>
            <w:bottom w:val="none" w:sz="0" w:space="0" w:color="auto"/>
            <w:right w:val="none" w:sz="0" w:space="0" w:color="auto"/>
          </w:divBdr>
        </w:div>
        <w:div w:id="1300114381">
          <w:marLeft w:val="480"/>
          <w:marRight w:val="0"/>
          <w:marTop w:val="0"/>
          <w:marBottom w:val="0"/>
          <w:divBdr>
            <w:top w:val="none" w:sz="0" w:space="0" w:color="auto"/>
            <w:left w:val="none" w:sz="0" w:space="0" w:color="auto"/>
            <w:bottom w:val="none" w:sz="0" w:space="0" w:color="auto"/>
            <w:right w:val="none" w:sz="0" w:space="0" w:color="auto"/>
          </w:divBdr>
        </w:div>
        <w:div w:id="1354696367">
          <w:marLeft w:val="480"/>
          <w:marRight w:val="0"/>
          <w:marTop w:val="0"/>
          <w:marBottom w:val="0"/>
          <w:divBdr>
            <w:top w:val="none" w:sz="0" w:space="0" w:color="auto"/>
            <w:left w:val="none" w:sz="0" w:space="0" w:color="auto"/>
            <w:bottom w:val="none" w:sz="0" w:space="0" w:color="auto"/>
            <w:right w:val="none" w:sz="0" w:space="0" w:color="auto"/>
          </w:divBdr>
        </w:div>
        <w:div w:id="933444079">
          <w:marLeft w:val="480"/>
          <w:marRight w:val="0"/>
          <w:marTop w:val="0"/>
          <w:marBottom w:val="0"/>
          <w:divBdr>
            <w:top w:val="none" w:sz="0" w:space="0" w:color="auto"/>
            <w:left w:val="none" w:sz="0" w:space="0" w:color="auto"/>
            <w:bottom w:val="none" w:sz="0" w:space="0" w:color="auto"/>
            <w:right w:val="none" w:sz="0" w:space="0" w:color="auto"/>
          </w:divBdr>
        </w:div>
        <w:div w:id="884676178">
          <w:marLeft w:val="480"/>
          <w:marRight w:val="0"/>
          <w:marTop w:val="0"/>
          <w:marBottom w:val="0"/>
          <w:divBdr>
            <w:top w:val="none" w:sz="0" w:space="0" w:color="auto"/>
            <w:left w:val="none" w:sz="0" w:space="0" w:color="auto"/>
            <w:bottom w:val="none" w:sz="0" w:space="0" w:color="auto"/>
            <w:right w:val="none" w:sz="0" w:space="0" w:color="auto"/>
          </w:divBdr>
        </w:div>
        <w:div w:id="645664050">
          <w:marLeft w:val="480"/>
          <w:marRight w:val="0"/>
          <w:marTop w:val="0"/>
          <w:marBottom w:val="0"/>
          <w:divBdr>
            <w:top w:val="none" w:sz="0" w:space="0" w:color="auto"/>
            <w:left w:val="none" w:sz="0" w:space="0" w:color="auto"/>
            <w:bottom w:val="none" w:sz="0" w:space="0" w:color="auto"/>
            <w:right w:val="none" w:sz="0" w:space="0" w:color="auto"/>
          </w:divBdr>
        </w:div>
      </w:divsChild>
    </w:div>
    <w:div w:id="479154985">
      <w:marLeft w:val="480"/>
      <w:marRight w:val="0"/>
      <w:marTop w:val="0"/>
      <w:marBottom w:val="0"/>
      <w:divBdr>
        <w:top w:val="none" w:sz="0" w:space="0" w:color="auto"/>
        <w:left w:val="none" w:sz="0" w:space="0" w:color="auto"/>
        <w:bottom w:val="none" w:sz="0" w:space="0" w:color="auto"/>
        <w:right w:val="none" w:sz="0" w:space="0" w:color="auto"/>
      </w:divBdr>
    </w:div>
    <w:div w:id="479347152">
      <w:marLeft w:val="480"/>
      <w:marRight w:val="0"/>
      <w:marTop w:val="0"/>
      <w:marBottom w:val="0"/>
      <w:divBdr>
        <w:top w:val="none" w:sz="0" w:space="0" w:color="auto"/>
        <w:left w:val="none" w:sz="0" w:space="0" w:color="auto"/>
        <w:bottom w:val="none" w:sz="0" w:space="0" w:color="auto"/>
        <w:right w:val="none" w:sz="0" w:space="0" w:color="auto"/>
      </w:divBdr>
    </w:div>
    <w:div w:id="479427284">
      <w:marLeft w:val="480"/>
      <w:marRight w:val="0"/>
      <w:marTop w:val="0"/>
      <w:marBottom w:val="0"/>
      <w:divBdr>
        <w:top w:val="none" w:sz="0" w:space="0" w:color="auto"/>
        <w:left w:val="none" w:sz="0" w:space="0" w:color="auto"/>
        <w:bottom w:val="none" w:sz="0" w:space="0" w:color="auto"/>
        <w:right w:val="none" w:sz="0" w:space="0" w:color="auto"/>
      </w:divBdr>
    </w:div>
    <w:div w:id="479466033">
      <w:marLeft w:val="480"/>
      <w:marRight w:val="0"/>
      <w:marTop w:val="0"/>
      <w:marBottom w:val="0"/>
      <w:divBdr>
        <w:top w:val="none" w:sz="0" w:space="0" w:color="auto"/>
        <w:left w:val="none" w:sz="0" w:space="0" w:color="auto"/>
        <w:bottom w:val="none" w:sz="0" w:space="0" w:color="auto"/>
        <w:right w:val="none" w:sz="0" w:space="0" w:color="auto"/>
      </w:divBdr>
    </w:div>
    <w:div w:id="479468200">
      <w:marLeft w:val="480"/>
      <w:marRight w:val="0"/>
      <w:marTop w:val="0"/>
      <w:marBottom w:val="0"/>
      <w:divBdr>
        <w:top w:val="none" w:sz="0" w:space="0" w:color="auto"/>
        <w:left w:val="none" w:sz="0" w:space="0" w:color="auto"/>
        <w:bottom w:val="none" w:sz="0" w:space="0" w:color="auto"/>
        <w:right w:val="none" w:sz="0" w:space="0" w:color="auto"/>
      </w:divBdr>
    </w:div>
    <w:div w:id="479617019">
      <w:marLeft w:val="480"/>
      <w:marRight w:val="0"/>
      <w:marTop w:val="0"/>
      <w:marBottom w:val="0"/>
      <w:divBdr>
        <w:top w:val="none" w:sz="0" w:space="0" w:color="auto"/>
        <w:left w:val="none" w:sz="0" w:space="0" w:color="auto"/>
        <w:bottom w:val="none" w:sz="0" w:space="0" w:color="auto"/>
        <w:right w:val="none" w:sz="0" w:space="0" w:color="auto"/>
      </w:divBdr>
    </w:div>
    <w:div w:id="479812691">
      <w:bodyDiv w:val="1"/>
      <w:marLeft w:val="0"/>
      <w:marRight w:val="0"/>
      <w:marTop w:val="0"/>
      <w:marBottom w:val="0"/>
      <w:divBdr>
        <w:top w:val="none" w:sz="0" w:space="0" w:color="auto"/>
        <w:left w:val="none" w:sz="0" w:space="0" w:color="auto"/>
        <w:bottom w:val="none" w:sz="0" w:space="0" w:color="auto"/>
        <w:right w:val="none" w:sz="0" w:space="0" w:color="auto"/>
      </w:divBdr>
    </w:div>
    <w:div w:id="479999771">
      <w:marLeft w:val="480"/>
      <w:marRight w:val="0"/>
      <w:marTop w:val="0"/>
      <w:marBottom w:val="0"/>
      <w:divBdr>
        <w:top w:val="none" w:sz="0" w:space="0" w:color="auto"/>
        <w:left w:val="none" w:sz="0" w:space="0" w:color="auto"/>
        <w:bottom w:val="none" w:sz="0" w:space="0" w:color="auto"/>
        <w:right w:val="none" w:sz="0" w:space="0" w:color="auto"/>
      </w:divBdr>
    </w:div>
    <w:div w:id="481431033">
      <w:bodyDiv w:val="1"/>
      <w:marLeft w:val="0"/>
      <w:marRight w:val="0"/>
      <w:marTop w:val="0"/>
      <w:marBottom w:val="0"/>
      <w:divBdr>
        <w:top w:val="none" w:sz="0" w:space="0" w:color="auto"/>
        <w:left w:val="none" w:sz="0" w:space="0" w:color="auto"/>
        <w:bottom w:val="none" w:sz="0" w:space="0" w:color="auto"/>
        <w:right w:val="none" w:sz="0" w:space="0" w:color="auto"/>
      </w:divBdr>
    </w:div>
    <w:div w:id="481502319">
      <w:marLeft w:val="480"/>
      <w:marRight w:val="0"/>
      <w:marTop w:val="0"/>
      <w:marBottom w:val="0"/>
      <w:divBdr>
        <w:top w:val="none" w:sz="0" w:space="0" w:color="auto"/>
        <w:left w:val="none" w:sz="0" w:space="0" w:color="auto"/>
        <w:bottom w:val="none" w:sz="0" w:space="0" w:color="auto"/>
        <w:right w:val="none" w:sz="0" w:space="0" w:color="auto"/>
      </w:divBdr>
    </w:div>
    <w:div w:id="481821171">
      <w:bodyDiv w:val="1"/>
      <w:marLeft w:val="0"/>
      <w:marRight w:val="0"/>
      <w:marTop w:val="0"/>
      <w:marBottom w:val="0"/>
      <w:divBdr>
        <w:top w:val="none" w:sz="0" w:space="0" w:color="auto"/>
        <w:left w:val="none" w:sz="0" w:space="0" w:color="auto"/>
        <w:bottom w:val="none" w:sz="0" w:space="0" w:color="auto"/>
        <w:right w:val="none" w:sz="0" w:space="0" w:color="auto"/>
      </w:divBdr>
    </w:div>
    <w:div w:id="482309057">
      <w:marLeft w:val="480"/>
      <w:marRight w:val="0"/>
      <w:marTop w:val="0"/>
      <w:marBottom w:val="0"/>
      <w:divBdr>
        <w:top w:val="none" w:sz="0" w:space="0" w:color="auto"/>
        <w:left w:val="none" w:sz="0" w:space="0" w:color="auto"/>
        <w:bottom w:val="none" w:sz="0" w:space="0" w:color="auto"/>
        <w:right w:val="none" w:sz="0" w:space="0" w:color="auto"/>
      </w:divBdr>
    </w:div>
    <w:div w:id="482549882">
      <w:bodyDiv w:val="1"/>
      <w:marLeft w:val="0"/>
      <w:marRight w:val="0"/>
      <w:marTop w:val="0"/>
      <w:marBottom w:val="0"/>
      <w:divBdr>
        <w:top w:val="none" w:sz="0" w:space="0" w:color="auto"/>
        <w:left w:val="none" w:sz="0" w:space="0" w:color="auto"/>
        <w:bottom w:val="none" w:sz="0" w:space="0" w:color="auto"/>
        <w:right w:val="none" w:sz="0" w:space="0" w:color="auto"/>
      </w:divBdr>
      <w:divsChild>
        <w:div w:id="182208417">
          <w:marLeft w:val="480"/>
          <w:marRight w:val="0"/>
          <w:marTop w:val="0"/>
          <w:marBottom w:val="0"/>
          <w:divBdr>
            <w:top w:val="none" w:sz="0" w:space="0" w:color="auto"/>
            <w:left w:val="none" w:sz="0" w:space="0" w:color="auto"/>
            <w:bottom w:val="none" w:sz="0" w:space="0" w:color="auto"/>
            <w:right w:val="none" w:sz="0" w:space="0" w:color="auto"/>
          </w:divBdr>
        </w:div>
        <w:div w:id="2145193886">
          <w:marLeft w:val="480"/>
          <w:marRight w:val="0"/>
          <w:marTop w:val="0"/>
          <w:marBottom w:val="0"/>
          <w:divBdr>
            <w:top w:val="none" w:sz="0" w:space="0" w:color="auto"/>
            <w:left w:val="none" w:sz="0" w:space="0" w:color="auto"/>
            <w:bottom w:val="none" w:sz="0" w:space="0" w:color="auto"/>
            <w:right w:val="none" w:sz="0" w:space="0" w:color="auto"/>
          </w:divBdr>
        </w:div>
        <w:div w:id="2124496856">
          <w:marLeft w:val="480"/>
          <w:marRight w:val="0"/>
          <w:marTop w:val="0"/>
          <w:marBottom w:val="0"/>
          <w:divBdr>
            <w:top w:val="none" w:sz="0" w:space="0" w:color="auto"/>
            <w:left w:val="none" w:sz="0" w:space="0" w:color="auto"/>
            <w:bottom w:val="none" w:sz="0" w:space="0" w:color="auto"/>
            <w:right w:val="none" w:sz="0" w:space="0" w:color="auto"/>
          </w:divBdr>
        </w:div>
        <w:div w:id="1862282595">
          <w:marLeft w:val="480"/>
          <w:marRight w:val="0"/>
          <w:marTop w:val="0"/>
          <w:marBottom w:val="0"/>
          <w:divBdr>
            <w:top w:val="none" w:sz="0" w:space="0" w:color="auto"/>
            <w:left w:val="none" w:sz="0" w:space="0" w:color="auto"/>
            <w:bottom w:val="none" w:sz="0" w:space="0" w:color="auto"/>
            <w:right w:val="none" w:sz="0" w:space="0" w:color="auto"/>
          </w:divBdr>
        </w:div>
        <w:div w:id="733625027">
          <w:marLeft w:val="480"/>
          <w:marRight w:val="0"/>
          <w:marTop w:val="0"/>
          <w:marBottom w:val="0"/>
          <w:divBdr>
            <w:top w:val="none" w:sz="0" w:space="0" w:color="auto"/>
            <w:left w:val="none" w:sz="0" w:space="0" w:color="auto"/>
            <w:bottom w:val="none" w:sz="0" w:space="0" w:color="auto"/>
            <w:right w:val="none" w:sz="0" w:space="0" w:color="auto"/>
          </w:divBdr>
        </w:div>
        <w:div w:id="463042661">
          <w:marLeft w:val="480"/>
          <w:marRight w:val="0"/>
          <w:marTop w:val="0"/>
          <w:marBottom w:val="0"/>
          <w:divBdr>
            <w:top w:val="none" w:sz="0" w:space="0" w:color="auto"/>
            <w:left w:val="none" w:sz="0" w:space="0" w:color="auto"/>
            <w:bottom w:val="none" w:sz="0" w:space="0" w:color="auto"/>
            <w:right w:val="none" w:sz="0" w:space="0" w:color="auto"/>
          </w:divBdr>
        </w:div>
        <w:div w:id="510798466">
          <w:marLeft w:val="480"/>
          <w:marRight w:val="0"/>
          <w:marTop w:val="0"/>
          <w:marBottom w:val="0"/>
          <w:divBdr>
            <w:top w:val="none" w:sz="0" w:space="0" w:color="auto"/>
            <w:left w:val="none" w:sz="0" w:space="0" w:color="auto"/>
            <w:bottom w:val="none" w:sz="0" w:space="0" w:color="auto"/>
            <w:right w:val="none" w:sz="0" w:space="0" w:color="auto"/>
          </w:divBdr>
        </w:div>
        <w:div w:id="862787976">
          <w:marLeft w:val="480"/>
          <w:marRight w:val="0"/>
          <w:marTop w:val="0"/>
          <w:marBottom w:val="0"/>
          <w:divBdr>
            <w:top w:val="none" w:sz="0" w:space="0" w:color="auto"/>
            <w:left w:val="none" w:sz="0" w:space="0" w:color="auto"/>
            <w:bottom w:val="none" w:sz="0" w:space="0" w:color="auto"/>
            <w:right w:val="none" w:sz="0" w:space="0" w:color="auto"/>
          </w:divBdr>
        </w:div>
        <w:div w:id="781922987">
          <w:marLeft w:val="480"/>
          <w:marRight w:val="0"/>
          <w:marTop w:val="0"/>
          <w:marBottom w:val="0"/>
          <w:divBdr>
            <w:top w:val="none" w:sz="0" w:space="0" w:color="auto"/>
            <w:left w:val="none" w:sz="0" w:space="0" w:color="auto"/>
            <w:bottom w:val="none" w:sz="0" w:space="0" w:color="auto"/>
            <w:right w:val="none" w:sz="0" w:space="0" w:color="auto"/>
          </w:divBdr>
        </w:div>
        <w:div w:id="1895852868">
          <w:marLeft w:val="480"/>
          <w:marRight w:val="0"/>
          <w:marTop w:val="0"/>
          <w:marBottom w:val="0"/>
          <w:divBdr>
            <w:top w:val="none" w:sz="0" w:space="0" w:color="auto"/>
            <w:left w:val="none" w:sz="0" w:space="0" w:color="auto"/>
            <w:bottom w:val="none" w:sz="0" w:space="0" w:color="auto"/>
            <w:right w:val="none" w:sz="0" w:space="0" w:color="auto"/>
          </w:divBdr>
        </w:div>
        <w:div w:id="1813407132">
          <w:marLeft w:val="480"/>
          <w:marRight w:val="0"/>
          <w:marTop w:val="0"/>
          <w:marBottom w:val="0"/>
          <w:divBdr>
            <w:top w:val="none" w:sz="0" w:space="0" w:color="auto"/>
            <w:left w:val="none" w:sz="0" w:space="0" w:color="auto"/>
            <w:bottom w:val="none" w:sz="0" w:space="0" w:color="auto"/>
            <w:right w:val="none" w:sz="0" w:space="0" w:color="auto"/>
          </w:divBdr>
        </w:div>
        <w:div w:id="275480541">
          <w:marLeft w:val="480"/>
          <w:marRight w:val="0"/>
          <w:marTop w:val="0"/>
          <w:marBottom w:val="0"/>
          <w:divBdr>
            <w:top w:val="none" w:sz="0" w:space="0" w:color="auto"/>
            <w:left w:val="none" w:sz="0" w:space="0" w:color="auto"/>
            <w:bottom w:val="none" w:sz="0" w:space="0" w:color="auto"/>
            <w:right w:val="none" w:sz="0" w:space="0" w:color="auto"/>
          </w:divBdr>
        </w:div>
        <w:div w:id="654993315">
          <w:marLeft w:val="480"/>
          <w:marRight w:val="0"/>
          <w:marTop w:val="0"/>
          <w:marBottom w:val="0"/>
          <w:divBdr>
            <w:top w:val="none" w:sz="0" w:space="0" w:color="auto"/>
            <w:left w:val="none" w:sz="0" w:space="0" w:color="auto"/>
            <w:bottom w:val="none" w:sz="0" w:space="0" w:color="auto"/>
            <w:right w:val="none" w:sz="0" w:space="0" w:color="auto"/>
          </w:divBdr>
        </w:div>
        <w:div w:id="1390151002">
          <w:marLeft w:val="480"/>
          <w:marRight w:val="0"/>
          <w:marTop w:val="0"/>
          <w:marBottom w:val="0"/>
          <w:divBdr>
            <w:top w:val="none" w:sz="0" w:space="0" w:color="auto"/>
            <w:left w:val="none" w:sz="0" w:space="0" w:color="auto"/>
            <w:bottom w:val="none" w:sz="0" w:space="0" w:color="auto"/>
            <w:right w:val="none" w:sz="0" w:space="0" w:color="auto"/>
          </w:divBdr>
        </w:div>
        <w:div w:id="1288898354">
          <w:marLeft w:val="480"/>
          <w:marRight w:val="0"/>
          <w:marTop w:val="0"/>
          <w:marBottom w:val="0"/>
          <w:divBdr>
            <w:top w:val="none" w:sz="0" w:space="0" w:color="auto"/>
            <w:left w:val="none" w:sz="0" w:space="0" w:color="auto"/>
            <w:bottom w:val="none" w:sz="0" w:space="0" w:color="auto"/>
            <w:right w:val="none" w:sz="0" w:space="0" w:color="auto"/>
          </w:divBdr>
        </w:div>
        <w:div w:id="1221601173">
          <w:marLeft w:val="480"/>
          <w:marRight w:val="0"/>
          <w:marTop w:val="0"/>
          <w:marBottom w:val="0"/>
          <w:divBdr>
            <w:top w:val="none" w:sz="0" w:space="0" w:color="auto"/>
            <w:left w:val="none" w:sz="0" w:space="0" w:color="auto"/>
            <w:bottom w:val="none" w:sz="0" w:space="0" w:color="auto"/>
            <w:right w:val="none" w:sz="0" w:space="0" w:color="auto"/>
          </w:divBdr>
        </w:div>
        <w:div w:id="1648590686">
          <w:marLeft w:val="480"/>
          <w:marRight w:val="0"/>
          <w:marTop w:val="0"/>
          <w:marBottom w:val="0"/>
          <w:divBdr>
            <w:top w:val="none" w:sz="0" w:space="0" w:color="auto"/>
            <w:left w:val="none" w:sz="0" w:space="0" w:color="auto"/>
            <w:bottom w:val="none" w:sz="0" w:space="0" w:color="auto"/>
            <w:right w:val="none" w:sz="0" w:space="0" w:color="auto"/>
          </w:divBdr>
        </w:div>
        <w:div w:id="833956679">
          <w:marLeft w:val="480"/>
          <w:marRight w:val="0"/>
          <w:marTop w:val="0"/>
          <w:marBottom w:val="0"/>
          <w:divBdr>
            <w:top w:val="none" w:sz="0" w:space="0" w:color="auto"/>
            <w:left w:val="none" w:sz="0" w:space="0" w:color="auto"/>
            <w:bottom w:val="none" w:sz="0" w:space="0" w:color="auto"/>
            <w:right w:val="none" w:sz="0" w:space="0" w:color="auto"/>
          </w:divBdr>
        </w:div>
        <w:div w:id="1613975337">
          <w:marLeft w:val="480"/>
          <w:marRight w:val="0"/>
          <w:marTop w:val="0"/>
          <w:marBottom w:val="0"/>
          <w:divBdr>
            <w:top w:val="none" w:sz="0" w:space="0" w:color="auto"/>
            <w:left w:val="none" w:sz="0" w:space="0" w:color="auto"/>
            <w:bottom w:val="none" w:sz="0" w:space="0" w:color="auto"/>
            <w:right w:val="none" w:sz="0" w:space="0" w:color="auto"/>
          </w:divBdr>
        </w:div>
        <w:div w:id="1862863587">
          <w:marLeft w:val="480"/>
          <w:marRight w:val="0"/>
          <w:marTop w:val="0"/>
          <w:marBottom w:val="0"/>
          <w:divBdr>
            <w:top w:val="none" w:sz="0" w:space="0" w:color="auto"/>
            <w:left w:val="none" w:sz="0" w:space="0" w:color="auto"/>
            <w:bottom w:val="none" w:sz="0" w:space="0" w:color="auto"/>
            <w:right w:val="none" w:sz="0" w:space="0" w:color="auto"/>
          </w:divBdr>
        </w:div>
        <w:div w:id="2109697221">
          <w:marLeft w:val="480"/>
          <w:marRight w:val="0"/>
          <w:marTop w:val="0"/>
          <w:marBottom w:val="0"/>
          <w:divBdr>
            <w:top w:val="none" w:sz="0" w:space="0" w:color="auto"/>
            <w:left w:val="none" w:sz="0" w:space="0" w:color="auto"/>
            <w:bottom w:val="none" w:sz="0" w:space="0" w:color="auto"/>
            <w:right w:val="none" w:sz="0" w:space="0" w:color="auto"/>
          </w:divBdr>
        </w:div>
        <w:div w:id="159975004">
          <w:marLeft w:val="480"/>
          <w:marRight w:val="0"/>
          <w:marTop w:val="0"/>
          <w:marBottom w:val="0"/>
          <w:divBdr>
            <w:top w:val="none" w:sz="0" w:space="0" w:color="auto"/>
            <w:left w:val="none" w:sz="0" w:space="0" w:color="auto"/>
            <w:bottom w:val="none" w:sz="0" w:space="0" w:color="auto"/>
            <w:right w:val="none" w:sz="0" w:space="0" w:color="auto"/>
          </w:divBdr>
        </w:div>
        <w:div w:id="1248886781">
          <w:marLeft w:val="480"/>
          <w:marRight w:val="0"/>
          <w:marTop w:val="0"/>
          <w:marBottom w:val="0"/>
          <w:divBdr>
            <w:top w:val="none" w:sz="0" w:space="0" w:color="auto"/>
            <w:left w:val="none" w:sz="0" w:space="0" w:color="auto"/>
            <w:bottom w:val="none" w:sz="0" w:space="0" w:color="auto"/>
            <w:right w:val="none" w:sz="0" w:space="0" w:color="auto"/>
          </w:divBdr>
        </w:div>
        <w:div w:id="590165436">
          <w:marLeft w:val="480"/>
          <w:marRight w:val="0"/>
          <w:marTop w:val="0"/>
          <w:marBottom w:val="0"/>
          <w:divBdr>
            <w:top w:val="none" w:sz="0" w:space="0" w:color="auto"/>
            <w:left w:val="none" w:sz="0" w:space="0" w:color="auto"/>
            <w:bottom w:val="none" w:sz="0" w:space="0" w:color="auto"/>
            <w:right w:val="none" w:sz="0" w:space="0" w:color="auto"/>
          </w:divBdr>
        </w:div>
        <w:div w:id="432356816">
          <w:marLeft w:val="480"/>
          <w:marRight w:val="0"/>
          <w:marTop w:val="0"/>
          <w:marBottom w:val="0"/>
          <w:divBdr>
            <w:top w:val="none" w:sz="0" w:space="0" w:color="auto"/>
            <w:left w:val="none" w:sz="0" w:space="0" w:color="auto"/>
            <w:bottom w:val="none" w:sz="0" w:space="0" w:color="auto"/>
            <w:right w:val="none" w:sz="0" w:space="0" w:color="auto"/>
          </w:divBdr>
        </w:div>
        <w:div w:id="1693413243">
          <w:marLeft w:val="480"/>
          <w:marRight w:val="0"/>
          <w:marTop w:val="0"/>
          <w:marBottom w:val="0"/>
          <w:divBdr>
            <w:top w:val="none" w:sz="0" w:space="0" w:color="auto"/>
            <w:left w:val="none" w:sz="0" w:space="0" w:color="auto"/>
            <w:bottom w:val="none" w:sz="0" w:space="0" w:color="auto"/>
            <w:right w:val="none" w:sz="0" w:space="0" w:color="auto"/>
          </w:divBdr>
        </w:div>
        <w:div w:id="1470325230">
          <w:marLeft w:val="480"/>
          <w:marRight w:val="0"/>
          <w:marTop w:val="0"/>
          <w:marBottom w:val="0"/>
          <w:divBdr>
            <w:top w:val="none" w:sz="0" w:space="0" w:color="auto"/>
            <w:left w:val="none" w:sz="0" w:space="0" w:color="auto"/>
            <w:bottom w:val="none" w:sz="0" w:space="0" w:color="auto"/>
            <w:right w:val="none" w:sz="0" w:space="0" w:color="auto"/>
          </w:divBdr>
        </w:div>
        <w:div w:id="909585167">
          <w:marLeft w:val="480"/>
          <w:marRight w:val="0"/>
          <w:marTop w:val="0"/>
          <w:marBottom w:val="0"/>
          <w:divBdr>
            <w:top w:val="none" w:sz="0" w:space="0" w:color="auto"/>
            <w:left w:val="none" w:sz="0" w:space="0" w:color="auto"/>
            <w:bottom w:val="none" w:sz="0" w:space="0" w:color="auto"/>
            <w:right w:val="none" w:sz="0" w:space="0" w:color="auto"/>
          </w:divBdr>
        </w:div>
        <w:div w:id="1074010921">
          <w:marLeft w:val="480"/>
          <w:marRight w:val="0"/>
          <w:marTop w:val="0"/>
          <w:marBottom w:val="0"/>
          <w:divBdr>
            <w:top w:val="none" w:sz="0" w:space="0" w:color="auto"/>
            <w:left w:val="none" w:sz="0" w:space="0" w:color="auto"/>
            <w:bottom w:val="none" w:sz="0" w:space="0" w:color="auto"/>
            <w:right w:val="none" w:sz="0" w:space="0" w:color="auto"/>
          </w:divBdr>
        </w:div>
        <w:div w:id="374084354">
          <w:marLeft w:val="480"/>
          <w:marRight w:val="0"/>
          <w:marTop w:val="0"/>
          <w:marBottom w:val="0"/>
          <w:divBdr>
            <w:top w:val="none" w:sz="0" w:space="0" w:color="auto"/>
            <w:left w:val="none" w:sz="0" w:space="0" w:color="auto"/>
            <w:bottom w:val="none" w:sz="0" w:space="0" w:color="auto"/>
            <w:right w:val="none" w:sz="0" w:space="0" w:color="auto"/>
          </w:divBdr>
        </w:div>
        <w:div w:id="1266576149">
          <w:marLeft w:val="480"/>
          <w:marRight w:val="0"/>
          <w:marTop w:val="0"/>
          <w:marBottom w:val="0"/>
          <w:divBdr>
            <w:top w:val="none" w:sz="0" w:space="0" w:color="auto"/>
            <w:left w:val="none" w:sz="0" w:space="0" w:color="auto"/>
            <w:bottom w:val="none" w:sz="0" w:space="0" w:color="auto"/>
            <w:right w:val="none" w:sz="0" w:space="0" w:color="auto"/>
          </w:divBdr>
        </w:div>
        <w:div w:id="1145515231">
          <w:marLeft w:val="480"/>
          <w:marRight w:val="0"/>
          <w:marTop w:val="0"/>
          <w:marBottom w:val="0"/>
          <w:divBdr>
            <w:top w:val="none" w:sz="0" w:space="0" w:color="auto"/>
            <w:left w:val="none" w:sz="0" w:space="0" w:color="auto"/>
            <w:bottom w:val="none" w:sz="0" w:space="0" w:color="auto"/>
            <w:right w:val="none" w:sz="0" w:space="0" w:color="auto"/>
          </w:divBdr>
        </w:div>
        <w:div w:id="12001131">
          <w:marLeft w:val="480"/>
          <w:marRight w:val="0"/>
          <w:marTop w:val="0"/>
          <w:marBottom w:val="0"/>
          <w:divBdr>
            <w:top w:val="none" w:sz="0" w:space="0" w:color="auto"/>
            <w:left w:val="none" w:sz="0" w:space="0" w:color="auto"/>
            <w:bottom w:val="none" w:sz="0" w:space="0" w:color="auto"/>
            <w:right w:val="none" w:sz="0" w:space="0" w:color="auto"/>
          </w:divBdr>
        </w:div>
        <w:div w:id="1436290467">
          <w:marLeft w:val="480"/>
          <w:marRight w:val="0"/>
          <w:marTop w:val="0"/>
          <w:marBottom w:val="0"/>
          <w:divBdr>
            <w:top w:val="none" w:sz="0" w:space="0" w:color="auto"/>
            <w:left w:val="none" w:sz="0" w:space="0" w:color="auto"/>
            <w:bottom w:val="none" w:sz="0" w:space="0" w:color="auto"/>
            <w:right w:val="none" w:sz="0" w:space="0" w:color="auto"/>
          </w:divBdr>
        </w:div>
        <w:div w:id="685520836">
          <w:marLeft w:val="480"/>
          <w:marRight w:val="0"/>
          <w:marTop w:val="0"/>
          <w:marBottom w:val="0"/>
          <w:divBdr>
            <w:top w:val="none" w:sz="0" w:space="0" w:color="auto"/>
            <w:left w:val="none" w:sz="0" w:space="0" w:color="auto"/>
            <w:bottom w:val="none" w:sz="0" w:space="0" w:color="auto"/>
            <w:right w:val="none" w:sz="0" w:space="0" w:color="auto"/>
          </w:divBdr>
        </w:div>
        <w:div w:id="865797395">
          <w:marLeft w:val="480"/>
          <w:marRight w:val="0"/>
          <w:marTop w:val="0"/>
          <w:marBottom w:val="0"/>
          <w:divBdr>
            <w:top w:val="none" w:sz="0" w:space="0" w:color="auto"/>
            <w:left w:val="none" w:sz="0" w:space="0" w:color="auto"/>
            <w:bottom w:val="none" w:sz="0" w:space="0" w:color="auto"/>
            <w:right w:val="none" w:sz="0" w:space="0" w:color="auto"/>
          </w:divBdr>
        </w:div>
        <w:div w:id="93945582">
          <w:marLeft w:val="480"/>
          <w:marRight w:val="0"/>
          <w:marTop w:val="0"/>
          <w:marBottom w:val="0"/>
          <w:divBdr>
            <w:top w:val="none" w:sz="0" w:space="0" w:color="auto"/>
            <w:left w:val="none" w:sz="0" w:space="0" w:color="auto"/>
            <w:bottom w:val="none" w:sz="0" w:space="0" w:color="auto"/>
            <w:right w:val="none" w:sz="0" w:space="0" w:color="auto"/>
          </w:divBdr>
        </w:div>
        <w:div w:id="182130104">
          <w:marLeft w:val="480"/>
          <w:marRight w:val="0"/>
          <w:marTop w:val="0"/>
          <w:marBottom w:val="0"/>
          <w:divBdr>
            <w:top w:val="none" w:sz="0" w:space="0" w:color="auto"/>
            <w:left w:val="none" w:sz="0" w:space="0" w:color="auto"/>
            <w:bottom w:val="none" w:sz="0" w:space="0" w:color="auto"/>
            <w:right w:val="none" w:sz="0" w:space="0" w:color="auto"/>
          </w:divBdr>
        </w:div>
        <w:div w:id="1746339810">
          <w:marLeft w:val="480"/>
          <w:marRight w:val="0"/>
          <w:marTop w:val="0"/>
          <w:marBottom w:val="0"/>
          <w:divBdr>
            <w:top w:val="none" w:sz="0" w:space="0" w:color="auto"/>
            <w:left w:val="none" w:sz="0" w:space="0" w:color="auto"/>
            <w:bottom w:val="none" w:sz="0" w:space="0" w:color="auto"/>
            <w:right w:val="none" w:sz="0" w:space="0" w:color="auto"/>
          </w:divBdr>
        </w:div>
        <w:div w:id="692609681">
          <w:marLeft w:val="480"/>
          <w:marRight w:val="0"/>
          <w:marTop w:val="0"/>
          <w:marBottom w:val="0"/>
          <w:divBdr>
            <w:top w:val="none" w:sz="0" w:space="0" w:color="auto"/>
            <w:left w:val="none" w:sz="0" w:space="0" w:color="auto"/>
            <w:bottom w:val="none" w:sz="0" w:space="0" w:color="auto"/>
            <w:right w:val="none" w:sz="0" w:space="0" w:color="auto"/>
          </w:divBdr>
        </w:div>
        <w:div w:id="377437710">
          <w:marLeft w:val="480"/>
          <w:marRight w:val="0"/>
          <w:marTop w:val="0"/>
          <w:marBottom w:val="0"/>
          <w:divBdr>
            <w:top w:val="none" w:sz="0" w:space="0" w:color="auto"/>
            <w:left w:val="none" w:sz="0" w:space="0" w:color="auto"/>
            <w:bottom w:val="none" w:sz="0" w:space="0" w:color="auto"/>
            <w:right w:val="none" w:sz="0" w:space="0" w:color="auto"/>
          </w:divBdr>
        </w:div>
        <w:div w:id="712727870">
          <w:marLeft w:val="480"/>
          <w:marRight w:val="0"/>
          <w:marTop w:val="0"/>
          <w:marBottom w:val="0"/>
          <w:divBdr>
            <w:top w:val="none" w:sz="0" w:space="0" w:color="auto"/>
            <w:left w:val="none" w:sz="0" w:space="0" w:color="auto"/>
            <w:bottom w:val="none" w:sz="0" w:space="0" w:color="auto"/>
            <w:right w:val="none" w:sz="0" w:space="0" w:color="auto"/>
          </w:divBdr>
        </w:div>
        <w:div w:id="2046173384">
          <w:marLeft w:val="480"/>
          <w:marRight w:val="0"/>
          <w:marTop w:val="0"/>
          <w:marBottom w:val="0"/>
          <w:divBdr>
            <w:top w:val="none" w:sz="0" w:space="0" w:color="auto"/>
            <w:left w:val="none" w:sz="0" w:space="0" w:color="auto"/>
            <w:bottom w:val="none" w:sz="0" w:space="0" w:color="auto"/>
            <w:right w:val="none" w:sz="0" w:space="0" w:color="auto"/>
          </w:divBdr>
        </w:div>
        <w:div w:id="218128279">
          <w:marLeft w:val="480"/>
          <w:marRight w:val="0"/>
          <w:marTop w:val="0"/>
          <w:marBottom w:val="0"/>
          <w:divBdr>
            <w:top w:val="none" w:sz="0" w:space="0" w:color="auto"/>
            <w:left w:val="none" w:sz="0" w:space="0" w:color="auto"/>
            <w:bottom w:val="none" w:sz="0" w:space="0" w:color="auto"/>
            <w:right w:val="none" w:sz="0" w:space="0" w:color="auto"/>
          </w:divBdr>
        </w:div>
        <w:div w:id="2094693141">
          <w:marLeft w:val="480"/>
          <w:marRight w:val="0"/>
          <w:marTop w:val="0"/>
          <w:marBottom w:val="0"/>
          <w:divBdr>
            <w:top w:val="none" w:sz="0" w:space="0" w:color="auto"/>
            <w:left w:val="none" w:sz="0" w:space="0" w:color="auto"/>
            <w:bottom w:val="none" w:sz="0" w:space="0" w:color="auto"/>
            <w:right w:val="none" w:sz="0" w:space="0" w:color="auto"/>
          </w:divBdr>
        </w:div>
        <w:div w:id="62603916">
          <w:marLeft w:val="480"/>
          <w:marRight w:val="0"/>
          <w:marTop w:val="0"/>
          <w:marBottom w:val="0"/>
          <w:divBdr>
            <w:top w:val="none" w:sz="0" w:space="0" w:color="auto"/>
            <w:left w:val="none" w:sz="0" w:space="0" w:color="auto"/>
            <w:bottom w:val="none" w:sz="0" w:space="0" w:color="auto"/>
            <w:right w:val="none" w:sz="0" w:space="0" w:color="auto"/>
          </w:divBdr>
        </w:div>
        <w:div w:id="114982090">
          <w:marLeft w:val="480"/>
          <w:marRight w:val="0"/>
          <w:marTop w:val="0"/>
          <w:marBottom w:val="0"/>
          <w:divBdr>
            <w:top w:val="none" w:sz="0" w:space="0" w:color="auto"/>
            <w:left w:val="none" w:sz="0" w:space="0" w:color="auto"/>
            <w:bottom w:val="none" w:sz="0" w:space="0" w:color="auto"/>
            <w:right w:val="none" w:sz="0" w:space="0" w:color="auto"/>
          </w:divBdr>
        </w:div>
        <w:div w:id="577522916">
          <w:marLeft w:val="480"/>
          <w:marRight w:val="0"/>
          <w:marTop w:val="0"/>
          <w:marBottom w:val="0"/>
          <w:divBdr>
            <w:top w:val="none" w:sz="0" w:space="0" w:color="auto"/>
            <w:left w:val="none" w:sz="0" w:space="0" w:color="auto"/>
            <w:bottom w:val="none" w:sz="0" w:space="0" w:color="auto"/>
            <w:right w:val="none" w:sz="0" w:space="0" w:color="auto"/>
          </w:divBdr>
        </w:div>
        <w:div w:id="872227082">
          <w:marLeft w:val="480"/>
          <w:marRight w:val="0"/>
          <w:marTop w:val="0"/>
          <w:marBottom w:val="0"/>
          <w:divBdr>
            <w:top w:val="none" w:sz="0" w:space="0" w:color="auto"/>
            <w:left w:val="none" w:sz="0" w:space="0" w:color="auto"/>
            <w:bottom w:val="none" w:sz="0" w:space="0" w:color="auto"/>
            <w:right w:val="none" w:sz="0" w:space="0" w:color="auto"/>
          </w:divBdr>
        </w:div>
        <w:div w:id="624046476">
          <w:marLeft w:val="480"/>
          <w:marRight w:val="0"/>
          <w:marTop w:val="0"/>
          <w:marBottom w:val="0"/>
          <w:divBdr>
            <w:top w:val="none" w:sz="0" w:space="0" w:color="auto"/>
            <w:left w:val="none" w:sz="0" w:space="0" w:color="auto"/>
            <w:bottom w:val="none" w:sz="0" w:space="0" w:color="auto"/>
            <w:right w:val="none" w:sz="0" w:space="0" w:color="auto"/>
          </w:divBdr>
        </w:div>
        <w:div w:id="2140955015">
          <w:marLeft w:val="480"/>
          <w:marRight w:val="0"/>
          <w:marTop w:val="0"/>
          <w:marBottom w:val="0"/>
          <w:divBdr>
            <w:top w:val="none" w:sz="0" w:space="0" w:color="auto"/>
            <w:left w:val="none" w:sz="0" w:space="0" w:color="auto"/>
            <w:bottom w:val="none" w:sz="0" w:space="0" w:color="auto"/>
            <w:right w:val="none" w:sz="0" w:space="0" w:color="auto"/>
          </w:divBdr>
        </w:div>
        <w:div w:id="579943376">
          <w:marLeft w:val="480"/>
          <w:marRight w:val="0"/>
          <w:marTop w:val="0"/>
          <w:marBottom w:val="0"/>
          <w:divBdr>
            <w:top w:val="none" w:sz="0" w:space="0" w:color="auto"/>
            <w:left w:val="none" w:sz="0" w:space="0" w:color="auto"/>
            <w:bottom w:val="none" w:sz="0" w:space="0" w:color="auto"/>
            <w:right w:val="none" w:sz="0" w:space="0" w:color="auto"/>
          </w:divBdr>
        </w:div>
        <w:div w:id="357850578">
          <w:marLeft w:val="480"/>
          <w:marRight w:val="0"/>
          <w:marTop w:val="0"/>
          <w:marBottom w:val="0"/>
          <w:divBdr>
            <w:top w:val="none" w:sz="0" w:space="0" w:color="auto"/>
            <w:left w:val="none" w:sz="0" w:space="0" w:color="auto"/>
            <w:bottom w:val="none" w:sz="0" w:space="0" w:color="auto"/>
            <w:right w:val="none" w:sz="0" w:space="0" w:color="auto"/>
          </w:divBdr>
        </w:div>
        <w:div w:id="2077819455">
          <w:marLeft w:val="480"/>
          <w:marRight w:val="0"/>
          <w:marTop w:val="0"/>
          <w:marBottom w:val="0"/>
          <w:divBdr>
            <w:top w:val="none" w:sz="0" w:space="0" w:color="auto"/>
            <w:left w:val="none" w:sz="0" w:space="0" w:color="auto"/>
            <w:bottom w:val="none" w:sz="0" w:space="0" w:color="auto"/>
            <w:right w:val="none" w:sz="0" w:space="0" w:color="auto"/>
          </w:divBdr>
        </w:div>
        <w:div w:id="1354922882">
          <w:marLeft w:val="480"/>
          <w:marRight w:val="0"/>
          <w:marTop w:val="0"/>
          <w:marBottom w:val="0"/>
          <w:divBdr>
            <w:top w:val="none" w:sz="0" w:space="0" w:color="auto"/>
            <w:left w:val="none" w:sz="0" w:space="0" w:color="auto"/>
            <w:bottom w:val="none" w:sz="0" w:space="0" w:color="auto"/>
            <w:right w:val="none" w:sz="0" w:space="0" w:color="auto"/>
          </w:divBdr>
        </w:div>
        <w:div w:id="2114157683">
          <w:marLeft w:val="480"/>
          <w:marRight w:val="0"/>
          <w:marTop w:val="0"/>
          <w:marBottom w:val="0"/>
          <w:divBdr>
            <w:top w:val="none" w:sz="0" w:space="0" w:color="auto"/>
            <w:left w:val="none" w:sz="0" w:space="0" w:color="auto"/>
            <w:bottom w:val="none" w:sz="0" w:space="0" w:color="auto"/>
            <w:right w:val="none" w:sz="0" w:space="0" w:color="auto"/>
          </w:divBdr>
        </w:div>
        <w:div w:id="262960074">
          <w:marLeft w:val="480"/>
          <w:marRight w:val="0"/>
          <w:marTop w:val="0"/>
          <w:marBottom w:val="0"/>
          <w:divBdr>
            <w:top w:val="none" w:sz="0" w:space="0" w:color="auto"/>
            <w:left w:val="none" w:sz="0" w:space="0" w:color="auto"/>
            <w:bottom w:val="none" w:sz="0" w:space="0" w:color="auto"/>
            <w:right w:val="none" w:sz="0" w:space="0" w:color="auto"/>
          </w:divBdr>
        </w:div>
        <w:div w:id="1013803366">
          <w:marLeft w:val="480"/>
          <w:marRight w:val="0"/>
          <w:marTop w:val="0"/>
          <w:marBottom w:val="0"/>
          <w:divBdr>
            <w:top w:val="none" w:sz="0" w:space="0" w:color="auto"/>
            <w:left w:val="none" w:sz="0" w:space="0" w:color="auto"/>
            <w:bottom w:val="none" w:sz="0" w:space="0" w:color="auto"/>
            <w:right w:val="none" w:sz="0" w:space="0" w:color="auto"/>
          </w:divBdr>
        </w:div>
        <w:div w:id="1937208488">
          <w:marLeft w:val="480"/>
          <w:marRight w:val="0"/>
          <w:marTop w:val="0"/>
          <w:marBottom w:val="0"/>
          <w:divBdr>
            <w:top w:val="none" w:sz="0" w:space="0" w:color="auto"/>
            <w:left w:val="none" w:sz="0" w:space="0" w:color="auto"/>
            <w:bottom w:val="none" w:sz="0" w:space="0" w:color="auto"/>
            <w:right w:val="none" w:sz="0" w:space="0" w:color="auto"/>
          </w:divBdr>
        </w:div>
        <w:div w:id="235632347">
          <w:marLeft w:val="480"/>
          <w:marRight w:val="0"/>
          <w:marTop w:val="0"/>
          <w:marBottom w:val="0"/>
          <w:divBdr>
            <w:top w:val="none" w:sz="0" w:space="0" w:color="auto"/>
            <w:left w:val="none" w:sz="0" w:space="0" w:color="auto"/>
            <w:bottom w:val="none" w:sz="0" w:space="0" w:color="auto"/>
            <w:right w:val="none" w:sz="0" w:space="0" w:color="auto"/>
          </w:divBdr>
        </w:div>
        <w:div w:id="1670792517">
          <w:marLeft w:val="480"/>
          <w:marRight w:val="0"/>
          <w:marTop w:val="0"/>
          <w:marBottom w:val="0"/>
          <w:divBdr>
            <w:top w:val="none" w:sz="0" w:space="0" w:color="auto"/>
            <w:left w:val="none" w:sz="0" w:space="0" w:color="auto"/>
            <w:bottom w:val="none" w:sz="0" w:space="0" w:color="auto"/>
            <w:right w:val="none" w:sz="0" w:space="0" w:color="auto"/>
          </w:divBdr>
        </w:div>
        <w:div w:id="860582853">
          <w:marLeft w:val="480"/>
          <w:marRight w:val="0"/>
          <w:marTop w:val="0"/>
          <w:marBottom w:val="0"/>
          <w:divBdr>
            <w:top w:val="none" w:sz="0" w:space="0" w:color="auto"/>
            <w:left w:val="none" w:sz="0" w:space="0" w:color="auto"/>
            <w:bottom w:val="none" w:sz="0" w:space="0" w:color="auto"/>
            <w:right w:val="none" w:sz="0" w:space="0" w:color="auto"/>
          </w:divBdr>
        </w:div>
        <w:div w:id="902252559">
          <w:marLeft w:val="480"/>
          <w:marRight w:val="0"/>
          <w:marTop w:val="0"/>
          <w:marBottom w:val="0"/>
          <w:divBdr>
            <w:top w:val="none" w:sz="0" w:space="0" w:color="auto"/>
            <w:left w:val="none" w:sz="0" w:space="0" w:color="auto"/>
            <w:bottom w:val="none" w:sz="0" w:space="0" w:color="auto"/>
            <w:right w:val="none" w:sz="0" w:space="0" w:color="auto"/>
          </w:divBdr>
        </w:div>
        <w:div w:id="1815297724">
          <w:marLeft w:val="480"/>
          <w:marRight w:val="0"/>
          <w:marTop w:val="0"/>
          <w:marBottom w:val="0"/>
          <w:divBdr>
            <w:top w:val="none" w:sz="0" w:space="0" w:color="auto"/>
            <w:left w:val="none" w:sz="0" w:space="0" w:color="auto"/>
            <w:bottom w:val="none" w:sz="0" w:space="0" w:color="auto"/>
            <w:right w:val="none" w:sz="0" w:space="0" w:color="auto"/>
          </w:divBdr>
        </w:div>
        <w:div w:id="1681160622">
          <w:marLeft w:val="480"/>
          <w:marRight w:val="0"/>
          <w:marTop w:val="0"/>
          <w:marBottom w:val="0"/>
          <w:divBdr>
            <w:top w:val="none" w:sz="0" w:space="0" w:color="auto"/>
            <w:left w:val="none" w:sz="0" w:space="0" w:color="auto"/>
            <w:bottom w:val="none" w:sz="0" w:space="0" w:color="auto"/>
            <w:right w:val="none" w:sz="0" w:space="0" w:color="auto"/>
          </w:divBdr>
        </w:div>
      </w:divsChild>
    </w:div>
    <w:div w:id="482702856">
      <w:bodyDiv w:val="1"/>
      <w:marLeft w:val="0"/>
      <w:marRight w:val="0"/>
      <w:marTop w:val="0"/>
      <w:marBottom w:val="0"/>
      <w:divBdr>
        <w:top w:val="none" w:sz="0" w:space="0" w:color="auto"/>
        <w:left w:val="none" w:sz="0" w:space="0" w:color="auto"/>
        <w:bottom w:val="none" w:sz="0" w:space="0" w:color="auto"/>
        <w:right w:val="none" w:sz="0" w:space="0" w:color="auto"/>
      </w:divBdr>
    </w:div>
    <w:div w:id="483161501">
      <w:bodyDiv w:val="1"/>
      <w:marLeft w:val="0"/>
      <w:marRight w:val="0"/>
      <w:marTop w:val="0"/>
      <w:marBottom w:val="0"/>
      <w:divBdr>
        <w:top w:val="none" w:sz="0" w:space="0" w:color="auto"/>
        <w:left w:val="none" w:sz="0" w:space="0" w:color="auto"/>
        <w:bottom w:val="none" w:sz="0" w:space="0" w:color="auto"/>
        <w:right w:val="none" w:sz="0" w:space="0" w:color="auto"/>
      </w:divBdr>
    </w:div>
    <w:div w:id="483740368">
      <w:bodyDiv w:val="1"/>
      <w:marLeft w:val="0"/>
      <w:marRight w:val="0"/>
      <w:marTop w:val="0"/>
      <w:marBottom w:val="0"/>
      <w:divBdr>
        <w:top w:val="none" w:sz="0" w:space="0" w:color="auto"/>
        <w:left w:val="none" w:sz="0" w:space="0" w:color="auto"/>
        <w:bottom w:val="none" w:sz="0" w:space="0" w:color="auto"/>
        <w:right w:val="none" w:sz="0" w:space="0" w:color="auto"/>
      </w:divBdr>
    </w:div>
    <w:div w:id="484247192">
      <w:marLeft w:val="480"/>
      <w:marRight w:val="0"/>
      <w:marTop w:val="0"/>
      <w:marBottom w:val="0"/>
      <w:divBdr>
        <w:top w:val="none" w:sz="0" w:space="0" w:color="auto"/>
        <w:left w:val="none" w:sz="0" w:space="0" w:color="auto"/>
        <w:bottom w:val="none" w:sz="0" w:space="0" w:color="auto"/>
        <w:right w:val="none" w:sz="0" w:space="0" w:color="auto"/>
      </w:divBdr>
    </w:div>
    <w:div w:id="484316809">
      <w:marLeft w:val="480"/>
      <w:marRight w:val="0"/>
      <w:marTop w:val="0"/>
      <w:marBottom w:val="0"/>
      <w:divBdr>
        <w:top w:val="none" w:sz="0" w:space="0" w:color="auto"/>
        <w:left w:val="none" w:sz="0" w:space="0" w:color="auto"/>
        <w:bottom w:val="none" w:sz="0" w:space="0" w:color="auto"/>
        <w:right w:val="none" w:sz="0" w:space="0" w:color="auto"/>
      </w:divBdr>
    </w:div>
    <w:div w:id="484318342">
      <w:marLeft w:val="480"/>
      <w:marRight w:val="0"/>
      <w:marTop w:val="0"/>
      <w:marBottom w:val="0"/>
      <w:divBdr>
        <w:top w:val="none" w:sz="0" w:space="0" w:color="auto"/>
        <w:left w:val="none" w:sz="0" w:space="0" w:color="auto"/>
        <w:bottom w:val="none" w:sz="0" w:space="0" w:color="auto"/>
        <w:right w:val="none" w:sz="0" w:space="0" w:color="auto"/>
      </w:divBdr>
    </w:div>
    <w:div w:id="485050911">
      <w:marLeft w:val="480"/>
      <w:marRight w:val="0"/>
      <w:marTop w:val="0"/>
      <w:marBottom w:val="0"/>
      <w:divBdr>
        <w:top w:val="none" w:sz="0" w:space="0" w:color="auto"/>
        <w:left w:val="none" w:sz="0" w:space="0" w:color="auto"/>
        <w:bottom w:val="none" w:sz="0" w:space="0" w:color="auto"/>
        <w:right w:val="none" w:sz="0" w:space="0" w:color="auto"/>
      </w:divBdr>
    </w:div>
    <w:div w:id="485366723">
      <w:marLeft w:val="480"/>
      <w:marRight w:val="0"/>
      <w:marTop w:val="0"/>
      <w:marBottom w:val="0"/>
      <w:divBdr>
        <w:top w:val="none" w:sz="0" w:space="0" w:color="auto"/>
        <w:left w:val="none" w:sz="0" w:space="0" w:color="auto"/>
        <w:bottom w:val="none" w:sz="0" w:space="0" w:color="auto"/>
        <w:right w:val="none" w:sz="0" w:space="0" w:color="auto"/>
      </w:divBdr>
    </w:div>
    <w:div w:id="485367062">
      <w:marLeft w:val="480"/>
      <w:marRight w:val="0"/>
      <w:marTop w:val="0"/>
      <w:marBottom w:val="0"/>
      <w:divBdr>
        <w:top w:val="none" w:sz="0" w:space="0" w:color="auto"/>
        <w:left w:val="none" w:sz="0" w:space="0" w:color="auto"/>
        <w:bottom w:val="none" w:sz="0" w:space="0" w:color="auto"/>
        <w:right w:val="none" w:sz="0" w:space="0" w:color="auto"/>
      </w:divBdr>
    </w:div>
    <w:div w:id="485367661">
      <w:marLeft w:val="480"/>
      <w:marRight w:val="0"/>
      <w:marTop w:val="0"/>
      <w:marBottom w:val="0"/>
      <w:divBdr>
        <w:top w:val="none" w:sz="0" w:space="0" w:color="auto"/>
        <w:left w:val="none" w:sz="0" w:space="0" w:color="auto"/>
        <w:bottom w:val="none" w:sz="0" w:space="0" w:color="auto"/>
        <w:right w:val="none" w:sz="0" w:space="0" w:color="auto"/>
      </w:divBdr>
    </w:div>
    <w:div w:id="485513780">
      <w:marLeft w:val="480"/>
      <w:marRight w:val="0"/>
      <w:marTop w:val="0"/>
      <w:marBottom w:val="0"/>
      <w:divBdr>
        <w:top w:val="none" w:sz="0" w:space="0" w:color="auto"/>
        <w:left w:val="none" w:sz="0" w:space="0" w:color="auto"/>
        <w:bottom w:val="none" w:sz="0" w:space="0" w:color="auto"/>
        <w:right w:val="none" w:sz="0" w:space="0" w:color="auto"/>
      </w:divBdr>
    </w:div>
    <w:div w:id="486432875">
      <w:marLeft w:val="480"/>
      <w:marRight w:val="0"/>
      <w:marTop w:val="0"/>
      <w:marBottom w:val="0"/>
      <w:divBdr>
        <w:top w:val="none" w:sz="0" w:space="0" w:color="auto"/>
        <w:left w:val="none" w:sz="0" w:space="0" w:color="auto"/>
        <w:bottom w:val="none" w:sz="0" w:space="0" w:color="auto"/>
        <w:right w:val="none" w:sz="0" w:space="0" w:color="auto"/>
      </w:divBdr>
    </w:div>
    <w:div w:id="486438150">
      <w:marLeft w:val="480"/>
      <w:marRight w:val="0"/>
      <w:marTop w:val="0"/>
      <w:marBottom w:val="0"/>
      <w:divBdr>
        <w:top w:val="none" w:sz="0" w:space="0" w:color="auto"/>
        <w:left w:val="none" w:sz="0" w:space="0" w:color="auto"/>
        <w:bottom w:val="none" w:sz="0" w:space="0" w:color="auto"/>
        <w:right w:val="none" w:sz="0" w:space="0" w:color="auto"/>
      </w:divBdr>
    </w:div>
    <w:div w:id="486749176">
      <w:marLeft w:val="480"/>
      <w:marRight w:val="0"/>
      <w:marTop w:val="0"/>
      <w:marBottom w:val="0"/>
      <w:divBdr>
        <w:top w:val="none" w:sz="0" w:space="0" w:color="auto"/>
        <w:left w:val="none" w:sz="0" w:space="0" w:color="auto"/>
        <w:bottom w:val="none" w:sz="0" w:space="0" w:color="auto"/>
        <w:right w:val="none" w:sz="0" w:space="0" w:color="auto"/>
      </w:divBdr>
    </w:div>
    <w:div w:id="487135304">
      <w:bodyDiv w:val="1"/>
      <w:marLeft w:val="0"/>
      <w:marRight w:val="0"/>
      <w:marTop w:val="0"/>
      <w:marBottom w:val="0"/>
      <w:divBdr>
        <w:top w:val="none" w:sz="0" w:space="0" w:color="auto"/>
        <w:left w:val="none" w:sz="0" w:space="0" w:color="auto"/>
        <w:bottom w:val="none" w:sz="0" w:space="0" w:color="auto"/>
        <w:right w:val="none" w:sz="0" w:space="0" w:color="auto"/>
      </w:divBdr>
      <w:divsChild>
        <w:div w:id="217206039">
          <w:marLeft w:val="0"/>
          <w:marRight w:val="0"/>
          <w:marTop w:val="0"/>
          <w:marBottom w:val="0"/>
          <w:divBdr>
            <w:top w:val="none" w:sz="0" w:space="0" w:color="auto"/>
            <w:left w:val="none" w:sz="0" w:space="0" w:color="auto"/>
            <w:bottom w:val="none" w:sz="0" w:space="0" w:color="auto"/>
            <w:right w:val="none" w:sz="0" w:space="0" w:color="auto"/>
          </w:divBdr>
        </w:div>
        <w:div w:id="1773695811">
          <w:marLeft w:val="0"/>
          <w:marRight w:val="0"/>
          <w:marTop w:val="0"/>
          <w:marBottom w:val="0"/>
          <w:divBdr>
            <w:top w:val="none" w:sz="0" w:space="0" w:color="auto"/>
            <w:left w:val="none" w:sz="0" w:space="0" w:color="auto"/>
            <w:bottom w:val="none" w:sz="0" w:space="0" w:color="auto"/>
            <w:right w:val="none" w:sz="0" w:space="0" w:color="auto"/>
          </w:divBdr>
        </w:div>
        <w:div w:id="1875843471">
          <w:marLeft w:val="0"/>
          <w:marRight w:val="0"/>
          <w:marTop w:val="0"/>
          <w:marBottom w:val="0"/>
          <w:divBdr>
            <w:top w:val="none" w:sz="0" w:space="0" w:color="auto"/>
            <w:left w:val="none" w:sz="0" w:space="0" w:color="auto"/>
            <w:bottom w:val="none" w:sz="0" w:space="0" w:color="auto"/>
            <w:right w:val="none" w:sz="0" w:space="0" w:color="auto"/>
          </w:divBdr>
        </w:div>
        <w:div w:id="1353611353">
          <w:marLeft w:val="0"/>
          <w:marRight w:val="0"/>
          <w:marTop w:val="0"/>
          <w:marBottom w:val="0"/>
          <w:divBdr>
            <w:top w:val="none" w:sz="0" w:space="0" w:color="auto"/>
            <w:left w:val="none" w:sz="0" w:space="0" w:color="auto"/>
            <w:bottom w:val="none" w:sz="0" w:space="0" w:color="auto"/>
            <w:right w:val="none" w:sz="0" w:space="0" w:color="auto"/>
          </w:divBdr>
        </w:div>
        <w:div w:id="2061518799">
          <w:marLeft w:val="0"/>
          <w:marRight w:val="0"/>
          <w:marTop w:val="0"/>
          <w:marBottom w:val="0"/>
          <w:divBdr>
            <w:top w:val="none" w:sz="0" w:space="0" w:color="auto"/>
            <w:left w:val="none" w:sz="0" w:space="0" w:color="auto"/>
            <w:bottom w:val="none" w:sz="0" w:space="0" w:color="auto"/>
            <w:right w:val="none" w:sz="0" w:space="0" w:color="auto"/>
          </w:divBdr>
        </w:div>
        <w:div w:id="1992977920">
          <w:marLeft w:val="0"/>
          <w:marRight w:val="0"/>
          <w:marTop w:val="0"/>
          <w:marBottom w:val="0"/>
          <w:divBdr>
            <w:top w:val="none" w:sz="0" w:space="0" w:color="auto"/>
            <w:left w:val="none" w:sz="0" w:space="0" w:color="auto"/>
            <w:bottom w:val="none" w:sz="0" w:space="0" w:color="auto"/>
            <w:right w:val="none" w:sz="0" w:space="0" w:color="auto"/>
          </w:divBdr>
        </w:div>
        <w:div w:id="1727296701">
          <w:marLeft w:val="0"/>
          <w:marRight w:val="0"/>
          <w:marTop w:val="0"/>
          <w:marBottom w:val="0"/>
          <w:divBdr>
            <w:top w:val="none" w:sz="0" w:space="0" w:color="auto"/>
            <w:left w:val="none" w:sz="0" w:space="0" w:color="auto"/>
            <w:bottom w:val="none" w:sz="0" w:space="0" w:color="auto"/>
            <w:right w:val="none" w:sz="0" w:space="0" w:color="auto"/>
          </w:divBdr>
        </w:div>
        <w:div w:id="1085418988">
          <w:marLeft w:val="0"/>
          <w:marRight w:val="0"/>
          <w:marTop w:val="0"/>
          <w:marBottom w:val="0"/>
          <w:divBdr>
            <w:top w:val="none" w:sz="0" w:space="0" w:color="auto"/>
            <w:left w:val="none" w:sz="0" w:space="0" w:color="auto"/>
            <w:bottom w:val="none" w:sz="0" w:space="0" w:color="auto"/>
            <w:right w:val="none" w:sz="0" w:space="0" w:color="auto"/>
          </w:divBdr>
        </w:div>
        <w:div w:id="1835293793">
          <w:marLeft w:val="0"/>
          <w:marRight w:val="0"/>
          <w:marTop w:val="0"/>
          <w:marBottom w:val="0"/>
          <w:divBdr>
            <w:top w:val="none" w:sz="0" w:space="0" w:color="auto"/>
            <w:left w:val="none" w:sz="0" w:space="0" w:color="auto"/>
            <w:bottom w:val="none" w:sz="0" w:space="0" w:color="auto"/>
            <w:right w:val="none" w:sz="0" w:space="0" w:color="auto"/>
          </w:divBdr>
        </w:div>
        <w:div w:id="397021520">
          <w:marLeft w:val="0"/>
          <w:marRight w:val="0"/>
          <w:marTop w:val="0"/>
          <w:marBottom w:val="0"/>
          <w:divBdr>
            <w:top w:val="none" w:sz="0" w:space="0" w:color="auto"/>
            <w:left w:val="none" w:sz="0" w:space="0" w:color="auto"/>
            <w:bottom w:val="none" w:sz="0" w:space="0" w:color="auto"/>
            <w:right w:val="none" w:sz="0" w:space="0" w:color="auto"/>
          </w:divBdr>
        </w:div>
        <w:div w:id="685327370">
          <w:marLeft w:val="0"/>
          <w:marRight w:val="0"/>
          <w:marTop w:val="0"/>
          <w:marBottom w:val="0"/>
          <w:divBdr>
            <w:top w:val="none" w:sz="0" w:space="0" w:color="auto"/>
            <w:left w:val="none" w:sz="0" w:space="0" w:color="auto"/>
            <w:bottom w:val="none" w:sz="0" w:space="0" w:color="auto"/>
            <w:right w:val="none" w:sz="0" w:space="0" w:color="auto"/>
          </w:divBdr>
        </w:div>
        <w:div w:id="1832714504">
          <w:marLeft w:val="0"/>
          <w:marRight w:val="0"/>
          <w:marTop w:val="0"/>
          <w:marBottom w:val="0"/>
          <w:divBdr>
            <w:top w:val="none" w:sz="0" w:space="0" w:color="auto"/>
            <w:left w:val="none" w:sz="0" w:space="0" w:color="auto"/>
            <w:bottom w:val="none" w:sz="0" w:space="0" w:color="auto"/>
            <w:right w:val="none" w:sz="0" w:space="0" w:color="auto"/>
          </w:divBdr>
        </w:div>
        <w:div w:id="1129933960">
          <w:marLeft w:val="0"/>
          <w:marRight w:val="0"/>
          <w:marTop w:val="0"/>
          <w:marBottom w:val="0"/>
          <w:divBdr>
            <w:top w:val="none" w:sz="0" w:space="0" w:color="auto"/>
            <w:left w:val="none" w:sz="0" w:space="0" w:color="auto"/>
            <w:bottom w:val="none" w:sz="0" w:space="0" w:color="auto"/>
            <w:right w:val="none" w:sz="0" w:space="0" w:color="auto"/>
          </w:divBdr>
        </w:div>
        <w:div w:id="2092189266">
          <w:marLeft w:val="0"/>
          <w:marRight w:val="0"/>
          <w:marTop w:val="0"/>
          <w:marBottom w:val="0"/>
          <w:divBdr>
            <w:top w:val="none" w:sz="0" w:space="0" w:color="auto"/>
            <w:left w:val="none" w:sz="0" w:space="0" w:color="auto"/>
            <w:bottom w:val="none" w:sz="0" w:space="0" w:color="auto"/>
            <w:right w:val="none" w:sz="0" w:space="0" w:color="auto"/>
          </w:divBdr>
        </w:div>
        <w:div w:id="2044358421">
          <w:marLeft w:val="0"/>
          <w:marRight w:val="0"/>
          <w:marTop w:val="0"/>
          <w:marBottom w:val="0"/>
          <w:divBdr>
            <w:top w:val="none" w:sz="0" w:space="0" w:color="auto"/>
            <w:left w:val="none" w:sz="0" w:space="0" w:color="auto"/>
            <w:bottom w:val="none" w:sz="0" w:space="0" w:color="auto"/>
            <w:right w:val="none" w:sz="0" w:space="0" w:color="auto"/>
          </w:divBdr>
        </w:div>
        <w:div w:id="1713768714">
          <w:marLeft w:val="0"/>
          <w:marRight w:val="0"/>
          <w:marTop w:val="0"/>
          <w:marBottom w:val="0"/>
          <w:divBdr>
            <w:top w:val="none" w:sz="0" w:space="0" w:color="auto"/>
            <w:left w:val="none" w:sz="0" w:space="0" w:color="auto"/>
            <w:bottom w:val="none" w:sz="0" w:space="0" w:color="auto"/>
            <w:right w:val="none" w:sz="0" w:space="0" w:color="auto"/>
          </w:divBdr>
        </w:div>
        <w:div w:id="1210416055">
          <w:marLeft w:val="0"/>
          <w:marRight w:val="0"/>
          <w:marTop w:val="0"/>
          <w:marBottom w:val="0"/>
          <w:divBdr>
            <w:top w:val="none" w:sz="0" w:space="0" w:color="auto"/>
            <w:left w:val="none" w:sz="0" w:space="0" w:color="auto"/>
            <w:bottom w:val="none" w:sz="0" w:space="0" w:color="auto"/>
            <w:right w:val="none" w:sz="0" w:space="0" w:color="auto"/>
          </w:divBdr>
        </w:div>
        <w:div w:id="1173497695">
          <w:marLeft w:val="0"/>
          <w:marRight w:val="0"/>
          <w:marTop w:val="0"/>
          <w:marBottom w:val="0"/>
          <w:divBdr>
            <w:top w:val="none" w:sz="0" w:space="0" w:color="auto"/>
            <w:left w:val="none" w:sz="0" w:space="0" w:color="auto"/>
            <w:bottom w:val="none" w:sz="0" w:space="0" w:color="auto"/>
            <w:right w:val="none" w:sz="0" w:space="0" w:color="auto"/>
          </w:divBdr>
        </w:div>
        <w:div w:id="2088376981">
          <w:marLeft w:val="0"/>
          <w:marRight w:val="0"/>
          <w:marTop w:val="0"/>
          <w:marBottom w:val="0"/>
          <w:divBdr>
            <w:top w:val="none" w:sz="0" w:space="0" w:color="auto"/>
            <w:left w:val="none" w:sz="0" w:space="0" w:color="auto"/>
            <w:bottom w:val="none" w:sz="0" w:space="0" w:color="auto"/>
            <w:right w:val="none" w:sz="0" w:space="0" w:color="auto"/>
          </w:divBdr>
        </w:div>
        <w:div w:id="1463116158">
          <w:marLeft w:val="0"/>
          <w:marRight w:val="0"/>
          <w:marTop w:val="0"/>
          <w:marBottom w:val="0"/>
          <w:divBdr>
            <w:top w:val="none" w:sz="0" w:space="0" w:color="auto"/>
            <w:left w:val="none" w:sz="0" w:space="0" w:color="auto"/>
            <w:bottom w:val="none" w:sz="0" w:space="0" w:color="auto"/>
            <w:right w:val="none" w:sz="0" w:space="0" w:color="auto"/>
          </w:divBdr>
        </w:div>
        <w:div w:id="1856262387">
          <w:marLeft w:val="0"/>
          <w:marRight w:val="0"/>
          <w:marTop w:val="0"/>
          <w:marBottom w:val="0"/>
          <w:divBdr>
            <w:top w:val="none" w:sz="0" w:space="0" w:color="auto"/>
            <w:left w:val="none" w:sz="0" w:space="0" w:color="auto"/>
            <w:bottom w:val="none" w:sz="0" w:space="0" w:color="auto"/>
            <w:right w:val="none" w:sz="0" w:space="0" w:color="auto"/>
          </w:divBdr>
        </w:div>
        <w:div w:id="803086318">
          <w:marLeft w:val="0"/>
          <w:marRight w:val="0"/>
          <w:marTop w:val="0"/>
          <w:marBottom w:val="0"/>
          <w:divBdr>
            <w:top w:val="none" w:sz="0" w:space="0" w:color="auto"/>
            <w:left w:val="none" w:sz="0" w:space="0" w:color="auto"/>
            <w:bottom w:val="none" w:sz="0" w:space="0" w:color="auto"/>
            <w:right w:val="none" w:sz="0" w:space="0" w:color="auto"/>
          </w:divBdr>
        </w:div>
        <w:div w:id="442503149">
          <w:marLeft w:val="0"/>
          <w:marRight w:val="0"/>
          <w:marTop w:val="0"/>
          <w:marBottom w:val="0"/>
          <w:divBdr>
            <w:top w:val="none" w:sz="0" w:space="0" w:color="auto"/>
            <w:left w:val="none" w:sz="0" w:space="0" w:color="auto"/>
            <w:bottom w:val="none" w:sz="0" w:space="0" w:color="auto"/>
            <w:right w:val="none" w:sz="0" w:space="0" w:color="auto"/>
          </w:divBdr>
        </w:div>
        <w:div w:id="1955746521">
          <w:marLeft w:val="0"/>
          <w:marRight w:val="0"/>
          <w:marTop w:val="0"/>
          <w:marBottom w:val="0"/>
          <w:divBdr>
            <w:top w:val="none" w:sz="0" w:space="0" w:color="auto"/>
            <w:left w:val="none" w:sz="0" w:space="0" w:color="auto"/>
            <w:bottom w:val="none" w:sz="0" w:space="0" w:color="auto"/>
            <w:right w:val="none" w:sz="0" w:space="0" w:color="auto"/>
          </w:divBdr>
        </w:div>
        <w:div w:id="1929072077">
          <w:marLeft w:val="0"/>
          <w:marRight w:val="0"/>
          <w:marTop w:val="0"/>
          <w:marBottom w:val="0"/>
          <w:divBdr>
            <w:top w:val="none" w:sz="0" w:space="0" w:color="auto"/>
            <w:left w:val="none" w:sz="0" w:space="0" w:color="auto"/>
            <w:bottom w:val="none" w:sz="0" w:space="0" w:color="auto"/>
            <w:right w:val="none" w:sz="0" w:space="0" w:color="auto"/>
          </w:divBdr>
        </w:div>
        <w:div w:id="662320146">
          <w:marLeft w:val="0"/>
          <w:marRight w:val="0"/>
          <w:marTop w:val="0"/>
          <w:marBottom w:val="0"/>
          <w:divBdr>
            <w:top w:val="none" w:sz="0" w:space="0" w:color="auto"/>
            <w:left w:val="none" w:sz="0" w:space="0" w:color="auto"/>
            <w:bottom w:val="none" w:sz="0" w:space="0" w:color="auto"/>
            <w:right w:val="none" w:sz="0" w:space="0" w:color="auto"/>
          </w:divBdr>
        </w:div>
        <w:div w:id="1742016884">
          <w:marLeft w:val="0"/>
          <w:marRight w:val="0"/>
          <w:marTop w:val="0"/>
          <w:marBottom w:val="0"/>
          <w:divBdr>
            <w:top w:val="none" w:sz="0" w:space="0" w:color="auto"/>
            <w:left w:val="none" w:sz="0" w:space="0" w:color="auto"/>
            <w:bottom w:val="none" w:sz="0" w:space="0" w:color="auto"/>
            <w:right w:val="none" w:sz="0" w:space="0" w:color="auto"/>
          </w:divBdr>
        </w:div>
        <w:div w:id="378213380">
          <w:marLeft w:val="0"/>
          <w:marRight w:val="0"/>
          <w:marTop w:val="0"/>
          <w:marBottom w:val="0"/>
          <w:divBdr>
            <w:top w:val="none" w:sz="0" w:space="0" w:color="auto"/>
            <w:left w:val="none" w:sz="0" w:space="0" w:color="auto"/>
            <w:bottom w:val="none" w:sz="0" w:space="0" w:color="auto"/>
            <w:right w:val="none" w:sz="0" w:space="0" w:color="auto"/>
          </w:divBdr>
        </w:div>
        <w:div w:id="1950501948">
          <w:marLeft w:val="0"/>
          <w:marRight w:val="0"/>
          <w:marTop w:val="0"/>
          <w:marBottom w:val="0"/>
          <w:divBdr>
            <w:top w:val="none" w:sz="0" w:space="0" w:color="auto"/>
            <w:left w:val="none" w:sz="0" w:space="0" w:color="auto"/>
            <w:bottom w:val="none" w:sz="0" w:space="0" w:color="auto"/>
            <w:right w:val="none" w:sz="0" w:space="0" w:color="auto"/>
          </w:divBdr>
        </w:div>
        <w:div w:id="1398212572">
          <w:marLeft w:val="0"/>
          <w:marRight w:val="0"/>
          <w:marTop w:val="0"/>
          <w:marBottom w:val="0"/>
          <w:divBdr>
            <w:top w:val="none" w:sz="0" w:space="0" w:color="auto"/>
            <w:left w:val="none" w:sz="0" w:space="0" w:color="auto"/>
            <w:bottom w:val="none" w:sz="0" w:space="0" w:color="auto"/>
            <w:right w:val="none" w:sz="0" w:space="0" w:color="auto"/>
          </w:divBdr>
        </w:div>
        <w:div w:id="1618022025">
          <w:marLeft w:val="0"/>
          <w:marRight w:val="0"/>
          <w:marTop w:val="0"/>
          <w:marBottom w:val="0"/>
          <w:divBdr>
            <w:top w:val="none" w:sz="0" w:space="0" w:color="auto"/>
            <w:left w:val="none" w:sz="0" w:space="0" w:color="auto"/>
            <w:bottom w:val="none" w:sz="0" w:space="0" w:color="auto"/>
            <w:right w:val="none" w:sz="0" w:space="0" w:color="auto"/>
          </w:divBdr>
        </w:div>
        <w:div w:id="2057967911">
          <w:marLeft w:val="0"/>
          <w:marRight w:val="0"/>
          <w:marTop w:val="0"/>
          <w:marBottom w:val="0"/>
          <w:divBdr>
            <w:top w:val="none" w:sz="0" w:space="0" w:color="auto"/>
            <w:left w:val="none" w:sz="0" w:space="0" w:color="auto"/>
            <w:bottom w:val="none" w:sz="0" w:space="0" w:color="auto"/>
            <w:right w:val="none" w:sz="0" w:space="0" w:color="auto"/>
          </w:divBdr>
        </w:div>
        <w:div w:id="1223910566">
          <w:marLeft w:val="0"/>
          <w:marRight w:val="0"/>
          <w:marTop w:val="0"/>
          <w:marBottom w:val="0"/>
          <w:divBdr>
            <w:top w:val="none" w:sz="0" w:space="0" w:color="auto"/>
            <w:left w:val="none" w:sz="0" w:space="0" w:color="auto"/>
            <w:bottom w:val="none" w:sz="0" w:space="0" w:color="auto"/>
            <w:right w:val="none" w:sz="0" w:space="0" w:color="auto"/>
          </w:divBdr>
        </w:div>
        <w:div w:id="666245957">
          <w:marLeft w:val="0"/>
          <w:marRight w:val="0"/>
          <w:marTop w:val="0"/>
          <w:marBottom w:val="0"/>
          <w:divBdr>
            <w:top w:val="none" w:sz="0" w:space="0" w:color="auto"/>
            <w:left w:val="none" w:sz="0" w:space="0" w:color="auto"/>
            <w:bottom w:val="none" w:sz="0" w:space="0" w:color="auto"/>
            <w:right w:val="none" w:sz="0" w:space="0" w:color="auto"/>
          </w:divBdr>
        </w:div>
        <w:div w:id="268127378">
          <w:marLeft w:val="0"/>
          <w:marRight w:val="0"/>
          <w:marTop w:val="0"/>
          <w:marBottom w:val="0"/>
          <w:divBdr>
            <w:top w:val="none" w:sz="0" w:space="0" w:color="auto"/>
            <w:left w:val="none" w:sz="0" w:space="0" w:color="auto"/>
            <w:bottom w:val="none" w:sz="0" w:space="0" w:color="auto"/>
            <w:right w:val="none" w:sz="0" w:space="0" w:color="auto"/>
          </w:divBdr>
        </w:div>
        <w:div w:id="94175913">
          <w:marLeft w:val="0"/>
          <w:marRight w:val="0"/>
          <w:marTop w:val="0"/>
          <w:marBottom w:val="0"/>
          <w:divBdr>
            <w:top w:val="none" w:sz="0" w:space="0" w:color="auto"/>
            <w:left w:val="none" w:sz="0" w:space="0" w:color="auto"/>
            <w:bottom w:val="none" w:sz="0" w:space="0" w:color="auto"/>
            <w:right w:val="none" w:sz="0" w:space="0" w:color="auto"/>
          </w:divBdr>
        </w:div>
        <w:div w:id="1279680022">
          <w:marLeft w:val="0"/>
          <w:marRight w:val="0"/>
          <w:marTop w:val="0"/>
          <w:marBottom w:val="0"/>
          <w:divBdr>
            <w:top w:val="none" w:sz="0" w:space="0" w:color="auto"/>
            <w:left w:val="none" w:sz="0" w:space="0" w:color="auto"/>
            <w:bottom w:val="none" w:sz="0" w:space="0" w:color="auto"/>
            <w:right w:val="none" w:sz="0" w:space="0" w:color="auto"/>
          </w:divBdr>
        </w:div>
        <w:div w:id="1159419559">
          <w:marLeft w:val="0"/>
          <w:marRight w:val="0"/>
          <w:marTop w:val="0"/>
          <w:marBottom w:val="0"/>
          <w:divBdr>
            <w:top w:val="none" w:sz="0" w:space="0" w:color="auto"/>
            <w:left w:val="none" w:sz="0" w:space="0" w:color="auto"/>
            <w:bottom w:val="none" w:sz="0" w:space="0" w:color="auto"/>
            <w:right w:val="none" w:sz="0" w:space="0" w:color="auto"/>
          </w:divBdr>
        </w:div>
        <w:div w:id="1296328087">
          <w:marLeft w:val="0"/>
          <w:marRight w:val="0"/>
          <w:marTop w:val="0"/>
          <w:marBottom w:val="0"/>
          <w:divBdr>
            <w:top w:val="none" w:sz="0" w:space="0" w:color="auto"/>
            <w:left w:val="none" w:sz="0" w:space="0" w:color="auto"/>
            <w:bottom w:val="none" w:sz="0" w:space="0" w:color="auto"/>
            <w:right w:val="none" w:sz="0" w:space="0" w:color="auto"/>
          </w:divBdr>
        </w:div>
        <w:div w:id="666132576">
          <w:marLeft w:val="0"/>
          <w:marRight w:val="0"/>
          <w:marTop w:val="0"/>
          <w:marBottom w:val="0"/>
          <w:divBdr>
            <w:top w:val="none" w:sz="0" w:space="0" w:color="auto"/>
            <w:left w:val="none" w:sz="0" w:space="0" w:color="auto"/>
            <w:bottom w:val="none" w:sz="0" w:space="0" w:color="auto"/>
            <w:right w:val="none" w:sz="0" w:space="0" w:color="auto"/>
          </w:divBdr>
        </w:div>
        <w:div w:id="395591711">
          <w:marLeft w:val="0"/>
          <w:marRight w:val="0"/>
          <w:marTop w:val="0"/>
          <w:marBottom w:val="0"/>
          <w:divBdr>
            <w:top w:val="none" w:sz="0" w:space="0" w:color="auto"/>
            <w:left w:val="none" w:sz="0" w:space="0" w:color="auto"/>
            <w:bottom w:val="none" w:sz="0" w:space="0" w:color="auto"/>
            <w:right w:val="none" w:sz="0" w:space="0" w:color="auto"/>
          </w:divBdr>
        </w:div>
        <w:div w:id="341510380">
          <w:marLeft w:val="0"/>
          <w:marRight w:val="0"/>
          <w:marTop w:val="0"/>
          <w:marBottom w:val="0"/>
          <w:divBdr>
            <w:top w:val="none" w:sz="0" w:space="0" w:color="auto"/>
            <w:left w:val="none" w:sz="0" w:space="0" w:color="auto"/>
            <w:bottom w:val="none" w:sz="0" w:space="0" w:color="auto"/>
            <w:right w:val="none" w:sz="0" w:space="0" w:color="auto"/>
          </w:divBdr>
        </w:div>
        <w:div w:id="1908877204">
          <w:marLeft w:val="0"/>
          <w:marRight w:val="0"/>
          <w:marTop w:val="0"/>
          <w:marBottom w:val="0"/>
          <w:divBdr>
            <w:top w:val="none" w:sz="0" w:space="0" w:color="auto"/>
            <w:left w:val="none" w:sz="0" w:space="0" w:color="auto"/>
            <w:bottom w:val="none" w:sz="0" w:space="0" w:color="auto"/>
            <w:right w:val="none" w:sz="0" w:space="0" w:color="auto"/>
          </w:divBdr>
        </w:div>
        <w:div w:id="1689865573">
          <w:marLeft w:val="0"/>
          <w:marRight w:val="0"/>
          <w:marTop w:val="0"/>
          <w:marBottom w:val="0"/>
          <w:divBdr>
            <w:top w:val="none" w:sz="0" w:space="0" w:color="auto"/>
            <w:left w:val="none" w:sz="0" w:space="0" w:color="auto"/>
            <w:bottom w:val="none" w:sz="0" w:space="0" w:color="auto"/>
            <w:right w:val="none" w:sz="0" w:space="0" w:color="auto"/>
          </w:divBdr>
        </w:div>
        <w:div w:id="1854683043">
          <w:marLeft w:val="0"/>
          <w:marRight w:val="0"/>
          <w:marTop w:val="0"/>
          <w:marBottom w:val="0"/>
          <w:divBdr>
            <w:top w:val="none" w:sz="0" w:space="0" w:color="auto"/>
            <w:left w:val="none" w:sz="0" w:space="0" w:color="auto"/>
            <w:bottom w:val="none" w:sz="0" w:space="0" w:color="auto"/>
            <w:right w:val="none" w:sz="0" w:space="0" w:color="auto"/>
          </w:divBdr>
        </w:div>
        <w:div w:id="2064480317">
          <w:marLeft w:val="0"/>
          <w:marRight w:val="0"/>
          <w:marTop w:val="0"/>
          <w:marBottom w:val="0"/>
          <w:divBdr>
            <w:top w:val="none" w:sz="0" w:space="0" w:color="auto"/>
            <w:left w:val="none" w:sz="0" w:space="0" w:color="auto"/>
            <w:bottom w:val="none" w:sz="0" w:space="0" w:color="auto"/>
            <w:right w:val="none" w:sz="0" w:space="0" w:color="auto"/>
          </w:divBdr>
        </w:div>
        <w:div w:id="100415533">
          <w:marLeft w:val="0"/>
          <w:marRight w:val="0"/>
          <w:marTop w:val="0"/>
          <w:marBottom w:val="0"/>
          <w:divBdr>
            <w:top w:val="none" w:sz="0" w:space="0" w:color="auto"/>
            <w:left w:val="none" w:sz="0" w:space="0" w:color="auto"/>
            <w:bottom w:val="none" w:sz="0" w:space="0" w:color="auto"/>
            <w:right w:val="none" w:sz="0" w:space="0" w:color="auto"/>
          </w:divBdr>
        </w:div>
        <w:div w:id="254901548">
          <w:marLeft w:val="0"/>
          <w:marRight w:val="0"/>
          <w:marTop w:val="0"/>
          <w:marBottom w:val="0"/>
          <w:divBdr>
            <w:top w:val="none" w:sz="0" w:space="0" w:color="auto"/>
            <w:left w:val="none" w:sz="0" w:space="0" w:color="auto"/>
            <w:bottom w:val="none" w:sz="0" w:space="0" w:color="auto"/>
            <w:right w:val="none" w:sz="0" w:space="0" w:color="auto"/>
          </w:divBdr>
        </w:div>
        <w:div w:id="1584727265">
          <w:marLeft w:val="0"/>
          <w:marRight w:val="0"/>
          <w:marTop w:val="0"/>
          <w:marBottom w:val="0"/>
          <w:divBdr>
            <w:top w:val="none" w:sz="0" w:space="0" w:color="auto"/>
            <w:left w:val="none" w:sz="0" w:space="0" w:color="auto"/>
            <w:bottom w:val="none" w:sz="0" w:space="0" w:color="auto"/>
            <w:right w:val="none" w:sz="0" w:space="0" w:color="auto"/>
          </w:divBdr>
        </w:div>
        <w:div w:id="689722012">
          <w:marLeft w:val="0"/>
          <w:marRight w:val="0"/>
          <w:marTop w:val="0"/>
          <w:marBottom w:val="0"/>
          <w:divBdr>
            <w:top w:val="none" w:sz="0" w:space="0" w:color="auto"/>
            <w:left w:val="none" w:sz="0" w:space="0" w:color="auto"/>
            <w:bottom w:val="none" w:sz="0" w:space="0" w:color="auto"/>
            <w:right w:val="none" w:sz="0" w:space="0" w:color="auto"/>
          </w:divBdr>
        </w:div>
        <w:div w:id="66731405">
          <w:marLeft w:val="0"/>
          <w:marRight w:val="0"/>
          <w:marTop w:val="0"/>
          <w:marBottom w:val="0"/>
          <w:divBdr>
            <w:top w:val="none" w:sz="0" w:space="0" w:color="auto"/>
            <w:left w:val="none" w:sz="0" w:space="0" w:color="auto"/>
            <w:bottom w:val="none" w:sz="0" w:space="0" w:color="auto"/>
            <w:right w:val="none" w:sz="0" w:space="0" w:color="auto"/>
          </w:divBdr>
        </w:div>
        <w:div w:id="1231229889">
          <w:marLeft w:val="0"/>
          <w:marRight w:val="0"/>
          <w:marTop w:val="0"/>
          <w:marBottom w:val="0"/>
          <w:divBdr>
            <w:top w:val="none" w:sz="0" w:space="0" w:color="auto"/>
            <w:left w:val="none" w:sz="0" w:space="0" w:color="auto"/>
            <w:bottom w:val="none" w:sz="0" w:space="0" w:color="auto"/>
            <w:right w:val="none" w:sz="0" w:space="0" w:color="auto"/>
          </w:divBdr>
        </w:div>
        <w:div w:id="671638764">
          <w:marLeft w:val="0"/>
          <w:marRight w:val="0"/>
          <w:marTop w:val="0"/>
          <w:marBottom w:val="0"/>
          <w:divBdr>
            <w:top w:val="none" w:sz="0" w:space="0" w:color="auto"/>
            <w:left w:val="none" w:sz="0" w:space="0" w:color="auto"/>
            <w:bottom w:val="none" w:sz="0" w:space="0" w:color="auto"/>
            <w:right w:val="none" w:sz="0" w:space="0" w:color="auto"/>
          </w:divBdr>
        </w:div>
        <w:div w:id="1956129118">
          <w:marLeft w:val="0"/>
          <w:marRight w:val="0"/>
          <w:marTop w:val="0"/>
          <w:marBottom w:val="0"/>
          <w:divBdr>
            <w:top w:val="none" w:sz="0" w:space="0" w:color="auto"/>
            <w:left w:val="none" w:sz="0" w:space="0" w:color="auto"/>
            <w:bottom w:val="none" w:sz="0" w:space="0" w:color="auto"/>
            <w:right w:val="none" w:sz="0" w:space="0" w:color="auto"/>
          </w:divBdr>
        </w:div>
        <w:div w:id="1351684274">
          <w:marLeft w:val="0"/>
          <w:marRight w:val="0"/>
          <w:marTop w:val="0"/>
          <w:marBottom w:val="0"/>
          <w:divBdr>
            <w:top w:val="none" w:sz="0" w:space="0" w:color="auto"/>
            <w:left w:val="none" w:sz="0" w:space="0" w:color="auto"/>
            <w:bottom w:val="none" w:sz="0" w:space="0" w:color="auto"/>
            <w:right w:val="none" w:sz="0" w:space="0" w:color="auto"/>
          </w:divBdr>
        </w:div>
        <w:div w:id="1785807014">
          <w:marLeft w:val="0"/>
          <w:marRight w:val="0"/>
          <w:marTop w:val="0"/>
          <w:marBottom w:val="0"/>
          <w:divBdr>
            <w:top w:val="none" w:sz="0" w:space="0" w:color="auto"/>
            <w:left w:val="none" w:sz="0" w:space="0" w:color="auto"/>
            <w:bottom w:val="none" w:sz="0" w:space="0" w:color="auto"/>
            <w:right w:val="none" w:sz="0" w:space="0" w:color="auto"/>
          </w:divBdr>
        </w:div>
        <w:div w:id="799111912">
          <w:marLeft w:val="0"/>
          <w:marRight w:val="0"/>
          <w:marTop w:val="0"/>
          <w:marBottom w:val="0"/>
          <w:divBdr>
            <w:top w:val="none" w:sz="0" w:space="0" w:color="auto"/>
            <w:left w:val="none" w:sz="0" w:space="0" w:color="auto"/>
            <w:bottom w:val="none" w:sz="0" w:space="0" w:color="auto"/>
            <w:right w:val="none" w:sz="0" w:space="0" w:color="auto"/>
          </w:divBdr>
        </w:div>
        <w:div w:id="121189198">
          <w:marLeft w:val="0"/>
          <w:marRight w:val="0"/>
          <w:marTop w:val="0"/>
          <w:marBottom w:val="0"/>
          <w:divBdr>
            <w:top w:val="none" w:sz="0" w:space="0" w:color="auto"/>
            <w:left w:val="none" w:sz="0" w:space="0" w:color="auto"/>
            <w:bottom w:val="none" w:sz="0" w:space="0" w:color="auto"/>
            <w:right w:val="none" w:sz="0" w:space="0" w:color="auto"/>
          </w:divBdr>
        </w:div>
        <w:div w:id="121776075">
          <w:marLeft w:val="0"/>
          <w:marRight w:val="0"/>
          <w:marTop w:val="0"/>
          <w:marBottom w:val="0"/>
          <w:divBdr>
            <w:top w:val="none" w:sz="0" w:space="0" w:color="auto"/>
            <w:left w:val="none" w:sz="0" w:space="0" w:color="auto"/>
            <w:bottom w:val="none" w:sz="0" w:space="0" w:color="auto"/>
            <w:right w:val="none" w:sz="0" w:space="0" w:color="auto"/>
          </w:divBdr>
        </w:div>
        <w:div w:id="763961613">
          <w:marLeft w:val="0"/>
          <w:marRight w:val="0"/>
          <w:marTop w:val="0"/>
          <w:marBottom w:val="0"/>
          <w:divBdr>
            <w:top w:val="none" w:sz="0" w:space="0" w:color="auto"/>
            <w:left w:val="none" w:sz="0" w:space="0" w:color="auto"/>
            <w:bottom w:val="none" w:sz="0" w:space="0" w:color="auto"/>
            <w:right w:val="none" w:sz="0" w:space="0" w:color="auto"/>
          </w:divBdr>
        </w:div>
        <w:div w:id="845099693">
          <w:marLeft w:val="0"/>
          <w:marRight w:val="0"/>
          <w:marTop w:val="0"/>
          <w:marBottom w:val="0"/>
          <w:divBdr>
            <w:top w:val="none" w:sz="0" w:space="0" w:color="auto"/>
            <w:left w:val="none" w:sz="0" w:space="0" w:color="auto"/>
            <w:bottom w:val="none" w:sz="0" w:space="0" w:color="auto"/>
            <w:right w:val="none" w:sz="0" w:space="0" w:color="auto"/>
          </w:divBdr>
        </w:div>
      </w:divsChild>
    </w:div>
    <w:div w:id="487405005">
      <w:marLeft w:val="480"/>
      <w:marRight w:val="0"/>
      <w:marTop w:val="0"/>
      <w:marBottom w:val="0"/>
      <w:divBdr>
        <w:top w:val="none" w:sz="0" w:space="0" w:color="auto"/>
        <w:left w:val="none" w:sz="0" w:space="0" w:color="auto"/>
        <w:bottom w:val="none" w:sz="0" w:space="0" w:color="auto"/>
        <w:right w:val="none" w:sz="0" w:space="0" w:color="auto"/>
      </w:divBdr>
    </w:div>
    <w:div w:id="488056501">
      <w:marLeft w:val="480"/>
      <w:marRight w:val="0"/>
      <w:marTop w:val="0"/>
      <w:marBottom w:val="0"/>
      <w:divBdr>
        <w:top w:val="none" w:sz="0" w:space="0" w:color="auto"/>
        <w:left w:val="none" w:sz="0" w:space="0" w:color="auto"/>
        <w:bottom w:val="none" w:sz="0" w:space="0" w:color="auto"/>
        <w:right w:val="none" w:sz="0" w:space="0" w:color="auto"/>
      </w:divBdr>
    </w:div>
    <w:div w:id="488403984">
      <w:marLeft w:val="480"/>
      <w:marRight w:val="0"/>
      <w:marTop w:val="0"/>
      <w:marBottom w:val="0"/>
      <w:divBdr>
        <w:top w:val="none" w:sz="0" w:space="0" w:color="auto"/>
        <w:left w:val="none" w:sz="0" w:space="0" w:color="auto"/>
        <w:bottom w:val="none" w:sz="0" w:space="0" w:color="auto"/>
        <w:right w:val="none" w:sz="0" w:space="0" w:color="auto"/>
      </w:divBdr>
    </w:div>
    <w:div w:id="488441859">
      <w:marLeft w:val="480"/>
      <w:marRight w:val="0"/>
      <w:marTop w:val="0"/>
      <w:marBottom w:val="0"/>
      <w:divBdr>
        <w:top w:val="none" w:sz="0" w:space="0" w:color="auto"/>
        <w:left w:val="none" w:sz="0" w:space="0" w:color="auto"/>
        <w:bottom w:val="none" w:sz="0" w:space="0" w:color="auto"/>
        <w:right w:val="none" w:sz="0" w:space="0" w:color="auto"/>
      </w:divBdr>
    </w:div>
    <w:div w:id="488591892">
      <w:marLeft w:val="480"/>
      <w:marRight w:val="0"/>
      <w:marTop w:val="0"/>
      <w:marBottom w:val="0"/>
      <w:divBdr>
        <w:top w:val="none" w:sz="0" w:space="0" w:color="auto"/>
        <w:left w:val="none" w:sz="0" w:space="0" w:color="auto"/>
        <w:bottom w:val="none" w:sz="0" w:space="0" w:color="auto"/>
        <w:right w:val="none" w:sz="0" w:space="0" w:color="auto"/>
      </w:divBdr>
    </w:div>
    <w:div w:id="488710749">
      <w:bodyDiv w:val="1"/>
      <w:marLeft w:val="0"/>
      <w:marRight w:val="0"/>
      <w:marTop w:val="0"/>
      <w:marBottom w:val="0"/>
      <w:divBdr>
        <w:top w:val="none" w:sz="0" w:space="0" w:color="auto"/>
        <w:left w:val="none" w:sz="0" w:space="0" w:color="auto"/>
        <w:bottom w:val="none" w:sz="0" w:space="0" w:color="auto"/>
        <w:right w:val="none" w:sz="0" w:space="0" w:color="auto"/>
      </w:divBdr>
    </w:div>
    <w:div w:id="489251354">
      <w:marLeft w:val="480"/>
      <w:marRight w:val="0"/>
      <w:marTop w:val="0"/>
      <w:marBottom w:val="0"/>
      <w:divBdr>
        <w:top w:val="none" w:sz="0" w:space="0" w:color="auto"/>
        <w:left w:val="none" w:sz="0" w:space="0" w:color="auto"/>
        <w:bottom w:val="none" w:sz="0" w:space="0" w:color="auto"/>
        <w:right w:val="none" w:sz="0" w:space="0" w:color="auto"/>
      </w:divBdr>
    </w:div>
    <w:div w:id="489978502">
      <w:marLeft w:val="480"/>
      <w:marRight w:val="0"/>
      <w:marTop w:val="0"/>
      <w:marBottom w:val="0"/>
      <w:divBdr>
        <w:top w:val="none" w:sz="0" w:space="0" w:color="auto"/>
        <w:left w:val="none" w:sz="0" w:space="0" w:color="auto"/>
        <w:bottom w:val="none" w:sz="0" w:space="0" w:color="auto"/>
        <w:right w:val="none" w:sz="0" w:space="0" w:color="auto"/>
      </w:divBdr>
    </w:div>
    <w:div w:id="490104016">
      <w:marLeft w:val="480"/>
      <w:marRight w:val="0"/>
      <w:marTop w:val="0"/>
      <w:marBottom w:val="0"/>
      <w:divBdr>
        <w:top w:val="none" w:sz="0" w:space="0" w:color="auto"/>
        <w:left w:val="none" w:sz="0" w:space="0" w:color="auto"/>
        <w:bottom w:val="none" w:sz="0" w:space="0" w:color="auto"/>
        <w:right w:val="none" w:sz="0" w:space="0" w:color="auto"/>
      </w:divBdr>
    </w:div>
    <w:div w:id="490173291">
      <w:bodyDiv w:val="1"/>
      <w:marLeft w:val="0"/>
      <w:marRight w:val="0"/>
      <w:marTop w:val="0"/>
      <w:marBottom w:val="0"/>
      <w:divBdr>
        <w:top w:val="none" w:sz="0" w:space="0" w:color="auto"/>
        <w:left w:val="none" w:sz="0" w:space="0" w:color="auto"/>
        <w:bottom w:val="none" w:sz="0" w:space="0" w:color="auto"/>
        <w:right w:val="none" w:sz="0" w:space="0" w:color="auto"/>
      </w:divBdr>
    </w:div>
    <w:div w:id="490298343">
      <w:marLeft w:val="480"/>
      <w:marRight w:val="0"/>
      <w:marTop w:val="0"/>
      <w:marBottom w:val="0"/>
      <w:divBdr>
        <w:top w:val="none" w:sz="0" w:space="0" w:color="auto"/>
        <w:left w:val="none" w:sz="0" w:space="0" w:color="auto"/>
        <w:bottom w:val="none" w:sz="0" w:space="0" w:color="auto"/>
        <w:right w:val="none" w:sz="0" w:space="0" w:color="auto"/>
      </w:divBdr>
    </w:div>
    <w:div w:id="492263015">
      <w:marLeft w:val="480"/>
      <w:marRight w:val="0"/>
      <w:marTop w:val="0"/>
      <w:marBottom w:val="0"/>
      <w:divBdr>
        <w:top w:val="none" w:sz="0" w:space="0" w:color="auto"/>
        <w:left w:val="none" w:sz="0" w:space="0" w:color="auto"/>
        <w:bottom w:val="none" w:sz="0" w:space="0" w:color="auto"/>
        <w:right w:val="none" w:sz="0" w:space="0" w:color="auto"/>
      </w:divBdr>
    </w:div>
    <w:div w:id="492989184">
      <w:marLeft w:val="480"/>
      <w:marRight w:val="0"/>
      <w:marTop w:val="0"/>
      <w:marBottom w:val="0"/>
      <w:divBdr>
        <w:top w:val="none" w:sz="0" w:space="0" w:color="auto"/>
        <w:left w:val="none" w:sz="0" w:space="0" w:color="auto"/>
        <w:bottom w:val="none" w:sz="0" w:space="0" w:color="auto"/>
        <w:right w:val="none" w:sz="0" w:space="0" w:color="auto"/>
      </w:divBdr>
    </w:div>
    <w:div w:id="492993807">
      <w:marLeft w:val="480"/>
      <w:marRight w:val="0"/>
      <w:marTop w:val="0"/>
      <w:marBottom w:val="0"/>
      <w:divBdr>
        <w:top w:val="none" w:sz="0" w:space="0" w:color="auto"/>
        <w:left w:val="none" w:sz="0" w:space="0" w:color="auto"/>
        <w:bottom w:val="none" w:sz="0" w:space="0" w:color="auto"/>
        <w:right w:val="none" w:sz="0" w:space="0" w:color="auto"/>
      </w:divBdr>
    </w:div>
    <w:div w:id="493305778">
      <w:marLeft w:val="480"/>
      <w:marRight w:val="0"/>
      <w:marTop w:val="0"/>
      <w:marBottom w:val="0"/>
      <w:divBdr>
        <w:top w:val="none" w:sz="0" w:space="0" w:color="auto"/>
        <w:left w:val="none" w:sz="0" w:space="0" w:color="auto"/>
        <w:bottom w:val="none" w:sz="0" w:space="0" w:color="auto"/>
        <w:right w:val="none" w:sz="0" w:space="0" w:color="auto"/>
      </w:divBdr>
    </w:div>
    <w:div w:id="493377914">
      <w:bodyDiv w:val="1"/>
      <w:marLeft w:val="0"/>
      <w:marRight w:val="0"/>
      <w:marTop w:val="0"/>
      <w:marBottom w:val="0"/>
      <w:divBdr>
        <w:top w:val="none" w:sz="0" w:space="0" w:color="auto"/>
        <w:left w:val="none" w:sz="0" w:space="0" w:color="auto"/>
        <w:bottom w:val="none" w:sz="0" w:space="0" w:color="auto"/>
        <w:right w:val="none" w:sz="0" w:space="0" w:color="auto"/>
      </w:divBdr>
    </w:div>
    <w:div w:id="493683475">
      <w:bodyDiv w:val="1"/>
      <w:marLeft w:val="0"/>
      <w:marRight w:val="0"/>
      <w:marTop w:val="0"/>
      <w:marBottom w:val="0"/>
      <w:divBdr>
        <w:top w:val="none" w:sz="0" w:space="0" w:color="auto"/>
        <w:left w:val="none" w:sz="0" w:space="0" w:color="auto"/>
        <w:bottom w:val="none" w:sz="0" w:space="0" w:color="auto"/>
        <w:right w:val="none" w:sz="0" w:space="0" w:color="auto"/>
      </w:divBdr>
    </w:div>
    <w:div w:id="493880968">
      <w:bodyDiv w:val="1"/>
      <w:marLeft w:val="0"/>
      <w:marRight w:val="0"/>
      <w:marTop w:val="0"/>
      <w:marBottom w:val="0"/>
      <w:divBdr>
        <w:top w:val="none" w:sz="0" w:space="0" w:color="auto"/>
        <w:left w:val="none" w:sz="0" w:space="0" w:color="auto"/>
        <w:bottom w:val="none" w:sz="0" w:space="0" w:color="auto"/>
        <w:right w:val="none" w:sz="0" w:space="0" w:color="auto"/>
      </w:divBdr>
    </w:div>
    <w:div w:id="494226820">
      <w:marLeft w:val="480"/>
      <w:marRight w:val="0"/>
      <w:marTop w:val="0"/>
      <w:marBottom w:val="0"/>
      <w:divBdr>
        <w:top w:val="none" w:sz="0" w:space="0" w:color="auto"/>
        <w:left w:val="none" w:sz="0" w:space="0" w:color="auto"/>
        <w:bottom w:val="none" w:sz="0" w:space="0" w:color="auto"/>
        <w:right w:val="none" w:sz="0" w:space="0" w:color="auto"/>
      </w:divBdr>
    </w:div>
    <w:div w:id="495268520">
      <w:marLeft w:val="480"/>
      <w:marRight w:val="0"/>
      <w:marTop w:val="0"/>
      <w:marBottom w:val="0"/>
      <w:divBdr>
        <w:top w:val="none" w:sz="0" w:space="0" w:color="auto"/>
        <w:left w:val="none" w:sz="0" w:space="0" w:color="auto"/>
        <w:bottom w:val="none" w:sz="0" w:space="0" w:color="auto"/>
        <w:right w:val="none" w:sz="0" w:space="0" w:color="auto"/>
      </w:divBdr>
    </w:div>
    <w:div w:id="495418877">
      <w:marLeft w:val="480"/>
      <w:marRight w:val="0"/>
      <w:marTop w:val="0"/>
      <w:marBottom w:val="0"/>
      <w:divBdr>
        <w:top w:val="none" w:sz="0" w:space="0" w:color="auto"/>
        <w:left w:val="none" w:sz="0" w:space="0" w:color="auto"/>
        <w:bottom w:val="none" w:sz="0" w:space="0" w:color="auto"/>
        <w:right w:val="none" w:sz="0" w:space="0" w:color="auto"/>
      </w:divBdr>
    </w:div>
    <w:div w:id="495649354">
      <w:bodyDiv w:val="1"/>
      <w:marLeft w:val="0"/>
      <w:marRight w:val="0"/>
      <w:marTop w:val="0"/>
      <w:marBottom w:val="0"/>
      <w:divBdr>
        <w:top w:val="none" w:sz="0" w:space="0" w:color="auto"/>
        <w:left w:val="none" w:sz="0" w:space="0" w:color="auto"/>
        <w:bottom w:val="none" w:sz="0" w:space="0" w:color="auto"/>
        <w:right w:val="none" w:sz="0" w:space="0" w:color="auto"/>
      </w:divBdr>
    </w:div>
    <w:div w:id="495803264">
      <w:marLeft w:val="480"/>
      <w:marRight w:val="0"/>
      <w:marTop w:val="0"/>
      <w:marBottom w:val="0"/>
      <w:divBdr>
        <w:top w:val="none" w:sz="0" w:space="0" w:color="auto"/>
        <w:left w:val="none" w:sz="0" w:space="0" w:color="auto"/>
        <w:bottom w:val="none" w:sz="0" w:space="0" w:color="auto"/>
        <w:right w:val="none" w:sz="0" w:space="0" w:color="auto"/>
      </w:divBdr>
    </w:div>
    <w:div w:id="495998314">
      <w:marLeft w:val="480"/>
      <w:marRight w:val="0"/>
      <w:marTop w:val="0"/>
      <w:marBottom w:val="0"/>
      <w:divBdr>
        <w:top w:val="none" w:sz="0" w:space="0" w:color="auto"/>
        <w:left w:val="none" w:sz="0" w:space="0" w:color="auto"/>
        <w:bottom w:val="none" w:sz="0" w:space="0" w:color="auto"/>
        <w:right w:val="none" w:sz="0" w:space="0" w:color="auto"/>
      </w:divBdr>
    </w:div>
    <w:div w:id="497042783">
      <w:marLeft w:val="480"/>
      <w:marRight w:val="0"/>
      <w:marTop w:val="0"/>
      <w:marBottom w:val="0"/>
      <w:divBdr>
        <w:top w:val="none" w:sz="0" w:space="0" w:color="auto"/>
        <w:left w:val="none" w:sz="0" w:space="0" w:color="auto"/>
        <w:bottom w:val="none" w:sz="0" w:space="0" w:color="auto"/>
        <w:right w:val="none" w:sz="0" w:space="0" w:color="auto"/>
      </w:divBdr>
    </w:div>
    <w:div w:id="498816007">
      <w:marLeft w:val="480"/>
      <w:marRight w:val="0"/>
      <w:marTop w:val="0"/>
      <w:marBottom w:val="0"/>
      <w:divBdr>
        <w:top w:val="none" w:sz="0" w:space="0" w:color="auto"/>
        <w:left w:val="none" w:sz="0" w:space="0" w:color="auto"/>
        <w:bottom w:val="none" w:sz="0" w:space="0" w:color="auto"/>
        <w:right w:val="none" w:sz="0" w:space="0" w:color="auto"/>
      </w:divBdr>
    </w:div>
    <w:div w:id="499274710">
      <w:marLeft w:val="480"/>
      <w:marRight w:val="0"/>
      <w:marTop w:val="0"/>
      <w:marBottom w:val="0"/>
      <w:divBdr>
        <w:top w:val="none" w:sz="0" w:space="0" w:color="auto"/>
        <w:left w:val="none" w:sz="0" w:space="0" w:color="auto"/>
        <w:bottom w:val="none" w:sz="0" w:space="0" w:color="auto"/>
        <w:right w:val="none" w:sz="0" w:space="0" w:color="auto"/>
      </w:divBdr>
    </w:div>
    <w:div w:id="499658385">
      <w:bodyDiv w:val="1"/>
      <w:marLeft w:val="0"/>
      <w:marRight w:val="0"/>
      <w:marTop w:val="0"/>
      <w:marBottom w:val="0"/>
      <w:divBdr>
        <w:top w:val="none" w:sz="0" w:space="0" w:color="auto"/>
        <w:left w:val="none" w:sz="0" w:space="0" w:color="auto"/>
        <w:bottom w:val="none" w:sz="0" w:space="0" w:color="auto"/>
        <w:right w:val="none" w:sz="0" w:space="0" w:color="auto"/>
      </w:divBdr>
    </w:div>
    <w:div w:id="500268874">
      <w:bodyDiv w:val="1"/>
      <w:marLeft w:val="0"/>
      <w:marRight w:val="0"/>
      <w:marTop w:val="0"/>
      <w:marBottom w:val="0"/>
      <w:divBdr>
        <w:top w:val="none" w:sz="0" w:space="0" w:color="auto"/>
        <w:left w:val="none" w:sz="0" w:space="0" w:color="auto"/>
        <w:bottom w:val="none" w:sz="0" w:space="0" w:color="auto"/>
        <w:right w:val="none" w:sz="0" w:space="0" w:color="auto"/>
      </w:divBdr>
    </w:div>
    <w:div w:id="500318264">
      <w:marLeft w:val="480"/>
      <w:marRight w:val="0"/>
      <w:marTop w:val="0"/>
      <w:marBottom w:val="0"/>
      <w:divBdr>
        <w:top w:val="none" w:sz="0" w:space="0" w:color="auto"/>
        <w:left w:val="none" w:sz="0" w:space="0" w:color="auto"/>
        <w:bottom w:val="none" w:sz="0" w:space="0" w:color="auto"/>
        <w:right w:val="none" w:sz="0" w:space="0" w:color="auto"/>
      </w:divBdr>
    </w:div>
    <w:div w:id="500392569">
      <w:bodyDiv w:val="1"/>
      <w:marLeft w:val="0"/>
      <w:marRight w:val="0"/>
      <w:marTop w:val="0"/>
      <w:marBottom w:val="0"/>
      <w:divBdr>
        <w:top w:val="none" w:sz="0" w:space="0" w:color="auto"/>
        <w:left w:val="none" w:sz="0" w:space="0" w:color="auto"/>
        <w:bottom w:val="none" w:sz="0" w:space="0" w:color="auto"/>
        <w:right w:val="none" w:sz="0" w:space="0" w:color="auto"/>
      </w:divBdr>
    </w:div>
    <w:div w:id="500657676">
      <w:marLeft w:val="480"/>
      <w:marRight w:val="0"/>
      <w:marTop w:val="0"/>
      <w:marBottom w:val="0"/>
      <w:divBdr>
        <w:top w:val="none" w:sz="0" w:space="0" w:color="auto"/>
        <w:left w:val="none" w:sz="0" w:space="0" w:color="auto"/>
        <w:bottom w:val="none" w:sz="0" w:space="0" w:color="auto"/>
        <w:right w:val="none" w:sz="0" w:space="0" w:color="auto"/>
      </w:divBdr>
    </w:div>
    <w:div w:id="500657846">
      <w:marLeft w:val="480"/>
      <w:marRight w:val="0"/>
      <w:marTop w:val="0"/>
      <w:marBottom w:val="0"/>
      <w:divBdr>
        <w:top w:val="none" w:sz="0" w:space="0" w:color="auto"/>
        <w:left w:val="none" w:sz="0" w:space="0" w:color="auto"/>
        <w:bottom w:val="none" w:sz="0" w:space="0" w:color="auto"/>
        <w:right w:val="none" w:sz="0" w:space="0" w:color="auto"/>
      </w:divBdr>
    </w:div>
    <w:div w:id="500968251">
      <w:marLeft w:val="480"/>
      <w:marRight w:val="0"/>
      <w:marTop w:val="0"/>
      <w:marBottom w:val="0"/>
      <w:divBdr>
        <w:top w:val="none" w:sz="0" w:space="0" w:color="auto"/>
        <w:left w:val="none" w:sz="0" w:space="0" w:color="auto"/>
        <w:bottom w:val="none" w:sz="0" w:space="0" w:color="auto"/>
        <w:right w:val="none" w:sz="0" w:space="0" w:color="auto"/>
      </w:divBdr>
    </w:div>
    <w:div w:id="501164674">
      <w:marLeft w:val="480"/>
      <w:marRight w:val="0"/>
      <w:marTop w:val="0"/>
      <w:marBottom w:val="0"/>
      <w:divBdr>
        <w:top w:val="none" w:sz="0" w:space="0" w:color="auto"/>
        <w:left w:val="none" w:sz="0" w:space="0" w:color="auto"/>
        <w:bottom w:val="none" w:sz="0" w:space="0" w:color="auto"/>
        <w:right w:val="none" w:sz="0" w:space="0" w:color="auto"/>
      </w:divBdr>
    </w:div>
    <w:div w:id="501704979">
      <w:marLeft w:val="480"/>
      <w:marRight w:val="0"/>
      <w:marTop w:val="0"/>
      <w:marBottom w:val="0"/>
      <w:divBdr>
        <w:top w:val="none" w:sz="0" w:space="0" w:color="auto"/>
        <w:left w:val="none" w:sz="0" w:space="0" w:color="auto"/>
        <w:bottom w:val="none" w:sz="0" w:space="0" w:color="auto"/>
        <w:right w:val="none" w:sz="0" w:space="0" w:color="auto"/>
      </w:divBdr>
    </w:div>
    <w:div w:id="501705337">
      <w:marLeft w:val="480"/>
      <w:marRight w:val="0"/>
      <w:marTop w:val="0"/>
      <w:marBottom w:val="0"/>
      <w:divBdr>
        <w:top w:val="none" w:sz="0" w:space="0" w:color="auto"/>
        <w:left w:val="none" w:sz="0" w:space="0" w:color="auto"/>
        <w:bottom w:val="none" w:sz="0" w:space="0" w:color="auto"/>
        <w:right w:val="none" w:sz="0" w:space="0" w:color="auto"/>
      </w:divBdr>
    </w:div>
    <w:div w:id="502551016">
      <w:marLeft w:val="480"/>
      <w:marRight w:val="0"/>
      <w:marTop w:val="0"/>
      <w:marBottom w:val="0"/>
      <w:divBdr>
        <w:top w:val="none" w:sz="0" w:space="0" w:color="auto"/>
        <w:left w:val="none" w:sz="0" w:space="0" w:color="auto"/>
        <w:bottom w:val="none" w:sz="0" w:space="0" w:color="auto"/>
        <w:right w:val="none" w:sz="0" w:space="0" w:color="auto"/>
      </w:divBdr>
    </w:div>
    <w:div w:id="502823247">
      <w:bodyDiv w:val="1"/>
      <w:marLeft w:val="0"/>
      <w:marRight w:val="0"/>
      <w:marTop w:val="0"/>
      <w:marBottom w:val="0"/>
      <w:divBdr>
        <w:top w:val="none" w:sz="0" w:space="0" w:color="auto"/>
        <w:left w:val="none" w:sz="0" w:space="0" w:color="auto"/>
        <w:bottom w:val="none" w:sz="0" w:space="0" w:color="auto"/>
        <w:right w:val="none" w:sz="0" w:space="0" w:color="auto"/>
      </w:divBdr>
    </w:div>
    <w:div w:id="503014899">
      <w:bodyDiv w:val="1"/>
      <w:marLeft w:val="0"/>
      <w:marRight w:val="0"/>
      <w:marTop w:val="0"/>
      <w:marBottom w:val="0"/>
      <w:divBdr>
        <w:top w:val="none" w:sz="0" w:space="0" w:color="auto"/>
        <w:left w:val="none" w:sz="0" w:space="0" w:color="auto"/>
        <w:bottom w:val="none" w:sz="0" w:space="0" w:color="auto"/>
        <w:right w:val="none" w:sz="0" w:space="0" w:color="auto"/>
      </w:divBdr>
    </w:div>
    <w:div w:id="503084813">
      <w:marLeft w:val="480"/>
      <w:marRight w:val="0"/>
      <w:marTop w:val="0"/>
      <w:marBottom w:val="0"/>
      <w:divBdr>
        <w:top w:val="none" w:sz="0" w:space="0" w:color="auto"/>
        <w:left w:val="none" w:sz="0" w:space="0" w:color="auto"/>
        <w:bottom w:val="none" w:sz="0" w:space="0" w:color="auto"/>
        <w:right w:val="none" w:sz="0" w:space="0" w:color="auto"/>
      </w:divBdr>
    </w:div>
    <w:div w:id="503396275">
      <w:marLeft w:val="480"/>
      <w:marRight w:val="0"/>
      <w:marTop w:val="0"/>
      <w:marBottom w:val="0"/>
      <w:divBdr>
        <w:top w:val="none" w:sz="0" w:space="0" w:color="auto"/>
        <w:left w:val="none" w:sz="0" w:space="0" w:color="auto"/>
        <w:bottom w:val="none" w:sz="0" w:space="0" w:color="auto"/>
        <w:right w:val="none" w:sz="0" w:space="0" w:color="auto"/>
      </w:divBdr>
    </w:div>
    <w:div w:id="503784437">
      <w:marLeft w:val="480"/>
      <w:marRight w:val="0"/>
      <w:marTop w:val="0"/>
      <w:marBottom w:val="0"/>
      <w:divBdr>
        <w:top w:val="none" w:sz="0" w:space="0" w:color="auto"/>
        <w:left w:val="none" w:sz="0" w:space="0" w:color="auto"/>
        <w:bottom w:val="none" w:sz="0" w:space="0" w:color="auto"/>
        <w:right w:val="none" w:sz="0" w:space="0" w:color="auto"/>
      </w:divBdr>
    </w:div>
    <w:div w:id="503980646">
      <w:marLeft w:val="480"/>
      <w:marRight w:val="0"/>
      <w:marTop w:val="0"/>
      <w:marBottom w:val="0"/>
      <w:divBdr>
        <w:top w:val="none" w:sz="0" w:space="0" w:color="auto"/>
        <w:left w:val="none" w:sz="0" w:space="0" w:color="auto"/>
        <w:bottom w:val="none" w:sz="0" w:space="0" w:color="auto"/>
        <w:right w:val="none" w:sz="0" w:space="0" w:color="auto"/>
      </w:divBdr>
    </w:div>
    <w:div w:id="504125781">
      <w:marLeft w:val="480"/>
      <w:marRight w:val="0"/>
      <w:marTop w:val="0"/>
      <w:marBottom w:val="0"/>
      <w:divBdr>
        <w:top w:val="none" w:sz="0" w:space="0" w:color="auto"/>
        <w:left w:val="none" w:sz="0" w:space="0" w:color="auto"/>
        <w:bottom w:val="none" w:sz="0" w:space="0" w:color="auto"/>
        <w:right w:val="none" w:sz="0" w:space="0" w:color="auto"/>
      </w:divBdr>
    </w:div>
    <w:div w:id="504318843">
      <w:marLeft w:val="480"/>
      <w:marRight w:val="0"/>
      <w:marTop w:val="0"/>
      <w:marBottom w:val="0"/>
      <w:divBdr>
        <w:top w:val="none" w:sz="0" w:space="0" w:color="auto"/>
        <w:left w:val="none" w:sz="0" w:space="0" w:color="auto"/>
        <w:bottom w:val="none" w:sz="0" w:space="0" w:color="auto"/>
        <w:right w:val="none" w:sz="0" w:space="0" w:color="auto"/>
      </w:divBdr>
    </w:div>
    <w:div w:id="504824882">
      <w:marLeft w:val="480"/>
      <w:marRight w:val="0"/>
      <w:marTop w:val="0"/>
      <w:marBottom w:val="0"/>
      <w:divBdr>
        <w:top w:val="none" w:sz="0" w:space="0" w:color="auto"/>
        <w:left w:val="none" w:sz="0" w:space="0" w:color="auto"/>
        <w:bottom w:val="none" w:sz="0" w:space="0" w:color="auto"/>
        <w:right w:val="none" w:sz="0" w:space="0" w:color="auto"/>
      </w:divBdr>
    </w:div>
    <w:div w:id="504899989">
      <w:marLeft w:val="480"/>
      <w:marRight w:val="0"/>
      <w:marTop w:val="0"/>
      <w:marBottom w:val="0"/>
      <w:divBdr>
        <w:top w:val="none" w:sz="0" w:space="0" w:color="auto"/>
        <w:left w:val="none" w:sz="0" w:space="0" w:color="auto"/>
        <w:bottom w:val="none" w:sz="0" w:space="0" w:color="auto"/>
        <w:right w:val="none" w:sz="0" w:space="0" w:color="auto"/>
      </w:divBdr>
    </w:div>
    <w:div w:id="505098873">
      <w:marLeft w:val="480"/>
      <w:marRight w:val="0"/>
      <w:marTop w:val="0"/>
      <w:marBottom w:val="0"/>
      <w:divBdr>
        <w:top w:val="none" w:sz="0" w:space="0" w:color="auto"/>
        <w:left w:val="none" w:sz="0" w:space="0" w:color="auto"/>
        <w:bottom w:val="none" w:sz="0" w:space="0" w:color="auto"/>
        <w:right w:val="none" w:sz="0" w:space="0" w:color="auto"/>
      </w:divBdr>
    </w:div>
    <w:div w:id="505629133">
      <w:marLeft w:val="480"/>
      <w:marRight w:val="0"/>
      <w:marTop w:val="0"/>
      <w:marBottom w:val="0"/>
      <w:divBdr>
        <w:top w:val="none" w:sz="0" w:space="0" w:color="auto"/>
        <w:left w:val="none" w:sz="0" w:space="0" w:color="auto"/>
        <w:bottom w:val="none" w:sz="0" w:space="0" w:color="auto"/>
        <w:right w:val="none" w:sz="0" w:space="0" w:color="auto"/>
      </w:divBdr>
    </w:div>
    <w:div w:id="505898247">
      <w:marLeft w:val="480"/>
      <w:marRight w:val="0"/>
      <w:marTop w:val="0"/>
      <w:marBottom w:val="0"/>
      <w:divBdr>
        <w:top w:val="none" w:sz="0" w:space="0" w:color="auto"/>
        <w:left w:val="none" w:sz="0" w:space="0" w:color="auto"/>
        <w:bottom w:val="none" w:sz="0" w:space="0" w:color="auto"/>
        <w:right w:val="none" w:sz="0" w:space="0" w:color="auto"/>
      </w:divBdr>
    </w:div>
    <w:div w:id="506288819">
      <w:bodyDiv w:val="1"/>
      <w:marLeft w:val="0"/>
      <w:marRight w:val="0"/>
      <w:marTop w:val="0"/>
      <w:marBottom w:val="0"/>
      <w:divBdr>
        <w:top w:val="none" w:sz="0" w:space="0" w:color="auto"/>
        <w:left w:val="none" w:sz="0" w:space="0" w:color="auto"/>
        <w:bottom w:val="none" w:sz="0" w:space="0" w:color="auto"/>
        <w:right w:val="none" w:sz="0" w:space="0" w:color="auto"/>
      </w:divBdr>
    </w:div>
    <w:div w:id="506363456">
      <w:bodyDiv w:val="1"/>
      <w:marLeft w:val="0"/>
      <w:marRight w:val="0"/>
      <w:marTop w:val="0"/>
      <w:marBottom w:val="0"/>
      <w:divBdr>
        <w:top w:val="none" w:sz="0" w:space="0" w:color="auto"/>
        <w:left w:val="none" w:sz="0" w:space="0" w:color="auto"/>
        <w:bottom w:val="none" w:sz="0" w:space="0" w:color="auto"/>
        <w:right w:val="none" w:sz="0" w:space="0" w:color="auto"/>
      </w:divBdr>
    </w:div>
    <w:div w:id="506402671">
      <w:marLeft w:val="480"/>
      <w:marRight w:val="0"/>
      <w:marTop w:val="0"/>
      <w:marBottom w:val="0"/>
      <w:divBdr>
        <w:top w:val="none" w:sz="0" w:space="0" w:color="auto"/>
        <w:left w:val="none" w:sz="0" w:space="0" w:color="auto"/>
        <w:bottom w:val="none" w:sz="0" w:space="0" w:color="auto"/>
        <w:right w:val="none" w:sz="0" w:space="0" w:color="auto"/>
      </w:divBdr>
    </w:div>
    <w:div w:id="506407818">
      <w:marLeft w:val="480"/>
      <w:marRight w:val="0"/>
      <w:marTop w:val="0"/>
      <w:marBottom w:val="0"/>
      <w:divBdr>
        <w:top w:val="none" w:sz="0" w:space="0" w:color="auto"/>
        <w:left w:val="none" w:sz="0" w:space="0" w:color="auto"/>
        <w:bottom w:val="none" w:sz="0" w:space="0" w:color="auto"/>
        <w:right w:val="none" w:sz="0" w:space="0" w:color="auto"/>
      </w:divBdr>
    </w:div>
    <w:div w:id="506792070">
      <w:marLeft w:val="480"/>
      <w:marRight w:val="0"/>
      <w:marTop w:val="0"/>
      <w:marBottom w:val="0"/>
      <w:divBdr>
        <w:top w:val="none" w:sz="0" w:space="0" w:color="auto"/>
        <w:left w:val="none" w:sz="0" w:space="0" w:color="auto"/>
        <w:bottom w:val="none" w:sz="0" w:space="0" w:color="auto"/>
        <w:right w:val="none" w:sz="0" w:space="0" w:color="auto"/>
      </w:divBdr>
    </w:div>
    <w:div w:id="507254702">
      <w:bodyDiv w:val="1"/>
      <w:marLeft w:val="0"/>
      <w:marRight w:val="0"/>
      <w:marTop w:val="0"/>
      <w:marBottom w:val="0"/>
      <w:divBdr>
        <w:top w:val="none" w:sz="0" w:space="0" w:color="auto"/>
        <w:left w:val="none" w:sz="0" w:space="0" w:color="auto"/>
        <w:bottom w:val="none" w:sz="0" w:space="0" w:color="auto"/>
        <w:right w:val="none" w:sz="0" w:space="0" w:color="auto"/>
      </w:divBdr>
    </w:div>
    <w:div w:id="508326499">
      <w:marLeft w:val="480"/>
      <w:marRight w:val="0"/>
      <w:marTop w:val="0"/>
      <w:marBottom w:val="0"/>
      <w:divBdr>
        <w:top w:val="none" w:sz="0" w:space="0" w:color="auto"/>
        <w:left w:val="none" w:sz="0" w:space="0" w:color="auto"/>
        <w:bottom w:val="none" w:sz="0" w:space="0" w:color="auto"/>
        <w:right w:val="none" w:sz="0" w:space="0" w:color="auto"/>
      </w:divBdr>
    </w:div>
    <w:div w:id="508495167">
      <w:marLeft w:val="480"/>
      <w:marRight w:val="0"/>
      <w:marTop w:val="0"/>
      <w:marBottom w:val="0"/>
      <w:divBdr>
        <w:top w:val="none" w:sz="0" w:space="0" w:color="auto"/>
        <w:left w:val="none" w:sz="0" w:space="0" w:color="auto"/>
        <w:bottom w:val="none" w:sz="0" w:space="0" w:color="auto"/>
        <w:right w:val="none" w:sz="0" w:space="0" w:color="auto"/>
      </w:divBdr>
    </w:div>
    <w:div w:id="509222255">
      <w:marLeft w:val="480"/>
      <w:marRight w:val="0"/>
      <w:marTop w:val="0"/>
      <w:marBottom w:val="0"/>
      <w:divBdr>
        <w:top w:val="none" w:sz="0" w:space="0" w:color="auto"/>
        <w:left w:val="none" w:sz="0" w:space="0" w:color="auto"/>
        <w:bottom w:val="none" w:sz="0" w:space="0" w:color="auto"/>
        <w:right w:val="none" w:sz="0" w:space="0" w:color="auto"/>
      </w:divBdr>
    </w:div>
    <w:div w:id="509294960">
      <w:bodyDiv w:val="1"/>
      <w:marLeft w:val="0"/>
      <w:marRight w:val="0"/>
      <w:marTop w:val="0"/>
      <w:marBottom w:val="0"/>
      <w:divBdr>
        <w:top w:val="none" w:sz="0" w:space="0" w:color="auto"/>
        <w:left w:val="none" w:sz="0" w:space="0" w:color="auto"/>
        <w:bottom w:val="none" w:sz="0" w:space="0" w:color="auto"/>
        <w:right w:val="none" w:sz="0" w:space="0" w:color="auto"/>
      </w:divBdr>
    </w:div>
    <w:div w:id="509687790">
      <w:marLeft w:val="480"/>
      <w:marRight w:val="0"/>
      <w:marTop w:val="0"/>
      <w:marBottom w:val="0"/>
      <w:divBdr>
        <w:top w:val="none" w:sz="0" w:space="0" w:color="auto"/>
        <w:left w:val="none" w:sz="0" w:space="0" w:color="auto"/>
        <w:bottom w:val="none" w:sz="0" w:space="0" w:color="auto"/>
        <w:right w:val="none" w:sz="0" w:space="0" w:color="auto"/>
      </w:divBdr>
    </w:div>
    <w:div w:id="509947673">
      <w:marLeft w:val="480"/>
      <w:marRight w:val="0"/>
      <w:marTop w:val="0"/>
      <w:marBottom w:val="0"/>
      <w:divBdr>
        <w:top w:val="none" w:sz="0" w:space="0" w:color="auto"/>
        <w:left w:val="none" w:sz="0" w:space="0" w:color="auto"/>
        <w:bottom w:val="none" w:sz="0" w:space="0" w:color="auto"/>
        <w:right w:val="none" w:sz="0" w:space="0" w:color="auto"/>
      </w:divBdr>
    </w:div>
    <w:div w:id="510266441">
      <w:bodyDiv w:val="1"/>
      <w:marLeft w:val="0"/>
      <w:marRight w:val="0"/>
      <w:marTop w:val="0"/>
      <w:marBottom w:val="0"/>
      <w:divBdr>
        <w:top w:val="none" w:sz="0" w:space="0" w:color="auto"/>
        <w:left w:val="none" w:sz="0" w:space="0" w:color="auto"/>
        <w:bottom w:val="none" w:sz="0" w:space="0" w:color="auto"/>
        <w:right w:val="none" w:sz="0" w:space="0" w:color="auto"/>
      </w:divBdr>
    </w:div>
    <w:div w:id="510334291">
      <w:marLeft w:val="480"/>
      <w:marRight w:val="0"/>
      <w:marTop w:val="0"/>
      <w:marBottom w:val="0"/>
      <w:divBdr>
        <w:top w:val="none" w:sz="0" w:space="0" w:color="auto"/>
        <w:left w:val="none" w:sz="0" w:space="0" w:color="auto"/>
        <w:bottom w:val="none" w:sz="0" w:space="0" w:color="auto"/>
        <w:right w:val="none" w:sz="0" w:space="0" w:color="auto"/>
      </w:divBdr>
    </w:div>
    <w:div w:id="511335541">
      <w:marLeft w:val="480"/>
      <w:marRight w:val="0"/>
      <w:marTop w:val="0"/>
      <w:marBottom w:val="0"/>
      <w:divBdr>
        <w:top w:val="none" w:sz="0" w:space="0" w:color="auto"/>
        <w:left w:val="none" w:sz="0" w:space="0" w:color="auto"/>
        <w:bottom w:val="none" w:sz="0" w:space="0" w:color="auto"/>
        <w:right w:val="none" w:sz="0" w:space="0" w:color="auto"/>
      </w:divBdr>
    </w:div>
    <w:div w:id="511341704">
      <w:marLeft w:val="480"/>
      <w:marRight w:val="0"/>
      <w:marTop w:val="0"/>
      <w:marBottom w:val="0"/>
      <w:divBdr>
        <w:top w:val="none" w:sz="0" w:space="0" w:color="auto"/>
        <w:left w:val="none" w:sz="0" w:space="0" w:color="auto"/>
        <w:bottom w:val="none" w:sz="0" w:space="0" w:color="auto"/>
        <w:right w:val="none" w:sz="0" w:space="0" w:color="auto"/>
      </w:divBdr>
    </w:div>
    <w:div w:id="511602769">
      <w:bodyDiv w:val="1"/>
      <w:marLeft w:val="0"/>
      <w:marRight w:val="0"/>
      <w:marTop w:val="0"/>
      <w:marBottom w:val="0"/>
      <w:divBdr>
        <w:top w:val="none" w:sz="0" w:space="0" w:color="auto"/>
        <w:left w:val="none" w:sz="0" w:space="0" w:color="auto"/>
        <w:bottom w:val="none" w:sz="0" w:space="0" w:color="auto"/>
        <w:right w:val="none" w:sz="0" w:space="0" w:color="auto"/>
      </w:divBdr>
    </w:div>
    <w:div w:id="512381214">
      <w:bodyDiv w:val="1"/>
      <w:marLeft w:val="0"/>
      <w:marRight w:val="0"/>
      <w:marTop w:val="0"/>
      <w:marBottom w:val="0"/>
      <w:divBdr>
        <w:top w:val="none" w:sz="0" w:space="0" w:color="auto"/>
        <w:left w:val="none" w:sz="0" w:space="0" w:color="auto"/>
        <w:bottom w:val="none" w:sz="0" w:space="0" w:color="auto"/>
        <w:right w:val="none" w:sz="0" w:space="0" w:color="auto"/>
      </w:divBdr>
    </w:div>
    <w:div w:id="513496634">
      <w:bodyDiv w:val="1"/>
      <w:marLeft w:val="0"/>
      <w:marRight w:val="0"/>
      <w:marTop w:val="0"/>
      <w:marBottom w:val="0"/>
      <w:divBdr>
        <w:top w:val="none" w:sz="0" w:space="0" w:color="auto"/>
        <w:left w:val="none" w:sz="0" w:space="0" w:color="auto"/>
        <w:bottom w:val="none" w:sz="0" w:space="0" w:color="auto"/>
        <w:right w:val="none" w:sz="0" w:space="0" w:color="auto"/>
      </w:divBdr>
    </w:div>
    <w:div w:id="513496807">
      <w:bodyDiv w:val="1"/>
      <w:marLeft w:val="0"/>
      <w:marRight w:val="0"/>
      <w:marTop w:val="0"/>
      <w:marBottom w:val="0"/>
      <w:divBdr>
        <w:top w:val="none" w:sz="0" w:space="0" w:color="auto"/>
        <w:left w:val="none" w:sz="0" w:space="0" w:color="auto"/>
        <w:bottom w:val="none" w:sz="0" w:space="0" w:color="auto"/>
        <w:right w:val="none" w:sz="0" w:space="0" w:color="auto"/>
      </w:divBdr>
    </w:div>
    <w:div w:id="513956477">
      <w:marLeft w:val="480"/>
      <w:marRight w:val="0"/>
      <w:marTop w:val="0"/>
      <w:marBottom w:val="0"/>
      <w:divBdr>
        <w:top w:val="none" w:sz="0" w:space="0" w:color="auto"/>
        <w:left w:val="none" w:sz="0" w:space="0" w:color="auto"/>
        <w:bottom w:val="none" w:sz="0" w:space="0" w:color="auto"/>
        <w:right w:val="none" w:sz="0" w:space="0" w:color="auto"/>
      </w:divBdr>
    </w:div>
    <w:div w:id="514223205">
      <w:marLeft w:val="480"/>
      <w:marRight w:val="0"/>
      <w:marTop w:val="0"/>
      <w:marBottom w:val="0"/>
      <w:divBdr>
        <w:top w:val="none" w:sz="0" w:space="0" w:color="auto"/>
        <w:left w:val="none" w:sz="0" w:space="0" w:color="auto"/>
        <w:bottom w:val="none" w:sz="0" w:space="0" w:color="auto"/>
        <w:right w:val="none" w:sz="0" w:space="0" w:color="auto"/>
      </w:divBdr>
    </w:div>
    <w:div w:id="514467816">
      <w:bodyDiv w:val="1"/>
      <w:marLeft w:val="0"/>
      <w:marRight w:val="0"/>
      <w:marTop w:val="0"/>
      <w:marBottom w:val="0"/>
      <w:divBdr>
        <w:top w:val="none" w:sz="0" w:space="0" w:color="auto"/>
        <w:left w:val="none" w:sz="0" w:space="0" w:color="auto"/>
        <w:bottom w:val="none" w:sz="0" w:space="0" w:color="auto"/>
        <w:right w:val="none" w:sz="0" w:space="0" w:color="auto"/>
      </w:divBdr>
    </w:div>
    <w:div w:id="514659461">
      <w:marLeft w:val="480"/>
      <w:marRight w:val="0"/>
      <w:marTop w:val="0"/>
      <w:marBottom w:val="0"/>
      <w:divBdr>
        <w:top w:val="none" w:sz="0" w:space="0" w:color="auto"/>
        <w:left w:val="none" w:sz="0" w:space="0" w:color="auto"/>
        <w:bottom w:val="none" w:sz="0" w:space="0" w:color="auto"/>
        <w:right w:val="none" w:sz="0" w:space="0" w:color="auto"/>
      </w:divBdr>
    </w:div>
    <w:div w:id="514803495">
      <w:marLeft w:val="480"/>
      <w:marRight w:val="0"/>
      <w:marTop w:val="0"/>
      <w:marBottom w:val="0"/>
      <w:divBdr>
        <w:top w:val="none" w:sz="0" w:space="0" w:color="auto"/>
        <w:left w:val="none" w:sz="0" w:space="0" w:color="auto"/>
        <w:bottom w:val="none" w:sz="0" w:space="0" w:color="auto"/>
        <w:right w:val="none" w:sz="0" w:space="0" w:color="auto"/>
      </w:divBdr>
    </w:div>
    <w:div w:id="515115449">
      <w:marLeft w:val="480"/>
      <w:marRight w:val="0"/>
      <w:marTop w:val="0"/>
      <w:marBottom w:val="0"/>
      <w:divBdr>
        <w:top w:val="none" w:sz="0" w:space="0" w:color="auto"/>
        <w:left w:val="none" w:sz="0" w:space="0" w:color="auto"/>
        <w:bottom w:val="none" w:sz="0" w:space="0" w:color="auto"/>
        <w:right w:val="none" w:sz="0" w:space="0" w:color="auto"/>
      </w:divBdr>
    </w:div>
    <w:div w:id="515265736">
      <w:marLeft w:val="480"/>
      <w:marRight w:val="0"/>
      <w:marTop w:val="0"/>
      <w:marBottom w:val="0"/>
      <w:divBdr>
        <w:top w:val="none" w:sz="0" w:space="0" w:color="auto"/>
        <w:left w:val="none" w:sz="0" w:space="0" w:color="auto"/>
        <w:bottom w:val="none" w:sz="0" w:space="0" w:color="auto"/>
        <w:right w:val="none" w:sz="0" w:space="0" w:color="auto"/>
      </w:divBdr>
    </w:div>
    <w:div w:id="515777854">
      <w:bodyDiv w:val="1"/>
      <w:marLeft w:val="0"/>
      <w:marRight w:val="0"/>
      <w:marTop w:val="0"/>
      <w:marBottom w:val="0"/>
      <w:divBdr>
        <w:top w:val="none" w:sz="0" w:space="0" w:color="auto"/>
        <w:left w:val="none" w:sz="0" w:space="0" w:color="auto"/>
        <w:bottom w:val="none" w:sz="0" w:space="0" w:color="auto"/>
        <w:right w:val="none" w:sz="0" w:space="0" w:color="auto"/>
      </w:divBdr>
    </w:div>
    <w:div w:id="515923491">
      <w:marLeft w:val="480"/>
      <w:marRight w:val="0"/>
      <w:marTop w:val="0"/>
      <w:marBottom w:val="0"/>
      <w:divBdr>
        <w:top w:val="none" w:sz="0" w:space="0" w:color="auto"/>
        <w:left w:val="none" w:sz="0" w:space="0" w:color="auto"/>
        <w:bottom w:val="none" w:sz="0" w:space="0" w:color="auto"/>
        <w:right w:val="none" w:sz="0" w:space="0" w:color="auto"/>
      </w:divBdr>
    </w:div>
    <w:div w:id="516429426">
      <w:bodyDiv w:val="1"/>
      <w:marLeft w:val="0"/>
      <w:marRight w:val="0"/>
      <w:marTop w:val="0"/>
      <w:marBottom w:val="0"/>
      <w:divBdr>
        <w:top w:val="none" w:sz="0" w:space="0" w:color="auto"/>
        <w:left w:val="none" w:sz="0" w:space="0" w:color="auto"/>
        <w:bottom w:val="none" w:sz="0" w:space="0" w:color="auto"/>
        <w:right w:val="none" w:sz="0" w:space="0" w:color="auto"/>
      </w:divBdr>
    </w:div>
    <w:div w:id="516504072">
      <w:marLeft w:val="480"/>
      <w:marRight w:val="0"/>
      <w:marTop w:val="0"/>
      <w:marBottom w:val="0"/>
      <w:divBdr>
        <w:top w:val="none" w:sz="0" w:space="0" w:color="auto"/>
        <w:left w:val="none" w:sz="0" w:space="0" w:color="auto"/>
        <w:bottom w:val="none" w:sz="0" w:space="0" w:color="auto"/>
        <w:right w:val="none" w:sz="0" w:space="0" w:color="auto"/>
      </w:divBdr>
    </w:div>
    <w:div w:id="516575895">
      <w:marLeft w:val="480"/>
      <w:marRight w:val="0"/>
      <w:marTop w:val="0"/>
      <w:marBottom w:val="0"/>
      <w:divBdr>
        <w:top w:val="none" w:sz="0" w:space="0" w:color="auto"/>
        <w:left w:val="none" w:sz="0" w:space="0" w:color="auto"/>
        <w:bottom w:val="none" w:sz="0" w:space="0" w:color="auto"/>
        <w:right w:val="none" w:sz="0" w:space="0" w:color="auto"/>
      </w:divBdr>
    </w:div>
    <w:div w:id="516582200">
      <w:marLeft w:val="480"/>
      <w:marRight w:val="0"/>
      <w:marTop w:val="0"/>
      <w:marBottom w:val="0"/>
      <w:divBdr>
        <w:top w:val="none" w:sz="0" w:space="0" w:color="auto"/>
        <w:left w:val="none" w:sz="0" w:space="0" w:color="auto"/>
        <w:bottom w:val="none" w:sz="0" w:space="0" w:color="auto"/>
        <w:right w:val="none" w:sz="0" w:space="0" w:color="auto"/>
      </w:divBdr>
    </w:div>
    <w:div w:id="516621711">
      <w:marLeft w:val="480"/>
      <w:marRight w:val="0"/>
      <w:marTop w:val="0"/>
      <w:marBottom w:val="0"/>
      <w:divBdr>
        <w:top w:val="none" w:sz="0" w:space="0" w:color="auto"/>
        <w:left w:val="none" w:sz="0" w:space="0" w:color="auto"/>
        <w:bottom w:val="none" w:sz="0" w:space="0" w:color="auto"/>
        <w:right w:val="none" w:sz="0" w:space="0" w:color="auto"/>
      </w:divBdr>
    </w:div>
    <w:div w:id="516963003">
      <w:marLeft w:val="480"/>
      <w:marRight w:val="0"/>
      <w:marTop w:val="0"/>
      <w:marBottom w:val="0"/>
      <w:divBdr>
        <w:top w:val="none" w:sz="0" w:space="0" w:color="auto"/>
        <w:left w:val="none" w:sz="0" w:space="0" w:color="auto"/>
        <w:bottom w:val="none" w:sz="0" w:space="0" w:color="auto"/>
        <w:right w:val="none" w:sz="0" w:space="0" w:color="auto"/>
      </w:divBdr>
    </w:div>
    <w:div w:id="517043404">
      <w:marLeft w:val="480"/>
      <w:marRight w:val="0"/>
      <w:marTop w:val="0"/>
      <w:marBottom w:val="0"/>
      <w:divBdr>
        <w:top w:val="none" w:sz="0" w:space="0" w:color="auto"/>
        <w:left w:val="none" w:sz="0" w:space="0" w:color="auto"/>
        <w:bottom w:val="none" w:sz="0" w:space="0" w:color="auto"/>
        <w:right w:val="none" w:sz="0" w:space="0" w:color="auto"/>
      </w:divBdr>
    </w:div>
    <w:div w:id="517620932">
      <w:bodyDiv w:val="1"/>
      <w:marLeft w:val="0"/>
      <w:marRight w:val="0"/>
      <w:marTop w:val="0"/>
      <w:marBottom w:val="0"/>
      <w:divBdr>
        <w:top w:val="none" w:sz="0" w:space="0" w:color="auto"/>
        <w:left w:val="none" w:sz="0" w:space="0" w:color="auto"/>
        <w:bottom w:val="none" w:sz="0" w:space="0" w:color="auto"/>
        <w:right w:val="none" w:sz="0" w:space="0" w:color="auto"/>
      </w:divBdr>
    </w:div>
    <w:div w:id="517886695">
      <w:marLeft w:val="480"/>
      <w:marRight w:val="0"/>
      <w:marTop w:val="0"/>
      <w:marBottom w:val="0"/>
      <w:divBdr>
        <w:top w:val="none" w:sz="0" w:space="0" w:color="auto"/>
        <w:left w:val="none" w:sz="0" w:space="0" w:color="auto"/>
        <w:bottom w:val="none" w:sz="0" w:space="0" w:color="auto"/>
        <w:right w:val="none" w:sz="0" w:space="0" w:color="auto"/>
      </w:divBdr>
    </w:div>
    <w:div w:id="517888047">
      <w:marLeft w:val="480"/>
      <w:marRight w:val="0"/>
      <w:marTop w:val="0"/>
      <w:marBottom w:val="0"/>
      <w:divBdr>
        <w:top w:val="none" w:sz="0" w:space="0" w:color="auto"/>
        <w:left w:val="none" w:sz="0" w:space="0" w:color="auto"/>
        <w:bottom w:val="none" w:sz="0" w:space="0" w:color="auto"/>
        <w:right w:val="none" w:sz="0" w:space="0" w:color="auto"/>
      </w:divBdr>
    </w:div>
    <w:div w:id="518196982">
      <w:bodyDiv w:val="1"/>
      <w:marLeft w:val="0"/>
      <w:marRight w:val="0"/>
      <w:marTop w:val="0"/>
      <w:marBottom w:val="0"/>
      <w:divBdr>
        <w:top w:val="none" w:sz="0" w:space="0" w:color="auto"/>
        <w:left w:val="none" w:sz="0" w:space="0" w:color="auto"/>
        <w:bottom w:val="none" w:sz="0" w:space="0" w:color="auto"/>
        <w:right w:val="none" w:sz="0" w:space="0" w:color="auto"/>
      </w:divBdr>
    </w:div>
    <w:div w:id="518549892">
      <w:marLeft w:val="480"/>
      <w:marRight w:val="0"/>
      <w:marTop w:val="0"/>
      <w:marBottom w:val="0"/>
      <w:divBdr>
        <w:top w:val="none" w:sz="0" w:space="0" w:color="auto"/>
        <w:left w:val="none" w:sz="0" w:space="0" w:color="auto"/>
        <w:bottom w:val="none" w:sz="0" w:space="0" w:color="auto"/>
        <w:right w:val="none" w:sz="0" w:space="0" w:color="auto"/>
      </w:divBdr>
    </w:div>
    <w:div w:id="519122590">
      <w:marLeft w:val="480"/>
      <w:marRight w:val="0"/>
      <w:marTop w:val="0"/>
      <w:marBottom w:val="0"/>
      <w:divBdr>
        <w:top w:val="none" w:sz="0" w:space="0" w:color="auto"/>
        <w:left w:val="none" w:sz="0" w:space="0" w:color="auto"/>
        <w:bottom w:val="none" w:sz="0" w:space="0" w:color="auto"/>
        <w:right w:val="none" w:sz="0" w:space="0" w:color="auto"/>
      </w:divBdr>
    </w:div>
    <w:div w:id="519129535">
      <w:bodyDiv w:val="1"/>
      <w:marLeft w:val="0"/>
      <w:marRight w:val="0"/>
      <w:marTop w:val="0"/>
      <w:marBottom w:val="0"/>
      <w:divBdr>
        <w:top w:val="none" w:sz="0" w:space="0" w:color="auto"/>
        <w:left w:val="none" w:sz="0" w:space="0" w:color="auto"/>
        <w:bottom w:val="none" w:sz="0" w:space="0" w:color="auto"/>
        <w:right w:val="none" w:sz="0" w:space="0" w:color="auto"/>
      </w:divBdr>
    </w:div>
    <w:div w:id="519899286">
      <w:bodyDiv w:val="1"/>
      <w:marLeft w:val="0"/>
      <w:marRight w:val="0"/>
      <w:marTop w:val="0"/>
      <w:marBottom w:val="0"/>
      <w:divBdr>
        <w:top w:val="none" w:sz="0" w:space="0" w:color="auto"/>
        <w:left w:val="none" w:sz="0" w:space="0" w:color="auto"/>
        <w:bottom w:val="none" w:sz="0" w:space="0" w:color="auto"/>
        <w:right w:val="none" w:sz="0" w:space="0" w:color="auto"/>
      </w:divBdr>
    </w:div>
    <w:div w:id="520123980">
      <w:marLeft w:val="480"/>
      <w:marRight w:val="0"/>
      <w:marTop w:val="0"/>
      <w:marBottom w:val="0"/>
      <w:divBdr>
        <w:top w:val="none" w:sz="0" w:space="0" w:color="auto"/>
        <w:left w:val="none" w:sz="0" w:space="0" w:color="auto"/>
        <w:bottom w:val="none" w:sz="0" w:space="0" w:color="auto"/>
        <w:right w:val="none" w:sz="0" w:space="0" w:color="auto"/>
      </w:divBdr>
    </w:div>
    <w:div w:id="520318752">
      <w:marLeft w:val="480"/>
      <w:marRight w:val="0"/>
      <w:marTop w:val="0"/>
      <w:marBottom w:val="0"/>
      <w:divBdr>
        <w:top w:val="none" w:sz="0" w:space="0" w:color="auto"/>
        <w:left w:val="none" w:sz="0" w:space="0" w:color="auto"/>
        <w:bottom w:val="none" w:sz="0" w:space="0" w:color="auto"/>
        <w:right w:val="none" w:sz="0" w:space="0" w:color="auto"/>
      </w:divBdr>
    </w:div>
    <w:div w:id="520515367">
      <w:bodyDiv w:val="1"/>
      <w:marLeft w:val="0"/>
      <w:marRight w:val="0"/>
      <w:marTop w:val="0"/>
      <w:marBottom w:val="0"/>
      <w:divBdr>
        <w:top w:val="none" w:sz="0" w:space="0" w:color="auto"/>
        <w:left w:val="none" w:sz="0" w:space="0" w:color="auto"/>
        <w:bottom w:val="none" w:sz="0" w:space="0" w:color="auto"/>
        <w:right w:val="none" w:sz="0" w:space="0" w:color="auto"/>
      </w:divBdr>
    </w:div>
    <w:div w:id="520903094">
      <w:marLeft w:val="480"/>
      <w:marRight w:val="0"/>
      <w:marTop w:val="0"/>
      <w:marBottom w:val="0"/>
      <w:divBdr>
        <w:top w:val="none" w:sz="0" w:space="0" w:color="auto"/>
        <w:left w:val="none" w:sz="0" w:space="0" w:color="auto"/>
        <w:bottom w:val="none" w:sz="0" w:space="0" w:color="auto"/>
        <w:right w:val="none" w:sz="0" w:space="0" w:color="auto"/>
      </w:divBdr>
    </w:div>
    <w:div w:id="521280832">
      <w:marLeft w:val="480"/>
      <w:marRight w:val="0"/>
      <w:marTop w:val="0"/>
      <w:marBottom w:val="0"/>
      <w:divBdr>
        <w:top w:val="none" w:sz="0" w:space="0" w:color="auto"/>
        <w:left w:val="none" w:sz="0" w:space="0" w:color="auto"/>
        <w:bottom w:val="none" w:sz="0" w:space="0" w:color="auto"/>
        <w:right w:val="none" w:sz="0" w:space="0" w:color="auto"/>
      </w:divBdr>
    </w:div>
    <w:div w:id="521633679">
      <w:marLeft w:val="480"/>
      <w:marRight w:val="0"/>
      <w:marTop w:val="0"/>
      <w:marBottom w:val="0"/>
      <w:divBdr>
        <w:top w:val="none" w:sz="0" w:space="0" w:color="auto"/>
        <w:left w:val="none" w:sz="0" w:space="0" w:color="auto"/>
        <w:bottom w:val="none" w:sz="0" w:space="0" w:color="auto"/>
        <w:right w:val="none" w:sz="0" w:space="0" w:color="auto"/>
      </w:divBdr>
    </w:div>
    <w:div w:id="521823290">
      <w:marLeft w:val="480"/>
      <w:marRight w:val="0"/>
      <w:marTop w:val="0"/>
      <w:marBottom w:val="0"/>
      <w:divBdr>
        <w:top w:val="none" w:sz="0" w:space="0" w:color="auto"/>
        <w:left w:val="none" w:sz="0" w:space="0" w:color="auto"/>
        <w:bottom w:val="none" w:sz="0" w:space="0" w:color="auto"/>
        <w:right w:val="none" w:sz="0" w:space="0" w:color="auto"/>
      </w:divBdr>
    </w:div>
    <w:div w:id="521895202">
      <w:marLeft w:val="480"/>
      <w:marRight w:val="0"/>
      <w:marTop w:val="0"/>
      <w:marBottom w:val="0"/>
      <w:divBdr>
        <w:top w:val="none" w:sz="0" w:space="0" w:color="auto"/>
        <w:left w:val="none" w:sz="0" w:space="0" w:color="auto"/>
        <w:bottom w:val="none" w:sz="0" w:space="0" w:color="auto"/>
        <w:right w:val="none" w:sz="0" w:space="0" w:color="auto"/>
      </w:divBdr>
    </w:div>
    <w:div w:id="522062896">
      <w:bodyDiv w:val="1"/>
      <w:marLeft w:val="0"/>
      <w:marRight w:val="0"/>
      <w:marTop w:val="0"/>
      <w:marBottom w:val="0"/>
      <w:divBdr>
        <w:top w:val="none" w:sz="0" w:space="0" w:color="auto"/>
        <w:left w:val="none" w:sz="0" w:space="0" w:color="auto"/>
        <w:bottom w:val="none" w:sz="0" w:space="0" w:color="auto"/>
        <w:right w:val="none" w:sz="0" w:space="0" w:color="auto"/>
      </w:divBdr>
    </w:div>
    <w:div w:id="522135686">
      <w:marLeft w:val="480"/>
      <w:marRight w:val="0"/>
      <w:marTop w:val="0"/>
      <w:marBottom w:val="0"/>
      <w:divBdr>
        <w:top w:val="none" w:sz="0" w:space="0" w:color="auto"/>
        <w:left w:val="none" w:sz="0" w:space="0" w:color="auto"/>
        <w:bottom w:val="none" w:sz="0" w:space="0" w:color="auto"/>
        <w:right w:val="none" w:sz="0" w:space="0" w:color="auto"/>
      </w:divBdr>
    </w:div>
    <w:div w:id="522286795">
      <w:marLeft w:val="480"/>
      <w:marRight w:val="0"/>
      <w:marTop w:val="0"/>
      <w:marBottom w:val="0"/>
      <w:divBdr>
        <w:top w:val="none" w:sz="0" w:space="0" w:color="auto"/>
        <w:left w:val="none" w:sz="0" w:space="0" w:color="auto"/>
        <w:bottom w:val="none" w:sz="0" w:space="0" w:color="auto"/>
        <w:right w:val="none" w:sz="0" w:space="0" w:color="auto"/>
      </w:divBdr>
    </w:div>
    <w:div w:id="523515133">
      <w:marLeft w:val="480"/>
      <w:marRight w:val="0"/>
      <w:marTop w:val="0"/>
      <w:marBottom w:val="0"/>
      <w:divBdr>
        <w:top w:val="none" w:sz="0" w:space="0" w:color="auto"/>
        <w:left w:val="none" w:sz="0" w:space="0" w:color="auto"/>
        <w:bottom w:val="none" w:sz="0" w:space="0" w:color="auto"/>
        <w:right w:val="none" w:sz="0" w:space="0" w:color="auto"/>
      </w:divBdr>
    </w:div>
    <w:div w:id="523859770">
      <w:marLeft w:val="480"/>
      <w:marRight w:val="0"/>
      <w:marTop w:val="0"/>
      <w:marBottom w:val="0"/>
      <w:divBdr>
        <w:top w:val="none" w:sz="0" w:space="0" w:color="auto"/>
        <w:left w:val="none" w:sz="0" w:space="0" w:color="auto"/>
        <w:bottom w:val="none" w:sz="0" w:space="0" w:color="auto"/>
        <w:right w:val="none" w:sz="0" w:space="0" w:color="auto"/>
      </w:divBdr>
    </w:div>
    <w:div w:id="524057155">
      <w:marLeft w:val="480"/>
      <w:marRight w:val="0"/>
      <w:marTop w:val="0"/>
      <w:marBottom w:val="0"/>
      <w:divBdr>
        <w:top w:val="none" w:sz="0" w:space="0" w:color="auto"/>
        <w:left w:val="none" w:sz="0" w:space="0" w:color="auto"/>
        <w:bottom w:val="none" w:sz="0" w:space="0" w:color="auto"/>
        <w:right w:val="none" w:sz="0" w:space="0" w:color="auto"/>
      </w:divBdr>
    </w:div>
    <w:div w:id="524098665">
      <w:marLeft w:val="480"/>
      <w:marRight w:val="0"/>
      <w:marTop w:val="0"/>
      <w:marBottom w:val="0"/>
      <w:divBdr>
        <w:top w:val="none" w:sz="0" w:space="0" w:color="auto"/>
        <w:left w:val="none" w:sz="0" w:space="0" w:color="auto"/>
        <w:bottom w:val="none" w:sz="0" w:space="0" w:color="auto"/>
        <w:right w:val="none" w:sz="0" w:space="0" w:color="auto"/>
      </w:divBdr>
    </w:div>
    <w:div w:id="524174657">
      <w:marLeft w:val="480"/>
      <w:marRight w:val="0"/>
      <w:marTop w:val="0"/>
      <w:marBottom w:val="0"/>
      <w:divBdr>
        <w:top w:val="none" w:sz="0" w:space="0" w:color="auto"/>
        <w:left w:val="none" w:sz="0" w:space="0" w:color="auto"/>
        <w:bottom w:val="none" w:sz="0" w:space="0" w:color="auto"/>
        <w:right w:val="none" w:sz="0" w:space="0" w:color="auto"/>
      </w:divBdr>
    </w:div>
    <w:div w:id="524291061">
      <w:bodyDiv w:val="1"/>
      <w:marLeft w:val="0"/>
      <w:marRight w:val="0"/>
      <w:marTop w:val="0"/>
      <w:marBottom w:val="0"/>
      <w:divBdr>
        <w:top w:val="none" w:sz="0" w:space="0" w:color="auto"/>
        <w:left w:val="none" w:sz="0" w:space="0" w:color="auto"/>
        <w:bottom w:val="none" w:sz="0" w:space="0" w:color="auto"/>
        <w:right w:val="none" w:sz="0" w:space="0" w:color="auto"/>
      </w:divBdr>
    </w:div>
    <w:div w:id="524638016">
      <w:marLeft w:val="480"/>
      <w:marRight w:val="0"/>
      <w:marTop w:val="0"/>
      <w:marBottom w:val="0"/>
      <w:divBdr>
        <w:top w:val="none" w:sz="0" w:space="0" w:color="auto"/>
        <w:left w:val="none" w:sz="0" w:space="0" w:color="auto"/>
        <w:bottom w:val="none" w:sz="0" w:space="0" w:color="auto"/>
        <w:right w:val="none" w:sz="0" w:space="0" w:color="auto"/>
      </w:divBdr>
    </w:div>
    <w:div w:id="525213172">
      <w:marLeft w:val="480"/>
      <w:marRight w:val="0"/>
      <w:marTop w:val="0"/>
      <w:marBottom w:val="0"/>
      <w:divBdr>
        <w:top w:val="none" w:sz="0" w:space="0" w:color="auto"/>
        <w:left w:val="none" w:sz="0" w:space="0" w:color="auto"/>
        <w:bottom w:val="none" w:sz="0" w:space="0" w:color="auto"/>
        <w:right w:val="none" w:sz="0" w:space="0" w:color="auto"/>
      </w:divBdr>
    </w:div>
    <w:div w:id="525796071">
      <w:marLeft w:val="480"/>
      <w:marRight w:val="0"/>
      <w:marTop w:val="0"/>
      <w:marBottom w:val="0"/>
      <w:divBdr>
        <w:top w:val="none" w:sz="0" w:space="0" w:color="auto"/>
        <w:left w:val="none" w:sz="0" w:space="0" w:color="auto"/>
        <w:bottom w:val="none" w:sz="0" w:space="0" w:color="auto"/>
        <w:right w:val="none" w:sz="0" w:space="0" w:color="auto"/>
      </w:divBdr>
    </w:div>
    <w:div w:id="526451239">
      <w:marLeft w:val="480"/>
      <w:marRight w:val="0"/>
      <w:marTop w:val="0"/>
      <w:marBottom w:val="0"/>
      <w:divBdr>
        <w:top w:val="none" w:sz="0" w:space="0" w:color="auto"/>
        <w:left w:val="none" w:sz="0" w:space="0" w:color="auto"/>
        <w:bottom w:val="none" w:sz="0" w:space="0" w:color="auto"/>
        <w:right w:val="none" w:sz="0" w:space="0" w:color="auto"/>
      </w:divBdr>
    </w:div>
    <w:div w:id="526984855">
      <w:marLeft w:val="480"/>
      <w:marRight w:val="0"/>
      <w:marTop w:val="0"/>
      <w:marBottom w:val="0"/>
      <w:divBdr>
        <w:top w:val="none" w:sz="0" w:space="0" w:color="auto"/>
        <w:left w:val="none" w:sz="0" w:space="0" w:color="auto"/>
        <w:bottom w:val="none" w:sz="0" w:space="0" w:color="auto"/>
        <w:right w:val="none" w:sz="0" w:space="0" w:color="auto"/>
      </w:divBdr>
    </w:div>
    <w:div w:id="527521754">
      <w:bodyDiv w:val="1"/>
      <w:marLeft w:val="0"/>
      <w:marRight w:val="0"/>
      <w:marTop w:val="0"/>
      <w:marBottom w:val="0"/>
      <w:divBdr>
        <w:top w:val="none" w:sz="0" w:space="0" w:color="auto"/>
        <w:left w:val="none" w:sz="0" w:space="0" w:color="auto"/>
        <w:bottom w:val="none" w:sz="0" w:space="0" w:color="auto"/>
        <w:right w:val="none" w:sz="0" w:space="0" w:color="auto"/>
      </w:divBdr>
    </w:div>
    <w:div w:id="528371143">
      <w:bodyDiv w:val="1"/>
      <w:marLeft w:val="0"/>
      <w:marRight w:val="0"/>
      <w:marTop w:val="0"/>
      <w:marBottom w:val="0"/>
      <w:divBdr>
        <w:top w:val="none" w:sz="0" w:space="0" w:color="auto"/>
        <w:left w:val="none" w:sz="0" w:space="0" w:color="auto"/>
        <w:bottom w:val="none" w:sz="0" w:space="0" w:color="auto"/>
        <w:right w:val="none" w:sz="0" w:space="0" w:color="auto"/>
      </w:divBdr>
    </w:div>
    <w:div w:id="528681761">
      <w:bodyDiv w:val="1"/>
      <w:marLeft w:val="0"/>
      <w:marRight w:val="0"/>
      <w:marTop w:val="0"/>
      <w:marBottom w:val="0"/>
      <w:divBdr>
        <w:top w:val="none" w:sz="0" w:space="0" w:color="auto"/>
        <w:left w:val="none" w:sz="0" w:space="0" w:color="auto"/>
        <w:bottom w:val="none" w:sz="0" w:space="0" w:color="auto"/>
        <w:right w:val="none" w:sz="0" w:space="0" w:color="auto"/>
      </w:divBdr>
    </w:div>
    <w:div w:id="529539226">
      <w:marLeft w:val="480"/>
      <w:marRight w:val="0"/>
      <w:marTop w:val="0"/>
      <w:marBottom w:val="0"/>
      <w:divBdr>
        <w:top w:val="none" w:sz="0" w:space="0" w:color="auto"/>
        <w:left w:val="none" w:sz="0" w:space="0" w:color="auto"/>
        <w:bottom w:val="none" w:sz="0" w:space="0" w:color="auto"/>
        <w:right w:val="none" w:sz="0" w:space="0" w:color="auto"/>
      </w:divBdr>
    </w:div>
    <w:div w:id="529728773">
      <w:marLeft w:val="480"/>
      <w:marRight w:val="0"/>
      <w:marTop w:val="0"/>
      <w:marBottom w:val="0"/>
      <w:divBdr>
        <w:top w:val="none" w:sz="0" w:space="0" w:color="auto"/>
        <w:left w:val="none" w:sz="0" w:space="0" w:color="auto"/>
        <w:bottom w:val="none" w:sz="0" w:space="0" w:color="auto"/>
        <w:right w:val="none" w:sz="0" w:space="0" w:color="auto"/>
      </w:divBdr>
    </w:div>
    <w:div w:id="530413182">
      <w:marLeft w:val="480"/>
      <w:marRight w:val="0"/>
      <w:marTop w:val="0"/>
      <w:marBottom w:val="0"/>
      <w:divBdr>
        <w:top w:val="none" w:sz="0" w:space="0" w:color="auto"/>
        <w:left w:val="none" w:sz="0" w:space="0" w:color="auto"/>
        <w:bottom w:val="none" w:sz="0" w:space="0" w:color="auto"/>
        <w:right w:val="none" w:sz="0" w:space="0" w:color="auto"/>
      </w:divBdr>
    </w:div>
    <w:div w:id="530459169">
      <w:marLeft w:val="480"/>
      <w:marRight w:val="0"/>
      <w:marTop w:val="0"/>
      <w:marBottom w:val="0"/>
      <w:divBdr>
        <w:top w:val="none" w:sz="0" w:space="0" w:color="auto"/>
        <w:left w:val="none" w:sz="0" w:space="0" w:color="auto"/>
        <w:bottom w:val="none" w:sz="0" w:space="0" w:color="auto"/>
        <w:right w:val="none" w:sz="0" w:space="0" w:color="auto"/>
      </w:divBdr>
    </w:div>
    <w:div w:id="530804624">
      <w:marLeft w:val="480"/>
      <w:marRight w:val="0"/>
      <w:marTop w:val="0"/>
      <w:marBottom w:val="0"/>
      <w:divBdr>
        <w:top w:val="none" w:sz="0" w:space="0" w:color="auto"/>
        <w:left w:val="none" w:sz="0" w:space="0" w:color="auto"/>
        <w:bottom w:val="none" w:sz="0" w:space="0" w:color="auto"/>
        <w:right w:val="none" w:sz="0" w:space="0" w:color="auto"/>
      </w:divBdr>
    </w:div>
    <w:div w:id="530848045">
      <w:bodyDiv w:val="1"/>
      <w:marLeft w:val="0"/>
      <w:marRight w:val="0"/>
      <w:marTop w:val="0"/>
      <w:marBottom w:val="0"/>
      <w:divBdr>
        <w:top w:val="none" w:sz="0" w:space="0" w:color="auto"/>
        <w:left w:val="none" w:sz="0" w:space="0" w:color="auto"/>
        <w:bottom w:val="none" w:sz="0" w:space="0" w:color="auto"/>
        <w:right w:val="none" w:sz="0" w:space="0" w:color="auto"/>
      </w:divBdr>
    </w:div>
    <w:div w:id="530999577">
      <w:marLeft w:val="480"/>
      <w:marRight w:val="0"/>
      <w:marTop w:val="0"/>
      <w:marBottom w:val="0"/>
      <w:divBdr>
        <w:top w:val="none" w:sz="0" w:space="0" w:color="auto"/>
        <w:left w:val="none" w:sz="0" w:space="0" w:color="auto"/>
        <w:bottom w:val="none" w:sz="0" w:space="0" w:color="auto"/>
        <w:right w:val="none" w:sz="0" w:space="0" w:color="auto"/>
      </w:divBdr>
    </w:div>
    <w:div w:id="531302784">
      <w:marLeft w:val="480"/>
      <w:marRight w:val="0"/>
      <w:marTop w:val="0"/>
      <w:marBottom w:val="0"/>
      <w:divBdr>
        <w:top w:val="none" w:sz="0" w:space="0" w:color="auto"/>
        <w:left w:val="none" w:sz="0" w:space="0" w:color="auto"/>
        <w:bottom w:val="none" w:sz="0" w:space="0" w:color="auto"/>
        <w:right w:val="none" w:sz="0" w:space="0" w:color="auto"/>
      </w:divBdr>
    </w:div>
    <w:div w:id="531649898">
      <w:bodyDiv w:val="1"/>
      <w:marLeft w:val="0"/>
      <w:marRight w:val="0"/>
      <w:marTop w:val="0"/>
      <w:marBottom w:val="0"/>
      <w:divBdr>
        <w:top w:val="none" w:sz="0" w:space="0" w:color="auto"/>
        <w:left w:val="none" w:sz="0" w:space="0" w:color="auto"/>
        <w:bottom w:val="none" w:sz="0" w:space="0" w:color="auto"/>
        <w:right w:val="none" w:sz="0" w:space="0" w:color="auto"/>
      </w:divBdr>
    </w:div>
    <w:div w:id="531767832">
      <w:bodyDiv w:val="1"/>
      <w:marLeft w:val="0"/>
      <w:marRight w:val="0"/>
      <w:marTop w:val="0"/>
      <w:marBottom w:val="0"/>
      <w:divBdr>
        <w:top w:val="none" w:sz="0" w:space="0" w:color="auto"/>
        <w:left w:val="none" w:sz="0" w:space="0" w:color="auto"/>
        <w:bottom w:val="none" w:sz="0" w:space="0" w:color="auto"/>
        <w:right w:val="none" w:sz="0" w:space="0" w:color="auto"/>
      </w:divBdr>
    </w:div>
    <w:div w:id="532226642">
      <w:bodyDiv w:val="1"/>
      <w:marLeft w:val="0"/>
      <w:marRight w:val="0"/>
      <w:marTop w:val="0"/>
      <w:marBottom w:val="0"/>
      <w:divBdr>
        <w:top w:val="none" w:sz="0" w:space="0" w:color="auto"/>
        <w:left w:val="none" w:sz="0" w:space="0" w:color="auto"/>
        <w:bottom w:val="none" w:sz="0" w:space="0" w:color="auto"/>
        <w:right w:val="none" w:sz="0" w:space="0" w:color="auto"/>
      </w:divBdr>
    </w:div>
    <w:div w:id="533268331">
      <w:marLeft w:val="480"/>
      <w:marRight w:val="0"/>
      <w:marTop w:val="0"/>
      <w:marBottom w:val="0"/>
      <w:divBdr>
        <w:top w:val="none" w:sz="0" w:space="0" w:color="auto"/>
        <w:left w:val="none" w:sz="0" w:space="0" w:color="auto"/>
        <w:bottom w:val="none" w:sz="0" w:space="0" w:color="auto"/>
        <w:right w:val="none" w:sz="0" w:space="0" w:color="auto"/>
      </w:divBdr>
    </w:div>
    <w:div w:id="533468699">
      <w:marLeft w:val="480"/>
      <w:marRight w:val="0"/>
      <w:marTop w:val="0"/>
      <w:marBottom w:val="0"/>
      <w:divBdr>
        <w:top w:val="none" w:sz="0" w:space="0" w:color="auto"/>
        <w:left w:val="none" w:sz="0" w:space="0" w:color="auto"/>
        <w:bottom w:val="none" w:sz="0" w:space="0" w:color="auto"/>
        <w:right w:val="none" w:sz="0" w:space="0" w:color="auto"/>
      </w:divBdr>
    </w:div>
    <w:div w:id="533539080">
      <w:marLeft w:val="480"/>
      <w:marRight w:val="0"/>
      <w:marTop w:val="0"/>
      <w:marBottom w:val="0"/>
      <w:divBdr>
        <w:top w:val="none" w:sz="0" w:space="0" w:color="auto"/>
        <w:left w:val="none" w:sz="0" w:space="0" w:color="auto"/>
        <w:bottom w:val="none" w:sz="0" w:space="0" w:color="auto"/>
        <w:right w:val="none" w:sz="0" w:space="0" w:color="auto"/>
      </w:divBdr>
    </w:div>
    <w:div w:id="533690675">
      <w:marLeft w:val="480"/>
      <w:marRight w:val="0"/>
      <w:marTop w:val="0"/>
      <w:marBottom w:val="0"/>
      <w:divBdr>
        <w:top w:val="none" w:sz="0" w:space="0" w:color="auto"/>
        <w:left w:val="none" w:sz="0" w:space="0" w:color="auto"/>
        <w:bottom w:val="none" w:sz="0" w:space="0" w:color="auto"/>
        <w:right w:val="none" w:sz="0" w:space="0" w:color="auto"/>
      </w:divBdr>
    </w:div>
    <w:div w:id="533881669">
      <w:marLeft w:val="480"/>
      <w:marRight w:val="0"/>
      <w:marTop w:val="0"/>
      <w:marBottom w:val="0"/>
      <w:divBdr>
        <w:top w:val="none" w:sz="0" w:space="0" w:color="auto"/>
        <w:left w:val="none" w:sz="0" w:space="0" w:color="auto"/>
        <w:bottom w:val="none" w:sz="0" w:space="0" w:color="auto"/>
        <w:right w:val="none" w:sz="0" w:space="0" w:color="auto"/>
      </w:divBdr>
    </w:div>
    <w:div w:id="534120671">
      <w:marLeft w:val="480"/>
      <w:marRight w:val="0"/>
      <w:marTop w:val="0"/>
      <w:marBottom w:val="0"/>
      <w:divBdr>
        <w:top w:val="none" w:sz="0" w:space="0" w:color="auto"/>
        <w:left w:val="none" w:sz="0" w:space="0" w:color="auto"/>
        <w:bottom w:val="none" w:sz="0" w:space="0" w:color="auto"/>
        <w:right w:val="none" w:sz="0" w:space="0" w:color="auto"/>
      </w:divBdr>
    </w:div>
    <w:div w:id="534391613">
      <w:marLeft w:val="480"/>
      <w:marRight w:val="0"/>
      <w:marTop w:val="0"/>
      <w:marBottom w:val="0"/>
      <w:divBdr>
        <w:top w:val="none" w:sz="0" w:space="0" w:color="auto"/>
        <w:left w:val="none" w:sz="0" w:space="0" w:color="auto"/>
        <w:bottom w:val="none" w:sz="0" w:space="0" w:color="auto"/>
        <w:right w:val="none" w:sz="0" w:space="0" w:color="auto"/>
      </w:divBdr>
    </w:div>
    <w:div w:id="534394515">
      <w:marLeft w:val="480"/>
      <w:marRight w:val="0"/>
      <w:marTop w:val="0"/>
      <w:marBottom w:val="0"/>
      <w:divBdr>
        <w:top w:val="none" w:sz="0" w:space="0" w:color="auto"/>
        <w:left w:val="none" w:sz="0" w:space="0" w:color="auto"/>
        <w:bottom w:val="none" w:sz="0" w:space="0" w:color="auto"/>
        <w:right w:val="none" w:sz="0" w:space="0" w:color="auto"/>
      </w:divBdr>
    </w:div>
    <w:div w:id="536116541">
      <w:marLeft w:val="480"/>
      <w:marRight w:val="0"/>
      <w:marTop w:val="0"/>
      <w:marBottom w:val="0"/>
      <w:divBdr>
        <w:top w:val="none" w:sz="0" w:space="0" w:color="auto"/>
        <w:left w:val="none" w:sz="0" w:space="0" w:color="auto"/>
        <w:bottom w:val="none" w:sz="0" w:space="0" w:color="auto"/>
        <w:right w:val="none" w:sz="0" w:space="0" w:color="auto"/>
      </w:divBdr>
    </w:div>
    <w:div w:id="536159820">
      <w:marLeft w:val="480"/>
      <w:marRight w:val="0"/>
      <w:marTop w:val="0"/>
      <w:marBottom w:val="0"/>
      <w:divBdr>
        <w:top w:val="none" w:sz="0" w:space="0" w:color="auto"/>
        <w:left w:val="none" w:sz="0" w:space="0" w:color="auto"/>
        <w:bottom w:val="none" w:sz="0" w:space="0" w:color="auto"/>
        <w:right w:val="none" w:sz="0" w:space="0" w:color="auto"/>
      </w:divBdr>
    </w:div>
    <w:div w:id="536161433">
      <w:bodyDiv w:val="1"/>
      <w:marLeft w:val="0"/>
      <w:marRight w:val="0"/>
      <w:marTop w:val="0"/>
      <w:marBottom w:val="0"/>
      <w:divBdr>
        <w:top w:val="none" w:sz="0" w:space="0" w:color="auto"/>
        <w:left w:val="none" w:sz="0" w:space="0" w:color="auto"/>
        <w:bottom w:val="none" w:sz="0" w:space="0" w:color="auto"/>
        <w:right w:val="none" w:sz="0" w:space="0" w:color="auto"/>
      </w:divBdr>
    </w:div>
    <w:div w:id="536284530">
      <w:marLeft w:val="480"/>
      <w:marRight w:val="0"/>
      <w:marTop w:val="0"/>
      <w:marBottom w:val="0"/>
      <w:divBdr>
        <w:top w:val="none" w:sz="0" w:space="0" w:color="auto"/>
        <w:left w:val="none" w:sz="0" w:space="0" w:color="auto"/>
        <w:bottom w:val="none" w:sz="0" w:space="0" w:color="auto"/>
        <w:right w:val="none" w:sz="0" w:space="0" w:color="auto"/>
      </w:divBdr>
    </w:div>
    <w:div w:id="536478150">
      <w:bodyDiv w:val="1"/>
      <w:marLeft w:val="0"/>
      <w:marRight w:val="0"/>
      <w:marTop w:val="0"/>
      <w:marBottom w:val="0"/>
      <w:divBdr>
        <w:top w:val="none" w:sz="0" w:space="0" w:color="auto"/>
        <w:left w:val="none" w:sz="0" w:space="0" w:color="auto"/>
        <w:bottom w:val="none" w:sz="0" w:space="0" w:color="auto"/>
        <w:right w:val="none" w:sz="0" w:space="0" w:color="auto"/>
      </w:divBdr>
    </w:div>
    <w:div w:id="537595345">
      <w:marLeft w:val="480"/>
      <w:marRight w:val="0"/>
      <w:marTop w:val="0"/>
      <w:marBottom w:val="0"/>
      <w:divBdr>
        <w:top w:val="none" w:sz="0" w:space="0" w:color="auto"/>
        <w:left w:val="none" w:sz="0" w:space="0" w:color="auto"/>
        <w:bottom w:val="none" w:sz="0" w:space="0" w:color="auto"/>
        <w:right w:val="none" w:sz="0" w:space="0" w:color="auto"/>
      </w:divBdr>
    </w:div>
    <w:div w:id="537595740">
      <w:marLeft w:val="480"/>
      <w:marRight w:val="0"/>
      <w:marTop w:val="0"/>
      <w:marBottom w:val="0"/>
      <w:divBdr>
        <w:top w:val="none" w:sz="0" w:space="0" w:color="auto"/>
        <w:left w:val="none" w:sz="0" w:space="0" w:color="auto"/>
        <w:bottom w:val="none" w:sz="0" w:space="0" w:color="auto"/>
        <w:right w:val="none" w:sz="0" w:space="0" w:color="auto"/>
      </w:divBdr>
    </w:div>
    <w:div w:id="537936690">
      <w:bodyDiv w:val="1"/>
      <w:marLeft w:val="0"/>
      <w:marRight w:val="0"/>
      <w:marTop w:val="0"/>
      <w:marBottom w:val="0"/>
      <w:divBdr>
        <w:top w:val="none" w:sz="0" w:space="0" w:color="auto"/>
        <w:left w:val="none" w:sz="0" w:space="0" w:color="auto"/>
        <w:bottom w:val="none" w:sz="0" w:space="0" w:color="auto"/>
        <w:right w:val="none" w:sz="0" w:space="0" w:color="auto"/>
      </w:divBdr>
    </w:div>
    <w:div w:id="538056232">
      <w:marLeft w:val="480"/>
      <w:marRight w:val="0"/>
      <w:marTop w:val="0"/>
      <w:marBottom w:val="0"/>
      <w:divBdr>
        <w:top w:val="none" w:sz="0" w:space="0" w:color="auto"/>
        <w:left w:val="none" w:sz="0" w:space="0" w:color="auto"/>
        <w:bottom w:val="none" w:sz="0" w:space="0" w:color="auto"/>
        <w:right w:val="none" w:sz="0" w:space="0" w:color="auto"/>
      </w:divBdr>
    </w:div>
    <w:div w:id="538319915">
      <w:marLeft w:val="480"/>
      <w:marRight w:val="0"/>
      <w:marTop w:val="0"/>
      <w:marBottom w:val="0"/>
      <w:divBdr>
        <w:top w:val="none" w:sz="0" w:space="0" w:color="auto"/>
        <w:left w:val="none" w:sz="0" w:space="0" w:color="auto"/>
        <w:bottom w:val="none" w:sz="0" w:space="0" w:color="auto"/>
        <w:right w:val="none" w:sz="0" w:space="0" w:color="auto"/>
      </w:divBdr>
    </w:div>
    <w:div w:id="538400793">
      <w:marLeft w:val="480"/>
      <w:marRight w:val="0"/>
      <w:marTop w:val="0"/>
      <w:marBottom w:val="0"/>
      <w:divBdr>
        <w:top w:val="none" w:sz="0" w:space="0" w:color="auto"/>
        <w:left w:val="none" w:sz="0" w:space="0" w:color="auto"/>
        <w:bottom w:val="none" w:sz="0" w:space="0" w:color="auto"/>
        <w:right w:val="none" w:sz="0" w:space="0" w:color="auto"/>
      </w:divBdr>
    </w:div>
    <w:div w:id="538513873">
      <w:marLeft w:val="480"/>
      <w:marRight w:val="0"/>
      <w:marTop w:val="0"/>
      <w:marBottom w:val="0"/>
      <w:divBdr>
        <w:top w:val="none" w:sz="0" w:space="0" w:color="auto"/>
        <w:left w:val="none" w:sz="0" w:space="0" w:color="auto"/>
        <w:bottom w:val="none" w:sz="0" w:space="0" w:color="auto"/>
        <w:right w:val="none" w:sz="0" w:space="0" w:color="auto"/>
      </w:divBdr>
    </w:div>
    <w:div w:id="538930228">
      <w:marLeft w:val="480"/>
      <w:marRight w:val="0"/>
      <w:marTop w:val="0"/>
      <w:marBottom w:val="0"/>
      <w:divBdr>
        <w:top w:val="none" w:sz="0" w:space="0" w:color="auto"/>
        <w:left w:val="none" w:sz="0" w:space="0" w:color="auto"/>
        <w:bottom w:val="none" w:sz="0" w:space="0" w:color="auto"/>
        <w:right w:val="none" w:sz="0" w:space="0" w:color="auto"/>
      </w:divBdr>
    </w:div>
    <w:div w:id="539050769">
      <w:marLeft w:val="480"/>
      <w:marRight w:val="0"/>
      <w:marTop w:val="0"/>
      <w:marBottom w:val="0"/>
      <w:divBdr>
        <w:top w:val="none" w:sz="0" w:space="0" w:color="auto"/>
        <w:left w:val="none" w:sz="0" w:space="0" w:color="auto"/>
        <w:bottom w:val="none" w:sz="0" w:space="0" w:color="auto"/>
        <w:right w:val="none" w:sz="0" w:space="0" w:color="auto"/>
      </w:divBdr>
    </w:div>
    <w:div w:id="539172067">
      <w:marLeft w:val="480"/>
      <w:marRight w:val="0"/>
      <w:marTop w:val="0"/>
      <w:marBottom w:val="0"/>
      <w:divBdr>
        <w:top w:val="none" w:sz="0" w:space="0" w:color="auto"/>
        <w:left w:val="none" w:sz="0" w:space="0" w:color="auto"/>
        <w:bottom w:val="none" w:sz="0" w:space="0" w:color="auto"/>
        <w:right w:val="none" w:sz="0" w:space="0" w:color="auto"/>
      </w:divBdr>
    </w:div>
    <w:div w:id="539897405">
      <w:marLeft w:val="480"/>
      <w:marRight w:val="0"/>
      <w:marTop w:val="0"/>
      <w:marBottom w:val="0"/>
      <w:divBdr>
        <w:top w:val="none" w:sz="0" w:space="0" w:color="auto"/>
        <w:left w:val="none" w:sz="0" w:space="0" w:color="auto"/>
        <w:bottom w:val="none" w:sz="0" w:space="0" w:color="auto"/>
        <w:right w:val="none" w:sz="0" w:space="0" w:color="auto"/>
      </w:divBdr>
    </w:div>
    <w:div w:id="540090430">
      <w:marLeft w:val="480"/>
      <w:marRight w:val="0"/>
      <w:marTop w:val="0"/>
      <w:marBottom w:val="0"/>
      <w:divBdr>
        <w:top w:val="none" w:sz="0" w:space="0" w:color="auto"/>
        <w:left w:val="none" w:sz="0" w:space="0" w:color="auto"/>
        <w:bottom w:val="none" w:sz="0" w:space="0" w:color="auto"/>
        <w:right w:val="none" w:sz="0" w:space="0" w:color="auto"/>
      </w:divBdr>
    </w:div>
    <w:div w:id="540284670">
      <w:marLeft w:val="480"/>
      <w:marRight w:val="0"/>
      <w:marTop w:val="0"/>
      <w:marBottom w:val="0"/>
      <w:divBdr>
        <w:top w:val="none" w:sz="0" w:space="0" w:color="auto"/>
        <w:left w:val="none" w:sz="0" w:space="0" w:color="auto"/>
        <w:bottom w:val="none" w:sz="0" w:space="0" w:color="auto"/>
        <w:right w:val="none" w:sz="0" w:space="0" w:color="auto"/>
      </w:divBdr>
    </w:div>
    <w:div w:id="540672226">
      <w:marLeft w:val="480"/>
      <w:marRight w:val="0"/>
      <w:marTop w:val="0"/>
      <w:marBottom w:val="0"/>
      <w:divBdr>
        <w:top w:val="none" w:sz="0" w:space="0" w:color="auto"/>
        <w:left w:val="none" w:sz="0" w:space="0" w:color="auto"/>
        <w:bottom w:val="none" w:sz="0" w:space="0" w:color="auto"/>
        <w:right w:val="none" w:sz="0" w:space="0" w:color="auto"/>
      </w:divBdr>
    </w:div>
    <w:div w:id="540870124">
      <w:marLeft w:val="480"/>
      <w:marRight w:val="0"/>
      <w:marTop w:val="0"/>
      <w:marBottom w:val="0"/>
      <w:divBdr>
        <w:top w:val="none" w:sz="0" w:space="0" w:color="auto"/>
        <w:left w:val="none" w:sz="0" w:space="0" w:color="auto"/>
        <w:bottom w:val="none" w:sz="0" w:space="0" w:color="auto"/>
        <w:right w:val="none" w:sz="0" w:space="0" w:color="auto"/>
      </w:divBdr>
    </w:div>
    <w:div w:id="541017481">
      <w:marLeft w:val="480"/>
      <w:marRight w:val="0"/>
      <w:marTop w:val="0"/>
      <w:marBottom w:val="0"/>
      <w:divBdr>
        <w:top w:val="none" w:sz="0" w:space="0" w:color="auto"/>
        <w:left w:val="none" w:sz="0" w:space="0" w:color="auto"/>
        <w:bottom w:val="none" w:sz="0" w:space="0" w:color="auto"/>
        <w:right w:val="none" w:sz="0" w:space="0" w:color="auto"/>
      </w:divBdr>
    </w:div>
    <w:div w:id="541095953">
      <w:marLeft w:val="480"/>
      <w:marRight w:val="0"/>
      <w:marTop w:val="0"/>
      <w:marBottom w:val="0"/>
      <w:divBdr>
        <w:top w:val="none" w:sz="0" w:space="0" w:color="auto"/>
        <w:left w:val="none" w:sz="0" w:space="0" w:color="auto"/>
        <w:bottom w:val="none" w:sz="0" w:space="0" w:color="auto"/>
        <w:right w:val="none" w:sz="0" w:space="0" w:color="auto"/>
      </w:divBdr>
    </w:div>
    <w:div w:id="541745163">
      <w:bodyDiv w:val="1"/>
      <w:marLeft w:val="0"/>
      <w:marRight w:val="0"/>
      <w:marTop w:val="0"/>
      <w:marBottom w:val="0"/>
      <w:divBdr>
        <w:top w:val="none" w:sz="0" w:space="0" w:color="auto"/>
        <w:left w:val="none" w:sz="0" w:space="0" w:color="auto"/>
        <w:bottom w:val="none" w:sz="0" w:space="0" w:color="auto"/>
        <w:right w:val="none" w:sz="0" w:space="0" w:color="auto"/>
      </w:divBdr>
    </w:div>
    <w:div w:id="542325088">
      <w:marLeft w:val="480"/>
      <w:marRight w:val="0"/>
      <w:marTop w:val="0"/>
      <w:marBottom w:val="0"/>
      <w:divBdr>
        <w:top w:val="none" w:sz="0" w:space="0" w:color="auto"/>
        <w:left w:val="none" w:sz="0" w:space="0" w:color="auto"/>
        <w:bottom w:val="none" w:sz="0" w:space="0" w:color="auto"/>
        <w:right w:val="none" w:sz="0" w:space="0" w:color="auto"/>
      </w:divBdr>
    </w:div>
    <w:div w:id="542597731">
      <w:bodyDiv w:val="1"/>
      <w:marLeft w:val="0"/>
      <w:marRight w:val="0"/>
      <w:marTop w:val="0"/>
      <w:marBottom w:val="0"/>
      <w:divBdr>
        <w:top w:val="none" w:sz="0" w:space="0" w:color="auto"/>
        <w:left w:val="none" w:sz="0" w:space="0" w:color="auto"/>
        <w:bottom w:val="none" w:sz="0" w:space="0" w:color="auto"/>
        <w:right w:val="none" w:sz="0" w:space="0" w:color="auto"/>
      </w:divBdr>
    </w:div>
    <w:div w:id="542600404">
      <w:marLeft w:val="480"/>
      <w:marRight w:val="0"/>
      <w:marTop w:val="0"/>
      <w:marBottom w:val="0"/>
      <w:divBdr>
        <w:top w:val="none" w:sz="0" w:space="0" w:color="auto"/>
        <w:left w:val="none" w:sz="0" w:space="0" w:color="auto"/>
        <w:bottom w:val="none" w:sz="0" w:space="0" w:color="auto"/>
        <w:right w:val="none" w:sz="0" w:space="0" w:color="auto"/>
      </w:divBdr>
    </w:div>
    <w:div w:id="542719253">
      <w:marLeft w:val="480"/>
      <w:marRight w:val="0"/>
      <w:marTop w:val="0"/>
      <w:marBottom w:val="0"/>
      <w:divBdr>
        <w:top w:val="none" w:sz="0" w:space="0" w:color="auto"/>
        <w:left w:val="none" w:sz="0" w:space="0" w:color="auto"/>
        <w:bottom w:val="none" w:sz="0" w:space="0" w:color="auto"/>
        <w:right w:val="none" w:sz="0" w:space="0" w:color="auto"/>
      </w:divBdr>
    </w:div>
    <w:div w:id="542786962">
      <w:marLeft w:val="480"/>
      <w:marRight w:val="0"/>
      <w:marTop w:val="0"/>
      <w:marBottom w:val="0"/>
      <w:divBdr>
        <w:top w:val="none" w:sz="0" w:space="0" w:color="auto"/>
        <w:left w:val="none" w:sz="0" w:space="0" w:color="auto"/>
        <w:bottom w:val="none" w:sz="0" w:space="0" w:color="auto"/>
        <w:right w:val="none" w:sz="0" w:space="0" w:color="auto"/>
      </w:divBdr>
    </w:div>
    <w:div w:id="542837575">
      <w:marLeft w:val="480"/>
      <w:marRight w:val="0"/>
      <w:marTop w:val="0"/>
      <w:marBottom w:val="0"/>
      <w:divBdr>
        <w:top w:val="none" w:sz="0" w:space="0" w:color="auto"/>
        <w:left w:val="none" w:sz="0" w:space="0" w:color="auto"/>
        <w:bottom w:val="none" w:sz="0" w:space="0" w:color="auto"/>
        <w:right w:val="none" w:sz="0" w:space="0" w:color="auto"/>
      </w:divBdr>
    </w:div>
    <w:div w:id="543172767">
      <w:marLeft w:val="480"/>
      <w:marRight w:val="0"/>
      <w:marTop w:val="0"/>
      <w:marBottom w:val="0"/>
      <w:divBdr>
        <w:top w:val="none" w:sz="0" w:space="0" w:color="auto"/>
        <w:left w:val="none" w:sz="0" w:space="0" w:color="auto"/>
        <w:bottom w:val="none" w:sz="0" w:space="0" w:color="auto"/>
        <w:right w:val="none" w:sz="0" w:space="0" w:color="auto"/>
      </w:divBdr>
    </w:div>
    <w:div w:id="543298052">
      <w:marLeft w:val="480"/>
      <w:marRight w:val="0"/>
      <w:marTop w:val="0"/>
      <w:marBottom w:val="0"/>
      <w:divBdr>
        <w:top w:val="none" w:sz="0" w:space="0" w:color="auto"/>
        <w:left w:val="none" w:sz="0" w:space="0" w:color="auto"/>
        <w:bottom w:val="none" w:sz="0" w:space="0" w:color="auto"/>
        <w:right w:val="none" w:sz="0" w:space="0" w:color="auto"/>
      </w:divBdr>
    </w:div>
    <w:div w:id="543562257">
      <w:marLeft w:val="480"/>
      <w:marRight w:val="0"/>
      <w:marTop w:val="0"/>
      <w:marBottom w:val="0"/>
      <w:divBdr>
        <w:top w:val="none" w:sz="0" w:space="0" w:color="auto"/>
        <w:left w:val="none" w:sz="0" w:space="0" w:color="auto"/>
        <w:bottom w:val="none" w:sz="0" w:space="0" w:color="auto"/>
        <w:right w:val="none" w:sz="0" w:space="0" w:color="auto"/>
      </w:divBdr>
    </w:div>
    <w:div w:id="544100213">
      <w:bodyDiv w:val="1"/>
      <w:marLeft w:val="0"/>
      <w:marRight w:val="0"/>
      <w:marTop w:val="0"/>
      <w:marBottom w:val="0"/>
      <w:divBdr>
        <w:top w:val="none" w:sz="0" w:space="0" w:color="auto"/>
        <w:left w:val="none" w:sz="0" w:space="0" w:color="auto"/>
        <w:bottom w:val="none" w:sz="0" w:space="0" w:color="auto"/>
        <w:right w:val="none" w:sz="0" w:space="0" w:color="auto"/>
      </w:divBdr>
    </w:div>
    <w:div w:id="544103320">
      <w:marLeft w:val="480"/>
      <w:marRight w:val="0"/>
      <w:marTop w:val="0"/>
      <w:marBottom w:val="0"/>
      <w:divBdr>
        <w:top w:val="none" w:sz="0" w:space="0" w:color="auto"/>
        <w:left w:val="none" w:sz="0" w:space="0" w:color="auto"/>
        <w:bottom w:val="none" w:sz="0" w:space="0" w:color="auto"/>
        <w:right w:val="none" w:sz="0" w:space="0" w:color="auto"/>
      </w:divBdr>
    </w:div>
    <w:div w:id="544217982">
      <w:marLeft w:val="480"/>
      <w:marRight w:val="0"/>
      <w:marTop w:val="0"/>
      <w:marBottom w:val="0"/>
      <w:divBdr>
        <w:top w:val="none" w:sz="0" w:space="0" w:color="auto"/>
        <w:left w:val="none" w:sz="0" w:space="0" w:color="auto"/>
        <w:bottom w:val="none" w:sz="0" w:space="0" w:color="auto"/>
        <w:right w:val="none" w:sz="0" w:space="0" w:color="auto"/>
      </w:divBdr>
    </w:div>
    <w:div w:id="544606145">
      <w:bodyDiv w:val="1"/>
      <w:marLeft w:val="0"/>
      <w:marRight w:val="0"/>
      <w:marTop w:val="0"/>
      <w:marBottom w:val="0"/>
      <w:divBdr>
        <w:top w:val="none" w:sz="0" w:space="0" w:color="auto"/>
        <w:left w:val="none" w:sz="0" w:space="0" w:color="auto"/>
        <w:bottom w:val="none" w:sz="0" w:space="0" w:color="auto"/>
        <w:right w:val="none" w:sz="0" w:space="0" w:color="auto"/>
      </w:divBdr>
    </w:div>
    <w:div w:id="545216105">
      <w:marLeft w:val="480"/>
      <w:marRight w:val="0"/>
      <w:marTop w:val="0"/>
      <w:marBottom w:val="0"/>
      <w:divBdr>
        <w:top w:val="none" w:sz="0" w:space="0" w:color="auto"/>
        <w:left w:val="none" w:sz="0" w:space="0" w:color="auto"/>
        <w:bottom w:val="none" w:sz="0" w:space="0" w:color="auto"/>
        <w:right w:val="none" w:sz="0" w:space="0" w:color="auto"/>
      </w:divBdr>
    </w:div>
    <w:div w:id="546260674">
      <w:marLeft w:val="480"/>
      <w:marRight w:val="0"/>
      <w:marTop w:val="0"/>
      <w:marBottom w:val="0"/>
      <w:divBdr>
        <w:top w:val="none" w:sz="0" w:space="0" w:color="auto"/>
        <w:left w:val="none" w:sz="0" w:space="0" w:color="auto"/>
        <w:bottom w:val="none" w:sz="0" w:space="0" w:color="auto"/>
        <w:right w:val="none" w:sz="0" w:space="0" w:color="auto"/>
      </w:divBdr>
    </w:div>
    <w:div w:id="546449453">
      <w:marLeft w:val="480"/>
      <w:marRight w:val="0"/>
      <w:marTop w:val="0"/>
      <w:marBottom w:val="0"/>
      <w:divBdr>
        <w:top w:val="none" w:sz="0" w:space="0" w:color="auto"/>
        <w:left w:val="none" w:sz="0" w:space="0" w:color="auto"/>
        <w:bottom w:val="none" w:sz="0" w:space="0" w:color="auto"/>
        <w:right w:val="none" w:sz="0" w:space="0" w:color="auto"/>
      </w:divBdr>
    </w:div>
    <w:div w:id="546458637">
      <w:marLeft w:val="480"/>
      <w:marRight w:val="0"/>
      <w:marTop w:val="0"/>
      <w:marBottom w:val="0"/>
      <w:divBdr>
        <w:top w:val="none" w:sz="0" w:space="0" w:color="auto"/>
        <w:left w:val="none" w:sz="0" w:space="0" w:color="auto"/>
        <w:bottom w:val="none" w:sz="0" w:space="0" w:color="auto"/>
        <w:right w:val="none" w:sz="0" w:space="0" w:color="auto"/>
      </w:divBdr>
    </w:div>
    <w:div w:id="546644390">
      <w:marLeft w:val="480"/>
      <w:marRight w:val="0"/>
      <w:marTop w:val="0"/>
      <w:marBottom w:val="0"/>
      <w:divBdr>
        <w:top w:val="none" w:sz="0" w:space="0" w:color="auto"/>
        <w:left w:val="none" w:sz="0" w:space="0" w:color="auto"/>
        <w:bottom w:val="none" w:sz="0" w:space="0" w:color="auto"/>
        <w:right w:val="none" w:sz="0" w:space="0" w:color="auto"/>
      </w:divBdr>
    </w:div>
    <w:div w:id="547300224">
      <w:marLeft w:val="480"/>
      <w:marRight w:val="0"/>
      <w:marTop w:val="0"/>
      <w:marBottom w:val="0"/>
      <w:divBdr>
        <w:top w:val="none" w:sz="0" w:space="0" w:color="auto"/>
        <w:left w:val="none" w:sz="0" w:space="0" w:color="auto"/>
        <w:bottom w:val="none" w:sz="0" w:space="0" w:color="auto"/>
        <w:right w:val="none" w:sz="0" w:space="0" w:color="auto"/>
      </w:divBdr>
    </w:div>
    <w:div w:id="547573409">
      <w:bodyDiv w:val="1"/>
      <w:marLeft w:val="0"/>
      <w:marRight w:val="0"/>
      <w:marTop w:val="0"/>
      <w:marBottom w:val="0"/>
      <w:divBdr>
        <w:top w:val="none" w:sz="0" w:space="0" w:color="auto"/>
        <w:left w:val="none" w:sz="0" w:space="0" w:color="auto"/>
        <w:bottom w:val="none" w:sz="0" w:space="0" w:color="auto"/>
        <w:right w:val="none" w:sz="0" w:space="0" w:color="auto"/>
      </w:divBdr>
    </w:div>
    <w:div w:id="547573971">
      <w:bodyDiv w:val="1"/>
      <w:marLeft w:val="0"/>
      <w:marRight w:val="0"/>
      <w:marTop w:val="0"/>
      <w:marBottom w:val="0"/>
      <w:divBdr>
        <w:top w:val="none" w:sz="0" w:space="0" w:color="auto"/>
        <w:left w:val="none" w:sz="0" w:space="0" w:color="auto"/>
        <w:bottom w:val="none" w:sz="0" w:space="0" w:color="auto"/>
        <w:right w:val="none" w:sz="0" w:space="0" w:color="auto"/>
      </w:divBdr>
    </w:div>
    <w:div w:id="547839089">
      <w:marLeft w:val="480"/>
      <w:marRight w:val="0"/>
      <w:marTop w:val="0"/>
      <w:marBottom w:val="0"/>
      <w:divBdr>
        <w:top w:val="none" w:sz="0" w:space="0" w:color="auto"/>
        <w:left w:val="none" w:sz="0" w:space="0" w:color="auto"/>
        <w:bottom w:val="none" w:sz="0" w:space="0" w:color="auto"/>
        <w:right w:val="none" w:sz="0" w:space="0" w:color="auto"/>
      </w:divBdr>
    </w:div>
    <w:div w:id="548415285">
      <w:marLeft w:val="480"/>
      <w:marRight w:val="0"/>
      <w:marTop w:val="0"/>
      <w:marBottom w:val="0"/>
      <w:divBdr>
        <w:top w:val="none" w:sz="0" w:space="0" w:color="auto"/>
        <w:left w:val="none" w:sz="0" w:space="0" w:color="auto"/>
        <w:bottom w:val="none" w:sz="0" w:space="0" w:color="auto"/>
        <w:right w:val="none" w:sz="0" w:space="0" w:color="auto"/>
      </w:divBdr>
    </w:div>
    <w:div w:id="548960113">
      <w:bodyDiv w:val="1"/>
      <w:marLeft w:val="0"/>
      <w:marRight w:val="0"/>
      <w:marTop w:val="0"/>
      <w:marBottom w:val="0"/>
      <w:divBdr>
        <w:top w:val="none" w:sz="0" w:space="0" w:color="auto"/>
        <w:left w:val="none" w:sz="0" w:space="0" w:color="auto"/>
        <w:bottom w:val="none" w:sz="0" w:space="0" w:color="auto"/>
        <w:right w:val="none" w:sz="0" w:space="0" w:color="auto"/>
      </w:divBdr>
      <w:divsChild>
        <w:div w:id="2005743891">
          <w:marLeft w:val="0"/>
          <w:marRight w:val="0"/>
          <w:marTop w:val="0"/>
          <w:marBottom w:val="0"/>
          <w:divBdr>
            <w:top w:val="none" w:sz="0" w:space="0" w:color="auto"/>
            <w:left w:val="none" w:sz="0" w:space="0" w:color="auto"/>
            <w:bottom w:val="none" w:sz="0" w:space="0" w:color="auto"/>
            <w:right w:val="none" w:sz="0" w:space="0" w:color="auto"/>
          </w:divBdr>
        </w:div>
        <w:div w:id="1791431567">
          <w:marLeft w:val="0"/>
          <w:marRight w:val="0"/>
          <w:marTop w:val="0"/>
          <w:marBottom w:val="0"/>
          <w:divBdr>
            <w:top w:val="none" w:sz="0" w:space="0" w:color="auto"/>
            <w:left w:val="none" w:sz="0" w:space="0" w:color="auto"/>
            <w:bottom w:val="none" w:sz="0" w:space="0" w:color="auto"/>
            <w:right w:val="none" w:sz="0" w:space="0" w:color="auto"/>
          </w:divBdr>
        </w:div>
        <w:div w:id="30375727">
          <w:marLeft w:val="0"/>
          <w:marRight w:val="0"/>
          <w:marTop w:val="0"/>
          <w:marBottom w:val="0"/>
          <w:divBdr>
            <w:top w:val="none" w:sz="0" w:space="0" w:color="auto"/>
            <w:left w:val="none" w:sz="0" w:space="0" w:color="auto"/>
            <w:bottom w:val="none" w:sz="0" w:space="0" w:color="auto"/>
            <w:right w:val="none" w:sz="0" w:space="0" w:color="auto"/>
          </w:divBdr>
        </w:div>
        <w:div w:id="1368221705">
          <w:marLeft w:val="0"/>
          <w:marRight w:val="0"/>
          <w:marTop w:val="0"/>
          <w:marBottom w:val="0"/>
          <w:divBdr>
            <w:top w:val="none" w:sz="0" w:space="0" w:color="auto"/>
            <w:left w:val="none" w:sz="0" w:space="0" w:color="auto"/>
            <w:bottom w:val="none" w:sz="0" w:space="0" w:color="auto"/>
            <w:right w:val="none" w:sz="0" w:space="0" w:color="auto"/>
          </w:divBdr>
        </w:div>
        <w:div w:id="272320430">
          <w:marLeft w:val="0"/>
          <w:marRight w:val="0"/>
          <w:marTop w:val="0"/>
          <w:marBottom w:val="0"/>
          <w:divBdr>
            <w:top w:val="none" w:sz="0" w:space="0" w:color="auto"/>
            <w:left w:val="none" w:sz="0" w:space="0" w:color="auto"/>
            <w:bottom w:val="none" w:sz="0" w:space="0" w:color="auto"/>
            <w:right w:val="none" w:sz="0" w:space="0" w:color="auto"/>
          </w:divBdr>
        </w:div>
        <w:div w:id="775519550">
          <w:marLeft w:val="0"/>
          <w:marRight w:val="0"/>
          <w:marTop w:val="0"/>
          <w:marBottom w:val="0"/>
          <w:divBdr>
            <w:top w:val="none" w:sz="0" w:space="0" w:color="auto"/>
            <w:left w:val="none" w:sz="0" w:space="0" w:color="auto"/>
            <w:bottom w:val="none" w:sz="0" w:space="0" w:color="auto"/>
            <w:right w:val="none" w:sz="0" w:space="0" w:color="auto"/>
          </w:divBdr>
        </w:div>
        <w:div w:id="1677147371">
          <w:marLeft w:val="0"/>
          <w:marRight w:val="0"/>
          <w:marTop w:val="0"/>
          <w:marBottom w:val="0"/>
          <w:divBdr>
            <w:top w:val="none" w:sz="0" w:space="0" w:color="auto"/>
            <w:left w:val="none" w:sz="0" w:space="0" w:color="auto"/>
            <w:bottom w:val="none" w:sz="0" w:space="0" w:color="auto"/>
            <w:right w:val="none" w:sz="0" w:space="0" w:color="auto"/>
          </w:divBdr>
        </w:div>
        <w:div w:id="721906472">
          <w:marLeft w:val="0"/>
          <w:marRight w:val="0"/>
          <w:marTop w:val="0"/>
          <w:marBottom w:val="0"/>
          <w:divBdr>
            <w:top w:val="none" w:sz="0" w:space="0" w:color="auto"/>
            <w:left w:val="none" w:sz="0" w:space="0" w:color="auto"/>
            <w:bottom w:val="none" w:sz="0" w:space="0" w:color="auto"/>
            <w:right w:val="none" w:sz="0" w:space="0" w:color="auto"/>
          </w:divBdr>
        </w:div>
        <w:div w:id="1202743196">
          <w:marLeft w:val="0"/>
          <w:marRight w:val="0"/>
          <w:marTop w:val="0"/>
          <w:marBottom w:val="0"/>
          <w:divBdr>
            <w:top w:val="none" w:sz="0" w:space="0" w:color="auto"/>
            <w:left w:val="none" w:sz="0" w:space="0" w:color="auto"/>
            <w:bottom w:val="none" w:sz="0" w:space="0" w:color="auto"/>
            <w:right w:val="none" w:sz="0" w:space="0" w:color="auto"/>
          </w:divBdr>
        </w:div>
        <w:div w:id="1100756413">
          <w:marLeft w:val="0"/>
          <w:marRight w:val="0"/>
          <w:marTop w:val="0"/>
          <w:marBottom w:val="0"/>
          <w:divBdr>
            <w:top w:val="none" w:sz="0" w:space="0" w:color="auto"/>
            <w:left w:val="none" w:sz="0" w:space="0" w:color="auto"/>
            <w:bottom w:val="none" w:sz="0" w:space="0" w:color="auto"/>
            <w:right w:val="none" w:sz="0" w:space="0" w:color="auto"/>
          </w:divBdr>
        </w:div>
        <w:div w:id="1540970549">
          <w:marLeft w:val="0"/>
          <w:marRight w:val="0"/>
          <w:marTop w:val="0"/>
          <w:marBottom w:val="0"/>
          <w:divBdr>
            <w:top w:val="none" w:sz="0" w:space="0" w:color="auto"/>
            <w:left w:val="none" w:sz="0" w:space="0" w:color="auto"/>
            <w:bottom w:val="none" w:sz="0" w:space="0" w:color="auto"/>
            <w:right w:val="none" w:sz="0" w:space="0" w:color="auto"/>
          </w:divBdr>
        </w:div>
        <w:div w:id="1506631754">
          <w:marLeft w:val="0"/>
          <w:marRight w:val="0"/>
          <w:marTop w:val="0"/>
          <w:marBottom w:val="0"/>
          <w:divBdr>
            <w:top w:val="none" w:sz="0" w:space="0" w:color="auto"/>
            <w:left w:val="none" w:sz="0" w:space="0" w:color="auto"/>
            <w:bottom w:val="none" w:sz="0" w:space="0" w:color="auto"/>
            <w:right w:val="none" w:sz="0" w:space="0" w:color="auto"/>
          </w:divBdr>
        </w:div>
        <w:div w:id="1954551771">
          <w:marLeft w:val="0"/>
          <w:marRight w:val="0"/>
          <w:marTop w:val="0"/>
          <w:marBottom w:val="0"/>
          <w:divBdr>
            <w:top w:val="none" w:sz="0" w:space="0" w:color="auto"/>
            <w:left w:val="none" w:sz="0" w:space="0" w:color="auto"/>
            <w:bottom w:val="none" w:sz="0" w:space="0" w:color="auto"/>
            <w:right w:val="none" w:sz="0" w:space="0" w:color="auto"/>
          </w:divBdr>
        </w:div>
        <w:div w:id="592738048">
          <w:marLeft w:val="0"/>
          <w:marRight w:val="0"/>
          <w:marTop w:val="0"/>
          <w:marBottom w:val="0"/>
          <w:divBdr>
            <w:top w:val="none" w:sz="0" w:space="0" w:color="auto"/>
            <w:left w:val="none" w:sz="0" w:space="0" w:color="auto"/>
            <w:bottom w:val="none" w:sz="0" w:space="0" w:color="auto"/>
            <w:right w:val="none" w:sz="0" w:space="0" w:color="auto"/>
          </w:divBdr>
        </w:div>
        <w:div w:id="1904178302">
          <w:marLeft w:val="0"/>
          <w:marRight w:val="0"/>
          <w:marTop w:val="0"/>
          <w:marBottom w:val="0"/>
          <w:divBdr>
            <w:top w:val="none" w:sz="0" w:space="0" w:color="auto"/>
            <w:left w:val="none" w:sz="0" w:space="0" w:color="auto"/>
            <w:bottom w:val="none" w:sz="0" w:space="0" w:color="auto"/>
            <w:right w:val="none" w:sz="0" w:space="0" w:color="auto"/>
          </w:divBdr>
        </w:div>
        <w:div w:id="800609941">
          <w:marLeft w:val="0"/>
          <w:marRight w:val="0"/>
          <w:marTop w:val="0"/>
          <w:marBottom w:val="0"/>
          <w:divBdr>
            <w:top w:val="none" w:sz="0" w:space="0" w:color="auto"/>
            <w:left w:val="none" w:sz="0" w:space="0" w:color="auto"/>
            <w:bottom w:val="none" w:sz="0" w:space="0" w:color="auto"/>
            <w:right w:val="none" w:sz="0" w:space="0" w:color="auto"/>
          </w:divBdr>
        </w:div>
        <w:div w:id="875193775">
          <w:marLeft w:val="0"/>
          <w:marRight w:val="0"/>
          <w:marTop w:val="0"/>
          <w:marBottom w:val="0"/>
          <w:divBdr>
            <w:top w:val="none" w:sz="0" w:space="0" w:color="auto"/>
            <w:left w:val="none" w:sz="0" w:space="0" w:color="auto"/>
            <w:bottom w:val="none" w:sz="0" w:space="0" w:color="auto"/>
            <w:right w:val="none" w:sz="0" w:space="0" w:color="auto"/>
          </w:divBdr>
        </w:div>
        <w:div w:id="1549224206">
          <w:marLeft w:val="0"/>
          <w:marRight w:val="0"/>
          <w:marTop w:val="0"/>
          <w:marBottom w:val="0"/>
          <w:divBdr>
            <w:top w:val="none" w:sz="0" w:space="0" w:color="auto"/>
            <w:left w:val="none" w:sz="0" w:space="0" w:color="auto"/>
            <w:bottom w:val="none" w:sz="0" w:space="0" w:color="auto"/>
            <w:right w:val="none" w:sz="0" w:space="0" w:color="auto"/>
          </w:divBdr>
        </w:div>
        <w:div w:id="1134327608">
          <w:marLeft w:val="0"/>
          <w:marRight w:val="0"/>
          <w:marTop w:val="0"/>
          <w:marBottom w:val="0"/>
          <w:divBdr>
            <w:top w:val="none" w:sz="0" w:space="0" w:color="auto"/>
            <w:left w:val="none" w:sz="0" w:space="0" w:color="auto"/>
            <w:bottom w:val="none" w:sz="0" w:space="0" w:color="auto"/>
            <w:right w:val="none" w:sz="0" w:space="0" w:color="auto"/>
          </w:divBdr>
        </w:div>
        <w:div w:id="1688865978">
          <w:marLeft w:val="0"/>
          <w:marRight w:val="0"/>
          <w:marTop w:val="0"/>
          <w:marBottom w:val="0"/>
          <w:divBdr>
            <w:top w:val="none" w:sz="0" w:space="0" w:color="auto"/>
            <w:left w:val="none" w:sz="0" w:space="0" w:color="auto"/>
            <w:bottom w:val="none" w:sz="0" w:space="0" w:color="auto"/>
            <w:right w:val="none" w:sz="0" w:space="0" w:color="auto"/>
          </w:divBdr>
        </w:div>
        <w:div w:id="2137135441">
          <w:marLeft w:val="0"/>
          <w:marRight w:val="0"/>
          <w:marTop w:val="0"/>
          <w:marBottom w:val="0"/>
          <w:divBdr>
            <w:top w:val="none" w:sz="0" w:space="0" w:color="auto"/>
            <w:left w:val="none" w:sz="0" w:space="0" w:color="auto"/>
            <w:bottom w:val="none" w:sz="0" w:space="0" w:color="auto"/>
            <w:right w:val="none" w:sz="0" w:space="0" w:color="auto"/>
          </w:divBdr>
        </w:div>
        <w:div w:id="662971232">
          <w:marLeft w:val="0"/>
          <w:marRight w:val="0"/>
          <w:marTop w:val="0"/>
          <w:marBottom w:val="0"/>
          <w:divBdr>
            <w:top w:val="none" w:sz="0" w:space="0" w:color="auto"/>
            <w:left w:val="none" w:sz="0" w:space="0" w:color="auto"/>
            <w:bottom w:val="none" w:sz="0" w:space="0" w:color="auto"/>
            <w:right w:val="none" w:sz="0" w:space="0" w:color="auto"/>
          </w:divBdr>
        </w:div>
        <w:div w:id="392043187">
          <w:marLeft w:val="0"/>
          <w:marRight w:val="0"/>
          <w:marTop w:val="0"/>
          <w:marBottom w:val="0"/>
          <w:divBdr>
            <w:top w:val="none" w:sz="0" w:space="0" w:color="auto"/>
            <w:left w:val="none" w:sz="0" w:space="0" w:color="auto"/>
            <w:bottom w:val="none" w:sz="0" w:space="0" w:color="auto"/>
            <w:right w:val="none" w:sz="0" w:space="0" w:color="auto"/>
          </w:divBdr>
        </w:div>
        <w:div w:id="762917883">
          <w:marLeft w:val="0"/>
          <w:marRight w:val="0"/>
          <w:marTop w:val="0"/>
          <w:marBottom w:val="0"/>
          <w:divBdr>
            <w:top w:val="none" w:sz="0" w:space="0" w:color="auto"/>
            <w:left w:val="none" w:sz="0" w:space="0" w:color="auto"/>
            <w:bottom w:val="none" w:sz="0" w:space="0" w:color="auto"/>
            <w:right w:val="none" w:sz="0" w:space="0" w:color="auto"/>
          </w:divBdr>
        </w:div>
        <w:div w:id="1661158564">
          <w:marLeft w:val="0"/>
          <w:marRight w:val="0"/>
          <w:marTop w:val="0"/>
          <w:marBottom w:val="0"/>
          <w:divBdr>
            <w:top w:val="none" w:sz="0" w:space="0" w:color="auto"/>
            <w:left w:val="none" w:sz="0" w:space="0" w:color="auto"/>
            <w:bottom w:val="none" w:sz="0" w:space="0" w:color="auto"/>
            <w:right w:val="none" w:sz="0" w:space="0" w:color="auto"/>
          </w:divBdr>
        </w:div>
        <w:div w:id="2110612737">
          <w:marLeft w:val="0"/>
          <w:marRight w:val="0"/>
          <w:marTop w:val="0"/>
          <w:marBottom w:val="0"/>
          <w:divBdr>
            <w:top w:val="none" w:sz="0" w:space="0" w:color="auto"/>
            <w:left w:val="none" w:sz="0" w:space="0" w:color="auto"/>
            <w:bottom w:val="none" w:sz="0" w:space="0" w:color="auto"/>
            <w:right w:val="none" w:sz="0" w:space="0" w:color="auto"/>
          </w:divBdr>
        </w:div>
        <w:div w:id="1255432230">
          <w:marLeft w:val="0"/>
          <w:marRight w:val="0"/>
          <w:marTop w:val="0"/>
          <w:marBottom w:val="0"/>
          <w:divBdr>
            <w:top w:val="none" w:sz="0" w:space="0" w:color="auto"/>
            <w:left w:val="none" w:sz="0" w:space="0" w:color="auto"/>
            <w:bottom w:val="none" w:sz="0" w:space="0" w:color="auto"/>
            <w:right w:val="none" w:sz="0" w:space="0" w:color="auto"/>
          </w:divBdr>
        </w:div>
        <w:div w:id="1098334638">
          <w:marLeft w:val="0"/>
          <w:marRight w:val="0"/>
          <w:marTop w:val="0"/>
          <w:marBottom w:val="0"/>
          <w:divBdr>
            <w:top w:val="none" w:sz="0" w:space="0" w:color="auto"/>
            <w:left w:val="none" w:sz="0" w:space="0" w:color="auto"/>
            <w:bottom w:val="none" w:sz="0" w:space="0" w:color="auto"/>
            <w:right w:val="none" w:sz="0" w:space="0" w:color="auto"/>
          </w:divBdr>
        </w:div>
        <w:div w:id="466313953">
          <w:marLeft w:val="0"/>
          <w:marRight w:val="0"/>
          <w:marTop w:val="0"/>
          <w:marBottom w:val="0"/>
          <w:divBdr>
            <w:top w:val="none" w:sz="0" w:space="0" w:color="auto"/>
            <w:left w:val="none" w:sz="0" w:space="0" w:color="auto"/>
            <w:bottom w:val="none" w:sz="0" w:space="0" w:color="auto"/>
            <w:right w:val="none" w:sz="0" w:space="0" w:color="auto"/>
          </w:divBdr>
        </w:div>
        <w:div w:id="1650595212">
          <w:marLeft w:val="0"/>
          <w:marRight w:val="0"/>
          <w:marTop w:val="0"/>
          <w:marBottom w:val="0"/>
          <w:divBdr>
            <w:top w:val="none" w:sz="0" w:space="0" w:color="auto"/>
            <w:left w:val="none" w:sz="0" w:space="0" w:color="auto"/>
            <w:bottom w:val="none" w:sz="0" w:space="0" w:color="auto"/>
            <w:right w:val="none" w:sz="0" w:space="0" w:color="auto"/>
          </w:divBdr>
        </w:div>
        <w:div w:id="1337999339">
          <w:marLeft w:val="0"/>
          <w:marRight w:val="0"/>
          <w:marTop w:val="0"/>
          <w:marBottom w:val="0"/>
          <w:divBdr>
            <w:top w:val="none" w:sz="0" w:space="0" w:color="auto"/>
            <w:left w:val="none" w:sz="0" w:space="0" w:color="auto"/>
            <w:bottom w:val="none" w:sz="0" w:space="0" w:color="auto"/>
            <w:right w:val="none" w:sz="0" w:space="0" w:color="auto"/>
          </w:divBdr>
        </w:div>
        <w:div w:id="1486161186">
          <w:marLeft w:val="0"/>
          <w:marRight w:val="0"/>
          <w:marTop w:val="0"/>
          <w:marBottom w:val="0"/>
          <w:divBdr>
            <w:top w:val="none" w:sz="0" w:space="0" w:color="auto"/>
            <w:left w:val="none" w:sz="0" w:space="0" w:color="auto"/>
            <w:bottom w:val="none" w:sz="0" w:space="0" w:color="auto"/>
            <w:right w:val="none" w:sz="0" w:space="0" w:color="auto"/>
          </w:divBdr>
        </w:div>
        <w:div w:id="1277177">
          <w:marLeft w:val="0"/>
          <w:marRight w:val="0"/>
          <w:marTop w:val="0"/>
          <w:marBottom w:val="0"/>
          <w:divBdr>
            <w:top w:val="none" w:sz="0" w:space="0" w:color="auto"/>
            <w:left w:val="none" w:sz="0" w:space="0" w:color="auto"/>
            <w:bottom w:val="none" w:sz="0" w:space="0" w:color="auto"/>
            <w:right w:val="none" w:sz="0" w:space="0" w:color="auto"/>
          </w:divBdr>
        </w:div>
        <w:div w:id="320741546">
          <w:marLeft w:val="0"/>
          <w:marRight w:val="0"/>
          <w:marTop w:val="0"/>
          <w:marBottom w:val="0"/>
          <w:divBdr>
            <w:top w:val="none" w:sz="0" w:space="0" w:color="auto"/>
            <w:left w:val="none" w:sz="0" w:space="0" w:color="auto"/>
            <w:bottom w:val="none" w:sz="0" w:space="0" w:color="auto"/>
            <w:right w:val="none" w:sz="0" w:space="0" w:color="auto"/>
          </w:divBdr>
        </w:div>
        <w:div w:id="1008752085">
          <w:marLeft w:val="0"/>
          <w:marRight w:val="0"/>
          <w:marTop w:val="0"/>
          <w:marBottom w:val="0"/>
          <w:divBdr>
            <w:top w:val="none" w:sz="0" w:space="0" w:color="auto"/>
            <w:left w:val="none" w:sz="0" w:space="0" w:color="auto"/>
            <w:bottom w:val="none" w:sz="0" w:space="0" w:color="auto"/>
            <w:right w:val="none" w:sz="0" w:space="0" w:color="auto"/>
          </w:divBdr>
        </w:div>
        <w:div w:id="219172919">
          <w:marLeft w:val="0"/>
          <w:marRight w:val="0"/>
          <w:marTop w:val="0"/>
          <w:marBottom w:val="0"/>
          <w:divBdr>
            <w:top w:val="none" w:sz="0" w:space="0" w:color="auto"/>
            <w:left w:val="none" w:sz="0" w:space="0" w:color="auto"/>
            <w:bottom w:val="none" w:sz="0" w:space="0" w:color="auto"/>
            <w:right w:val="none" w:sz="0" w:space="0" w:color="auto"/>
          </w:divBdr>
        </w:div>
        <w:div w:id="2055306684">
          <w:marLeft w:val="0"/>
          <w:marRight w:val="0"/>
          <w:marTop w:val="0"/>
          <w:marBottom w:val="0"/>
          <w:divBdr>
            <w:top w:val="none" w:sz="0" w:space="0" w:color="auto"/>
            <w:left w:val="none" w:sz="0" w:space="0" w:color="auto"/>
            <w:bottom w:val="none" w:sz="0" w:space="0" w:color="auto"/>
            <w:right w:val="none" w:sz="0" w:space="0" w:color="auto"/>
          </w:divBdr>
        </w:div>
        <w:div w:id="1308895087">
          <w:marLeft w:val="0"/>
          <w:marRight w:val="0"/>
          <w:marTop w:val="0"/>
          <w:marBottom w:val="0"/>
          <w:divBdr>
            <w:top w:val="none" w:sz="0" w:space="0" w:color="auto"/>
            <w:left w:val="none" w:sz="0" w:space="0" w:color="auto"/>
            <w:bottom w:val="none" w:sz="0" w:space="0" w:color="auto"/>
            <w:right w:val="none" w:sz="0" w:space="0" w:color="auto"/>
          </w:divBdr>
        </w:div>
        <w:div w:id="683551650">
          <w:marLeft w:val="0"/>
          <w:marRight w:val="0"/>
          <w:marTop w:val="0"/>
          <w:marBottom w:val="0"/>
          <w:divBdr>
            <w:top w:val="none" w:sz="0" w:space="0" w:color="auto"/>
            <w:left w:val="none" w:sz="0" w:space="0" w:color="auto"/>
            <w:bottom w:val="none" w:sz="0" w:space="0" w:color="auto"/>
            <w:right w:val="none" w:sz="0" w:space="0" w:color="auto"/>
          </w:divBdr>
        </w:div>
        <w:div w:id="571932690">
          <w:marLeft w:val="0"/>
          <w:marRight w:val="0"/>
          <w:marTop w:val="0"/>
          <w:marBottom w:val="0"/>
          <w:divBdr>
            <w:top w:val="none" w:sz="0" w:space="0" w:color="auto"/>
            <w:left w:val="none" w:sz="0" w:space="0" w:color="auto"/>
            <w:bottom w:val="none" w:sz="0" w:space="0" w:color="auto"/>
            <w:right w:val="none" w:sz="0" w:space="0" w:color="auto"/>
          </w:divBdr>
        </w:div>
        <w:div w:id="158539939">
          <w:marLeft w:val="0"/>
          <w:marRight w:val="0"/>
          <w:marTop w:val="0"/>
          <w:marBottom w:val="0"/>
          <w:divBdr>
            <w:top w:val="none" w:sz="0" w:space="0" w:color="auto"/>
            <w:left w:val="none" w:sz="0" w:space="0" w:color="auto"/>
            <w:bottom w:val="none" w:sz="0" w:space="0" w:color="auto"/>
            <w:right w:val="none" w:sz="0" w:space="0" w:color="auto"/>
          </w:divBdr>
        </w:div>
        <w:div w:id="698895779">
          <w:marLeft w:val="0"/>
          <w:marRight w:val="0"/>
          <w:marTop w:val="0"/>
          <w:marBottom w:val="0"/>
          <w:divBdr>
            <w:top w:val="none" w:sz="0" w:space="0" w:color="auto"/>
            <w:left w:val="none" w:sz="0" w:space="0" w:color="auto"/>
            <w:bottom w:val="none" w:sz="0" w:space="0" w:color="auto"/>
            <w:right w:val="none" w:sz="0" w:space="0" w:color="auto"/>
          </w:divBdr>
        </w:div>
        <w:div w:id="810950239">
          <w:marLeft w:val="0"/>
          <w:marRight w:val="0"/>
          <w:marTop w:val="0"/>
          <w:marBottom w:val="0"/>
          <w:divBdr>
            <w:top w:val="none" w:sz="0" w:space="0" w:color="auto"/>
            <w:left w:val="none" w:sz="0" w:space="0" w:color="auto"/>
            <w:bottom w:val="none" w:sz="0" w:space="0" w:color="auto"/>
            <w:right w:val="none" w:sz="0" w:space="0" w:color="auto"/>
          </w:divBdr>
        </w:div>
        <w:div w:id="598417871">
          <w:marLeft w:val="0"/>
          <w:marRight w:val="0"/>
          <w:marTop w:val="0"/>
          <w:marBottom w:val="0"/>
          <w:divBdr>
            <w:top w:val="none" w:sz="0" w:space="0" w:color="auto"/>
            <w:left w:val="none" w:sz="0" w:space="0" w:color="auto"/>
            <w:bottom w:val="none" w:sz="0" w:space="0" w:color="auto"/>
            <w:right w:val="none" w:sz="0" w:space="0" w:color="auto"/>
          </w:divBdr>
        </w:div>
        <w:div w:id="1229728176">
          <w:marLeft w:val="0"/>
          <w:marRight w:val="0"/>
          <w:marTop w:val="0"/>
          <w:marBottom w:val="0"/>
          <w:divBdr>
            <w:top w:val="none" w:sz="0" w:space="0" w:color="auto"/>
            <w:left w:val="none" w:sz="0" w:space="0" w:color="auto"/>
            <w:bottom w:val="none" w:sz="0" w:space="0" w:color="auto"/>
            <w:right w:val="none" w:sz="0" w:space="0" w:color="auto"/>
          </w:divBdr>
        </w:div>
        <w:div w:id="1150898804">
          <w:marLeft w:val="0"/>
          <w:marRight w:val="0"/>
          <w:marTop w:val="0"/>
          <w:marBottom w:val="0"/>
          <w:divBdr>
            <w:top w:val="none" w:sz="0" w:space="0" w:color="auto"/>
            <w:left w:val="none" w:sz="0" w:space="0" w:color="auto"/>
            <w:bottom w:val="none" w:sz="0" w:space="0" w:color="auto"/>
            <w:right w:val="none" w:sz="0" w:space="0" w:color="auto"/>
          </w:divBdr>
        </w:div>
        <w:div w:id="828524782">
          <w:marLeft w:val="0"/>
          <w:marRight w:val="0"/>
          <w:marTop w:val="0"/>
          <w:marBottom w:val="0"/>
          <w:divBdr>
            <w:top w:val="none" w:sz="0" w:space="0" w:color="auto"/>
            <w:left w:val="none" w:sz="0" w:space="0" w:color="auto"/>
            <w:bottom w:val="none" w:sz="0" w:space="0" w:color="auto"/>
            <w:right w:val="none" w:sz="0" w:space="0" w:color="auto"/>
          </w:divBdr>
        </w:div>
        <w:div w:id="1719163089">
          <w:marLeft w:val="0"/>
          <w:marRight w:val="0"/>
          <w:marTop w:val="0"/>
          <w:marBottom w:val="0"/>
          <w:divBdr>
            <w:top w:val="none" w:sz="0" w:space="0" w:color="auto"/>
            <w:left w:val="none" w:sz="0" w:space="0" w:color="auto"/>
            <w:bottom w:val="none" w:sz="0" w:space="0" w:color="auto"/>
            <w:right w:val="none" w:sz="0" w:space="0" w:color="auto"/>
          </w:divBdr>
        </w:div>
        <w:div w:id="1795514987">
          <w:marLeft w:val="0"/>
          <w:marRight w:val="0"/>
          <w:marTop w:val="0"/>
          <w:marBottom w:val="0"/>
          <w:divBdr>
            <w:top w:val="none" w:sz="0" w:space="0" w:color="auto"/>
            <w:left w:val="none" w:sz="0" w:space="0" w:color="auto"/>
            <w:bottom w:val="none" w:sz="0" w:space="0" w:color="auto"/>
            <w:right w:val="none" w:sz="0" w:space="0" w:color="auto"/>
          </w:divBdr>
        </w:div>
        <w:div w:id="243998220">
          <w:marLeft w:val="0"/>
          <w:marRight w:val="0"/>
          <w:marTop w:val="0"/>
          <w:marBottom w:val="0"/>
          <w:divBdr>
            <w:top w:val="none" w:sz="0" w:space="0" w:color="auto"/>
            <w:left w:val="none" w:sz="0" w:space="0" w:color="auto"/>
            <w:bottom w:val="none" w:sz="0" w:space="0" w:color="auto"/>
            <w:right w:val="none" w:sz="0" w:space="0" w:color="auto"/>
          </w:divBdr>
        </w:div>
        <w:div w:id="1594434851">
          <w:marLeft w:val="0"/>
          <w:marRight w:val="0"/>
          <w:marTop w:val="0"/>
          <w:marBottom w:val="0"/>
          <w:divBdr>
            <w:top w:val="none" w:sz="0" w:space="0" w:color="auto"/>
            <w:left w:val="none" w:sz="0" w:space="0" w:color="auto"/>
            <w:bottom w:val="none" w:sz="0" w:space="0" w:color="auto"/>
            <w:right w:val="none" w:sz="0" w:space="0" w:color="auto"/>
          </w:divBdr>
        </w:div>
        <w:div w:id="1800344943">
          <w:marLeft w:val="0"/>
          <w:marRight w:val="0"/>
          <w:marTop w:val="0"/>
          <w:marBottom w:val="0"/>
          <w:divBdr>
            <w:top w:val="none" w:sz="0" w:space="0" w:color="auto"/>
            <w:left w:val="none" w:sz="0" w:space="0" w:color="auto"/>
            <w:bottom w:val="none" w:sz="0" w:space="0" w:color="auto"/>
            <w:right w:val="none" w:sz="0" w:space="0" w:color="auto"/>
          </w:divBdr>
        </w:div>
        <w:div w:id="1737165376">
          <w:marLeft w:val="0"/>
          <w:marRight w:val="0"/>
          <w:marTop w:val="0"/>
          <w:marBottom w:val="0"/>
          <w:divBdr>
            <w:top w:val="none" w:sz="0" w:space="0" w:color="auto"/>
            <w:left w:val="none" w:sz="0" w:space="0" w:color="auto"/>
            <w:bottom w:val="none" w:sz="0" w:space="0" w:color="auto"/>
            <w:right w:val="none" w:sz="0" w:space="0" w:color="auto"/>
          </w:divBdr>
        </w:div>
        <w:div w:id="1857965874">
          <w:marLeft w:val="0"/>
          <w:marRight w:val="0"/>
          <w:marTop w:val="0"/>
          <w:marBottom w:val="0"/>
          <w:divBdr>
            <w:top w:val="none" w:sz="0" w:space="0" w:color="auto"/>
            <w:left w:val="none" w:sz="0" w:space="0" w:color="auto"/>
            <w:bottom w:val="none" w:sz="0" w:space="0" w:color="auto"/>
            <w:right w:val="none" w:sz="0" w:space="0" w:color="auto"/>
          </w:divBdr>
        </w:div>
        <w:div w:id="1535658898">
          <w:marLeft w:val="0"/>
          <w:marRight w:val="0"/>
          <w:marTop w:val="0"/>
          <w:marBottom w:val="0"/>
          <w:divBdr>
            <w:top w:val="none" w:sz="0" w:space="0" w:color="auto"/>
            <w:left w:val="none" w:sz="0" w:space="0" w:color="auto"/>
            <w:bottom w:val="none" w:sz="0" w:space="0" w:color="auto"/>
            <w:right w:val="none" w:sz="0" w:space="0" w:color="auto"/>
          </w:divBdr>
        </w:div>
        <w:div w:id="1923946476">
          <w:marLeft w:val="0"/>
          <w:marRight w:val="0"/>
          <w:marTop w:val="0"/>
          <w:marBottom w:val="0"/>
          <w:divBdr>
            <w:top w:val="none" w:sz="0" w:space="0" w:color="auto"/>
            <w:left w:val="none" w:sz="0" w:space="0" w:color="auto"/>
            <w:bottom w:val="none" w:sz="0" w:space="0" w:color="auto"/>
            <w:right w:val="none" w:sz="0" w:space="0" w:color="auto"/>
          </w:divBdr>
        </w:div>
        <w:div w:id="386563760">
          <w:marLeft w:val="0"/>
          <w:marRight w:val="0"/>
          <w:marTop w:val="0"/>
          <w:marBottom w:val="0"/>
          <w:divBdr>
            <w:top w:val="none" w:sz="0" w:space="0" w:color="auto"/>
            <w:left w:val="none" w:sz="0" w:space="0" w:color="auto"/>
            <w:bottom w:val="none" w:sz="0" w:space="0" w:color="auto"/>
            <w:right w:val="none" w:sz="0" w:space="0" w:color="auto"/>
          </w:divBdr>
        </w:div>
        <w:div w:id="1135830663">
          <w:marLeft w:val="0"/>
          <w:marRight w:val="0"/>
          <w:marTop w:val="0"/>
          <w:marBottom w:val="0"/>
          <w:divBdr>
            <w:top w:val="none" w:sz="0" w:space="0" w:color="auto"/>
            <w:left w:val="none" w:sz="0" w:space="0" w:color="auto"/>
            <w:bottom w:val="none" w:sz="0" w:space="0" w:color="auto"/>
            <w:right w:val="none" w:sz="0" w:space="0" w:color="auto"/>
          </w:divBdr>
        </w:div>
        <w:div w:id="452359919">
          <w:marLeft w:val="0"/>
          <w:marRight w:val="0"/>
          <w:marTop w:val="0"/>
          <w:marBottom w:val="0"/>
          <w:divBdr>
            <w:top w:val="none" w:sz="0" w:space="0" w:color="auto"/>
            <w:left w:val="none" w:sz="0" w:space="0" w:color="auto"/>
            <w:bottom w:val="none" w:sz="0" w:space="0" w:color="auto"/>
            <w:right w:val="none" w:sz="0" w:space="0" w:color="auto"/>
          </w:divBdr>
        </w:div>
        <w:div w:id="1765565122">
          <w:marLeft w:val="0"/>
          <w:marRight w:val="0"/>
          <w:marTop w:val="0"/>
          <w:marBottom w:val="0"/>
          <w:divBdr>
            <w:top w:val="none" w:sz="0" w:space="0" w:color="auto"/>
            <w:left w:val="none" w:sz="0" w:space="0" w:color="auto"/>
            <w:bottom w:val="none" w:sz="0" w:space="0" w:color="auto"/>
            <w:right w:val="none" w:sz="0" w:space="0" w:color="auto"/>
          </w:divBdr>
        </w:div>
        <w:div w:id="595986128">
          <w:marLeft w:val="0"/>
          <w:marRight w:val="0"/>
          <w:marTop w:val="0"/>
          <w:marBottom w:val="0"/>
          <w:divBdr>
            <w:top w:val="none" w:sz="0" w:space="0" w:color="auto"/>
            <w:left w:val="none" w:sz="0" w:space="0" w:color="auto"/>
            <w:bottom w:val="none" w:sz="0" w:space="0" w:color="auto"/>
            <w:right w:val="none" w:sz="0" w:space="0" w:color="auto"/>
          </w:divBdr>
        </w:div>
        <w:div w:id="728069519">
          <w:marLeft w:val="0"/>
          <w:marRight w:val="0"/>
          <w:marTop w:val="0"/>
          <w:marBottom w:val="0"/>
          <w:divBdr>
            <w:top w:val="none" w:sz="0" w:space="0" w:color="auto"/>
            <w:left w:val="none" w:sz="0" w:space="0" w:color="auto"/>
            <w:bottom w:val="none" w:sz="0" w:space="0" w:color="auto"/>
            <w:right w:val="none" w:sz="0" w:space="0" w:color="auto"/>
          </w:divBdr>
        </w:div>
      </w:divsChild>
    </w:div>
    <w:div w:id="549224193">
      <w:marLeft w:val="480"/>
      <w:marRight w:val="0"/>
      <w:marTop w:val="0"/>
      <w:marBottom w:val="0"/>
      <w:divBdr>
        <w:top w:val="none" w:sz="0" w:space="0" w:color="auto"/>
        <w:left w:val="none" w:sz="0" w:space="0" w:color="auto"/>
        <w:bottom w:val="none" w:sz="0" w:space="0" w:color="auto"/>
        <w:right w:val="none" w:sz="0" w:space="0" w:color="auto"/>
      </w:divBdr>
    </w:div>
    <w:div w:id="549611566">
      <w:bodyDiv w:val="1"/>
      <w:marLeft w:val="0"/>
      <w:marRight w:val="0"/>
      <w:marTop w:val="0"/>
      <w:marBottom w:val="0"/>
      <w:divBdr>
        <w:top w:val="none" w:sz="0" w:space="0" w:color="auto"/>
        <w:left w:val="none" w:sz="0" w:space="0" w:color="auto"/>
        <w:bottom w:val="none" w:sz="0" w:space="0" w:color="auto"/>
        <w:right w:val="none" w:sz="0" w:space="0" w:color="auto"/>
      </w:divBdr>
    </w:div>
    <w:div w:id="550461909">
      <w:marLeft w:val="480"/>
      <w:marRight w:val="0"/>
      <w:marTop w:val="0"/>
      <w:marBottom w:val="0"/>
      <w:divBdr>
        <w:top w:val="none" w:sz="0" w:space="0" w:color="auto"/>
        <w:left w:val="none" w:sz="0" w:space="0" w:color="auto"/>
        <w:bottom w:val="none" w:sz="0" w:space="0" w:color="auto"/>
        <w:right w:val="none" w:sz="0" w:space="0" w:color="auto"/>
      </w:divBdr>
    </w:div>
    <w:div w:id="551190467">
      <w:marLeft w:val="480"/>
      <w:marRight w:val="0"/>
      <w:marTop w:val="0"/>
      <w:marBottom w:val="0"/>
      <w:divBdr>
        <w:top w:val="none" w:sz="0" w:space="0" w:color="auto"/>
        <w:left w:val="none" w:sz="0" w:space="0" w:color="auto"/>
        <w:bottom w:val="none" w:sz="0" w:space="0" w:color="auto"/>
        <w:right w:val="none" w:sz="0" w:space="0" w:color="auto"/>
      </w:divBdr>
    </w:div>
    <w:div w:id="551385886">
      <w:marLeft w:val="480"/>
      <w:marRight w:val="0"/>
      <w:marTop w:val="0"/>
      <w:marBottom w:val="0"/>
      <w:divBdr>
        <w:top w:val="none" w:sz="0" w:space="0" w:color="auto"/>
        <w:left w:val="none" w:sz="0" w:space="0" w:color="auto"/>
        <w:bottom w:val="none" w:sz="0" w:space="0" w:color="auto"/>
        <w:right w:val="none" w:sz="0" w:space="0" w:color="auto"/>
      </w:divBdr>
    </w:div>
    <w:div w:id="551576355">
      <w:marLeft w:val="480"/>
      <w:marRight w:val="0"/>
      <w:marTop w:val="0"/>
      <w:marBottom w:val="0"/>
      <w:divBdr>
        <w:top w:val="none" w:sz="0" w:space="0" w:color="auto"/>
        <w:left w:val="none" w:sz="0" w:space="0" w:color="auto"/>
        <w:bottom w:val="none" w:sz="0" w:space="0" w:color="auto"/>
        <w:right w:val="none" w:sz="0" w:space="0" w:color="auto"/>
      </w:divBdr>
    </w:div>
    <w:div w:id="551891627">
      <w:marLeft w:val="480"/>
      <w:marRight w:val="0"/>
      <w:marTop w:val="0"/>
      <w:marBottom w:val="0"/>
      <w:divBdr>
        <w:top w:val="none" w:sz="0" w:space="0" w:color="auto"/>
        <w:left w:val="none" w:sz="0" w:space="0" w:color="auto"/>
        <w:bottom w:val="none" w:sz="0" w:space="0" w:color="auto"/>
        <w:right w:val="none" w:sz="0" w:space="0" w:color="auto"/>
      </w:divBdr>
    </w:div>
    <w:div w:id="552892203">
      <w:marLeft w:val="480"/>
      <w:marRight w:val="0"/>
      <w:marTop w:val="0"/>
      <w:marBottom w:val="0"/>
      <w:divBdr>
        <w:top w:val="none" w:sz="0" w:space="0" w:color="auto"/>
        <w:left w:val="none" w:sz="0" w:space="0" w:color="auto"/>
        <w:bottom w:val="none" w:sz="0" w:space="0" w:color="auto"/>
        <w:right w:val="none" w:sz="0" w:space="0" w:color="auto"/>
      </w:divBdr>
    </w:div>
    <w:div w:id="553587570">
      <w:bodyDiv w:val="1"/>
      <w:marLeft w:val="0"/>
      <w:marRight w:val="0"/>
      <w:marTop w:val="0"/>
      <w:marBottom w:val="0"/>
      <w:divBdr>
        <w:top w:val="none" w:sz="0" w:space="0" w:color="auto"/>
        <w:left w:val="none" w:sz="0" w:space="0" w:color="auto"/>
        <w:bottom w:val="none" w:sz="0" w:space="0" w:color="auto"/>
        <w:right w:val="none" w:sz="0" w:space="0" w:color="auto"/>
      </w:divBdr>
    </w:div>
    <w:div w:id="553783507">
      <w:bodyDiv w:val="1"/>
      <w:marLeft w:val="0"/>
      <w:marRight w:val="0"/>
      <w:marTop w:val="0"/>
      <w:marBottom w:val="0"/>
      <w:divBdr>
        <w:top w:val="none" w:sz="0" w:space="0" w:color="auto"/>
        <w:left w:val="none" w:sz="0" w:space="0" w:color="auto"/>
        <w:bottom w:val="none" w:sz="0" w:space="0" w:color="auto"/>
        <w:right w:val="none" w:sz="0" w:space="0" w:color="auto"/>
      </w:divBdr>
    </w:div>
    <w:div w:id="554661697">
      <w:marLeft w:val="480"/>
      <w:marRight w:val="0"/>
      <w:marTop w:val="0"/>
      <w:marBottom w:val="0"/>
      <w:divBdr>
        <w:top w:val="none" w:sz="0" w:space="0" w:color="auto"/>
        <w:left w:val="none" w:sz="0" w:space="0" w:color="auto"/>
        <w:bottom w:val="none" w:sz="0" w:space="0" w:color="auto"/>
        <w:right w:val="none" w:sz="0" w:space="0" w:color="auto"/>
      </w:divBdr>
    </w:div>
    <w:div w:id="554662201">
      <w:bodyDiv w:val="1"/>
      <w:marLeft w:val="0"/>
      <w:marRight w:val="0"/>
      <w:marTop w:val="0"/>
      <w:marBottom w:val="0"/>
      <w:divBdr>
        <w:top w:val="none" w:sz="0" w:space="0" w:color="auto"/>
        <w:left w:val="none" w:sz="0" w:space="0" w:color="auto"/>
        <w:bottom w:val="none" w:sz="0" w:space="0" w:color="auto"/>
        <w:right w:val="none" w:sz="0" w:space="0" w:color="auto"/>
      </w:divBdr>
    </w:div>
    <w:div w:id="554662797">
      <w:marLeft w:val="480"/>
      <w:marRight w:val="0"/>
      <w:marTop w:val="0"/>
      <w:marBottom w:val="0"/>
      <w:divBdr>
        <w:top w:val="none" w:sz="0" w:space="0" w:color="auto"/>
        <w:left w:val="none" w:sz="0" w:space="0" w:color="auto"/>
        <w:bottom w:val="none" w:sz="0" w:space="0" w:color="auto"/>
        <w:right w:val="none" w:sz="0" w:space="0" w:color="auto"/>
      </w:divBdr>
    </w:div>
    <w:div w:id="554900058">
      <w:marLeft w:val="480"/>
      <w:marRight w:val="0"/>
      <w:marTop w:val="0"/>
      <w:marBottom w:val="0"/>
      <w:divBdr>
        <w:top w:val="none" w:sz="0" w:space="0" w:color="auto"/>
        <w:left w:val="none" w:sz="0" w:space="0" w:color="auto"/>
        <w:bottom w:val="none" w:sz="0" w:space="0" w:color="auto"/>
        <w:right w:val="none" w:sz="0" w:space="0" w:color="auto"/>
      </w:divBdr>
    </w:div>
    <w:div w:id="555314265">
      <w:marLeft w:val="480"/>
      <w:marRight w:val="0"/>
      <w:marTop w:val="0"/>
      <w:marBottom w:val="0"/>
      <w:divBdr>
        <w:top w:val="none" w:sz="0" w:space="0" w:color="auto"/>
        <w:left w:val="none" w:sz="0" w:space="0" w:color="auto"/>
        <w:bottom w:val="none" w:sz="0" w:space="0" w:color="auto"/>
        <w:right w:val="none" w:sz="0" w:space="0" w:color="auto"/>
      </w:divBdr>
    </w:div>
    <w:div w:id="555627813">
      <w:marLeft w:val="480"/>
      <w:marRight w:val="0"/>
      <w:marTop w:val="0"/>
      <w:marBottom w:val="0"/>
      <w:divBdr>
        <w:top w:val="none" w:sz="0" w:space="0" w:color="auto"/>
        <w:left w:val="none" w:sz="0" w:space="0" w:color="auto"/>
        <w:bottom w:val="none" w:sz="0" w:space="0" w:color="auto"/>
        <w:right w:val="none" w:sz="0" w:space="0" w:color="auto"/>
      </w:divBdr>
    </w:div>
    <w:div w:id="556478115">
      <w:marLeft w:val="480"/>
      <w:marRight w:val="0"/>
      <w:marTop w:val="0"/>
      <w:marBottom w:val="0"/>
      <w:divBdr>
        <w:top w:val="none" w:sz="0" w:space="0" w:color="auto"/>
        <w:left w:val="none" w:sz="0" w:space="0" w:color="auto"/>
        <w:bottom w:val="none" w:sz="0" w:space="0" w:color="auto"/>
        <w:right w:val="none" w:sz="0" w:space="0" w:color="auto"/>
      </w:divBdr>
    </w:div>
    <w:div w:id="556672469">
      <w:marLeft w:val="480"/>
      <w:marRight w:val="0"/>
      <w:marTop w:val="0"/>
      <w:marBottom w:val="0"/>
      <w:divBdr>
        <w:top w:val="none" w:sz="0" w:space="0" w:color="auto"/>
        <w:left w:val="none" w:sz="0" w:space="0" w:color="auto"/>
        <w:bottom w:val="none" w:sz="0" w:space="0" w:color="auto"/>
        <w:right w:val="none" w:sz="0" w:space="0" w:color="auto"/>
      </w:divBdr>
    </w:div>
    <w:div w:id="556746333">
      <w:marLeft w:val="480"/>
      <w:marRight w:val="0"/>
      <w:marTop w:val="0"/>
      <w:marBottom w:val="0"/>
      <w:divBdr>
        <w:top w:val="none" w:sz="0" w:space="0" w:color="auto"/>
        <w:left w:val="none" w:sz="0" w:space="0" w:color="auto"/>
        <w:bottom w:val="none" w:sz="0" w:space="0" w:color="auto"/>
        <w:right w:val="none" w:sz="0" w:space="0" w:color="auto"/>
      </w:divBdr>
    </w:div>
    <w:div w:id="556860843">
      <w:marLeft w:val="480"/>
      <w:marRight w:val="0"/>
      <w:marTop w:val="0"/>
      <w:marBottom w:val="0"/>
      <w:divBdr>
        <w:top w:val="none" w:sz="0" w:space="0" w:color="auto"/>
        <w:left w:val="none" w:sz="0" w:space="0" w:color="auto"/>
        <w:bottom w:val="none" w:sz="0" w:space="0" w:color="auto"/>
        <w:right w:val="none" w:sz="0" w:space="0" w:color="auto"/>
      </w:divBdr>
    </w:div>
    <w:div w:id="557277703">
      <w:marLeft w:val="480"/>
      <w:marRight w:val="0"/>
      <w:marTop w:val="0"/>
      <w:marBottom w:val="0"/>
      <w:divBdr>
        <w:top w:val="none" w:sz="0" w:space="0" w:color="auto"/>
        <w:left w:val="none" w:sz="0" w:space="0" w:color="auto"/>
        <w:bottom w:val="none" w:sz="0" w:space="0" w:color="auto"/>
        <w:right w:val="none" w:sz="0" w:space="0" w:color="auto"/>
      </w:divBdr>
    </w:div>
    <w:div w:id="557476076">
      <w:bodyDiv w:val="1"/>
      <w:marLeft w:val="0"/>
      <w:marRight w:val="0"/>
      <w:marTop w:val="0"/>
      <w:marBottom w:val="0"/>
      <w:divBdr>
        <w:top w:val="none" w:sz="0" w:space="0" w:color="auto"/>
        <w:left w:val="none" w:sz="0" w:space="0" w:color="auto"/>
        <w:bottom w:val="none" w:sz="0" w:space="0" w:color="auto"/>
        <w:right w:val="none" w:sz="0" w:space="0" w:color="auto"/>
      </w:divBdr>
    </w:div>
    <w:div w:id="557520620">
      <w:marLeft w:val="480"/>
      <w:marRight w:val="0"/>
      <w:marTop w:val="0"/>
      <w:marBottom w:val="0"/>
      <w:divBdr>
        <w:top w:val="none" w:sz="0" w:space="0" w:color="auto"/>
        <w:left w:val="none" w:sz="0" w:space="0" w:color="auto"/>
        <w:bottom w:val="none" w:sz="0" w:space="0" w:color="auto"/>
        <w:right w:val="none" w:sz="0" w:space="0" w:color="auto"/>
      </w:divBdr>
    </w:div>
    <w:div w:id="557522401">
      <w:bodyDiv w:val="1"/>
      <w:marLeft w:val="0"/>
      <w:marRight w:val="0"/>
      <w:marTop w:val="0"/>
      <w:marBottom w:val="0"/>
      <w:divBdr>
        <w:top w:val="none" w:sz="0" w:space="0" w:color="auto"/>
        <w:left w:val="none" w:sz="0" w:space="0" w:color="auto"/>
        <w:bottom w:val="none" w:sz="0" w:space="0" w:color="auto"/>
        <w:right w:val="none" w:sz="0" w:space="0" w:color="auto"/>
      </w:divBdr>
    </w:div>
    <w:div w:id="557983615">
      <w:marLeft w:val="480"/>
      <w:marRight w:val="0"/>
      <w:marTop w:val="0"/>
      <w:marBottom w:val="0"/>
      <w:divBdr>
        <w:top w:val="none" w:sz="0" w:space="0" w:color="auto"/>
        <w:left w:val="none" w:sz="0" w:space="0" w:color="auto"/>
        <w:bottom w:val="none" w:sz="0" w:space="0" w:color="auto"/>
        <w:right w:val="none" w:sz="0" w:space="0" w:color="auto"/>
      </w:divBdr>
    </w:div>
    <w:div w:id="558250352">
      <w:marLeft w:val="480"/>
      <w:marRight w:val="0"/>
      <w:marTop w:val="0"/>
      <w:marBottom w:val="0"/>
      <w:divBdr>
        <w:top w:val="none" w:sz="0" w:space="0" w:color="auto"/>
        <w:left w:val="none" w:sz="0" w:space="0" w:color="auto"/>
        <w:bottom w:val="none" w:sz="0" w:space="0" w:color="auto"/>
        <w:right w:val="none" w:sz="0" w:space="0" w:color="auto"/>
      </w:divBdr>
    </w:div>
    <w:div w:id="559677640">
      <w:marLeft w:val="480"/>
      <w:marRight w:val="0"/>
      <w:marTop w:val="0"/>
      <w:marBottom w:val="0"/>
      <w:divBdr>
        <w:top w:val="none" w:sz="0" w:space="0" w:color="auto"/>
        <w:left w:val="none" w:sz="0" w:space="0" w:color="auto"/>
        <w:bottom w:val="none" w:sz="0" w:space="0" w:color="auto"/>
        <w:right w:val="none" w:sz="0" w:space="0" w:color="auto"/>
      </w:divBdr>
    </w:div>
    <w:div w:id="559681969">
      <w:marLeft w:val="480"/>
      <w:marRight w:val="0"/>
      <w:marTop w:val="0"/>
      <w:marBottom w:val="0"/>
      <w:divBdr>
        <w:top w:val="none" w:sz="0" w:space="0" w:color="auto"/>
        <w:left w:val="none" w:sz="0" w:space="0" w:color="auto"/>
        <w:bottom w:val="none" w:sz="0" w:space="0" w:color="auto"/>
        <w:right w:val="none" w:sz="0" w:space="0" w:color="auto"/>
      </w:divBdr>
    </w:div>
    <w:div w:id="559748706">
      <w:marLeft w:val="480"/>
      <w:marRight w:val="0"/>
      <w:marTop w:val="0"/>
      <w:marBottom w:val="0"/>
      <w:divBdr>
        <w:top w:val="none" w:sz="0" w:space="0" w:color="auto"/>
        <w:left w:val="none" w:sz="0" w:space="0" w:color="auto"/>
        <w:bottom w:val="none" w:sz="0" w:space="0" w:color="auto"/>
        <w:right w:val="none" w:sz="0" w:space="0" w:color="auto"/>
      </w:divBdr>
    </w:div>
    <w:div w:id="559825196">
      <w:marLeft w:val="480"/>
      <w:marRight w:val="0"/>
      <w:marTop w:val="0"/>
      <w:marBottom w:val="0"/>
      <w:divBdr>
        <w:top w:val="none" w:sz="0" w:space="0" w:color="auto"/>
        <w:left w:val="none" w:sz="0" w:space="0" w:color="auto"/>
        <w:bottom w:val="none" w:sz="0" w:space="0" w:color="auto"/>
        <w:right w:val="none" w:sz="0" w:space="0" w:color="auto"/>
      </w:divBdr>
    </w:div>
    <w:div w:id="559898909">
      <w:marLeft w:val="480"/>
      <w:marRight w:val="0"/>
      <w:marTop w:val="0"/>
      <w:marBottom w:val="0"/>
      <w:divBdr>
        <w:top w:val="none" w:sz="0" w:space="0" w:color="auto"/>
        <w:left w:val="none" w:sz="0" w:space="0" w:color="auto"/>
        <w:bottom w:val="none" w:sz="0" w:space="0" w:color="auto"/>
        <w:right w:val="none" w:sz="0" w:space="0" w:color="auto"/>
      </w:divBdr>
    </w:div>
    <w:div w:id="560678966">
      <w:marLeft w:val="480"/>
      <w:marRight w:val="0"/>
      <w:marTop w:val="0"/>
      <w:marBottom w:val="0"/>
      <w:divBdr>
        <w:top w:val="none" w:sz="0" w:space="0" w:color="auto"/>
        <w:left w:val="none" w:sz="0" w:space="0" w:color="auto"/>
        <w:bottom w:val="none" w:sz="0" w:space="0" w:color="auto"/>
        <w:right w:val="none" w:sz="0" w:space="0" w:color="auto"/>
      </w:divBdr>
    </w:div>
    <w:div w:id="560865521">
      <w:marLeft w:val="480"/>
      <w:marRight w:val="0"/>
      <w:marTop w:val="0"/>
      <w:marBottom w:val="0"/>
      <w:divBdr>
        <w:top w:val="none" w:sz="0" w:space="0" w:color="auto"/>
        <w:left w:val="none" w:sz="0" w:space="0" w:color="auto"/>
        <w:bottom w:val="none" w:sz="0" w:space="0" w:color="auto"/>
        <w:right w:val="none" w:sz="0" w:space="0" w:color="auto"/>
      </w:divBdr>
    </w:div>
    <w:div w:id="561061354">
      <w:bodyDiv w:val="1"/>
      <w:marLeft w:val="0"/>
      <w:marRight w:val="0"/>
      <w:marTop w:val="0"/>
      <w:marBottom w:val="0"/>
      <w:divBdr>
        <w:top w:val="none" w:sz="0" w:space="0" w:color="auto"/>
        <w:left w:val="none" w:sz="0" w:space="0" w:color="auto"/>
        <w:bottom w:val="none" w:sz="0" w:space="0" w:color="auto"/>
        <w:right w:val="none" w:sz="0" w:space="0" w:color="auto"/>
      </w:divBdr>
    </w:div>
    <w:div w:id="561063564">
      <w:marLeft w:val="480"/>
      <w:marRight w:val="0"/>
      <w:marTop w:val="0"/>
      <w:marBottom w:val="0"/>
      <w:divBdr>
        <w:top w:val="none" w:sz="0" w:space="0" w:color="auto"/>
        <w:left w:val="none" w:sz="0" w:space="0" w:color="auto"/>
        <w:bottom w:val="none" w:sz="0" w:space="0" w:color="auto"/>
        <w:right w:val="none" w:sz="0" w:space="0" w:color="auto"/>
      </w:divBdr>
    </w:div>
    <w:div w:id="561598903">
      <w:marLeft w:val="480"/>
      <w:marRight w:val="0"/>
      <w:marTop w:val="0"/>
      <w:marBottom w:val="0"/>
      <w:divBdr>
        <w:top w:val="none" w:sz="0" w:space="0" w:color="auto"/>
        <w:left w:val="none" w:sz="0" w:space="0" w:color="auto"/>
        <w:bottom w:val="none" w:sz="0" w:space="0" w:color="auto"/>
        <w:right w:val="none" w:sz="0" w:space="0" w:color="auto"/>
      </w:divBdr>
    </w:div>
    <w:div w:id="561793911">
      <w:marLeft w:val="480"/>
      <w:marRight w:val="0"/>
      <w:marTop w:val="0"/>
      <w:marBottom w:val="0"/>
      <w:divBdr>
        <w:top w:val="none" w:sz="0" w:space="0" w:color="auto"/>
        <w:left w:val="none" w:sz="0" w:space="0" w:color="auto"/>
        <w:bottom w:val="none" w:sz="0" w:space="0" w:color="auto"/>
        <w:right w:val="none" w:sz="0" w:space="0" w:color="auto"/>
      </w:divBdr>
    </w:div>
    <w:div w:id="562299701">
      <w:bodyDiv w:val="1"/>
      <w:marLeft w:val="0"/>
      <w:marRight w:val="0"/>
      <w:marTop w:val="0"/>
      <w:marBottom w:val="0"/>
      <w:divBdr>
        <w:top w:val="none" w:sz="0" w:space="0" w:color="auto"/>
        <w:left w:val="none" w:sz="0" w:space="0" w:color="auto"/>
        <w:bottom w:val="none" w:sz="0" w:space="0" w:color="auto"/>
        <w:right w:val="none" w:sz="0" w:space="0" w:color="auto"/>
      </w:divBdr>
    </w:div>
    <w:div w:id="562301785">
      <w:marLeft w:val="480"/>
      <w:marRight w:val="0"/>
      <w:marTop w:val="0"/>
      <w:marBottom w:val="0"/>
      <w:divBdr>
        <w:top w:val="none" w:sz="0" w:space="0" w:color="auto"/>
        <w:left w:val="none" w:sz="0" w:space="0" w:color="auto"/>
        <w:bottom w:val="none" w:sz="0" w:space="0" w:color="auto"/>
        <w:right w:val="none" w:sz="0" w:space="0" w:color="auto"/>
      </w:divBdr>
    </w:div>
    <w:div w:id="562525684">
      <w:marLeft w:val="480"/>
      <w:marRight w:val="0"/>
      <w:marTop w:val="0"/>
      <w:marBottom w:val="0"/>
      <w:divBdr>
        <w:top w:val="none" w:sz="0" w:space="0" w:color="auto"/>
        <w:left w:val="none" w:sz="0" w:space="0" w:color="auto"/>
        <w:bottom w:val="none" w:sz="0" w:space="0" w:color="auto"/>
        <w:right w:val="none" w:sz="0" w:space="0" w:color="auto"/>
      </w:divBdr>
    </w:div>
    <w:div w:id="562644996">
      <w:marLeft w:val="480"/>
      <w:marRight w:val="0"/>
      <w:marTop w:val="0"/>
      <w:marBottom w:val="0"/>
      <w:divBdr>
        <w:top w:val="none" w:sz="0" w:space="0" w:color="auto"/>
        <w:left w:val="none" w:sz="0" w:space="0" w:color="auto"/>
        <w:bottom w:val="none" w:sz="0" w:space="0" w:color="auto"/>
        <w:right w:val="none" w:sz="0" w:space="0" w:color="auto"/>
      </w:divBdr>
    </w:div>
    <w:div w:id="563180108">
      <w:bodyDiv w:val="1"/>
      <w:marLeft w:val="0"/>
      <w:marRight w:val="0"/>
      <w:marTop w:val="0"/>
      <w:marBottom w:val="0"/>
      <w:divBdr>
        <w:top w:val="none" w:sz="0" w:space="0" w:color="auto"/>
        <w:left w:val="none" w:sz="0" w:space="0" w:color="auto"/>
        <w:bottom w:val="none" w:sz="0" w:space="0" w:color="auto"/>
        <w:right w:val="none" w:sz="0" w:space="0" w:color="auto"/>
      </w:divBdr>
    </w:div>
    <w:div w:id="563224172">
      <w:marLeft w:val="480"/>
      <w:marRight w:val="0"/>
      <w:marTop w:val="0"/>
      <w:marBottom w:val="0"/>
      <w:divBdr>
        <w:top w:val="none" w:sz="0" w:space="0" w:color="auto"/>
        <w:left w:val="none" w:sz="0" w:space="0" w:color="auto"/>
        <w:bottom w:val="none" w:sz="0" w:space="0" w:color="auto"/>
        <w:right w:val="none" w:sz="0" w:space="0" w:color="auto"/>
      </w:divBdr>
    </w:div>
    <w:div w:id="564072958">
      <w:marLeft w:val="480"/>
      <w:marRight w:val="0"/>
      <w:marTop w:val="0"/>
      <w:marBottom w:val="0"/>
      <w:divBdr>
        <w:top w:val="none" w:sz="0" w:space="0" w:color="auto"/>
        <w:left w:val="none" w:sz="0" w:space="0" w:color="auto"/>
        <w:bottom w:val="none" w:sz="0" w:space="0" w:color="auto"/>
        <w:right w:val="none" w:sz="0" w:space="0" w:color="auto"/>
      </w:divBdr>
    </w:div>
    <w:div w:id="564801003">
      <w:marLeft w:val="480"/>
      <w:marRight w:val="0"/>
      <w:marTop w:val="0"/>
      <w:marBottom w:val="0"/>
      <w:divBdr>
        <w:top w:val="none" w:sz="0" w:space="0" w:color="auto"/>
        <w:left w:val="none" w:sz="0" w:space="0" w:color="auto"/>
        <w:bottom w:val="none" w:sz="0" w:space="0" w:color="auto"/>
        <w:right w:val="none" w:sz="0" w:space="0" w:color="auto"/>
      </w:divBdr>
    </w:div>
    <w:div w:id="564921310">
      <w:marLeft w:val="480"/>
      <w:marRight w:val="0"/>
      <w:marTop w:val="0"/>
      <w:marBottom w:val="0"/>
      <w:divBdr>
        <w:top w:val="none" w:sz="0" w:space="0" w:color="auto"/>
        <w:left w:val="none" w:sz="0" w:space="0" w:color="auto"/>
        <w:bottom w:val="none" w:sz="0" w:space="0" w:color="auto"/>
        <w:right w:val="none" w:sz="0" w:space="0" w:color="auto"/>
      </w:divBdr>
    </w:div>
    <w:div w:id="565068969">
      <w:marLeft w:val="480"/>
      <w:marRight w:val="0"/>
      <w:marTop w:val="0"/>
      <w:marBottom w:val="0"/>
      <w:divBdr>
        <w:top w:val="none" w:sz="0" w:space="0" w:color="auto"/>
        <w:left w:val="none" w:sz="0" w:space="0" w:color="auto"/>
        <w:bottom w:val="none" w:sz="0" w:space="0" w:color="auto"/>
        <w:right w:val="none" w:sz="0" w:space="0" w:color="auto"/>
      </w:divBdr>
    </w:div>
    <w:div w:id="565384710">
      <w:marLeft w:val="480"/>
      <w:marRight w:val="0"/>
      <w:marTop w:val="0"/>
      <w:marBottom w:val="0"/>
      <w:divBdr>
        <w:top w:val="none" w:sz="0" w:space="0" w:color="auto"/>
        <w:left w:val="none" w:sz="0" w:space="0" w:color="auto"/>
        <w:bottom w:val="none" w:sz="0" w:space="0" w:color="auto"/>
        <w:right w:val="none" w:sz="0" w:space="0" w:color="auto"/>
      </w:divBdr>
    </w:div>
    <w:div w:id="566233735">
      <w:bodyDiv w:val="1"/>
      <w:marLeft w:val="0"/>
      <w:marRight w:val="0"/>
      <w:marTop w:val="0"/>
      <w:marBottom w:val="0"/>
      <w:divBdr>
        <w:top w:val="none" w:sz="0" w:space="0" w:color="auto"/>
        <w:left w:val="none" w:sz="0" w:space="0" w:color="auto"/>
        <w:bottom w:val="none" w:sz="0" w:space="0" w:color="auto"/>
        <w:right w:val="none" w:sz="0" w:space="0" w:color="auto"/>
      </w:divBdr>
    </w:div>
    <w:div w:id="566458560">
      <w:bodyDiv w:val="1"/>
      <w:marLeft w:val="0"/>
      <w:marRight w:val="0"/>
      <w:marTop w:val="0"/>
      <w:marBottom w:val="0"/>
      <w:divBdr>
        <w:top w:val="none" w:sz="0" w:space="0" w:color="auto"/>
        <w:left w:val="none" w:sz="0" w:space="0" w:color="auto"/>
        <w:bottom w:val="none" w:sz="0" w:space="0" w:color="auto"/>
        <w:right w:val="none" w:sz="0" w:space="0" w:color="auto"/>
      </w:divBdr>
    </w:div>
    <w:div w:id="566499166">
      <w:bodyDiv w:val="1"/>
      <w:marLeft w:val="0"/>
      <w:marRight w:val="0"/>
      <w:marTop w:val="0"/>
      <w:marBottom w:val="0"/>
      <w:divBdr>
        <w:top w:val="none" w:sz="0" w:space="0" w:color="auto"/>
        <w:left w:val="none" w:sz="0" w:space="0" w:color="auto"/>
        <w:bottom w:val="none" w:sz="0" w:space="0" w:color="auto"/>
        <w:right w:val="none" w:sz="0" w:space="0" w:color="auto"/>
      </w:divBdr>
    </w:div>
    <w:div w:id="567158591">
      <w:marLeft w:val="480"/>
      <w:marRight w:val="0"/>
      <w:marTop w:val="0"/>
      <w:marBottom w:val="0"/>
      <w:divBdr>
        <w:top w:val="none" w:sz="0" w:space="0" w:color="auto"/>
        <w:left w:val="none" w:sz="0" w:space="0" w:color="auto"/>
        <w:bottom w:val="none" w:sz="0" w:space="0" w:color="auto"/>
        <w:right w:val="none" w:sz="0" w:space="0" w:color="auto"/>
      </w:divBdr>
    </w:div>
    <w:div w:id="567502474">
      <w:bodyDiv w:val="1"/>
      <w:marLeft w:val="0"/>
      <w:marRight w:val="0"/>
      <w:marTop w:val="0"/>
      <w:marBottom w:val="0"/>
      <w:divBdr>
        <w:top w:val="none" w:sz="0" w:space="0" w:color="auto"/>
        <w:left w:val="none" w:sz="0" w:space="0" w:color="auto"/>
        <w:bottom w:val="none" w:sz="0" w:space="0" w:color="auto"/>
        <w:right w:val="none" w:sz="0" w:space="0" w:color="auto"/>
      </w:divBdr>
    </w:div>
    <w:div w:id="567617749">
      <w:marLeft w:val="480"/>
      <w:marRight w:val="0"/>
      <w:marTop w:val="0"/>
      <w:marBottom w:val="0"/>
      <w:divBdr>
        <w:top w:val="none" w:sz="0" w:space="0" w:color="auto"/>
        <w:left w:val="none" w:sz="0" w:space="0" w:color="auto"/>
        <w:bottom w:val="none" w:sz="0" w:space="0" w:color="auto"/>
        <w:right w:val="none" w:sz="0" w:space="0" w:color="auto"/>
      </w:divBdr>
    </w:div>
    <w:div w:id="568000609">
      <w:marLeft w:val="480"/>
      <w:marRight w:val="0"/>
      <w:marTop w:val="0"/>
      <w:marBottom w:val="0"/>
      <w:divBdr>
        <w:top w:val="none" w:sz="0" w:space="0" w:color="auto"/>
        <w:left w:val="none" w:sz="0" w:space="0" w:color="auto"/>
        <w:bottom w:val="none" w:sz="0" w:space="0" w:color="auto"/>
        <w:right w:val="none" w:sz="0" w:space="0" w:color="auto"/>
      </w:divBdr>
    </w:div>
    <w:div w:id="569004431">
      <w:marLeft w:val="480"/>
      <w:marRight w:val="0"/>
      <w:marTop w:val="0"/>
      <w:marBottom w:val="0"/>
      <w:divBdr>
        <w:top w:val="none" w:sz="0" w:space="0" w:color="auto"/>
        <w:left w:val="none" w:sz="0" w:space="0" w:color="auto"/>
        <w:bottom w:val="none" w:sz="0" w:space="0" w:color="auto"/>
        <w:right w:val="none" w:sz="0" w:space="0" w:color="auto"/>
      </w:divBdr>
    </w:div>
    <w:div w:id="569316174">
      <w:bodyDiv w:val="1"/>
      <w:marLeft w:val="0"/>
      <w:marRight w:val="0"/>
      <w:marTop w:val="0"/>
      <w:marBottom w:val="0"/>
      <w:divBdr>
        <w:top w:val="none" w:sz="0" w:space="0" w:color="auto"/>
        <w:left w:val="none" w:sz="0" w:space="0" w:color="auto"/>
        <w:bottom w:val="none" w:sz="0" w:space="0" w:color="auto"/>
        <w:right w:val="none" w:sz="0" w:space="0" w:color="auto"/>
      </w:divBdr>
    </w:div>
    <w:div w:id="569461834">
      <w:bodyDiv w:val="1"/>
      <w:marLeft w:val="0"/>
      <w:marRight w:val="0"/>
      <w:marTop w:val="0"/>
      <w:marBottom w:val="0"/>
      <w:divBdr>
        <w:top w:val="none" w:sz="0" w:space="0" w:color="auto"/>
        <w:left w:val="none" w:sz="0" w:space="0" w:color="auto"/>
        <w:bottom w:val="none" w:sz="0" w:space="0" w:color="auto"/>
        <w:right w:val="none" w:sz="0" w:space="0" w:color="auto"/>
      </w:divBdr>
    </w:div>
    <w:div w:id="569535386">
      <w:marLeft w:val="480"/>
      <w:marRight w:val="0"/>
      <w:marTop w:val="0"/>
      <w:marBottom w:val="0"/>
      <w:divBdr>
        <w:top w:val="none" w:sz="0" w:space="0" w:color="auto"/>
        <w:left w:val="none" w:sz="0" w:space="0" w:color="auto"/>
        <w:bottom w:val="none" w:sz="0" w:space="0" w:color="auto"/>
        <w:right w:val="none" w:sz="0" w:space="0" w:color="auto"/>
      </w:divBdr>
    </w:div>
    <w:div w:id="570383768">
      <w:marLeft w:val="480"/>
      <w:marRight w:val="0"/>
      <w:marTop w:val="0"/>
      <w:marBottom w:val="0"/>
      <w:divBdr>
        <w:top w:val="none" w:sz="0" w:space="0" w:color="auto"/>
        <w:left w:val="none" w:sz="0" w:space="0" w:color="auto"/>
        <w:bottom w:val="none" w:sz="0" w:space="0" w:color="auto"/>
        <w:right w:val="none" w:sz="0" w:space="0" w:color="auto"/>
      </w:divBdr>
    </w:div>
    <w:div w:id="570391102">
      <w:marLeft w:val="480"/>
      <w:marRight w:val="0"/>
      <w:marTop w:val="0"/>
      <w:marBottom w:val="0"/>
      <w:divBdr>
        <w:top w:val="none" w:sz="0" w:space="0" w:color="auto"/>
        <w:left w:val="none" w:sz="0" w:space="0" w:color="auto"/>
        <w:bottom w:val="none" w:sz="0" w:space="0" w:color="auto"/>
        <w:right w:val="none" w:sz="0" w:space="0" w:color="auto"/>
      </w:divBdr>
    </w:div>
    <w:div w:id="570582774">
      <w:marLeft w:val="480"/>
      <w:marRight w:val="0"/>
      <w:marTop w:val="0"/>
      <w:marBottom w:val="0"/>
      <w:divBdr>
        <w:top w:val="none" w:sz="0" w:space="0" w:color="auto"/>
        <w:left w:val="none" w:sz="0" w:space="0" w:color="auto"/>
        <w:bottom w:val="none" w:sz="0" w:space="0" w:color="auto"/>
        <w:right w:val="none" w:sz="0" w:space="0" w:color="auto"/>
      </w:divBdr>
    </w:div>
    <w:div w:id="570697932">
      <w:marLeft w:val="480"/>
      <w:marRight w:val="0"/>
      <w:marTop w:val="0"/>
      <w:marBottom w:val="0"/>
      <w:divBdr>
        <w:top w:val="none" w:sz="0" w:space="0" w:color="auto"/>
        <w:left w:val="none" w:sz="0" w:space="0" w:color="auto"/>
        <w:bottom w:val="none" w:sz="0" w:space="0" w:color="auto"/>
        <w:right w:val="none" w:sz="0" w:space="0" w:color="auto"/>
      </w:divBdr>
    </w:div>
    <w:div w:id="570769381">
      <w:marLeft w:val="480"/>
      <w:marRight w:val="0"/>
      <w:marTop w:val="0"/>
      <w:marBottom w:val="0"/>
      <w:divBdr>
        <w:top w:val="none" w:sz="0" w:space="0" w:color="auto"/>
        <w:left w:val="none" w:sz="0" w:space="0" w:color="auto"/>
        <w:bottom w:val="none" w:sz="0" w:space="0" w:color="auto"/>
        <w:right w:val="none" w:sz="0" w:space="0" w:color="auto"/>
      </w:divBdr>
    </w:div>
    <w:div w:id="570848860">
      <w:marLeft w:val="480"/>
      <w:marRight w:val="0"/>
      <w:marTop w:val="0"/>
      <w:marBottom w:val="0"/>
      <w:divBdr>
        <w:top w:val="none" w:sz="0" w:space="0" w:color="auto"/>
        <w:left w:val="none" w:sz="0" w:space="0" w:color="auto"/>
        <w:bottom w:val="none" w:sz="0" w:space="0" w:color="auto"/>
        <w:right w:val="none" w:sz="0" w:space="0" w:color="auto"/>
      </w:divBdr>
    </w:div>
    <w:div w:id="570895373">
      <w:marLeft w:val="480"/>
      <w:marRight w:val="0"/>
      <w:marTop w:val="0"/>
      <w:marBottom w:val="0"/>
      <w:divBdr>
        <w:top w:val="none" w:sz="0" w:space="0" w:color="auto"/>
        <w:left w:val="none" w:sz="0" w:space="0" w:color="auto"/>
        <w:bottom w:val="none" w:sz="0" w:space="0" w:color="auto"/>
        <w:right w:val="none" w:sz="0" w:space="0" w:color="auto"/>
      </w:divBdr>
    </w:div>
    <w:div w:id="570967459">
      <w:marLeft w:val="480"/>
      <w:marRight w:val="0"/>
      <w:marTop w:val="0"/>
      <w:marBottom w:val="0"/>
      <w:divBdr>
        <w:top w:val="none" w:sz="0" w:space="0" w:color="auto"/>
        <w:left w:val="none" w:sz="0" w:space="0" w:color="auto"/>
        <w:bottom w:val="none" w:sz="0" w:space="0" w:color="auto"/>
        <w:right w:val="none" w:sz="0" w:space="0" w:color="auto"/>
      </w:divBdr>
    </w:div>
    <w:div w:id="571239587">
      <w:marLeft w:val="480"/>
      <w:marRight w:val="0"/>
      <w:marTop w:val="0"/>
      <w:marBottom w:val="0"/>
      <w:divBdr>
        <w:top w:val="none" w:sz="0" w:space="0" w:color="auto"/>
        <w:left w:val="none" w:sz="0" w:space="0" w:color="auto"/>
        <w:bottom w:val="none" w:sz="0" w:space="0" w:color="auto"/>
        <w:right w:val="none" w:sz="0" w:space="0" w:color="auto"/>
      </w:divBdr>
    </w:div>
    <w:div w:id="571425833">
      <w:bodyDiv w:val="1"/>
      <w:marLeft w:val="0"/>
      <w:marRight w:val="0"/>
      <w:marTop w:val="0"/>
      <w:marBottom w:val="0"/>
      <w:divBdr>
        <w:top w:val="none" w:sz="0" w:space="0" w:color="auto"/>
        <w:left w:val="none" w:sz="0" w:space="0" w:color="auto"/>
        <w:bottom w:val="none" w:sz="0" w:space="0" w:color="auto"/>
        <w:right w:val="none" w:sz="0" w:space="0" w:color="auto"/>
      </w:divBdr>
    </w:div>
    <w:div w:id="571475789">
      <w:bodyDiv w:val="1"/>
      <w:marLeft w:val="0"/>
      <w:marRight w:val="0"/>
      <w:marTop w:val="0"/>
      <w:marBottom w:val="0"/>
      <w:divBdr>
        <w:top w:val="none" w:sz="0" w:space="0" w:color="auto"/>
        <w:left w:val="none" w:sz="0" w:space="0" w:color="auto"/>
        <w:bottom w:val="none" w:sz="0" w:space="0" w:color="auto"/>
        <w:right w:val="none" w:sz="0" w:space="0" w:color="auto"/>
      </w:divBdr>
    </w:div>
    <w:div w:id="571543031">
      <w:marLeft w:val="480"/>
      <w:marRight w:val="0"/>
      <w:marTop w:val="0"/>
      <w:marBottom w:val="0"/>
      <w:divBdr>
        <w:top w:val="none" w:sz="0" w:space="0" w:color="auto"/>
        <w:left w:val="none" w:sz="0" w:space="0" w:color="auto"/>
        <w:bottom w:val="none" w:sz="0" w:space="0" w:color="auto"/>
        <w:right w:val="none" w:sz="0" w:space="0" w:color="auto"/>
      </w:divBdr>
    </w:div>
    <w:div w:id="572008944">
      <w:marLeft w:val="480"/>
      <w:marRight w:val="0"/>
      <w:marTop w:val="0"/>
      <w:marBottom w:val="0"/>
      <w:divBdr>
        <w:top w:val="none" w:sz="0" w:space="0" w:color="auto"/>
        <w:left w:val="none" w:sz="0" w:space="0" w:color="auto"/>
        <w:bottom w:val="none" w:sz="0" w:space="0" w:color="auto"/>
        <w:right w:val="none" w:sz="0" w:space="0" w:color="auto"/>
      </w:divBdr>
    </w:div>
    <w:div w:id="572084173">
      <w:bodyDiv w:val="1"/>
      <w:marLeft w:val="0"/>
      <w:marRight w:val="0"/>
      <w:marTop w:val="0"/>
      <w:marBottom w:val="0"/>
      <w:divBdr>
        <w:top w:val="none" w:sz="0" w:space="0" w:color="auto"/>
        <w:left w:val="none" w:sz="0" w:space="0" w:color="auto"/>
        <w:bottom w:val="none" w:sz="0" w:space="0" w:color="auto"/>
        <w:right w:val="none" w:sz="0" w:space="0" w:color="auto"/>
      </w:divBdr>
    </w:div>
    <w:div w:id="572089161">
      <w:marLeft w:val="480"/>
      <w:marRight w:val="0"/>
      <w:marTop w:val="0"/>
      <w:marBottom w:val="0"/>
      <w:divBdr>
        <w:top w:val="none" w:sz="0" w:space="0" w:color="auto"/>
        <w:left w:val="none" w:sz="0" w:space="0" w:color="auto"/>
        <w:bottom w:val="none" w:sz="0" w:space="0" w:color="auto"/>
        <w:right w:val="none" w:sz="0" w:space="0" w:color="auto"/>
      </w:divBdr>
    </w:div>
    <w:div w:id="572132038">
      <w:bodyDiv w:val="1"/>
      <w:marLeft w:val="0"/>
      <w:marRight w:val="0"/>
      <w:marTop w:val="0"/>
      <w:marBottom w:val="0"/>
      <w:divBdr>
        <w:top w:val="none" w:sz="0" w:space="0" w:color="auto"/>
        <w:left w:val="none" w:sz="0" w:space="0" w:color="auto"/>
        <w:bottom w:val="none" w:sz="0" w:space="0" w:color="auto"/>
        <w:right w:val="none" w:sz="0" w:space="0" w:color="auto"/>
      </w:divBdr>
    </w:div>
    <w:div w:id="572468440">
      <w:marLeft w:val="480"/>
      <w:marRight w:val="0"/>
      <w:marTop w:val="0"/>
      <w:marBottom w:val="0"/>
      <w:divBdr>
        <w:top w:val="none" w:sz="0" w:space="0" w:color="auto"/>
        <w:left w:val="none" w:sz="0" w:space="0" w:color="auto"/>
        <w:bottom w:val="none" w:sz="0" w:space="0" w:color="auto"/>
        <w:right w:val="none" w:sz="0" w:space="0" w:color="auto"/>
      </w:divBdr>
    </w:div>
    <w:div w:id="572547223">
      <w:bodyDiv w:val="1"/>
      <w:marLeft w:val="0"/>
      <w:marRight w:val="0"/>
      <w:marTop w:val="0"/>
      <w:marBottom w:val="0"/>
      <w:divBdr>
        <w:top w:val="none" w:sz="0" w:space="0" w:color="auto"/>
        <w:left w:val="none" w:sz="0" w:space="0" w:color="auto"/>
        <w:bottom w:val="none" w:sz="0" w:space="0" w:color="auto"/>
        <w:right w:val="none" w:sz="0" w:space="0" w:color="auto"/>
      </w:divBdr>
    </w:div>
    <w:div w:id="572743333">
      <w:marLeft w:val="480"/>
      <w:marRight w:val="0"/>
      <w:marTop w:val="0"/>
      <w:marBottom w:val="0"/>
      <w:divBdr>
        <w:top w:val="none" w:sz="0" w:space="0" w:color="auto"/>
        <w:left w:val="none" w:sz="0" w:space="0" w:color="auto"/>
        <w:bottom w:val="none" w:sz="0" w:space="0" w:color="auto"/>
        <w:right w:val="none" w:sz="0" w:space="0" w:color="auto"/>
      </w:divBdr>
    </w:div>
    <w:div w:id="573054250">
      <w:bodyDiv w:val="1"/>
      <w:marLeft w:val="0"/>
      <w:marRight w:val="0"/>
      <w:marTop w:val="0"/>
      <w:marBottom w:val="0"/>
      <w:divBdr>
        <w:top w:val="none" w:sz="0" w:space="0" w:color="auto"/>
        <w:left w:val="none" w:sz="0" w:space="0" w:color="auto"/>
        <w:bottom w:val="none" w:sz="0" w:space="0" w:color="auto"/>
        <w:right w:val="none" w:sz="0" w:space="0" w:color="auto"/>
      </w:divBdr>
    </w:div>
    <w:div w:id="573274499">
      <w:marLeft w:val="480"/>
      <w:marRight w:val="0"/>
      <w:marTop w:val="0"/>
      <w:marBottom w:val="0"/>
      <w:divBdr>
        <w:top w:val="none" w:sz="0" w:space="0" w:color="auto"/>
        <w:left w:val="none" w:sz="0" w:space="0" w:color="auto"/>
        <w:bottom w:val="none" w:sz="0" w:space="0" w:color="auto"/>
        <w:right w:val="none" w:sz="0" w:space="0" w:color="auto"/>
      </w:divBdr>
    </w:div>
    <w:div w:id="573275326">
      <w:marLeft w:val="480"/>
      <w:marRight w:val="0"/>
      <w:marTop w:val="0"/>
      <w:marBottom w:val="0"/>
      <w:divBdr>
        <w:top w:val="none" w:sz="0" w:space="0" w:color="auto"/>
        <w:left w:val="none" w:sz="0" w:space="0" w:color="auto"/>
        <w:bottom w:val="none" w:sz="0" w:space="0" w:color="auto"/>
        <w:right w:val="none" w:sz="0" w:space="0" w:color="auto"/>
      </w:divBdr>
    </w:div>
    <w:div w:id="573585278">
      <w:marLeft w:val="480"/>
      <w:marRight w:val="0"/>
      <w:marTop w:val="0"/>
      <w:marBottom w:val="0"/>
      <w:divBdr>
        <w:top w:val="none" w:sz="0" w:space="0" w:color="auto"/>
        <w:left w:val="none" w:sz="0" w:space="0" w:color="auto"/>
        <w:bottom w:val="none" w:sz="0" w:space="0" w:color="auto"/>
        <w:right w:val="none" w:sz="0" w:space="0" w:color="auto"/>
      </w:divBdr>
    </w:div>
    <w:div w:id="573662239">
      <w:marLeft w:val="480"/>
      <w:marRight w:val="0"/>
      <w:marTop w:val="0"/>
      <w:marBottom w:val="0"/>
      <w:divBdr>
        <w:top w:val="none" w:sz="0" w:space="0" w:color="auto"/>
        <w:left w:val="none" w:sz="0" w:space="0" w:color="auto"/>
        <w:bottom w:val="none" w:sz="0" w:space="0" w:color="auto"/>
        <w:right w:val="none" w:sz="0" w:space="0" w:color="auto"/>
      </w:divBdr>
    </w:div>
    <w:div w:id="573930732">
      <w:marLeft w:val="480"/>
      <w:marRight w:val="0"/>
      <w:marTop w:val="0"/>
      <w:marBottom w:val="0"/>
      <w:divBdr>
        <w:top w:val="none" w:sz="0" w:space="0" w:color="auto"/>
        <w:left w:val="none" w:sz="0" w:space="0" w:color="auto"/>
        <w:bottom w:val="none" w:sz="0" w:space="0" w:color="auto"/>
        <w:right w:val="none" w:sz="0" w:space="0" w:color="auto"/>
      </w:divBdr>
    </w:div>
    <w:div w:id="574555512">
      <w:marLeft w:val="480"/>
      <w:marRight w:val="0"/>
      <w:marTop w:val="0"/>
      <w:marBottom w:val="0"/>
      <w:divBdr>
        <w:top w:val="none" w:sz="0" w:space="0" w:color="auto"/>
        <w:left w:val="none" w:sz="0" w:space="0" w:color="auto"/>
        <w:bottom w:val="none" w:sz="0" w:space="0" w:color="auto"/>
        <w:right w:val="none" w:sz="0" w:space="0" w:color="auto"/>
      </w:divBdr>
    </w:div>
    <w:div w:id="574823787">
      <w:marLeft w:val="480"/>
      <w:marRight w:val="0"/>
      <w:marTop w:val="0"/>
      <w:marBottom w:val="0"/>
      <w:divBdr>
        <w:top w:val="none" w:sz="0" w:space="0" w:color="auto"/>
        <w:left w:val="none" w:sz="0" w:space="0" w:color="auto"/>
        <w:bottom w:val="none" w:sz="0" w:space="0" w:color="auto"/>
        <w:right w:val="none" w:sz="0" w:space="0" w:color="auto"/>
      </w:divBdr>
    </w:div>
    <w:div w:id="576138080">
      <w:bodyDiv w:val="1"/>
      <w:marLeft w:val="0"/>
      <w:marRight w:val="0"/>
      <w:marTop w:val="0"/>
      <w:marBottom w:val="0"/>
      <w:divBdr>
        <w:top w:val="none" w:sz="0" w:space="0" w:color="auto"/>
        <w:left w:val="none" w:sz="0" w:space="0" w:color="auto"/>
        <w:bottom w:val="none" w:sz="0" w:space="0" w:color="auto"/>
        <w:right w:val="none" w:sz="0" w:space="0" w:color="auto"/>
      </w:divBdr>
    </w:div>
    <w:div w:id="576865381">
      <w:marLeft w:val="480"/>
      <w:marRight w:val="0"/>
      <w:marTop w:val="0"/>
      <w:marBottom w:val="0"/>
      <w:divBdr>
        <w:top w:val="none" w:sz="0" w:space="0" w:color="auto"/>
        <w:left w:val="none" w:sz="0" w:space="0" w:color="auto"/>
        <w:bottom w:val="none" w:sz="0" w:space="0" w:color="auto"/>
        <w:right w:val="none" w:sz="0" w:space="0" w:color="auto"/>
      </w:divBdr>
    </w:div>
    <w:div w:id="577787136">
      <w:marLeft w:val="480"/>
      <w:marRight w:val="0"/>
      <w:marTop w:val="0"/>
      <w:marBottom w:val="0"/>
      <w:divBdr>
        <w:top w:val="none" w:sz="0" w:space="0" w:color="auto"/>
        <w:left w:val="none" w:sz="0" w:space="0" w:color="auto"/>
        <w:bottom w:val="none" w:sz="0" w:space="0" w:color="auto"/>
        <w:right w:val="none" w:sz="0" w:space="0" w:color="auto"/>
      </w:divBdr>
    </w:div>
    <w:div w:id="577902124">
      <w:marLeft w:val="480"/>
      <w:marRight w:val="0"/>
      <w:marTop w:val="0"/>
      <w:marBottom w:val="0"/>
      <w:divBdr>
        <w:top w:val="none" w:sz="0" w:space="0" w:color="auto"/>
        <w:left w:val="none" w:sz="0" w:space="0" w:color="auto"/>
        <w:bottom w:val="none" w:sz="0" w:space="0" w:color="auto"/>
        <w:right w:val="none" w:sz="0" w:space="0" w:color="auto"/>
      </w:divBdr>
    </w:div>
    <w:div w:id="578294337">
      <w:bodyDiv w:val="1"/>
      <w:marLeft w:val="0"/>
      <w:marRight w:val="0"/>
      <w:marTop w:val="0"/>
      <w:marBottom w:val="0"/>
      <w:divBdr>
        <w:top w:val="none" w:sz="0" w:space="0" w:color="auto"/>
        <w:left w:val="none" w:sz="0" w:space="0" w:color="auto"/>
        <w:bottom w:val="none" w:sz="0" w:space="0" w:color="auto"/>
        <w:right w:val="none" w:sz="0" w:space="0" w:color="auto"/>
      </w:divBdr>
    </w:div>
    <w:div w:id="578295537">
      <w:bodyDiv w:val="1"/>
      <w:marLeft w:val="0"/>
      <w:marRight w:val="0"/>
      <w:marTop w:val="0"/>
      <w:marBottom w:val="0"/>
      <w:divBdr>
        <w:top w:val="none" w:sz="0" w:space="0" w:color="auto"/>
        <w:left w:val="none" w:sz="0" w:space="0" w:color="auto"/>
        <w:bottom w:val="none" w:sz="0" w:space="0" w:color="auto"/>
        <w:right w:val="none" w:sz="0" w:space="0" w:color="auto"/>
      </w:divBdr>
    </w:div>
    <w:div w:id="578756076">
      <w:marLeft w:val="480"/>
      <w:marRight w:val="0"/>
      <w:marTop w:val="0"/>
      <w:marBottom w:val="0"/>
      <w:divBdr>
        <w:top w:val="none" w:sz="0" w:space="0" w:color="auto"/>
        <w:left w:val="none" w:sz="0" w:space="0" w:color="auto"/>
        <w:bottom w:val="none" w:sz="0" w:space="0" w:color="auto"/>
        <w:right w:val="none" w:sz="0" w:space="0" w:color="auto"/>
      </w:divBdr>
    </w:div>
    <w:div w:id="578952482">
      <w:marLeft w:val="480"/>
      <w:marRight w:val="0"/>
      <w:marTop w:val="0"/>
      <w:marBottom w:val="0"/>
      <w:divBdr>
        <w:top w:val="none" w:sz="0" w:space="0" w:color="auto"/>
        <w:left w:val="none" w:sz="0" w:space="0" w:color="auto"/>
        <w:bottom w:val="none" w:sz="0" w:space="0" w:color="auto"/>
        <w:right w:val="none" w:sz="0" w:space="0" w:color="auto"/>
      </w:divBdr>
    </w:div>
    <w:div w:id="579218886">
      <w:marLeft w:val="480"/>
      <w:marRight w:val="0"/>
      <w:marTop w:val="0"/>
      <w:marBottom w:val="0"/>
      <w:divBdr>
        <w:top w:val="none" w:sz="0" w:space="0" w:color="auto"/>
        <w:left w:val="none" w:sz="0" w:space="0" w:color="auto"/>
        <w:bottom w:val="none" w:sz="0" w:space="0" w:color="auto"/>
        <w:right w:val="none" w:sz="0" w:space="0" w:color="auto"/>
      </w:divBdr>
    </w:div>
    <w:div w:id="579339526">
      <w:marLeft w:val="480"/>
      <w:marRight w:val="0"/>
      <w:marTop w:val="0"/>
      <w:marBottom w:val="0"/>
      <w:divBdr>
        <w:top w:val="none" w:sz="0" w:space="0" w:color="auto"/>
        <w:left w:val="none" w:sz="0" w:space="0" w:color="auto"/>
        <w:bottom w:val="none" w:sz="0" w:space="0" w:color="auto"/>
        <w:right w:val="none" w:sz="0" w:space="0" w:color="auto"/>
      </w:divBdr>
    </w:div>
    <w:div w:id="579753748">
      <w:bodyDiv w:val="1"/>
      <w:marLeft w:val="0"/>
      <w:marRight w:val="0"/>
      <w:marTop w:val="0"/>
      <w:marBottom w:val="0"/>
      <w:divBdr>
        <w:top w:val="none" w:sz="0" w:space="0" w:color="auto"/>
        <w:left w:val="none" w:sz="0" w:space="0" w:color="auto"/>
        <w:bottom w:val="none" w:sz="0" w:space="0" w:color="auto"/>
        <w:right w:val="none" w:sz="0" w:space="0" w:color="auto"/>
      </w:divBdr>
    </w:div>
    <w:div w:id="579944802">
      <w:marLeft w:val="480"/>
      <w:marRight w:val="0"/>
      <w:marTop w:val="0"/>
      <w:marBottom w:val="0"/>
      <w:divBdr>
        <w:top w:val="none" w:sz="0" w:space="0" w:color="auto"/>
        <w:left w:val="none" w:sz="0" w:space="0" w:color="auto"/>
        <w:bottom w:val="none" w:sz="0" w:space="0" w:color="auto"/>
        <w:right w:val="none" w:sz="0" w:space="0" w:color="auto"/>
      </w:divBdr>
    </w:div>
    <w:div w:id="579951771">
      <w:marLeft w:val="480"/>
      <w:marRight w:val="0"/>
      <w:marTop w:val="0"/>
      <w:marBottom w:val="0"/>
      <w:divBdr>
        <w:top w:val="none" w:sz="0" w:space="0" w:color="auto"/>
        <w:left w:val="none" w:sz="0" w:space="0" w:color="auto"/>
        <w:bottom w:val="none" w:sz="0" w:space="0" w:color="auto"/>
        <w:right w:val="none" w:sz="0" w:space="0" w:color="auto"/>
      </w:divBdr>
    </w:div>
    <w:div w:id="580601945">
      <w:bodyDiv w:val="1"/>
      <w:marLeft w:val="0"/>
      <w:marRight w:val="0"/>
      <w:marTop w:val="0"/>
      <w:marBottom w:val="0"/>
      <w:divBdr>
        <w:top w:val="none" w:sz="0" w:space="0" w:color="auto"/>
        <w:left w:val="none" w:sz="0" w:space="0" w:color="auto"/>
        <w:bottom w:val="none" w:sz="0" w:space="0" w:color="auto"/>
        <w:right w:val="none" w:sz="0" w:space="0" w:color="auto"/>
      </w:divBdr>
    </w:div>
    <w:div w:id="580724714">
      <w:bodyDiv w:val="1"/>
      <w:marLeft w:val="0"/>
      <w:marRight w:val="0"/>
      <w:marTop w:val="0"/>
      <w:marBottom w:val="0"/>
      <w:divBdr>
        <w:top w:val="none" w:sz="0" w:space="0" w:color="auto"/>
        <w:left w:val="none" w:sz="0" w:space="0" w:color="auto"/>
        <w:bottom w:val="none" w:sz="0" w:space="0" w:color="auto"/>
        <w:right w:val="none" w:sz="0" w:space="0" w:color="auto"/>
      </w:divBdr>
    </w:div>
    <w:div w:id="580992154">
      <w:marLeft w:val="480"/>
      <w:marRight w:val="0"/>
      <w:marTop w:val="0"/>
      <w:marBottom w:val="0"/>
      <w:divBdr>
        <w:top w:val="none" w:sz="0" w:space="0" w:color="auto"/>
        <w:left w:val="none" w:sz="0" w:space="0" w:color="auto"/>
        <w:bottom w:val="none" w:sz="0" w:space="0" w:color="auto"/>
        <w:right w:val="none" w:sz="0" w:space="0" w:color="auto"/>
      </w:divBdr>
    </w:div>
    <w:div w:id="581137354">
      <w:marLeft w:val="480"/>
      <w:marRight w:val="0"/>
      <w:marTop w:val="0"/>
      <w:marBottom w:val="0"/>
      <w:divBdr>
        <w:top w:val="none" w:sz="0" w:space="0" w:color="auto"/>
        <w:left w:val="none" w:sz="0" w:space="0" w:color="auto"/>
        <w:bottom w:val="none" w:sz="0" w:space="0" w:color="auto"/>
        <w:right w:val="none" w:sz="0" w:space="0" w:color="auto"/>
      </w:divBdr>
    </w:div>
    <w:div w:id="581449763">
      <w:marLeft w:val="480"/>
      <w:marRight w:val="0"/>
      <w:marTop w:val="0"/>
      <w:marBottom w:val="0"/>
      <w:divBdr>
        <w:top w:val="none" w:sz="0" w:space="0" w:color="auto"/>
        <w:left w:val="none" w:sz="0" w:space="0" w:color="auto"/>
        <w:bottom w:val="none" w:sz="0" w:space="0" w:color="auto"/>
        <w:right w:val="none" w:sz="0" w:space="0" w:color="auto"/>
      </w:divBdr>
    </w:div>
    <w:div w:id="581530505">
      <w:bodyDiv w:val="1"/>
      <w:marLeft w:val="0"/>
      <w:marRight w:val="0"/>
      <w:marTop w:val="0"/>
      <w:marBottom w:val="0"/>
      <w:divBdr>
        <w:top w:val="none" w:sz="0" w:space="0" w:color="auto"/>
        <w:left w:val="none" w:sz="0" w:space="0" w:color="auto"/>
        <w:bottom w:val="none" w:sz="0" w:space="0" w:color="auto"/>
        <w:right w:val="none" w:sz="0" w:space="0" w:color="auto"/>
      </w:divBdr>
    </w:div>
    <w:div w:id="582303644">
      <w:marLeft w:val="480"/>
      <w:marRight w:val="0"/>
      <w:marTop w:val="0"/>
      <w:marBottom w:val="0"/>
      <w:divBdr>
        <w:top w:val="none" w:sz="0" w:space="0" w:color="auto"/>
        <w:left w:val="none" w:sz="0" w:space="0" w:color="auto"/>
        <w:bottom w:val="none" w:sz="0" w:space="0" w:color="auto"/>
        <w:right w:val="none" w:sz="0" w:space="0" w:color="auto"/>
      </w:divBdr>
    </w:div>
    <w:div w:id="582372042">
      <w:marLeft w:val="480"/>
      <w:marRight w:val="0"/>
      <w:marTop w:val="0"/>
      <w:marBottom w:val="0"/>
      <w:divBdr>
        <w:top w:val="none" w:sz="0" w:space="0" w:color="auto"/>
        <w:left w:val="none" w:sz="0" w:space="0" w:color="auto"/>
        <w:bottom w:val="none" w:sz="0" w:space="0" w:color="auto"/>
        <w:right w:val="none" w:sz="0" w:space="0" w:color="auto"/>
      </w:divBdr>
    </w:div>
    <w:div w:id="582567773">
      <w:marLeft w:val="480"/>
      <w:marRight w:val="0"/>
      <w:marTop w:val="0"/>
      <w:marBottom w:val="0"/>
      <w:divBdr>
        <w:top w:val="none" w:sz="0" w:space="0" w:color="auto"/>
        <w:left w:val="none" w:sz="0" w:space="0" w:color="auto"/>
        <w:bottom w:val="none" w:sz="0" w:space="0" w:color="auto"/>
        <w:right w:val="none" w:sz="0" w:space="0" w:color="auto"/>
      </w:divBdr>
    </w:div>
    <w:div w:id="582688132">
      <w:marLeft w:val="480"/>
      <w:marRight w:val="0"/>
      <w:marTop w:val="0"/>
      <w:marBottom w:val="0"/>
      <w:divBdr>
        <w:top w:val="none" w:sz="0" w:space="0" w:color="auto"/>
        <w:left w:val="none" w:sz="0" w:space="0" w:color="auto"/>
        <w:bottom w:val="none" w:sz="0" w:space="0" w:color="auto"/>
        <w:right w:val="none" w:sz="0" w:space="0" w:color="auto"/>
      </w:divBdr>
    </w:div>
    <w:div w:id="582882466">
      <w:marLeft w:val="480"/>
      <w:marRight w:val="0"/>
      <w:marTop w:val="0"/>
      <w:marBottom w:val="0"/>
      <w:divBdr>
        <w:top w:val="none" w:sz="0" w:space="0" w:color="auto"/>
        <w:left w:val="none" w:sz="0" w:space="0" w:color="auto"/>
        <w:bottom w:val="none" w:sz="0" w:space="0" w:color="auto"/>
        <w:right w:val="none" w:sz="0" w:space="0" w:color="auto"/>
      </w:divBdr>
    </w:div>
    <w:div w:id="583105421">
      <w:marLeft w:val="480"/>
      <w:marRight w:val="0"/>
      <w:marTop w:val="0"/>
      <w:marBottom w:val="0"/>
      <w:divBdr>
        <w:top w:val="none" w:sz="0" w:space="0" w:color="auto"/>
        <w:left w:val="none" w:sz="0" w:space="0" w:color="auto"/>
        <w:bottom w:val="none" w:sz="0" w:space="0" w:color="auto"/>
        <w:right w:val="none" w:sz="0" w:space="0" w:color="auto"/>
      </w:divBdr>
    </w:div>
    <w:div w:id="583421321">
      <w:marLeft w:val="480"/>
      <w:marRight w:val="0"/>
      <w:marTop w:val="0"/>
      <w:marBottom w:val="0"/>
      <w:divBdr>
        <w:top w:val="none" w:sz="0" w:space="0" w:color="auto"/>
        <w:left w:val="none" w:sz="0" w:space="0" w:color="auto"/>
        <w:bottom w:val="none" w:sz="0" w:space="0" w:color="auto"/>
        <w:right w:val="none" w:sz="0" w:space="0" w:color="auto"/>
      </w:divBdr>
    </w:div>
    <w:div w:id="583806336">
      <w:marLeft w:val="480"/>
      <w:marRight w:val="0"/>
      <w:marTop w:val="0"/>
      <w:marBottom w:val="0"/>
      <w:divBdr>
        <w:top w:val="none" w:sz="0" w:space="0" w:color="auto"/>
        <w:left w:val="none" w:sz="0" w:space="0" w:color="auto"/>
        <w:bottom w:val="none" w:sz="0" w:space="0" w:color="auto"/>
        <w:right w:val="none" w:sz="0" w:space="0" w:color="auto"/>
      </w:divBdr>
    </w:div>
    <w:div w:id="583880888">
      <w:marLeft w:val="480"/>
      <w:marRight w:val="0"/>
      <w:marTop w:val="0"/>
      <w:marBottom w:val="0"/>
      <w:divBdr>
        <w:top w:val="none" w:sz="0" w:space="0" w:color="auto"/>
        <w:left w:val="none" w:sz="0" w:space="0" w:color="auto"/>
        <w:bottom w:val="none" w:sz="0" w:space="0" w:color="auto"/>
        <w:right w:val="none" w:sz="0" w:space="0" w:color="auto"/>
      </w:divBdr>
    </w:div>
    <w:div w:id="584001314">
      <w:bodyDiv w:val="1"/>
      <w:marLeft w:val="0"/>
      <w:marRight w:val="0"/>
      <w:marTop w:val="0"/>
      <w:marBottom w:val="0"/>
      <w:divBdr>
        <w:top w:val="none" w:sz="0" w:space="0" w:color="auto"/>
        <w:left w:val="none" w:sz="0" w:space="0" w:color="auto"/>
        <w:bottom w:val="none" w:sz="0" w:space="0" w:color="auto"/>
        <w:right w:val="none" w:sz="0" w:space="0" w:color="auto"/>
      </w:divBdr>
    </w:div>
    <w:div w:id="584650421">
      <w:marLeft w:val="480"/>
      <w:marRight w:val="0"/>
      <w:marTop w:val="0"/>
      <w:marBottom w:val="0"/>
      <w:divBdr>
        <w:top w:val="none" w:sz="0" w:space="0" w:color="auto"/>
        <w:left w:val="none" w:sz="0" w:space="0" w:color="auto"/>
        <w:bottom w:val="none" w:sz="0" w:space="0" w:color="auto"/>
        <w:right w:val="none" w:sz="0" w:space="0" w:color="auto"/>
      </w:divBdr>
    </w:div>
    <w:div w:id="584846984">
      <w:bodyDiv w:val="1"/>
      <w:marLeft w:val="0"/>
      <w:marRight w:val="0"/>
      <w:marTop w:val="0"/>
      <w:marBottom w:val="0"/>
      <w:divBdr>
        <w:top w:val="none" w:sz="0" w:space="0" w:color="auto"/>
        <w:left w:val="none" w:sz="0" w:space="0" w:color="auto"/>
        <w:bottom w:val="none" w:sz="0" w:space="0" w:color="auto"/>
        <w:right w:val="none" w:sz="0" w:space="0" w:color="auto"/>
      </w:divBdr>
    </w:div>
    <w:div w:id="585116574">
      <w:bodyDiv w:val="1"/>
      <w:marLeft w:val="0"/>
      <w:marRight w:val="0"/>
      <w:marTop w:val="0"/>
      <w:marBottom w:val="0"/>
      <w:divBdr>
        <w:top w:val="none" w:sz="0" w:space="0" w:color="auto"/>
        <w:left w:val="none" w:sz="0" w:space="0" w:color="auto"/>
        <w:bottom w:val="none" w:sz="0" w:space="0" w:color="auto"/>
        <w:right w:val="none" w:sz="0" w:space="0" w:color="auto"/>
      </w:divBdr>
    </w:div>
    <w:div w:id="585194764">
      <w:marLeft w:val="480"/>
      <w:marRight w:val="0"/>
      <w:marTop w:val="0"/>
      <w:marBottom w:val="0"/>
      <w:divBdr>
        <w:top w:val="none" w:sz="0" w:space="0" w:color="auto"/>
        <w:left w:val="none" w:sz="0" w:space="0" w:color="auto"/>
        <w:bottom w:val="none" w:sz="0" w:space="0" w:color="auto"/>
        <w:right w:val="none" w:sz="0" w:space="0" w:color="auto"/>
      </w:divBdr>
    </w:div>
    <w:div w:id="585964283">
      <w:marLeft w:val="480"/>
      <w:marRight w:val="0"/>
      <w:marTop w:val="0"/>
      <w:marBottom w:val="0"/>
      <w:divBdr>
        <w:top w:val="none" w:sz="0" w:space="0" w:color="auto"/>
        <w:left w:val="none" w:sz="0" w:space="0" w:color="auto"/>
        <w:bottom w:val="none" w:sz="0" w:space="0" w:color="auto"/>
        <w:right w:val="none" w:sz="0" w:space="0" w:color="auto"/>
      </w:divBdr>
    </w:div>
    <w:div w:id="586429282">
      <w:bodyDiv w:val="1"/>
      <w:marLeft w:val="0"/>
      <w:marRight w:val="0"/>
      <w:marTop w:val="0"/>
      <w:marBottom w:val="0"/>
      <w:divBdr>
        <w:top w:val="none" w:sz="0" w:space="0" w:color="auto"/>
        <w:left w:val="none" w:sz="0" w:space="0" w:color="auto"/>
        <w:bottom w:val="none" w:sz="0" w:space="0" w:color="auto"/>
        <w:right w:val="none" w:sz="0" w:space="0" w:color="auto"/>
      </w:divBdr>
    </w:div>
    <w:div w:id="586571052">
      <w:marLeft w:val="480"/>
      <w:marRight w:val="0"/>
      <w:marTop w:val="0"/>
      <w:marBottom w:val="0"/>
      <w:divBdr>
        <w:top w:val="none" w:sz="0" w:space="0" w:color="auto"/>
        <w:left w:val="none" w:sz="0" w:space="0" w:color="auto"/>
        <w:bottom w:val="none" w:sz="0" w:space="0" w:color="auto"/>
        <w:right w:val="none" w:sz="0" w:space="0" w:color="auto"/>
      </w:divBdr>
    </w:div>
    <w:div w:id="586578295">
      <w:marLeft w:val="480"/>
      <w:marRight w:val="0"/>
      <w:marTop w:val="0"/>
      <w:marBottom w:val="0"/>
      <w:divBdr>
        <w:top w:val="none" w:sz="0" w:space="0" w:color="auto"/>
        <w:left w:val="none" w:sz="0" w:space="0" w:color="auto"/>
        <w:bottom w:val="none" w:sz="0" w:space="0" w:color="auto"/>
        <w:right w:val="none" w:sz="0" w:space="0" w:color="auto"/>
      </w:divBdr>
    </w:div>
    <w:div w:id="587539530">
      <w:bodyDiv w:val="1"/>
      <w:marLeft w:val="0"/>
      <w:marRight w:val="0"/>
      <w:marTop w:val="0"/>
      <w:marBottom w:val="0"/>
      <w:divBdr>
        <w:top w:val="none" w:sz="0" w:space="0" w:color="auto"/>
        <w:left w:val="none" w:sz="0" w:space="0" w:color="auto"/>
        <w:bottom w:val="none" w:sz="0" w:space="0" w:color="auto"/>
        <w:right w:val="none" w:sz="0" w:space="0" w:color="auto"/>
      </w:divBdr>
    </w:div>
    <w:div w:id="587662072">
      <w:marLeft w:val="480"/>
      <w:marRight w:val="0"/>
      <w:marTop w:val="0"/>
      <w:marBottom w:val="0"/>
      <w:divBdr>
        <w:top w:val="none" w:sz="0" w:space="0" w:color="auto"/>
        <w:left w:val="none" w:sz="0" w:space="0" w:color="auto"/>
        <w:bottom w:val="none" w:sz="0" w:space="0" w:color="auto"/>
        <w:right w:val="none" w:sz="0" w:space="0" w:color="auto"/>
      </w:divBdr>
    </w:div>
    <w:div w:id="587690435">
      <w:marLeft w:val="480"/>
      <w:marRight w:val="0"/>
      <w:marTop w:val="0"/>
      <w:marBottom w:val="0"/>
      <w:divBdr>
        <w:top w:val="none" w:sz="0" w:space="0" w:color="auto"/>
        <w:left w:val="none" w:sz="0" w:space="0" w:color="auto"/>
        <w:bottom w:val="none" w:sz="0" w:space="0" w:color="auto"/>
        <w:right w:val="none" w:sz="0" w:space="0" w:color="auto"/>
      </w:divBdr>
    </w:div>
    <w:div w:id="588004916">
      <w:marLeft w:val="480"/>
      <w:marRight w:val="0"/>
      <w:marTop w:val="0"/>
      <w:marBottom w:val="0"/>
      <w:divBdr>
        <w:top w:val="none" w:sz="0" w:space="0" w:color="auto"/>
        <w:left w:val="none" w:sz="0" w:space="0" w:color="auto"/>
        <w:bottom w:val="none" w:sz="0" w:space="0" w:color="auto"/>
        <w:right w:val="none" w:sz="0" w:space="0" w:color="auto"/>
      </w:divBdr>
    </w:div>
    <w:div w:id="588077827">
      <w:bodyDiv w:val="1"/>
      <w:marLeft w:val="0"/>
      <w:marRight w:val="0"/>
      <w:marTop w:val="0"/>
      <w:marBottom w:val="0"/>
      <w:divBdr>
        <w:top w:val="none" w:sz="0" w:space="0" w:color="auto"/>
        <w:left w:val="none" w:sz="0" w:space="0" w:color="auto"/>
        <w:bottom w:val="none" w:sz="0" w:space="0" w:color="auto"/>
        <w:right w:val="none" w:sz="0" w:space="0" w:color="auto"/>
      </w:divBdr>
    </w:div>
    <w:div w:id="588464320">
      <w:marLeft w:val="480"/>
      <w:marRight w:val="0"/>
      <w:marTop w:val="0"/>
      <w:marBottom w:val="0"/>
      <w:divBdr>
        <w:top w:val="none" w:sz="0" w:space="0" w:color="auto"/>
        <w:left w:val="none" w:sz="0" w:space="0" w:color="auto"/>
        <w:bottom w:val="none" w:sz="0" w:space="0" w:color="auto"/>
        <w:right w:val="none" w:sz="0" w:space="0" w:color="auto"/>
      </w:divBdr>
    </w:div>
    <w:div w:id="588932172">
      <w:marLeft w:val="480"/>
      <w:marRight w:val="0"/>
      <w:marTop w:val="0"/>
      <w:marBottom w:val="0"/>
      <w:divBdr>
        <w:top w:val="none" w:sz="0" w:space="0" w:color="auto"/>
        <w:left w:val="none" w:sz="0" w:space="0" w:color="auto"/>
        <w:bottom w:val="none" w:sz="0" w:space="0" w:color="auto"/>
        <w:right w:val="none" w:sz="0" w:space="0" w:color="auto"/>
      </w:divBdr>
    </w:div>
    <w:div w:id="589001045">
      <w:marLeft w:val="480"/>
      <w:marRight w:val="0"/>
      <w:marTop w:val="0"/>
      <w:marBottom w:val="0"/>
      <w:divBdr>
        <w:top w:val="none" w:sz="0" w:space="0" w:color="auto"/>
        <w:left w:val="none" w:sz="0" w:space="0" w:color="auto"/>
        <w:bottom w:val="none" w:sz="0" w:space="0" w:color="auto"/>
        <w:right w:val="none" w:sz="0" w:space="0" w:color="auto"/>
      </w:divBdr>
    </w:div>
    <w:div w:id="589777059">
      <w:bodyDiv w:val="1"/>
      <w:marLeft w:val="0"/>
      <w:marRight w:val="0"/>
      <w:marTop w:val="0"/>
      <w:marBottom w:val="0"/>
      <w:divBdr>
        <w:top w:val="none" w:sz="0" w:space="0" w:color="auto"/>
        <w:left w:val="none" w:sz="0" w:space="0" w:color="auto"/>
        <w:bottom w:val="none" w:sz="0" w:space="0" w:color="auto"/>
        <w:right w:val="none" w:sz="0" w:space="0" w:color="auto"/>
      </w:divBdr>
    </w:div>
    <w:div w:id="590312238">
      <w:bodyDiv w:val="1"/>
      <w:marLeft w:val="0"/>
      <w:marRight w:val="0"/>
      <w:marTop w:val="0"/>
      <w:marBottom w:val="0"/>
      <w:divBdr>
        <w:top w:val="none" w:sz="0" w:space="0" w:color="auto"/>
        <w:left w:val="none" w:sz="0" w:space="0" w:color="auto"/>
        <w:bottom w:val="none" w:sz="0" w:space="0" w:color="auto"/>
        <w:right w:val="none" w:sz="0" w:space="0" w:color="auto"/>
      </w:divBdr>
    </w:div>
    <w:div w:id="590898111">
      <w:marLeft w:val="480"/>
      <w:marRight w:val="0"/>
      <w:marTop w:val="0"/>
      <w:marBottom w:val="0"/>
      <w:divBdr>
        <w:top w:val="none" w:sz="0" w:space="0" w:color="auto"/>
        <w:left w:val="none" w:sz="0" w:space="0" w:color="auto"/>
        <w:bottom w:val="none" w:sz="0" w:space="0" w:color="auto"/>
        <w:right w:val="none" w:sz="0" w:space="0" w:color="auto"/>
      </w:divBdr>
    </w:div>
    <w:div w:id="591086619">
      <w:marLeft w:val="480"/>
      <w:marRight w:val="0"/>
      <w:marTop w:val="0"/>
      <w:marBottom w:val="0"/>
      <w:divBdr>
        <w:top w:val="none" w:sz="0" w:space="0" w:color="auto"/>
        <w:left w:val="none" w:sz="0" w:space="0" w:color="auto"/>
        <w:bottom w:val="none" w:sz="0" w:space="0" w:color="auto"/>
        <w:right w:val="none" w:sz="0" w:space="0" w:color="auto"/>
      </w:divBdr>
    </w:div>
    <w:div w:id="591091880">
      <w:marLeft w:val="480"/>
      <w:marRight w:val="0"/>
      <w:marTop w:val="0"/>
      <w:marBottom w:val="0"/>
      <w:divBdr>
        <w:top w:val="none" w:sz="0" w:space="0" w:color="auto"/>
        <w:left w:val="none" w:sz="0" w:space="0" w:color="auto"/>
        <w:bottom w:val="none" w:sz="0" w:space="0" w:color="auto"/>
        <w:right w:val="none" w:sz="0" w:space="0" w:color="auto"/>
      </w:divBdr>
    </w:div>
    <w:div w:id="591092087">
      <w:bodyDiv w:val="1"/>
      <w:marLeft w:val="0"/>
      <w:marRight w:val="0"/>
      <w:marTop w:val="0"/>
      <w:marBottom w:val="0"/>
      <w:divBdr>
        <w:top w:val="none" w:sz="0" w:space="0" w:color="auto"/>
        <w:left w:val="none" w:sz="0" w:space="0" w:color="auto"/>
        <w:bottom w:val="none" w:sz="0" w:space="0" w:color="auto"/>
        <w:right w:val="none" w:sz="0" w:space="0" w:color="auto"/>
      </w:divBdr>
    </w:div>
    <w:div w:id="591161101">
      <w:marLeft w:val="480"/>
      <w:marRight w:val="0"/>
      <w:marTop w:val="0"/>
      <w:marBottom w:val="0"/>
      <w:divBdr>
        <w:top w:val="none" w:sz="0" w:space="0" w:color="auto"/>
        <w:left w:val="none" w:sz="0" w:space="0" w:color="auto"/>
        <w:bottom w:val="none" w:sz="0" w:space="0" w:color="auto"/>
        <w:right w:val="none" w:sz="0" w:space="0" w:color="auto"/>
      </w:divBdr>
    </w:div>
    <w:div w:id="591206949">
      <w:bodyDiv w:val="1"/>
      <w:marLeft w:val="0"/>
      <w:marRight w:val="0"/>
      <w:marTop w:val="0"/>
      <w:marBottom w:val="0"/>
      <w:divBdr>
        <w:top w:val="none" w:sz="0" w:space="0" w:color="auto"/>
        <w:left w:val="none" w:sz="0" w:space="0" w:color="auto"/>
        <w:bottom w:val="none" w:sz="0" w:space="0" w:color="auto"/>
        <w:right w:val="none" w:sz="0" w:space="0" w:color="auto"/>
      </w:divBdr>
      <w:divsChild>
        <w:div w:id="497233108">
          <w:marLeft w:val="0"/>
          <w:marRight w:val="0"/>
          <w:marTop w:val="0"/>
          <w:marBottom w:val="0"/>
          <w:divBdr>
            <w:top w:val="none" w:sz="0" w:space="0" w:color="auto"/>
            <w:left w:val="none" w:sz="0" w:space="0" w:color="auto"/>
            <w:bottom w:val="none" w:sz="0" w:space="0" w:color="auto"/>
            <w:right w:val="none" w:sz="0" w:space="0" w:color="auto"/>
          </w:divBdr>
        </w:div>
        <w:div w:id="376664194">
          <w:marLeft w:val="0"/>
          <w:marRight w:val="0"/>
          <w:marTop w:val="0"/>
          <w:marBottom w:val="0"/>
          <w:divBdr>
            <w:top w:val="none" w:sz="0" w:space="0" w:color="auto"/>
            <w:left w:val="none" w:sz="0" w:space="0" w:color="auto"/>
            <w:bottom w:val="none" w:sz="0" w:space="0" w:color="auto"/>
            <w:right w:val="none" w:sz="0" w:space="0" w:color="auto"/>
          </w:divBdr>
        </w:div>
        <w:div w:id="549608660">
          <w:marLeft w:val="0"/>
          <w:marRight w:val="0"/>
          <w:marTop w:val="0"/>
          <w:marBottom w:val="0"/>
          <w:divBdr>
            <w:top w:val="none" w:sz="0" w:space="0" w:color="auto"/>
            <w:left w:val="none" w:sz="0" w:space="0" w:color="auto"/>
            <w:bottom w:val="none" w:sz="0" w:space="0" w:color="auto"/>
            <w:right w:val="none" w:sz="0" w:space="0" w:color="auto"/>
          </w:divBdr>
        </w:div>
        <w:div w:id="114908310">
          <w:marLeft w:val="0"/>
          <w:marRight w:val="0"/>
          <w:marTop w:val="0"/>
          <w:marBottom w:val="0"/>
          <w:divBdr>
            <w:top w:val="none" w:sz="0" w:space="0" w:color="auto"/>
            <w:left w:val="none" w:sz="0" w:space="0" w:color="auto"/>
            <w:bottom w:val="none" w:sz="0" w:space="0" w:color="auto"/>
            <w:right w:val="none" w:sz="0" w:space="0" w:color="auto"/>
          </w:divBdr>
        </w:div>
        <w:div w:id="246697555">
          <w:marLeft w:val="0"/>
          <w:marRight w:val="0"/>
          <w:marTop w:val="0"/>
          <w:marBottom w:val="0"/>
          <w:divBdr>
            <w:top w:val="none" w:sz="0" w:space="0" w:color="auto"/>
            <w:left w:val="none" w:sz="0" w:space="0" w:color="auto"/>
            <w:bottom w:val="none" w:sz="0" w:space="0" w:color="auto"/>
            <w:right w:val="none" w:sz="0" w:space="0" w:color="auto"/>
          </w:divBdr>
        </w:div>
        <w:div w:id="1377852239">
          <w:marLeft w:val="0"/>
          <w:marRight w:val="0"/>
          <w:marTop w:val="0"/>
          <w:marBottom w:val="0"/>
          <w:divBdr>
            <w:top w:val="none" w:sz="0" w:space="0" w:color="auto"/>
            <w:left w:val="none" w:sz="0" w:space="0" w:color="auto"/>
            <w:bottom w:val="none" w:sz="0" w:space="0" w:color="auto"/>
            <w:right w:val="none" w:sz="0" w:space="0" w:color="auto"/>
          </w:divBdr>
        </w:div>
        <w:div w:id="1161506529">
          <w:marLeft w:val="0"/>
          <w:marRight w:val="0"/>
          <w:marTop w:val="0"/>
          <w:marBottom w:val="0"/>
          <w:divBdr>
            <w:top w:val="none" w:sz="0" w:space="0" w:color="auto"/>
            <w:left w:val="none" w:sz="0" w:space="0" w:color="auto"/>
            <w:bottom w:val="none" w:sz="0" w:space="0" w:color="auto"/>
            <w:right w:val="none" w:sz="0" w:space="0" w:color="auto"/>
          </w:divBdr>
        </w:div>
        <w:div w:id="1679312481">
          <w:marLeft w:val="0"/>
          <w:marRight w:val="0"/>
          <w:marTop w:val="0"/>
          <w:marBottom w:val="0"/>
          <w:divBdr>
            <w:top w:val="none" w:sz="0" w:space="0" w:color="auto"/>
            <w:left w:val="none" w:sz="0" w:space="0" w:color="auto"/>
            <w:bottom w:val="none" w:sz="0" w:space="0" w:color="auto"/>
            <w:right w:val="none" w:sz="0" w:space="0" w:color="auto"/>
          </w:divBdr>
        </w:div>
        <w:div w:id="988097166">
          <w:marLeft w:val="0"/>
          <w:marRight w:val="0"/>
          <w:marTop w:val="0"/>
          <w:marBottom w:val="0"/>
          <w:divBdr>
            <w:top w:val="none" w:sz="0" w:space="0" w:color="auto"/>
            <w:left w:val="none" w:sz="0" w:space="0" w:color="auto"/>
            <w:bottom w:val="none" w:sz="0" w:space="0" w:color="auto"/>
            <w:right w:val="none" w:sz="0" w:space="0" w:color="auto"/>
          </w:divBdr>
        </w:div>
        <w:div w:id="1319073001">
          <w:marLeft w:val="0"/>
          <w:marRight w:val="0"/>
          <w:marTop w:val="0"/>
          <w:marBottom w:val="0"/>
          <w:divBdr>
            <w:top w:val="none" w:sz="0" w:space="0" w:color="auto"/>
            <w:left w:val="none" w:sz="0" w:space="0" w:color="auto"/>
            <w:bottom w:val="none" w:sz="0" w:space="0" w:color="auto"/>
            <w:right w:val="none" w:sz="0" w:space="0" w:color="auto"/>
          </w:divBdr>
        </w:div>
        <w:div w:id="998263908">
          <w:marLeft w:val="0"/>
          <w:marRight w:val="0"/>
          <w:marTop w:val="0"/>
          <w:marBottom w:val="0"/>
          <w:divBdr>
            <w:top w:val="none" w:sz="0" w:space="0" w:color="auto"/>
            <w:left w:val="none" w:sz="0" w:space="0" w:color="auto"/>
            <w:bottom w:val="none" w:sz="0" w:space="0" w:color="auto"/>
            <w:right w:val="none" w:sz="0" w:space="0" w:color="auto"/>
          </w:divBdr>
        </w:div>
        <w:div w:id="1333070797">
          <w:marLeft w:val="0"/>
          <w:marRight w:val="0"/>
          <w:marTop w:val="0"/>
          <w:marBottom w:val="0"/>
          <w:divBdr>
            <w:top w:val="none" w:sz="0" w:space="0" w:color="auto"/>
            <w:left w:val="none" w:sz="0" w:space="0" w:color="auto"/>
            <w:bottom w:val="none" w:sz="0" w:space="0" w:color="auto"/>
            <w:right w:val="none" w:sz="0" w:space="0" w:color="auto"/>
          </w:divBdr>
        </w:div>
        <w:div w:id="1033650967">
          <w:marLeft w:val="0"/>
          <w:marRight w:val="0"/>
          <w:marTop w:val="0"/>
          <w:marBottom w:val="0"/>
          <w:divBdr>
            <w:top w:val="none" w:sz="0" w:space="0" w:color="auto"/>
            <w:left w:val="none" w:sz="0" w:space="0" w:color="auto"/>
            <w:bottom w:val="none" w:sz="0" w:space="0" w:color="auto"/>
            <w:right w:val="none" w:sz="0" w:space="0" w:color="auto"/>
          </w:divBdr>
        </w:div>
        <w:div w:id="688798989">
          <w:marLeft w:val="0"/>
          <w:marRight w:val="0"/>
          <w:marTop w:val="0"/>
          <w:marBottom w:val="0"/>
          <w:divBdr>
            <w:top w:val="none" w:sz="0" w:space="0" w:color="auto"/>
            <w:left w:val="none" w:sz="0" w:space="0" w:color="auto"/>
            <w:bottom w:val="none" w:sz="0" w:space="0" w:color="auto"/>
            <w:right w:val="none" w:sz="0" w:space="0" w:color="auto"/>
          </w:divBdr>
        </w:div>
        <w:div w:id="532233188">
          <w:marLeft w:val="0"/>
          <w:marRight w:val="0"/>
          <w:marTop w:val="0"/>
          <w:marBottom w:val="0"/>
          <w:divBdr>
            <w:top w:val="none" w:sz="0" w:space="0" w:color="auto"/>
            <w:left w:val="none" w:sz="0" w:space="0" w:color="auto"/>
            <w:bottom w:val="none" w:sz="0" w:space="0" w:color="auto"/>
            <w:right w:val="none" w:sz="0" w:space="0" w:color="auto"/>
          </w:divBdr>
        </w:div>
        <w:div w:id="198903818">
          <w:marLeft w:val="0"/>
          <w:marRight w:val="0"/>
          <w:marTop w:val="0"/>
          <w:marBottom w:val="0"/>
          <w:divBdr>
            <w:top w:val="none" w:sz="0" w:space="0" w:color="auto"/>
            <w:left w:val="none" w:sz="0" w:space="0" w:color="auto"/>
            <w:bottom w:val="none" w:sz="0" w:space="0" w:color="auto"/>
            <w:right w:val="none" w:sz="0" w:space="0" w:color="auto"/>
          </w:divBdr>
        </w:div>
        <w:div w:id="320668393">
          <w:marLeft w:val="0"/>
          <w:marRight w:val="0"/>
          <w:marTop w:val="0"/>
          <w:marBottom w:val="0"/>
          <w:divBdr>
            <w:top w:val="none" w:sz="0" w:space="0" w:color="auto"/>
            <w:left w:val="none" w:sz="0" w:space="0" w:color="auto"/>
            <w:bottom w:val="none" w:sz="0" w:space="0" w:color="auto"/>
            <w:right w:val="none" w:sz="0" w:space="0" w:color="auto"/>
          </w:divBdr>
        </w:div>
        <w:div w:id="1734230828">
          <w:marLeft w:val="0"/>
          <w:marRight w:val="0"/>
          <w:marTop w:val="0"/>
          <w:marBottom w:val="0"/>
          <w:divBdr>
            <w:top w:val="none" w:sz="0" w:space="0" w:color="auto"/>
            <w:left w:val="none" w:sz="0" w:space="0" w:color="auto"/>
            <w:bottom w:val="none" w:sz="0" w:space="0" w:color="auto"/>
            <w:right w:val="none" w:sz="0" w:space="0" w:color="auto"/>
          </w:divBdr>
        </w:div>
        <w:div w:id="1021905403">
          <w:marLeft w:val="0"/>
          <w:marRight w:val="0"/>
          <w:marTop w:val="0"/>
          <w:marBottom w:val="0"/>
          <w:divBdr>
            <w:top w:val="none" w:sz="0" w:space="0" w:color="auto"/>
            <w:left w:val="none" w:sz="0" w:space="0" w:color="auto"/>
            <w:bottom w:val="none" w:sz="0" w:space="0" w:color="auto"/>
            <w:right w:val="none" w:sz="0" w:space="0" w:color="auto"/>
          </w:divBdr>
        </w:div>
        <w:div w:id="1169296768">
          <w:marLeft w:val="0"/>
          <w:marRight w:val="0"/>
          <w:marTop w:val="0"/>
          <w:marBottom w:val="0"/>
          <w:divBdr>
            <w:top w:val="none" w:sz="0" w:space="0" w:color="auto"/>
            <w:left w:val="none" w:sz="0" w:space="0" w:color="auto"/>
            <w:bottom w:val="none" w:sz="0" w:space="0" w:color="auto"/>
            <w:right w:val="none" w:sz="0" w:space="0" w:color="auto"/>
          </w:divBdr>
        </w:div>
        <w:div w:id="1311716330">
          <w:marLeft w:val="0"/>
          <w:marRight w:val="0"/>
          <w:marTop w:val="0"/>
          <w:marBottom w:val="0"/>
          <w:divBdr>
            <w:top w:val="none" w:sz="0" w:space="0" w:color="auto"/>
            <w:left w:val="none" w:sz="0" w:space="0" w:color="auto"/>
            <w:bottom w:val="none" w:sz="0" w:space="0" w:color="auto"/>
            <w:right w:val="none" w:sz="0" w:space="0" w:color="auto"/>
          </w:divBdr>
        </w:div>
        <w:div w:id="1076780436">
          <w:marLeft w:val="0"/>
          <w:marRight w:val="0"/>
          <w:marTop w:val="0"/>
          <w:marBottom w:val="0"/>
          <w:divBdr>
            <w:top w:val="none" w:sz="0" w:space="0" w:color="auto"/>
            <w:left w:val="none" w:sz="0" w:space="0" w:color="auto"/>
            <w:bottom w:val="none" w:sz="0" w:space="0" w:color="auto"/>
            <w:right w:val="none" w:sz="0" w:space="0" w:color="auto"/>
          </w:divBdr>
        </w:div>
        <w:div w:id="1579439670">
          <w:marLeft w:val="0"/>
          <w:marRight w:val="0"/>
          <w:marTop w:val="0"/>
          <w:marBottom w:val="0"/>
          <w:divBdr>
            <w:top w:val="none" w:sz="0" w:space="0" w:color="auto"/>
            <w:left w:val="none" w:sz="0" w:space="0" w:color="auto"/>
            <w:bottom w:val="none" w:sz="0" w:space="0" w:color="auto"/>
            <w:right w:val="none" w:sz="0" w:space="0" w:color="auto"/>
          </w:divBdr>
        </w:div>
        <w:div w:id="1284073501">
          <w:marLeft w:val="0"/>
          <w:marRight w:val="0"/>
          <w:marTop w:val="0"/>
          <w:marBottom w:val="0"/>
          <w:divBdr>
            <w:top w:val="none" w:sz="0" w:space="0" w:color="auto"/>
            <w:left w:val="none" w:sz="0" w:space="0" w:color="auto"/>
            <w:bottom w:val="none" w:sz="0" w:space="0" w:color="auto"/>
            <w:right w:val="none" w:sz="0" w:space="0" w:color="auto"/>
          </w:divBdr>
        </w:div>
        <w:div w:id="1750495630">
          <w:marLeft w:val="0"/>
          <w:marRight w:val="0"/>
          <w:marTop w:val="0"/>
          <w:marBottom w:val="0"/>
          <w:divBdr>
            <w:top w:val="none" w:sz="0" w:space="0" w:color="auto"/>
            <w:left w:val="none" w:sz="0" w:space="0" w:color="auto"/>
            <w:bottom w:val="none" w:sz="0" w:space="0" w:color="auto"/>
            <w:right w:val="none" w:sz="0" w:space="0" w:color="auto"/>
          </w:divBdr>
        </w:div>
        <w:div w:id="1998225302">
          <w:marLeft w:val="0"/>
          <w:marRight w:val="0"/>
          <w:marTop w:val="0"/>
          <w:marBottom w:val="0"/>
          <w:divBdr>
            <w:top w:val="none" w:sz="0" w:space="0" w:color="auto"/>
            <w:left w:val="none" w:sz="0" w:space="0" w:color="auto"/>
            <w:bottom w:val="none" w:sz="0" w:space="0" w:color="auto"/>
            <w:right w:val="none" w:sz="0" w:space="0" w:color="auto"/>
          </w:divBdr>
        </w:div>
        <w:div w:id="2106069097">
          <w:marLeft w:val="0"/>
          <w:marRight w:val="0"/>
          <w:marTop w:val="0"/>
          <w:marBottom w:val="0"/>
          <w:divBdr>
            <w:top w:val="none" w:sz="0" w:space="0" w:color="auto"/>
            <w:left w:val="none" w:sz="0" w:space="0" w:color="auto"/>
            <w:bottom w:val="none" w:sz="0" w:space="0" w:color="auto"/>
            <w:right w:val="none" w:sz="0" w:space="0" w:color="auto"/>
          </w:divBdr>
        </w:div>
        <w:div w:id="382144016">
          <w:marLeft w:val="0"/>
          <w:marRight w:val="0"/>
          <w:marTop w:val="0"/>
          <w:marBottom w:val="0"/>
          <w:divBdr>
            <w:top w:val="none" w:sz="0" w:space="0" w:color="auto"/>
            <w:left w:val="none" w:sz="0" w:space="0" w:color="auto"/>
            <w:bottom w:val="none" w:sz="0" w:space="0" w:color="auto"/>
            <w:right w:val="none" w:sz="0" w:space="0" w:color="auto"/>
          </w:divBdr>
        </w:div>
        <w:div w:id="1795631618">
          <w:marLeft w:val="0"/>
          <w:marRight w:val="0"/>
          <w:marTop w:val="0"/>
          <w:marBottom w:val="0"/>
          <w:divBdr>
            <w:top w:val="none" w:sz="0" w:space="0" w:color="auto"/>
            <w:left w:val="none" w:sz="0" w:space="0" w:color="auto"/>
            <w:bottom w:val="none" w:sz="0" w:space="0" w:color="auto"/>
            <w:right w:val="none" w:sz="0" w:space="0" w:color="auto"/>
          </w:divBdr>
        </w:div>
        <w:div w:id="1854030984">
          <w:marLeft w:val="0"/>
          <w:marRight w:val="0"/>
          <w:marTop w:val="0"/>
          <w:marBottom w:val="0"/>
          <w:divBdr>
            <w:top w:val="none" w:sz="0" w:space="0" w:color="auto"/>
            <w:left w:val="none" w:sz="0" w:space="0" w:color="auto"/>
            <w:bottom w:val="none" w:sz="0" w:space="0" w:color="auto"/>
            <w:right w:val="none" w:sz="0" w:space="0" w:color="auto"/>
          </w:divBdr>
        </w:div>
        <w:div w:id="20253384">
          <w:marLeft w:val="0"/>
          <w:marRight w:val="0"/>
          <w:marTop w:val="0"/>
          <w:marBottom w:val="0"/>
          <w:divBdr>
            <w:top w:val="none" w:sz="0" w:space="0" w:color="auto"/>
            <w:left w:val="none" w:sz="0" w:space="0" w:color="auto"/>
            <w:bottom w:val="none" w:sz="0" w:space="0" w:color="auto"/>
            <w:right w:val="none" w:sz="0" w:space="0" w:color="auto"/>
          </w:divBdr>
        </w:div>
        <w:div w:id="1565262004">
          <w:marLeft w:val="0"/>
          <w:marRight w:val="0"/>
          <w:marTop w:val="0"/>
          <w:marBottom w:val="0"/>
          <w:divBdr>
            <w:top w:val="none" w:sz="0" w:space="0" w:color="auto"/>
            <w:left w:val="none" w:sz="0" w:space="0" w:color="auto"/>
            <w:bottom w:val="none" w:sz="0" w:space="0" w:color="auto"/>
            <w:right w:val="none" w:sz="0" w:space="0" w:color="auto"/>
          </w:divBdr>
        </w:div>
        <w:div w:id="344404255">
          <w:marLeft w:val="0"/>
          <w:marRight w:val="0"/>
          <w:marTop w:val="0"/>
          <w:marBottom w:val="0"/>
          <w:divBdr>
            <w:top w:val="none" w:sz="0" w:space="0" w:color="auto"/>
            <w:left w:val="none" w:sz="0" w:space="0" w:color="auto"/>
            <w:bottom w:val="none" w:sz="0" w:space="0" w:color="auto"/>
            <w:right w:val="none" w:sz="0" w:space="0" w:color="auto"/>
          </w:divBdr>
        </w:div>
        <w:div w:id="31661049">
          <w:marLeft w:val="0"/>
          <w:marRight w:val="0"/>
          <w:marTop w:val="0"/>
          <w:marBottom w:val="0"/>
          <w:divBdr>
            <w:top w:val="none" w:sz="0" w:space="0" w:color="auto"/>
            <w:left w:val="none" w:sz="0" w:space="0" w:color="auto"/>
            <w:bottom w:val="none" w:sz="0" w:space="0" w:color="auto"/>
            <w:right w:val="none" w:sz="0" w:space="0" w:color="auto"/>
          </w:divBdr>
        </w:div>
        <w:div w:id="981078282">
          <w:marLeft w:val="0"/>
          <w:marRight w:val="0"/>
          <w:marTop w:val="0"/>
          <w:marBottom w:val="0"/>
          <w:divBdr>
            <w:top w:val="none" w:sz="0" w:space="0" w:color="auto"/>
            <w:left w:val="none" w:sz="0" w:space="0" w:color="auto"/>
            <w:bottom w:val="none" w:sz="0" w:space="0" w:color="auto"/>
            <w:right w:val="none" w:sz="0" w:space="0" w:color="auto"/>
          </w:divBdr>
        </w:div>
        <w:div w:id="634725061">
          <w:marLeft w:val="0"/>
          <w:marRight w:val="0"/>
          <w:marTop w:val="0"/>
          <w:marBottom w:val="0"/>
          <w:divBdr>
            <w:top w:val="none" w:sz="0" w:space="0" w:color="auto"/>
            <w:left w:val="none" w:sz="0" w:space="0" w:color="auto"/>
            <w:bottom w:val="none" w:sz="0" w:space="0" w:color="auto"/>
            <w:right w:val="none" w:sz="0" w:space="0" w:color="auto"/>
          </w:divBdr>
        </w:div>
        <w:div w:id="1921866369">
          <w:marLeft w:val="0"/>
          <w:marRight w:val="0"/>
          <w:marTop w:val="0"/>
          <w:marBottom w:val="0"/>
          <w:divBdr>
            <w:top w:val="none" w:sz="0" w:space="0" w:color="auto"/>
            <w:left w:val="none" w:sz="0" w:space="0" w:color="auto"/>
            <w:bottom w:val="none" w:sz="0" w:space="0" w:color="auto"/>
            <w:right w:val="none" w:sz="0" w:space="0" w:color="auto"/>
          </w:divBdr>
        </w:div>
        <w:div w:id="750733356">
          <w:marLeft w:val="0"/>
          <w:marRight w:val="0"/>
          <w:marTop w:val="0"/>
          <w:marBottom w:val="0"/>
          <w:divBdr>
            <w:top w:val="none" w:sz="0" w:space="0" w:color="auto"/>
            <w:left w:val="none" w:sz="0" w:space="0" w:color="auto"/>
            <w:bottom w:val="none" w:sz="0" w:space="0" w:color="auto"/>
            <w:right w:val="none" w:sz="0" w:space="0" w:color="auto"/>
          </w:divBdr>
        </w:div>
        <w:div w:id="473720950">
          <w:marLeft w:val="0"/>
          <w:marRight w:val="0"/>
          <w:marTop w:val="0"/>
          <w:marBottom w:val="0"/>
          <w:divBdr>
            <w:top w:val="none" w:sz="0" w:space="0" w:color="auto"/>
            <w:left w:val="none" w:sz="0" w:space="0" w:color="auto"/>
            <w:bottom w:val="none" w:sz="0" w:space="0" w:color="auto"/>
            <w:right w:val="none" w:sz="0" w:space="0" w:color="auto"/>
          </w:divBdr>
        </w:div>
        <w:div w:id="469323721">
          <w:marLeft w:val="0"/>
          <w:marRight w:val="0"/>
          <w:marTop w:val="0"/>
          <w:marBottom w:val="0"/>
          <w:divBdr>
            <w:top w:val="none" w:sz="0" w:space="0" w:color="auto"/>
            <w:left w:val="none" w:sz="0" w:space="0" w:color="auto"/>
            <w:bottom w:val="none" w:sz="0" w:space="0" w:color="auto"/>
            <w:right w:val="none" w:sz="0" w:space="0" w:color="auto"/>
          </w:divBdr>
        </w:div>
        <w:div w:id="1849442680">
          <w:marLeft w:val="0"/>
          <w:marRight w:val="0"/>
          <w:marTop w:val="0"/>
          <w:marBottom w:val="0"/>
          <w:divBdr>
            <w:top w:val="none" w:sz="0" w:space="0" w:color="auto"/>
            <w:left w:val="none" w:sz="0" w:space="0" w:color="auto"/>
            <w:bottom w:val="none" w:sz="0" w:space="0" w:color="auto"/>
            <w:right w:val="none" w:sz="0" w:space="0" w:color="auto"/>
          </w:divBdr>
        </w:div>
        <w:div w:id="1448504035">
          <w:marLeft w:val="0"/>
          <w:marRight w:val="0"/>
          <w:marTop w:val="0"/>
          <w:marBottom w:val="0"/>
          <w:divBdr>
            <w:top w:val="none" w:sz="0" w:space="0" w:color="auto"/>
            <w:left w:val="none" w:sz="0" w:space="0" w:color="auto"/>
            <w:bottom w:val="none" w:sz="0" w:space="0" w:color="auto"/>
            <w:right w:val="none" w:sz="0" w:space="0" w:color="auto"/>
          </w:divBdr>
        </w:div>
        <w:div w:id="714502891">
          <w:marLeft w:val="0"/>
          <w:marRight w:val="0"/>
          <w:marTop w:val="0"/>
          <w:marBottom w:val="0"/>
          <w:divBdr>
            <w:top w:val="none" w:sz="0" w:space="0" w:color="auto"/>
            <w:left w:val="none" w:sz="0" w:space="0" w:color="auto"/>
            <w:bottom w:val="none" w:sz="0" w:space="0" w:color="auto"/>
            <w:right w:val="none" w:sz="0" w:space="0" w:color="auto"/>
          </w:divBdr>
        </w:div>
        <w:div w:id="1452674734">
          <w:marLeft w:val="0"/>
          <w:marRight w:val="0"/>
          <w:marTop w:val="0"/>
          <w:marBottom w:val="0"/>
          <w:divBdr>
            <w:top w:val="none" w:sz="0" w:space="0" w:color="auto"/>
            <w:left w:val="none" w:sz="0" w:space="0" w:color="auto"/>
            <w:bottom w:val="none" w:sz="0" w:space="0" w:color="auto"/>
            <w:right w:val="none" w:sz="0" w:space="0" w:color="auto"/>
          </w:divBdr>
        </w:div>
        <w:div w:id="1950233052">
          <w:marLeft w:val="0"/>
          <w:marRight w:val="0"/>
          <w:marTop w:val="0"/>
          <w:marBottom w:val="0"/>
          <w:divBdr>
            <w:top w:val="none" w:sz="0" w:space="0" w:color="auto"/>
            <w:left w:val="none" w:sz="0" w:space="0" w:color="auto"/>
            <w:bottom w:val="none" w:sz="0" w:space="0" w:color="auto"/>
            <w:right w:val="none" w:sz="0" w:space="0" w:color="auto"/>
          </w:divBdr>
        </w:div>
        <w:div w:id="1558127939">
          <w:marLeft w:val="0"/>
          <w:marRight w:val="0"/>
          <w:marTop w:val="0"/>
          <w:marBottom w:val="0"/>
          <w:divBdr>
            <w:top w:val="none" w:sz="0" w:space="0" w:color="auto"/>
            <w:left w:val="none" w:sz="0" w:space="0" w:color="auto"/>
            <w:bottom w:val="none" w:sz="0" w:space="0" w:color="auto"/>
            <w:right w:val="none" w:sz="0" w:space="0" w:color="auto"/>
          </w:divBdr>
        </w:div>
        <w:div w:id="714354442">
          <w:marLeft w:val="0"/>
          <w:marRight w:val="0"/>
          <w:marTop w:val="0"/>
          <w:marBottom w:val="0"/>
          <w:divBdr>
            <w:top w:val="none" w:sz="0" w:space="0" w:color="auto"/>
            <w:left w:val="none" w:sz="0" w:space="0" w:color="auto"/>
            <w:bottom w:val="none" w:sz="0" w:space="0" w:color="auto"/>
            <w:right w:val="none" w:sz="0" w:space="0" w:color="auto"/>
          </w:divBdr>
        </w:div>
        <w:div w:id="1065955340">
          <w:marLeft w:val="0"/>
          <w:marRight w:val="0"/>
          <w:marTop w:val="0"/>
          <w:marBottom w:val="0"/>
          <w:divBdr>
            <w:top w:val="none" w:sz="0" w:space="0" w:color="auto"/>
            <w:left w:val="none" w:sz="0" w:space="0" w:color="auto"/>
            <w:bottom w:val="none" w:sz="0" w:space="0" w:color="auto"/>
            <w:right w:val="none" w:sz="0" w:space="0" w:color="auto"/>
          </w:divBdr>
        </w:div>
        <w:div w:id="1880891494">
          <w:marLeft w:val="0"/>
          <w:marRight w:val="0"/>
          <w:marTop w:val="0"/>
          <w:marBottom w:val="0"/>
          <w:divBdr>
            <w:top w:val="none" w:sz="0" w:space="0" w:color="auto"/>
            <w:left w:val="none" w:sz="0" w:space="0" w:color="auto"/>
            <w:bottom w:val="none" w:sz="0" w:space="0" w:color="auto"/>
            <w:right w:val="none" w:sz="0" w:space="0" w:color="auto"/>
          </w:divBdr>
        </w:div>
        <w:div w:id="1460371015">
          <w:marLeft w:val="0"/>
          <w:marRight w:val="0"/>
          <w:marTop w:val="0"/>
          <w:marBottom w:val="0"/>
          <w:divBdr>
            <w:top w:val="none" w:sz="0" w:space="0" w:color="auto"/>
            <w:left w:val="none" w:sz="0" w:space="0" w:color="auto"/>
            <w:bottom w:val="none" w:sz="0" w:space="0" w:color="auto"/>
            <w:right w:val="none" w:sz="0" w:space="0" w:color="auto"/>
          </w:divBdr>
        </w:div>
        <w:div w:id="432825906">
          <w:marLeft w:val="0"/>
          <w:marRight w:val="0"/>
          <w:marTop w:val="0"/>
          <w:marBottom w:val="0"/>
          <w:divBdr>
            <w:top w:val="none" w:sz="0" w:space="0" w:color="auto"/>
            <w:left w:val="none" w:sz="0" w:space="0" w:color="auto"/>
            <w:bottom w:val="none" w:sz="0" w:space="0" w:color="auto"/>
            <w:right w:val="none" w:sz="0" w:space="0" w:color="auto"/>
          </w:divBdr>
        </w:div>
        <w:div w:id="2083093949">
          <w:marLeft w:val="0"/>
          <w:marRight w:val="0"/>
          <w:marTop w:val="0"/>
          <w:marBottom w:val="0"/>
          <w:divBdr>
            <w:top w:val="none" w:sz="0" w:space="0" w:color="auto"/>
            <w:left w:val="none" w:sz="0" w:space="0" w:color="auto"/>
            <w:bottom w:val="none" w:sz="0" w:space="0" w:color="auto"/>
            <w:right w:val="none" w:sz="0" w:space="0" w:color="auto"/>
          </w:divBdr>
        </w:div>
        <w:div w:id="1618680672">
          <w:marLeft w:val="0"/>
          <w:marRight w:val="0"/>
          <w:marTop w:val="0"/>
          <w:marBottom w:val="0"/>
          <w:divBdr>
            <w:top w:val="none" w:sz="0" w:space="0" w:color="auto"/>
            <w:left w:val="none" w:sz="0" w:space="0" w:color="auto"/>
            <w:bottom w:val="none" w:sz="0" w:space="0" w:color="auto"/>
            <w:right w:val="none" w:sz="0" w:space="0" w:color="auto"/>
          </w:divBdr>
        </w:div>
        <w:div w:id="67194334">
          <w:marLeft w:val="0"/>
          <w:marRight w:val="0"/>
          <w:marTop w:val="0"/>
          <w:marBottom w:val="0"/>
          <w:divBdr>
            <w:top w:val="none" w:sz="0" w:space="0" w:color="auto"/>
            <w:left w:val="none" w:sz="0" w:space="0" w:color="auto"/>
            <w:bottom w:val="none" w:sz="0" w:space="0" w:color="auto"/>
            <w:right w:val="none" w:sz="0" w:space="0" w:color="auto"/>
          </w:divBdr>
        </w:div>
        <w:div w:id="1913004215">
          <w:marLeft w:val="0"/>
          <w:marRight w:val="0"/>
          <w:marTop w:val="0"/>
          <w:marBottom w:val="0"/>
          <w:divBdr>
            <w:top w:val="none" w:sz="0" w:space="0" w:color="auto"/>
            <w:left w:val="none" w:sz="0" w:space="0" w:color="auto"/>
            <w:bottom w:val="none" w:sz="0" w:space="0" w:color="auto"/>
            <w:right w:val="none" w:sz="0" w:space="0" w:color="auto"/>
          </w:divBdr>
        </w:div>
        <w:div w:id="2119912568">
          <w:marLeft w:val="0"/>
          <w:marRight w:val="0"/>
          <w:marTop w:val="0"/>
          <w:marBottom w:val="0"/>
          <w:divBdr>
            <w:top w:val="none" w:sz="0" w:space="0" w:color="auto"/>
            <w:left w:val="none" w:sz="0" w:space="0" w:color="auto"/>
            <w:bottom w:val="none" w:sz="0" w:space="0" w:color="auto"/>
            <w:right w:val="none" w:sz="0" w:space="0" w:color="auto"/>
          </w:divBdr>
        </w:div>
        <w:div w:id="1368138264">
          <w:marLeft w:val="0"/>
          <w:marRight w:val="0"/>
          <w:marTop w:val="0"/>
          <w:marBottom w:val="0"/>
          <w:divBdr>
            <w:top w:val="none" w:sz="0" w:space="0" w:color="auto"/>
            <w:left w:val="none" w:sz="0" w:space="0" w:color="auto"/>
            <w:bottom w:val="none" w:sz="0" w:space="0" w:color="auto"/>
            <w:right w:val="none" w:sz="0" w:space="0" w:color="auto"/>
          </w:divBdr>
        </w:div>
        <w:div w:id="1445617637">
          <w:marLeft w:val="0"/>
          <w:marRight w:val="0"/>
          <w:marTop w:val="0"/>
          <w:marBottom w:val="0"/>
          <w:divBdr>
            <w:top w:val="none" w:sz="0" w:space="0" w:color="auto"/>
            <w:left w:val="none" w:sz="0" w:space="0" w:color="auto"/>
            <w:bottom w:val="none" w:sz="0" w:space="0" w:color="auto"/>
            <w:right w:val="none" w:sz="0" w:space="0" w:color="auto"/>
          </w:divBdr>
        </w:div>
        <w:div w:id="812061915">
          <w:marLeft w:val="0"/>
          <w:marRight w:val="0"/>
          <w:marTop w:val="0"/>
          <w:marBottom w:val="0"/>
          <w:divBdr>
            <w:top w:val="none" w:sz="0" w:space="0" w:color="auto"/>
            <w:left w:val="none" w:sz="0" w:space="0" w:color="auto"/>
            <w:bottom w:val="none" w:sz="0" w:space="0" w:color="auto"/>
            <w:right w:val="none" w:sz="0" w:space="0" w:color="auto"/>
          </w:divBdr>
        </w:div>
        <w:div w:id="1620842759">
          <w:marLeft w:val="0"/>
          <w:marRight w:val="0"/>
          <w:marTop w:val="0"/>
          <w:marBottom w:val="0"/>
          <w:divBdr>
            <w:top w:val="none" w:sz="0" w:space="0" w:color="auto"/>
            <w:left w:val="none" w:sz="0" w:space="0" w:color="auto"/>
            <w:bottom w:val="none" w:sz="0" w:space="0" w:color="auto"/>
            <w:right w:val="none" w:sz="0" w:space="0" w:color="auto"/>
          </w:divBdr>
        </w:div>
        <w:div w:id="295382222">
          <w:marLeft w:val="0"/>
          <w:marRight w:val="0"/>
          <w:marTop w:val="0"/>
          <w:marBottom w:val="0"/>
          <w:divBdr>
            <w:top w:val="none" w:sz="0" w:space="0" w:color="auto"/>
            <w:left w:val="none" w:sz="0" w:space="0" w:color="auto"/>
            <w:bottom w:val="none" w:sz="0" w:space="0" w:color="auto"/>
            <w:right w:val="none" w:sz="0" w:space="0" w:color="auto"/>
          </w:divBdr>
        </w:div>
        <w:div w:id="1673029835">
          <w:marLeft w:val="0"/>
          <w:marRight w:val="0"/>
          <w:marTop w:val="0"/>
          <w:marBottom w:val="0"/>
          <w:divBdr>
            <w:top w:val="none" w:sz="0" w:space="0" w:color="auto"/>
            <w:left w:val="none" w:sz="0" w:space="0" w:color="auto"/>
            <w:bottom w:val="none" w:sz="0" w:space="0" w:color="auto"/>
            <w:right w:val="none" w:sz="0" w:space="0" w:color="auto"/>
          </w:divBdr>
        </w:div>
        <w:div w:id="501168619">
          <w:marLeft w:val="0"/>
          <w:marRight w:val="0"/>
          <w:marTop w:val="0"/>
          <w:marBottom w:val="0"/>
          <w:divBdr>
            <w:top w:val="none" w:sz="0" w:space="0" w:color="auto"/>
            <w:left w:val="none" w:sz="0" w:space="0" w:color="auto"/>
            <w:bottom w:val="none" w:sz="0" w:space="0" w:color="auto"/>
            <w:right w:val="none" w:sz="0" w:space="0" w:color="auto"/>
          </w:divBdr>
        </w:div>
      </w:divsChild>
    </w:div>
    <w:div w:id="591745499">
      <w:marLeft w:val="480"/>
      <w:marRight w:val="0"/>
      <w:marTop w:val="0"/>
      <w:marBottom w:val="0"/>
      <w:divBdr>
        <w:top w:val="none" w:sz="0" w:space="0" w:color="auto"/>
        <w:left w:val="none" w:sz="0" w:space="0" w:color="auto"/>
        <w:bottom w:val="none" w:sz="0" w:space="0" w:color="auto"/>
        <w:right w:val="none" w:sz="0" w:space="0" w:color="auto"/>
      </w:divBdr>
    </w:div>
    <w:div w:id="592126567">
      <w:marLeft w:val="480"/>
      <w:marRight w:val="0"/>
      <w:marTop w:val="0"/>
      <w:marBottom w:val="0"/>
      <w:divBdr>
        <w:top w:val="none" w:sz="0" w:space="0" w:color="auto"/>
        <w:left w:val="none" w:sz="0" w:space="0" w:color="auto"/>
        <w:bottom w:val="none" w:sz="0" w:space="0" w:color="auto"/>
        <w:right w:val="none" w:sz="0" w:space="0" w:color="auto"/>
      </w:divBdr>
    </w:div>
    <w:div w:id="592980106">
      <w:marLeft w:val="480"/>
      <w:marRight w:val="0"/>
      <w:marTop w:val="0"/>
      <w:marBottom w:val="0"/>
      <w:divBdr>
        <w:top w:val="none" w:sz="0" w:space="0" w:color="auto"/>
        <w:left w:val="none" w:sz="0" w:space="0" w:color="auto"/>
        <w:bottom w:val="none" w:sz="0" w:space="0" w:color="auto"/>
        <w:right w:val="none" w:sz="0" w:space="0" w:color="auto"/>
      </w:divBdr>
    </w:div>
    <w:div w:id="593439783">
      <w:marLeft w:val="480"/>
      <w:marRight w:val="0"/>
      <w:marTop w:val="0"/>
      <w:marBottom w:val="0"/>
      <w:divBdr>
        <w:top w:val="none" w:sz="0" w:space="0" w:color="auto"/>
        <w:left w:val="none" w:sz="0" w:space="0" w:color="auto"/>
        <w:bottom w:val="none" w:sz="0" w:space="0" w:color="auto"/>
        <w:right w:val="none" w:sz="0" w:space="0" w:color="auto"/>
      </w:divBdr>
    </w:div>
    <w:div w:id="593785241">
      <w:marLeft w:val="480"/>
      <w:marRight w:val="0"/>
      <w:marTop w:val="0"/>
      <w:marBottom w:val="0"/>
      <w:divBdr>
        <w:top w:val="none" w:sz="0" w:space="0" w:color="auto"/>
        <w:left w:val="none" w:sz="0" w:space="0" w:color="auto"/>
        <w:bottom w:val="none" w:sz="0" w:space="0" w:color="auto"/>
        <w:right w:val="none" w:sz="0" w:space="0" w:color="auto"/>
      </w:divBdr>
    </w:div>
    <w:div w:id="594170308">
      <w:marLeft w:val="480"/>
      <w:marRight w:val="0"/>
      <w:marTop w:val="0"/>
      <w:marBottom w:val="0"/>
      <w:divBdr>
        <w:top w:val="none" w:sz="0" w:space="0" w:color="auto"/>
        <w:left w:val="none" w:sz="0" w:space="0" w:color="auto"/>
        <w:bottom w:val="none" w:sz="0" w:space="0" w:color="auto"/>
        <w:right w:val="none" w:sz="0" w:space="0" w:color="auto"/>
      </w:divBdr>
    </w:div>
    <w:div w:id="594243436">
      <w:marLeft w:val="480"/>
      <w:marRight w:val="0"/>
      <w:marTop w:val="0"/>
      <w:marBottom w:val="0"/>
      <w:divBdr>
        <w:top w:val="none" w:sz="0" w:space="0" w:color="auto"/>
        <w:left w:val="none" w:sz="0" w:space="0" w:color="auto"/>
        <w:bottom w:val="none" w:sz="0" w:space="0" w:color="auto"/>
        <w:right w:val="none" w:sz="0" w:space="0" w:color="auto"/>
      </w:divBdr>
    </w:div>
    <w:div w:id="594437191">
      <w:bodyDiv w:val="1"/>
      <w:marLeft w:val="0"/>
      <w:marRight w:val="0"/>
      <w:marTop w:val="0"/>
      <w:marBottom w:val="0"/>
      <w:divBdr>
        <w:top w:val="none" w:sz="0" w:space="0" w:color="auto"/>
        <w:left w:val="none" w:sz="0" w:space="0" w:color="auto"/>
        <w:bottom w:val="none" w:sz="0" w:space="0" w:color="auto"/>
        <w:right w:val="none" w:sz="0" w:space="0" w:color="auto"/>
      </w:divBdr>
    </w:div>
    <w:div w:id="594477081">
      <w:marLeft w:val="480"/>
      <w:marRight w:val="0"/>
      <w:marTop w:val="0"/>
      <w:marBottom w:val="0"/>
      <w:divBdr>
        <w:top w:val="none" w:sz="0" w:space="0" w:color="auto"/>
        <w:left w:val="none" w:sz="0" w:space="0" w:color="auto"/>
        <w:bottom w:val="none" w:sz="0" w:space="0" w:color="auto"/>
        <w:right w:val="none" w:sz="0" w:space="0" w:color="auto"/>
      </w:divBdr>
    </w:div>
    <w:div w:id="594634455">
      <w:marLeft w:val="480"/>
      <w:marRight w:val="0"/>
      <w:marTop w:val="0"/>
      <w:marBottom w:val="0"/>
      <w:divBdr>
        <w:top w:val="none" w:sz="0" w:space="0" w:color="auto"/>
        <w:left w:val="none" w:sz="0" w:space="0" w:color="auto"/>
        <w:bottom w:val="none" w:sz="0" w:space="0" w:color="auto"/>
        <w:right w:val="none" w:sz="0" w:space="0" w:color="auto"/>
      </w:divBdr>
    </w:div>
    <w:div w:id="594900505">
      <w:bodyDiv w:val="1"/>
      <w:marLeft w:val="0"/>
      <w:marRight w:val="0"/>
      <w:marTop w:val="0"/>
      <w:marBottom w:val="0"/>
      <w:divBdr>
        <w:top w:val="none" w:sz="0" w:space="0" w:color="auto"/>
        <w:left w:val="none" w:sz="0" w:space="0" w:color="auto"/>
        <w:bottom w:val="none" w:sz="0" w:space="0" w:color="auto"/>
        <w:right w:val="none" w:sz="0" w:space="0" w:color="auto"/>
      </w:divBdr>
    </w:div>
    <w:div w:id="595134807">
      <w:marLeft w:val="480"/>
      <w:marRight w:val="0"/>
      <w:marTop w:val="0"/>
      <w:marBottom w:val="0"/>
      <w:divBdr>
        <w:top w:val="none" w:sz="0" w:space="0" w:color="auto"/>
        <w:left w:val="none" w:sz="0" w:space="0" w:color="auto"/>
        <w:bottom w:val="none" w:sz="0" w:space="0" w:color="auto"/>
        <w:right w:val="none" w:sz="0" w:space="0" w:color="auto"/>
      </w:divBdr>
    </w:div>
    <w:div w:id="595525728">
      <w:bodyDiv w:val="1"/>
      <w:marLeft w:val="0"/>
      <w:marRight w:val="0"/>
      <w:marTop w:val="0"/>
      <w:marBottom w:val="0"/>
      <w:divBdr>
        <w:top w:val="none" w:sz="0" w:space="0" w:color="auto"/>
        <w:left w:val="none" w:sz="0" w:space="0" w:color="auto"/>
        <w:bottom w:val="none" w:sz="0" w:space="0" w:color="auto"/>
        <w:right w:val="none" w:sz="0" w:space="0" w:color="auto"/>
      </w:divBdr>
    </w:div>
    <w:div w:id="595793266">
      <w:marLeft w:val="480"/>
      <w:marRight w:val="0"/>
      <w:marTop w:val="0"/>
      <w:marBottom w:val="0"/>
      <w:divBdr>
        <w:top w:val="none" w:sz="0" w:space="0" w:color="auto"/>
        <w:left w:val="none" w:sz="0" w:space="0" w:color="auto"/>
        <w:bottom w:val="none" w:sz="0" w:space="0" w:color="auto"/>
        <w:right w:val="none" w:sz="0" w:space="0" w:color="auto"/>
      </w:divBdr>
    </w:div>
    <w:div w:id="596327157">
      <w:bodyDiv w:val="1"/>
      <w:marLeft w:val="0"/>
      <w:marRight w:val="0"/>
      <w:marTop w:val="0"/>
      <w:marBottom w:val="0"/>
      <w:divBdr>
        <w:top w:val="none" w:sz="0" w:space="0" w:color="auto"/>
        <w:left w:val="none" w:sz="0" w:space="0" w:color="auto"/>
        <w:bottom w:val="none" w:sz="0" w:space="0" w:color="auto"/>
        <w:right w:val="none" w:sz="0" w:space="0" w:color="auto"/>
      </w:divBdr>
    </w:div>
    <w:div w:id="597446448">
      <w:marLeft w:val="480"/>
      <w:marRight w:val="0"/>
      <w:marTop w:val="0"/>
      <w:marBottom w:val="0"/>
      <w:divBdr>
        <w:top w:val="none" w:sz="0" w:space="0" w:color="auto"/>
        <w:left w:val="none" w:sz="0" w:space="0" w:color="auto"/>
        <w:bottom w:val="none" w:sz="0" w:space="0" w:color="auto"/>
        <w:right w:val="none" w:sz="0" w:space="0" w:color="auto"/>
      </w:divBdr>
    </w:div>
    <w:div w:id="597636933">
      <w:marLeft w:val="480"/>
      <w:marRight w:val="0"/>
      <w:marTop w:val="0"/>
      <w:marBottom w:val="0"/>
      <w:divBdr>
        <w:top w:val="none" w:sz="0" w:space="0" w:color="auto"/>
        <w:left w:val="none" w:sz="0" w:space="0" w:color="auto"/>
        <w:bottom w:val="none" w:sz="0" w:space="0" w:color="auto"/>
        <w:right w:val="none" w:sz="0" w:space="0" w:color="auto"/>
      </w:divBdr>
    </w:div>
    <w:div w:id="597718002">
      <w:marLeft w:val="480"/>
      <w:marRight w:val="0"/>
      <w:marTop w:val="0"/>
      <w:marBottom w:val="0"/>
      <w:divBdr>
        <w:top w:val="none" w:sz="0" w:space="0" w:color="auto"/>
        <w:left w:val="none" w:sz="0" w:space="0" w:color="auto"/>
        <w:bottom w:val="none" w:sz="0" w:space="0" w:color="auto"/>
        <w:right w:val="none" w:sz="0" w:space="0" w:color="auto"/>
      </w:divBdr>
    </w:div>
    <w:div w:id="597758994">
      <w:marLeft w:val="480"/>
      <w:marRight w:val="0"/>
      <w:marTop w:val="0"/>
      <w:marBottom w:val="0"/>
      <w:divBdr>
        <w:top w:val="none" w:sz="0" w:space="0" w:color="auto"/>
        <w:left w:val="none" w:sz="0" w:space="0" w:color="auto"/>
        <w:bottom w:val="none" w:sz="0" w:space="0" w:color="auto"/>
        <w:right w:val="none" w:sz="0" w:space="0" w:color="auto"/>
      </w:divBdr>
    </w:div>
    <w:div w:id="598953140">
      <w:marLeft w:val="480"/>
      <w:marRight w:val="0"/>
      <w:marTop w:val="0"/>
      <w:marBottom w:val="0"/>
      <w:divBdr>
        <w:top w:val="none" w:sz="0" w:space="0" w:color="auto"/>
        <w:left w:val="none" w:sz="0" w:space="0" w:color="auto"/>
        <w:bottom w:val="none" w:sz="0" w:space="0" w:color="auto"/>
        <w:right w:val="none" w:sz="0" w:space="0" w:color="auto"/>
      </w:divBdr>
    </w:div>
    <w:div w:id="599065960">
      <w:marLeft w:val="480"/>
      <w:marRight w:val="0"/>
      <w:marTop w:val="0"/>
      <w:marBottom w:val="0"/>
      <w:divBdr>
        <w:top w:val="none" w:sz="0" w:space="0" w:color="auto"/>
        <w:left w:val="none" w:sz="0" w:space="0" w:color="auto"/>
        <w:bottom w:val="none" w:sz="0" w:space="0" w:color="auto"/>
        <w:right w:val="none" w:sz="0" w:space="0" w:color="auto"/>
      </w:divBdr>
    </w:div>
    <w:div w:id="599069441">
      <w:bodyDiv w:val="1"/>
      <w:marLeft w:val="0"/>
      <w:marRight w:val="0"/>
      <w:marTop w:val="0"/>
      <w:marBottom w:val="0"/>
      <w:divBdr>
        <w:top w:val="none" w:sz="0" w:space="0" w:color="auto"/>
        <w:left w:val="none" w:sz="0" w:space="0" w:color="auto"/>
        <w:bottom w:val="none" w:sz="0" w:space="0" w:color="auto"/>
        <w:right w:val="none" w:sz="0" w:space="0" w:color="auto"/>
      </w:divBdr>
    </w:div>
    <w:div w:id="599148689">
      <w:marLeft w:val="480"/>
      <w:marRight w:val="0"/>
      <w:marTop w:val="0"/>
      <w:marBottom w:val="0"/>
      <w:divBdr>
        <w:top w:val="none" w:sz="0" w:space="0" w:color="auto"/>
        <w:left w:val="none" w:sz="0" w:space="0" w:color="auto"/>
        <w:bottom w:val="none" w:sz="0" w:space="0" w:color="auto"/>
        <w:right w:val="none" w:sz="0" w:space="0" w:color="auto"/>
      </w:divBdr>
    </w:div>
    <w:div w:id="599410557">
      <w:marLeft w:val="480"/>
      <w:marRight w:val="0"/>
      <w:marTop w:val="0"/>
      <w:marBottom w:val="0"/>
      <w:divBdr>
        <w:top w:val="none" w:sz="0" w:space="0" w:color="auto"/>
        <w:left w:val="none" w:sz="0" w:space="0" w:color="auto"/>
        <w:bottom w:val="none" w:sz="0" w:space="0" w:color="auto"/>
        <w:right w:val="none" w:sz="0" w:space="0" w:color="auto"/>
      </w:divBdr>
    </w:div>
    <w:div w:id="599796712">
      <w:marLeft w:val="480"/>
      <w:marRight w:val="0"/>
      <w:marTop w:val="0"/>
      <w:marBottom w:val="0"/>
      <w:divBdr>
        <w:top w:val="none" w:sz="0" w:space="0" w:color="auto"/>
        <w:left w:val="none" w:sz="0" w:space="0" w:color="auto"/>
        <w:bottom w:val="none" w:sz="0" w:space="0" w:color="auto"/>
        <w:right w:val="none" w:sz="0" w:space="0" w:color="auto"/>
      </w:divBdr>
    </w:div>
    <w:div w:id="599875978">
      <w:bodyDiv w:val="1"/>
      <w:marLeft w:val="0"/>
      <w:marRight w:val="0"/>
      <w:marTop w:val="0"/>
      <w:marBottom w:val="0"/>
      <w:divBdr>
        <w:top w:val="none" w:sz="0" w:space="0" w:color="auto"/>
        <w:left w:val="none" w:sz="0" w:space="0" w:color="auto"/>
        <w:bottom w:val="none" w:sz="0" w:space="0" w:color="auto"/>
        <w:right w:val="none" w:sz="0" w:space="0" w:color="auto"/>
      </w:divBdr>
    </w:div>
    <w:div w:id="600337196">
      <w:bodyDiv w:val="1"/>
      <w:marLeft w:val="0"/>
      <w:marRight w:val="0"/>
      <w:marTop w:val="0"/>
      <w:marBottom w:val="0"/>
      <w:divBdr>
        <w:top w:val="none" w:sz="0" w:space="0" w:color="auto"/>
        <w:left w:val="none" w:sz="0" w:space="0" w:color="auto"/>
        <w:bottom w:val="none" w:sz="0" w:space="0" w:color="auto"/>
        <w:right w:val="none" w:sz="0" w:space="0" w:color="auto"/>
      </w:divBdr>
    </w:div>
    <w:div w:id="600604622">
      <w:marLeft w:val="480"/>
      <w:marRight w:val="0"/>
      <w:marTop w:val="0"/>
      <w:marBottom w:val="0"/>
      <w:divBdr>
        <w:top w:val="none" w:sz="0" w:space="0" w:color="auto"/>
        <w:left w:val="none" w:sz="0" w:space="0" w:color="auto"/>
        <w:bottom w:val="none" w:sz="0" w:space="0" w:color="auto"/>
        <w:right w:val="none" w:sz="0" w:space="0" w:color="auto"/>
      </w:divBdr>
    </w:div>
    <w:div w:id="600769182">
      <w:marLeft w:val="480"/>
      <w:marRight w:val="0"/>
      <w:marTop w:val="0"/>
      <w:marBottom w:val="0"/>
      <w:divBdr>
        <w:top w:val="none" w:sz="0" w:space="0" w:color="auto"/>
        <w:left w:val="none" w:sz="0" w:space="0" w:color="auto"/>
        <w:bottom w:val="none" w:sz="0" w:space="0" w:color="auto"/>
        <w:right w:val="none" w:sz="0" w:space="0" w:color="auto"/>
      </w:divBdr>
    </w:div>
    <w:div w:id="600793721">
      <w:bodyDiv w:val="1"/>
      <w:marLeft w:val="0"/>
      <w:marRight w:val="0"/>
      <w:marTop w:val="0"/>
      <w:marBottom w:val="0"/>
      <w:divBdr>
        <w:top w:val="none" w:sz="0" w:space="0" w:color="auto"/>
        <w:left w:val="none" w:sz="0" w:space="0" w:color="auto"/>
        <w:bottom w:val="none" w:sz="0" w:space="0" w:color="auto"/>
        <w:right w:val="none" w:sz="0" w:space="0" w:color="auto"/>
      </w:divBdr>
    </w:div>
    <w:div w:id="600913155">
      <w:marLeft w:val="480"/>
      <w:marRight w:val="0"/>
      <w:marTop w:val="0"/>
      <w:marBottom w:val="0"/>
      <w:divBdr>
        <w:top w:val="none" w:sz="0" w:space="0" w:color="auto"/>
        <w:left w:val="none" w:sz="0" w:space="0" w:color="auto"/>
        <w:bottom w:val="none" w:sz="0" w:space="0" w:color="auto"/>
        <w:right w:val="none" w:sz="0" w:space="0" w:color="auto"/>
      </w:divBdr>
    </w:div>
    <w:div w:id="601113650">
      <w:marLeft w:val="480"/>
      <w:marRight w:val="0"/>
      <w:marTop w:val="0"/>
      <w:marBottom w:val="0"/>
      <w:divBdr>
        <w:top w:val="none" w:sz="0" w:space="0" w:color="auto"/>
        <w:left w:val="none" w:sz="0" w:space="0" w:color="auto"/>
        <w:bottom w:val="none" w:sz="0" w:space="0" w:color="auto"/>
        <w:right w:val="none" w:sz="0" w:space="0" w:color="auto"/>
      </w:divBdr>
    </w:div>
    <w:div w:id="601227325">
      <w:marLeft w:val="480"/>
      <w:marRight w:val="0"/>
      <w:marTop w:val="0"/>
      <w:marBottom w:val="0"/>
      <w:divBdr>
        <w:top w:val="none" w:sz="0" w:space="0" w:color="auto"/>
        <w:left w:val="none" w:sz="0" w:space="0" w:color="auto"/>
        <w:bottom w:val="none" w:sz="0" w:space="0" w:color="auto"/>
        <w:right w:val="none" w:sz="0" w:space="0" w:color="auto"/>
      </w:divBdr>
    </w:div>
    <w:div w:id="601646329">
      <w:marLeft w:val="480"/>
      <w:marRight w:val="0"/>
      <w:marTop w:val="0"/>
      <w:marBottom w:val="0"/>
      <w:divBdr>
        <w:top w:val="none" w:sz="0" w:space="0" w:color="auto"/>
        <w:left w:val="none" w:sz="0" w:space="0" w:color="auto"/>
        <w:bottom w:val="none" w:sz="0" w:space="0" w:color="auto"/>
        <w:right w:val="none" w:sz="0" w:space="0" w:color="auto"/>
      </w:divBdr>
    </w:div>
    <w:div w:id="603271010">
      <w:marLeft w:val="480"/>
      <w:marRight w:val="0"/>
      <w:marTop w:val="0"/>
      <w:marBottom w:val="0"/>
      <w:divBdr>
        <w:top w:val="none" w:sz="0" w:space="0" w:color="auto"/>
        <w:left w:val="none" w:sz="0" w:space="0" w:color="auto"/>
        <w:bottom w:val="none" w:sz="0" w:space="0" w:color="auto"/>
        <w:right w:val="none" w:sz="0" w:space="0" w:color="auto"/>
      </w:divBdr>
    </w:div>
    <w:div w:id="603729784">
      <w:marLeft w:val="480"/>
      <w:marRight w:val="0"/>
      <w:marTop w:val="0"/>
      <w:marBottom w:val="0"/>
      <w:divBdr>
        <w:top w:val="none" w:sz="0" w:space="0" w:color="auto"/>
        <w:left w:val="none" w:sz="0" w:space="0" w:color="auto"/>
        <w:bottom w:val="none" w:sz="0" w:space="0" w:color="auto"/>
        <w:right w:val="none" w:sz="0" w:space="0" w:color="auto"/>
      </w:divBdr>
    </w:div>
    <w:div w:id="604263398">
      <w:bodyDiv w:val="1"/>
      <w:marLeft w:val="0"/>
      <w:marRight w:val="0"/>
      <w:marTop w:val="0"/>
      <w:marBottom w:val="0"/>
      <w:divBdr>
        <w:top w:val="none" w:sz="0" w:space="0" w:color="auto"/>
        <w:left w:val="none" w:sz="0" w:space="0" w:color="auto"/>
        <w:bottom w:val="none" w:sz="0" w:space="0" w:color="auto"/>
        <w:right w:val="none" w:sz="0" w:space="0" w:color="auto"/>
      </w:divBdr>
    </w:div>
    <w:div w:id="604466103">
      <w:marLeft w:val="480"/>
      <w:marRight w:val="0"/>
      <w:marTop w:val="0"/>
      <w:marBottom w:val="0"/>
      <w:divBdr>
        <w:top w:val="none" w:sz="0" w:space="0" w:color="auto"/>
        <w:left w:val="none" w:sz="0" w:space="0" w:color="auto"/>
        <w:bottom w:val="none" w:sz="0" w:space="0" w:color="auto"/>
        <w:right w:val="none" w:sz="0" w:space="0" w:color="auto"/>
      </w:divBdr>
    </w:div>
    <w:div w:id="604575319">
      <w:bodyDiv w:val="1"/>
      <w:marLeft w:val="0"/>
      <w:marRight w:val="0"/>
      <w:marTop w:val="0"/>
      <w:marBottom w:val="0"/>
      <w:divBdr>
        <w:top w:val="none" w:sz="0" w:space="0" w:color="auto"/>
        <w:left w:val="none" w:sz="0" w:space="0" w:color="auto"/>
        <w:bottom w:val="none" w:sz="0" w:space="0" w:color="auto"/>
        <w:right w:val="none" w:sz="0" w:space="0" w:color="auto"/>
      </w:divBdr>
    </w:div>
    <w:div w:id="605428533">
      <w:marLeft w:val="480"/>
      <w:marRight w:val="0"/>
      <w:marTop w:val="0"/>
      <w:marBottom w:val="0"/>
      <w:divBdr>
        <w:top w:val="none" w:sz="0" w:space="0" w:color="auto"/>
        <w:left w:val="none" w:sz="0" w:space="0" w:color="auto"/>
        <w:bottom w:val="none" w:sz="0" w:space="0" w:color="auto"/>
        <w:right w:val="none" w:sz="0" w:space="0" w:color="auto"/>
      </w:divBdr>
    </w:div>
    <w:div w:id="605574416">
      <w:bodyDiv w:val="1"/>
      <w:marLeft w:val="0"/>
      <w:marRight w:val="0"/>
      <w:marTop w:val="0"/>
      <w:marBottom w:val="0"/>
      <w:divBdr>
        <w:top w:val="none" w:sz="0" w:space="0" w:color="auto"/>
        <w:left w:val="none" w:sz="0" w:space="0" w:color="auto"/>
        <w:bottom w:val="none" w:sz="0" w:space="0" w:color="auto"/>
        <w:right w:val="none" w:sz="0" w:space="0" w:color="auto"/>
      </w:divBdr>
    </w:div>
    <w:div w:id="605770993">
      <w:marLeft w:val="480"/>
      <w:marRight w:val="0"/>
      <w:marTop w:val="0"/>
      <w:marBottom w:val="0"/>
      <w:divBdr>
        <w:top w:val="none" w:sz="0" w:space="0" w:color="auto"/>
        <w:left w:val="none" w:sz="0" w:space="0" w:color="auto"/>
        <w:bottom w:val="none" w:sz="0" w:space="0" w:color="auto"/>
        <w:right w:val="none" w:sz="0" w:space="0" w:color="auto"/>
      </w:divBdr>
    </w:div>
    <w:div w:id="606347612">
      <w:bodyDiv w:val="1"/>
      <w:marLeft w:val="0"/>
      <w:marRight w:val="0"/>
      <w:marTop w:val="0"/>
      <w:marBottom w:val="0"/>
      <w:divBdr>
        <w:top w:val="none" w:sz="0" w:space="0" w:color="auto"/>
        <w:left w:val="none" w:sz="0" w:space="0" w:color="auto"/>
        <w:bottom w:val="none" w:sz="0" w:space="0" w:color="auto"/>
        <w:right w:val="none" w:sz="0" w:space="0" w:color="auto"/>
      </w:divBdr>
    </w:div>
    <w:div w:id="606498974">
      <w:marLeft w:val="480"/>
      <w:marRight w:val="0"/>
      <w:marTop w:val="0"/>
      <w:marBottom w:val="0"/>
      <w:divBdr>
        <w:top w:val="none" w:sz="0" w:space="0" w:color="auto"/>
        <w:left w:val="none" w:sz="0" w:space="0" w:color="auto"/>
        <w:bottom w:val="none" w:sz="0" w:space="0" w:color="auto"/>
        <w:right w:val="none" w:sz="0" w:space="0" w:color="auto"/>
      </w:divBdr>
    </w:div>
    <w:div w:id="606736038">
      <w:marLeft w:val="480"/>
      <w:marRight w:val="0"/>
      <w:marTop w:val="0"/>
      <w:marBottom w:val="0"/>
      <w:divBdr>
        <w:top w:val="none" w:sz="0" w:space="0" w:color="auto"/>
        <w:left w:val="none" w:sz="0" w:space="0" w:color="auto"/>
        <w:bottom w:val="none" w:sz="0" w:space="0" w:color="auto"/>
        <w:right w:val="none" w:sz="0" w:space="0" w:color="auto"/>
      </w:divBdr>
    </w:div>
    <w:div w:id="607005202">
      <w:marLeft w:val="480"/>
      <w:marRight w:val="0"/>
      <w:marTop w:val="0"/>
      <w:marBottom w:val="0"/>
      <w:divBdr>
        <w:top w:val="none" w:sz="0" w:space="0" w:color="auto"/>
        <w:left w:val="none" w:sz="0" w:space="0" w:color="auto"/>
        <w:bottom w:val="none" w:sz="0" w:space="0" w:color="auto"/>
        <w:right w:val="none" w:sz="0" w:space="0" w:color="auto"/>
      </w:divBdr>
    </w:div>
    <w:div w:id="607354496">
      <w:marLeft w:val="480"/>
      <w:marRight w:val="0"/>
      <w:marTop w:val="0"/>
      <w:marBottom w:val="0"/>
      <w:divBdr>
        <w:top w:val="none" w:sz="0" w:space="0" w:color="auto"/>
        <w:left w:val="none" w:sz="0" w:space="0" w:color="auto"/>
        <w:bottom w:val="none" w:sz="0" w:space="0" w:color="auto"/>
        <w:right w:val="none" w:sz="0" w:space="0" w:color="auto"/>
      </w:divBdr>
    </w:div>
    <w:div w:id="607854543">
      <w:marLeft w:val="480"/>
      <w:marRight w:val="0"/>
      <w:marTop w:val="0"/>
      <w:marBottom w:val="0"/>
      <w:divBdr>
        <w:top w:val="none" w:sz="0" w:space="0" w:color="auto"/>
        <w:left w:val="none" w:sz="0" w:space="0" w:color="auto"/>
        <w:bottom w:val="none" w:sz="0" w:space="0" w:color="auto"/>
        <w:right w:val="none" w:sz="0" w:space="0" w:color="auto"/>
      </w:divBdr>
    </w:div>
    <w:div w:id="608588937">
      <w:marLeft w:val="480"/>
      <w:marRight w:val="0"/>
      <w:marTop w:val="0"/>
      <w:marBottom w:val="0"/>
      <w:divBdr>
        <w:top w:val="none" w:sz="0" w:space="0" w:color="auto"/>
        <w:left w:val="none" w:sz="0" w:space="0" w:color="auto"/>
        <w:bottom w:val="none" w:sz="0" w:space="0" w:color="auto"/>
        <w:right w:val="none" w:sz="0" w:space="0" w:color="auto"/>
      </w:divBdr>
    </w:div>
    <w:div w:id="609168509">
      <w:marLeft w:val="480"/>
      <w:marRight w:val="0"/>
      <w:marTop w:val="0"/>
      <w:marBottom w:val="0"/>
      <w:divBdr>
        <w:top w:val="none" w:sz="0" w:space="0" w:color="auto"/>
        <w:left w:val="none" w:sz="0" w:space="0" w:color="auto"/>
        <w:bottom w:val="none" w:sz="0" w:space="0" w:color="auto"/>
        <w:right w:val="none" w:sz="0" w:space="0" w:color="auto"/>
      </w:divBdr>
    </w:div>
    <w:div w:id="609318022">
      <w:marLeft w:val="480"/>
      <w:marRight w:val="0"/>
      <w:marTop w:val="0"/>
      <w:marBottom w:val="0"/>
      <w:divBdr>
        <w:top w:val="none" w:sz="0" w:space="0" w:color="auto"/>
        <w:left w:val="none" w:sz="0" w:space="0" w:color="auto"/>
        <w:bottom w:val="none" w:sz="0" w:space="0" w:color="auto"/>
        <w:right w:val="none" w:sz="0" w:space="0" w:color="auto"/>
      </w:divBdr>
    </w:div>
    <w:div w:id="610628997">
      <w:bodyDiv w:val="1"/>
      <w:marLeft w:val="0"/>
      <w:marRight w:val="0"/>
      <w:marTop w:val="0"/>
      <w:marBottom w:val="0"/>
      <w:divBdr>
        <w:top w:val="none" w:sz="0" w:space="0" w:color="auto"/>
        <w:left w:val="none" w:sz="0" w:space="0" w:color="auto"/>
        <w:bottom w:val="none" w:sz="0" w:space="0" w:color="auto"/>
        <w:right w:val="none" w:sz="0" w:space="0" w:color="auto"/>
      </w:divBdr>
    </w:div>
    <w:div w:id="611087961">
      <w:bodyDiv w:val="1"/>
      <w:marLeft w:val="0"/>
      <w:marRight w:val="0"/>
      <w:marTop w:val="0"/>
      <w:marBottom w:val="0"/>
      <w:divBdr>
        <w:top w:val="none" w:sz="0" w:space="0" w:color="auto"/>
        <w:left w:val="none" w:sz="0" w:space="0" w:color="auto"/>
        <w:bottom w:val="none" w:sz="0" w:space="0" w:color="auto"/>
        <w:right w:val="none" w:sz="0" w:space="0" w:color="auto"/>
      </w:divBdr>
    </w:div>
    <w:div w:id="611128758">
      <w:marLeft w:val="480"/>
      <w:marRight w:val="0"/>
      <w:marTop w:val="0"/>
      <w:marBottom w:val="0"/>
      <w:divBdr>
        <w:top w:val="none" w:sz="0" w:space="0" w:color="auto"/>
        <w:left w:val="none" w:sz="0" w:space="0" w:color="auto"/>
        <w:bottom w:val="none" w:sz="0" w:space="0" w:color="auto"/>
        <w:right w:val="none" w:sz="0" w:space="0" w:color="auto"/>
      </w:divBdr>
    </w:div>
    <w:div w:id="611713703">
      <w:marLeft w:val="480"/>
      <w:marRight w:val="0"/>
      <w:marTop w:val="0"/>
      <w:marBottom w:val="0"/>
      <w:divBdr>
        <w:top w:val="none" w:sz="0" w:space="0" w:color="auto"/>
        <w:left w:val="none" w:sz="0" w:space="0" w:color="auto"/>
        <w:bottom w:val="none" w:sz="0" w:space="0" w:color="auto"/>
        <w:right w:val="none" w:sz="0" w:space="0" w:color="auto"/>
      </w:divBdr>
    </w:div>
    <w:div w:id="612053051">
      <w:bodyDiv w:val="1"/>
      <w:marLeft w:val="0"/>
      <w:marRight w:val="0"/>
      <w:marTop w:val="0"/>
      <w:marBottom w:val="0"/>
      <w:divBdr>
        <w:top w:val="none" w:sz="0" w:space="0" w:color="auto"/>
        <w:left w:val="none" w:sz="0" w:space="0" w:color="auto"/>
        <w:bottom w:val="none" w:sz="0" w:space="0" w:color="auto"/>
        <w:right w:val="none" w:sz="0" w:space="0" w:color="auto"/>
      </w:divBdr>
    </w:div>
    <w:div w:id="614867860">
      <w:marLeft w:val="480"/>
      <w:marRight w:val="0"/>
      <w:marTop w:val="0"/>
      <w:marBottom w:val="0"/>
      <w:divBdr>
        <w:top w:val="none" w:sz="0" w:space="0" w:color="auto"/>
        <w:left w:val="none" w:sz="0" w:space="0" w:color="auto"/>
        <w:bottom w:val="none" w:sz="0" w:space="0" w:color="auto"/>
        <w:right w:val="none" w:sz="0" w:space="0" w:color="auto"/>
      </w:divBdr>
    </w:div>
    <w:div w:id="614992990">
      <w:marLeft w:val="480"/>
      <w:marRight w:val="0"/>
      <w:marTop w:val="0"/>
      <w:marBottom w:val="0"/>
      <w:divBdr>
        <w:top w:val="none" w:sz="0" w:space="0" w:color="auto"/>
        <w:left w:val="none" w:sz="0" w:space="0" w:color="auto"/>
        <w:bottom w:val="none" w:sz="0" w:space="0" w:color="auto"/>
        <w:right w:val="none" w:sz="0" w:space="0" w:color="auto"/>
      </w:divBdr>
    </w:div>
    <w:div w:id="615261282">
      <w:marLeft w:val="480"/>
      <w:marRight w:val="0"/>
      <w:marTop w:val="0"/>
      <w:marBottom w:val="0"/>
      <w:divBdr>
        <w:top w:val="none" w:sz="0" w:space="0" w:color="auto"/>
        <w:left w:val="none" w:sz="0" w:space="0" w:color="auto"/>
        <w:bottom w:val="none" w:sz="0" w:space="0" w:color="auto"/>
        <w:right w:val="none" w:sz="0" w:space="0" w:color="auto"/>
      </w:divBdr>
    </w:div>
    <w:div w:id="615404538">
      <w:marLeft w:val="480"/>
      <w:marRight w:val="0"/>
      <w:marTop w:val="0"/>
      <w:marBottom w:val="0"/>
      <w:divBdr>
        <w:top w:val="none" w:sz="0" w:space="0" w:color="auto"/>
        <w:left w:val="none" w:sz="0" w:space="0" w:color="auto"/>
        <w:bottom w:val="none" w:sz="0" w:space="0" w:color="auto"/>
        <w:right w:val="none" w:sz="0" w:space="0" w:color="auto"/>
      </w:divBdr>
    </w:div>
    <w:div w:id="615913885">
      <w:marLeft w:val="480"/>
      <w:marRight w:val="0"/>
      <w:marTop w:val="0"/>
      <w:marBottom w:val="0"/>
      <w:divBdr>
        <w:top w:val="none" w:sz="0" w:space="0" w:color="auto"/>
        <w:left w:val="none" w:sz="0" w:space="0" w:color="auto"/>
        <w:bottom w:val="none" w:sz="0" w:space="0" w:color="auto"/>
        <w:right w:val="none" w:sz="0" w:space="0" w:color="auto"/>
      </w:divBdr>
    </w:div>
    <w:div w:id="616523440">
      <w:marLeft w:val="480"/>
      <w:marRight w:val="0"/>
      <w:marTop w:val="0"/>
      <w:marBottom w:val="0"/>
      <w:divBdr>
        <w:top w:val="none" w:sz="0" w:space="0" w:color="auto"/>
        <w:left w:val="none" w:sz="0" w:space="0" w:color="auto"/>
        <w:bottom w:val="none" w:sz="0" w:space="0" w:color="auto"/>
        <w:right w:val="none" w:sz="0" w:space="0" w:color="auto"/>
      </w:divBdr>
    </w:div>
    <w:div w:id="617108405">
      <w:bodyDiv w:val="1"/>
      <w:marLeft w:val="0"/>
      <w:marRight w:val="0"/>
      <w:marTop w:val="0"/>
      <w:marBottom w:val="0"/>
      <w:divBdr>
        <w:top w:val="none" w:sz="0" w:space="0" w:color="auto"/>
        <w:left w:val="none" w:sz="0" w:space="0" w:color="auto"/>
        <w:bottom w:val="none" w:sz="0" w:space="0" w:color="auto"/>
        <w:right w:val="none" w:sz="0" w:space="0" w:color="auto"/>
      </w:divBdr>
    </w:div>
    <w:div w:id="617220259">
      <w:marLeft w:val="480"/>
      <w:marRight w:val="0"/>
      <w:marTop w:val="0"/>
      <w:marBottom w:val="0"/>
      <w:divBdr>
        <w:top w:val="none" w:sz="0" w:space="0" w:color="auto"/>
        <w:left w:val="none" w:sz="0" w:space="0" w:color="auto"/>
        <w:bottom w:val="none" w:sz="0" w:space="0" w:color="auto"/>
        <w:right w:val="none" w:sz="0" w:space="0" w:color="auto"/>
      </w:divBdr>
    </w:div>
    <w:div w:id="617293622">
      <w:marLeft w:val="480"/>
      <w:marRight w:val="0"/>
      <w:marTop w:val="0"/>
      <w:marBottom w:val="0"/>
      <w:divBdr>
        <w:top w:val="none" w:sz="0" w:space="0" w:color="auto"/>
        <w:left w:val="none" w:sz="0" w:space="0" w:color="auto"/>
        <w:bottom w:val="none" w:sz="0" w:space="0" w:color="auto"/>
        <w:right w:val="none" w:sz="0" w:space="0" w:color="auto"/>
      </w:divBdr>
    </w:div>
    <w:div w:id="617571438">
      <w:bodyDiv w:val="1"/>
      <w:marLeft w:val="0"/>
      <w:marRight w:val="0"/>
      <w:marTop w:val="0"/>
      <w:marBottom w:val="0"/>
      <w:divBdr>
        <w:top w:val="none" w:sz="0" w:space="0" w:color="auto"/>
        <w:left w:val="none" w:sz="0" w:space="0" w:color="auto"/>
        <w:bottom w:val="none" w:sz="0" w:space="0" w:color="auto"/>
        <w:right w:val="none" w:sz="0" w:space="0" w:color="auto"/>
      </w:divBdr>
    </w:div>
    <w:div w:id="617641644">
      <w:marLeft w:val="480"/>
      <w:marRight w:val="0"/>
      <w:marTop w:val="0"/>
      <w:marBottom w:val="0"/>
      <w:divBdr>
        <w:top w:val="none" w:sz="0" w:space="0" w:color="auto"/>
        <w:left w:val="none" w:sz="0" w:space="0" w:color="auto"/>
        <w:bottom w:val="none" w:sz="0" w:space="0" w:color="auto"/>
        <w:right w:val="none" w:sz="0" w:space="0" w:color="auto"/>
      </w:divBdr>
    </w:div>
    <w:div w:id="618486903">
      <w:marLeft w:val="480"/>
      <w:marRight w:val="0"/>
      <w:marTop w:val="0"/>
      <w:marBottom w:val="0"/>
      <w:divBdr>
        <w:top w:val="none" w:sz="0" w:space="0" w:color="auto"/>
        <w:left w:val="none" w:sz="0" w:space="0" w:color="auto"/>
        <w:bottom w:val="none" w:sz="0" w:space="0" w:color="auto"/>
        <w:right w:val="none" w:sz="0" w:space="0" w:color="auto"/>
      </w:divBdr>
    </w:div>
    <w:div w:id="619072512">
      <w:marLeft w:val="480"/>
      <w:marRight w:val="0"/>
      <w:marTop w:val="0"/>
      <w:marBottom w:val="0"/>
      <w:divBdr>
        <w:top w:val="none" w:sz="0" w:space="0" w:color="auto"/>
        <w:left w:val="none" w:sz="0" w:space="0" w:color="auto"/>
        <w:bottom w:val="none" w:sz="0" w:space="0" w:color="auto"/>
        <w:right w:val="none" w:sz="0" w:space="0" w:color="auto"/>
      </w:divBdr>
    </w:div>
    <w:div w:id="619260987">
      <w:marLeft w:val="480"/>
      <w:marRight w:val="0"/>
      <w:marTop w:val="0"/>
      <w:marBottom w:val="0"/>
      <w:divBdr>
        <w:top w:val="none" w:sz="0" w:space="0" w:color="auto"/>
        <w:left w:val="none" w:sz="0" w:space="0" w:color="auto"/>
        <w:bottom w:val="none" w:sz="0" w:space="0" w:color="auto"/>
        <w:right w:val="none" w:sz="0" w:space="0" w:color="auto"/>
      </w:divBdr>
    </w:div>
    <w:div w:id="619459451">
      <w:bodyDiv w:val="1"/>
      <w:marLeft w:val="0"/>
      <w:marRight w:val="0"/>
      <w:marTop w:val="0"/>
      <w:marBottom w:val="0"/>
      <w:divBdr>
        <w:top w:val="none" w:sz="0" w:space="0" w:color="auto"/>
        <w:left w:val="none" w:sz="0" w:space="0" w:color="auto"/>
        <w:bottom w:val="none" w:sz="0" w:space="0" w:color="auto"/>
        <w:right w:val="none" w:sz="0" w:space="0" w:color="auto"/>
      </w:divBdr>
    </w:div>
    <w:div w:id="620263376">
      <w:marLeft w:val="480"/>
      <w:marRight w:val="0"/>
      <w:marTop w:val="0"/>
      <w:marBottom w:val="0"/>
      <w:divBdr>
        <w:top w:val="none" w:sz="0" w:space="0" w:color="auto"/>
        <w:left w:val="none" w:sz="0" w:space="0" w:color="auto"/>
        <w:bottom w:val="none" w:sz="0" w:space="0" w:color="auto"/>
        <w:right w:val="none" w:sz="0" w:space="0" w:color="auto"/>
      </w:divBdr>
    </w:div>
    <w:div w:id="620304430">
      <w:marLeft w:val="480"/>
      <w:marRight w:val="0"/>
      <w:marTop w:val="0"/>
      <w:marBottom w:val="0"/>
      <w:divBdr>
        <w:top w:val="none" w:sz="0" w:space="0" w:color="auto"/>
        <w:left w:val="none" w:sz="0" w:space="0" w:color="auto"/>
        <w:bottom w:val="none" w:sz="0" w:space="0" w:color="auto"/>
        <w:right w:val="none" w:sz="0" w:space="0" w:color="auto"/>
      </w:divBdr>
    </w:div>
    <w:div w:id="620841468">
      <w:marLeft w:val="480"/>
      <w:marRight w:val="0"/>
      <w:marTop w:val="0"/>
      <w:marBottom w:val="0"/>
      <w:divBdr>
        <w:top w:val="none" w:sz="0" w:space="0" w:color="auto"/>
        <w:left w:val="none" w:sz="0" w:space="0" w:color="auto"/>
        <w:bottom w:val="none" w:sz="0" w:space="0" w:color="auto"/>
        <w:right w:val="none" w:sz="0" w:space="0" w:color="auto"/>
      </w:divBdr>
    </w:div>
    <w:div w:id="621113935">
      <w:marLeft w:val="480"/>
      <w:marRight w:val="0"/>
      <w:marTop w:val="0"/>
      <w:marBottom w:val="0"/>
      <w:divBdr>
        <w:top w:val="none" w:sz="0" w:space="0" w:color="auto"/>
        <w:left w:val="none" w:sz="0" w:space="0" w:color="auto"/>
        <w:bottom w:val="none" w:sz="0" w:space="0" w:color="auto"/>
        <w:right w:val="none" w:sz="0" w:space="0" w:color="auto"/>
      </w:divBdr>
    </w:div>
    <w:div w:id="621351146">
      <w:bodyDiv w:val="1"/>
      <w:marLeft w:val="0"/>
      <w:marRight w:val="0"/>
      <w:marTop w:val="0"/>
      <w:marBottom w:val="0"/>
      <w:divBdr>
        <w:top w:val="none" w:sz="0" w:space="0" w:color="auto"/>
        <w:left w:val="none" w:sz="0" w:space="0" w:color="auto"/>
        <w:bottom w:val="none" w:sz="0" w:space="0" w:color="auto"/>
        <w:right w:val="none" w:sz="0" w:space="0" w:color="auto"/>
      </w:divBdr>
    </w:div>
    <w:div w:id="621500902">
      <w:marLeft w:val="480"/>
      <w:marRight w:val="0"/>
      <w:marTop w:val="0"/>
      <w:marBottom w:val="0"/>
      <w:divBdr>
        <w:top w:val="none" w:sz="0" w:space="0" w:color="auto"/>
        <w:left w:val="none" w:sz="0" w:space="0" w:color="auto"/>
        <w:bottom w:val="none" w:sz="0" w:space="0" w:color="auto"/>
        <w:right w:val="none" w:sz="0" w:space="0" w:color="auto"/>
      </w:divBdr>
    </w:div>
    <w:div w:id="621616355">
      <w:marLeft w:val="480"/>
      <w:marRight w:val="0"/>
      <w:marTop w:val="0"/>
      <w:marBottom w:val="0"/>
      <w:divBdr>
        <w:top w:val="none" w:sz="0" w:space="0" w:color="auto"/>
        <w:left w:val="none" w:sz="0" w:space="0" w:color="auto"/>
        <w:bottom w:val="none" w:sz="0" w:space="0" w:color="auto"/>
        <w:right w:val="none" w:sz="0" w:space="0" w:color="auto"/>
      </w:divBdr>
    </w:div>
    <w:div w:id="622462444">
      <w:marLeft w:val="480"/>
      <w:marRight w:val="0"/>
      <w:marTop w:val="0"/>
      <w:marBottom w:val="0"/>
      <w:divBdr>
        <w:top w:val="none" w:sz="0" w:space="0" w:color="auto"/>
        <w:left w:val="none" w:sz="0" w:space="0" w:color="auto"/>
        <w:bottom w:val="none" w:sz="0" w:space="0" w:color="auto"/>
        <w:right w:val="none" w:sz="0" w:space="0" w:color="auto"/>
      </w:divBdr>
    </w:div>
    <w:div w:id="623123923">
      <w:marLeft w:val="480"/>
      <w:marRight w:val="0"/>
      <w:marTop w:val="0"/>
      <w:marBottom w:val="0"/>
      <w:divBdr>
        <w:top w:val="none" w:sz="0" w:space="0" w:color="auto"/>
        <w:left w:val="none" w:sz="0" w:space="0" w:color="auto"/>
        <w:bottom w:val="none" w:sz="0" w:space="0" w:color="auto"/>
        <w:right w:val="none" w:sz="0" w:space="0" w:color="auto"/>
      </w:divBdr>
    </w:div>
    <w:div w:id="623736792">
      <w:marLeft w:val="480"/>
      <w:marRight w:val="0"/>
      <w:marTop w:val="0"/>
      <w:marBottom w:val="0"/>
      <w:divBdr>
        <w:top w:val="none" w:sz="0" w:space="0" w:color="auto"/>
        <w:left w:val="none" w:sz="0" w:space="0" w:color="auto"/>
        <w:bottom w:val="none" w:sz="0" w:space="0" w:color="auto"/>
        <w:right w:val="none" w:sz="0" w:space="0" w:color="auto"/>
      </w:divBdr>
    </w:div>
    <w:div w:id="623736853">
      <w:marLeft w:val="480"/>
      <w:marRight w:val="0"/>
      <w:marTop w:val="0"/>
      <w:marBottom w:val="0"/>
      <w:divBdr>
        <w:top w:val="none" w:sz="0" w:space="0" w:color="auto"/>
        <w:left w:val="none" w:sz="0" w:space="0" w:color="auto"/>
        <w:bottom w:val="none" w:sz="0" w:space="0" w:color="auto"/>
        <w:right w:val="none" w:sz="0" w:space="0" w:color="auto"/>
      </w:divBdr>
    </w:div>
    <w:div w:id="623998262">
      <w:marLeft w:val="480"/>
      <w:marRight w:val="0"/>
      <w:marTop w:val="0"/>
      <w:marBottom w:val="0"/>
      <w:divBdr>
        <w:top w:val="none" w:sz="0" w:space="0" w:color="auto"/>
        <w:left w:val="none" w:sz="0" w:space="0" w:color="auto"/>
        <w:bottom w:val="none" w:sz="0" w:space="0" w:color="auto"/>
        <w:right w:val="none" w:sz="0" w:space="0" w:color="auto"/>
      </w:divBdr>
    </w:div>
    <w:div w:id="625233015">
      <w:bodyDiv w:val="1"/>
      <w:marLeft w:val="0"/>
      <w:marRight w:val="0"/>
      <w:marTop w:val="0"/>
      <w:marBottom w:val="0"/>
      <w:divBdr>
        <w:top w:val="none" w:sz="0" w:space="0" w:color="auto"/>
        <w:left w:val="none" w:sz="0" w:space="0" w:color="auto"/>
        <w:bottom w:val="none" w:sz="0" w:space="0" w:color="auto"/>
        <w:right w:val="none" w:sz="0" w:space="0" w:color="auto"/>
      </w:divBdr>
    </w:div>
    <w:div w:id="626399667">
      <w:marLeft w:val="480"/>
      <w:marRight w:val="0"/>
      <w:marTop w:val="0"/>
      <w:marBottom w:val="0"/>
      <w:divBdr>
        <w:top w:val="none" w:sz="0" w:space="0" w:color="auto"/>
        <w:left w:val="none" w:sz="0" w:space="0" w:color="auto"/>
        <w:bottom w:val="none" w:sz="0" w:space="0" w:color="auto"/>
        <w:right w:val="none" w:sz="0" w:space="0" w:color="auto"/>
      </w:divBdr>
    </w:div>
    <w:div w:id="626817882">
      <w:marLeft w:val="480"/>
      <w:marRight w:val="0"/>
      <w:marTop w:val="0"/>
      <w:marBottom w:val="0"/>
      <w:divBdr>
        <w:top w:val="none" w:sz="0" w:space="0" w:color="auto"/>
        <w:left w:val="none" w:sz="0" w:space="0" w:color="auto"/>
        <w:bottom w:val="none" w:sz="0" w:space="0" w:color="auto"/>
        <w:right w:val="none" w:sz="0" w:space="0" w:color="auto"/>
      </w:divBdr>
    </w:div>
    <w:div w:id="627008344">
      <w:marLeft w:val="480"/>
      <w:marRight w:val="0"/>
      <w:marTop w:val="0"/>
      <w:marBottom w:val="0"/>
      <w:divBdr>
        <w:top w:val="none" w:sz="0" w:space="0" w:color="auto"/>
        <w:left w:val="none" w:sz="0" w:space="0" w:color="auto"/>
        <w:bottom w:val="none" w:sz="0" w:space="0" w:color="auto"/>
        <w:right w:val="none" w:sz="0" w:space="0" w:color="auto"/>
      </w:divBdr>
    </w:div>
    <w:div w:id="627129340">
      <w:marLeft w:val="480"/>
      <w:marRight w:val="0"/>
      <w:marTop w:val="0"/>
      <w:marBottom w:val="0"/>
      <w:divBdr>
        <w:top w:val="none" w:sz="0" w:space="0" w:color="auto"/>
        <w:left w:val="none" w:sz="0" w:space="0" w:color="auto"/>
        <w:bottom w:val="none" w:sz="0" w:space="0" w:color="auto"/>
        <w:right w:val="none" w:sz="0" w:space="0" w:color="auto"/>
      </w:divBdr>
    </w:div>
    <w:div w:id="627474225">
      <w:marLeft w:val="480"/>
      <w:marRight w:val="0"/>
      <w:marTop w:val="0"/>
      <w:marBottom w:val="0"/>
      <w:divBdr>
        <w:top w:val="none" w:sz="0" w:space="0" w:color="auto"/>
        <w:left w:val="none" w:sz="0" w:space="0" w:color="auto"/>
        <w:bottom w:val="none" w:sz="0" w:space="0" w:color="auto"/>
        <w:right w:val="none" w:sz="0" w:space="0" w:color="auto"/>
      </w:divBdr>
    </w:div>
    <w:div w:id="627972401">
      <w:marLeft w:val="480"/>
      <w:marRight w:val="0"/>
      <w:marTop w:val="0"/>
      <w:marBottom w:val="0"/>
      <w:divBdr>
        <w:top w:val="none" w:sz="0" w:space="0" w:color="auto"/>
        <w:left w:val="none" w:sz="0" w:space="0" w:color="auto"/>
        <w:bottom w:val="none" w:sz="0" w:space="0" w:color="auto"/>
        <w:right w:val="none" w:sz="0" w:space="0" w:color="auto"/>
      </w:divBdr>
    </w:div>
    <w:div w:id="628241265">
      <w:marLeft w:val="480"/>
      <w:marRight w:val="0"/>
      <w:marTop w:val="0"/>
      <w:marBottom w:val="0"/>
      <w:divBdr>
        <w:top w:val="none" w:sz="0" w:space="0" w:color="auto"/>
        <w:left w:val="none" w:sz="0" w:space="0" w:color="auto"/>
        <w:bottom w:val="none" w:sz="0" w:space="0" w:color="auto"/>
        <w:right w:val="none" w:sz="0" w:space="0" w:color="auto"/>
      </w:divBdr>
    </w:div>
    <w:div w:id="628244626">
      <w:marLeft w:val="480"/>
      <w:marRight w:val="0"/>
      <w:marTop w:val="0"/>
      <w:marBottom w:val="0"/>
      <w:divBdr>
        <w:top w:val="none" w:sz="0" w:space="0" w:color="auto"/>
        <w:left w:val="none" w:sz="0" w:space="0" w:color="auto"/>
        <w:bottom w:val="none" w:sz="0" w:space="0" w:color="auto"/>
        <w:right w:val="none" w:sz="0" w:space="0" w:color="auto"/>
      </w:divBdr>
    </w:div>
    <w:div w:id="628511509">
      <w:marLeft w:val="480"/>
      <w:marRight w:val="0"/>
      <w:marTop w:val="0"/>
      <w:marBottom w:val="0"/>
      <w:divBdr>
        <w:top w:val="none" w:sz="0" w:space="0" w:color="auto"/>
        <w:left w:val="none" w:sz="0" w:space="0" w:color="auto"/>
        <w:bottom w:val="none" w:sz="0" w:space="0" w:color="auto"/>
        <w:right w:val="none" w:sz="0" w:space="0" w:color="auto"/>
      </w:divBdr>
    </w:div>
    <w:div w:id="628626550">
      <w:bodyDiv w:val="1"/>
      <w:marLeft w:val="0"/>
      <w:marRight w:val="0"/>
      <w:marTop w:val="0"/>
      <w:marBottom w:val="0"/>
      <w:divBdr>
        <w:top w:val="none" w:sz="0" w:space="0" w:color="auto"/>
        <w:left w:val="none" w:sz="0" w:space="0" w:color="auto"/>
        <w:bottom w:val="none" w:sz="0" w:space="0" w:color="auto"/>
        <w:right w:val="none" w:sz="0" w:space="0" w:color="auto"/>
      </w:divBdr>
    </w:div>
    <w:div w:id="628782071">
      <w:marLeft w:val="480"/>
      <w:marRight w:val="0"/>
      <w:marTop w:val="0"/>
      <w:marBottom w:val="0"/>
      <w:divBdr>
        <w:top w:val="none" w:sz="0" w:space="0" w:color="auto"/>
        <w:left w:val="none" w:sz="0" w:space="0" w:color="auto"/>
        <w:bottom w:val="none" w:sz="0" w:space="0" w:color="auto"/>
        <w:right w:val="none" w:sz="0" w:space="0" w:color="auto"/>
      </w:divBdr>
    </w:div>
    <w:div w:id="629286526">
      <w:marLeft w:val="480"/>
      <w:marRight w:val="0"/>
      <w:marTop w:val="0"/>
      <w:marBottom w:val="0"/>
      <w:divBdr>
        <w:top w:val="none" w:sz="0" w:space="0" w:color="auto"/>
        <w:left w:val="none" w:sz="0" w:space="0" w:color="auto"/>
        <w:bottom w:val="none" w:sz="0" w:space="0" w:color="auto"/>
        <w:right w:val="none" w:sz="0" w:space="0" w:color="auto"/>
      </w:divBdr>
    </w:div>
    <w:div w:id="629290153">
      <w:bodyDiv w:val="1"/>
      <w:marLeft w:val="0"/>
      <w:marRight w:val="0"/>
      <w:marTop w:val="0"/>
      <w:marBottom w:val="0"/>
      <w:divBdr>
        <w:top w:val="none" w:sz="0" w:space="0" w:color="auto"/>
        <w:left w:val="none" w:sz="0" w:space="0" w:color="auto"/>
        <w:bottom w:val="none" w:sz="0" w:space="0" w:color="auto"/>
        <w:right w:val="none" w:sz="0" w:space="0" w:color="auto"/>
      </w:divBdr>
    </w:div>
    <w:div w:id="629554272">
      <w:marLeft w:val="480"/>
      <w:marRight w:val="0"/>
      <w:marTop w:val="0"/>
      <w:marBottom w:val="0"/>
      <w:divBdr>
        <w:top w:val="none" w:sz="0" w:space="0" w:color="auto"/>
        <w:left w:val="none" w:sz="0" w:space="0" w:color="auto"/>
        <w:bottom w:val="none" w:sz="0" w:space="0" w:color="auto"/>
        <w:right w:val="none" w:sz="0" w:space="0" w:color="auto"/>
      </w:divBdr>
    </w:div>
    <w:div w:id="630549810">
      <w:marLeft w:val="480"/>
      <w:marRight w:val="0"/>
      <w:marTop w:val="0"/>
      <w:marBottom w:val="0"/>
      <w:divBdr>
        <w:top w:val="none" w:sz="0" w:space="0" w:color="auto"/>
        <w:left w:val="none" w:sz="0" w:space="0" w:color="auto"/>
        <w:bottom w:val="none" w:sz="0" w:space="0" w:color="auto"/>
        <w:right w:val="none" w:sz="0" w:space="0" w:color="auto"/>
      </w:divBdr>
    </w:div>
    <w:div w:id="630553257">
      <w:marLeft w:val="480"/>
      <w:marRight w:val="0"/>
      <w:marTop w:val="0"/>
      <w:marBottom w:val="0"/>
      <w:divBdr>
        <w:top w:val="none" w:sz="0" w:space="0" w:color="auto"/>
        <w:left w:val="none" w:sz="0" w:space="0" w:color="auto"/>
        <w:bottom w:val="none" w:sz="0" w:space="0" w:color="auto"/>
        <w:right w:val="none" w:sz="0" w:space="0" w:color="auto"/>
      </w:divBdr>
    </w:div>
    <w:div w:id="630672328">
      <w:marLeft w:val="480"/>
      <w:marRight w:val="0"/>
      <w:marTop w:val="0"/>
      <w:marBottom w:val="0"/>
      <w:divBdr>
        <w:top w:val="none" w:sz="0" w:space="0" w:color="auto"/>
        <w:left w:val="none" w:sz="0" w:space="0" w:color="auto"/>
        <w:bottom w:val="none" w:sz="0" w:space="0" w:color="auto"/>
        <w:right w:val="none" w:sz="0" w:space="0" w:color="auto"/>
      </w:divBdr>
    </w:div>
    <w:div w:id="631054475">
      <w:marLeft w:val="480"/>
      <w:marRight w:val="0"/>
      <w:marTop w:val="0"/>
      <w:marBottom w:val="0"/>
      <w:divBdr>
        <w:top w:val="none" w:sz="0" w:space="0" w:color="auto"/>
        <w:left w:val="none" w:sz="0" w:space="0" w:color="auto"/>
        <w:bottom w:val="none" w:sz="0" w:space="0" w:color="auto"/>
        <w:right w:val="none" w:sz="0" w:space="0" w:color="auto"/>
      </w:divBdr>
    </w:div>
    <w:div w:id="631056213">
      <w:marLeft w:val="480"/>
      <w:marRight w:val="0"/>
      <w:marTop w:val="0"/>
      <w:marBottom w:val="0"/>
      <w:divBdr>
        <w:top w:val="none" w:sz="0" w:space="0" w:color="auto"/>
        <w:left w:val="none" w:sz="0" w:space="0" w:color="auto"/>
        <w:bottom w:val="none" w:sz="0" w:space="0" w:color="auto"/>
        <w:right w:val="none" w:sz="0" w:space="0" w:color="auto"/>
      </w:divBdr>
    </w:div>
    <w:div w:id="631638909">
      <w:bodyDiv w:val="1"/>
      <w:marLeft w:val="0"/>
      <w:marRight w:val="0"/>
      <w:marTop w:val="0"/>
      <w:marBottom w:val="0"/>
      <w:divBdr>
        <w:top w:val="none" w:sz="0" w:space="0" w:color="auto"/>
        <w:left w:val="none" w:sz="0" w:space="0" w:color="auto"/>
        <w:bottom w:val="none" w:sz="0" w:space="0" w:color="auto"/>
        <w:right w:val="none" w:sz="0" w:space="0" w:color="auto"/>
      </w:divBdr>
    </w:div>
    <w:div w:id="632905448">
      <w:marLeft w:val="480"/>
      <w:marRight w:val="0"/>
      <w:marTop w:val="0"/>
      <w:marBottom w:val="0"/>
      <w:divBdr>
        <w:top w:val="none" w:sz="0" w:space="0" w:color="auto"/>
        <w:left w:val="none" w:sz="0" w:space="0" w:color="auto"/>
        <w:bottom w:val="none" w:sz="0" w:space="0" w:color="auto"/>
        <w:right w:val="none" w:sz="0" w:space="0" w:color="auto"/>
      </w:divBdr>
    </w:div>
    <w:div w:id="632949618">
      <w:marLeft w:val="480"/>
      <w:marRight w:val="0"/>
      <w:marTop w:val="0"/>
      <w:marBottom w:val="0"/>
      <w:divBdr>
        <w:top w:val="none" w:sz="0" w:space="0" w:color="auto"/>
        <w:left w:val="none" w:sz="0" w:space="0" w:color="auto"/>
        <w:bottom w:val="none" w:sz="0" w:space="0" w:color="auto"/>
        <w:right w:val="none" w:sz="0" w:space="0" w:color="auto"/>
      </w:divBdr>
    </w:div>
    <w:div w:id="633020158">
      <w:bodyDiv w:val="1"/>
      <w:marLeft w:val="0"/>
      <w:marRight w:val="0"/>
      <w:marTop w:val="0"/>
      <w:marBottom w:val="0"/>
      <w:divBdr>
        <w:top w:val="none" w:sz="0" w:space="0" w:color="auto"/>
        <w:left w:val="none" w:sz="0" w:space="0" w:color="auto"/>
        <w:bottom w:val="none" w:sz="0" w:space="0" w:color="auto"/>
        <w:right w:val="none" w:sz="0" w:space="0" w:color="auto"/>
      </w:divBdr>
    </w:div>
    <w:div w:id="633174520">
      <w:marLeft w:val="480"/>
      <w:marRight w:val="0"/>
      <w:marTop w:val="0"/>
      <w:marBottom w:val="0"/>
      <w:divBdr>
        <w:top w:val="none" w:sz="0" w:space="0" w:color="auto"/>
        <w:left w:val="none" w:sz="0" w:space="0" w:color="auto"/>
        <w:bottom w:val="none" w:sz="0" w:space="0" w:color="auto"/>
        <w:right w:val="none" w:sz="0" w:space="0" w:color="auto"/>
      </w:divBdr>
    </w:div>
    <w:div w:id="633366080">
      <w:bodyDiv w:val="1"/>
      <w:marLeft w:val="0"/>
      <w:marRight w:val="0"/>
      <w:marTop w:val="0"/>
      <w:marBottom w:val="0"/>
      <w:divBdr>
        <w:top w:val="none" w:sz="0" w:space="0" w:color="auto"/>
        <w:left w:val="none" w:sz="0" w:space="0" w:color="auto"/>
        <w:bottom w:val="none" w:sz="0" w:space="0" w:color="auto"/>
        <w:right w:val="none" w:sz="0" w:space="0" w:color="auto"/>
      </w:divBdr>
    </w:div>
    <w:div w:id="633372200">
      <w:marLeft w:val="480"/>
      <w:marRight w:val="0"/>
      <w:marTop w:val="0"/>
      <w:marBottom w:val="0"/>
      <w:divBdr>
        <w:top w:val="none" w:sz="0" w:space="0" w:color="auto"/>
        <w:left w:val="none" w:sz="0" w:space="0" w:color="auto"/>
        <w:bottom w:val="none" w:sz="0" w:space="0" w:color="auto"/>
        <w:right w:val="none" w:sz="0" w:space="0" w:color="auto"/>
      </w:divBdr>
    </w:div>
    <w:div w:id="633482314">
      <w:marLeft w:val="480"/>
      <w:marRight w:val="0"/>
      <w:marTop w:val="0"/>
      <w:marBottom w:val="0"/>
      <w:divBdr>
        <w:top w:val="none" w:sz="0" w:space="0" w:color="auto"/>
        <w:left w:val="none" w:sz="0" w:space="0" w:color="auto"/>
        <w:bottom w:val="none" w:sz="0" w:space="0" w:color="auto"/>
        <w:right w:val="none" w:sz="0" w:space="0" w:color="auto"/>
      </w:divBdr>
    </w:div>
    <w:div w:id="633488882">
      <w:marLeft w:val="480"/>
      <w:marRight w:val="0"/>
      <w:marTop w:val="0"/>
      <w:marBottom w:val="0"/>
      <w:divBdr>
        <w:top w:val="none" w:sz="0" w:space="0" w:color="auto"/>
        <w:left w:val="none" w:sz="0" w:space="0" w:color="auto"/>
        <w:bottom w:val="none" w:sz="0" w:space="0" w:color="auto"/>
        <w:right w:val="none" w:sz="0" w:space="0" w:color="auto"/>
      </w:divBdr>
    </w:div>
    <w:div w:id="633756838">
      <w:marLeft w:val="480"/>
      <w:marRight w:val="0"/>
      <w:marTop w:val="0"/>
      <w:marBottom w:val="0"/>
      <w:divBdr>
        <w:top w:val="none" w:sz="0" w:space="0" w:color="auto"/>
        <w:left w:val="none" w:sz="0" w:space="0" w:color="auto"/>
        <w:bottom w:val="none" w:sz="0" w:space="0" w:color="auto"/>
        <w:right w:val="none" w:sz="0" w:space="0" w:color="auto"/>
      </w:divBdr>
    </w:div>
    <w:div w:id="634021316">
      <w:marLeft w:val="480"/>
      <w:marRight w:val="0"/>
      <w:marTop w:val="0"/>
      <w:marBottom w:val="0"/>
      <w:divBdr>
        <w:top w:val="none" w:sz="0" w:space="0" w:color="auto"/>
        <w:left w:val="none" w:sz="0" w:space="0" w:color="auto"/>
        <w:bottom w:val="none" w:sz="0" w:space="0" w:color="auto"/>
        <w:right w:val="none" w:sz="0" w:space="0" w:color="auto"/>
      </w:divBdr>
    </w:div>
    <w:div w:id="634483862">
      <w:marLeft w:val="480"/>
      <w:marRight w:val="0"/>
      <w:marTop w:val="0"/>
      <w:marBottom w:val="0"/>
      <w:divBdr>
        <w:top w:val="none" w:sz="0" w:space="0" w:color="auto"/>
        <w:left w:val="none" w:sz="0" w:space="0" w:color="auto"/>
        <w:bottom w:val="none" w:sz="0" w:space="0" w:color="auto"/>
        <w:right w:val="none" w:sz="0" w:space="0" w:color="auto"/>
      </w:divBdr>
    </w:div>
    <w:div w:id="634917021">
      <w:marLeft w:val="480"/>
      <w:marRight w:val="0"/>
      <w:marTop w:val="0"/>
      <w:marBottom w:val="0"/>
      <w:divBdr>
        <w:top w:val="none" w:sz="0" w:space="0" w:color="auto"/>
        <w:left w:val="none" w:sz="0" w:space="0" w:color="auto"/>
        <w:bottom w:val="none" w:sz="0" w:space="0" w:color="auto"/>
        <w:right w:val="none" w:sz="0" w:space="0" w:color="auto"/>
      </w:divBdr>
    </w:div>
    <w:div w:id="635069423">
      <w:bodyDiv w:val="1"/>
      <w:marLeft w:val="0"/>
      <w:marRight w:val="0"/>
      <w:marTop w:val="0"/>
      <w:marBottom w:val="0"/>
      <w:divBdr>
        <w:top w:val="none" w:sz="0" w:space="0" w:color="auto"/>
        <w:left w:val="none" w:sz="0" w:space="0" w:color="auto"/>
        <w:bottom w:val="none" w:sz="0" w:space="0" w:color="auto"/>
        <w:right w:val="none" w:sz="0" w:space="0" w:color="auto"/>
      </w:divBdr>
    </w:div>
    <w:div w:id="635112321">
      <w:marLeft w:val="480"/>
      <w:marRight w:val="0"/>
      <w:marTop w:val="0"/>
      <w:marBottom w:val="0"/>
      <w:divBdr>
        <w:top w:val="none" w:sz="0" w:space="0" w:color="auto"/>
        <w:left w:val="none" w:sz="0" w:space="0" w:color="auto"/>
        <w:bottom w:val="none" w:sz="0" w:space="0" w:color="auto"/>
        <w:right w:val="none" w:sz="0" w:space="0" w:color="auto"/>
      </w:divBdr>
    </w:div>
    <w:div w:id="635254844">
      <w:marLeft w:val="480"/>
      <w:marRight w:val="0"/>
      <w:marTop w:val="0"/>
      <w:marBottom w:val="0"/>
      <w:divBdr>
        <w:top w:val="none" w:sz="0" w:space="0" w:color="auto"/>
        <w:left w:val="none" w:sz="0" w:space="0" w:color="auto"/>
        <w:bottom w:val="none" w:sz="0" w:space="0" w:color="auto"/>
        <w:right w:val="none" w:sz="0" w:space="0" w:color="auto"/>
      </w:divBdr>
    </w:div>
    <w:div w:id="635337218">
      <w:marLeft w:val="480"/>
      <w:marRight w:val="0"/>
      <w:marTop w:val="0"/>
      <w:marBottom w:val="0"/>
      <w:divBdr>
        <w:top w:val="none" w:sz="0" w:space="0" w:color="auto"/>
        <w:left w:val="none" w:sz="0" w:space="0" w:color="auto"/>
        <w:bottom w:val="none" w:sz="0" w:space="0" w:color="auto"/>
        <w:right w:val="none" w:sz="0" w:space="0" w:color="auto"/>
      </w:divBdr>
    </w:div>
    <w:div w:id="636885059">
      <w:marLeft w:val="480"/>
      <w:marRight w:val="0"/>
      <w:marTop w:val="0"/>
      <w:marBottom w:val="0"/>
      <w:divBdr>
        <w:top w:val="none" w:sz="0" w:space="0" w:color="auto"/>
        <w:left w:val="none" w:sz="0" w:space="0" w:color="auto"/>
        <w:bottom w:val="none" w:sz="0" w:space="0" w:color="auto"/>
        <w:right w:val="none" w:sz="0" w:space="0" w:color="auto"/>
      </w:divBdr>
    </w:div>
    <w:div w:id="637343924">
      <w:marLeft w:val="480"/>
      <w:marRight w:val="0"/>
      <w:marTop w:val="0"/>
      <w:marBottom w:val="0"/>
      <w:divBdr>
        <w:top w:val="none" w:sz="0" w:space="0" w:color="auto"/>
        <w:left w:val="none" w:sz="0" w:space="0" w:color="auto"/>
        <w:bottom w:val="none" w:sz="0" w:space="0" w:color="auto"/>
        <w:right w:val="none" w:sz="0" w:space="0" w:color="auto"/>
      </w:divBdr>
    </w:div>
    <w:div w:id="637564108">
      <w:bodyDiv w:val="1"/>
      <w:marLeft w:val="0"/>
      <w:marRight w:val="0"/>
      <w:marTop w:val="0"/>
      <w:marBottom w:val="0"/>
      <w:divBdr>
        <w:top w:val="none" w:sz="0" w:space="0" w:color="auto"/>
        <w:left w:val="none" w:sz="0" w:space="0" w:color="auto"/>
        <w:bottom w:val="none" w:sz="0" w:space="0" w:color="auto"/>
        <w:right w:val="none" w:sz="0" w:space="0" w:color="auto"/>
      </w:divBdr>
    </w:div>
    <w:div w:id="637613429">
      <w:marLeft w:val="480"/>
      <w:marRight w:val="0"/>
      <w:marTop w:val="0"/>
      <w:marBottom w:val="0"/>
      <w:divBdr>
        <w:top w:val="none" w:sz="0" w:space="0" w:color="auto"/>
        <w:left w:val="none" w:sz="0" w:space="0" w:color="auto"/>
        <w:bottom w:val="none" w:sz="0" w:space="0" w:color="auto"/>
        <w:right w:val="none" w:sz="0" w:space="0" w:color="auto"/>
      </w:divBdr>
    </w:div>
    <w:div w:id="638807234">
      <w:marLeft w:val="480"/>
      <w:marRight w:val="0"/>
      <w:marTop w:val="0"/>
      <w:marBottom w:val="0"/>
      <w:divBdr>
        <w:top w:val="none" w:sz="0" w:space="0" w:color="auto"/>
        <w:left w:val="none" w:sz="0" w:space="0" w:color="auto"/>
        <w:bottom w:val="none" w:sz="0" w:space="0" w:color="auto"/>
        <w:right w:val="none" w:sz="0" w:space="0" w:color="auto"/>
      </w:divBdr>
    </w:div>
    <w:div w:id="639071330">
      <w:bodyDiv w:val="1"/>
      <w:marLeft w:val="0"/>
      <w:marRight w:val="0"/>
      <w:marTop w:val="0"/>
      <w:marBottom w:val="0"/>
      <w:divBdr>
        <w:top w:val="none" w:sz="0" w:space="0" w:color="auto"/>
        <w:left w:val="none" w:sz="0" w:space="0" w:color="auto"/>
        <w:bottom w:val="none" w:sz="0" w:space="0" w:color="auto"/>
        <w:right w:val="none" w:sz="0" w:space="0" w:color="auto"/>
      </w:divBdr>
    </w:div>
    <w:div w:id="639190025">
      <w:bodyDiv w:val="1"/>
      <w:marLeft w:val="0"/>
      <w:marRight w:val="0"/>
      <w:marTop w:val="0"/>
      <w:marBottom w:val="0"/>
      <w:divBdr>
        <w:top w:val="none" w:sz="0" w:space="0" w:color="auto"/>
        <w:left w:val="none" w:sz="0" w:space="0" w:color="auto"/>
        <w:bottom w:val="none" w:sz="0" w:space="0" w:color="auto"/>
        <w:right w:val="none" w:sz="0" w:space="0" w:color="auto"/>
      </w:divBdr>
    </w:div>
    <w:div w:id="639266752">
      <w:marLeft w:val="480"/>
      <w:marRight w:val="0"/>
      <w:marTop w:val="0"/>
      <w:marBottom w:val="0"/>
      <w:divBdr>
        <w:top w:val="none" w:sz="0" w:space="0" w:color="auto"/>
        <w:left w:val="none" w:sz="0" w:space="0" w:color="auto"/>
        <w:bottom w:val="none" w:sz="0" w:space="0" w:color="auto"/>
        <w:right w:val="none" w:sz="0" w:space="0" w:color="auto"/>
      </w:divBdr>
    </w:div>
    <w:div w:id="639769510">
      <w:bodyDiv w:val="1"/>
      <w:marLeft w:val="0"/>
      <w:marRight w:val="0"/>
      <w:marTop w:val="0"/>
      <w:marBottom w:val="0"/>
      <w:divBdr>
        <w:top w:val="none" w:sz="0" w:space="0" w:color="auto"/>
        <w:left w:val="none" w:sz="0" w:space="0" w:color="auto"/>
        <w:bottom w:val="none" w:sz="0" w:space="0" w:color="auto"/>
        <w:right w:val="none" w:sz="0" w:space="0" w:color="auto"/>
      </w:divBdr>
    </w:div>
    <w:div w:id="640308985">
      <w:marLeft w:val="480"/>
      <w:marRight w:val="0"/>
      <w:marTop w:val="0"/>
      <w:marBottom w:val="0"/>
      <w:divBdr>
        <w:top w:val="none" w:sz="0" w:space="0" w:color="auto"/>
        <w:left w:val="none" w:sz="0" w:space="0" w:color="auto"/>
        <w:bottom w:val="none" w:sz="0" w:space="0" w:color="auto"/>
        <w:right w:val="none" w:sz="0" w:space="0" w:color="auto"/>
      </w:divBdr>
    </w:div>
    <w:div w:id="640498965">
      <w:marLeft w:val="480"/>
      <w:marRight w:val="0"/>
      <w:marTop w:val="0"/>
      <w:marBottom w:val="0"/>
      <w:divBdr>
        <w:top w:val="none" w:sz="0" w:space="0" w:color="auto"/>
        <w:left w:val="none" w:sz="0" w:space="0" w:color="auto"/>
        <w:bottom w:val="none" w:sz="0" w:space="0" w:color="auto"/>
        <w:right w:val="none" w:sz="0" w:space="0" w:color="auto"/>
      </w:divBdr>
    </w:div>
    <w:div w:id="640501296">
      <w:marLeft w:val="480"/>
      <w:marRight w:val="0"/>
      <w:marTop w:val="0"/>
      <w:marBottom w:val="0"/>
      <w:divBdr>
        <w:top w:val="none" w:sz="0" w:space="0" w:color="auto"/>
        <w:left w:val="none" w:sz="0" w:space="0" w:color="auto"/>
        <w:bottom w:val="none" w:sz="0" w:space="0" w:color="auto"/>
        <w:right w:val="none" w:sz="0" w:space="0" w:color="auto"/>
      </w:divBdr>
    </w:div>
    <w:div w:id="641927785">
      <w:marLeft w:val="480"/>
      <w:marRight w:val="0"/>
      <w:marTop w:val="0"/>
      <w:marBottom w:val="0"/>
      <w:divBdr>
        <w:top w:val="none" w:sz="0" w:space="0" w:color="auto"/>
        <w:left w:val="none" w:sz="0" w:space="0" w:color="auto"/>
        <w:bottom w:val="none" w:sz="0" w:space="0" w:color="auto"/>
        <w:right w:val="none" w:sz="0" w:space="0" w:color="auto"/>
      </w:divBdr>
    </w:div>
    <w:div w:id="642002177">
      <w:bodyDiv w:val="1"/>
      <w:marLeft w:val="0"/>
      <w:marRight w:val="0"/>
      <w:marTop w:val="0"/>
      <w:marBottom w:val="0"/>
      <w:divBdr>
        <w:top w:val="none" w:sz="0" w:space="0" w:color="auto"/>
        <w:left w:val="none" w:sz="0" w:space="0" w:color="auto"/>
        <w:bottom w:val="none" w:sz="0" w:space="0" w:color="auto"/>
        <w:right w:val="none" w:sz="0" w:space="0" w:color="auto"/>
      </w:divBdr>
    </w:div>
    <w:div w:id="642122286">
      <w:marLeft w:val="480"/>
      <w:marRight w:val="0"/>
      <w:marTop w:val="0"/>
      <w:marBottom w:val="0"/>
      <w:divBdr>
        <w:top w:val="none" w:sz="0" w:space="0" w:color="auto"/>
        <w:left w:val="none" w:sz="0" w:space="0" w:color="auto"/>
        <w:bottom w:val="none" w:sz="0" w:space="0" w:color="auto"/>
        <w:right w:val="none" w:sz="0" w:space="0" w:color="auto"/>
      </w:divBdr>
    </w:div>
    <w:div w:id="642201100">
      <w:bodyDiv w:val="1"/>
      <w:marLeft w:val="0"/>
      <w:marRight w:val="0"/>
      <w:marTop w:val="0"/>
      <w:marBottom w:val="0"/>
      <w:divBdr>
        <w:top w:val="none" w:sz="0" w:space="0" w:color="auto"/>
        <w:left w:val="none" w:sz="0" w:space="0" w:color="auto"/>
        <w:bottom w:val="none" w:sz="0" w:space="0" w:color="auto"/>
        <w:right w:val="none" w:sz="0" w:space="0" w:color="auto"/>
      </w:divBdr>
    </w:div>
    <w:div w:id="642349271">
      <w:marLeft w:val="480"/>
      <w:marRight w:val="0"/>
      <w:marTop w:val="0"/>
      <w:marBottom w:val="0"/>
      <w:divBdr>
        <w:top w:val="none" w:sz="0" w:space="0" w:color="auto"/>
        <w:left w:val="none" w:sz="0" w:space="0" w:color="auto"/>
        <w:bottom w:val="none" w:sz="0" w:space="0" w:color="auto"/>
        <w:right w:val="none" w:sz="0" w:space="0" w:color="auto"/>
      </w:divBdr>
    </w:div>
    <w:div w:id="642463257">
      <w:marLeft w:val="480"/>
      <w:marRight w:val="0"/>
      <w:marTop w:val="0"/>
      <w:marBottom w:val="0"/>
      <w:divBdr>
        <w:top w:val="none" w:sz="0" w:space="0" w:color="auto"/>
        <w:left w:val="none" w:sz="0" w:space="0" w:color="auto"/>
        <w:bottom w:val="none" w:sz="0" w:space="0" w:color="auto"/>
        <w:right w:val="none" w:sz="0" w:space="0" w:color="auto"/>
      </w:divBdr>
    </w:div>
    <w:div w:id="642468869">
      <w:marLeft w:val="480"/>
      <w:marRight w:val="0"/>
      <w:marTop w:val="0"/>
      <w:marBottom w:val="0"/>
      <w:divBdr>
        <w:top w:val="none" w:sz="0" w:space="0" w:color="auto"/>
        <w:left w:val="none" w:sz="0" w:space="0" w:color="auto"/>
        <w:bottom w:val="none" w:sz="0" w:space="0" w:color="auto"/>
        <w:right w:val="none" w:sz="0" w:space="0" w:color="auto"/>
      </w:divBdr>
    </w:div>
    <w:div w:id="643005676">
      <w:marLeft w:val="480"/>
      <w:marRight w:val="0"/>
      <w:marTop w:val="0"/>
      <w:marBottom w:val="0"/>
      <w:divBdr>
        <w:top w:val="none" w:sz="0" w:space="0" w:color="auto"/>
        <w:left w:val="none" w:sz="0" w:space="0" w:color="auto"/>
        <w:bottom w:val="none" w:sz="0" w:space="0" w:color="auto"/>
        <w:right w:val="none" w:sz="0" w:space="0" w:color="auto"/>
      </w:divBdr>
    </w:div>
    <w:div w:id="643199527">
      <w:marLeft w:val="480"/>
      <w:marRight w:val="0"/>
      <w:marTop w:val="0"/>
      <w:marBottom w:val="0"/>
      <w:divBdr>
        <w:top w:val="none" w:sz="0" w:space="0" w:color="auto"/>
        <w:left w:val="none" w:sz="0" w:space="0" w:color="auto"/>
        <w:bottom w:val="none" w:sz="0" w:space="0" w:color="auto"/>
        <w:right w:val="none" w:sz="0" w:space="0" w:color="auto"/>
      </w:divBdr>
    </w:div>
    <w:div w:id="643242866">
      <w:marLeft w:val="480"/>
      <w:marRight w:val="0"/>
      <w:marTop w:val="0"/>
      <w:marBottom w:val="0"/>
      <w:divBdr>
        <w:top w:val="none" w:sz="0" w:space="0" w:color="auto"/>
        <w:left w:val="none" w:sz="0" w:space="0" w:color="auto"/>
        <w:bottom w:val="none" w:sz="0" w:space="0" w:color="auto"/>
        <w:right w:val="none" w:sz="0" w:space="0" w:color="auto"/>
      </w:divBdr>
    </w:div>
    <w:div w:id="644241385">
      <w:marLeft w:val="480"/>
      <w:marRight w:val="0"/>
      <w:marTop w:val="0"/>
      <w:marBottom w:val="0"/>
      <w:divBdr>
        <w:top w:val="none" w:sz="0" w:space="0" w:color="auto"/>
        <w:left w:val="none" w:sz="0" w:space="0" w:color="auto"/>
        <w:bottom w:val="none" w:sz="0" w:space="0" w:color="auto"/>
        <w:right w:val="none" w:sz="0" w:space="0" w:color="auto"/>
      </w:divBdr>
    </w:div>
    <w:div w:id="644243031">
      <w:marLeft w:val="480"/>
      <w:marRight w:val="0"/>
      <w:marTop w:val="0"/>
      <w:marBottom w:val="0"/>
      <w:divBdr>
        <w:top w:val="none" w:sz="0" w:space="0" w:color="auto"/>
        <w:left w:val="none" w:sz="0" w:space="0" w:color="auto"/>
        <w:bottom w:val="none" w:sz="0" w:space="0" w:color="auto"/>
        <w:right w:val="none" w:sz="0" w:space="0" w:color="auto"/>
      </w:divBdr>
    </w:div>
    <w:div w:id="644818111">
      <w:marLeft w:val="480"/>
      <w:marRight w:val="0"/>
      <w:marTop w:val="0"/>
      <w:marBottom w:val="0"/>
      <w:divBdr>
        <w:top w:val="none" w:sz="0" w:space="0" w:color="auto"/>
        <w:left w:val="none" w:sz="0" w:space="0" w:color="auto"/>
        <w:bottom w:val="none" w:sz="0" w:space="0" w:color="auto"/>
        <w:right w:val="none" w:sz="0" w:space="0" w:color="auto"/>
      </w:divBdr>
    </w:div>
    <w:div w:id="645234341">
      <w:marLeft w:val="480"/>
      <w:marRight w:val="0"/>
      <w:marTop w:val="0"/>
      <w:marBottom w:val="0"/>
      <w:divBdr>
        <w:top w:val="none" w:sz="0" w:space="0" w:color="auto"/>
        <w:left w:val="none" w:sz="0" w:space="0" w:color="auto"/>
        <w:bottom w:val="none" w:sz="0" w:space="0" w:color="auto"/>
        <w:right w:val="none" w:sz="0" w:space="0" w:color="auto"/>
      </w:divBdr>
    </w:div>
    <w:div w:id="646058266">
      <w:bodyDiv w:val="1"/>
      <w:marLeft w:val="0"/>
      <w:marRight w:val="0"/>
      <w:marTop w:val="0"/>
      <w:marBottom w:val="0"/>
      <w:divBdr>
        <w:top w:val="none" w:sz="0" w:space="0" w:color="auto"/>
        <w:left w:val="none" w:sz="0" w:space="0" w:color="auto"/>
        <w:bottom w:val="none" w:sz="0" w:space="0" w:color="auto"/>
        <w:right w:val="none" w:sz="0" w:space="0" w:color="auto"/>
      </w:divBdr>
      <w:divsChild>
        <w:div w:id="1835098786">
          <w:marLeft w:val="480"/>
          <w:marRight w:val="0"/>
          <w:marTop w:val="0"/>
          <w:marBottom w:val="0"/>
          <w:divBdr>
            <w:top w:val="none" w:sz="0" w:space="0" w:color="auto"/>
            <w:left w:val="none" w:sz="0" w:space="0" w:color="auto"/>
            <w:bottom w:val="none" w:sz="0" w:space="0" w:color="auto"/>
            <w:right w:val="none" w:sz="0" w:space="0" w:color="auto"/>
          </w:divBdr>
        </w:div>
        <w:div w:id="1335958479">
          <w:marLeft w:val="480"/>
          <w:marRight w:val="0"/>
          <w:marTop w:val="0"/>
          <w:marBottom w:val="0"/>
          <w:divBdr>
            <w:top w:val="none" w:sz="0" w:space="0" w:color="auto"/>
            <w:left w:val="none" w:sz="0" w:space="0" w:color="auto"/>
            <w:bottom w:val="none" w:sz="0" w:space="0" w:color="auto"/>
            <w:right w:val="none" w:sz="0" w:space="0" w:color="auto"/>
          </w:divBdr>
        </w:div>
        <w:div w:id="1609393471">
          <w:marLeft w:val="480"/>
          <w:marRight w:val="0"/>
          <w:marTop w:val="0"/>
          <w:marBottom w:val="0"/>
          <w:divBdr>
            <w:top w:val="none" w:sz="0" w:space="0" w:color="auto"/>
            <w:left w:val="none" w:sz="0" w:space="0" w:color="auto"/>
            <w:bottom w:val="none" w:sz="0" w:space="0" w:color="auto"/>
            <w:right w:val="none" w:sz="0" w:space="0" w:color="auto"/>
          </w:divBdr>
        </w:div>
        <w:div w:id="1234467619">
          <w:marLeft w:val="480"/>
          <w:marRight w:val="0"/>
          <w:marTop w:val="0"/>
          <w:marBottom w:val="0"/>
          <w:divBdr>
            <w:top w:val="none" w:sz="0" w:space="0" w:color="auto"/>
            <w:left w:val="none" w:sz="0" w:space="0" w:color="auto"/>
            <w:bottom w:val="none" w:sz="0" w:space="0" w:color="auto"/>
            <w:right w:val="none" w:sz="0" w:space="0" w:color="auto"/>
          </w:divBdr>
        </w:div>
        <w:div w:id="614099709">
          <w:marLeft w:val="480"/>
          <w:marRight w:val="0"/>
          <w:marTop w:val="0"/>
          <w:marBottom w:val="0"/>
          <w:divBdr>
            <w:top w:val="none" w:sz="0" w:space="0" w:color="auto"/>
            <w:left w:val="none" w:sz="0" w:space="0" w:color="auto"/>
            <w:bottom w:val="none" w:sz="0" w:space="0" w:color="auto"/>
            <w:right w:val="none" w:sz="0" w:space="0" w:color="auto"/>
          </w:divBdr>
        </w:div>
        <w:div w:id="1917594336">
          <w:marLeft w:val="480"/>
          <w:marRight w:val="0"/>
          <w:marTop w:val="0"/>
          <w:marBottom w:val="0"/>
          <w:divBdr>
            <w:top w:val="none" w:sz="0" w:space="0" w:color="auto"/>
            <w:left w:val="none" w:sz="0" w:space="0" w:color="auto"/>
            <w:bottom w:val="none" w:sz="0" w:space="0" w:color="auto"/>
            <w:right w:val="none" w:sz="0" w:space="0" w:color="auto"/>
          </w:divBdr>
        </w:div>
        <w:div w:id="987050161">
          <w:marLeft w:val="480"/>
          <w:marRight w:val="0"/>
          <w:marTop w:val="0"/>
          <w:marBottom w:val="0"/>
          <w:divBdr>
            <w:top w:val="none" w:sz="0" w:space="0" w:color="auto"/>
            <w:left w:val="none" w:sz="0" w:space="0" w:color="auto"/>
            <w:bottom w:val="none" w:sz="0" w:space="0" w:color="auto"/>
            <w:right w:val="none" w:sz="0" w:space="0" w:color="auto"/>
          </w:divBdr>
        </w:div>
        <w:div w:id="560948809">
          <w:marLeft w:val="480"/>
          <w:marRight w:val="0"/>
          <w:marTop w:val="0"/>
          <w:marBottom w:val="0"/>
          <w:divBdr>
            <w:top w:val="none" w:sz="0" w:space="0" w:color="auto"/>
            <w:left w:val="none" w:sz="0" w:space="0" w:color="auto"/>
            <w:bottom w:val="none" w:sz="0" w:space="0" w:color="auto"/>
            <w:right w:val="none" w:sz="0" w:space="0" w:color="auto"/>
          </w:divBdr>
        </w:div>
        <w:div w:id="218056563">
          <w:marLeft w:val="480"/>
          <w:marRight w:val="0"/>
          <w:marTop w:val="0"/>
          <w:marBottom w:val="0"/>
          <w:divBdr>
            <w:top w:val="none" w:sz="0" w:space="0" w:color="auto"/>
            <w:left w:val="none" w:sz="0" w:space="0" w:color="auto"/>
            <w:bottom w:val="none" w:sz="0" w:space="0" w:color="auto"/>
            <w:right w:val="none" w:sz="0" w:space="0" w:color="auto"/>
          </w:divBdr>
        </w:div>
        <w:div w:id="938759699">
          <w:marLeft w:val="480"/>
          <w:marRight w:val="0"/>
          <w:marTop w:val="0"/>
          <w:marBottom w:val="0"/>
          <w:divBdr>
            <w:top w:val="none" w:sz="0" w:space="0" w:color="auto"/>
            <w:left w:val="none" w:sz="0" w:space="0" w:color="auto"/>
            <w:bottom w:val="none" w:sz="0" w:space="0" w:color="auto"/>
            <w:right w:val="none" w:sz="0" w:space="0" w:color="auto"/>
          </w:divBdr>
        </w:div>
        <w:div w:id="224336238">
          <w:marLeft w:val="480"/>
          <w:marRight w:val="0"/>
          <w:marTop w:val="0"/>
          <w:marBottom w:val="0"/>
          <w:divBdr>
            <w:top w:val="none" w:sz="0" w:space="0" w:color="auto"/>
            <w:left w:val="none" w:sz="0" w:space="0" w:color="auto"/>
            <w:bottom w:val="none" w:sz="0" w:space="0" w:color="auto"/>
            <w:right w:val="none" w:sz="0" w:space="0" w:color="auto"/>
          </w:divBdr>
        </w:div>
        <w:div w:id="1819573537">
          <w:marLeft w:val="480"/>
          <w:marRight w:val="0"/>
          <w:marTop w:val="0"/>
          <w:marBottom w:val="0"/>
          <w:divBdr>
            <w:top w:val="none" w:sz="0" w:space="0" w:color="auto"/>
            <w:left w:val="none" w:sz="0" w:space="0" w:color="auto"/>
            <w:bottom w:val="none" w:sz="0" w:space="0" w:color="auto"/>
            <w:right w:val="none" w:sz="0" w:space="0" w:color="auto"/>
          </w:divBdr>
        </w:div>
        <w:div w:id="1939827390">
          <w:marLeft w:val="480"/>
          <w:marRight w:val="0"/>
          <w:marTop w:val="0"/>
          <w:marBottom w:val="0"/>
          <w:divBdr>
            <w:top w:val="none" w:sz="0" w:space="0" w:color="auto"/>
            <w:left w:val="none" w:sz="0" w:space="0" w:color="auto"/>
            <w:bottom w:val="none" w:sz="0" w:space="0" w:color="auto"/>
            <w:right w:val="none" w:sz="0" w:space="0" w:color="auto"/>
          </w:divBdr>
        </w:div>
        <w:div w:id="99766973">
          <w:marLeft w:val="480"/>
          <w:marRight w:val="0"/>
          <w:marTop w:val="0"/>
          <w:marBottom w:val="0"/>
          <w:divBdr>
            <w:top w:val="none" w:sz="0" w:space="0" w:color="auto"/>
            <w:left w:val="none" w:sz="0" w:space="0" w:color="auto"/>
            <w:bottom w:val="none" w:sz="0" w:space="0" w:color="auto"/>
            <w:right w:val="none" w:sz="0" w:space="0" w:color="auto"/>
          </w:divBdr>
        </w:div>
        <w:div w:id="1748455922">
          <w:marLeft w:val="480"/>
          <w:marRight w:val="0"/>
          <w:marTop w:val="0"/>
          <w:marBottom w:val="0"/>
          <w:divBdr>
            <w:top w:val="none" w:sz="0" w:space="0" w:color="auto"/>
            <w:left w:val="none" w:sz="0" w:space="0" w:color="auto"/>
            <w:bottom w:val="none" w:sz="0" w:space="0" w:color="auto"/>
            <w:right w:val="none" w:sz="0" w:space="0" w:color="auto"/>
          </w:divBdr>
        </w:div>
        <w:div w:id="1595822347">
          <w:marLeft w:val="480"/>
          <w:marRight w:val="0"/>
          <w:marTop w:val="0"/>
          <w:marBottom w:val="0"/>
          <w:divBdr>
            <w:top w:val="none" w:sz="0" w:space="0" w:color="auto"/>
            <w:left w:val="none" w:sz="0" w:space="0" w:color="auto"/>
            <w:bottom w:val="none" w:sz="0" w:space="0" w:color="auto"/>
            <w:right w:val="none" w:sz="0" w:space="0" w:color="auto"/>
          </w:divBdr>
        </w:div>
        <w:div w:id="886573214">
          <w:marLeft w:val="480"/>
          <w:marRight w:val="0"/>
          <w:marTop w:val="0"/>
          <w:marBottom w:val="0"/>
          <w:divBdr>
            <w:top w:val="none" w:sz="0" w:space="0" w:color="auto"/>
            <w:left w:val="none" w:sz="0" w:space="0" w:color="auto"/>
            <w:bottom w:val="none" w:sz="0" w:space="0" w:color="auto"/>
            <w:right w:val="none" w:sz="0" w:space="0" w:color="auto"/>
          </w:divBdr>
        </w:div>
        <w:div w:id="354231514">
          <w:marLeft w:val="480"/>
          <w:marRight w:val="0"/>
          <w:marTop w:val="0"/>
          <w:marBottom w:val="0"/>
          <w:divBdr>
            <w:top w:val="none" w:sz="0" w:space="0" w:color="auto"/>
            <w:left w:val="none" w:sz="0" w:space="0" w:color="auto"/>
            <w:bottom w:val="none" w:sz="0" w:space="0" w:color="auto"/>
            <w:right w:val="none" w:sz="0" w:space="0" w:color="auto"/>
          </w:divBdr>
        </w:div>
        <w:div w:id="1308703162">
          <w:marLeft w:val="480"/>
          <w:marRight w:val="0"/>
          <w:marTop w:val="0"/>
          <w:marBottom w:val="0"/>
          <w:divBdr>
            <w:top w:val="none" w:sz="0" w:space="0" w:color="auto"/>
            <w:left w:val="none" w:sz="0" w:space="0" w:color="auto"/>
            <w:bottom w:val="none" w:sz="0" w:space="0" w:color="auto"/>
            <w:right w:val="none" w:sz="0" w:space="0" w:color="auto"/>
          </w:divBdr>
        </w:div>
        <w:div w:id="485435025">
          <w:marLeft w:val="480"/>
          <w:marRight w:val="0"/>
          <w:marTop w:val="0"/>
          <w:marBottom w:val="0"/>
          <w:divBdr>
            <w:top w:val="none" w:sz="0" w:space="0" w:color="auto"/>
            <w:left w:val="none" w:sz="0" w:space="0" w:color="auto"/>
            <w:bottom w:val="none" w:sz="0" w:space="0" w:color="auto"/>
            <w:right w:val="none" w:sz="0" w:space="0" w:color="auto"/>
          </w:divBdr>
        </w:div>
        <w:div w:id="701630456">
          <w:marLeft w:val="480"/>
          <w:marRight w:val="0"/>
          <w:marTop w:val="0"/>
          <w:marBottom w:val="0"/>
          <w:divBdr>
            <w:top w:val="none" w:sz="0" w:space="0" w:color="auto"/>
            <w:left w:val="none" w:sz="0" w:space="0" w:color="auto"/>
            <w:bottom w:val="none" w:sz="0" w:space="0" w:color="auto"/>
            <w:right w:val="none" w:sz="0" w:space="0" w:color="auto"/>
          </w:divBdr>
        </w:div>
        <w:div w:id="606618672">
          <w:marLeft w:val="480"/>
          <w:marRight w:val="0"/>
          <w:marTop w:val="0"/>
          <w:marBottom w:val="0"/>
          <w:divBdr>
            <w:top w:val="none" w:sz="0" w:space="0" w:color="auto"/>
            <w:left w:val="none" w:sz="0" w:space="0" w:color="auto"/>
            <w:bottom w:val="none" w:sz="0" w:space="0" w:color="auto"/>
            <w:right w:val="none" w:sz="0" w:space="0" w:color="auto"/>
          </w:divBdr>
        </w:div>
        <w:div w:id="1663966133">
          <w:marLeft w:val="480"/>
          <w:marRight w:val="0"/>
          <w:marTop w:val="0"/>
          <w:marBottom w:val="0"/>
          <w:divBdr>
            <w:top w:val="none" w:sz="0" w:space="0" w:color="auto"/>
            <w:left w:val="none" w:sz="0" w:space="0" w:color="auto"/>
            <w:bottom w:val="none" w:sz="0" w:space="0" w:color="auto"/>
            <w:right w:val="none" w:sz="0" w:space="0" w:color="auto"/>
          </w:divBdr>
        </w:div>
        <w:div w:id="81268486">
          <w:marLeft w:val="480"/>
          <w:marRight w:val="0"/>
          <w:marTop w:val="0"/>
          <w:marBottom w:val="0"/>
          <w:divBdr>
            <w:top w:val="none" w:sz="0" w:space="0" w:color="auto"/>
            <w:left w:val="none" w:sz="0" w:space="0" w:color="auto"/>
            <w:bottom w:val="none" w:sz="0" w:space="0" w:color="auto"/>
            <w:right w:val="none" w:sz="0" w:space="0" w:color="auto"/>
          </w:divBdr>
        </w:div>
        <w:div w:id="2092580256">
          <w:marLeft w:val="480"/>
          <w:marRight w:val="0"/>
          <w:marTop w:val="0"/>
          <w:marBottom w:val="0"/>
          <w:divBdr>
            <w:top w:val="none" w:sz="0" w:space="0" w:color="auto"/>
            <w:left w:val="none" w:sz="0" w:space="0" w:color="auto"/>
            <w:bottom w:val="none" w:sz="0" w:space="0" w:color="auto"/>
            <w:right w:val="none" w:sz="0" w:space="0" w:color="auto"/>
          </w:divBdr>
        </w:div>
        <w:div w:id="1741827240">
          <w:marLeft w:val="480"/>
          <w:marRight w:val="0"/>
          <w:marTop w:val="0"/>
          <w:marBottom w:val="0"/>
          <w:divBdr>
            <w:top w:val="none" w:sz="0" w:space="0" w:color="auto"/>
            <w:left w:val="none" w:sz="0" w:space="0" w:color="auto"/>
            <w:bottom w:val="none" w:sz="0" w:space="0" w:color="auto"/>
            <w:right w:val="none" w:sz="0" w:space="0" w:color="auto"/>
          </w:divBdr>
        </w:div>
        <w:div w:id="2005157325">
          <w:marLeft w:val="480"/>
          <w:marRight w:val="0"/>
          <w:marTop w:val="0"/>
          <w:marBottom w:val="0"/>
          <w:divBdr>
            <w:top w:val="none" w:sz="0" w:space="0" w:color="auto"/>
            <w:left w:val="none" w:sz="0" w:space="0" w:color="auto"/>
            <w:bottom w:val="none" w:sz="0" w:space="0" w:color="auto"/>
            <w:right w:val="none" w:sz="0" w:space="0" w:color="auto"/>
          </w:divBdr>
        </w:div>
        <w:div w:id="79065543">
          <w:marLeft w:val="480"/>
          <w:marRight w:val="0"/>
          <w:marTop w:val="0"/>
          <w:marBottom w:val="0"/>
          <w:divBdr>
            <w:top w:val="none" w:sz="0" w:space="0" w:color="auto"/>
            <w:left w:val="none" w:sz="0" w:space="0" w:color="auto"/>
            <w:bottom w:val="none" w:sz="0" w:space="0" w:color="auto"/>
            <w:right w:val="none" w:sz="0" w:space="0" w:color="auto"/>
          </w:divBdr>
        </w:div>
        <w:div w:id="1000082208">
          <w:marLeft w:val="480"/>
          <w:marRight w:val="0"/>
          <w:marTop w:val="0"/>
          <w:marBottom w:val="0"/>
          <w:divBdr>
            <w:top w:val="none" w:sz="0" w:space="0" w:color="auto"/>
            <w:left w:val="none" w:sz="0" w:space="0" w:color="auto"/>
            <w:bottom w:val="none" w:sz="0" w:space="0" w:color="auto"/>
            <w:right w:val="none" w:sz="0" w:space="0" w:color="auto"/>
          </w:divBdr>
        </w:div>
        <w:div w:id="1643727683">
          <w:marLeft w:val="480"/>
          <w:marRight w:val="0"/>
          <w:marTop w:val="0"/>
          <w:marBottom w:val="0"/>
          <w:divBdr>
            <w:top w:val="none" w:sz="0" w:space="0" w:color="auto"/>
            <w:left w:val="none" w:sz="0" w:space="0" w:color="auto"/>
            <w:bottom w:val="none" w:sz="0" w:space="0" w:color="auto"/>
            <w:right w:val="none" w:sz="0" w:space="0" w:color="auto"/>
          </w:divBdr>
        </w:div>
        <w:div w:id="1409157705">
          <w:marLeft w:val="480"/>
          <w:marRight w:val="0"/>
          <w:marTop w:val="0"/>
          <w:marBottom w:val="0"/>
          <w:divBdr>
            <w:top w:val="none" w:sz="0" w:space="0" w:color="auto"/>
            <w:left w:val="none" w:sz="0" w:space="0" w:color="auto"/>
            <w:bottom w:val="none" w:sz="0" w:space="0" w:color="auto"/>
            <w:right w:val="none" w:sz="0" w:space="0" w:color="auto"/>
          </w:divBdr>
        </w:div>
        <w:div w:id="16854071">
          <w:marLeft w:val="480"/>
          <w:marRight w:val="0"/>
          <w:marTop w:val="0"/>
          <w:marBottom w:val="0"/>
          <w:divBdr>
            <w:top w:val="none" w:sz="0" w:space="0" w:color="auto"/>
            <w:left w:val="none" w:sz="0" w:space="0" w:color="auto"/>
            <w:bottom w:val="none" w:sz="0" w:space="0" w:color="auto"/>
            <w:right w:val="none" w:sz="0" w:space="0" w:color="auto"/>
          </w:divBdr>
        </w:div>
        <w:div w:id="1082994920">
          <w:marLeft w:val="480"/>
          <w:marRight w:val="0"/>
          <w:marTop w:val="0"/>
          <w:marBottom w:val="0"/>
          <w:divBdr>
            <w:top w:val="none" w:sz="0" w:space="0" w:color="auto"/>
            <w:left w:val="none" w:sz="0" w:space="0" w:color="auto"/>
            <w:bottom w:val="none" w:sz="0" w:space="0" w:color="auto"/>
            <w:right w:val="none" w:sz="0" w:space="0" w:color="auto"/>
          </w:divBdr>
        </w:div>
        <w:div w:id="1774857009">
          <w:marLeft w:val="480"/>
          <w:marRight w:val="0"/>
          <w:marTop w:val="0"/>
          <w:marBottom w:val="0"/>
          <w:divBdr>
            <w:top w:val="none" w:sz="0" w:space="0" w:color="auto"/>
            <w:left w:val="none" w:sz="0" w:space="0" w:color="auto"/>
            <w:bottom w:val="none" w:sz="0" w:space="0" w:color="auto"/>
            <w:right w:val="none" w:sz="0" w:space="0" w:color="auto"/>
          </w:divBdr>
        </w:div>
        <w:div w:id="811214273">
          <w:marLeft w:val="480"/>
          <w:marRight w:val="0"/>
          <w:marTop w:val="0"/>
          <w:marBottom w:val="0"/>
          <w:divBdr>
            <w:top w:val="none" w:sz="0" w:space="0" w:color="auto"/>
            <w:left w:val="none" w:sz="0" w:space="0" w:color="auto"/>
            <w:bottom w:val="none" w:sz="0" w:space="0" w:color="auto"/>
            <w:right w:val="none" w:sz="0" w:space="0" w:color="auto"/>
          </w:divBdr>
        </w:div>
        <w:div w:id="2067103655">
          <w:marLeft w:val="480"/>
          <w:marRight w:val="0"/>
          <w:marTop w:val="0"/>
          <w:marBottom w:val="0"/>
          <w:divBdr>
            <w:top w:val="none" w:sz="0" w:space="0" w:color="auto"/>
            <w:left w:val="none" w:sz="0" w:space="0" w:color="auto"/>
            <w:bottom w:val="none" w:sz="0" w:space="0" w:color="auto"/>
            <w:right w:val="none" w:sz="0" w:space="0" w:color="auto"/>
          </w:divBdr>
        </w:div>
        <w:div w:id="679620268">
          <w:marLeft w:val="480"/>
          <w:marRight w:val="0"/>
          <w:marTop w:val="0"/>
          <w:marBottom w:val="0"/>
          <w:divBdr>
            <w:top w:val="none" w:sz="0" w:space="0" w:color="auto"/>
            <w:left w:val="none" w:sz="0" w:space="0" w:color="auto"/>
            <w:bottom w:val="none" w:sz="0" w:space="0" w:color="auto"/>
            <w:right w:val="none" w:sz="0" w:space="0" w:color="auto"/>
          </w:divBdr>
        </w:div>
        <w:div w:id="274488238">
          <w:marLeft w:val="480"/>
          <w:marRight w:val="0"/>
          <w:marTop w:val="0"/>
          <w:marBottom w:val="0"/>
          <w:divBdr>
            <w:top w:val="none" w:sz="0" w:space="0" w:color="auto"/>
            <w:left w:val="none" w:sz="0" w:space="0" w:color="auto"/>
            <w:bottom w:val="none" w:sz="0" w:space="0" w:color="auto"/>
            <w:right w:val="none" w:sz="0" w:space="0" w:color="auto"/>
          </w:divBdr>
        </w:div>
        <w:div w:id="744380913">
          <w:marLeft w:val="480"/>
          <w:marRight w:val="0"/>
          <w:marTop w:val="0"/>
          <w:marBottom w:val="0"/>
          <w:divBdr>
            <w:top w:val="none" w:sz="0" w:space="0" w:color="auto"/>
            <w:left w:val="none" w:sz="0" w:space="0" w:color="auto"/>
            <w:bottom w:val="none" w:sz="0" w:space="0" w:color="auto"/>
            <w:right w:val="none" w:sz="0" w:space="0" w:color="auto"/>
          </w:divBdr>
        </w:div>
        <w:div w:id="485173082">
          <w:marLeft w:val="480"/>
          <w:marRight w:val="0"/>
          <w:marTop w:val="0"/>
          <w:marBottom w:val="0"/>
          <w:divBdr>
            <w:top w:val="none" w:sz="0" w:space="0" w:color="auto"/>
            <w:left w:val="none" w:sz="0" w:space="0" w:color="auto"/>
            <w:bottom w:val="none" w:sz="0" w:space="0" w:color="auto"/>
            <w:right w:val="none" w:sz="0" w:space="0" w:color="auto"/>
          </w:divBdr>
        </w:div>
        <w:div w:id="925845896">
          <w:marLeft w:val="480"/>
          <w:marRight w:val="0"/>
          <w:marTop w:val="0"/>
          <w:marBottom w:val="0"/>
          <w:divBdr>
            <w:top w:val="none" w:sz="0" w:space="0" w:color="auto"/>
            <w:left w:val="none" w:sz="0" w:space="0" w:color="auto"/>
            <w:bottom w:val="none" w:sz="0" w:space="0" w:color="auto"/>
            <w:right w:val="none" w:sz="0" w:space="0" w:color="auto"/>
          </w:divBdr>
        </w:div>
        <w:div w:id="1488474592">
          <w:marLeft w:val="480"/>
          <w:marRight w:val="0"/>
          <w:marTop w:val="0"/>
          <w:marBottom w:val="0"/>
          <w:divBdr>
            <w:top w:val="none" w:sz="0" w:space="0" w:color="auto"/>
            <w:left w:val="none" w:sz="0" w:space="0" w:color="auto"/>
            <w:bottom w:val="none" w:sz="0" w:space="0" w:color="auto"/>
            <w:right w:val="none" w:sz="0" w:space="0" w:color="auto"/>
          </w:divBdr>
        </w:div>
        <w:div w:id="2096509647">
          <w:marLeft w:val="480"/>
          <w:marRight w:val="0"/>
          <w:marTop w:val="0"/>
          <w:marBottom w:val="0"/>
          <w:divBdr>
            <w:top w:val="none" w:sz="0" w:space="0" w:color="auto"/>
            <w:left w:val="none" w:sz="0" w:space="0" w:color="auto"/>
            <w:bottom w:val="none" w:sz="0" w:space="0" w:color="auto"/>
            <w:right w:val="none" w:sz="0" w:space="0" w:color="auto"/>
          </w:divBdr>
        </w:div>
        <w:div w:id="635913053">
          <w:marLeft w:val="480"/>
          <w:marRight w:val="0"/>
          <w:marTop w:val="0"/>
          <w:marBottom w:val="0"/>
          <w:divBdr>
            <w:top w:val="none" w:sz="0" w:space="0" w:color="auto"/>
            <w:left w:val="none" w:sz="0" w:space="0" w:color="auto"/>
            <w:bottom w:val="none" w:sz="0" w:space="0" w:color="auto"/>
            <w:right w:val="none" w:sz="0" w:space="0" w:color="auto"/>
          </w:divBdr>
        </w:div>
        <w:div w:id="1382171137">
          <w:marLeft w:val="480"/>
          <w:marRight w:val="0"/>
          <w:marTop w:val="0"/>
          <w:marBottom w:val="0"/>
          <w:divBdr>
            <w:top w:val="none" w:sz="0" w:space="0" w:color="auto"/>
            <w:left w:val="none" w:sz="0" w:space="0" w:color="auto"/>
            <w:bottom w:val="none" w:sz="0" w:space="0" w:color="auto"/>
            <w:right w:val="none" w:sz="0" w:space="0" w:color="auto"/>
          </w:divBdr>
        </w:div>
        <w:div w:id="1085764577">
          <w:marLeft w:val="480"/>
          <w:marRight w:val="0"/>
          <w:marTop w:val="0"/>
          <w:marBottom w:val="0"/>
          <w:divBdr>
            <w:top w:val="none" w:sz="0" w:space="0" w:color="auto"/>
            <w:left w:val="none" w:sz="0" w:space="0" w:color="auto"/>
            <w:bottom w:val="none" w:sz="0" w:space="0" w:color="auto"/>
            <w:right w:val="none" w:sz="0" w:space="0" w:color="auto"/>
          </w:divBdr>
        </w:div>
        <w:div w:id="814881307">
          <w:marLeft w:val="480"/>
          <w:marRight w:val="0"/>
          <w:marTop w:val="0"/>
          <w:marBottom w:val="0"/>
          <w:divBdr>
            <w:top w:val="none" w:sz="0" w:space="0" w:color="auto"/>
            <w:left w:val="none" w:sz="0" w:space="0" w:color="auto"/>
            <w:bottom w:val="none" w:sz="0" w:space="0" w:color="auto"/>
            <w:right w:val="none" w:sz="0" w:space="0" w:color="auto"/>
          </w:divBdr>
        </w:div>
        <w:div w:id="2144302483">
          <w:marLeft w:val="480"/>
          <w:marRight w:val="0"/>
          <w:marTop w:val="0"/>
          <w:marBottom w:val="0"/>
          <w:divBdr>
            <w:top w:val="none" w:sz="0" w:space="0" w:color="auto"/>
            <w:left w:val="none" w:sz="0" w:space="0" w:color="auto"/>
            <w:bottom w:val="none" w:sz="0" w:space="0" w:color="auto"/>
            <w:right w:val="none" w:sz="0" w:space="0" w:color="auto"/>
          </w:divBdr>
        </w:div>
        <w:div w:id="1821071519">
          <w:marLeft w:val="480"/>
          <w:marRight w:val="0"/>
          <w:marTop w:val="0"/>
          <w:marBottom w:val="0"/>
          <w:divBdr>
            <w:top w:val="none" w:sz="0" w:space="0" w:color="auto"/>
            <w:left w:val="none" w:sz="0" w:space="0" w:color="auto"/>
            <w:bottom w:val="none" w:sz="0" w:space="0" w:color="auto"/>
            <w:right w:val="none" w:sz="0" w:space="0" w:color="auto"/>
          </w:divBdr>
        </w:div>
        <w:div w:id="1663584767">
          <w:marLeft w:val="480"/>
          <w:marRight w:val="0"/>
          <w:marTop w:val="0"/>
          <w:marBottom w:val="0"/>
          <w:divBdr>
            <w:top w:val="none" w:sz="0" w:space="0" w:color="auto"/>
            <w:left w:val="none" w:sz="0" w:space="0" w:color="auto"/>
            <w:bottom w:val="none" w:sz="0" w:space="0" w:color="auto"/>
            <w:right w:val="none" w:sz="0" w:space="0" w:color="auto"/>
          </w:divBdr>
        </w:div>
        <w:div w:id="666441522">
          <w:marLeft w:val="480"/>
          <w:marRight w:val="0"/>
          <w:marTop w:val="0"/>
          <w:marBottom w:val="0"/>
          <w:divBdr>
            <w:top w:val="none" w:sz="0" w:space="0" w:color="auto"/>
            <w:left w:val="none" w:sz="0" w:space="0" w:color="auto"/>
            <w:bottom w:val="none" w:sz="0" w:space="0" w:color="auto"/>
            <w:right w:val="none" w:sz="0" w:space="0" w:color="auto"/>
          </w:divBdr>
        </w:div>
        <w:div w:id="1858932854">
          <w:marLeft w:val="480"/>
          <w:marRight w:val="0"/>
          <w:marTop w:val="0"/>
          <w:marBottom w:val="0"/>
          <w:divBdr>
            <w:top w:val="none" w:sz="0" w:space="0" w:color="auto"/>
            <w:left w:val="none" w:sz="0" w:space="0" w:color="auto"/>
            <w:bottom w:val="none" w:sz="0" w:space="0" w:color="auto"/>
            <w:right w:val="none" w:sz="0" w:space="0" w:color="auto"/>
          </w:divBdr>
        </w:div>
        <w:div w:id="1237783768">
          <w:marLeft w:val="480"/>
          <w:marRight w:val="0"/>
          <w:marTop w:val="0"/>
          <w:marBottom w:val="0"/>
          <w:divBdr>
            <w:top w:val="none" w:sz="0" w:space="0" w:color="auto"/>
            <w:left w:val="none" w:sz="0" w:space="0" w:color="auto"/>
            <w:bottom w:val="none" w:sz="0" w:space="0" w:color="auto"/>
            <w:right w:val="none" w:sz="0" w:space="0" w:color="auto"/>
          </w:divBdr>
        </w:div>
        <w:div w:id="1119179655">
          <w:marLeft w:val="480"/>
          <w:marRight w:val="0"/>
          <w:marTop w:val="0"/>
          <w:marBottom w:val="0"/>
          <w:divBdr>
            <w:top w:val="none" w:sz="0" w:space="0" w:color="auto"/>
            <w:left w:val="none" w:sz="0" w:space="0" w:color="auto"/>
            <w:bottom w:val="none" w:sz="0" w:space="0" w:color="auto"/>
            <w:right w:val="none" w:sz="0" w:space="0" w:color="auto"/>
          </w:divBdr>
        </w:div>
        <w:div w:id="1863741109">
          <w:marLeft w:val="480"/>
          <w:marRight w:val="0"/>
          <w:marTop w:val="0"/>
          <w:marBottom w:val="0"/>
          <w:divBdr>
            <w:top w:val="none" w:sz="0" w:space="0" w:color="auto"/>
            <w:left w:val="none" w:sz="0" w:space="0" w:color="auto"/>
            <w:bottom w:val="none" w:sz="0" w:space="0" w:color="auto"/>
            <w:right w:val="none" w:sz="0" w:space="0" w:color="auto"/>
          </w:divBdr>
        </w:div>
        <w:div w:id="2101179275">
          <w:marLeft w:val="480"/>
          <w:marRight w:val="0"/>
          <w:marTop w:val="0"/>
          <w:marBottom w:val="0"/>
          <w:divBdr>
            <w:top w:val="none" w:sz="0" w:space="0" w:color="auto"/>
            <w:left w:val="none" w:sz="0" w:space="0" w:color="auto"/>
            <w:bottom w:val="none" w:sz="0" w:space="0" w:color="auto"/>
            <w:right w:val="none" w:sz="0" w:space="0" w:color="auto"/>
          </w:divBdr>
        </w:div>
        <w:div w:id="1351026607">
          <w:marLeft w:val="480"/>
          <w:marRight w:val="0"/>
          <w:marTop w:val="0"/>
          <w:marBottom w:val="0"/>
          <w:divBdr>
            <w:top w:val="none" w:sz="0" w:space="0" w:color="auto"/>
            <w:left w:val="none" w:sz="0" w:space="0" w:color="auto"/>
            <w:bottom w:val="none" w:sz="0" w:space="0" w:color="auto"/>
            <w:right w:val="none" w:sz="0" w:space="0" w:color="auto"/>
          </w:divBdr>
        </w:div>
        <w:div w:id="973489620">
          <w:marLeft w:val="480"/>
          <w:marRight w:val="0"/>
          <w:marTop w:val="0"/>
          <w:marBottom w:val="0"/>
          <w:divBdr>
            <w:top w:val="none" w:sz="0" w:space="0" w:color="auto"/>
            <w:left w:val="none" w:sz="0" w:space="0" w:color="auto"/>
            <w:bottom w:val="none" w:sz="0" w:space="0" w:color="auto"/>
            <w:right w:val="none" w:sz="0" w:space="0" w:color="auto"/>
          </w:divBdr>
        </w:div>
        <w:div w:id="1486896259">
          <w:marLeft w:val="480"/>
          <w:marRight w:val="0"/>
          <w:marTop w:val="0"/>
          <w:marBottom w:val="0"/>
          <w:divBdr>
            <w:top w:val="none" w:sz="0" w:space="0" w:color="auto"/>
            <w:left w:val="none" w:sz="0" w:space="0" w:color="auto"/>
            <w:bottom w:val="none" w:sz="0" w:space="0" w:color="auto"/>
            <w:right w:val="none" w:sz="0" w:space="0" w:color="auto"/>
          </w:divBdr>
        </w:div>
        <w:div w:id="338316330">
          <w:marLeft w:val="480"/>
          <w:marRight w:val="0"/>
          <w:marTop w:val="0"/>
          <w:marBottom w:val="0"/>
          <w:divBdr>
            <w:top w:val="none" w:sz="0" w:space="0" w:color="auto"/>
            <w:left w:val="none" w:sz="0" w:space="0" w:color="auto"/>
            <w:bottom w:val="none" w:sz="0" w:space="0" w:color="auto"/>
            <w:right w:val="none" w:sz="0" w:space="0" w:color="auto"/>
          </w:divBdr>
        </w:div>
        <w:div w:id="2055040754">
          <w:marLeft w:val="480"/>
          <w:marRight w:val="0"/>
          <w:marTop w:val="0"/>
          <w:marBottom w:val="0"/>
          <w:divBdr>
            <w:top w:val="none" w:sz="0" w:space="0" w:color="auto"/>
            <w:left w:val="none" w:sz="0" w:space="0" w:color="auto"/>
            <w:bottom w:val="none" w:sz="0" w:space="0" w:color="auto"/>
            <w:right w:val="none" w:sz="0" w:space="0" w:color="auto"/>
          </w:divBdr>
        </w:div>
        <w:div w:id="204609187">
          <w:marLeft w:val="480"/>
          <w:marRight w:val="0"/>
          <w:marTop w:val="0"/>
          <w:marBottom w:val="0"/>
          <w:divBdr>
            <w:top w:val="none" w:sz="0" w:space="0" w:color="auto"/>
            <w:left w:val="none" w:sz="0" w:space="0" w:color="auto"/>
            <w:bottom w:val="none" w:sz="0" w:space="0" w:color="auto"/>
            <w:right w:val="none" w:sz="0" w:space="0" w:color="auto"/>
          </w:divBdr>
        </w:div>
        <w:div w:id="431704954">
          <w:marLeft w:val="480"/>
          <w:marRight w:val="0"/>
          <w:marTop w:val="0"/>
          <w:marBottom w:val="0"/>
          <w:divBdr>
            <w:top w:val="none" w:sz="0" w:space="0" w:color="auto"/>
            <w:left w:val="none" w:sz="0" w:space="0" w:color="auto"/>
            <w:bottom w:val="none" w:sz="0" w:space="0" w:color="auto"/>
            <w:right w:val="none" w:sz="0" w:space="0" w:color="auto"/>
          </w:divBdr>
        </w:div>
        <w:div w:id="1247693703">
          <w:marLeft w:val="480"/>
          <w:marRight w:val="0"/>
          <w:marTop w:val="0"/>
          <w:marBottom w:val="0"/>
          <w:divBdr>
            <w:top w:val="none" w:sz="0" w:space="0" w:color="auto"/>
            <w:left w:val="none" w:sz="0" w:space="0" w:color="auto"/>
            <w:bottom w:val="none" w:sz="0" w:space="0" w:color="auto"/>
            <w:right w:val="none" w:sz="0" w:space="0" w:color="auto"/>
          </w:divBdr>
        </w:div>
        <w:div w:id="1106968981">
          <w:marLeft w:val="480"/>
          <w:marRight w:val="0"/>
          <w:marTop w:val="0"/>
          <w:marBottom w:val="0"/>
          <w:divBdr>
            <w:top w:val="none" w:sz="0" w:space="0" w:color="auto"/>
            <w:left w:val="none" w:sz="0" w:space="0" w:color="auto"/>
            <w:bottom w:val="none" w:sz="0" w:space="0" w:color="auto"/>
            <w:right w:val="none" w:sz="0" w:space="0" w:color="auto"/>
          </w:divBdr>
        </w:div>
        <w:div w:id="1036469561">
          <w:marLeft w:val="480"/>
          <w:marRight w:val="0"/>
          <w:marTop w:val="0"/>
          <w:marBottom w:val="0"/>
          <w:divBdr>
            <w:top w:val="none" w:sz="0" w:space="0" w:color="auto"/>
            <w:left w:val="none" w:sz="0" w:space="0" w:color="auto"/>
            <w:bottom w:val="none" w:sz="0" w:space="0" w:color="auto"/>
            <w:right w:val="none" w:sz="0" w:space="0" w:color="auto"/>
          </w:divBdr>
        </w:div>
        <w:div w:id="2003659326">
          <w:marLeft w:val="480"/>
          <w:marRight w:val="0"/>
          <w:marTop w:val="0"/>
          <w:marBottom w:val="0"/>
          <w:divBdr>
            <w:top w:val="none" w:sz="0" w:space="0" w:color="auto"/>
            <w:left w:val="none" w:sz="0" w:space="0" w:color="auto"/>
            <w:bottom w:val="none" w:sz="0" w:space="0" w:color="auto"/>
            <w:right w:val="none" w:sz="0" w:space="0" w:color="auto"/>
          </w:divBdr>
        </w:div>
      </w:divsChild>
    </w:div>
    <w:div w:id="647126188">
      <w:marLeft w:val="480"/>
      <w:marRight w:val="0"/>
      <w:marTop w:val="0"/>
      <w:marBottom w:val="0"/>
      <w:divBdr>
        <w:top w:val="none" w:sz="0" w:space="0" w:color="auto"/>
        <w:left w:val="none" w:sz="0" w:space="0" w:color="auto"/>
        <w:bottom w:val="none" w:sz="0" w:space="0" w:color="auto"/>
        <w:right w:val="none" w:sz="0" w:space="0" w:color="auto"/>
      </w:divBdr>
    </w:div>
    <w:div w:id="647175063">
      <w:marLeft w:val="480"/>
      <w:marRight w:val="0"/>
      <w:marTop w:val="0"/>
      <w:marBottom w:val="0"/>
      <w:divBdr>
        <w:top w:val="none" w:sz="0" w:space="0" w:color="auto"/>
        <w:left w:val="none" w:sz="0" w:space="0" w:color="auto"/>
        <w:bottom w:val="none" w:sz="0" w:space="0" w:color="auto"/>
        <w:right w:val="none" w:sz="0" w:space="0" w:color="auto"/>
      </w:divBdr>
    </w:div>
    <w:div w:id="647514207">
      <w:marLeft w:val="480"/>
      <w:marRight w:val="0"/>
      <w:marTop w:val="0"/>
      <w:marBottom w:val="0"/>
      <w:divBdr>
        <w:top w:val="none" w:sz="0" w:space="0" w:color="auto"/>
        <w:left w:val="none" w:sz="0" w:space="0" w:color="auto"/>
        <w:bottom w:val="none" w:sz="0" w:space="0" w:color="auto"/>
        <w:right w:val="none" w:sz="0" w:space="0" w:color="auto"/>
      </w:divBdr>
    </w:div>
    <w:div w:id="647593395">
      <w:marLeft w:val="480"/>
      <w:marRight w:val="0"/>
      <w:marTop w:val="0"/>
      <w:marBottom w:val="0"/>
      <w:divBdr>
        <w:top w:val="none" w:sz="0" w:space="0" w:color="auto"/>
        <w:left w:val="none" w:sz="0" w:space="0" w:color="auto"/>
        <w:bottom w:val="none" w:sz="0" w:space="0" w:color="auto"/>
        <w:right w:val="none" w:sz="0" w:space="0" w:color="auto"/>
      </w:divBdr>
    </w:div>
    <w:div w:id="648022356">
      <w:marLeft w:val="480"/>
      <w:marRight w:val="0"/>
      <w:marTop w:val="0"/>
      <w:marBottom w:val="0"/>
      <w:divBdr>
        <w:top w:val="none" w:sz="0" w:space="0" w:color="auto"/>
        <w:left w:val="none" w:sz="0" w:space="0" w:color="auto"/>
        <w:bottom w:val="none" w:sz="0" w:space="0" w:color="auto"/>
        <w:right w:val="none" w:sz="0" w:space="0" w:color="auto"/>
      </w:divBdr>
    </w:div>
    <w:div w:id="648099044">
      <w:marLeft w:val="480"/>
      <w:marRight w:val="0"/>
      <w:marTop w:val="0"/>
      <w:marBottom w:val="0"/>
      <w:divBdr>
        <w:top w:val="none" w:sz="0" w:space="0" w:color="auto"/>
        <w:left w:val="none" w:sz="0" w:space="0" w:color="auto"/>
        <w:bottom w:val="none" w:sz="0" w:space="0" w:color="auto"/>
        <w:right w:val="none" w:sz="0" w:space="0" w:color="auto"/>
      </w:divBdr>
    </w:div>
    <w:div w:id="648632096">
      <w:marLeft w:val="480"/>
      <w:marRight w:val="0"/>
      <w:marTop w:val="0"/>
      <w:marBottom w:val="0"/>
      <w:divBdr>
        <w:top w:val="none" w:sz="0" w:space="0" w:color="auto"/>
        <w:left w:val="none" w:sz="0" w:space="0" w:color="auto"/>
        <w:bottom w:val="none" w:sz="0" w:space="0" w:color="auto"/>
        <w:right w:val="none" w:sz="0" w:space="0" w:color="auto"/>
      </w:divBdr>
    </w:div>
    <w:div w:id="648748000">
      <w:marLeft w:val="480"/>
      <w:marRight w:val="0"/>
      <w:marTop w:val="0"/>
      <w:marBottom w:val="0"/>
      <w:divBdr>
        <w:top w:val="none" w:sz="0" w:space="0" w:color="auto"/>
        <w:left w:val="none" w:sz="0" w:space="0" w:color="auto"/>
        <w:bottom w:val="none" w:sz="0" w:space="0" w:color="auto"/>
        <w:right w:val="none" w:sz="0" w:space="0" w:color="auto"/>
      </w:divBdr>
    </w:div>
    <w:div w:id="648752728">
      <w:bodyDiv w:val="1"/>
      <w:marLeft w:val="0"/>
      <w:marRight w:val="0"/>
      <w:marTop w:val="0"/>
      <w:marBottom w:val="0"/>
      <w:divBdr>
        <w:top w:val="none" w:sz="0" w:space="0" w:color="auto"/>
        <w:left w:val="none" w:sz="0" w:space="0" w:color="auto"/>
        <w:bottom w:val="none" w:sz="0" w:space="0" w:color="auto"/>
        <w:right w:val="none" w:sz="0" w:space="0" w:color="auto"/>
      </w:divBdr>
    </w:div>
    <w:div w:id="648949145">
      <w:marLeft w:val="480"/>
      <w:marRight w:val="0"/>
      <w:marTop w:val="0"/>
      <w:marBottom w:val="0"/>
      <w:divBdr>
        <w:top w:val="none" w:sz="0" w:space="0" w:color="auto"/>
        <w:left w:val="none" w:sz="0" w:space="0" w:color="auto"/>
        <w:bottom w:val="none" w:sz="0" w:space="0" w:color="auto"/>
        <w:right w:val="none" w:sz="0" w:space="0" w:color="auto"/>
      </w:divBdr>
    </w:div>
    <w:div w:id="649403306">
      <w:bodyDiv w:val="1"/>
      <w:marLeft w:val="0"/>
      <w:marRight w:val="0"/>
      <w:marTop w:val="0"/>
      <w:marBottom w:val="0"/>
      <w:divBdr>
        <w:top w:val="none" w:sz="0" w:space="0" w:color="auto"/>
        <w:left w:val="none" w:sz="0" w:space="0" w:color="auto"/>
        <w:bottom w:val="none" w:sz="0" w:space="0" w:color="auto"/>
        <w:right w:val="none" w:sz="0" w:space="0" w:color="auto"/>
      </w:divBdr>
    </w:div>
    <w:div w:id="649405068">
      <w:marLeft w:val="480"/>
      <w:marRight w:val="0"/>
      <w:marTop w:val="0"/>
      <w:marBottom w:val="0"/>
      <w:divBdr>
        <w:top w:val="none" w:sz="0" w:space="0" w:color="auto"/>
        <w:left w:val="none" w:sz="0" w:space="0" w:color="auto"/>
        <w:bottom w:val="none" w:sz="0" w:space="0" w:color="auto"/>
        <w:right w:val="none" w:sz="0" w:space="0" w:color="auto"/>
      </w:divBdr>
    </w:div>
    <w:div w:id="649943525">
      <w:marLeft w:val="480"/>
      <w:marRight w:val="0"/>
      <w:marTop w:val="0"/>
      <w:marBottom w:val="0"/>
      <w:divBdr>
        <w:top w:val="none" w:sz="0" w:space="0" w:color="auto"/>
        <w:left w:val="none" w:sz="0" w:space="0" w:color="auto"/>
        <w:bottom w:val="none" w:sz="0" w:space="0" w:color="auto"/>
        <w:right w:val="none" w:sz="0" w:space="0" w:color="auto"/>
      </w:divBdr>
    </w:div>
    <w:div w:id="651297251">
      <w:marLeft w:val="480"/>
      <w:marRight w:val="0"/>
      <w:marTop w:val="0"/>
      <w:marBottom w:val="0"/>
      <w:divBdr>
        <w:top w:val="none" w:sz="0" w:space="0" w:color="auto"/>
        <w:left w:val="none" w:sz="0" w:space="0" w:color="auto"/>
        <w:bottom w:val="none" w:sz="0" w:space="0" w:color="auto"/>
        <w:right w:val="none" w:sz="0" w:space="0" w:color="auto"/>
      </w:divBdr>
    </w:div>
    <w:div w:id="651300328">
      <w:bodyDiv w:val="1"/>
      <w:marLeft w:val="0"/>
      <w:marRight w:val="0"/>
      <w:marTop w:val="0"/>
      <w:marBottom w:val="0"/>
      <w:divBdr>
        <w:top w:val="none" w:sz="0" w:space="0" w:color="auto"/>
        <w:left w:val="none" w:sz="0" w:space="0" w:color="auto"/>
        <w:bottom w:val="none" w:sz="0" w:space="0" w:color="auto"/>
        <w:right w:val="none" w:sz="0" w:space="0" w:color="auto"/>
      </w:divBdr>
    </w:div>
    <w:div w:id="651561491">
      <w:marLeft w:val="480"/>
      <w:marRight w:val="0"/>
      <w:marTop w:val="0"/>
      <w:marBottom w:val="0"/>
      <w:divBdr>
        <w:top w:val="none" w:sz="0" w:space="0" w:color="auto"/>
        <w:left w:val="none" w:sz="0" w:space="0" w:color="auto"/>
        <w:bottom w:val="none" w:sz="0" w:space="0" w:color="auto"/>
        <w:right w:val="none" w:sz="0" w:space="0" w:color="auto"/>
      </w:divBdr>
    </w:div>
    <w:div w:id="651758453">
      <w:bodyDiv w:val="1"/>
      <w:marLeft w:val="0"/>
      <w:marRight w:val="0"/>
      <w:marTop w:val="0"/>
      <w:marBottom w:val="0"/>
      <w:divBdr>
        <w:top w:val="none" w:sz="0" w:space="0" w:color="auto"/>
        <w:left w:val="none" w:sz="0" w:space="0" w:color="auto"/>
        <w:bottom w:val="none" w:sz="0" w:space="0" w:color="auto"/>
        <w:right w:val="none" w:sz="0" w:space="0" w:color="auto"/>
      </w:divBdr>
    </w:div>
    <w:div w:id="652567720">
      <w:marLeft w:val="480"/>
      <w:marRight w:val="0"/>
      <w:marTop w:val="0"/>
      <w:marBottom w:val="0"/>
      <w:divBdr>
        <w:top w:val="none" w:sz="0" w:space="0" w:color="auto"/>
        <w:left w:val="none" w:sz="0" w:space="0" w:color="auto"/>
        <w:bottom w:val="none" w:sz="0" w:space="0" w:color="auto"/>
        <w:right w:val="none" w:sz="0" w:space="0" w:color="auto"/>
      </w:divBdr>
    </w:div>
    <w:div w:id="652610043">
      <w:marLeft w:val="480"/>
      <w:marRight w:val="0"/>
      <w:marTop w:val="0"/>
      <w:marBottom w:val="0"/>
      <w:divBdr>
        <w:top w:val="none" w:sz="0" w:space="0" w:color="auto"/>
        <w:left w:val="none" w:sz="0" w:space="0" w:color="auto"/>
        <w:bottom w:val="none" w:sz="0" w:space="0" w:color="auto"/>
        <w:right w:val="none" w:sz="0" w:space="0" w:color="auto"/>
      </w:divBdr>
    </w:div>
    <w:div w:id="652834343">
      <w:marLeft w:val="480"/>
      <w:marRight w:val="0"/>
      <w:marTop w:val="0"/>
      <w:marBottom w:val="0"/>
      <w:divBdr>
        <w:top w:val="none" w:sz="0" w:space="0" w:color="auto"/>
        <w:left w:val="none" w:sz="0" w:space="0" w:color="auto"/>
        <w:bottom w:val="none" w:sz="0" w:space="0" w:color="auto"/>
        <w:right w:val="none" w:sz="0" w:space="0" w:color="auto"/>
      </w:divBdr>
    </w:div>
    <w:div w:id="653218314">
      <w:marLeft w:val="480"/>
      <w:marRight w:val="0"/>
      <w:marTop w:val="0"/>
      <w:marBottom w:val="0"/>
      <w:divBdr>
        <w:top w:val="none" w:sz="0" w:space="0" w:color="auto"/>
        <w:left w:val="none" w:sz="0" w:space="0" w:color="auto"/>
        <w:bottom w:val="none" w:sz="0" w:space="0" w:color="auto"/>
        <w:right w:val="none" w:sz="0" w:space="0" w:color="auto"/>
      </w:divBdr>
    </w:div>
    <w:div w:id="653608019">
      <w:marLeft w:val="480"/>
      <w:marRight w:val="0"/>
      <w:marTop w:val="0"/>
      <w:marBottom w:val="0"/>
      <w:divBdr>
        <w:top w:val="none" w:sz="0" w:space="0" w:color="auto"/>
        <w:left w:val="none" w:sz="0" w:space="0" w:color="auto"/>
        <w:bottom w:val="none" w:sz="0" w:space="0" w:color="auto"/>
        <w:right w:val="none" w:sz="0" w:space="0" w:color="auto"/>
      </w:divBdr>
    </w:div>
    <w:div w:id="654146143">
      <w:marLeft w:val="480"/>
      <w:marRight w:val="0"/>
      <w:marTop w:val="0"/>
      <w:marBottom w:val="0"/>
      <w:divBdr>
        <w:top w:val="none" w:sz="0" w:space="0" w:color="auto"/>
        <w:left w:val="none" w:sz="0" w:space="0" w:color="auto"/>
        <w:bottom w:val="none" w:sz="0" w:space="0" w:color="auto"/>
        <w:right w:val="none" w:sz="0" w:space="0" w:color="auto"/>
      </w:divBdr>
    </w:div>
    <w:div w:id="654451116">
      <w:bodyDiv w:val="1"/>
      <w:marLeft w:val="0"/>
      <w:marRight w:val="0"/>
      <w:marTop w:val="0"/>
      <w:marBottom w:val="0"/>
      <w:divBdr>
        <w:top w:val="none" w:sz="0" w:space="0" w:color="auto"/>
        <w:left w:val="none" w:sz="0" w:space="0" w:color="auto"/>
        <w:bottom w:val="none" w:sz="0" w:space="0" w:color="auto"/>
        <w:right w:val="none" w:sz="0" w:space="0" w:color="auto"/>
      </w:divBdr>
    </w:div>
    <w:div w:id="655186680">
      <w:marLeft w:val="480"/>
      <w:marRight w:val="0"/>
      <w:marTop w:val="0"/>
      <w:marBottom w:val="0"/>
      <w:divBdr>
        <w:top w:val="none" w:sz="0" w:space="0" w:color="auto"/>
        <w:left w:val="none" w:sz="0" w:space="0" w:color="auto"/>
        <w:bottom w:val="none" w:sz="0" w:space="0" w:color="auto"/>
        <w:right w:val="none" w:sz="0" w:space="0" w:color="auto"/>
      </w:divBdr>
    </w:div>
    <w:div w:id="655300981">
      <w:bodyDiv w:val="1"/>
      <w:marLeft w:val="0"/>
      <w:marRight w:val="0"/>
      <w:marTop w:val="0"/>
      <w:marBottom w:val="0"/>
      <w:divBdr>
        <w:top w:val="none" w:sz="0" w:space="0" w:color="auto"/>
        <w:left w:val="none" w:sz="0" w:space="0" w:color="auto"/>
        <w:bottom w:val="none" w:sz="0" w:space="0" w:color="auto"/>
        <w:right w:val="none" w:sz="0" w:space="0" w:color="auto"/>
      </w:divBdr>
    </w:div>
    <w:div w:id="655688435">
      <w:marLeft w:val="480"/>
      <w:marRight w:val="0"/>
      <w:marTop w:val="0"/>
      <w:marBottom w:val="0"/>
      <w:divBdr>
        <w:top w:val="none" w:sz="0" w:space="0" w:color="auto"/>
        <w:left w:val="none" w:sz="0" w:space="0" w:color="auto"/>
        <w:bottom w:val="none" w:sz="0" w:space="0" w:color="auto"/>
        <w:right w:val="none" w:sz="0" w:space="0" w:color="auto"/>
      </w:divBdr>
    </w:div>
    <w:div w:id="655954315">
      <w:bodyDiv w:val="1"/>
      <w:marLeft w:val="0"/>
      <w:marRight w:val="0"/>
      <w:marTop w:val="0"/>
      <w:marBottom w:val="0"/>
      <w:divBdr>
        <w:top w:val="none" w:sz="0" w:space="0" w:color="auto"/>
        <w:left w:val="none" w:sz="0" w:space="0" w:color="auto"/>
        <w:bottom w:val="none" w:sz="0" w:space="0" w:color="auto"/>
        <w:right w:val="none" w:sz="0" w:space="0" w:color="auto"/>
      </w:divBdr>
    </w:div>
    <w:div w:id="656110916">
      <w:marLeft w:val="480"/>
      <w:marRight w:val="0"/>
      <w:marTop w:val="0"/>
      <w:marBottom w:val="0"/>
      <w:divBdr>
        <w:top w:val="none" w:sz="0" w:space="0" w:color="auto"/>
        <w:left w:val="none" w:sz="0" w:space="0" w:color="auto"/>
        <w:bottom w:val="none" w:sz="0" w:space="0" w:color="auto"/>
        <w:right w:val="none" w:sz="0" w:space="0" w:color="auto"/>
      </w:divBdr>
    </w:div>
    <w:div w:id="656306597">
      <w:marLeft w:val="480"/>
      <w:marRight w:val="0"/>
      <w:marTop w:val="0"/>
      <w:marBottom w:val="0"/>
      <w:divBdr>
        <w:top w:val="none" w:sz="0" w:space="0" w:color="auto"/>
        <w:left w:val="none" w:sz="0" w:space="0" w:color="auto"/>
        <w:bottom w:val="none" w:sz="0" w:space="0" w:color="auto"/>
        <w:right w:val="none" w:sz="0" w:space="0" w:color="auto"/>
      </w:divBdr>
    </w:div>
    <w:div w:id="657153755">
      <w:marLeft w:val="480"/>
      <w:marRight w:val="0"/>
      <w:marTop w:val="0"/>
      <w:marBottom w:val="0"/>
      <w:divBdr>
        <w:top w:val="none" w:sz="0" w:space="0" w:color="auto"/>
        <w:left w:val="none" w:sz="0" w:space="0" w:color="auto"/>
        <w:bottom w:val="none" w:sz="0" w:space="0" w:color="auto"/>
        <w:right w:val="none" w:sz="0" w:space="0" w:color="auto"/>
      </w:divBdr>
    </w:div>
    <w:div w:id="657995794">
      <w:bodyDiv w:val="1"/>
      <w:marLeft w:val="0"/>
      <w:marRight w:val="0"/>
      <w:marTop w:val="0"/>
      <w:marBottom w:val="0"/>
      <w:divBdr>
        <w:top w:val="none" w:sz="0" w:space="0" w:color="auto"/>
        <w:left w:val="none" w:sz="0" w:space="0" w:color="auto"/>
        <w:bottom w:val="none" w:sz="0" w:space="0" w:color="auto"/>
        <w:right w:val="none" w:sz="0" w:space="0" w:color="auto"/>
      </w:divBdr>
    </w:div>
    <w:div w:id="658002818">
      <w:marLeft w:val="480"/>
      <w:marRight w:val="0"/>
      <w:marTop w:val="0"/>
      <w:marBottom w:val="0"/>
      <w:divBdr>
        <w:top w:val="none" w:sz="0" w:space="0" w:color="auto"/>
        <w:left w:val="none" w:sz="0" w:space="0" w:color="auto"/>
        <w:bottom w:val="none" w:sz="0" w:space="0" w:color="auto"/>
        <w:right w:val="none" w:sz="0" w:space="0" w:color="auto"/>
      </w:divBdr>
    </w:div>
    <w:div w:id="658457949">
      <w:marLeft w:val="480"/>
      <w:marRight w:val="0"/>
      <w:marTop w:val="0"/>
      <w:marBottom w:val="0"/>
      <w:divBdr>
        <w:top w:val="none" w:sz="0" w:space="0" w:color="auto"/>
        <w:left w:val="none" w:sz="0" w:space="0" w:color="auto"/>
        <w:bottom w:val="none" w:sz="0" w:space="0" w:color="auto"/>
        <w:right w:val="none" w:sz="0" w:space="0" w:color="auto"/>
      </w:divBdr>
    </w:div>
    <w:div w:id="658996881">
      <w:marLeft w:val="480"/>
      <w:marRight w:val="0"/>
      <w:marTop w:val="0"/>
      <w:marBottom w:val="0"/>
      <w:divBdr>
        <w:top w:val="none" w:sz="0" w:space="0" w:color="auto"/>
        <w:left w:val="none" w:sz="0" w:space="0" w:color="auto"/>
        <w:bottom w:val="none" w:sz="0" w:space="0" w:color="auto"/>
        <w:right w:val="none" w:sz="0" w:space="0" w:color="auto"/>
      </w:divBdr>
    </w:div>
    <w:div w:id="659118084">
      <w:marLeft w:val="480"/>
      <w:marRight w:val="0"/>
      <w:marTop w:val="0"/>
      <w:marBottom w:val="0"/>
      <w:divBdr>
        <w:top w:val="none" w:sz="0" w:space="0" w:color="auto"/>
        <w:left w:val="none" w:sz="0" w:space="0" w:color="auto"/>
        <w:bottom w:val="none" w:sz="0" w:space="0" w:color="auto"/>
        <w:right w:val="none" w:sz="0" w:space="0" w:color="auto"/>
      </w:divBdr>
    </w:div>
    <w:div w:id="659845920">
      <w:marLeft w:val="480"/>
      <w:marRight w:val="0"/>
      <w:marTop w:val="0"/>
      <w:marBottom w:val="0"/>
      <w:divBdr>
        <w:top w:val="none" w:sz="0" w:space="0" w:color="auto"/>
        <w:left w:val="none" w:sz="0" w:space="0" w:color="auto"/>
        <w:bottom w:val="none" w:sz="0" w:space="0" w:color="auto"/>
        <w:right w:val="none" w:sz="0" w:space="0" w:color="auto"/>
      </w:divBdr>
    </w:div>
    <w:div w:id="660550810">
      <w:marLeft w:val="480"/>
      <w:marRight w:val="0"/>
      <w:marTop w:val="0"/>
      <w:marBottom w:val="0"/>
      <w:divBdr>
        <w:top w:val="none" w:sz="0" w:space="0" w:color="auto"/>
        <w:left w:val="none" w:sz="0" w:space="0" w:color="auto"/>
        <w:bottom w:val="none" w:sz="0" w:space="0" w:color="auto"/>
        <w:right w:val="none" w:sz="0" w:space="0" w:color="auto"/>
      </w:divBdr>
    </w:div>
    <w:div w:id="661006129">
      <w:marLeft w:val="480"/>
      <w:marRight w:val="0"/>
      <w:marTop w:val="0"/>
      <w:marBottom w:val="0"/>
      <w:divBdr>
        <w:top w:val="none" w:sz="0" w:space="0" w:color="auto"/>
        <w:left w:val="none" w:sz="0" w:space="0" w:color="auto"/>
        <w:bottom w:val="none" w:sz="0" w:space="0" w:color="auto"/>
        <w:right w:val="none" w:sz="0" w:space="0" w:color="auto"/>
      </w:divBdr>
    </w:div>
    <w:div w:id="661276193">
      <w:marLeft w:val="480"/>
      <w:marRight w:val="0"/>
      <w:marTop w:val="0"/>
      <w:marBottom w:val="0"/>
      <w:divBdr>
        <w:top w:val="none" w:sz="0" w:space="0" w:color="auto"/>
        <w:left w:val="none" w:sz="0" w:space="0" w:color="auto"/>
        <w:bottom w:val="none" w:sz="0" w:space="0" w:color="auto"/>
        <w:right w:val="none" w:sz="0" w:space="0" w:color="auto"/>
      </w:divBdr>
    </w:div>
    <w:div w:id="661587770">
      <w:marLeft w:val="480"/>
      <w:marRight w:val="0"/>
      <w:marTop w:val="0"/>
      <w:marBottom w:val="0"/>
      <w:divBdr>
        <w:top w:val="none" w:sz="0" w:space="0" w:color="auto"/>
        <w:left w:val="none" w:sz="0" w:space="0" w:color="auto"/>
        <w:bottom w:val="none" w:sz="0" w:space="0" w:color="auto"/>
        <w:right w:val="none" w:sz="0" w:space="0" w:color="auto"/>
      </w:divBdr>
    </w:div>
    <w:div w:id="662392211">
      <w:marLeft w:val="480"/>
      <w:marRight w:val="0"/>
      <w:marTop w:val="0"/>
      <w:marBottom w:val="0"/>
      <w:divBdr>
        <w:top w:val="none" w:sz="0" w:space="0" w:color="auto"/>
        <w:left w:val="none" w:sz="0" w:space="0" w:color="auto"/>
        <w:bottom w:val="none" w:sz="0" w:space="0" w:color="auto"/>
        <w:right w:val="none" w:sz="0" w:space="0" w:color="auto"/>
      </w:divBdr>
    </w:div>
    <w:div w:id="662397156">
      <w:marLeft w:val="480"/>
      <w:marRight w:val="0"/>
      <w:marTop w:val="0"/>
      <w:marBottom w:val="0"/>
      <w:divBdr>
        <w:top w:val="none" w:sz="0" w:space="0" w:color="auto"/>
        <w:left w:val="none" w:sz="0" w:space="0" w:color="auto"/>
        <w:bottom w:val="none" w:sz="0" w:space="0" w:color="auto"/>
        <w:right w:val="none" w:sz="0" w:space="0" w:color="auto"/>
      </w:divBdr>
    </w:div>
    <w:div w:id="662590867">
      <w:bodyDiv w:val="1"/>
      <w:marLeft w:val="0"/>
      <w:marRight w:val="0"/>
      <w:marTop w:val="0"/>
      <w:marBottom w:val="0"/>
      <w:divBdr>
        <w:top w:val="none" w:sz="0" w:space="0" w:color="auto"/>
        <w:left w:val="none" w:sz="0" w:space="0" w:color="auto"/>
        <w:bottom w:val="none" w:sz="0" w:space="0" w:color="auto"/>
        <w:right w:val="none" w:sz="0" w:space="0" w:color="auto"/>
      </w:divBdr>
    </w:div>
    <w:div w:id="662777073">
      <w:marLeft w:val="480"/>
      <w:marRight w:val="0"/>
      <w:marTop w:val="0"/>
      <w:marBottom w:val="0"/>
      <w:divBdr>
        <w:top w:val="none" w:sz="0" w:space="0" w:color="auto"/>
        <w:left w:val="none" w:sz="0" w:space="0" w:color="auto"/>
        <w:bottom w:val="none" w:sz="0" w:space="0" w:color="auto"/>
        <w:right w:val="none" w:sz="0" w:space="0" w:color="auto"/>
      </w:divBdr>
    </w:div>
    <w:div w:id="664279788">
      <w:marLeft w:val="480"/>
      <w:marRight w:val="0"/>
      <w:marTop w:val="0"/>
      <w:marBottom w:val="0"/>
      <w:divBdr>
        <w:top w:val="none" w:sz="0" w:space="0" w:color="auto"/>
        <w:left w:val="none" w:sz="0" w:space="0" w:color="auto"/>
        <w:bottom w:val="none" w:sz="0" w:space="0" w:color="auto"/>
        <w:right w:val="none" w:sz="0" w:space="0" w:color="auto"/>
      </w:divBdr>
    </w:div>
    <w:div w:id="664667796">
      <w:marLeft w:val="480"/>
      <w:marRight w:val="0"/>
      <w:marTop w:val="0"/>
      <w:marBottom w:val="0"/>
      <w:divBdr>
        <w:top w:val="none" w:sz="0" w:space="0" w:color="auto"/>
        <w:left w:val="none" w:sz="0" w:space="0" w:color="auto"/>
        <w:bottom w:val="none" w:sz="0" w:space="0" w:color="auto"/>
        <w:right w:val="none" w:sz="0" w:space="0" w:color="auto"/>
      </w:divBdr>
    </w:div>
    <w:div w:id="665135428">
      <w:marLeft w:val="480"/>
      <w:marRight w:val="0"/>
      <w:marTop w:val="0"/>
      <w:marBottom w:val="0"/>
      <w:divBdr>
        <w:top w:val="none" w:sz="0" w:space="0" w:color="auto"/>
        <w:left w:val="none" w:sz="0" w:space="0" w:color="auto"/>
        <w:bottom w:val="none" w:sz="0" w:space="0" w:color="auto"/>
        <w:right w:val="none" w:sz="0" w:space="0" w:color="auto"/>
      </w:divBdr>
    </w:div>
    <w:div w:id="665278759">
      <w:marLeft w:val="480"/>
      <w:marRight w:val="0"/>
      <w:marTop w:val="0"/>
      <w:marBottom w:val="0"/>
      <w:divBdr>
        <w:top w:val="none" w:sz="0" w:space="0" w:color="auto"/>
        <w:left w:val="none" w:sz="0" w:space="0" w:color="auto"/>
        <w:bottom w:val="none" w:sz="0" w:space="0" w:color="auto"/>
        <w:right w:val="none" w:sz="0" w:space="0" w:color="auto"/>
      </w:divBdr>
    </w:div>
    <w:div w:id="665594768">
      <w:bodyDiv w:val="1"/>
      <w:marLeft w:val="0"/>
      <w:marRight w:val="0"/>
      <w:marTop w:val="0"/>
      <w:marBottom w:val="0"/>
      <w:divBdr>
        <w:top w:val="none" w:sz="0" w:space="0" w:color="auto"/>
        <w:left w:val="none" w:sz="0" w:space="0" w:color="auto"/>
        <w:bottom w:val="none" w:sz="0" w:space="0" w:color="auto"/>
        <w:right w:val="none" w:sz="0" w:space="0" w:color="auto"/>
      </w:divBdr>
    </w:div>
    <w:div w:id="666641509">
      <w:marLeft w:val="480"/>
      <w:marRight w:val="0"/>
      <w:marTop w:val="0"/>
      <w:marBottom w:val="0"/>
      <w:divBdr>
        <w:top w:val="none" w:sz="0" w:space="0" w:color="auto"/>
        <w:left w:val="none" w:sz="0" w:space="0" w:color="auto"/>
        <w:bottom w:val="none" w:sz="0" w:space="0" w:color="auto"/>
        <w:right w:val="none" w:sz="0" w:space="0" w:color="auto"/>
      </w:divBdr>
    </w:div>
    <w:div w:id="666902907">
      <w:marLeft w:val="480"/>
      <w:marRight w:val="0"/>
      <w:marTop w:val="0"/>
      <w:marBottom w:val="0"/>
      <w:divBdr>
        <w:top w:val="none" w:sz="0" w:space="0" w:color="auto"/>
        <w:left w:val="none" w:sz="0" w:space="0" w:color="auto"/>
        <w:bottom w:val="none" w:sz="0" w:space="0" w:color="auto"/>
        <w:right w:val="none" w:sz="0" w:space="0" w:color="auto"/>
      </w:divBdr>
    </w:div>
    <w:div w:id="666907130">
      <w:bodyDiv w:val="1"/>
      <w:marLeft w:val="0"/>
      <w:marRight w:val="0"/>
      <w:marTop w:val="0"/>
      <w:marBottom w:val="0"/>
      <w:divBdr>
        <w:top w:val="none" w:sz="0" w:space="0" w:color="auto"/>
        <w:left w:val="none" w:sz="0" w:space="0" w:color="auto"/>
        <w:bottom w:val="none" w:sz="0" w:space="0" w:color="auto"/>
        <w:right w:val="none" w:sz="0" w:space="0" w:color="auto"/>
      </w:divBdr>
    </w:div>
    <w:div w:id="667639224">
      <w:marLeft w:val="480"/>
      <w:marRight w:val="0"/>
      <w:marTop w:val="0"/>
      <w:marBottom w:val="0"/>
      <w:divBdr>
        <w:top w:val="none" w:sz="0" w:space="0" w:color="auto"/>
        <w:left w:val="none" w:sz="0" w:space="0" w:color="auto"/>
        <w:bottom w:val="none" w:sz="0" w:space="0" w:color="auto"/>
        <w:right w:val="none" w:sz="0" w:space="0" w:color="auto"/>
      </w:divBdr>
    </w:div>
    <w:div w:id="667707806">
      <w:marLeft w:val="480"/>
      <w:marRight w:val="0"/>
      <w:marTop w:val="0"/>
      <w:marBottom w:val="0"/>
      <w:divBdr>
        <w:top w:val="none" w:sz="0" w:space="0" w:color="auto"/>
        <w:left w:val="none" w:sz="0" w:space="0" w:color="auto"/>
        <w:bottom w:val="none" w:sz="0" w:space="0" w:color="auto"/>
        <w:right w:val="none" w:sz="0" w:space="0" w:color="auto"/>
      </w:divBdr>
    </w:div>
    <w:div w:id="668021676">
      <w:bodyDiv w:val="1"/>
      <w:marLeft w:val="0"/>
      <w:marRight w:val="0"/>
      <w:marTop w:val="0"/>
      <w:marBottom w:val="0"/>
      <w:divBdr>
        <w:top w:val="none" w:sz="0" w:space="0" w:color="auto"/>
        <w:left w:val="none" w:sz="0" w:space="0" w:color="auto"/>
        <w:bottom w:val="none" w:sz="0" w:space="0" w:color="auto"/>
        <w:right w:val="none" w:sz="0" w:space="0" w:color="auto"/>
      </w:divBdr>
    </w:div>
    <w:div w:id="668678016">
      <w:marLeft w:val="480"/>
      <w:marRight w:val="0"/>
      <w:marTop w:val="0"/>
      <w:marBottom w:val="0"/>
      <w:divBdr>
        <w:top w:val="none" w:sz="0" w:space="0" w:color="auto"/>
        <w:left w:val="none" w:sz="0" w:space="0" w:color="auto"/>
        <w:bottom w:val="none" w:sz="0" w:space="0" w:color="auto"/>
        <w:right w:val="none" w:sz="0" w:space="0" w:color="auto"/>
      </w:divBdr>
    </w:div>
    <w:div w:id="668750543">
      <w:bodyDiv w:val="1"/>
      <w:marLeft w:val="0"/>
      <w:marRight w:val="0"/>
      <w:marTop w:val="0"/>
      <w:marBottom w:val="0"/>
      <w:divBdr>
        <w:top w:val="none" w:sz="0" w:space="0" w:color="auto"/>
        <w:left w:val="none" w:sz="0" w:space="0" w:color="auto"/>
        <w:bottom w:val="none" w:sz="0" w:space="0" w:color="auto"/>
        <w:right w:val="none" w:sz="0" w:space="0" w:color="auto"/>
      </w:divBdr>
    </w:div>
    <w:div w:id="668796310">
      <w:bodyDiv w:val="1"/>
      <w:marLeft w:val="0"/>
      <w:marRight w:val="0"/>
      <w:marTop w:val="0"/>
      <w:marBottom w:val="0"/>
      <w:divBdr>
        <w:top w:val="none" w:sz="0" w:space="0" w:color="auto"/>
        <w:left w:val="none" w:sz="0" w:space="0" w:color="auto"/>
        <w:bottom w:val="none" w:sz="0" w:space="0" w:color="auto"/>
        <w:right w:val="none" w:sz="0" w:space="0" w:color="auto"/>
      </w:divBdr>
    </w:div>
    <w:div w:id="669068309">
      <w:marLeft w:val="480"/>
      <w:marRight w:val="0"/>
      <w:marTop w:val="0"/>
      <w:marBottom w:val="0"/>
      <w:divBdr>
        <w:top w:val="none" w:sz="0" w:space="0" w:color="auto"/>
        <w:left w:val="none" w:sz="0" w:space="0" w:color="auto"/>
        <w:bottom w:val="none" w:sz="0" w:space="0" w:color="auto"/>
        <w:right w:val="none" w:sz="0" w:space="0" w:color="auto"/>
      </w:divBdr>
    </w:div>
    <w:div w:id="669406540">
      <w:marLeft w:val="480"/>
      <w:marRight w:val="0"/>
      <w:marTop w:val="0"/>
      <w:marBottom w:val="0"/>
      <w:divBdr>
        <w:top w:val="none" w:sz="0" w:space="0" w:color="auto"/>
        <w:left w:val="none" w:sz="0" w:space="0" w:color="auto"/>
        <w:bottom w:val="none" w:sz="0" w:space="0" w:color="auto"/>
        <w:right w:val="none" w:sz="0" w:space="0" w:color="auto"/>
      </w:divBdr>
    </w:div>
    <w:div w:id="669407089">
      <w:marLeft w:val="480"/>
      <w:marRight w:val="0"/>
      <w:marTop w:val="0"/>
      <w:marBottom w:val="0"/>
      <w:divBdr>
        <w:top w:val="none" w:sz="0" w:space="0" w:color="auto"/>
        <w:left w:val="none" w:sz="0" w:space="0" w:color="auto"/>
        <w:bottom w:val="none" w:sz="0" w:space="0" w:color="auto"/>
        <w:right w:val="none" w:sz="0" w:space="0" w:color="auto"/>
      </w:divBdr>
    </w:div>
    <w:div w:id="669452747">
      <w:marLeft w:val="480"/>
      <w:marRight w:val="0"/>
      <w:marTop w:val="0"/>
      <w:marBottom w:val="0"/>
      <w:divBdr>
        <w:top w:val="none" w:sz="0" w:space="0" w:color="auto"/>
        <w:left w:val="none" w:sz="0" w:space="0" w:color="auto"/>
        <w:bottom w:val="none" w:sz="0" w:space="0" w:color="auto"/>
        <w:right w:val="none" w:sz="0" w:space="0" w:color="auto"/>
      </w:divBdr>
    </w:div>
    <w:div w:id="669525724">
      <w:marLeft w:val="480"/>
      <w:marRight w:val="0"/>
      <w:marTop w:val="0"/>
      <w:marBottom w:val="0"/>
      <w:divBdr>
        <w:top w:val="none" w:sz="0" w:space="0" w:color="auto"/>
        <w:left w:val="none" w:sz="0" w:space="0" w:color="auto"/>
        <w:bottom w:val="none" w:sz="0" w:space="0" w:color="auto"/>
        <w:right w:val="none" w:sz="0" w:space="0" w:color="auto"/>
      </w:divBdr>
    </w:div>
    <w:div w:id="669909711">
      <w:marLeft w:val="480"/>
      <w:marRight w:val="0"/>
      <w:marTop w:val="0"/>
      <w:marBottom w:val="0"/>
      <w:divBdr>
        <w:top w:val="none" w:sz="0" w:space="0" w:color="auto"/>
        <w:left w:val="none" w:sz="0" w:space="0" w:color="auto"/>
        <w:bottom w:val="none" w:sz="0" w:space="0" w:color="auto"/>
        <w:right w:val="none" w:sz="0" w:space="0" w:color="auto"/>
      </w:divBdr>
    </w:div>
    <w:div w:id="670255962">
      <w:marLeft w:val="480"/>
      <w:marRight w:val="0"/>
      <w:marTop w:val="0"/>
      <w:marBottom w:val="0"/>
      <w:divBdr>
        <w:top w:val="none" w:sz="0" w:space="0" w:color="auto"/>
        <w:left w:val="none" w:sz="0" w:space="0" w:color="auto"/>
        <w:bottom w:val="none" w:sz="0" w:space="0" w:color="auto"/>
        <w:right w:val="none" w:sz="0" w:space="0" w:color="auto"/>
      </w:divBdr>
    </w:div>
    <w:div w:id="670524087">
      <w:bodyDiv w:val="1"/>
      <w:marLeft w:val="0"/>
      <w:marRight w:val="0"/>
      <w:marTop w:val="0"/>
      <w:marBottom w:val="0"/>
      <w:divBdr>
        <w:top w:val="none" w:sz="0" w:space="0" w:color="auto"/>
        <w:left w:val="none" w:sz="0" w:space="0" w:color="auto"/>
        <w:bottom w:val="none" w:sz="0" w:space="0" w:color="auto"/>
        <w:right w:val="none" w:sz="0" w:space="0" w:color="auto"/>
      </w:divBdr>
    </w:div>
    <w:div w:id="671104346">
      <w:marLeft w:val="480"/>
      <w:marRight w:val="0"/>
      <w:marTop w:val="0"/>
      <w:marBottom w:val="0"/>
      <w:divBdr>
        <w:top w:val="none" w:sz="0" w:space="0" w:color="auto"/>
        <w:left w:val="none" w:sz="0" w:space="0" w:color="auto"/>
        <w:bottom w:val="none" w:sz="0" w:space="0" w:color="auto"/>
        <w:right w:val="none" w:sz="0" w:space="0" w:color="auto"/>
      </w:divBdr>
    </w:div>
    <w:div w:id="671421040">
      <w:marLeft w:val="480"/>
      <w:marRight w:val="0"/>
      <w:marTop w:val="0"/>
      <w:marBottom w:val="0"/>
      <w:divBdr>
        <w:top w:val="none" w:sz="0" w:space="0" w:color="auto"/>
        <w:left w:val="none" w:sz="0" w:space="0" w:color="auto"/>
        <w:bottom w:val="none" w:sz="0" w:space="0" w:color="auto"/>
        <w:right w:val="none" w:sz="0" w:space="0" w:color="auto"/>
      </w:divBdr>
    </w:div>
    <w:div w:id="671445592">
      <w:marLeft w:val="480"/>
      <w:marRight w:val="0"/>
      <w:marTop w:val="0"/>
      <w:marBottom w:val="0"/>
      <w:divBdr>
        <w:top w:val="none" w:sz="0" w:space="0" w:color="auto"/>
        <w:left w:val="none" w:sz="0" w:space="0" w:color="auto"/>
        <w:bottom w:val="none" w:sz="0" w:space="0" w:color="auto"/>
        <w:right w:val="none" w:sz="0" w:space="0" w:color="auto"/>
      </w:divBdr>
    </w:div>
    <w:div w:id="671613912">
      <w:bodyDiv w:val="1"/>
      <w:marLeft w:val="0"/>
      <w:marRight w:val="0"/>
      <w:marTop w:val="0"/>
      <w:marBottom w:val="0"/>
      <w:divBdr>
        <w:top w:val="none" w:sz="0" w:space="0" w:color="auto"/>
        <w:left w:val="none" w:sz="0" w:space="0" w:color="auto"/>
        <w:bottom w:val="none" w:sz="0" w:space="0" w:color="auto"/>
        <w:right w:val="none" w:sz="0" w:space="0" w:color="auto"/>
      </w:divBdr>
    </w:div>
    <w:div w:id="672029871">
      <w:marLeft w:val="480"/>
      <w:marRight w:val="0"/>
      <w:marTop w:val="0"/>
      <w:marBottom w:val="0"/>
      <w:divBdr>
        <w:top w:val="none" w:sz="0" w:space="0" w:color="auto"/>
        <w:left w:val="none" w:sz="0" w:space="0" w:color="auto"/>
        <w:bottom w:val="none" w:sz="0" w:space="0" w:color="auto"/>
        <w:right w:val="none" w:sz="0" w:space="0" w:color="auto"/>
      </w:divBdr>
    </w:div>
    <w:div w:id="672143475">
      <w:marLeft w:val="480"/>
      <w:marRight w:val="0"/>
      <w:marTop w:val="0"/>
      <w:marBottom w:val="0"/>
      <w:divBdr>
        <w:top w:val="none" w:sz="0" w:space="0" w:color="auto"/>
        <w:left w:val="none" w:sz="0" w:space="0" w:color="auto"/>
        <w:bottom w:val="none" w:sz="0" w:space="0" w:color="auto"/>
        <w:right w:val="none" w:sz="0" w:space="0" w:color="auto"/>
      </w:divBdr>
    </w:div>
    <w:div w:id="672147313">
      <w:bodyDiv w:val="1"/>
      <w:marLeft w:val="0"/>
      <w:marRight w:val="0"/>
      <w:marTop w:val="0"/>
      <w:marBottom w:val="0"/>
      <w:divBdr>
        <w:top w:val="none" w:sz="0" w:space="0" w:color="auto"/>
        <w:left w:val="none" w:sz="0" w:space="0" w:color="auto"/>
        <w:bottom w:val="none" w:sz="0" w:space="0" w:color="auto"/>
        <w:right w:val="none" w:sz="0" w:space="0" w:color="auto"/>
      </w:divBdr>
    </w:div>
    <w:div w:id="672220237">
      <w:marLeft w:val="480"/>
      <w:marRight w:val="0"/>
      <w:marTop w:val="0"/>
      <w:marBottom w:val="0"/>
      <w:divBdr>
        <w:top w:val="none" w:sz="0" w:space="0" w:color="auto"/>
        <w:left w:val="none" w:sz="0" w:space="0" w:color="auto"/>
        <w:bottom w:val="none" w:sz="0" w:space="0" w:color="auto"/>
        <w:right w:val="none" w:sz="0" w:space="0" w:color="auto"/>
      </w:divBdr>
    </w:div>
    <w:div w:id="672220960">
      <w:bodyDiv w:val="1"/>
      <w:marLeft w:val="0"/>
      <w:marRight w:val="0"/>
      <w:marTop w:val="0"/>
      <w:marBottom w:val="0"/>
      <w:divBdr>
        <w:top w:val="none" w:sz="0" w:space="0" w:color="auto"/>
        <w:left w:val="none" w:sz="0" w:space="0" w:color="auto"/>
        <w:bottom w:val="none" w:sz="0" w:space="0" w:color="auto"/>
        <w:right w:val="none" w:sz="0" w:space="0" w:color="auto"/>
      </w:divBdr>
    </w:div>
    <w:div w:id="672420378">
      <w:marLeft w:val="480"/>
      <w:marRight w:val="0"/>
      <w:marTop w:val="0"/>
      <w:marBottom w:val="0"/>
      <w:divBdr>
        <w:top w:val="none" w:sz="0" w:space="0" w:color="auto"/>
        <w:left w:val="none" w:sz="0" w:space="0" w:color="auto"/>
        <w:bottom w:val="none" w:sz="0" w:space="0" w:color="auto"/>
        <w:right w:val="none" w:sz="0" w:space="0" w:color="auto"/>
      </w:divBdr>
    </w:div>
    <w:div w:id="672495289">
      <w:marLeft w:val="480"/>
      <w:marRight w:val="0"/>
      <w:marTop w:val="0"/>
      <w:marBottom w:val="0"/>
      <w:divBdr>
        <w:top w:val="none" w:sz="0" w:space="0" w:color="auto"/>
        <w:left w:val="none" w:sz="0" w:space="0" w:color="auto"/>
        <w:bottom w:val="none" w:sz="0" w:space="0" w:color="auto"/>
        <w:right w:val="none" w:sz="0" w:space="0" w:color="auto"/>
      </w:divBdr>
    </w:div>
    <w:div w:id="672610894">
      <w:bodyDiv w:val="1"/>
      <w:marLeft w:val="0"/>
      <w:marRight w:val="0"/>
      <w:marTop w:val="0"/>
      <w:marBottom w:val="0"/>
      <w:divBdr>
        <w:top w:val="none" w:sz="0" w:space="0" w:color="auto"/>
        <w:left w:val="none" w:sz="0" w:space="0" w:color="auto"/>
        <w:bottom w:val="none" w:sz="0" w:space="0" w:color="auto"/>
        <w:right w:val="none" w:sz="0" w:space="0" w:color="auto"/>
      </w:divBdr>
    </w:div>
    <w:div w:id="672807259">
      <w:marLeft w:val="480"/>
      <w:marRight w:val="0"/>
      <w:marTop w:val="0"/>
      <w:marBottom w:val="0"/>
      <w:divBdr>
        <w:top w:val="none" w:sz="0" w:space="0" w:color="auto"/>
        <w:left w:val="none" w:sz="0" w:space="0" w:color="auto"/>
        <w:bottom w:val="none" w:sz="0" w:space="0" w:color="auto"/>
        <w:right w:val="none" w:sz="0" w:space="0" w:color="auto"/>
      </w:divBdr>
    </w:div>
    <w:div w:id="674042255">
      <w:marLeft w:val="480"/>
      <w:marRight w:val="0"/>
      <w:marTop w:val="0"/>
      <w:marBottom w:val="0"/>
      <w:divBdr>
        <w:top w:val="none" w:sz="0" w:space="0" w:color="auto"/>
        <w:left w:val="none" w:sz="0" w:space="0" w:color="auto"/>
        <w:bottom w:val="none" w:sz="0" w:space="0" w:color="auto"/>
        <w:right w:val="none" w:sz="0" w:space="0" w:color="auto"/>
      </w:divBdr>
    </w:div>
    <w:div w:id="674109070">
      <w:bodyDiv w:val="1"/>
      <w:marLeft w:val="0"/>
      <w:marRight w:val="0"/>
      <w:marTop w:val="0"/>
      <w:marBottom w:val="0"/>
      <w:divBdr>
        <w:top w:val="none" w:sz="0" w:space="0" w:color="auto"/>
        <w:left w:val="none" w:sz="0" w:space="0" w:color="auto"/>
        <w:bottom w:val="none" w:sz="0" w:space="0" w:color="auto"/>
        <w:right w:val="none" w:sz="0" w:space="0" w:color="auto"/>
      </w:divBdr>
    </w:div>
    <w:div w:id="674303681">
      <w:marLeft w:val="480"/>
      <w:marRight w:val="0"/>
      <w:marTop w:val="0"/>
      <w:marBottom w:val="0"/>
      <w:divBdr>
        <w:top w:val="none" w:sz="0" w:space="0" w:color="auto"/>
        <w:left w:val="none" w:sz="0" w:space="0" w:color="auto"/>
        <w:bottom w:val="none" w:sz="0" w:space="0" w:color="auto"/>
        <w:right w:val="none" w:sz="0" w:space="0" w:color="auto"/>
      </w:divBdr>
    </w:div>
    <w:div w:id="674647496">
      <w:bodyDiv w:val="1"/>
      <w:marLeft w:val="0"/>
      <w:marRight w:val="0"/>
      <w:marTop w:val="0"/>
      <w:marBottom w:val="0"/>
      <w:divBdr>
        <w:top w:val="none" w:sz="0" w:space="0" w:color="auto"/>
        <w:left w:val="none" w:sz="0" w:space="0" w:color="auto"/>
        <w:bottom w:val="none" w:sz="0" w:space="0" w:color="auto"/>
        <w:right w:val="none" w:sz="0" w:space="0" w:color="auto"/>
      </w:divBdr>
    </w:div>
    <w:div w:id="674963189">
      <w:marLeft w:val="480"/>
      <w:marRight w:val="0"/>
      <w:marTop w:val="0"/>
      <w:marBottom w:val="0"/>
      <w:divBdr>
        <w:top w:val="none" w:sz="0" w:space="0" w:color="auto"/>
        <w:left w:val="none" w:sz="0" w:space="0" w:color="auto"/>
        <w:bottom w:val="none" w:sz="0" w:space="0" w:color="auto"/>
        <w:right w:val="none" w:sz="0" w:space="0" w:color="auto"/>
      </w:divBdr>
    </w:div>
    <w:div w:id="675614828">
      <w:marLeft w:val="480"/>
      <w:marRight w:val="0"/>
      <w:marTop w:val="0"/>
      <w:marBottom w:val="0"/>
      <w:divBdr>
        <w:top w:val="none" w:sz="0" w:space="0" w:color="auto"/>
        <w:left w:val="none" w:sz="0" w:space="0" w:color="auto"/>
        <w:bottom w:val="none" w:sz="0" w:space="0" w:color="auto"/>
        <w:right w:val="none" w:sz="0" w:space="0" w:color="auto"/>
      </w:divBdr>
    </w:div>
    <w:div w:id="675694497">
      <w:marLeft w:val="480"/>
      <w:marRight w:val="0"/>
      <w:marTop w:val="0"/>
      <w:marBottom w:val="0"/>
      <w:divBdr>
        <w:top w:val="none" w:sz="0" w:space="0" w:color="auto"/>
        <w:left w:val="none" w:sz="0" w:space="0" w:color="auto"/>
        <w:bottom w:val="none" w:sz="0" w:space="0" w:color="auto"/>
        <w:right w:val="none" w:sz="0" w:space="0" w:color="auto"/>
      </w:divBdr>
    </w:div>
    <w:div w:id="676424578">
      <w:marLeft w:val="480"/>
      <w:marRight w:val="0"/>
      <w:marTop w:val="0"/>
      <w:marBottom w:val="0"/>
      <w:divBdr>
        <w:top w:val="none" w:sz="0" w:space="0" w:color="auto"/>
        <w:left w:val="none" w:sz="0" w:space="0" w:color="auto"/>
        <w:bottom w:val="none" w:sz="0" w:space="0" w:color="auto"/>
        <w:right w:val="none" w:sz="0" w:space="0" w:color="auto"/>
      </w:divBdr>
    </w:div>
    <w:div w:id="676612357">
      <w:marLeft w:val="480"/>
      <w:marRight w:val="0"/>
      <w:marTop w:val="0"/>
      <w:marBottom w:val="0"/>
      <w:divBdr>
        <w:top w:val="none" w:sz="0" w:space="0" w:color="auto"/>
        <w:left w:val="none" w:sz="0" w:space="0" w:color="auto"/>
        <w:bottom w:val="none" w:sz="0" w:space="0" w:color="auto"/>
        <w:right w:val="none" w:sz="0" w:space="0" w:color="auto"/>
      </w:divBdr>
    </w:div>
    <w:div w:id="676883822">
      <w:marLeft w:val="480"/>
      <w:marRight w:val="0"/>
      <w:marTop w:val="0"/>
      <w:marBottom w:val="0"/>
      <w:divBdr>
        <w:top w:val="none" w:sz="0" w:space="0" w:color="auto"/>
        <w:left w:val="none" w:sz="0" w:space="0" w:color="auto"/>
        <w:bottom w:val="none" w:sz="0" w:space="0" w:color="auto"/>
        <w:right w:val="none" w:sz="0" w:space="0" w:color="auto"/>
      </w:divBdr>
    </w:div>
    <w:div w:id="677851557">
      <w:marLeft w:val="480"/>
      <w:marRight w:val="0"/>
      <w:marTop w:val="0"/>
      <w:marBottom w:val="0"/>
      <w:divBdr>
        <w:top w:val="none" w:sz="0" w:space="0" w:color="auto"/>
        <w:left w:val="none" w:sz="0" w:space="0" w:color="auto"/>
        <w:bottom w:val="none" w:sz="0" w:space="0" w:color="auto"/>
        <w:right w:val="none" w:sz="0" w:space="0" w:color="auto"/>
      </w:divBdr>
    </w:div>
    <w:div w:id="677927246">
      <w:marLeft w:val="480"/>
      <w:marRight w:val="0"/>
      <w:marTop w:val="0"/>
      <w:marBottom w:val="0"/>
      <w:divBdr>
        <w:top w:val="none" w:sz="0" w:space="0" w:color="auto"/>
        <w:left w:val="none" w:sz="0" w:space="0" w:color="auto"/>
        <w:bottom w:val="none" w:sz="0" w:space="0" w:color="auto"/>
        <w:right w:val="none" w:sz="0" w:space="0" w:color="auto"/>
      </w:divBdr>
    </w:div>
    <w:div w:id="678388591">
      <w:marLeft w:val="480"/>
      <w:marRight w:val="0"/>
      <w:marTop w:val="0"/>
      <w:marBottom w:val="0"/>
      <w:divBdr>
        <w:top w:val="none" w:sz="0" w:space="0" w:color="auto"/>
        <w:left w:val="none" w:sz="0" w:space="0" w:color="auto"/>
        <w:bottom w:val="none" w:sz="0" w:space="0" w:color="auto"/>
        <w:right w:val="none" w:sz="0" w:space="0" w:color="auto"/>
      </w:divBdr>
    </w:div>
    <w:div w:id="678502100">
      <w:marLeft w:val="480"/>
      <w:marRight w:val="0"/>
      <w:marTop w:val="0"/>
      <w:marBottom w:val="0"/>
      <w:divBdr>
        <w:top w:val="none" w:sz="0" w:space="0" w:color="auto"/>
        <w:left w:val="none" w:sz="0" w:space="0" w:color="auto"/>
        <w:bottom w:val="none" w:sz="0" w:space="0" w:color="auto"/>
        <w:right w:val="none" w:sz="0" w:space="0" w:color="auto"/>
      </w:divBdr>
    </w:div>
    <w:div w:id="678582599">
      <w:bodyDiv w:val="1"/>
      <w:marLeft w:val="0"/>
      <w:marRight w:val="0"/>
      <w:marTop w:val="0"/>
      <w:marBottom w:val="0"/>
      <w:divBdr>
        <w:top w:val="none" w:sz="0" w:space="0" w:color="auto"/>
        <w:left w:val="none" w:sz="0" w:space="0" w:color="auto"/>
        <w:bottom w:val="none" w:sz="0" w:space="0" w:color="auto"/>
        <w:right w:val="none" w:sz="0" w:space="0" w:color="auto"/>
      </w:divBdr>
    </w:div>
    <w:div w:id="679428670">
      <w:bodyDiv w:val="1"/>
      <w:marLeft w:val="0"/>
      <w:marRight w:val="0"/>
      <w:marTop w:val="0"/>
      <w:marBottom w:val="0"/>
      <w:divBdr>
        <w:top w:val="none" w:sz="0" w:space="0" w:color="auto"/>
        <w:left w:val="none" w:sz="0" w:space="0" w:color="auto"/>
        <w:bottom w:val="none" w:sz="0" w:space="0" w:color="auto"/>
        <w:right w:val="none" w:sz="0" w:space="0" w:color="auto"/>
      </w:divBdr>
    </w:div>
    <w:div w:id="680274561">
      <w:marLeft w:val="480"/>
      <w:marRight w:val="0"/>
      <w:marTop w:val="0"/>
      <w:marBottom w:val="0"/>
      <w:divBdr>
        <w:top w:val="none" w:sz="0" w:space="0" w:color="auto"/>
        <w:left w:val="none" w:sz="0" w:space="0" w:color="auto"/>
        <w:bottom w:val="none" w:sz="0" w:space="0" w:color="auto"/>
        <w:right w:val="none" w:sz="0" w:space="0" w:color="auto"/>
      </w:divBdr>
    </w:div>
    <w:div w:id="680278336">
      <w:marLeft w:val="480"/>
      <w:marRight w:val="0"/>
      <w:marTop w:val="0"/>
      <w:marBottom w:val="0"/>
      <w:divBdr>
        <w:top w:val="none" w:sz="0" w:space="0" w:color="auto"/>
        <w:left w:val="none" w:sz="0" w:space="0" w:color="auto"/>
        <w:bottom w:val="none" w:sz="0" w:space="0" w:color="auto"/>
        <w:right w:val="none" w:sz="0" w:space="0" w:color="auto"/>
      </w:divBdr>
    </w:div>
    <w:div w:id="680358476">
      <w:marLeft w:val="480"/>
      <w:marRight w:val="0"/>
      <w:marTop w:val="0"/>
      <w:marBottom w:val="0"/>
      <w:divBdr>
        <w:top w:val="none" w:sz="0" w:space="0" w:color="auto"/>
        <w:left w:val="none" w:sz="0" w:space="0" w:color="auto"/>
        <w:bottom w:val="none" w:sz="0" w:space="0" w:color="auto"/>
        <w:right w:val="none" w:sz="0" w:space="0" w:color="auto"/>
      </w:divBdr>
    </w:div>
    <w:div w:id="680547375">
      <w:marLeft w:val="480"/>
      <w:marRight w:val="0"/>
      <w:marTop w:val="0"/>
      <w:marBottom w:val="0"/>
      <w:divBdr>
        <w:top w:val="none" w:sz="0" w:space="0" w:color="auto"/>
        <w:left w:val="none" w:sz="0" w:space="0" w:color="auto"/>
        <w:bottom w:val="none" w:sz="0" w:space="0" w:color="auto"/>
        <w:right w:val="none" w:sz="0" w:space="0" w:color="auto"/>
      </w:divBdr>
    </w:div>
    <w:div w:id="680663941">
      <w:marLeft w:val="480"/>
      <w:marRight w:val="0"/>
      <w:marTop w:val="0"/>
      <w:marBottom w:val="0"/>
      <w:divBdr>
        <w:top w:val="none" w:sz="0" w:space="0" w:color="auto"/>
        <w:left w:val="none" w:sz="0" w:space="0" w:color="auto"/>
        <w:bottom w:val="none" w:sz="0" w:space="0" w:color="auto"/>
        <w:right w:val="none" w:sz="0" w:space="0" w:color="auto"/>
      </w:divBdr>
    </w:div>
    <w:div w:id="680818101">
      <w:marLeft w:val="480"/>
      <w:marRight w:val="0"/>
      <w:marTop w:val="0"/>
      <w:marBottom w:val="0"/>
      <w:divBdr>
        <w:top w:val="none" w:sz="0" w:space="0" w:color="auto"/>
        <w:left w:val="none" w:sz="0" w:space="0" w:color="auto"/>
        <w:bottom w:val="none" w:sz="0" w:space="0" w:color="auto"/>
        <w:right w:val="none" w:sz="0" w:space="0" w:color="auto"/>
      </w:divBdr>
    </w:div>
    <w:div w:id="681509870">
      <w:bodyDiv w:val="1"/>
      <w:marLeft w:val="0"/>
      <w:marRight w:val="0"/>
      <w:marTop w:val="0"/>
      <w:marBottom w:val="0"/>
      <w:divBdr>
        <w:top w:val="none" w:sz="0" w:space="0" w:color="auto"/>
        <w:left w:val="none" w:sz="0" w:space="0" w:color="auto"/>
        <w:bottom w:val="none" w:sz="0" w:space="0" w:color="auto"/>
        <w:right w:val="none" w:sz="0" w:space="0" w:color="auto"/>
      </w:divBdr>
    </w:div>
    <w:div w:id="681661013">
      <w:marLeft w:val="480"/>
      <w:marRight w:val="0"/>
      <w:marTop w:val="0"/>
      <w:marBottom w:val="0"/>
      <w:divBdr>
        <w:top w:val="none" w:sz="0" w:space="0" w:color="auto"/>
        <w:left w:val="none" w:sz="0" w:space="0" w:color="auto"/>
        <w:bottom w:val="none" w:sz="0" w:space="0" w:color="auto"/>
        <w:right w:val="none" w:sz="0" w:space="0" w:color="auto"/>
      </w:divBdr>
    </w:div>
    <w:div w:id="681859315">
      <w:marLeft w:val="480"/>
      <w:marRight w:val="0"/>
      <w:marTop w:val="0"/>
      <w:marBottom w:val="0"/>
      <w:divBdr>
        <w:top w:val="none" w:sz="0" w:space="0" w:color="auto"/>
        <w:left w:val="none" w:sz="0" w:space="0" w:color="auto"/>
        <w:bottom w:val="none" w:sz="0" w:space="0" w:color="auto"/>
        <w:right w:val="none" w:sz="0" w:space="0" w:color="auto"/>
      </w:divBdr>
    </w:div>
    <w:div w:id="682392447">
      <w:marLeft w:val="480"/>
      <w:marRight w:val="0"/>
      <w:marTop w:val="0"/>
      <w:marBottom w:val="0"/>
      <w:divBdr>
        <w:top w:val="none" w:sz="0" w:space="0" w:color="auto"/>
        <w:left w:val="none" w:sz="0" w:space="0" w:color="auto"/>
        <w:bottom w:val="none" w:sz="0" w:space="0" w:color="auto"/>
        <w:right w:val="none" w:sz="0" w:space="0" w:color="auto"/>
      </w:divBdr>
    </w:div>
    <w:div w:id="682634570">
      <w:marLeft w:val="480"/>
      <w:marRight w:val="0"/>
      <w:marTop w:val="0"/>
      <w:marBottom w:val="0"/>
      <w:divBdr>
        <w:top w:val="none" w:sz="0" w:space="0" w:color="auto"/>
        <w:left w:val="none" w:sz="0" w:space="0" w:color="auto"/>
        <w:bottom w:val="none" w:sz="0" w:space="0" w:color="auto"/>
        <w:right w:val="none" w:sz="0" w:space="0" w:color="auto"/>
      </w:divBdr>
    </w:div>
    <w:div w:id="682702741">
      <w:marLeft w:val="480"/>
      <w:marRight w:val="0"/>
      <w:marTop w:val="0"/>
      <w:marBottom w:val="0"/>
      <w:divBdr>
        <w:top w:val="none" w:sz="0" w:space="0" w:color="auto"/>
        <w:left w:val="none" w:sz="0" w:space="0" w:color="auto"/>
        <w:bottom w:val="none" w:sz="0" w:space="0" w:color="auto"/>
        <w:right w:val="none" w:sz="0" w:space="0" w:color="auto"/>
      </w:divBdr>
    </w:div>
    <w:div w:id="682902428">
      <w:marLeft w:val="480"/>
      <w:marRight w:val="0"/>
      <w:marTop w:val="0"/>
      <w:marBottom w:val="0"/>
      <w:divBdr>
        <w:top w:val="none" w:sz="0" w:space="0" w:color="auto"/>
        <w:left w:val="none" w:sz="0" w:space="0" w:color="auto"/>
        <w:bottom w:val="none" w:sz="0" w:space="0" w:color="auto"/>
        <w:right w:val="none" w:sz="0" w:space="0" w:color="auto"/>
      </w:divBdr>
    </w:div>
    <w:div w:id="682972583">
      <w:marLeft w:val="480"/>
      <w:marRight w:val="0"/>
      <w:marTop w:val="0"/>
      <w:marBottom w:val="0"/>
      <w:divBdr>
        <w:top w:val="none" w:sz="0" w:space="0" w:color="auto"/>
        <w:left w:val="none" w:sz="0" w:space="0" w:color="auto"/>
        <w:bottom w:val="none" w:sz="0" w:space="0" w:color="auto"/>
        <w:right w:val="none" w:sz="0" w:space="0" w:color="auto"/>
      </w:divBdr>
    </w:div>
    <w:div w:id="683048097">
      <w:marLeft w:val="480"/>
      <w:marRight w:val="0"/>
      <w:marTop w:val="0"/>
      <w:marBottom w:val="0"/>
      <w:divBdr>
        <w:top w:val="none" w:sz="0" w:space="0" w:color="auto"/>
        <w:left w:val="none" w:sz="0" w:space="0" w:color="auto"/>
        <w:bottom w:val="none" w:sz="0" w:space="0" w:color="auto"/>
        <w:right w:val="none" w:sz="0" w:space="0" w:color="auto"/>
      </w:divBdr>
    </w:div>
    <w:div w:id="683213603">
      <w:marLeft w:val="480"/>
      <w:marRight w:val="0"/>
      <w:marTop w:val="0"/>
      <w:marBottom w:val="0"/>
      <w:divBdr>
        <w:top w:val="none" w:sz="0" w:space="0" w:color="auto"/>
        <w:left w:val="none" w:sz="0" w:space="0" w:color="auto"/>
        <w:bottom w:val="none" w:sz="0" w:space="0" w:color="auto"/>
        <w:right w:val="none" w:sz="0" w:space="0" w:color="auto"/>
      </w:divBdr>
    </w:div>
    <w:div w:id="683216280">
      <w:bodyDiv w:val="1"/>
      <w:marLeft w:val="0"/>
      <w:marRight w:val="0"/>
      <w:marTop w:val="0"/>
      <w:marBottom w:val="0"/>
      <w:divBdr>
        <w:top w:val="none" w:sz="0" w:space="0" w:color="auto"/>
        <w:left w:val="none" w:sz="0" w:space="0" w:color="auto"/>
        <w:bottom w:val="none" w:sz="0" w:space="0" w:color="auto"/>
        <w:right w:val="none" w:sz="0" w:space="0" w:color="auto"/>
      </w:divBdr>
    </w:div>
    <w:div w:id="683631335">
      <w:bodyDiv w:val="1"/>
      <w:marLeft w:val="0"/>
      <w:marRight w:val="0"/>
      <w:marTop w:val="0"/>
      <w:marBottom w:val="0"/>
      <w:divBdr>
        <w:top w:val="none" w:sz="0" w:space="0" w:color="auto"/>
        <w:left w:val="none" w:sz="0" w:space="0" w:color="auto"/>
        <w:bottom w:val="none" w:sz="0" w:space="0" w:color="auto"/>
        <w:right w:val="none" w:sz="0" w:space="0" w:color="auto"/>
      </w:divBdr>
    </w:div>
    <w:div w:id="684094505">
      <w:bodyDiv w:val="1"/>
      <w:marLeft w:val="0"/>
      <w:marRight w:val="0"/>
      <w:marTop w:val="0"/>
      <w:marBottom w:val="0"/>
      <w:divBdr>
        <w:top w:val="none" w:sz="0" w:space="0" w:color="auto"/>
        <w:left w:val="none" w:sz="0" w:space="0" w:color="auto"/>
        <w:bottom w:val="none" w:sz="0" w:space="0" w:color="auto"/>
        <w:right w:val="none" w:sz="0" w:space="0" w:color="auto"/>
      </w:divBdr>
    </w:div>
    <w:div w:id="685445343">
      <w:marLeft w:val="480"/>
      <w:marRight w:val="0"/>
      <w:marTop w:val="0"/>
      <w:marBottom w:val="0"/>
      <w:divBdr>
        <w:top w:val="none" w:sz="0" w:space="0" w:color="auto"/>
        <w:left w:val="none" w:sz="0" w:space="0" w:color="auto"/>
        <w:bottom w:val="none" w:sz="0" w:space="0" w:color="auto"/>
        <w:right w:val="none" w:sz="0" w:space="0" w:color="auto"/>
      </w:divBdr>
    </w:div>
    <w:div w:id="685836761">
      <w:marLeft w:val="480"/>
      <w:marRight w:val="0"/>
      <w:marTop w:val="0"/>
      <w:marBottom w:val="0"/>
      <w:divBdr>
        <w:top w:val="none" w:sz="0" w:space="0" w:color="auto"/>
        <w:left w:val="none" w:sz="0" w:space="0" w:color="auto"/>
        <w:bottom w:val="none" w:sz="0" w:space="0" w:color="auto"/>
        <w:right w:val="none" w:sz="0" w:space="0" w:color="auto"/>
      </w:divBdr>
    </w:div>
    <w:div w:id="685983523">
      <w:marLeft w:val="480"/>
      <w:marRight w:val="0"/>
      <w:marTop w:val="0"/>
      <w:marBottom w:val="0"/>
      <w:divBdr>
        <w:top w:val="none" w:sz="0" w:space="0" w:color="auto"/>
        <w:left w:val="none" w:sz="0" w:space="0" w:color="auto"/>
        <w:bottom w:val="none" w:sz="0" w:space="0" w:color="auto"/>
        <w:right w:val="none" w:sz="0" w:space="0" w:color="auto"/>
      </w:divBdr>
    </w:div>
    <w:div w:id="686449644">
      <w:bodyDiv w:val="1"/>
      <w:marLeft w:val="0"/>
      <w:marRight w:val="0"/>
      <w:marTop w:val="0"/>
      <w:marBottom w:val="0"/>
      <w:divBdr>
        <w:top w:val="none" w:sz="0" w:space="0" w:color="auto"/>
        <w:left w:val="none" w:sz="0" w:space="0" w:color="auto"/>
        <w:bottom w:val="none" w:sz="0" w:space="0" w:color="auto"/>
        <w:right w:val="none" w:sz="0" w:space="0" w:color="auto"/>
      </w:divBdr>
    </w:div>
    <w:div w:id="686563175">
      <w:marLeft w:val="480"/>
      <w:marRight w:val="0"/>
      <w:marTop w:val="0"/>
      <w:marBottom w:val="0"/>
      <w:divBdr>
        <w:top w:val="none" w:sz="0" w:space="0" w:color="auto"/>
        <w:left w:val="none" w:sz="0" w:space="0" w:color="auto"/>
        <w:bottom w:val="none" w:sz="0" w:space="0" w:color="auto"/>
        <w:right w:val="none" w:sz="0" w:space="0" w:color="auto"/>
      </w:divBdr>
    </w:div>
    <w:div w:id="686753883">
      <w:marLeft w:val="480"/>
      <w:marRight w:val="0"/>
      <w:marTop w:val="0"/>
      <w:marBottom w:val="0"/>
      <w:divBdr>
        <w:top w:val="none" w:sz="0" w:space="0" w:color="auto"/>
        <w:left w:val="none" w:sz="0" w:space="0" w:color="auto"/>
        <w:bottom w:val="none" w:sz="0" w:space="0" w:color="auto"/>
        <w:right w:val="none" w:sz="0" w:space="0" w:color="auto"/>
      </w:divBdr>
    </w:div>
    <w:div w:id="686754639">
      <w:marLeft w:val="480"/>
      <w:marRight w:val="0"/>
      <w:marTop w:val="0"/>
      <w:marBottom w:val="0"/>
      <w:divBdr>
        <w:top w:val="none" w:sz="0" w:space="0" w:color="auto"/>
        <w:left w:val="none" w:sz="0" w:space="0" w:color="auto"/>
        <w:bottom w:val="none" w:sz="0" w:space="0" w:color="auto"/>
        <w:right w:val="none" w:sz="0" w:space="0" w:color="auto"/>
      </w:divBdr>
    </w:div>
    <w:div w:id="686759490">
      <w:marLeft w:val="480"/>
      <w:marRight w:val="0"/>
      <w:marTop w:val="0"/>
      <w:marBottom w:val="0"/>
      <w:divBdr>
        <w:top w:val="none" w:sz="0" w:space="0" w:color="auto"/>
        <w:left w:val="none" w:sz="0" w:space="0" w:color="auto"/>
        <w:bottom w:val="none" w:sz="0" w:space="0" w:color="auto"/>
        <w:right w:val="none" w:sz="0" w:space="0" w:color="auto"/>
      </w:divBdr>
    </w:div>
    <w:div w:id="687022743">
      <w:bodyDiv w:val="1"/>
      <w:marLeft w:val="0"/>
      <w:marRight w:val="0"/>
      <w:marTop w:val="0"/>
      <w:marBottom w:val="0"/>
      <w:divBdr>
        <w:top w:val="none" w:sz="0" w:space="0" w:color="auto"/>
        <w:left w:val="none" w:sz="0" w:space="0" w:color="auto"/>
        <w:bottom w:val="none" w:sz="0" w:space="0" w:color="auto"/>
        <w:right w:val="none" w:sz="0" w:space="0" w:color="auto"/>
      </w:divBdr>
    </w:div>
    <w:div w:id="687172494">
      <w:bodyDiv w:val="1"/>
      <w:marLeft w:val="0"/>
      <w:marRight w:val="0"/>
      <w:marTop w:val="0"/>
      <w:marBottom w:val="0"/>
      <w:divBdr>
        <w:top w:val="none" w:sz="0" w:space="0" w:color="auto"/>
        <w:left w:val="none" w:sz="0" w:space="0" w:color="auto"/>
        <w:bottom w:val="none" w:sz="0" w:space="0" w:color="auto"/>
        <w:right w:val="none" w:sz="0" w:space="0" w:color="auto"/>
      </w:divBdr>
      <w:divsChild>
        <w:div w:id="640574244">
          <w:marLeft w:val="0"/>
          <w:marRight w:val="0"/>
          <w:marTop w:val="0"/>
          <w:marBottom w:val="0"/>
          <w:divBdr>
            <w:top w:val="none" w:sz="0" w:space="0" w:color="auto"/>
            <w:left w:val="none" w:sz="0" w:space="0" w:color="auto"/>
            <w:bottom w:val="none" w:sz="0" w:space="0" w:color="auto"/>
            <w:right w:val="none" w:sz="0" w:space="0" w:color="auto"/>
          </w:divBdr>
        </w:div>
        <w:div w:id="1483545900">
          <w:marLeft w:val="0"/>
          <w:marRight w:val="0"/>
          <w:marTop w:val="0"/>
          <w:marBottom w:val="0"/>
          <w:divBdr>
            <w:top w:val="none" w:sz="0" w:space="0" w:color="auto"/>
            <w:left w:val="none" w:sz="0" w:space="0" w:color="auto"/>
            <w:bottom w:val="none" w:sz="0" w:space="0" w:color="auto"/>
            <w:right w:val="none" w:sz="0" w:space="0" w:color="auto"/>
          </w:divBdr>
        </w:div>
        <w:div w:id="796752009">
          <w:marLeft w:val="0"/>
          <w:marRight w:val="0"/>
          <w:marTop w:val="0"/>
          <w:marBottom w:val="0"/>
          <w:divBdr>
            <w:top w:val="none" w:sz="0" w:space="0" w:color="auto"/>
            <w:left w:val="none" w:sz="0" w:space="0" w:color="auto"/>
            <w:bottom w:val="none" w:sz="0" w:space="0" w:color="auto"/>
            <w:right w:val="none" w:sz="0" w:space="0" w:color="auto"/>
          </w:divBdr>
        </w:div>
        <w:div w:id="1187869427">
          <w:marLeft w:val="0"/>
          <w:marRight w:val="0"/>
          <w:marTop w:val="0"/>
          <w:marBottom w:val="0"/>
          <w:divBdr>
            <w:top w:val="none" w:sz="0" w:space="0" w:color="auto"/>
            <w:left w:val="none" w:sz="0" w:space="0" w:color="auto"/>
            <w:bottom w:val="none" w:sz="0" w:space="0" w:color="auto"/>
            <w:right w:val="none" w:sz="0" w:space="0" w:color="auto"/>
          </w:divBdr>
        </w:div>
        <w:div w:id="1152793341">
          <w:marLeft w:val="0"/>
          <w:marRight w:val="0"/>
          <w:marTop w:val="0"/>
          <w:marBottom w:val="0"/>
          <w:divBdr>
            <w:top w:val="none" w:sz="0" w:space="0" w:color="auto"/>
            <w:left w:val="none" w:sz="0" w:space="0" w:color="auto"/>
            <w:bottom w:val="none" w:sz="0" w:space="0" w:color="auto"/>
            <w:right w:val="none" w:sz="0" w:space="0" w:color="auto"/>
          </w:divBdr>
        </w:div>
        <w:div w:id="795635703">
          <w:marLeft w:val="0"/>
          <w:marRight w:val="0"/>
          <w:marTop w:val="0"/>
          <w:marBottom w:val="0"/>
          <w:divBdr>
            <w:top w:val="none" w:sz="0" w:space="0" w:color="auto"/>
            <w:left w:val="none" w:sz="0" w:space="0" w:color="auto"/>
            <w:bottom w:val="none" w:sz="0" w:space="0" w:color="auto"/>
            <w:right w:val="none" w:sz="0" w:space="0" w:color="auto"/>
          </w:divBdr>
        </w:div>
        <w:div w:id="1722439039">
          <w:marLeft w:val="0"/>
          <w:marRight w:val="0"/>
          <w:marTop w:val="0"/>
          <w:marBottom w:val="0"/>
          <w:divBdr>
            <w:top w:val="none" w:sz="0" w:space="0" w:color="auto"/>
            <w:left w:val="none" w:sz="0" w:space="0" w:color="auto"/>
            <w:bottom w:val="none" w:sz="0" w:space="0" w:color="auto"/>
            <w:right w:val="none" w:sz="0" w:space="0" w:color="auto"/>
          </w:divBdr>
        </w:div>
        <w:div w:id="916205448">
          <w:marLeft w:val="0"/>
          <w:marRight w:val="0"/>
          <w:marTop w:val="0"/>
          <w:marBottom w:val="0"/>
          <w:divBdr>
            <w:top w:val="none" w:sz="0" w:space="0" w:color="auto"/>
            <w:left w:val="none" w:sz="0" w:space="0" w:color="auto"/>
            <w:bottom w:val="none" w:sz="0" w:space="0" w:color="auto"/>
            <w:right w:val="none" w:sz="0" w:space="0" w:color="auto"/>
          </w:divBdr>
        </w:div>
        <w:div w:id="867915215">
          <w:marLeft w:val="0"/>
          <w:marRight w:val="0"/>
          <w:marTop w:val="0"/>
          <w:marBottom w:val="0"/>
          <w:divBdr>
            <w:top w:val="none" w:sz="0" w:space="0" w:color="auto"/>
            <w:left w:val="none" w:sz="0" w:space="0" w:color="auto"/>
            <w:bottom w:val="none" w:sz="0" w:space="0" w:color="auto"/>
            <w:right w:val="none" w:sz="0" w:space="0" w:color="auto"/>
          </w:divBdr>
        </w:div>
        <w:div w:id="1992517410">
          <w:marLeft w:val="0"/>
          <w:marRight w:val="0"/>
          <w:marTop w:val="0"/>
          <w:marBottom w:val="0"/>
          <w:divBdr>
            <w:top w:val="none" w:sz="0" w:space="0" w:color="auto"/>
            <w:left w:val="none" w:sz="0" w:space="0" w:color="auto"/>
            <w:bottom w:val="none" w:sz="0" w:space="0" w:color="auto"/>
            <w:right w:val="none" w:sz="0" w:space="0" w:color="auto"/>
          </w:divBdr>
        </w:div>
        <w:div w:id="1177840003">
          <w:marLeft w:val="0"/>
          <w:marRight w:val="0"/>
          <w:marTop w:val="0"/>
          <w:marBottom w:val="0"/>
          <w:divBdr>
            <w:top w:val="none" w:sz="0" w:space="0" w:color="auto"/>
            <w:left w:val="none" w:sz="0" w:space="0" w:color="auto"/>
            <w:bottom w:val="none" w:sz="0" w:space="0" w:color="auto"/>
            <w:right w:val="none" w:sz="0" w:space="0" w:color="auto"/>
          </w:divBdr>
        </w:div>
        <w:div w:id="798037568">
          <w:marLeft w:val="0"/>
          <w:marRight w:val="0"/>
          <w:marTop w:val="0"/>
          <w:marBottom w:val="0"/>
          <w:divBdr>
            <w:top w:val="none" w:sz="0" w:space="0" w:color="auto"/>
            <w:left w:val="none" w:sz="0" w:space="0" w:color="auto"/>
            <w:bottom w:val="none" w:sz="0" w:space="0" w:color="auto"/>
            <w:right w:val="none" w:sz="0" w:space="0" w:color="auto"/>
          </w:divBdr>
        </w:div>
        <w:div w:id="219831404">
          <w:marLeft w:val="0"/>
          <w:marRight w:val="0"/>
          <w:marTop w:val="0"/>
          <w:marBottom w:val="0"/>
          <w:divBdr>
            <w:top w:val="none" w:sz="0" w:space="0" w:color="auto"/>
            <w:left w:val="none" w:sz="0" w:space="0" w:color="auto"/>
            <w:bottom w:val="none" w:sz="0" w:space="0" w:color="auto"/>
            <w:right w:val="none" w:sz="0" w:space="0" w:color="auto"/>
          </w:divBdr>
        </w:div>
        <w:div w:id="505903422">
          <w:marLeft w:val="0"/>
          <w:marRight w:val="0"/>
          <w:marTop w:val="0"/>
          <w:marBottom w:val="0"/>
          <w:divBdr>
            <w:top w:val="none" w:sz="0" w:space="0" w:color="auto"/>
            <w:left w:val="none" w:sz="0" w:space="0" w:color="auto"/>
            <w:bottom w:val="none" w:sz="0" w:space="0" w:color="auto"/>
            <w:right w:val="none" w:sz="0" w:space="0" w:color="auto"/>
          </w:divBdr>
        </w:div>
        <w:div w:id="2033603383">
          <w:marLeft w:val="0"/>
          <w:marRight w:val="0"/>
          <w:marTop w:val="0"/>
          <w:marBottom w:val="0"/>
          <w:divBdr>
            <w:top w:val="none" w:sz="0" w:space="0" w:color="auto"/>
            <w:left w:val="none" w:sz="0" w:space="0" w:color="auto"/>
            <w:bottom w:val="none" w:sz="0" w:space="0" w:color="auto"/>
            <w:right w:val="none" w:sz="0" w:space="0" w:color="auto"/>
          </w:divBdr>
        </w:div>
        <w:div w:id="648945425">
          <w:marLeft w:val="0"/>
          <w:marRight w:val="0"/>
          <w:marTop w:val="0"/>
          <w:marBottom w:val="0"/>
          <w:divBdr>
            <w:top w:val="none" w:sz="0" w:space="0" w:color="auto"/>
            <w:left w:val="none" w:sz="0" w:space="0" w:color="auto"/>
            <w:bottom w:val="none" w:sz="0" w:space="0" w:color="auto"/>
            <w:right w:val="none" w:sz="0" w:space="0" w:color="auto"/>
          </w:divBdr>
        </w:div>
        <w:div w:id="1954096203">
          <w:marLeft w:val="0"/>
          <w:marRight w:val="0"/>
          <w:marTop w:val="0"/>
          <w:marBottom w:val="0"/>
          <w:divBdr>
            <w:top w:val="none" w:sz="0" w:space="0" w:color="auto"/>
            <w:left w:val="none" w:sz="0" w:space="0" w:color="auto"/>
            <w:bottom w:val="none" w:sz="0" w:space="0" w:color="auto"/>
            <w:right w:val="none" w:sz="0" w:space="0" w:color="auto"/>
          </w:divBdr>
        </w:div>
        <w:div w:id="1887066615">
          <w:marLeft w:val="0"/>
          <w:marRight w:val="0"/>
          <w:marTop w:val="0"/>
          <w:marBottom w:val="0"/>
          <w:divBdr>
            <w:top w:val="none" w:sz="0" w:space="0" w:color="auto"/>
            <w:left w:val="none" w:sz="0" w:space="0" w:color="auto"/>
            <w:bottom w:val="none" w:sz="0" w:space="0" w:color="auto"/>
            <w:right w:val="none" w:sz="0" w:space="0" w:color="auto"/>
          </w:divBdr>
        </w:div>
        <w:div w:id="462892454">
          <w:marLeft w:val="0"/>
          <w:marRight w:val="0"/>
          <w:marTop w:val="0"/>
          <w:marBottom w:val="0"/>
          <w:divBdr>
            <w:top w:val="none" w:sz="0" w:space="0" w:color="auto"/>
            <w:left w:val="none" w:sz="0" w:space="0" w:color="auto"/>
            <w:bottom w:val="none" w:sz="0" w:space="0" w:color="auto"/>
            <w:right w:val="none" w:sz="0" w:space="0" w:color="auto"/>
          </w:divBdr>
        </w:div>
        <w:div w:id="400294778">
          <w:marLeft w:val="0"/>
          <w:marRight w:val="0"/>
          <w:marTop w:val="0"/>
          <w:marBottom w:val="0"/>
          <w:divBdr>
            <w:top w:val="none" w:sz="0" w:space="0" w:color="auto"/>
            <w:left w:val="none" w:sz="0" w:space="0" w:color="auto"/>
            <w:bottom w:val="none" w:sz="0" w:space="0" w:color="auto"/>
            <w:right w:val="none" w:sz="0" w:space="0" w:color="auto"/>
          </w:divBdr>
        </w:div>
        <w:div w:id="1774981608">
          <w:marLeft w:val="0"/>
          <w:marRight w:val="0"/>
          <w:marTop w:val="0"/>
          <w:marBottom w:val="0"/>
          <w:divBdr>
            <w:top w:val="none" w:sz="0" w:space="0" w:color="auto"/>
            <w:left w:val="none" w:sz="0" w:space="0" w:color="auto"/>
            <w:bottom w:val="none" w:sz="0" w:space="0" w:color="auto"/>
            <w:right w:val="none" w:sz="0" w:space="0" w:color="auto"/>
          </w:divBdr>
        </w:div>
        <w:div w:id="773091835">
          <w:marLeft w:val="0"/>
          <w:marRight w:val="0"/>
          <w:marTop w:val="0"/>
          <w:marBottom w:val="0"/>
          <w:divBdr>
            <w:top w:val="none" w:sz="0" w:space="0" w:color="auto"/>
            <w:left w:val="none" w:sz="0" w:space="0" w:color="auto"/>
            <w:bottom w:val="none" w:sz="0" w:space="0" w:color="auto"/>
            <w:right w:val="none" w:sz="0" w:space="0" w:color="auto"/>
          </w:divBdr>
        </w:div>
        <w:div w:id="1715156715">
          <w:marLeft w:val="0"/>
          <w:marRight w:val="0"/>
          <w:marTop w:val="0"/>
          <w:marBottom w:val="0"/>
          <w:divBdr>
            <w:top w:val="none" w:sz="0" w:space="0" w:color="auto"/>
            <w:left w:val="none" w:sz="0" w:space="0" w:color="auto"/>
            <w:bottom w:val="none" w:sz="0" w:space="0" w:color="auto"/>
            <w:right w:val="none" w:sz="0" w:space="0" w:color="auto"/>
          </w:divBdr>
        </w:div>
        <w:div w:id="1440488345">
          <w:marLeft w:val="0"/>
          <w:marRight w:val="0"/>
          <w:marTop w:val="0"/>
          <w:marBottom w:val="0"/>
          <w:divBdr>
            <w:top w:val="none" w:sz="0" w:space="0" w:color="auto"/>
            <w:left w:val="none" w:sz="0" w:space="0" w:color="auto"/>
            <w:bottom w:val="none" w:sz="0" w:space="0" w:color="auto"/>
            <w:right w:val="none" w:sz="0" w:space="0" w:color="auto"/>
          </w:divBdr>
        </w:div>
        <w:div w:id="1433353009">
          <w:marLeft w:val="0"/>
          <w:marRight w:val="0"/>
          <w:marTop w:val="0"/>
          <w:marBottom w:val="0"/>
          <w:divBdr>
            <w:top w:val="none" w:sz="0" w:space="0" w:color="auto"/>
            <w:left w:val="none" w:sz="0" w:space="0" w:color="auto"/>
            <w:bottom w:val="none" w:sz="0" w:space="0" w:color="auto"/>
            <w:right w:val="none" w:sz="0" w:space="0" w:color="auto"/>
          </w:divBdr>
        </w:div>
        <w:div w:id="1993827383">
          <w:marLeft w:val="0"/>
          <w:marRight w:val="0"/>
          <w:marTop w:val="0"/>
          <w:marBottom w:val="0"/>
          <w:divBdr>
            <w:top w:val="none" w:sz="0" w:space="0" w:color="auto"/>
            <w:left w:val="none" w:sz="0" w:space="0" w:color="auto"/>
            <w:bottom w:val="none" w:sz="0" w:space="0" w:color="auto"/>
            <w:right w:val="none" w:sz="0" w:space="0" w:color="auto"/>
          </w:divBdr>
        </w:div>
        <w:div w:id="949510394">
          <w:marLeft w:val="0"/>
          <w:marRight w:val="0"/>
          <w:marTop w:val="0"/>
          <w:marBottom w:val="0"/>
          <w:divBdr>
            <w:top w:val="none" w:sz="0" w:space="0" w:color="auto"/>
            <w:left w:val="none" w:sz="0" w:space="0" w:color="auto"/>
            <w:bottom w:val="none" w:sz="0" w:space="0" w:color="auto"/>
            <w:right w:val="none" w:sz="0" w:space="0" w:color="auto"/>
          </w:divBdr>
        </w:div>
        <w:div w:id="459809337">
          <w:marLeft w:val="0"/>
          <w:marRight w:val="0"/>
          <w:marTop w:val="0"/>
          <w:marBottom w:val="0"/>
          <w:divBdr>
            <w:top w:val="none" w:sz="0" w:space="0" w:color="auto"/>
            <w:left w:val="none" w:sz="0" w:space="0" w:color="auto"/>
            <w:bottom w:val="none" w:sz="0" w:space="0" w:color="auto"/>
            <w:right w:val="none" w:sz="0" w:space="0" w:color="auto"/>
          </w:divBdr>
        </w:div>
        <w:div w:id="851645192">
          <w:marLeft w:val="0"/>
          <w:marRight w:val="0"/>
          <w:marTop w:val="0"/>
          <w:marBottom w:val="0"/>
          <w:divBdr>
            <w:top w:val="none" w:sz="0" w:space="0" w:color="auto"/>
            <w:left w:val="none" w:sz="0" w:space="0" w:color="auto"/>
            <w:bottom w:val="none" w:sz="0" w:space="0" w:color="auto"/>
            <w:right w:val="none" w:sz="0" w:space="0" w:color="auto"/>
          </w:divBdr>
        </w:div>
        <w:div w:id="732971887">
          <w:marLeft w:val="0"/>
          <w:marRight w:val="0"/>
          <w:marTop w:val="0"/>
          <w:marBottom w:val="0"/>
          <w:divBdr>
            <w:top w:val="none" w:sz="0" w:space="0" w:color="auto"/>
            <w:left w:val="none" w:sz="0" w:space="0" w:color="auto"/>
            <w:bottom w:val="none" w:sz="0" w:space="0" w:color="auto"/>
            <w:right w:val="none" w:sz="0" w:space="0" w:color="auto"/>
          </w:divBdr>
        </w:div>
        <w:div w:id="222378432">
          <w:marLeft w:val="0"/>
          <w:marRight w:val="0"/>
          <w:marTop w:val="0"/>
          <w:marBottom w:val="0"/>
          <w:divBdr>
            <w:top w:val="none" w:sz="0" w:space="0" w:color="auto"/>
            <w:left w:val="none" w:sz="0" w:space="0" w:color="auto"/>
            <w:bottom w:val="none" w:sz="0" w:space="0" w:color="auto"/>
            <w:right w:val="none" w:sz="0" w:space="0" w:color="auto"/>
          </w:divBdr>
        </w:div>
        <w:div w:id="720715579">
          <w:marLeft w:val="0"/>
          <w:marRight w:val="0"/>
          <w:marTop w:val="0"/>
          <w:marBottom w:val="0"/>
          <w:divBdr>
            <w:top w:val="none" w:sz="0" w:space="0" w:color="auto"/>
            <w:left w:val="none" w:sz="0" w:space="0" w:color="auto"/>
            <w:bottom w:val="none" w:sz="0" w:space="0" w:color="auto"/>
            <w:right w:val="none" w:sz="0" w:space="0" w:color="auto"/>
          </w:divBdr>
        </w:div>
        <w:div w:id="79833295">
          <w:marLeft w:val="0"/>
          <w:marRight w:val="0"/>
          <w:marTop w:val="0"/>
          <w:marBottom w:val="0"/>
          <w:divBdr>
            <w:top w:val="none" w:sz="0" w:space="0" w:color="auto"/>
            <w:left w:val="none" w:sz="0" w:space="0" w:color="auto"/>
            <w:bottom w:val="none" w:sz="0" w:space="0" w:color="auto"/>
            <w:right w:val="none" w:sz="0" w:space="0" w:color="auto"/>
          </w:divBdr>
        </w:div>
        <w:div w:id="1338726190">
          <w:marLeft w:val="0"/>
          <w:marRight w:val="0"/>
          <w:marTop w:val="0"/>
          <w:marBottom w:val="0"/>
          <w:divBdr>
            <w:top w:val="none" w:sz="0" w:space="0" w:color="auto"/>
            <w:left w:val="none" w:sz="0" w:space="0" w:color="auto"/>
            <w:bottom w:val="none" w:sz="0" w:space="0" w:color="auto"/>
            <w:right w:val="none" w:sz="0" w:space="0" w:color="auto"/>
          </w:divBdr>
        </w:div>
        <w:div w:id="1464696742">
          <w:marLeft w:val="0"/>
          <w:marRight w:val="0"/>
          <w:marTop w:val="0"/>
          <w:marBottom w:val="0"/>
          <w:divBdr>
            <w:top w:val="none" w:sz="0" w:space="0" w:color="auto"/>
            <w:left w:val="none" w:sz="0" w:space="0" w:color="auto"/>
            <w:bottom w:val="none" w:sz="0" w:space="0" w:color="auto"/>
            <w:right w:val="none" w:sz="0" w:space="0" w:color="auto"/>
          </w:divBdr>
        </w:div>
        <w:div w:id="1315721877">
          <w:marLeft w:val="0"/>
          <w:marRight w:val="0"/>
          <w:marTop w:val="0"/>
          <w:marBottom w:val="0"/>
          <w:divBdr>
            <w:top w:val="none" w:sz="0" w:space="0" w:color="auto"/>
            <w:left w:val="none" w:sz="0" w:space="0" w:color="auto"/>
            <w:bottom w:val="none" w:sz="0" w:space="0" w:color="auto"/>
            <w:right w:val="none" w:sz="0" w:space="0" w:color="auto"/>
          </w:divBdr>
        </w:div>
        <w:div w:id="1167551030">
          <w:marLeft w:val="0"/>
          <w:marRight w:val="0"/>
          <w:marTop w:val="0"/>
          <w:marBottom w:val="0"/>
          <w:divBdr>
            <w:top w:val="none" w:sz="0" w:space="0" w:color="auto"/>
            <w:left w:val="none" w:sz="0" w:space="0" w:color="auto"/>
            <w:bottom w:val="none" w:sz="0" w:space="0" w:color="auto"/>
            <w:right w:val="none" w:sz="0" w:space="0" w:color="auto"/>
          </w:divBdr>
        </w:div>
        <w:div w:id="2124105612">
          <w:marLeft w:val="0"/>
          <w:marRight w:val="0"/>
          <w:marTop w:val="0"/>
          <w:marBottom w:val="0"/>
          <w:divBdr>
            <w:top w:val="none" w:sz="0" w:space="0" w:color="auto"/>
            <w:left w:val="none" w:sz="0" w:space="0" w:color="auto"/>
            <w:bottom w:val="none" w:sz="0" w:space="0" w:color="auto"/>
            <w:right w:val="none" w:sz="0" w:space="0" w:color="auto"/>
          </w:divBdr>
        </w:div>
        <w:div w:id="725685945">
          <w:marLeft w:val="0"/>
          <w:marRight w:val="0"/>
          <w:marTop w:val="0"/>
          <w:marBottom w:val="0"/>
          <w:divBdr>
            <w:top w:val="none" w:sz="0" w:space="0" w:color="auto"/>
            <w:left w:val="none" w:sz="0" w:space="0" w:color="auto"/>
            <w:bottom w:val="none" w:sz="0" w:space="0" w:color="auto"/>
            <w:right w:val="none" w:sz="0" w:space="0" w:color="auto"/>
          </w:divBdr>
        </w:div>
        <w:div w:id="1163273440">
          <w:marLeft w:val="0"/>
          <w:marRight w:val="0"/>
          <w:marTop w:val="0"/>
          <w:marBottom w:val="0"/>
          <w:divBdr>
            <w:top w:val="none" w:sz="0" w:space="0" w:color="auto"/>
            <w:left w:val="none" w:sz="0" w:space="0" w:color="auto"/>
            <w:bottom w:val="none" w:sz="0" w:space="0" w:color="auto"/>
            <w:right w:val="none" w:sz="0" w:space="0" w:color="auto"/>
          </w:divBdr>
        </w:div>
        <w:div w:id="259221341">
          <w:marLeft w:val="0"/>
          <w:marRight w:val="0"/>
          <w:marTop w:val="0"/>
          <w:marBottom w:val="0"/>
          <w:divBdr>
            <w:top w:val="none" w:sz="0" w:space="0" w:color="auto"/>
            <w:left w:val="none" w:sz="0" w:space="0" w:color="auto"/>
            <w:bottom w:val="none" w:sz="0" w:space="0" w:color="auto"/>
            <w:right w:val="none" w:sz="0" w:space="0" w:color="auto"/>
          </w:divBdr>
        </w:div>
        <w:div w:id="353113448">
          <w:marLeft w:val="0"/>
          <w:marRight w:val="0"/>
          <w:marTop w:val="0"/>
          <w:marBottom w:val="0"/>
          <w:divBdr>
            <w:top w:val="none" w:sz="0" w:space="0" w:color="auto"/>
            <w:left w:val="none" w:sz="0" w:space="0" w:color="auto"/>
            <w:bottom w:val="none" w:sz="0" w:space="0" w:color="auto"/>
            <w:right w:val="none" w:sz="0" w:space="0" w:color="auto"/>
          </w:divBdr>
        </w:div>
        <w:div w:id="1455709537">
          <w:marLeft w:val="0"/>
          <w:marRight w:val="0"/>
          <w:marTop w:val="0"/>
          <w:marBottom w:val="0"/>
          <w:divBdr>
            <w:top w:val="none" w:sz="0" w:space="0" w:color="auto"/>
            <w:left w:val="none" w:sz="0" w:space="0" w:color="auto"/>
            <w:bottom w:val="none" w:sz="0" w:space="0" w:color="auto"/>
            <w:right w:val="none" w:sz="0" w:space="0" w:color="auto"/>
          </w:divBdr>
        </w:div>
        <w:div w:id="41105323">
          <w:marLeft w:val="0"/>
          <w:marRight w:val="0"/>
          <w:marTop w:val="0"/>
          <w:marBottom w:val="0"/>
          <w:divBdr>
            <w:top w:val="none" w:sz="0" w:space="0" w:color="auto"/>
            <w:left w:val="none" w:sz="0" w:space="0" w:color="auto"/>
            <w:bottom w:val="none" w:sz="0" w:space="0" w:color="auto"/>
            <w:right w:val="none" w:sz="0" w:space="0" w:color="auto"/>
          </w:divBdr>
        </w:div>
        <w:div w:id="1193684294">
          <w:marLeft w:val="0"/>
          <w:marRight w:val="0"/>
          <w:marTop w:val="0"/>
          <w:marBottom w:val="0"/>
          <w:divBdr>
            <w:top w:val="none" w:sz="0" w:space="0" w:color="auto"/>
            <w:left w:val="none" w:sz="0" w:space="0" w:color="auto"/>
            <w:bottom w:val="none" w:sz="0" w:space="0" w:color="auto"/>
            <w:right w:val="none" w:sz="0" w:space="0" w:color="auto"/>
          </w:divBdr>
        </w:div>
        <w:div w:id="328556611">
          <w:marLeft w:val="0"/>
          <w:marRight w:val="0"/>
          <w:marTop w:val="0"/>
          <w:marBottom w:val="0"/>
          <w:divBdr>
            <w:top w:val="none" w:sz="0" w:space="0" w:color="auto"/>
            <w:left w:val="none" w:sz="0" w:space="0" w:color="auto"/>
            <w:bottom w:val="none" w:sz="0" w:space="0" w:color="auto"/>
            <w:right w:val="none" w:sz="0" w:space="0" w:color="auto"/>
          </w:divBdr>
        </w:div>
        <w:div w:id="697194207">
          <w:marLeft w:val="0"/>
          <w:marRight w:val="0"/>
          <w:marTop w:val="0"/>
          <w:marBottom w:val="0"/>
          <w:divBdr>
            <w:top w:val="none" w:sz="0" w:space="0" w:color="auto"/>
            <w:left w:val="none" w:sz="0" w:space="0" w:color="auto"/>
            <w:bottom w:val="none" w:sz="0" w:space="0" w:color="auto"/>
            <w:right w:val="none" w:sz="0" w:space="0" w:color="auto"/>
          </w:divBdr>
        </w:div>
        <w:div w:id="2064332860">
          <w:marLeft w:val="0"/>
          <w:marRight w:val="0"/>
          <w:marTop w:val="0"/>
          <w:marBottom w:val="0"/>
          <w:divBdr>
            <w:top w:val="none" w:sz="0" w:space="0" w:color="auto"/>
            <w:left w:val="none" w:sz="0" w:space="0" w:color="auto"/>
            <w:bottom w:val="none" w:sz="0" w:space="0" w:color="auto"/>
            <w:right w:val="none" w:sz="0" w:space="0" w:color="auto"/>
          </w:divBdr>
        </w:div>
        <w:div w:id="893348774">
          <w:marLeft w:val="0"/>
          <w:marRight w:val="0"/>
          <w:marTop w:val="0"/>
          <w:marBottom w:val="0"/>
          <w:divBdr>
            <w:top w:val="none" w:sz="0" w:space="0" w:color="auto"/>
            <w:left w:val="none" w:sz="0" w:space="0" w:color="auto"/>
            <w:bottom w:val="none" w:sz="0" w:space="0" w:color="auto"/>
            <w:right w:val="none" w:sz="0" w:space="0" w:color="auto"/>
          </w:divBdr>
        </w:div>
        <w:div w:id="212426709">
          <w:marLeft w:val="0"/>
          <w:marRight w:val="0"/>
          <w:marTop w:val="0"/>
          <w:marBottom w:val="0"/>
          <w:divBdr>
            <w:top w:val="none" w:sz="0" w:space="0" w:color="auto"/>
            <w:left w:val="none" w:sz="0" w:space="0" w:color="auto"/>
            <w:bottom w:val="none" w:sz="0" w:space="0" w:color="auto"/>
            <w:right w:val="none" w:sz="0" w:space="0" w:color="auto"/>
          </w:divBdr>
        </w:div>
        <w:div w:id="1234854194">
          <w:marLeft w:val="0"/>
          <w:marRight w:val="0"/>
          <w:marTop w:val="0"/>
          <w:marBottom w:val="0"/>
          <w:divBdr>
            <w:top w:val="none" w:sz="0" w:space="0" w:color="auto"/>
            <w:left w:val="none" w:sz="0" w:space="0" w:color="auto"/>
            <w:bottom w:val="none" w:sz="0" w:space="0" w:color="auto"/>
            <w:right w:val="none" w:sz="0" w:space="0" w:color="auto"/>
          </w:divBdr>
        </w:div>
        <w:div w:id="132069228">
          <w:marLeft w:val="0"/>
          <w:marRight w:val="0"/>
          <w:marTop w:val="0"/>
          <w:marBottom w:val="0"/>
          <w:divBdr>
            <w:top w:val="none" w:sz="0" w:space="0" w:color="auto"/>
            <w:left w:val="none" w:sz="0" w:space="0" w:color="auto"/>
            <w:bottom w:val="none" w:sz="0" w:space="0" w:color="auto"/>
            <w:right w:val="none" w:sz="0" w:space="0" w:color="auto"/>
          </w:divBdr>
        </w:div>
        <w:div w:id="650405433">
          <w:marLeft w:val="0"/>
          <w:marRight w:val="0"/>
          <w:marTop w:val="0"/>
          <w:marBottom w:val="0"/>
          <w:divBdr>
            <w:top w:val="none" w:sz="0" w:space="0" w:color="auto"/>
            <w:left w:val="none" w:sz="0" w:space="0" w:color="auto"/>
            <w:bottom w:val="none" w:sz="0" w:space="0" w:color="auto"/>
            <w:right w:val="none" w:sz="0" w:space="0" w:color="auto"/>
          </w:divBdr>
        </w:div>
        <w:div w:id="1107888449">
          <w:marLeft w:val="0"/>
          <w:marRight w:val="0"/>
          <w:marTop w:val="0"/>
          <w:marBottom w:val="0"/>
          <w:divBdr>
            <w:top w:val="none" w:sz="0" w:space="0" w:color="auto"/>
            <w:left w:val="none" w:sz="0" w:space="0" w:color="auto"/>
            <w:bottom w:val="none" w:sz="0" w:space="0" w:color="auto"/>
            <w:right w:val="none" w:sz="0" w:space="0" w:color="auto"/>
          </w:divBdr>
        </w:div>
        <w:div w:id="435685014">
          <w:marLeft w:val="0"/>
          <w:marRight w:val="0"/>
          <w:marTop w:val="0"/>
          <w:marBottom w:val="0"/>
          <w:divBdr>
            <w:top w:val="none" w:sz="0" w:space="0" w:color="auto"/>
            <w:left w:val="none" w:sz="0" w:space="0" w:color="auto"/>
            <w:bottom w:val="none" w:sz="0" w:space="0" w:color="auto"/>
            <w:right w:val="none" w:sz="0" w:space="0" w:color="auto"/>
          </w:divBdr>
        </w:div>
        <w:div w:id="438061605">
          <w:marLeft w:val="0"/>
          <w:marRight w:val="0"/>
          <w:marTop w:val="0"/>
          <w:marBottom w:val="0"/>
          <w:divBdr>
            <w:top w:val="none" w:sz="0" w:space="0" w:color="auto"/>
            <w:left w:val="none" w:sz="0" w:space="0" w:color="auto"/>
            <w:bottom w:val="none" w:sz="0" w:space="0" w:color="auto"/>
            <w:right w:val="none" w:sz="0" w:space="0" w:color="auto"/>
          </w:divBdr>
        </w:div>
        <w:div w:id="1124736716">
          <w:marLeft w:val="0"/>
          <w:marRight w:val="0"/>
          <w:marTop w:val="0"/>
          <w:marBottom w:val="0"/>
          <w:divBdr>
            <w:top w:val="none" w:sz="0" w:space="0" w:color="auto"/>
            <w:left w:val="none" w:sz="0" w:space="0" w:color="auto"/>
            <w:bottom w:val="none" w:sz="0" w:space="0" w:color="auto"/>
            <w:right w:val="none" w:sz="0" w:space="0" w:color="auto"/>
          </w:divBdr>
        </w:div>
        <w:div w:id="1210075176">
          <w:marLeft w:val="0"/>
          <w:marRight w:val="0"/>
          <w:marTop w:val="0"/>
          <w:marBottom w:val="0"/>
          <w:divBdr>
            <w:top w:val="none" w:sz="0" w:space="0" w:color="auto"/>
            <w:left w:val="none" w:sz="0" w:space="0" w:color="auto"/>
            <w:bottom w:val="none" w:sz="0" w:space="0" w:color="auto"/>
            <w:right w:val="none" w:sz="0" w:space="0" w:color="auto"/>
          </w:divBdr>
        </w:div>
        <w:div w:id="1262567300">
          <w:marLeft w:val="0"/>
          <w:marRight w:val="0"/>
          <w:marTop w:val="0"/>
          <w:marBottom w:val="0"/>
          <w:divBdr>
            <w:top w:val="none" w:sz="0" w:space="0" w:color="auto"/>
            <w:left w:val="none" w:sz="0" w:space="0" w:color="auto"/>
            <w:bottom w:val="none" w:sz="0" w:space="0" w:color="auto"/>
            <w:right w:val="none" w:sz="0" w:space="0" w:color="auto"/>
          </w:divBdr>
        </w:div>
        <w:div w:id="639381525">
          <w:marLeft w:val="0"/>
          <w:marRight w:val="0"/>
          <w:marTop w:val="0"/>
          <w:marBottom w:val="0"/>
          <w:divBdr>
            <w:top w:val="none" w:sz="0" w:space="0" w:color="auto"/>
            <w:left w:val="none" w:sz="0" w:space="0" w:color="auto"/>
            <w:bottom w:val="none" w:sz="0" w:space="0" w:color="auto"/>
            <w:right w:val="none" w:sz="0" w:space="0" w:color="auto"/>
          </w:divBdr>
        </w:div>
        <w:div w:id="1850487574">
          <w:marLeft w:val="0"/>
          <w:marRight w:val="0"/>
          <w:marTop w:val="0"/>
          <w:marBottom w:val="0"/>
          <w:divBdr>
            <w:top w:val="none" w:sz="0" w:space="0" w:color="auto"/>
            <w:left w:val="none" w:sz="0" w:space="0" w:color="auto"/>
            <w:bottom w:val="none" w:sz="0" w:space="0" w:color="auto"/>
            <w:right w:val="none" w:sz="0" w:space="0" w:color="auto"/>
          </w:divBdr>
        </w:div>
        <w:div w:id="984744900">
          <w:marLeft w:val="0"/>
          <w:marRight w:val="0"/>
          <w:marTop w:val="0"/>
          <w:marBottom w:val="0"/>
          <w:divBdr>
            <w:top w:val="none" w:sz="0" w:space="0" w:color="auto"/>
            <w:left w:val="none" w:sz="0" w:space="0" w:color="auto"/>
            <w:bottom w:val="none" w:sz="0" w:space="0" w:color="auto"/>
            <w:right w:val="none" w:sz="0" w:space="0" w:color="auto"/>
          </w:divBdr>
        </w:div>
        <w:div w:id="355155252">
          <w:marLeft w:val="0"/>
          <w:marRight w:val="0"/>
          <w:marTop w:val="0"/>
          <w:marBottom w:val="0"/>
          <w:divBdr>
            <w:top w:val="none" w:sz="0" w:space="0" w:color="auto"/>
            <w:left w:val="none" w:sz="0" w:space="0" w:color="auto"/>
            <w:bottom w:val="none" w:sz="0" w:space="0" w:color="auto"/>
            <w:right w:val="none" w:sz="0" w:space="0" w:color="auto"/>
          </w:divBdr>
        </w:div>
        <w:div w:id="8987875">
          <w:marLeft w:val="0"/>
          <w:marRight w:val="0"/>
          <w:marTop w:val="0"/>
          <w:marBottom w:val="0"/>
          <w:divBdr>
            <w:top w:val="none" w:sz="0" w:space="0" w:color="auto"/>
            <w:left w:val="none" w:sz="0" w:space="0" w:color="auto"/>
            <w:bottom w:val="none" w:sz="0" w:space="0" w:color="auto"/>
            <w:right w:val="none" w:sz="0" w:space="0" w:color="auto"/>
          </w:divBdr>
        </w:div>
        <w:div w:id="1379819345">
          <w:marLeft w:val="0"/>
          <w:marRight w:val="0"/>
          <w:marTop w:val="0"/>
          <w:marBottom w:val="0"/>
          <w:divBdr>
            <w:top w:val="none" w:sz="0" w:space="0" w:color="auto"/>
            <w:left w:val="none" w:sz="0" w:space="0" w:color="auto"/>
            <w:bottom w:val="none" w:sz="0" w:space="0" w:color="auto"/>
            <w:right w:val="none" w:sz="0" w:space="0" w:color="auto"/>
          </w:divBdr>
        </w:div>
      </w:divsChild>
    </w:div>
    <w:div w:id="687373475">
      <w:marLeft w:val="480"/>
      <w:marRight w:val="0"/>
      <w:marTop w:val="0"/>
      <w:marBottom w:val="0"/>
      <w:divBdr>
        <w:top w:val="none" w:sz="0" w:space="0" w:color="auto"/>
        <w:left w:val="none" w:sz="0" w:space="0" w:color="auto"/>
        <w:bottom w:val="none" w:sz="0" w:space="0" w:color="auto"/>
        <w:right w:val="none" w:sz="0" w:space="0" w:color="auto"/>
      </w:divBdr>
    </w:div>
    <w:div w:id="687758167">
      <w:marLeft w:val="480"/>
      <w:marRight w:val="0"/>
      <w:marTop w:val="0"/>
      <w:marBottom w:val="0"/>
      <w:divBdr>
        <w:top w:val="none" w:sz="0" w:space="0" w:color="auto"/>
        <w:left w:val="none" w:sz="0" w:space="0" w:color="auto"/>
        <w:bottom w:val="none" w:sz="0" w:space="0" w:color="auto"/>
        <w:right w:val="none" w:sz="0" w:space="0" w:color="auto"/>
      </w:divBdr>
    </w:div>
    <w:div w:id="688524570">
      <w:marLeft w:val="480"/>
      <w:marRight w:val="0"/>
      <w:marTop w:val="0"/>
      <w:marBottom w:val="0"/>
      <w:divBdr>
        <w:top w:val="none" w:sz="0" w:space="0" w:color="auto"/>
        <w:left w:val="none" w:sz="0" w:space="0" w:color="auto"/>
        <w:bottom w:val="none" w:sz="0" w:space="0" w:color="auto"/>
        <w:right w:val="none" w:sz="0" w:space="0" w:color="auto"/>
      </w:divBdr>
    </w:div>
    <w:div w:id="689381773">
      <w:marLeft w:val="480"/>
      <w:marRight w:val="0"/>
      <w:marTop w:val="0"/>
      <w:marBottom w:val="0"/>
      <w:divBdr>
        <w:top w:val="none" w:sz="0" w:space="0" w:color="auto"/>
        <w:left w:val="none" w:sz="0" w:space="0" w:color="auto"/>
        <w:bottom w:val="none" w:sz="0" w:space="0" w:color="auto"/>
        <w:right w:val="none" w:sz="0" w:space="0" w:color="auto"/>
      </w:divBdr>
    </w:div>
    <w:div w:id="689532227">
      <w:marLeft w:val="480"/>
      <w:marRight w:val="0"/>
      <w:marTop w:val="0"/>
      <w:marBottom w:val="0"/>
      <w:divBdr>
        <w:top w:val="none" w:sz="0" w:space="0" w:color="auto"/>
        <w:left w:val="none" w:sz="0" w:space="0" w:color="auto"/>
        <w:bottom w:val="none" w:sz="0" w:space="0" w:color="auto"/>
        <w:right w:val="none" w:sz="0" w:space="0" w:color="auto"/>
      </w:divBdr>
    </w:div>
    <w:div w:id="690373965">
      <w:marLeft w:val="480"/>
      <w:marRight w:val="0"/>
      <w:marTop w:val="0"/>
      <w:marBottom w:val="0"/>
      <w:divBdr>
        <w:top w:val="none" w:sz="0" w:space="0" w:color="auto"/>
        <w:left w:val="none" w:sz="0" w:space="0" w:color="auto"/>
        <w:bottom w:val="none" w:sz="0" w:space="0" w:color="auto"/>
        <w:right w:val="none" w:sz="0" w:space="0" w:color="auto"/>
      </w:divBdr>
    </w:div>
    <w:div w:id="690644499">
      <w:marLeft w:val="480"/>
      <w:marRight w:val="0"/>
      <w:marTop w:val="0"/>
      <w:marBottom w:val="0"/>
      <w:divBdr>
        <w:top w:val="none" w:sz="0" w:space="0" w:color="auto"/>
        <w:left w:val="none" w:sz="0" w:space="0" w:color="auto"/>
        <w:bottom w:val="none" w:sz="0" w:space="0" w:color="auto"/>
        <w:right w:val="none" w:sz="0" w:space="0" w:color="auto"/>
      </w:divBdr>
    </w:div>
    <w:div w:id="691346946">
      <w:marLeft w:val="480"/>
      <w:marRight w:val="0"/>
      <w:marTop w:val="0"/>
      <w:marBottom w:val="0"/>
      <w:divBdr>
        <w:top w:val="none" w:sz="0" w:space="0" w:color="auto"/>
        <w:left w:val="none" w:sz="0" w:space="0" w:color="auto"/>
        <w:bottom w:val="none" w:sz="0" w:space="0" w:color="auto"/>
        <w:right w:val="none" w:sz="0" w:space="0" w:color="auto"/>
      </w:divBdr>
    </w:div>
    <w:div w:id="691347143">
      <w:marLeft w:val="480"/>
      <w:marRight w:val="0"/>
      <w:marTop w:val="0"/>
      <w:marBottom w:val="0"/>
      <w:divBdr>
        <w:top w:val="none" w:sz="0" w:space="0" w:color="auto"/>
        <w:left w:val="none" w:sz="0" w:space="0" w:color="auto"/>
        <w:bottom w:val="none" w:sz="0" w:space="0" w:color="auto"/>
        <w:right w:val="none" w:sz="0" w:space="0" w:color="auto"/>
      </w:divBdr>
    </w:div>
    <w:div w:id="691688302">
      <w:marLeft w:val="480"/>
      <w:marRight w:val="0"/>
      <w:marTop w:val="0"/>
      <w:marBottom w:val="0"/>
      <w:divBdr>
        <w:top w:val="none" w:sz="0" w:space="0" w:color="auto"/>
        <w:left w:val="none" w:sz="0" w:space="0" w:color="auto"/>
        <w:bottom w:val="none" w:sz="0" w:space="0" w:color="auto"/>
        <w:right w:val="none" w:sz="0" w:space="0" w:color="auto"/>
      </w:divBdr>
    </w:div>
    <w:div w:id="692073479">
      <w:marLeft w:val="480"/>
      <w:marRight w:val="0"/>
      <w:marTop w:val="0"/>
      <w:marBottom w:val="0"/>
      <w:divBdr>
        <w:top w:val="none" w:sz="0" w:space="0" w:color="auto"/>
        <w:left w:val="none" w:sz="0" w:space="0" w:color="auto"/>
        <w:bottom w:val="none" w:sz="0" w:space="0" w:color="auto"/>
        <w:right w:val="none" w:sz="0" w:space="0" w:color="auto"/>
      </w:divBdr>
    </w:div>
    <w:div w:id="692462624">
      <w:marLeft w:val="480"/>
      <w:marRight w:val="0"/>
      <w:marTop w:val="0"/>
      <w:marBottom w:val="0"/>
      <w:divBdr>
        <w:top w:val="none" w:sz="0" w:space="0" w:color="auto"/>
        <w:left w:val="none" w:sz="0" w:space="0" w:color="auto"/>
        <w:bottom w:val="none" w:sz="0" w:space="0" w:color="auto"/>
        <w:right w:val="none" w:sz="0" w:space="0" w:color="auto"/>
      </w:divBdr>
    </w:div>
    <w:div w:id="692802481">
      <w:marLeft w:val="480"/>
      <w:marRight w:val="0"/>
      <w:marTop w:val="0"/>
      <w:marBottom w:val="0"/>
      <w:divBdr>
        <w:top w:val="none" w:sz="0" w:space="0" w:color="auto"/>
        <w:left w:val="none" w:sz="0" w:space="0" w:color="auto"/>
        <w:bottom w:val="none" w:sz="0" w:space="0" w:color="auto"/>
        <w:right w:val="none" w:sz="0" w:space="0" w:color="auto"/>
      </w:divBdr>
    </w:div>
    <w:div w:id="693462083">
      <w:marLeft w:val="480"/>
      <w:marRight w:val="0"/>
      <w:marTop w:val="0"/>
      <w:marBottom w:val="0"/>
      <w:divBdr>
        <w:top w:val="none" w:sz="0" w:space="0" w:color="auto"/>
        <w:left w:val="none" w:sz="0" w:space="0" w:color="auto"/>
        <w:bottom w:val="none" w:sz="0" w:space="0" w:color="auto"/>
        <w:right w:val="none" w:sz="0" w:space="0" w:color="auto"/>
      </w:divBdr>
    </w:div>
    <w:div w:id="693501954">
      <w:marLeft w:val="480"/>
      <w:marRight w:val="0"/>
      <w:marTop w:val="0"/>
      <w:marBottom w:val="0"/>
      <w:divBdr>
        <w:top w:val="none" w:sz="0" w:space="0" w:color="auto"/>
        <w:left w:val="none" w:sz="0" w:space="0" w:color="auto"/>
        <w:bottom w:val="none" w:sz="0" w:space="0" w:color="auto"/>
        <w:right w:val="none" w:sz="0" w:space="0" w:color="auto"/>
      </w:divBdr>
    </w:div>
    <w:div w:id="693652129">
      <w:marLeft w:val="480"/>
      <w:marRight w:val="0"/>
      <w:marTop w:val="0"/>
      <w:marBottom w:val="0"/>
      <w:divBdr>
        <w:top w:val="none" w:sz="0" w:space="0" w:color="auto"/>
        <w:left w:val="none" w:sz="0" w:space="0" w:color="auto"/>
        <w:bottom w:val="none" w:sz="0" w:space="0" w:color="auto"/>
        <w:right w:val="none" w:sz="0" w:space="0" w:color="auto"/>
      </w:divBdr>
    </w:div>
    <w:div w:id="694230102">
      <w:bodyDiv w:val="1"/>
      <w:marLeft w:val="0"/>
      <w:marRight w:val="0"/>
      <w:marTop w:val="0"/>
      <w:marBottom w:val="0"/>
      <w:divBdr>
        <w:top w:val="none" w:sz="0" w:space="0" w:color="auto"/>
        <w:left w:val="none" w:sz="0" w:space="0" w:color="auto"/>
        <w:bottom w:val="none" w:sz="0" w:space="0" w:color="auto"/>
        <w:right w:val="none" w:sz="0" w:space="0" w:color="auto"/>
      </w:divBdr>
    </w:div>
    <w:div w:id="694771399">
      <w:marLeft w:val="480"/>
      <w:marRight w:val="0"/>
      <w:marTop w:val="0"/>
      <w:marBottom w:val="0"/>
      <w:divBdr>
        <w:top w:val="none" w:sz="0" w:space="0" w:color="auto"/>
        <w:left w:val="none" w:sz="0" w:space="0" w:color="auto"/>
        <w:bottom w:val="none" w:sz="0" w:space="0" w:color="auto"/>
        <w:right w:val="none" w:sz="0" w:space="0" w:color="auto"/>
      </w:divBdr>
    </w:div>
    <w:div w:id="694773729">
      <w:marLeft w:val="480"/>
      <w:marRight w:val="0"/>
      <w:marTop w:val="0"/>
      <w:marBottom w:val="0"/>
      <w:divBdr>
        <w:top w:val="none" w:sz="0" w:space="0" w:color="auto"/>
        <w:left w:val="none" w:sz="0" w:space="0" w:color="auto"/>
        <w:bottom w:val="none" w:sz="0" w:space="0" w:color="auto"/>
        <w:right w:val="none" w:sz="0" w:space="0" w:color="auto"/>
      </w:divBdr>
    </w:div>
    <w:div w:id="695084645">
      <w:bodyDiv w:val="1"/>
      <w:marLeft w:val="0"/>
      <w:marRight w:val="0"/>
      <w:marTop w:val="0"/>
      <w:marBottom w:val="0"/>
      <w:divBdr>
        <w:top w:val="none" w:sz="0" w:space="0" w:color="auto"/>
        <w:left w:val="none" w:sz="0" w:space="0" w:color="auto"/>
        <w:bottom w:val="none" w:sz="0" w:space="0" w:color="auto"/>
        <w:right w:val="none" w:sz="0" w:space="0" w:color="auto"/>
      </w:divBdr>
    </w:div>
    <w:div w:id="695154651">
      <w:marLeft w:val="480"/>
      <w:marRight w:val="0"/>
      <w:marTop w:val="0"/>
      <w:marBottom w:val="0"/>
      <w:divBdr>
        <w:top w:val="none" w:sz="0" w:space="0" w:color="auto"/>
        <w:left w:val="none" w:sz="0" w:space="0" w:color="auto"/>
        <w:bottom w:val="none" w:sz="0" w:space="0" w:color="auto"/>
        <w:right w:val="none" w:sz="0" w:space="0" w:color="auto"/>
      </w:divBdr>
    </w:div>
    <w:div w:id="695236164">
      <w:marLeft w:val="480"/>
      <w:marRight w:val="0"/>
      <w:marTop w:val="0"/>
      <w:marBottom w:val="0"/>
      <w:divBdr>
        <w:top w:val="none" w:sz="0" w:space="0" w:color="auto"/>
        <w:left w:val="none" w:sz="0" w:space="0" w:color="auto"/>
        <w:bottom w:val="none" w:sz="0" w:space="0" w:color="auto"/>
        <w:right w:val="none" w:sz="0" w:space="0" w:color="auto"/>
      </w:divBdr>
    </w:div>
    <w:div w:id="695350239">
      <w:marLeft w:val="480"/>
      <w:marRight w:val="0"/>
      <w:marTop w:val="0"/>
      <w:marBottom w:val="0"/>
      <w:divBdr>
        <w:top w:val="none" w:sz="0" w:space="0" w:color="auto"/>
        <w:left w:val="none" w:sz="0" w:space="0" w:color="auto"/>
        <w:bottom w:val="none" w:sz="0" w:space="0" w:color="auto"/>
        <w:right w:val="none" w:sz="0" w:space="0" w:color="auto"/>
      </w:divBdr>
    </w:div>
    <w:div w:id="695665461">
      <w:marLeft w:val="480"/>
      <w:marRight w:val="0"/>
      <w:marTop w:val="0"/>
      <w:marBottom w:val="0"/>
      <w:divBdr>
        <w:top w:val="none" w:sz="0" w:space="0" w:color="auto"/>
        <w:left w:val="none" w:sz="0" w:space="0" w:color="auto"/>
        <w:bottom w:val="none" w:sz="0" w:space="0" w:color="auto"/>
        <w:right w:val="none" w:sz="0" w:space="0" w:color="auto"/>
      </w:divBdr>
    </w:div>
    <w:div w:id="695813638">
      <w:marLeft w:val="480"/>
      <w:marRight w:val="0"/>
      <w:marTop w:val="0"/>
      <w:marBottom w:val="0"/>
      <w:divBdr>
        <w:top w:val="none" w:sz="0" w:space="0" w:color="auto"/>
        <w:left w:val="none" w:sz="0" w:space="0" w:color="auto"/>
        <w:bottom w:val="none" w:sz="0" w:space="0" w:color="auto"/>
        <w:right w:val="none" w:sz="0" w:space="0" w:color="auto"/>
      </w:divBdr>
    </w:div>
    <w:div w:id="696346145">
      <w:marLeft w:val="480"/>
      <w:marRight w:val="0"/>
      <w:marTop w:val="0"/>
      <w:marBottom w:val="0"/>
      <w:divBdr>
        <w:top w:val="none" w:sz="0" w:space="0" w:color="auto"/>
        <w:left w:val="none" w:sz="0" w:space="0" w:color="auto"/>
        <w:bottom w:val="none" w:sz="0" w:space="0" w:color="auto"/>
        <w:right w:val="none" w:sz="0" w:space="0" w:color="auto"/>
      </w:divBdr>
    </w:div>
    <w:div w:id="696390564">
      <w:marLeft w:val="480"/>
      <w:marRight w:val="0"/>
      <w:marTop w:val="0"/>
      <w:marBottom w:val="0"/>
      <w:divBdr>
        <w:top w:val="none" w:sz="0" w:space="0" w:color="auto"/>
        <w:left w:val="none" w:sz="0" w:space="0" w:color="auto"/>
        <w:bottom w:val="none" w:sz="0" w:space="0" w:color="auto"/>
        <w:right w:val="none" w:sz="0" w:space="0" w:color="auto"/>
      </w:divBdr>
    </w:div>
    <w:div w:id="697003175">
      <w:marLeft w:val="480"/>
      <w:marRight w:val="0"/>
      <w:marTop w:val="0"/>
      <w:marBottom w:val="0"/>
      <w:divBdr>
        <w:top w:val="none" w:sz="0" w:space="0" w:color="auto"/>
        <w:left w:val="none" w:sz="0" w:space="0" w:color="auto"/>
        <w:bottom w:val="none" w:sz="0" w:space="0" w:color="auto"/>
        <w:right w:val="none" w:sz="0" w:space="0" w:color="auto"/>
      </w:divBdr>
    </w:div>
    <w:div w:id="697193623">
      <w:bodyDiv w:val="1"/>
      <w:marLeft w:val="0"/>
      <w:marRight w:val="0"/>
      <w:marTop w:val="0"/>
      <w:marBottom w:val="0"/>
      <w:divBdr>
        <w:top w:val="none" w:sz="0" w:space="0" w:color="auto"/>
        <w:left w:val="none" w:sz="0" w:space="0" w:color="auto"/>
        <w:bottom w:val="none" w:sz="0" w:space="0" w:color="auto"/>
        <w:right w:val="none" w:sz="0" w:space="0" w:color="auto"/>
      </w:divBdr>
    </w:div>
    <w:div w:id="697437552">
      <w:marLeft w:val="480"/>
      <w:marRight w:val="0"/>
      <w:marTop w:val="0"/>
      <w:marBottom w:val="0"/>
      <w:divBdr>
        <w:top w:val="none" w:sz="0" w:space="0" w:color="auto"/>
        <w:left w:val="none" w:sz="0" w:space="0" w:color="auto"/>
        <w:bottom w:val="none" w:sz="0" w:space="0" w:color="auto"/>
        <w:right w:val="none" w:sz="0" w:space="0" w:color="auto"/>
      </w:divBdr>
    </w:div>
    <w:div w:id="697581333">
      <w:marLeft w:val="480"/>
      <w:marRight w:val="0"/>
      <w:marTop w:val="0"/>
      <w:marBottom w:val="0"/>
      <w:divBdr>
        <w:top w:val="none" w:sz="0" w:space="0" w:color="auto"/>
        <w:left w:val="none" w:sz="0" w:space="0" w:color="auto"/>
        <w:bottom w:val="none" w:sz="0" w:space="0" w:color="auto"/>
        <w:right w:val="none" w:sz="0" w:space="0" w:color="auto"/>
      </w:divBdr>
    </w:div>
    <w:div w:id="697632347">
      <w:bodyDiv w:val="1"/>
      <w:marLeft w:val="0"/>
      <w:marRight w:val="0"/>
      <w:marTop w:val="0"/>
      <w:marBottom w:val="0"/>
      <w:divBdr>
        <w:top w:val="none" w:sz="0" w:space="0" w:color="auto"/>
        <w:left w:val="none" w:sz="0" w:space="0" w:color="auto"/>
        <w:bottom w:val="none" w:sz="0" w:space="0" w:color="auto"/>
        <w:right w:val="none" w:sz="0" w:space="0" w:color="auto"/>
      </w:divBdr>
    </w:div>
    <w:div w:id="697658876">
      <w:marLeft w:val="480"/>
      <w:marRight w:val="0"/>
      <w:marTop w:val="0"/>
      <w:marBottom w:val="0"/>
      <w:divBdr>
        <w:top w:val="none" w:sz="0" w:space="0" w:color="auto"/>
        <w:left w:val="none" w:sz="0" w:space="0" w:color="auto"/>
        <w:bottom w:val="none" w:sz="0" w:space="0" w:color="auto"/>
        <w:right w:val="none" w:sz="0" w:space="0" w:color="auto"/>
      </w:divBdr>
    </w:div>
    <w:div w:id="698160844">
      <w:bodyDiv w:val="1"/>
      <w:marLeft w:val="0"/>
      <w:marRight w:val="0"/>
      <w:marTop w:val="0"/>
      <w:marBottom w:val="0"/>
      <w:divBdr>
        <w:top w:val="none" w:sz="0" w:space="0" w:color="auto"/>
        <w:left w:val="none" w:sz="0" w:space="0" w:color="auto"/>
        <w:bottom w:val="none" w:sz="0" w:space="0" w:color="auto"/>
        <w:right w:val="none" w:sz="0" w:space="0" w:color="auto"/>
      </w:divBdr>
    </w:div>
    <w:div w:id="698166429">
      <w:marLeft w:val="480"/>
      <w:marRight w:val="0"/>
      <w:marTop w:val="0"/>
      <w:marBottom w:val="0"/>
      <w:divBdr>
        <w:top w:val="none" w:sz="0" w:space="0" w:color="auto"/>
        <w:left w:val="none" w:sz="0" w:space="0" w:color="auto"/>
        <w:bottom w:val="none" w:sz="0" w:space="0" w:color="auto"/>
        <w:right w:val="none" w:sz="0" w:space="0" w:color="auto"/>
      </w:divBdr>
    </w:div>
    <w:div w:id="698820875">
      <w:bodyDiv w:val="1"/>
      <w:marLeft w:val="0"/>
      <w:marRight w:val="0"/>
      <w:marTop w:val="0"/>
      <w:marBottom w:val="0"/>
      <w:divBdr>
        <w:top w:val="none" w:sz="0" w:space="0" w:color="auto"/>
        <w:left w:val="none" w:sz="0" w:space="0" w:color="auto"/>
        <w:bottom w:val="none" w:sz="0" w:space="0" w:color="auto"/>
        <w:right w:val="none" w:sz="0" w:space="0" w:color="auto"/>
      </w:divBdr>
      <w:divsChild>
        <w:div w:id="126358551">
          <w:marLeft w:val="0"/>
          <w:marRight w:val="0"/>
          <w:marTop w:val="0"/>
          <w:marBottom w:val="0"/>
          <w:divBdr>
            <w:top w:val="none" w:sz="0" w:space="0" w:color="auto"/>
            <w:left w:val="none" w:sz="0" w:space="0" w:color="auto"/>
            <w:bottom w:val="none" w:sz="0" w:space="0" w:color="auto"/>
            <w:right w:val="none" w:sz="0" w:space="0" w:color="auto"/>
          </w:divBdr>
        </w:div>
        <w:div w:id="2079858138">
          <w:marLeft w:val="0"/>
          <w:marRight w:val="0"/>
          <w:marTop w:val="0"/>
          <w:marBottom w:val="0"/>
          <w:divBdr>
            <w:top w:val="none" w:sz="0" w:space="0" w:color="auto"/>
            <w:left w:val="none" w:sz="0" w:space="0" w:color="auto"/>
            <w:bottom w:val="none" w:sz="0" w:space="0" w:color="auto"/>
            <w:right w:val="none" w:sz="0" w:space="0" w:color="auto"/>
          </w:divBdr>
        </w:div>
        <w:div w:id="1468740397">
          <w:marLeft w:val="0"/>
          <w:marRight w:val="0"/>
          <w:marTop w:val="0"/>
          <w:marBottom w:val="0"/>
          <w:divBdr>
            <w:top w:val="none" w:sz="0" w:space="0" w:color="auto"/>
            <w:left w:val="none" w:sz="0" w:space="0" w:color="auto"/>
            <w:bottom w:val="none" w:sz="0" w:space="0" w:color="auto"/>
            <w:right w:val="none" w:sz="0" w:space="0" w:color="auto"/>
          </w:divBdr>
        </w:div>
        <w:div w:id="2013557933">
          <w:marLeft w:val="0"/>
          <w:marRight w:val="0"/>
          <w:marTop w:val="0"/>
          <w:marBottom w:val="0"/>
          <w:divBdr>
            <w:top w:val="none" w:sz="0" w:space="0" w:color="auto"/>
            <w:left w:val="none" w:sz="0" w:space="0" w:color="auto"/>
            <w:bottom w:val="none" w:sz="0" w:space="0" w:color="auto"/>
            <w:right w:val="none" w:sz="0" w:space="0" w:color="auto"/>
          </w:divBdr>
        </w:div>
        <w:div w:id="1412389219">
          <w:marLeft w:val="0"/>
          <w:marRight w:val="0"/>
          <w:marTop w:val="0"/>
          <w:marBottom w:val="0"/>
          <w:divBdr>
            <w:top w:val="none" w:sz="0" w:space="0" w:color="auto"/>
            <w:left w:val="none" w:sz="0" w:space="0" w:color="auto"/>
            <w:bottom w:val="none" w:sz="0" w:space="0" w:color="auto"/>
            <w:right w:val="none" w:sz="0" w:space="0" w:color="auto"/>
          </w:divBdr>
        </w:div>
        <w:div w:id="1002851088">
          <w:marLeft w:val="0"/>
          <w:marRight w:val="0"/>
          <w:marTop w:val="0"/>
          <w:marBottom w:val="0"/>
          <w:divBdr>
            <w:top w:val="none" w:sz="0" w:space="0" w:color="auto"/>
            <w:left w:val="none" w:sz="0" w:space="0" w:color="auto"/>
            <w:bottom w:val="none" w:sz="0" w:space="0" w:color="auto"/>
            <w:right w:val="none" w:sz="0" w:space="0" w:color="auto"/>
          </w:divBdr>
        </w:div>
        <w:div w:id="1120999339">
          <w:marLeft w:val="0"/>
          <w:marRight w:val="0"/>
          <w:marTop w:val="0"/>
          <w:marBottom w:val="0"/>
          <w:divBdr>
            <w:top w:val="none" w:sz="0" w:space="0" w:color="auto"/>
            <w:left w:val="none" w:sz="0" w:space="0" w:color="auto"/>
            <w:bottom w:val="none" w:sz="0" w:space="0" w:color="auto"/>
            <w:right w:val="none" w:sz="0" w:space="0" w:color="auto"/>
          </w:divBdr>
        </w:div>
        <w:div w:id="375205385">
          <w:marLeft w:val="0"/>
          <w:marRight w:val="0"/>
          <w:marTop w:val="0"/>
          <w:marBottom w:val="0"/>
          <w:divBdr>
            <w:top w:val="none" w:sz="0" w:space="0" w:color="auto"/>
            <w:left w:val="none" w:sz="0" w:space="0" w:color="auto"/>
            <w:bottom w:val="none" w:sz="0" w:space="0" w:color="auto"/>
            <w:right w:val="none" w:sz="0" w:space="0" w:color="auto"/>
          </w:divBdr>
        </w:div>
        <w:div w:id="1164051617">
          <w:marLeft w:val="0"/>
          <w:marRight w:val="0"/>
          <w:marTop w:val="0"/>
          <w:marBottom w:val="0"/>
          <w:divBdr>
            <w:top w:val="none" w:sz="0" w:space="0" w:color="auto"/>
            <w:left w:val="none" w:sz="0" w:space="0" w:color="auto"/>
            <w:bottom w:val="none" w:sz="0" w:space="0" w:color="auto"/>
            <w:right w:val="none" w:sz="0" w:space="0" w:color="auto"/>
          </w:divBdr>
        </w:div>
        <w:div w:id="724178396">
          <w:marLeft w:val="0"/>
          <w:marRight w:val="0"/>
          <w:marTop w:val="0"/>
          <w:marBottom w:val="0"/>
          <w:divBdr>
            <w:top w:val="none" w:sz="0" w:space="0" w:color="auto"/>
            <w:left w:val="none" w:sz="0" w:space="0" w:color="auto"/>
            <w:bottom w:val="none" w:sz="0" w:space="0" w:color="auto"/>
            <w:right w:val="none" w:sz="0" w:space="0" w:color="auto"/>
          </w:divBdr>
        </w:div>
        <w:div w:id="1291015168">
          <w:marLeft w:val="0"/>
          <w:marRight w:val="0"/>
          <w:marTop w:val="0"/>
          <w:marBottom w:val="0"/>
          <w:divBdr>
            <w:top w:val="none" w:sz="0" w:space="0" w:color="auto"/>
            <w:left w:val="none" w:sz="0" w:space="0" w:color="auto"/>
            <w:bottom w:val="none" w:sz="0" w:space="0" w:color="auto"/>
            <w:right w:val="none" w:sz="0" w:space="0" w:color="auto"/>
          </w:divBdr>
        </w:div>
        <w:div w:id="646401405">
          <w:marLeft w:val="0"/>
          <w:marRight w:val="0"/>
          <w:marTop w:val="0"/>
          <w:marBottom w:val="0"/>
          <w:divBdr>
            <w:top w:val="none" w:sz="0" w:space="0" w:color="auto"/>
            <w:left w:val="none" w:sz="0" w:space="0" w:color="auto"/>
            <w:bottom w:val="none" w:sz="0" w:space="0" w:color="auto"/>
            <w:right w:val="none" w:sz="0" w:space="0" w:color="auto"/>
          </w:divBdr>
        </w:div>
        <w:div w:id="1085608768">
          <w:marLeft w:val="0"/>
          <w:marRight w:val="0"/>
          <w:marTop w:val="0"/>
          <w:marBottom w:val="0"/>
          <w:divBdr>
            <w:top w:val="none" w:sz="0" w:space="0" w:color="auto"/>
            <w:left w:val="none" w:sz="0" w:space="0" w:color="auto"/>
            <w:bottom w:val="none" w:sz="0" w:space="0" w:color="auto"/>
            <w:right w:val="none" w:sz="0" w:space="0" w:color="auto"/>
          </w:divBdr>
        </w:div>
        <w:div w:id="568006596">
          <w:marLeft w:val="0"/>
          <w:marRight w:val="0"/>
          <w:marTop w:val="0"/>
          <w:marBottom w:val="0"/>
          <w:divBdr>
            <w:top w:val="none" w:sz="0" w:space="0" w:color="auto"/>
            <w:left w:val="none" w:sz="0" w:space="0" w:color="auto"/>
            <w:bottom w:val="none" w:sz="0" w:space="0" w:color="auto"/>
            <w:right w:val="none" w:sz="0" w:space="0" w:color="auto"/>
          </w:divBdr>
        </w:div>
        <w:div w:id="1815759103">
          <w:marLeft w:val="0"/>
          <w:marRight w:val="0"/>
          <w:marTop w:val="0"/>
          <w:marBottom w:val="0"/>
          <w:divBdr>
            <w:top w:val="none" w:sz="0" w:space="0" w:color="auto"/>
            <w:left w:val="none" w:sz="0" w:space="0" w:color="auto"/>
            <w:bottom w:val="none" w:sz="0" w:space="0" w:color="auto"/>
            <w:right w:val="none" w:sz="0" w:space="0" w:color="auto"/>
          </w:divBdr>
        </w:div>
        <w:div w:id="1611355483">
          <w:marLeft w:val="0"/>
          <w:marRight w:val="0"/>
          <w:marTop w:val="0"/>
          <w:marBottom w:val="0"/>
          <w:divBdr>
            <w:top w:val="none" w:sz="0" w:space="0" w:color="auto"/>
            <w:left w:val="none" w:sz="0" w:space="0" w:color="auto"/>
            <w:bottom w:val="none" w:sz="0" w:space="0" w:color="auto"/>
            <w:right w:val="none" w:sz="0" w:space="0" w:color="auto"/>
          </w:divBdr>
        </w:div>
        <w:div w:id="1438594889">
          <w:marLeft w:val="0"/>
          <w:marRight w:val="0"/>
          <w:marTop w:val="0"/>
          <w:marBottom w:val="0"/>
          <w:divBdr>
            <w:top w:val="none" w:sz="0" w:space="0" w:color="auto"/>
            <w:left w:val="none" w:sz="0" w:space="0" w:color="auto"/>
            <w:bottom w:val="none" w:sz="0" w:space="0" w:color="auto"/>
            <w:right w:val="none" w:sz="0" w:space="0" w:color="auto"/>
          </w:divBdr>
        </w:div>
        <w:div w:id="1521315014">
          <w:marLeft w:val="0"/>
          <w:marRight w:val="0"/>
          <w:marTop w:val="0"/>
          <w:marBottom w:val="0"/>
          <w:divBdr>
            <w:top w:val="none" w:sz="0" w:space="0" w:color="auto"/>
            <w:left w:val="none" w:sz="0" w:space="0" w:color="auto"/>
            <w:bottom w:val="none" w:sz="0" w:space="0" w:color="auto"/>
            <w:right w:val="none" w:sz="0" w:space="0" w:color="auto"/>
          </w:divBdr>
        </w:div>
        <w:div w:id="235633101">
          <w:marLeft w:val="0"/>
          <w:marRight w:val="0"/>
          <w:marTop w:val="0"/>
          <w:marBottom w:val="0"/>
          <w:divBdr>
            <w:top w:val="none" w:sz="0" w:space="0" w:color="auto"/>
            <w:left w:val="none" w:sz="0" w:space="0" w:color="auto"/>
            <w:bottom w:val="none" w:sz="0" w:space="0" w:color="auto"/>
            <w:right w:val="none" w:sz="0" w:space="0" w:color="auto"/>
          </w:divBdr>
        </w:div>
        <w:div w:id="461771618">
          <w:marLeft w:val="0"/>
          <w:marRight w:val="0"/>
          <w:marTop w:val="0"/>
          <w:marBottom w:val="0"/>
          <w:divBdr>
            <w:top w:val="none" w:sz="0" w:space="0" w:color="auto"/>
            <w:left w:val="none" w:sz="0" w:space="0" w:color="auto"/>
            <w:bottom w:val="none" w:sz="0" w:space="0" w:color="auto"/>
            <w:right w:val="none" w:sz="0" w:space="0" w:color="auto"/>
          </w:divBdr>
        </w:div>
        <w:div w:id="315231924">
          <w:marLeft w:val="0"/>
          <w:marRight w:val="0"/>
          <w:marTop w:val="0"/>
          <w:marBottom w:val="0"/>
          <w:divBdr>
            <w:top w:val="none" w:sz="0" w:space="0" w:color="auto"/>
            <w:left w:val="none" w:sz="0" w:space="0" w:color="auto"/>
            <w:bottom w:val="none" w:sz="0" w:space="0" w:color="auto"/>
            <w:right w:val="none" w:sz="0" w:space="0" w:color="auto"/>
          </w:divBdr>
        </w:div>
        <w:div w:id="415833617">
          <w:marLeft w:val="0"/>
          <w:marRight w:val="0"/>
          <w:marTop w:val="0"/>
          <w:marBottom w:val="0"/>
          <w:divBdr>
            <w:top w:val="none" w:sz="0" w:space="0" w:color="auto"/>
            <w:left w:val="none" w:sz="0" w:space="0" w:color="auto"/>
            <w:bottom w:val="none" w:sz="0" w:space="0" w:color="auto"/>
            <w:right w:val="none" w:sz="0" w:space="0" w:color="auto"/>
          </w:divBdr>
        </w:div>
        <w:div w:id="89477268">
          <w:marLeft w:val="0"/>
          <w:marRight w:val="0"/>
          <w:marTop w:val="0"/>
          <w:marBottom w:val="0"/>
          <w:divBdr>
            <w:top w:val="none" w:sz="0" w:space="0" w:color="auto"/>
            <w:left w:val="none" w:sz="0" w:space="0" w:color="auto"/>
            <w:bottom w:val="none" w:sz="0" w:space="0" w:color="auto"/>
            <w:right w:val="none" w:sz="0" w:space="0" w:color="auto"/>
          </w:divBdr>
        </w:div>
        <w:div w:id="821578742">
          <w:marLeft w:val="0"/>
          <w:marRight w:val="0"/>
          <w:marTop w:val="0"/>
          <w:marBottom w:val="0"/>
          <w:divBdr>
            <w:top w:val="none" w:sz="0" w:space="0" w:color="auto"/>
            <w:left w:val="none" w:sz="0" w:space="0" w:color="auto"/>
            <w:bottom w:val="none" w:sz="0" w:space="0" w:color="auto"/>
            <w:right w:val="none" w:sz="0" w:space="0" w:color="auto"/>
          </w:divBdr>
        </w:div>
        <w:div w:id="809249803">
          <w:marLeft w:val="0"/>
          <w:marRight w:val="0"/>
          <w:marTop w:val="0"/>
          <w:marBottom w:val="0"/>
          <w:divBdr>
            <w:top w:val="none" w:sz="0" w:space="0" w:color="auto"/>
            <w:left w:val="none" w:sz="0" w:space="0" w:color="auto"/>
            <w:bottom w:val="none" w:sz="0" w:space="0" w:color="auto"/>
            <w:right w:val="none" w:sz="0" w:space="0" w:color="auto"/>
          </w:divBdr>
        </w:div>
        <w:div w:id="62264842">
          <w:marLeft w:val="0"/>
          <w:marRight w:val="0"/>
          <w:marTop w:val="0"/>
          <w:marBottom w:val="0"/>
          <w:divBdr>
            <w:top w:val="none" w:sz="0" w:space="0" w:color="auto"/>
            <w:left w:val="none" w:sz="0" w:space="0" w:color="auto"/>
            <w:bottom w:val="none" w:sz="0" w:space="0" w:color="auto"/>
            <w:right w:val="none" w:sz="0" w:space="0" w:color="auto"/>
          </w:divBdr>
        </w:div>
        <w:div w:id="1113674370">
          <w:marLeft w:val="0"/>
          <w:marRight w:val="0"/>
          <w:marTop w:val="0"/>
          <w:marBottom w:val="0"/>
          <w:divBdr>
            <w:top w:val="none" w:sz="0" w:space="0" w:color="auto"/>
            <w:left w:val="none" w:sz="0" w:space="0" w:color="auto"/>
            <w:bottom w:val="none" w:sz="0" w:space="0" w:color="auto"/>
            <w:right w:val="none" w:sz="0" w:space="0" w:color="auto"/>
          </w:divBdr>
        </w:div>
        <w:div w:id="894969709">
          <w:marLeft w:val="0"/>
          <w:marRight w:val="0"/>
          <w:marTop w:val="0"/>
          <w:marBottom w:val="0"/>
          <w:divBdr>
            <w:top w:val="none" w:sz="0" w:space="0" w:color="auto"/>
            <w:left w:val="none" w:sz="0" w:space="0" w:color="auto"/>
            <w:bottom w:val="none" w:sz="0" w:space="0" w:color="auto"/>
            <w:right w:val="none" w:sz="0" w:space="0" w:color="auto"/>
          </w:divBdr>
        </w:div>
        <w:div w:id="1241477374">
          <w:marLeft w:val="0"/>
          <w:marRight w:val="0"/>
          <w:marTop w:val="0"/>
          <w:marBottom w:val="0"/>
          <w:divBdr>
            <w:top w:val="none" w:sz="0" w:space="0" w:color="auto"/>
            <w:left w:val="none" w:sz="0" w:space="0" w:color="auto"/>
            <w:bottom w:val="none" w:sz="0" w:space="0" w:color="auto"/>
            <w:right w:val="none" w:sz="0" w:space="0" w:color="auto"/>
          </w:divBdr>
        </w:div>
        <w:div w:id="320274452">
          <w:marLeft w:val="0"/>
          <w:marRight w:val="0"/>
          <w:marTop w:val="0"/>
          <w:marBottom w:val="0"/>
          <w:divBdr>
            <w:top w:val="none" w:sz="0" w:space="0" w:color="auto"/>
            <w:left w:val="none" w:sz="0" w:space="0" w:color="auto"/>
            <w:bottom w:val="none" w:sz="0" w:space="0" w:color="auto"/>
            <w:right w:val="none" w:sz="0" w:space="0" w:color="auto"/>
          </w:divBdr>
        </w:div>
        <w:div w:id="1796874904">
          <w:marLeft w:val="0"/>
          <w:marRight w:val="0"/>
          <w:marTop w:val="0"/>
          <w:marBottom w:val="0"/>
          <w:divBdr>
            <w:top w:val="none" w:sz="0" w:space="0" w:color="auto"/>
            <w:left w:val="none" w:sz="0" w:space="0" w:color="auto"/>
            <w:bottom w:val="none" w:sz="0" w:space="0" w:color="auto"/>
            <w:right w:val="none" w:sz="0" w:space="0" w:color="auto"/>
          </w:divBdr>
        </w:div>
        <w:div w:id="1648125219">
          <w:marLeft w:val="0"/>
          <w:marRight w:val="0"/>
          <w:marTop w:val="0"/>
          <w:marBottom w:val="0"/>
          <w:divBdr>
            <w:top w:val="none" w:sz="0" w:space="0" w:color="auto"/>
            <w:left w:val="none" w:sz="0" w:space="0" w:color="auto"/>
            <w:bottom w:val="none" w:sz="0" w:space="0" w:color="auto"/>
            <w:right w:val="none" w:sz="0" w:space="0" w:color="auto"/>
          </w:divBdr>
        </w:div>
        <w:div w:id="274555160">
          <w:marLeft w:val="0"/>
          <w:marRight w:val="0"/>
          <w:marTop w:val="0"/>
          <w:marBottom w:val="0"/>
          <w:divBdr>
            <w:top w:val="none" w:sz="0" w:space="0" w:color="auto"/>
            <w:left w:val="none" w:sz="0" w:space="0" w:color="auto"/>
            <w:bottom w:val="none" w:sz="0" w:space="0" w:color="auto"/>
            <w:right w:val="none" w:sz="0" w:space="0" w:color="auto"/>
          </w:divBdr>
        </w:div>
        <w:div w:id="1181357759">
          <w:marLeft w:val="0"/>
          <w:marRight w:val="0"/>
          <w:marTop w:val="0"/>
          <w:marBottom w:val="0"/>
          <w:divBdr>
            <w:top w:val="none" w:sz="0" w:space="0" w:color="auto"/>
            <w:left w:val="none" w:sz="0" w:space="0" w:color="auto"/>
            <w:bottom w:val="none" w:sz="0" w:space="0" w:color="auto"/>
            <w:right w:val="none" w:sz="0" w:space="0" w:color="auto"/>
          </w:divBdr>
        </w:div>
        <w:div w:id="591164261">
          <w:marLeft w:val="0"/>
          <w:marRight w:val="0"/>
          <w:marTop w:val="0"/>
          <w:marBottom w:val="0"/>
          <w:divBdr>
            <w:top w:val="none" w:sz="0" w:space="0" w:color="auto"/>
            <w:left w:val="none" w:sz="0" w:space="0" w:color="auto"/>
            <w:bottom w:val="none" w:sz="0" w:space="0" w:color="auto"/>
            <w:right w:val="none" w:sz="0" w:space="0" w:color="auto"/>
          </w:divBdr>
        </w:div>
        <w:div w:id="317610897">
          <w:marLeft w:val="0"/>
          <w:marRight w:val="0"/>
          <w:marTop w:val="0"/>
          <w:marBottom w:val="0"/>
          <w:divBdr>
            <w:top w:val="none" w:sz="0" w:space="0" w:color="auto"/>
            <w:left w:val="none" w:sz="0" w:space="0" w:color="auto"/>
            <w:bottom w:val="none" w:sz="0" w:space="0" w:color="auto"/>
            <w:right w:val="none" w:sz="0" w:space="0" w:color="auto"/>
          </w:divBdr>
        </w:div>
        <w:div w:id="1968312083">
          <w:marLeft w:val="0"/>
          <w:marRight w:val="0"/>
          <w:marTop w:val="0"/>
          <w:marBottom w:val="0"/>
          <w:divBdr>
            <w:top w:val="none" w:sz="0" w:space="0" w:color="auto"/>
            <w:left w:val="none" w:sz="0" w:space="0" w:color="auto"/>
            <w:bottom w:val="none" w:sz="0" w:space="0" w:color="auto"/>
            <w:right w:val="none" w:sz="0" w:space="0" w:color="auto"/>
          </w:divBdr>
        </w:div>
        <w:div w:id="1125387576">
          <w:marLeft w:val="0"/>
          <w:marRight w:val="0"/>
          <w:marTop w:val="0"/>
          <w:marBottom w:val="0"/>
          <w:divBdr>
            <w:top w:val="none" w:sz="0" w:space="0" w:color="auto"/>
            <w:left w:val="none" w:sz="0" w:space="0" w:color="auto"/>
            <w:bottom w:val="none" w:sz="0" w:space="0" w:color="auto"/>
            <w:right w:val="none" w:sz="0" w:space="0" w:color="auto"/>
          </w:divBdr>
        </w:div>
        <w:div w:id="1869485839">
          <w:marLeft w:val="0"/>
          <w:marRight w:val="0"/>
          <w:marTop w:val="0"/>
          <w:marBottom w:val="0"/>
          <w:divBdr>
            <w:top w:val="none" w:sz="0" w:space="0" w:color="auto"/>
            <w:left w:val="none" w:sz="0" w:space="0" w:color="auto"/>
            <w:bottom w:val="none" w:sz="0" w:space="0" w:color="auto"/>
            <w:right w:val="none" w:sz="0" w:space="0" w:color="auto"/>
          </w:divBdr>
        </w:div>
        <w:div w:id="1651862588">
          <w:marLeft w:val="0"/>
          <w:marRight w:val="0"/>
          <w:marTop w:val="0"/>
          <w:marBottom w:val="0"/>
          <w:divBdr>
            <w:top w:val="none" w:sz="0" w:space="0" w:color="auto"/>
            <w:left w:val="none" w:sz="0" w:space="0" w:color="auto"/>
            <w:bottom w:val="none" w:sz="0" w:space="0" w:color="auto"/>
            <w:right w:val="none" w:sz="0" w:space="0" w:color="auto"/>
          </w:divBdr>
        </w:div>
        <w:div w:id="1158572193">
          <w:marLeft w:val="0"/>
          <w:marRight w:val="0"/>
          <w:marTop w:val="0"/>
          <w:marBottom w:val="0"/>
          <w:divBdr>
            <w:top w:val="none" w:sz="0" w:space="0" w:color="auto"/>
            <w:left w:val="none" w:sz="0" w:space="0" w:color="auto"/>
            <w:bottom w:val="none" w:sz="0" w:space="0" w:color="auto"/>
            <w:right w:val="none" w:sz="0" w:space="0" w:color="auto"/>
          </w:divBdr>
        </w:div>
        <w:div w:id="838230739">
          <w:marLeft w:val="0"/>
          <w:marRight w:val="0"/>
          <w:marTop w:val="0"/>
          <w:marBottom w:val="0"/>
          <w:divBdr>
            <w:top w:val="none" w:sz="0" w:space="0" w:color="auto"/>
            <w:left w:val="none" w:sz="0" w:space="0" w:color="auto"/>
            <w:bottom w:val="none" w:sz="0" w:space="0" w:color="auto"/>
            <w:right w:val="none" w:sz="0" w:space="0" w:color="auto"/>
          </w:divBdr>
        </w:div>
        <w:div w:id="1161193708">
          <w:marLeft w:val="0"/>
          <w:marRight w:val="0"/>
          <w:marTop w:val="0"/>
          <w:marBottom w:val="0"/>
          <w:divBdr>
            <w:top w:val="none" w:sz="0" w:space="0" w:color="auto"/>
            <w:left w:val="none" w:sz="0" w:space="0" w:color="auto"/>
            <w:bottom w:val="none" w:sz="0" w:space="0" w:color="auto"/>
            <w:right w:val="none" w:sz="0" w:space="0" w:color="auto"/>
          </w:divBdr>
        </w:div>
        <w:div w:id="1169440180">
          <w:marLeft w:val="0"/>
          <w:marRight w:val="0"/>
          <w:marTop w:val="0"/>
          <w:marBottom w:val="0"/>
          <w:divBdr>
            <w:top w:val="none" w:sz="0" w:space="0" w:color="auto"/>
            <w:left w:val="none" w:sz="0" w:space="0" w:color="auto"/>
            <w:bottom w:val="none" w:sz="0" w:space="0" w:color="auto"/>
            <w:right w:val="none" w:sz="0" w:space="0" w:color="auto"/>
          </w:divBdr>
        </w:div>
        <w:div w:id="1503424552">
          <w:marLeft w:val="0"/>
          <w:marRight w:val="0"/>
          <w:marTop w:val="0"/>
          <w:marBottom w:val="0"/>
          <w:divBdr>
            <w:top w:val="none" w:sz="0" w:space="0" w:color="auto"/>
            <w:left w:val="none" w:sz="0" w:space="0" w:color="auto"/>
            <w:bottom w:val="none" w:sz="0" w:space="0" w:color="auto"/>
            <w:right w:val="none" w:sz="0" w:space="0" w:color="auto"/>
          </w:divBdr>
        </w:div>
        <w:div w:id="853150598">
          <w:marLeft w:val="0"/>
          <w:marRight w:val="0"/>
          <w:marTop w:val="0"/>
          <w:marBottom w:val="0"/>
          <w:divBdr>
            <w:top w:val="none" w:sz="0" w:space="0" w:color="auto"/>
            <w:left w:val="none" w:sz="0" w:space="0" w:color="auto"/>
            <w:bottom w:val="none" w:sz="0" w:space="0" w:color="auto"/>
            <w:right w:val="none" w:sz="0" w:space="0" w:color="auto"/>
          </w:divBdr>
        </w:div>
        <w:div w:id="1395466320">
          <w:marLeft w:val="0"/>
          <w:marRight w:val="0"/>
          <w:marTop w:val="0"/>
          <w:marBottom w:val="0"/>
          <w:divBdr>
            <w:top w:val="none" w:sz="0" w:space="0" w:color="auto"/>
            <w:left w:val="none" w:sz="0" w:space="0" w:color="auto"/>
            <w:bottom w:val="none" w:sz="0" w:space="0" w:color="auto"/>
            <w:right w:val="none" w:sz="0" w:space="0" w:color="auto"/>
          </w:divBdr>
        </w:div>
        <w:div w:id="465511803">
          <w:marLeft w:val="0"/>
          <w:marRight w:val="0"/>
          <w:marTop w:val="0"/>
          <w:marBottom w:val="0"/>
          <w:divBdr>
            <w:top w:val="none" w:sz="0" w:space="0" w:color="auto"/>
            <w:left w:val="none" w:sz="0" w:space="0" w:color="auto"/>
            <w:bottom w:val="none" w:sz="0" w:space="0" w:color="auto"/>
            <w:right w:val="none" w:sz="0" w:space="0" w:color="auto"/>
          </w:divBdr>
        </w:div>
        <w:div w:id="2009863816">
          <w:marLeft w:val="0"/>
          <w:marRight w:val="0"/>
          <w:marTop w:val="0"/>
          <w:marBottom w:val="0"/>
          <w:divBdr>
            <w:top w:val="none" w:sz="0" w:space="0" w:color="auto"/>
            <w:left w:val="none" w:sz="0" w:space="0" w:color="auto"/>
            <w:bottom w:val="none" w:sz="0" w:space="0" w:color="auto"/>
            <w:right w:val="none" w:sz="0" w:space="0" w:color="auto"/>
          </w:divBdr>
        </w:div>
        <w:div w:id="714697116">
          <w:marLeft w:val="0"/>
          <w:marRight w:val="0"/>
          <w:marTop w:val="0"/>
          <w:marBottom w:val="0"/>
          <w:divBdr>
            <w:top w:val="none" w:sz="0" w:space="0" w:color="auto"/>
            <w:left w:val="none" w:sz="0" w:space="0" w:color="auto"/>
            <w:bottom w:val="none" w:sz="0" w:space="0" w:color="auto"/>
            <w:right w:val="none" w:sz="0" w:space="0" w:color="auto"/>
          </w:divBdr>
        </w:div>
        <w:div w:id="1304236690">
          <w:marLeft w:val="0"/>
          <w:marRight w:val="0"/>
          <w:marTop w:val="0"/>
          <w:marBottom w:val="0"/>
          <w:divBdr>
            <w:top w:val="none" w:sz="0" w:space="0" w:color="auto"/>
            <w:left w:val="none" w:sz="0" w:space="0" w:color="auto"/>
            <w:bottom w:val="none" w:sz="0" w:space="0" w:color="auto"/>
            <w:right w:val="none" w:sz="0" w:space="0" w:color="auto"/>
          </w:divBdr>
        </w:div>
        <w:div w:id="696352709">
          <w:marLeft w:val="0"/>
          <w:marRight w:val="0"/>
          <w:marTop w:val="0"/>
          <w:marBottom w:val="0"/>
          <w:divBdr>
            <w:top w:val="none" w:sz="0" w:space="0" w:color="auto"/>
            <w:left w:val="none" w:sz="0" w:space="0" w:color="auto"/>
            <w:bottom w:val="none" w:sz="0" w:space="0" w:color="auto"/>
            <w:right w:val="none" w:sz="0" w:space="0" w:color="auto"/>
          </w:divBdr>
        </w:div>
        <w:div w:id="505706645">
          <w:marLeft w:val="0"/>
          <w:marRight w:val="0"/>
          <w:marTop w:val="0"/>
          <w:marBottom w:val="0"/>
          <w:divBdr>
            <w:top w:val="none" w:sz="0" w:space="0" w:color="auto"/>
            <w:left w:val="none" w:sz="0" w:space="0" w:color="auto"/>
            <w:bottom w:val="none" w:sz="0" w:space="0" w:color="auto"/>
            <w:right w:val="none" w:sz="0" w:space="0" w:color="auto"/>
          </w:divBdr>
        </w:div>
        <w:div w:id="1432553409">
          <w:marLeft w:val="0"/>
          <w:marRight w:val="0"/>
          <w:marTop w:val="0"/>
          <w:marBottom w:val="0"/>
          <w:divBdr>
            <w:top w:val="none" w:sz="0" w:space="0" w:color="auto"/>
            <w:left w:val="none" w:sz="0" w:space="0" w:color="auto"/>
            <w:bottom w:val="none" w:sz="0" w:space="0" w:color="auto"/>
            <w:right w:val="none" w:sz="0" w:space="0" w:color="auto"/>
          </w:divBdr>
        </w:div>
        <w:div w:id="2045597230">
          <w:marLeft w:val="0"/>
          <w:marRight w:val="0"/>
          <w:marTop w:val="0"/>
          <w:marBottom w:val="0"/>
          <w:divBdr>
            <w:top w:val="none" w:sz="0" w:space="0" w:color="auto"/>
            <w:left w:val="none" w:sz="0" w:space="0" w:color="auto"/>
            <w:bottom w:val="none" w:sz="0" w:space="0" w:color="auto"/>
            <w:right w:val="none" w:sz="0" w:space="0" w:color="auto"/>
          </w:divBdr>
        </w:div>
        <w:div w:id="100104453">
          <w:marLeft w:val="0"/>
          <w:marRight w:val="0"/>
          <w:marTop w:val="0"/>
          <w:marBottom w:val="0"/>
          <w:divBdr>
            <w:top w:val="none" w:sz="0" w:space="0" w:color="auto"/>
            <w:left w:val="none" w:sz="0" w:space="0" w:color="auto"/>
            <w:bottom w:val="none" w:sz="0" w:space="0" w:color="auto"/>
            <w:right w:val="none" w:sz="0" w:space="0" w:color="auto"/>
          </w:divBdr>
        </w:div>
        <w:div w:id="620385962">
          <w:marLeft w:val="0"/>
          <w:marRight w:val="0"/>
          <w:marTop w:val="0"/>
          <w:marBottom w:val="0"/>
          <w:divBdr>
            <w:top w:val="none" w:sz="0" w:space="0" w:color="auto"/>
            <w:left w:val="none" w:sz="0" w:space="0" w:color="auto"/>
            <w:bottom w:val="none" w:sz="0" w:space="0" w:color="auto"/>
            <w:right w:val="none" w:sz="0" w:space="0" w:color="auto"/>
          </w:divBdr>
        </w:div>
        <w:div w:id="721828691">
          <w:marLeft w:val="0"/>
          <w:marRight w:val="0"/>
          <w:marTop w:val="0"/>
          <w:marBottom w:val="0"/>
          <w:divBdr>
            <w:top w:val="none" w:sz="0" w:space="0" w:color="auto"/>
            <w:left w:val="none" w:sz="0" w:space="0" w:color="auto"/>
            <w:bottom w:val="none" w:sz="0" w:space="0" w:color="auto"/>
            <w:right w:val="none" w:sz="0" w:space="0" w:color="auto"/>
          </w:divBdr>
        </w:div>
        <w:div w:id="522330512">
          <w:marLeft w:val="0"/>
          <w:marRight w:val="0"/>
          <w:marTop w:val="0"/>
          <w:marBottom w:val="0"/>
          <w:divBdr>
            <w:top w:val="none" w:sz="0" w:space="0" w:color="auto"/>
            <w:left w:val="none" w:sz="0" w:space="0" w:color="auto"/>
            <w:bottom w:val="none" w:sz="0" w:space="0" w:color="auto"/>
            <w:right w:val="none" w:sz="0" w:space="0" w:color="auto"/>
          </w:divBdr>
        </w:div>
        <w:div w:id="813714185">
          <w:marLeft w:val="0"/>
          <w:marRight w:val="0"/>
          <w:marTop w:val="0"/>
          <w:marBottom w:val="0"/>
          <w:divBdr>
            <w:top w:val="none" w:sz="0" w:space="0" w:color="auto"/>
            <w:left w:val="none" w:sz="0" w:space="0" w:color="auto"/>
            <w:bottom w:val="none" w:sz="0" w:space="0" w:color="auto"/>
            <w:right w:val="none" w:sz="0" w:space="0" w:color="auto"/>
          </w:divBdr>
        </w:div>
        <w:div w:id="1049455956">
          <w:marLeft w:val="0"/>
          <w:marRight w:val="0"/>
          <w:marTop w:val="0"/>
          <w:marBottom w:val="0"/>
          <w:divBdr>
            <w:top w:val="none" w:sz="0" w:space="0" w:color="auto"/>
            <w:left w:val="none" w:sz="0" w:space="0" w:color="auto"/>
            <w:bottom w:val="none" w:sz="0" w:space="0" w:color="auto"/>
            <w:right w:val="none" w:sz="0" w:space="0" w:color="auto"/>
          </w:divBdr>
        </w:div>
        <w:div w:id="364989738">
          <w:marLeft w:val="0"/>
          <w:marRight w:val="0"/>
          <w:marTop w:val="0"/>
          <w:marBottom w:val="0"/>
          <w:divBdr>
            <w:top w:val="none" w:sz="0" w:space="0" w:color="auto"/>
            <w:left w:val="none" w:sz="0" w:space="0" w:color="auto"/>
            <w:bottom w:val="none" w:sz="0" w:space="0" w:color="auto"/>
            <w:right w:val="none" w:sz="0" w:space="0" w:color="auto"/>
          </w:divBdr>
        </w:div>
        <w:div w:id="908733777">
          <w:marLeft w:val="0"/>
          <w:marRight w:val="0"/>
          <w:marTop w:val="0"/>
          <w:marBottom w:val="0"/>
          <w:divBdr>
            <w:top w:val="none" w:sz="0" w:space="0" w:color="auto"/>
            <w:left w:val="none" w:sz="0" w:space="0" w:color="auto"/>
            <w:bottom w:val="none" w:sz="0" w:space="0" w:color="auto"/>
            <w:right w:val="none" w:sz="0" w:space="0" w:color="auto"/>
          </w:divBdr>
        </w:div>
      </w:divsChild>
    </w:div>
    <w:div w:id="699163548">
      <w:marLeft w:val="480"/>
      <w:marRight w:val="0"/>
      <w:marTop w:val="0"/>
      <w:marBottom w:val="0"/>
      <w:divBdr>
        <w:top w:val="none" w:sz="0" w:space="0" w:color="auto"/>
        <w:left w:val="none" w:sz="0" w:space="0" w:color="auto"/>
        <w:bottom w:val="none" w:sz="0" w:space="0" w:color="auto"/>
        <w:right w:val="none" w:sz="0" w:space="0" w:color="auto"/>
      </w:divBdr>
    </w:div>
    <w:div w:id="699360324">
      <w:bodyDiv w:val="1"/>
      <w:marLeft w:val="0"/>
      <w:marRight w:val="0"/>
      <w:marTop w:val="0"/>
      <w:marBottom w:val="0"/>
      <w:divBdr>
        <w:top w:val="none" w:sz="0" w:space="0" w:color="auto"/>
        <w:left w:val="none" w:sz="0" w:space="0" w:color="auto"/>
        <w:bottom w:val="none" w:sz="0" w:space="0" w:color="auto"/>
        <w:right w:val="none" w:sz="0" w:space="0" w:color="auto"/>
      </w:divBdr>
      <w:divsChild>
        <w:div w:id="71321612">
          <w:marLeft w:val="0"/>
          <w:marRight w:val="0"/>
          <w:marTop w:val="0"/>
          <w:marBottom w:val="0"/>
          <w:divBdr>
            <w:top w:val="none" w:sz="0" w:space="0" w:color="auto"/>
            <w:left w:val="none" w:sz="0" w:space="0" w:color="auto"/>
            <w:bottom w:val="none" w:sz="0" w:space="0" w:color="auto"/>
            <w:right w:val="none" w:sz="0" w:space="0" w:color="auto"/>
          </w:divBdr>
        </w:div>
        <w:div w:id="1863976383">
          <w:marLeft w:val="0"/>
          <w:marRight w:val="0"/>
          <w:marTop w:val="0"/>
          <w:marBottom w:val="0"/>
          <w:divBdr>
            <w:top w:val="none" w:sz="0" w:space="0" w:color="auto"/>
            <w:left w:val="none" w:sz="0" w:space="0" w:color="auto"/>
            <w:bottom w:val="none" w:sz="0" w:space="0" w:color="auto"/>
            <w:right w:val="none" w:sz="0" w:space="0" w:color="auto"/>
          </w:divBdr>
        </w:div>
        <w:div w:id="1926378980">
          <w:marLeft w:val="0"/>
          <w:marRight w:val="0"/>
          <w:marTop w:val="0"/>
          <w:marBottom w:val="0"/>
          <w:divBdr>
            <w:top w:val="none" w:sz="0" w:space="0" w:color="auto"/>
            <w:left w:val="none" w:sz="0" w:space="0" w:color="auto"/>
            <w:bottom w:val="none" w:sz="0" w:space="0" w:color="auto"/>
            <w:right w:val="none" w:sz="0" w:space="0" w:color="auto"/>
          </w:divBdr>
        </w:div>
        <w:div w:id="1393037191">
          <w:marLeft w:val="0"/>
          <w:marRight w:val="0"/>
          <w:marTop w:val="0"/>
          <w:marBottom w:val="0"/>
          <w:divBdr>
            <w:top w:val="none" w:sz="0" w:space="0" w:color="auto"/>
            <w:left w:val="none" w:sz="0" w:space="0" w:color="auto"/>
            <w:bottom w:val="none" w:sz="0" w:space="0" w:color="auto"/>
            <w:right w:val="none" w:sz="0" w:space="0" w:color="auto"/>
          </w:divBdr>
        </w:div>
        <w:div w:id="61147663">
          <w:marLeft w:val="0"/>
          <w:marRight w:val="0"/>
          <w:marTop w:val="0"/>
          <w:marBottom w:val="0"/>
          <w:divBdr>
            <w:top w:val="none" w:sz="0" w:space="0" w:color="auto"/>
            <w:left w:val="none" w:sz="0" w:space="0" w:color="auto"/>
            <w:bottom w:val="none" w:sz="0" w:space="0" w:color="auto"/>
            <w:right w:val="none" w:sz="0" w:space="0" w:color="auto"/>
          </w:divBdr>
        </w:div>
        <w:div w:id="1967351737">
          <w:marLeft w:val="0"/>
          <w:marRight w:val="0"/>
          <w:marTop w:val="0"/>
          <w:marBottom w:val="0"/>
          <w:divBdr>
            <w:top w:val="none" w:sz="0" w:space="0" w:color="auto"/>
            <w:left w:val="none" w:sz="0" w:space="0" w:color="auto"/>
            <w:bottom w:val="none" w:sz="0" w:space="0" w:color="auto"/>
            <w:right w:val="none" w:sz="0" w:space="0" w:color="auto"/>
          </w:divBdr>
        </w:div>
        <w:div w:id="1402950310">
          <w:marLeft w:val="0"/>
          <w:marRight w:val="0"/>
          <w:marTop w:val="0"/>
          <w:marBottom w:val="0"/>
          <w:divBdr>
            <w:top w:val="none" w:sz="0" w:space="0" w:color="auto"/>
            <w:left w:val="none" w:sz="0" w:space="0" w:color="auto"/>
            <w:bottom w:val="none" w:sz="0" w:space="0" w:color="auto"/>
            <w:right w:val="none" w:sz="0" w:space="0" w:color="auto"/>
          </w:divBdr>
        </w:div>
        <w:div w:id="1533496522">
          <w:marLeft w:val="0"/>
          <w:marRight w:val="0"/>
          <w:marTop w:val="0"/>
          <w:marBottom w:val="0"/>
          <w:divBdr>
            <w:top w:val="none" w:sz="0" w:space="0" w:color="auto"/>
            <w:left w:val="none" w:sz="0" w:space="0" w:color="auto"/>
            <w:bottom w:val="none" w:sz="0" w:space="0" w:color="auto"/>
            <w:right w:val="none" w:sz="0" w:space="0" w:color="auto"/>
          </w:divBdr>
        </w:div>
        <w:div w:id="567349533">
          <w:marLeft w:val="0"/>
          <w:marRight w:val="0"/>
          <w:marTop w:val="0"/>
          <w:marBottom w:val="0"/>
          <w:divBdr>
            <w:top w:val="none" w:sz="0" w:space="0" w:color="auto"/>
            <w:left w:val="none" w:sz="0" w:space="0" w:color="auto"/>
            <w:bottom w:val="none" w:sz="0" w:space="0" w:color="auto"/>
            <w:right w:val="none" w:sz="0" w:space="0" w:color="auto"/>
          </w:divBdr>
        </w:div>
        <w:div w:id="156773216">
          <w:marLeft w:val="0"/>
          <w:marRight w:val="0"/>
          <w:marTop w:val="0"/>
          <w:marBottom w:val="0"/>
          <w:divBdr>
            <w:top w:val="none" w:sz="0" w:space="0" w:color="auto"/>
            <w:left w:val="none" w:sz="0" w:space="0" w:color="auto"/>
            <w:bottom w:val="none" w:sz="0" w:space="0" w:color="auto"/>
            <w:right w:val="none" w:sz="0" w:space="0" w:color="auto"/>
          </w:divBdr>
        </w:div>
        <w:div w:id="737634883">
          <w:marLeft w:val="0"/>
          <w:marRight w:val="0"/>
          <w:marTop w:val="0"/>
          <w:marBottom w:val="0"/>
          <w:divBdr>
            <w:top w:val="none" w:sz="0" w:space="0" w:color="auto"/>
            <w:left w:val="none" w:sz="0" w:space="0" w:color="auto"/>
            <w:bottom w:val="none" w:sz="0" w:space="0" w:color="auto"/>
            <w:right w:val="none" w:sz="0" w:space="0" w:color="auto"/>
          </w:divBdr>
        </w:div>
        <w:div w:id="490098237">
          <w:marLeft w:val="0"/>
          <w:marRight w:val="0"/>
          <w:marTop w:val="0"/>
          <w:marBottom w:val="0"/>
          <w:divBdr>
            <w:top w:val="none" w:sz="0" w:space="0" w:color="auto"/>
            <w:left w:val="none" w:sz="0" w:space="0" w:color="auto"/>
            <w:bottom w:val="none" w:sz="0" w:space="0" w:color="auto"/>
            <w:right w:val="none" w:sz="0" w:space="0" w:color="auto"/>
          </w:divBdr>
        </w:div>
        <w:div w:id="997269669">
          <w:marLeft w:val="0"/>
          <w:marRight w:val="0"/>
          <w:marTop w:val="0"/>
          <w:marBottom w:val="0"/>
          <w:divBdr>
            <w:top w:val="none" w:sz="0" w:space="0" w:color="auto"/>
            <w:left w:val="none" w:sz="0" w:space="0" w:color="auto"/>
            <w:bottom w:val="none" w:sz="0" w:space="0" w:color="auto"/>
            <w:right w:val="none" w:sz="0" w:space="0" w:color="auto"/>
          </w:divBdr>
        </w:div>
        <w:div w:id="665934584">
          <w:marLeft w:val="0"/>
          <w:marRight w:val="0"/>
          <w:marTop w:val="0"/>
          <w:marBottom w:val="0"/>
          <w:divBdr>
            <w:top w:val="none" w:sz="0" w:space="0" w:color="auto"/>
            <w:left w:val="none" w:sz="0" w:space="0" w:color="auto"/>
            <w:bottom w:val="none" w:sz="0" w:space="0" w:color="auto"/>
            <w:right w:val="none" w:sz="0" w:space="0" w:color="auto"/>
          </w:divBdr>
        </w:div>
        <w:div w:id="1692492787">
          <w:marLeft w:val="0"/>
          <w:marRight w:val="0"/>
          <w:marTop w:val="0"/>
          <w:marBottom w:val="0"/>
          <w:divBdr>
            <w:top w:val="none" w:sz="0" w:space="0" w:color="auto"/>
            <w:left w:val="none" w:sz="0" w:space="0" w:color="auto"/>
            <w:bottom w:val="none" w:sz="0" w:space="0" w:color="auto"/>
            <w:right w:val="none" w:sz="0" w:space="0" w:color="auto"/>
          </w:divBdr>
        </w:div>
        <w:div w:id="167646179">
          <w:marLeft w:val="0"/>
          <w:marRight w:val="0"/>
          <w:marTop w:val="0"/>
          <w:marBottom w:val="0"/>
          <w:divBdr>
            <w:top w:val="none" w:sz="0" w:space="0" w:color="auto"/>
            <w:left w:val="none" w:sz="0" w:space="0" w:color="auto"/>
            <w:bottom w:val="none" w:sz="0" w:space="0" w:color="auto"/>
            <w:right w:val="none" w:sz="0" w:space="0" w:color="auto"/>
          </w:divBdr>
        </w:div>
        <w:div w:id="47074572">
          <w:marLeft w:val="0"/>
          <w:marRight w:val="0"/>
          <w:marTop w:val="0"/>
          <w:marBottom w:val="0"/>
          <w:divBdr>
            <w:top w:val="none" w:sz="0" w:space="0" w:color="auto"/>
            <w:left w:val="none" w:sz="0" w:space="0" w:color="auto"/>
            <w:bottom w:val="none" w:sz="0" w:space="0" w:color="auto"/>
            <w:right w:val="none" w:sz="0" w:space="0" w:color="auto"/>
          </w:divBdr>
        </w:div>
        <w:div w:id="1352612457">
          <w:marLeft w:val="0"/>
          <w:marRight w:val="0"/>
          <w:marTop w:val="0"/>
          <w:marBottom w:val="0"/>
          <w:divBdr>
            <w:top w:val="none" w:sz="0" w:space="0" w:color="auto"/>
            <w:left w:val="none" w:sz="0" w:space="0" w:color="auto"/>
            <w:bottom w:val="none" w:sz="0" w:space="0" w:color="auto"/>
            <w:right w:val="none" w:sz="0" w:space="0" w:color="auto"/>
          </w:divBdr>
        </w:div>
        <w:div w:id="1109348135">
          <w:marLeft w:val="0"/>
          <w:marRight w:val="0"/>
          <w:marTop w:val="0"/>
          <w:marBottom w:val="0"/>
          <w:divBdr>
            <w:top w:val="none" w:sz="0" w:space="0" w:color="auto"/>
            <w:left w:val="none" w:sz="0" w:space="0" w:color="auto"/>
            <w:bottom w:val="none" w:sz="0" w:space="0" w:color="auto"/>
            <w:right w:val="none" w:sz="0" w:space="0" w:color="auto"/>
          </w:divBdr>
        </w:div>
        <w:div w:id="1893884538">
          <w:marLeft w:val="0"/>
          <w:marRight w:val="0"/>
          <w:marTop w:val="0"/>
          <w:marBottom w:val="0"/>
          <w:divBdr>
            <w:top w:val="none" w:sz="0" w:space="0" w:color="auto"/>
            <w:left w:val="none" w:sz="0" w:space="0" w:color="auto"/>
            <w:bottom w:val="none" w:sz="0" w:space="0" w:color="auto"/>
            <w:right w:val="none" w:sz="0" w:space="0" w:color="auto"/>
          </w:divBdr>
        </w:div>
        <w:div w:id="1507481874">
          <w:marLeft w:val="0"/>
          <w:marRight w:val="0"/>
          <w:marTop w:val="0"/>
          <w:marBottom w:val="0"/>
          <w:divBdr>
            <w:top w:val="none" w:sz="0" w:space="0" w:color="auto"/>
            <w:left w:val="none" w:sz="0" w:space="0" w:color="auto"/>
            <w:bottom w:val="none" w:sz="0" w:space="0" w:color="auto"/>
            <w:right w:val="none" w:sz="0" w:space="0" w:color="auto"/>
          </w:divBdr>
        </w:div>
        <w:div w:id="392462307">
          <w:marLeft w:val="0"/>
          <w:marRight w:val="0"/>
          <w:marTop w:val="0"/>
          <w:marBottom w:val="0"/>
          <w:divBdr>
            <w:top w:val="none" w:sz="0" w:space="0" w:color="auto"/>
            <w:left w:val="none" w:sz="0" w:space="0" w:color="auto"/>
            <w:bottom w:val="none" w:sz="0" w:space="0" w:color="auto"/>
            <w:right w:val="none" w:sz="0" w:space="0" w:color="auto"/>
          </w:divBdr>
        </w:div>
        <w:div w:id="923415709">
          <w:marLeft w:val="0"/>
          <w:marRight w:val="0"/>
          <w:marTop w:val="0"/>
          <w:marBottom w:val="0"/>
          <w:divBdr>
            <w:top w:val="none" w:sz="0" w:space="0" w:color="auto"/>
            <w:left w:val="none" w:sz="0" w:space="0" w:color="auto"/>
            <w:bottom w:val="none" w:sz="0" w:space="0" w:color="auto"/>
            <w:right w:val="none" w:sz="0" w:space="0" w:color="auto"/>
          </w:divBdr>
        </w:div>
        <w:div w:id="1728872169">
          <w:marLeft w:val="0"/>
          <w:marRight w:val="0"/>
          <w:marTop w:val="0"/>
          <w:marBottom w:val="0"/>
          <w:divBdr>
            <w:top w:val="none" w:sz="0" w:space="0" w:color="auto"/>
            <w:left w:val="none" w:sz="0" w:space="0" w:color="auto"/>
            <w:bottom w:val="none" w:sz="0" w:space="0" w:color="auto"/>
            <w:right w:val="none" w:sz="0" w:space="0" w:color="auto"/>
          </w:divBdr>
        </w:div>
        <w:div w:id="899948594">
          <w:marLeft w:val="0"/>
          <w:marRight w:val="0"/>
          <w:marTop w:val="0"/>
          <w:marBottom w:val="0"/>
          <w:divBdr>
            <w:top w:val="none" w:sz="0" w:space="0" w:color="auto"/>
            <w:left w:val="none" w:sz="0" w:space="0" w:color="auto"/>
            <w:bottom w:val="none" w:sz="0" w:space="0" w:color="auto"/>
            <w:right w:val="none" w:sz="0" w:space="0" w:color="auto"/>
          </w:divBdr>
        </w:div>
        <w:div w:id="722100042">
          <w:marLeft w:val="0"/>
          <w:marRight w:val="0"/>
          <w:marTop w:val="0"/>
          <w:marBottom w:val="0"/>
          <w:divBdr>
            <w:top w:val="none" w:sz="0" w:space="0" w:color="auto"/>
            <w:left w:val="none" w:sz="0" w:space="0" w:color="auto"/>
            <w:bottom w:val="none" w:sz="0" w:space="0" w:color="auto"/>
            <w:right w:val="none" w:sz="0" w:space="0" w:color="auto"/>
          </w:divBdr>
        </w:div>
        <w:div w:id="339770851">
          <w:marLeft w:val="0"/>
          <w:marRight w:val="0"/>
          <w:marTop w:val="0"/>
          <w:marBottom w:val="0"/>
          <w:divBdr>
            <w:top w:val="none" w:sz="0" w:space="0" w:color="auto"/>
            <w:left w:val="none" w:sz="0" w:space="0" w:color="auto"/>
            <w:bottom w:val="none" w:sz="0" w:space="0" w:color="auto"/>
            <w:right w:val="none" w:sz="0" w:space="0" w:color="auto"/>
          </w:divBdr>
        </w:div>
        <w:div w:id="971666785">
          <w:marLeft w:val="0"/>
          <w:marRight w:val="0"/>
          <w:marTop w:val="0"/>
          <w:marBottom w:val="0"/>
          <w:divBdr>
            <w:top w:val="none" w:sz="0" w:space="0" w:color="auto"/>
            <w:left w:val="none" w:sz="0" w:space="0" w:color="auto"/>
            <w:bottom w:val="none" w:sz="0" w:space="0" w:color="auto"/>
            <w:right w:val="none" w:sz="0" w:space="0" w:color="auto"/>
          </w:divBdr>
        </w:div>
        <w:div w:id="3553936">
          <w:marLeft w:val="0"/>
          <w:marRight w:val="0"/>
          <w:marTop w:val="0"/>
          <w:marBottom w:val="0"/>
          <w:divBdr>
            <w:top w:val="none" w:sz="0" w:space="0" w:color="auto"/>
            <w:left w:val="none" w:sz="0" w:space="0" w:color="auto"/>
            <w:bottom w:val="none" w:sz="0" w:space="0" w:color="auto"/>
            <w:right w:val="none" w:sz="0" w:space="0" w:color="auto"/>
          </w:divBdr>
        </w:div>
        <w:div w:id="753166868">
          <w:marLeft w:val="0"/>
          <w:marRight w:val="0"/>
          <w:marTop w:val="0"/>
          <w:marBottom w:val="0"/>
          <w:divBdr>
            <w:top w:val="none" w:sz="0" w:space="0" w:color="auto"/>
            <w:left w:val="none" w:sz="0" w:space="0" w:color="auto"/>
            <w:bottom w:val="none" w:sz="0" w:space="0" w:color="auto"/>
            <w:right w:val="none" w:sz="0" w:space="0" w:color="auto"/>
          </w:divBdr>
        </w:div>
        <w:div w:id="2136823552">
          <w:marLeft w:val="0"/>
          <w:marRight w:val="0"/>
          <w:marTop w:val="0"/>
          <w:marBottom w:val="0"/>
          <w:divBdr>
            <w:top w:val="none" w:sz="0" w:space="0" w:color="auto"/>
            <w:left w:val="none" w:sz="0" w:space="0" w:color="auto"/>
            <w:bottom w:val="none" w:sz="0" w:space="0" w:color="auto"/>
            <w:right w:val="none" w:sz="0" w:space="0" w:color="auto"/>
          </w:divBdr>
        </w:div>
        <w:div w:id="1952778957">
          <w:marLeft w:val="0"/>
          <w:marRight w:val="0"/>
          <w:marTop w:val="0"/>
          <w:marBottom w:val="0"/>
          <w:divBdr>
            <w:top w:val="none" w:sz="0" w:space="0" w:color="auto"/>
            <w:left w:val="none" w:sz="0" w:space="0" w:color="auto"/>
            <w:bottom w:val="none" w:sz="0" w:space="0" w:color="auto"/>
            <w:right w:val="none" w:sz="0" w:space="0" w:color="auto"/>
          </w:divBdr>
        </w:div>
        <w:div w:id="748893256">
          <w:marLeft w:val="0"/>
          <w:marRight w:val="0"/>
          <w:marTop w:val="0"/>
          <w:marBottom w:val="0"/>
          <w:divBdr>
            <w:top w:val="none" w:sz="0" w:space="0" w:color="auto"/>
            <w:left w:val="none" w:sz="0" w:space="0" w:color="auto"/>
            <w:bottom w:val="none" w:sz="0" w:space="0" w:color="auto"/>
            <w:right w:val="none" w:sz="0" w:space="0" w:color="auto"/>
          </w:divBdr>
        </w:div>
        <w:div w:id="873927370">
          <w:marLeft w:val="0"/>
          <w:marRight w:val="0"/>
          <w:marTop w:val="0"/>
          <w:marBottom w:val="0"/>
          <w:divBdr>
            <w:top w:val="none" w:sz="0" w:space="0" w:color="auto"/>
            <w:left w:val="none" w:sz="0" w:space="0" w:color="auto"/>
            <w:bottom w:val="none" w:sz="0" w:space="0" w:color="auto"/>
            <w:right w:val="none" w:sz="0" w:space="0" w:color="auto"/>
          </w:divBdr>
        </w:div>
        <w:div w:id="1465387313">
          <w:marLeft w:val="0"/>
          <w:marRight w:val="0"/>
          <w:marTop w:val="0"/>
          <w:marBottom w:val="0"/>
          <w:divBdr>
            <w:top w:val="none" w:sz="0" w:space="0" w:color="auto"/>
            <w:left w:val="none" w:sz="0" w:space="0" w:color="auto"/>
            <w:bottom w:val="none" w:sz="0" w:space="0" w:color="auto"/>
            <w:right w:val="none" w:sz="0" w:space="0" w:color="auto"/>
          </w:divBdr>
        </w:div>
        <w:div w:id="768164022">
          <w:marLeft w:val="0"/>
          <w:marRight w:val="0"/>
          <w:marTop w:val="0"/>
          <w:marBottom w:val="0"/>
          <w:divBdr>
            <w:top w:val="none" w:sz="0" w:space="0" w:color="auto"/>
            <w:left w:val="none" w:sz="0" w:space="0" w:color="auto"/>
            <w:bottom w:val="none" w:sz="0" w:space="0" w:color="auto"/>
            <w:right w:val="none" w:sz="0" w:space="0" w:color="auto"/>
          </w:divBdr>
        </w:div>
        <w:div w:id="823813325">
          <w:marLeft w:val="0"/>
          <w:marRight w:val="0"/>
          <w:marTop w:val="0"/>
          <w:marBottom w:val="0"/>
          <w:divBdr>
            <w:top w:val="none" w:sz="0" w:space="0" w:color="auto"/>
            <w:left w:val="none" w:sz="0" w:space="0" w:color="auto"/>
            <w:bottom w:val="none" w:sz="0" w:space="0" w:color="auto"/>
            <w:right w:val="none" w:sz="0" w:space="0" w:color="auto"/>
          </w:divBdr>
        </w:div>
        <w:div w:id="1507868816">
          <w:marLeft w:val="0"/>
          <w:marRight w:val="0"/>
          <w:marTop w:val="0"/>
          <w:marBottom w:val="0"/>
          <w:divBdr>
            <w:top w:val="none" w:sz="0" w:space="0" w:color="auto"/>
            <w:left w:val="none" w:sz="0" w:space="0" w:color="auto"/>
            <w:bottom w:val="none" w:sz="0" w:space="0" w:color="auto"/>
            <w:right w:val="none" w:sz="0" w:space="0" w:color="auto"/>
          </w:divBdr>
        </w:div>
        <w:div w:id="860241415">
          <w:marLeft w:val="0"/>
          <w:marRight w:val="0"/>
          <w:marTop w:val="0"/>
          <w:marBottom w:val="0"/>
          <w:divBdr>
            <w:top w:val="none" w:sz="0" w:space="0" w:color="auto"/>
            <w:left w:val="none" w:sz="0" w:space="0" w:color="auto"/>
            <w:bottom w:val="none" w:sz="0" w:space="0" w:color="auto"/>
            <w:right w:val="none" w:sz="0" w:space="0" w:color="auto"/>
          </w:divBdr>
        </w:div>
        <w:div w:id="2144149466">
          <w:marLeft w:val="0"/>
          <w:marRight w:val="0"/>
          <w:marTop w:val="0"/>
          <w:marBottom w:val="0"/>
          <w:divBdr>
            <w:top w:val="none" w:sz="0" w:space="0" w:color="auto"/>
            <w:left w:val="none" w:sz="0" w:space="0" w:color="auto"/>
            <w:bottom w:val="none" w:sz="0" w:space="0" w:color="auto"/>
            <w:right w:val="none" w:sz="0" w:space="0" w:color="auto"/>
          </w:divBdr>
        </w:div>
        <w:div w:id="666904186">
          <w:marLeft w:val="0"/>
          <w:marRight w:val="0"/>
          <w:marTop w:val="0"/>
          <w:marBottom w:val="0"/>
          <w:divBdr>
            <w:top w:val="none" w:sz="0" w:space="0" w:color="auto"/>
            <w:left w:val="none" w:sz="0" w:space="0" w:color="auto"/>
            <w:bottom w:val="none" w:sz="0" w:space="0" w:color="auto"/>
            <w:right w:val="none" w:sz="0" w:space="0" w:color="auto"/>
          </w:divBdr>
        </w:div>
        <w:div w:id="1663659061">
          <w:marLeft w:val="0"/>
          <w:marRight w:val="0"/>
          <w:marTop w:val="0"/>
          <w:marBottom w:val="0"/>
          <w:divBdr>
            <w:top w:val="none" w:sz="0" w:space="0" w:color="auto"/>
            <w:left w:val="none" w:sz="0" w:space="0" w:color="auto"/>
            <w:bottom w:val="none" w:sz="0" w:space="0" w:color="auto"/>
            <w:right w:val="none" w:sz="0" w:space="0" w:color="auto"/>
          </w:divBdr>
        </w:div>
        <w:div w:id="1994260607">
          <w:marLeft w:val="0"/>
          <w:marRight w:val="0"/>
          <w:marTop w:val="0"/>
          <w:marBottom w:val="0"/>
          <w:divBdr>
            <w:top w:val="none" w:sz="0" w:space="0" w:color="auto"/>
            <w:left w:val="none" w:sz="0" w:space="0" w:color="auto"/>
            <w:bottom w:val="none" w:sz="0" w:space="0" w:color="auto"/>
            <w:right w:val="none" w:sz="0" w:space="0" w:color="auto"/>
          </w:divBdr>
        </w:div>
        <w:div w:id="1648899965">
          <w:marLeft w:val="0"/>
          <w:marRight w:val="0"/>
          <w:marTop w:val="0"/>
          <w:marBottom w:val="0"/>
          <w:divBdr>
            <w:top w:val="none" w:sz="0" w:space="0" w:color="auto"/>
            <w:left w:val="none" w:sz="0" w:space="0" w:color="auto"/>
            <w:bottom w:val="none" w:sz="0" w:space="0" w:color="auto"/>
            <w:right w:val="none" w:sz="0" w:space="0" w:color="auto"/>
          </w:divBdr>
        </w:div>
        <w:div w:id="490559914">
          <w:marLeft w:val="0"/>
          <w:marRight w:val="0"/>
          <w:marTop w:val="0"/>
          <w:marBottom w:val="0"/>
          <w:divBdr>
            <w:top w:val="none" w:sz="0" w:space="0" w:color="auto"/>
            <w:left w:val="none" w:sz="0" w:space="0" w:color="auto"/>
            <w:bottom w:val="none" w:sz="0" w:space="0" w:color="auto"/>
            <w:right w:val="none" w:sz="0" w:space="0" w:color="auto"/>
          </w:divBdr>
        </w:div>
        <w:div w:id="1257636958">
          <w:marLeft w:val="0"/>
          <w:marRight w:val="0"/>
          <w:marTop w:val="0"/>
          <w:marBottom w:val="0"/>
          <w:divBdr>
            <w:top w:val="none" w:sz="0" w:space="0" w:color="auto"/>
            <w:left w:val="none" w:sz="0" w:space="0" w:color="auto"/>
            <w:bottom w:val="none" w:sz="0" w:space="0" w:color="auto"/>
            <w:right w:val="none" w:sz="0" w:space="0" w:color="auto"/>
          </w:divBdr>
        </w:div>
        <w:div w:id="1096290923">
          <w:marLeft w:val="0"/>
          <w:marRight w:val="0"/>
          <w:marTop w:val="0"/>
          <w:marBottom w:val="0"/>
          <w:divBdr>
            <w:top w:val="none" w:sz="0" w:space="0" w:color="auto"/>
            <w:left w:val="none" w:sz="0" w:space="0" w:color="auto"/>
            <w:bottom w:val="none" w:sz="0" w:space="0" w:color="auto"/>
            <w:right w:val="none" w:sz="0" w:space="0" w:color="auto"/>
          </w:divBdr>
        </w:div>
        <w:div w:id="947732771">
          <w:marLeft w:val="0"/>
          <w:marRight w:val="0"/>
          <w:marTop w:val="0"/>
          <w:marBottom w:val="0"/>
          <w:divBdr>
            <w:top w:val="none" w:sz="0" w:space="0" w:color="auto"/>
            <w:left w:val="none" w:sz="0" w:space="0" w:color="auto"/>
            <w:bottom w:val="none" w:sz="0" w:space="0" w:color="auto"/>
            <w:right w:val="none" w:sz="0" w:space="0" w:color="auto"/>
          </w:divBdr>
        </w:div>
        <w:div w:id="506407351">
          <w:marLeft w:val="0"/>
          <w:marRight w:val="0"/>
          <w:marTop w:val="0"/>
          <w:marBottom w:val="0"/>
          <w:divBdr>
            <w:top w:val="none" w:sz="0" w:space="0" w:color="auto"/>
            <w:left w:val="none" w:sz="0" w:space="0" w:color="auto"/>
            <w:bottom w:val="none" w:sz="0" w:space="0" w:color="auto"/>
            <w:right w:val="none" w:sz="0" w:space="0" w:color="auto"/>
          </w:divBdr>
        </w:div>
        <w:div w:id="1997609018">
          <w:marLeft w:val="0"/>
          <w:marRight w:val="0"/>
          <w:marTop w:val="0"/>
          <w:marBottom w:val="0"/>
          <w:divBdr>
            <w:top w:val="none" w:sz="0" w:space="0" w:color="auto"/>
            <w:left w:val="none" w:sz="0" w:space="0" w:color="auto"/>
            <w:bottom w:val="none" w:sz="0" w:space="0" w:color="auto"/>
            <w:right w:val="none" w:sz="0" w:space="0" w:color="auto"/>
          </w:divBdr>
        </w:div>
        <w:div w:id="576597624">
          <w:marLeft w:val="0"/>
          <w:marRight w:val="0"/>
          <w:marTop w:val="0"/>
          <w:marBottom w:val="0"/>
          <w:divBdr>
            <w:top w:val="none" w:sz="0" w:space="0" w:color="auto"/>
            <w:left w:val="none" w:sz="0" w:space="0" w:color="auto"/>
            <w:bottom w:val="none" w:sz="0" w:space="0" w:color="auto"/>
            <w:right w:val="none" w:sz="0" w:space="0" w:color="auto"/>
          </w:divBdr>
        </w:div>
        <w:div w:id="213273482">
          <w:marLeft w:val="0"/>
          <w:marRight w:val="0"/>
          <w:marTop w:val="0"/>
          <w:marBottom w:val="0"/>
          <w:divBdr>
            <w:top w:val="none" w:sz="0" w:space="0" w:color="auto"/>
            <w:left w:val="none" w:sz="0" w:space="0" w:color="auto"/>
            <w:bottom w:val="none" w:sz="0" w:space="0" w:color="auto"/>
            <w:right w:val="none" w:sz="0" w:space="0" w:color="auto"/>
          </w:divBdr>
        </w:div>
        <w:div w:id="1710646803">
          <w:marLeft w:val="0"/>
          <w:marRight w:val="0"/>
          <w:marTop w:val="0"/>
          <w:marBottom w:val="0"/>
          <w:divBdr>
            <w:top w:val="none" w:sz="0" w:space="0" w:color="auto"/>
            <w:left w:val="none" w:sz="0" w:space="0" w:color="auto"/>
            <w:bottom w:val="none" w:sz="0" w:space="0" w:color="auto"/>
            <w:right w:val="none" w:sz="0" w:space="0" w:color="auto"/>
          </w:divBdr>
        </w:div>
        <w:div w:id="1572228201">
          <w:marLeft w:val="0"/>
          <w:marRight w:val="0"/>
          <w:marTop w:val="0"/>
          <w:marBottom w:val="0"/>
          <w:divBdr>
            <w:top w:val="none" w:sz="0" w:space="0" w:color="auto"/>
            <w:left w:val="none" w:sz="0" w:space="0" w:color="auto"/>
            <w:bottom w:val="none" w:sz="0" w:space="0" w:color="auto"/>
            <w:right w:val="none" w:sz="0" w:space="0" w:color="auto"/>
          </w:divBdr>
        </w:div>
        <w:div w:id="1440953828">
          <w:marLeft w:val="0"/>
          <w:marRight w:val="0"/>
          <w:marTop w:val="0"/>
          <w:marBottom w:val="0"/>
          <w:divBdr>
            <w:top w:val="none" w:sz="0" w:space="0" w:color="auto"/>
            <w:left w:val="none" w:sz="0" w:space="0" w:color="auto"/>
            <w:bottom w:val="none" w:sz="0" w:space="0" w:color="auto"/>
            <w:right w:val="none" w:sz="0" w:space="0" w:color="auto"/>
          </w:divBdr>
        </w:div>
        <w:div w:id="1066492876">
          <w:marLeft w:val="0"/>
          <w:marRight w:val="0"/>
          <w:marTop w:val="0"/>
          <w:marBottom w:val="0"/>
          <w:divBdr>
            <w:top w:val="none" w:sz="0" w:space="0" w:color="auto"/>
            <w:left w:val="none" w:sz="0" w:space="0" w:color="auto"/>
            <w:bottom w:val="none" w:sz="0" w:space="0" w:color="auto"/>
            <w:right w:val="none" w:sz="0" w:space="0" w:color="auto"/>
          </w:divBdr>
        </w:div>
        <w:div w:id="62529902">
          <w:marLeft w:val="0"/>
          <w:marRight w:val="0"/>
          <w:marTop w:val="0"/>
          <w:marBottom w:val="0"/>
          <w:divBdr>
            <w:top w:val="none" w:sz="0" w:space="0" w:color="auto"/>
            <w:left w:val="none" w:sz="0" w:space="0" w:color="auto"/>
            <w:bottom w:val="none" w:sz="0" w:space="0" w:color="auto"/>
            <w:right w:val="none" w:sz="0" w:space="0" w:color="auto"/>
          </w:divBdr>
        </w:div>
        <w:div w:id="1842962812">
          <w:marLeft w:val="0"/>
          <w:marRight w:val="0"/>
          <w:marTop w:val="0"/>
          <w:marBottom w:val="0"/>
          <w:divBdr>
            <w:top w:val="none" w:sz="0" w:space="0" w:color="auto"/>
            <w:left w:val="none" w:sz="0" w:space="0" w:color="auto"/>
            <w:bottom w:val="none" w:sz="0" w:space="0" w:color="auto"/>
            <w:right w:val="none" w:sz="0" w:space="0" w:color="auto"/>
          </w:divBdr>
        </w:div>
        <w:div w:id="893850715">
          <w:marLeft w:val="0"/>
          <w:marRight w:val="0"/>
          <w:marTop w:val="0"/>
          <w:marBottom w:val="0"/>
          <w:divBdr>
            <w:top w:val="none" w:sz="0" w:space="0" w:color="auto"/>
            <w:left w:val="none" w:sz="0" w:space="0" w:color="auto"/>
            <w:bottom w:val="none" w:sz="0" w:space="0" w:color="auto"/>
            <w:right w:val="none" w:sz="0" w:space="0" w:color="auto"/>
          </w:divBdr>
        </w:div>
        <w:div w:id="1667316734">
          <w:marLeft w:val="0"/>
          <w:marRight w:val="0"/>
          <w:marTop w:val="0"/>
          <w:marBottom w:val="0"/>
          <w:divBdr>
            <w:top w:val="none" w:sz="0" w:space="0" w:color="auto"/>
            <w:left w:val="none" w:sz="0" w:space="0" w:color="auto"/>
            <w:bottom w:val="none" w:sz="0" w:space="0" w:color="auto"/>
            <w:right w:val="none" w:sz="0" w:space="0" w:color="auto"/>
          </w:divBdr>
        </w:div>
        <w:div w:id="535045762">
          <w:marLeft w:val="0"/>
          <w:marRight w:val="0"/>
          <w:marTop w:val="0"/>
          <w:marBottom w:val="0"/>
          <w:divBdr>
            <w:top w:val="none" w:sz="0" w:space="0" w:color="auto"/>
            <w:left w:val="none" w:sz="0" w:space="0" w:color="auto"/>
            <w:bottom w:val="none" w:sz="0" w:space="0" w:color="auto"/>
            <w:right w:val="none" w:sz="0" w:space="0" w:color="auto"/>
          </w:divBdr>
        </w:div>
        <w:div w:id="1902592994">
          <w:marLeft w:val="0"/>
          <w:marRight w:val="0"/>
          <w:marTop w:val="0"/>
          <w:marBottom w:val="0"/>
          <w:divBdr>
            <w:top w:val="none" w:sz="0" w:space="0" w:color="auto"/>
            <w:left w:val="none" w:sz="0" w:space="0" w:color="auto"/>
            <w:bottom w:val="none" w:sz="0" w:space="0" w:color="auto"/>
            <w:right w:val="none" w:sz="0" w:space="0" w:color="auto"/>
          </w:divBdr>
        </w:div>
        <w:div w:id="662512284">
          <w:marLeft w:val="0"/>
          <w:marRight w:val="0"/>
          <w:marTop w:val="0"/>
          <w:marBottom w:val="0"/>
          <w:divBdr>
            <w:top w:val="none" w:sz="0" w:space="0" w:color="auto"/>
            <w:left w:val="none" w:sz="0" w:space="0" w:color="auto"/>
            <w:bottom w:val="none" w:sz="0" w:space="0" w:color="auto"/>
            <w:right w:val="none" w:sz="0" w:space="0" w:color="auto"/>
          </w:divBdr>
        </w:div>
      </w:divsChild>
    </w:div>
    <w:div w:id="699937494">
      <w:marLeft w:val="480"/>
      <w:marRight w:val="0"/>
      <w:marTop w:val="0"/>
      <w:marBottom w:val="0"/>
      <w:divBdr>
        <w:top w:val="none" w:sz="0" w:space="0" w:color="auto"/>
        <w:left w:val="none" w:sz="0" w:space="0" w:color="auto"/>
        <w:bottom w:val="none" w:sz="0" w:space="0" w:color="auto"/>
        <w:right w:val="none" w:sz="0" w:space="0" w:color="auto"/>
      </w:divBdr>
    </w:div>
    <w:div w:id="700402492">
      <w:bodyDiv w:val="1"/>
      <w:marLeft w:val="0"/>
      <w:marRight w:val="0"/>
      <w:marTop w:val="0"/>
      <w:marBottom w:val="0"/>
      <w:divBdr>
        <w:top w:val="none" w:sz="0" w:space="0" w:color="auto"/>
        <w:left w:val="none" w:sz="0" w:space="0" w:color="auto"/>
        <w:bottom w:val="none" w:sz="0" w:space="0" w:color="auto"/>
        <w:right w:val="none" w:sz="0" w:space="0" w:color="auto"/>
      </w:divBdr>
    </w:div>
    <w:div w:id="700713554">
      <w:marLeft w:val="480"/>
      <w:marRight w:val="0"/>
      <w:marTop w:val="0"/>
      <w:marBottom w:val="0"/>
      <w:divBdr>
        <w:top w:val="none" w:sz="0" w:space="0" w:color="auto"/>
        <w:left w:val="none" w:sz="0" w:space="0" w:color="auto"/>
        <w:bottom w:val="none" w:sz="0" w:space="0" w:color="auto"/>
        <w:right w:val="none" w:sz="0" w:space="0" w:color="auto"/>
      </w:divBdr>
    </w:div>
    <w:div w:id="701324322">
      <w:marLeft w:val="480"/>
      <w:marRight w:val="0"/>
      <w:marTop w:val="0"/>
      <w:marBottom w:val="0"/>
      <w:divBdr>
        <w:top w:val="none" w:sz="0" w:space="0" w:color="auto"/>
        <w:left w:val="none" w:sz="0" w:space="0" w:color="auto"/>
        <w:bottom w:val="none" w:sz="0" w:space="0" w:color="auto"/>
        <w:right w:val="none" w:sz="0" w:space="0" w:color="auto"/>
      </w:divBdr>
    </w:div>
    <w:div w:id="701630870">
      <w:marLeft w:val="480"/>
      <w:marRight w:val="0"/>
      <w:marTop w:val="0"/>
      <w:marBottom w:val="0"/>
      <w:divBdr>
        <w:top w:val="none" w:sz="0" w:space="0" w:color="auto"/>
        <w:left w:val="none" w:sz="0" w:space="0" w:color="auto"/>
        <w:bottom w:val="none" w:sz="0" w:space="0" w:color="auto"/>
        <w:right w:val="none" w:sz="0" w:space="0" w:color="auto"/>
      </w:divBdr>
    </w:div>
    <w:div w:id="701826288">
      <w:marLeft w:val="480"/>
      <w:marRight w:val="0"/>
      <w:marTop w:val="0"/>
      <w:marBottom w:val="0"/>
      <w:divBdr>
        <w:top w:val="none" w:sz="0" w:space="0" w:color="auto"/>
        <w:left w:val="none" w:sz="0" w:space="0" w:color="auto"/>
        <w:bottom w:val="none" w:sz="0" w:space="0" w:color="auto"/>
        <w:right w:val="none" w:sz="0" w:space="0" w:color="auto"/>
      </w:divBdr>
    </w:div>
    <w:div w:id="702092663">
      <w:marLeft w:val="480"/>
      <w:marRight w:val="0"/>
      <w:marTop w:val="0"/>
      <w:marBottom w:val="0"/>
      <w:divBdr>
        <w:top w:val="none" w:sz="0" w:space="0" w:color="auto"/>
        <w:left w:val="none" w:sz="0" w:space="0" w:color="auto"/>
        <w:bottom w:val="none" w:sz="0" w:space="0" w:color="auto"/>
        <w:right w:val="none" w:sz="0" w:space="0" w:color="auto"/>
      </w:divBdr>
    </w:div>
    <w:div w:id="702245635">
      <w:marLeft w:val="480"/>
      <w:marRight w:val="0"/>
      <w:marTop w:val="0"/>
      <w:marBottom w:val="0"/>
      <w:divBdr>
        <w:top w:val="none" w:sz="0" w:space="0" w:color="auto"/>
        <w:left w:val="none" w:sz="0" w:space="0" w:color="auto"/>
        <w:bottom w:val="none" w:sz="0" w:space="0" w:color="auto"/>
        <w:right w:val="none" w:sz="0" w:space="0" w:color="auto"/>
      </w:divBdr>
    </w:div>
    <w:div w:id="702288154">
      <w:marLeft w:val="480"/>
      <w:marRight w:val="0"/>
      <w:marTop w:val="0"/>
      <w:marBottom w:val="0"/>
      <w:divBdr>
        <w:top w:val="none" w:sz="0" w:space="0" w:color="auto"/>
        <w:left w:val="none" w:sz="0" w:space="0" w:color="auto"/>
        <w:bottom w:val="none" w:sz="0" w:space="0" w:color="auto"/>
        <w:right w:val="none" w:sz="0" w:space="0" w:color="auto"/>
      </w:divBdr>
    </w:div>
    <w:div w:id="702436120">
      <w:marLeft w:val="480"/>
      <w:marRight w:val="0"/>
      <w:marTop w:val="0"/>
      <w:marBottom w:val="0"/>
      <w:divBdr>
        <w:top w:val="none" w:sz="0" w:space="0" w:color="auto"/>
        <w:left w:val="none" w:sz="0" w:space="0" w:color="auto"/>
        <w:bottom w:val="none" w:sz="0" w:space="0" w:color="auto"/>
        <w:right w:val="none" w:sz="0" w:space="0" w:color="auto"/>
      </w:divBdr>
    </w:div>
    <w:div w:id="702558047">
      <w:marLeft w:val="480"/>
      <w:marRight w:val="0"/>
      <w:marTop w:val="0"/>
      <w:marBottom w:val="0"/>
      <w:divBdr>
        <w:top w:val="none" w:sz="0" w:space="0" w:color="auto"/>
        <w:left w:val="none" w:sz="0" w:space="0" w:color="auto"/>
        <w:bottom w:val="none" w:sz="0" w:space="0" w:color="auto"/>
        <w:right w:val="none" w:sz="0" w:space="0" w:color="auto"/>
      </w:divBdr>
    </w:div>
    <w:div w:id="702946614">
      <w:marLeft w:val="480"/>
      <w:marRight w:val="0"/>
      <w:marTop w:val="0"/>
      <w:marBottom w:val="0"/>
      <w:divBdr>
        <w:top w:val="none" w:sz="0" w:space="0" w:color="auto"/>
        <w:left w:val="none" w:sz="0" w:space="0" w:color="auto"/>
        <w:bottom w:val="none" w:sz="0" w:space="0" w:color="auto"/>
        <w:right w:val="none" w:sz="0" w:space="0" w:color="auto"/>
      </w:divBdr>
    </w:div>
    <w:div w:id="704138057">
      <w:bodyDiv w:val="1"/>
      <w:marLeft w:val="0"/>
      <w:marRight w:val="0"/>
      <w:marTop w:val="0"/>
      <w:marBottom w:val="0"/>
      <w:divBdr>
        <w:top w:val="none" w:sz="0" w:space="0" w:color="auto"/>
        <w:left w:val="none" w:sz="0" w:space="0" w:color="auto"/>
        <w:bottom w:val="none" w:sz="0" w:space="0" w:color="auto"/>
        <w:right w:val="none" w:sz="0" w:space="0" w:color="auto"/>
      </w:divBdr>
    </w:div>
    <w:div w:id="704255103">
      <w:marLeft w:val="480"/>
      <w:marRight w:val="0"/>
      <w:marTop w:val="0"/>
      <w:marBottom w:val="0"/>
      <w:divBdr>
        <w:top w:val="none" w:sz="0" w:space="0" w:color="auto"/>
        <w:left w:val="none" w:sz="0" w:space="0" w:color="auto"/>
        <w:bottom w:val="none" w:sz="0" w:space="0" w:color="auto"/>
        <w:right w:val="none" w:sz="0" w:space="0" w:color="auto"/>
      </w:divBdr>
    </w:div>
    <w:div w:id="704326945">
      <w:marLeft w:val="480"/>
      <w:marRight w:val="0"/>
      <w:marTop w:val="0"/>
      <w:marBottom w:val="0"/>
      <w:divBdr>
        <w:top w:val="none" w:sz="0" w:space="0" w:color="auto"/>
        <w:left w:val="none" w:sz="0" w:space="0" w:color="auto"/>
        <w:bottom w:val="none" w:sz="0" w:space="0" w:color="auto"/>
        <w:right w:val="none" w:sz="0" w:space="0" w:color="auto"/>
      </w:divBdr>
    </w:div>
    <w:div w:id="704602705">
      <w:marLeft w:val="480"/>
      <w:marRight w:val="0"/>
      <w:marTop w:val="0"/>
      <w:marBottom w:val="0"/>
      <w:divBdr>
        <w:top w:val="none" w:sz="0" w:space="0" w:color="auto"/>
        <w:left w:val="none" w:sz="0" w:space="0" w:color="auto"/>
        <w:bottom w:val="none" w:sz="0" w:space="0" w:color="auto"/>
        <w:right w:val="none" w:sz="0" w:space="0" w:color="auto"/>
      </w:divBdr>
    </w:div>
    <w:div w:id="704643924">
      <w:marLeft w:val="480"/>
      <w:marRight w:val="0"/>
      <w:marTop w:val="0"/>
      <w:marBottom w:val="0"/>
      <w:divBdr>
        <w:top w:val="none" w:sz="0" w:space="0" w:color="auto"/>
        <w:left w:val="none" w:sz="0" w:space="0" w:color="auto"/>
        <w:bottom w:val="none" w:sz="0" w:space="0" w:color="auto"/>
        <w:right w:val="none" w:sz="0" w:space="0" w:color="auto"/>
      </w:divBdr>
    </w:div>
    <w:div w:id="704795956">
      <w:marLeft w:val="480"/>
      <w:marRight w:val="0"/>
      <w:marTop w:val="0"/>
      <w:marBottom w:val="0"/>
      <w:divBdr>
        <w:top w:val="none" w:sz="0" w:space="0" w:color="auto"/>
        <w:left w:val="none" w:sz="0" w:space="0" w:color="auto"/>
        <w:bottom w:val="none" w:sz="0" w:space="0" w:color="auto"/>
        <w:right w:val="none" w:sz="0" w:space="0" w:color="auto"/>
      </w:divBdr>
    </w:div>
    <w:div w:id="705174927">
      <w:marLeft w:val="480"/>
      <w:marRight w:val="0"/>
      <w:marTop w:val="0"/>
      <w:marBottom w:val="0"/>
      <w:divBdr>
        <w:top w:val="none" w:sz="0" w:space="0" w:color="auto"/>
        <w:left w:val="none" w:sz="0" w:space="0" w:color="auto"/>
        <w:bottom w:val="none" w:sz="0" w:space="0" w:color="auto"/>
        <w:right w:val="none" w:sz="0" w:space="0" w:color="auto"/>
      </w:divBdr>
    </w:div>
    <w:div w:id="705757502">
      <w:marLeft w:val="480"/>
      <w:marRight w:val="0"/>
      <w:marTop w:val="0"/>
      <w:marBottom w:val="0"/>
      <w:divBdr>
        <w:top w:val="none" w:sz="0" w:space="0" w:color="auto"/>
        <w:left w:val="none" w:sz="0" w:space="0" w:color="auto"/>
        <w:bottom w:val="none" w:sz="0" w:space="0" w:color="auto"/>
        <w:right w:val="none" w:sz="0" w:space="0" w:color="auto"/>
      </w:divBdr>
    </w:div>
    <w:div w:id="706681501">
      <w:marLeft w:val="480"/>
      <w:marRight w:val="0"/>
      <w:marTop w:val="0"/>
      <w:marBottom w:val="0"/>
      <w:divBdr>
        <w:top w:val="none" w:sz="0" w:space="0" w:color="auto"/>
        <w:left w:val="none" w:sz="0" w:space="0" w:color="auto"/>
        <w:bottom w:val="none" w:sz="0" w:space="0" w:color="auto"/>
        <w:right w:val="none" w:sz="0" w:space="0" w:color="auto"/>
      </w:divBdr>
    </w:div>
    <w:div w:id="707223056">
      <w:marLeft w:val="480"/>
      <w:marRight w:val="0"/>
      <w:marTop w:val="0"/>
      <w:marBottom w:val="0"/>
      <w:divBdr>
        <w:top w:val="none" w:sz="0" w:space="0" w:color="auto"/>
        <w:left w:val="none" w:sz="0" w:space="0" w:color="auto"/>
        <w:bottom w:val="none" w:sz="0" w:space="0" w:color="auto"/>
        <w:right w:val="none" w:sz="0" w:space="0" w:color="auto"/>
      </w:divBdr>
    </w:div>
    <w:div w:id="707340899">
      <w:bodyDiv w:val="1"/>
      <w:marLeft w:val="0"/>
      <w:marRight w:val="0"/>
      <w:marTop w:val="0"/>
      <w:marBottom w:val="0"/>
      <w:divBdr>
        <w:top w:val="none" w:sz="0" w:space="0" w:color="auto"/>
        <w:left w:val="none" w:sz="0" w:space="0" w:color="auto"/>
        <w:bottom w:val="none" w:sz="0" w:space="0" w:color="auto"/>
        <w:right w:val="none" w:sz="0" w:space="0" w:color="auto"/>
      </w:divBdr>
    </w:div>
    <w:div w:id="707534798">
      <w:marLeft w:val="480"/>
      <w:marRight w:val="0"/>
      <w:marTop w:val="0"/>
      <w:marBottom w:val="0"/>
      <w:divBdr>
        <w:top w:val="none" w:sz="0" w:space="0" w:color="auto"/>
        <w:left w:val="none" w:sz="0" w:space="0" w:color="auto"/>
        <w:bottom w:val="none" w:sz="0" w:space="0" w:color="auto"/>
        <w:right w:val="none" w:sz="0" w:space="0" w:color="auto"/>
      </w:divBdr>
    </w:div>
    <w:div w:id="707993058">
      <w:marLeft w:val="480"/>
      <w:marRight w:val="0"/>
      <w:marTop w:val="0"/>
      <w:marBottom w:val="0"/>
      <w:divBdr>
        <w:top w:val="none" w:sz="0" w:space="0" w:color="auto"/>
        <w:left w:val="none" w:sz="0" w:space="0" w:color="auto"/>
        <w:bottom w:val="none" w:sz="0" w:space="0" w:color="auto"/>
        <w:right w:val="none" w:sz="0" w:space="0" w:color="auto"/>
      </w:divBdr>
    </w:div>
    <w:div w:id="708066118">
      <w:marLeft w:val="480"/>
      <w:marRight w:val="0"/>
      <w:marTop w:val="0"/>
      <w:marBottom w:val="0"/>
      <w:divBdr>
        <w:top w:val="none" w:sz="0" w:space="0" w:color="auto"/>
        <w:left w:val="none" w:sz="0" w:space="0" w:color="auto"/>
        <w:bottom w:val="none" w:sz="0" w:space="0" w:color="auto"/>
        <w:right w:val="none" w:sz="0" w:space="0" w:color="auto"/>
      </w:divBdr>
    </w:div>
    <w:div w:id="708147494">
      <w:marLeft w:val="480"/>
      <w:marRight w:val="0"/>
      <w:marTop w:val="0"/>
      <w:marBottom w:val="0"/>
      <w:divBdr>
        <w:top w:val="none" w:sz="0" w:space="0" w:color="auto"/>
        <w:left w:val="none" w:sz="0" w:space="0" w:color="auto"/>
        <w:bottom w:val="none" w:sz="0" w:space="0" w:color="auto"/>
        <w:right w:val="none" w:sz="0" w:space="0" w:color="auto"/>
      </w:divBdr>
    </w:div>
    <w:div w:id="708147565">
      <w:marLeft w:val="480"/>
      <w:marRight w:val="0"/>
      <w:marTop w:val="0"/>
      <w:marBottom w:val="0"/>
      <w:divBdr>
        <w:top w:val="none" w:sz="0" w:space="0" w:color="auto"/>
        <w:left w:val="none" w:sz="0" w:space="0" w:color="auto"/>
        <w:bottom w:val="none" w:sz="0" w:space="0" w:color="auto"/>
        <w:right w:val="none" w:sz="0" w:space="0" w:color="auto"/>
      </w:divBdr>
    </w:div>
    <w:div w:id="708189458">
      <w:marLeft w:val="480"/>
      <w:marRight w:val="0"/>
      <w:marTop w:val="0"/>
      <w:marBottom w:val="0"/>
      <w:divBdr>
        <w:top w:val="none" w:sz="0" w:space="0" w:color="auto"/>
        <w:left w:val="none" w:sz="0" w:space="0" w:color="auto"/>
        <w:bottom w:val="none" w:sz="0" w:space="0" w:color="auto"/>
        <w:right w:val="none" w:sz="0" w:space="0" w:color="auto"/>
      </w:divBdr>
    </w:div>
    <w:div w:id="708721370">
      <w:marLeft w:val="480"/>
      <w:marRight w:val="0"/>
      <w:marTop w:val="0"/>
      <w:marBottom w:val="0"/>
      <w:divBdr>
        <w:top w:val="none" w:sz="0" w:space="0" w:color="auto"/>
        <w:left w:val="none" w:sz="0" w:space="0" w:color="auto"/>
        <w:bottom w:val="none" w:sz="0" w:space="0" w:color="auto"/>
        <w:right w:val="none" w:sz="0" w:space="0" w:color="auto"/>
      </w:divBdr>
    </w:div>
    <w:div w:id="709037172">
      <w:marLeft w:val="480"/>
      <w:marRight w:val="0"/>
      <w:marTop w:val="0"/>
      <w:marBottom w:val="0"/>
      <w:divBdr>
        <w:top w:val="none" w:sz="0" w:space="0" w:color="auto"/>
        <w:left w:val="none" w:sz="0" w:space="0" w:color="auto"/>
        <w:bottom w:val="none" w:sz="0" w:space="0" w:color="auto"/>
        <w:right w:val="none" w:sz="0" w:space="0" w:color="auto"/>
      </w:divBdr>
    </w:div>
    <w:div w:id="709383136">
      <w:marLeft w:val="480"/>
      <w:marRight w:val="0"/>
      <w:marTop w:val="0"/>
      <w:marBottom w:val="0"/>
      <w:divBdr>
        <w:top w:val="none" w:sz="0" w:space="0" w:color="auto"/>
        <w:left w:val="none" w:sz="0" w:space="0" w:color="auto"/>
        <w:bottom w:val="none" w:sz="0" w:space="0" w:color="auto"/>
        <w:right w:val="none" w:sz="0" w:space="0" w:color="auto"/>
      </w:divBdr>
    </w:div>
    <w:div w:id="709455920">
      <w:marLeft w:val="480"/>
      <w:marRight w:val="0"/>
      <w:marTop w:val="0"/>
      <w:marBottom w:val="0"/>
      <w:divBdr>
        <w:top w:val="none" w:sz="0" w:space="0" w:color="auto"/>
        <w:left w:val="none" w:sz="0" w:space="0" w:color="auto"/>
        <w:bottom w:val="none" w:sz="0" w:space="0" w:color="auto"/>
        <w:right w:val="none" w:sz="0" w:space="0" w:color="auto"/>
      </w:divBdr>
    </w:div>
    <w:div w:id="709916989">
      <w:marLeft w:val="480"/>
      <w:marRight w:val="0"/>
      <w:marTop w:val="0"/>
      <w:marBottom w:val="0"/>
      <w:divBdr>
        <w:top w:val="none" w:sz="0" w:space="0" w:color="auto"/>
        <w:left w:val="none" w:sz="0" w:space="0" w:color="auto"/>
        <w:bottom w:val="none" w:sz="0" w:space="0" w:color="auto"/>
        <w:right w:val="none" w:sz="0" w:space="0" w:color="auto"/>
      </w:divBdr>
    </w:div>
    <w:div w:id="710148582">
      <w:marLeft w:val="480"/>
      <w:marRight w:val="0"/>
      <w:marTop w:val="0"/>
      <w:marBottom w:val="0"/>
      <w:divBdr>
        <w:top w:val="none" w:sz="0" w:space="0" w:color="auto"/>
        <w:left w:val="none" w:sz="0" w:space="0" w:color="auto"/>
        <w:bottom w:val="none" w:sz="0" w:space="0" w:color="auto"/>
        <w:right w:val="none" w:sz="0" w:space="0" w:color="auto"/>
      </w:divBdr>
    </w:div>
    <w:div w:id="710151247">
      <w:marLeft w:val="480"/>
      <w:marRight w:val="0"/>
      <w:marTop w:val="0"/>
      <w:marBottom w:val="0"/>
      <w:divBdr>
        <w:top w:val="none" w:sz="0" w:space="0" w:color="auto"/>
        <w:left w:val="none" w:sz="0" w:space="0" w:color="auto"/>
        <w:bottom w:val="none" w:sz="0" w:space="0" w:color="auto"/>
        <w:right w:val="none" w:sz="0" w:space="0" w:color="auto"/>
      </w:divBdr>
    </w:div>
    <w:div w:id="710570490">
      <w:marLeft w:val="480"/>
      <w:marRight w:val="0"/>
      <w:marTop w:val="0"/>
      <w:marBottom w:val="0"/>
      <w:divBdr>
        <w:top w:val="none" w:sz="0" w:space="0" w:color="auto"/>
        <w:left w:val="none" w:sz="0" w:space="0" w:color="auto"/>
        <w:bottom w:val="none" w:sz="0" w:space="0" w:color="auto"/>
        <w:right w:val="none" w:sz="0" w:space="0" w:color="auto"/>
      </w:divBdr>
    </w:div>
    <w:div w:id="710955474">
      <w:marLeft w:val="480"/>
      <w:marRight w:val="0"/>
      <w:marTop w:val="0"/>
      <w:marBottom w:val="0"/>
      <w:divBdr>
        <w:top w:val="none" w:sz="0" w:space="0" w:color="auto"/>
        <w:left w:val="none" w:sz="0" w:space="0" w:color="auto"/>
        <w:bottom w:val="none" w:sz="0" w:space="0" w:color="auto"/>
        <w:right w:val="none" w:sz="0" w:space="0" w:color="auto"/>
      </w:divBdr>
    </w:div>
    <w:div w:id="712002438">
      <w:marLeft w:val="480"/>
      <w:marRight w:val="0"/>
      <w:marTop w:val="0"/>
      <w:marBottom w:val="0"/>
      <w:divBdr>
        <w:top w:val="none" w:sz="0" w:space="0" w:color="auto"/>
        <w:left w:val="none" w:sz="0" w:space="0" w:color="auto"/>
        <w:bottom w:val="none" w:sz="0" w:space="0" w:color="auto"/>
        <w:right w:val="none" w:sz="0" w:space="0" w:color="auto"/>
      </w:divBdr>
    </w:div>
    <w:div w:id="712340745">
      <w:marLeft w:val="480"/>
      <w:marRight w:val="0"/>
      <w:marTop w:val="0"/>
      <w:marBottom w:val="0"/>
      <w:divBdr>
        <w:top w:val="none" w:sz="0" w:space="0" w:color="auto"/>
        <w:left w:val="none" w:sz="0" w:space="0" w:color="auto"/>
        <w:bottom w:val="none" w:sz="0" w:space="0" w:color="auto"/>
        <w:right w:val="none" w:sz="0" w:space="0" w:color="auto"/>
      </w:divBdr>
    </w:div>
    <w:div w:id="712576467">
      <w:marLeft w:val="480"/>
      <w:marRight w:val="0"/>
      <w:marTop w:val="0"/>
      <w:marBottom w:val="0"/>
      <w:divBdr>
        <w:top w:val="none" w:sz="0" w:space="0" w:color="auto"/>
        <w:left w:val="none" w:sz="0" w:space="0" w:color="auto"/>
        <w:bottom w:val="none" w:sz="0" w:space="0" w:color="auto"/>
        <w:right w:val="none" w:sz="0" w:space="0" w:color="auto"/>
      </w:divBdr>
    </w:div>
    <w:div w:id="714236440">
      <w:bodyDiv w:val="1"/>
      <w:marLeft w:val="0"/>
      <w:marRight w:val="0"/>
      <w:marTop w:val="0"/>
      <w:marBottom w:val="0"/>
      <w:divBdr>
        <w:top w:val="none" w:sz="0" w:space="0" w:color="auto"/>
        <w:left w:val="none" w:sz="0" w:space="0" w:color="auto"/>
        <w:bottom w:val="none" w:sz="0" w:space="0" w:color="auto"/>
        <w:right w:val="none" w:sz="0" w:space="0" w:color="auto"/>
      </w:divBdr>
    </w:div>
    <w:div w:id="714429749">
      <w:bodyDiv w:val="1"/>
      <w:marLeft w:val="0"/>
      <w:marRight w:val="0"/>
      <w:marTop w:val="0"/>
      <w:marBottom w:val="0"/>
      <w:divBdr>
        <w:top w:val="none" w:sz="0" w:space="0" w:color="auto"/>
        <w:left w:val="none" w:sz="0" w:space="0" w:color="auto"/>
        <w:bottom w:val="none" w:sz="0" w:space="0" w:color="auto"/>
        <w:right w:val="none" w:sz="0" w:space="0" w:color="auto"/>
      </w:divBdr>
    </w:div>
    <w:div w:id="714502835">
      <w:marLeft w:val="480"/>
      <w:marRight w:val="0"/>
      <w:marTop w:val="0"/>
      <w:marBottom w:val="0"/>
      <w:divBdr>
        <w:top w:val="none" w:sz="0" w:space="0" w:color="auto"/>
        <w:left w:val="none" w:sz="0" w:space="0" w:color="auto"/>
        <w:bottom w:val="none" w:sz="0" w:space="0" w:color="auto"/>
        <w:right w:val="none" w:sz="0" w:space="0" w:color="auto"/>
      </w:divBdr>
    </w:div>
    <w:div w:id="714817896">
      <w:marLeft w:val="480"/>
      <w:marRight w:val="0"/>
      <w:marTop w:val="0"/>
      <w:marBottom w:val="0"/>
      <w:divBdr>
        <w:top w:val="none" w:sz="0" w:space="0" w:color="auto"/>
        <w:left w:val="none" w:sz="0" w:space="0" w:color="auto"/>
        <w:bottom w:val="none" w:sz="0" w:space="0" w:color="auto"/>
        <w:right w:val="none" w:sz="0" w:space="0" w:color="auto"/>
      </w:divBdr>
    </w:div>
    <w:div w:id="715391256">
      <w:bodyDiv w:val="1"/>
      <w:marLeft w:val="0"/>
      <w:marRight w:val="0"/>
      <w:marTop w:val="0"/>
      <w:marBottom w:val="0"/>
      <w:divBdr>
        <w:top w:val="none" w:sz="0" w:space="0" w:color="auto"/>
        <w:left w:val="none" w:sz="0" w:space="0" w:color="auto"/>
        <w:bottom w:val="none" w:sz="0" w:space="0" w:color="auto"/>
        <w:right w:val="none" w:sz="0" w:space="0" w:color="auto"/>
      </w:divBdr>
    </w:div>
    <w:div w:id="715466419">
      <w:bodyDiv w:val="1"/>
      <w:marLeft w:val="0"/>
      <w:marRight w:val="0"/>
      <w:marTop w:val="0"/>
      <w:marBottom w:val="0"/>
      <w:divBdr>
        <w:top w:val="none" w:sz="0" w:space="0" w:color="auto"/>
        <w:left w:val="none" w:sz="0" w:space="0" w:color="auto"/>
        <w:bottom w:val="none" w:sz="0" w:space="0" w:color="auto"/>
        <w:right w:val="none" w:sz="0" w:space="0" w:color="auto"/>
      </w:divBdr>
    </w:div>
    <w:div w:id="715618979">
      <w:marLeft w:val="480"/>
      <w:marRight w:val="0"/>
      <w:marTop w:val="0"/>
      <w:marBottom w:val="0"/>
      <w:divBdr>
        <w:top w:val="none" w:sz="0" w:space="0" w:color="auto"/>
        <w:left w:val="none" w:sz="0" w:space="0" w:color="auto"/>
        <w:bottom w:val="none" w:sz="0" w:space="0" w:color="auto"/>
        <w:right w:val="none" w:sz="0" w:space="0" w:color="auto"/>
      </w:divBdr>
    </w:div>
    <w:div w:id="715666217">
      <w:bodyDiv w:val="1"/>
      <w:marLeft w:val="0"/>
      <w:marRight w:val="0"/>
      <w:marTop w:val="0"/>
      <w:marBottom w:val="0"/>
      <w:divBdr>
        <w:top w:val="none" w:sz="0" w:space="0" w:color="auto"/>
        <w:left w:val="none" w:sz="0" w:space="0" w:color="auto"/>
        <w:bottom w:val="none" w:sz="0" w:space="0" w:color="auto"/>
        <w:right w:val="none" w:sz="0" w:space="0" w:color="auto"/>
      </w:divBdr>
    </w:div>
    <w:div w:id="715737109">
      <w:bodyDiv w:val="1"/>
      <w:marLeft w:val="0"/>
      <w:marRight w:val="0"/>
      <w:marTop w:val="0"/>
      <w:marBottom w:val="0"/>
      <w:divBdr>
        <w:top w:val="none" w:sz="0" w:space="0" w:color="auto"/>
        <w:left w:val="none" w:sz="0" w:space="0" w:color="auto"/>
        <w:bottom w:val="none" w:sz="0" w:space="0" w:color="auto"/>
        <w:right w:val="none" w:sz="0" w:space="0" w:color="auto"/>
      </w:divBdr>
    </w:div>
    <w:div w:id="715785757">
      <w:marLeft w:val="480"/>
      <w:marRight w:val="0"/>
      <w:marTop w:val="0"/>
      <w:marBottom w:val="0"/>
      <w:divBdr>
        <w:top w:val="none" w:sz="0" w:space="0" w:color="auto"/>
        <w:left w:val="none" w:sz="0" w:space="0" w:color="auto"/>
        <w:bottom w:val="none" w:sz="0" w:space="0" w:color="auto"/>
        <w:right w:val="none" w:sz="0" w:space="0" w:color="auto"/>
      </w:divBdr>
    </w:div>
    <w:div w:id="716274654">
      <w:marLeft w:val="480"/>
      <w:marRight w:val="0"/>
      <w:marTop w:val="0"/>
      <w:marBottom w:val="0"/>
      <w:divBdr>
        <w:top w:val="none" w:sz="0" w:space="0" w:color="auto"/>
        <w:left w:val="none" w:sz="0" w:space="0" w:color="auto"/>
        <w:bottom w:val="none" w:sz="0" w:space="0" w:color="auto"/>
        <w:right w:val="none" w:sz="0" w:space="0" w:color="auto"/>
      </w:divBdr>
    </w:div>
    <w:div w:id="716323539">
      <w:bodyDiv w:val="1"/>
      <w:marLeft w:val="0"/>
      <w:marRight w:val="0"/>
      <w:marTop w:val="0"/>
      <w:marBottom w:val="0"/>
      <w:divBdr>
        <w:top w:val="none" w:sz="0" w:space="0" w:color="auto"/>
        <w:left w:val="none" w:sz="0" w:space="0" w:color="auto"/>
        <w:bottom w:val="none" w:sz="0" w:space="0" w:color="auto"/>
        <w:right w:val="none" w:sz="0" w:space="0" w:color="auto"/>
      </w:divBdr>
    </w:div>
    <w:div w:id="716441720">
      <w:marLeft w:val="480"/>
      <w:marRight w:val="0"/>
      <w:marTop w:val="0"/>
      <w:marBottom w:val="0"/>
      <w:divBdr>
        <w:top w:val="none" w:sz="0" w:space="0" w:color="auto"/>
        <w:left w:val="none" w:sz="0" w:space="0" w:color="auto"/>
        <w:bottom w:val="none" w:sz="0" w:space="0" w:color="auto"/>
        <w:right w:val="none" w:sz="0" w:space="0" w:color="auto"/>
      </w:divBdr>
    </w:div>
    <w:div w:id="716509393">
      <w:marLeft w:val="480"/>
      <w:marRight w:val="0"/>
      <w:marTop w:val="0"/>
      <w:marBottom w:val="0"/>
      <w:divBdr>
        <w:top w:val="none" w:sz="0" w:space="0" w:color="auto"/>
        <w:left w:val="none" w:sz="0" w:space="0" w:color="auto"/>
        <w:bottom w:val="none" w:sz="0" w:space="0" w:color="auto"/>
        <w:right w:val="none" w:sz="0" w:space="0" w:color="auto"/>
      </w:divBdr>
    </w:div>
    <w:div w:id="716510219">
      <w:marLeft w:val="480"/>
      <w:marRight w:val="0"/>
      <w:marTop w:val="0"/>
      <w:marBottom w:val="0"/>
      <w:divBdr>
        <w:top w:val="none" w:sz="0" w:space="0" w:color="auto"/>
        <w:left w:val="none" w:sz="0" w:space="0" w:color="auto"/>
        <w:bottom w:val="none" w:sz="0" w:space="0" w:color="auto"/>
        <w:right w:val="none" w:sz="0" w:space="0" w:color="auto"/>
      </w:divBdr>
    </w:div>
    <w:div w:id="716511744">
      <w:marLeft w:val="480"/>
      <w:marRight w:val="0"/>
      <w:marTop w:val="0"/>
      <w:marBottom w:val="0"/>
      <w:divBdr>
        <w:top w:val="none" w:sz="0" w:space="0" w:color="auto"/>
        <w:left w:val="none" w:sz="0" w:space="0" w:color="auto"/>
        <w:bottom w:val="none" w:sz="0" w:space="0" w:color="auto"/>
        <w:right w:val="none" w:sz="0" w:space="0" w:color="auto"/>
      </w:divBdr>
    </w:div>
    <w:div w:id="716898592">
      <w:bodyDiv w:val="1"/>
      <w:marLeft w:val="0"/>
      <w:marRight w:val="0"/>
      <w:marTop w:val="0"/>
      <w:marBottom w:val="0"/>
      <w:divBdr>
        <w:top w:val="none" w:sz="0" w:space="0" w:color="auto"/>
        <w:left w:val="none" w:sz="0" w:space="0" w:color="auto"/>
        <w:bottom w:val="none" w:sz="0" w:space="0" w:color="auto"/>
        <w:right w:val="none" w:sz="0" w:space="0" w:color="auto"/>
      </w:divBdr>
      <w:divsChild>
        <w:div w:id="1995452797">
          <w:marLeft w:val="0"/>
          <w:marRight w:val="0"/>
          <w:marTop w:val="0"/>
          <w:marBottom w:val="0"/>
          <w:divBdr>
            <w:top w:val="none" w:sz="0" w:space="0" w:color="auto"/>
            <w:left w:val="none" w:sz="0" w:space="0" w:color="auto"/>
            <w:bottom w:val="none" w:sz="0" w:space="0" w:color="auto"/>
            <w:right w:val="none" w:sz="0" w:space="0" w:color="auto"/>
          </w:divBdr>
        </w:div>
        <w:div w:id="402871333">
          <w:marLeft w:val="0"/>
          <w:marRight w:val="0"/>
          <w:marTop w:val="0"/>
          <w:marBottom w:val="0"/>
          <w:divBdr>
            <w:top w:val="none" w:sz="0" w:space="0" w:color="auto"/>
            <w:left w:val="none" w:sz="0" w:space="0" w:color="auto"/>
            <w:bottom w:val="none" w:sz="0" w:space="0" w:color="auto"/>
            <w:right w:val="none" w:sz="0" w:space="0" w:color="auto"/>
          </w:divBdr>
        </w:div>
        <w:div w:id="586882446">
          <w:marLeft w:val="0"/>
          <w:marRight w:val="0"/>
          <w:marTop w:val="0"/>
          <w:marBottom w:val="0"/>
          <w:divBdr>
            <w:top w:val="none" w:sz="0" w:space="0" w:color="auto"/>
            <w:left w:val="none" w:sz="0" w:space="0" w:color="auto"/>
            <w:bottom w:val="none" w:sz="0" w:space="0" w:color="auto"/>
            <w:right w:val="none" w:sz="0" w:space="0" w:color="auto"/>
          </w:divBdr>
        </w:div>
        <w:div w:id="1610816423">
          <w:marLeft w:val="0"/>
          <w:marRight w:val="0"/>
          <w:marTop w:val="0"/>
          <w:marBottom w:val="0"/>
          <w:divBdr>
            <w:top w:val="none" w:sz="0" w:space="0" w:color="auto"/>
            <w:left w:val="none" w:sz="0" w:space="0" w:color="auto"/>
            <w:bottom w:val="none" w:sz="0" w:space="0" w:color="auto"/>
            <w:right w:val="none" w:sz="0" w:space="0" w:color="auto"/>
          </w:divBdr>
        </w:div>
        <w:div w:id="177935736">
          <w:marLeft w:val="0"/>
          <w:marRight w:val="0"/>
          <w:marTop w:val="0"/>
          <w:marBottom w:val="0"/>
          <w:divBdr>
            <w:top w:val="none" w:sz="0" w:space="0" w:color="auto"/>
            <w:left w:val="none" w:sz="0" w:space="0" w:color="auto"/>
            <w:bottom w:val="none" w:sz="0" w:space="0" w:color="auto"/>
            <w:right w:val="none" w:sz="0" w:space="0" w:color="auto"/>
          </w:divBdr>
        </w:div>
        <w:div w:id="1551457460">
          <w:marLeft w:val="0"/>
          <w:marRight w:val="0"/>
          <w:marTop w:val="0"/>
          <w:marBottom w:val="0"/>
          <w:divBdr>
            <w:top w:val="none" w:sz="0" w:space="0" w:color="auto"/>
            <w:left w:val="none" w:sz="0" w:space="0" w:color="auto"/>
            <w:bottom w:val="none" w:sz="0" w:space="0" w:color="auto"/>
            <w:right w:val="none" w:sz="0" w:space="0" w:color="auto"/>
          </w:divBdr>
        </w:div>
        <w:div w:id="461387254">
          <w:marLeft w:val="0"/>
          <w:marRight w:val="0"/>
          <w:marTop w:val="0"/>
          <w:marBottom w:val="0"/>
          <w:divBdr>
            <w:top w:val="none" w:sz="0" w:space="0" w:color="auto"/>
            <w:left w:val="none" w:sz="0" w:space="0" w:color="auto"/>
            <w:bottom w:val="none" w:sz="0" w:space="0" w:color="auto"/>
            <w:right w:val="none" w:sz="0" w:space="0" w:color="auto"/>
          </w:divBdr>
        </w:div>
        <w:div w:id="1879583497">
          <w:marLeft w:val="0"/>
          <w:marRight w:val="0"/>
          <w:marTop w:val="0"/>
          <w:marBottom w:val="0"/>
          <w:divBdr>
            <w:top w:val="none" w:sz="0" w:space="0" w:color="auto"/>
            <w:left w:val="none" w:sz="0" w:space="0" w:color="auto"/>
            <w:bottom w:val="none" w:sz="0" w:space="0" w:color="auto"/>
            <w:right w:val="none" w:sz="0" w:space="0" w:color="auto"/>
          </w:divBdr>
        </w:div>
        <w:div w:id="1728453249">
          <w:marLeft w:val="0"/>
          <w:marRight w:val="0"/>
          <w:marTop w:val="0"/>
          <w:marBottom w:val="0"/>
          <w:divBdr>
            <w:top w:val="none" w:sz="0" w:space="0" w:color="auto"/>
            <w:left w:val="none" w:sz="0" w:space="0" w:color="auto"/>
            <w:bottom w:val="none" w:sz="0" w:space="0" w:color="auto"/>
            <w:right w:val="none" w:sz="0" w:space="0" w:color="auto"/>
          </w:divBdr>
        </w:div>
        <w:div w:id="1302343873">
          <w:marLeft w:val="0"/>
          <w:marRight w:val="0"/>
          <w:marTop w:val="0"/>
          <w:marBottom w:val="0"/>
          <w:divBdr>
            <w:top w:val="none" w:sz="0" w:space="0" w:color="auto"/>
            <w:left w:val="none" w:sz="0" w:space="0" w:color="auto"/>
            <w:bottom w:val="none" w:sz="0" w:space="0" w:color="auto"/>
            <w:right w:val="none" w:sz="0" w:space="0" w:color="auto"/>
          </w:divBdr>
        </w:div>
        <w:div w:id="1558978987">
          <w:marLeft w:val="0"/>
          <w:marRight w:val="0"/>
          <w:marTop w:val="0"/>
          <w:marBottom w:val="0"/>
          <w:divBdr>
            <w:top w:val="none" w:sz="0" w:space="0" w:color="auto"/>
            <w:left w:val="none" w:sz="0" w:space="0" w:color="auto"/>
            <w:bottom w:val="none" w:sz="0" w:space="0" w:color="auto"/>
            <w:right w:val="none" w:sz="0" w:space="0" w:color="auto"/>
          </w:divBdr>
        </w:div>
        <w:div w:id="164248691">
          <w:marLeft w:val="0"/>
          <w:marRight w:val="0"/>
          <w:marTop w:val="0"/>
          <w:marBottom w:val="0"/>
          <w:divBdr>
            <w:top w:val="none" w:sz="0" w:space="0" w:color="auto"/>
            <w:left w:val="none" w:sz="0" w:space="0" w:color="auto"/>
            <w:bottom w:val="none" w:sz="0" w:space="0" w:color="auto"/>
            <w:right w:val="none" w:sz="0" w:space="0" w:color="auto"/>
          </w:divBdr>
        </w:div>
        <w:div w:id="467016946">
          <w:marLeft w:val="0"/>
          <w:marRight w:val="0"/>
          <w:marTop w:val="0"/>
          <w:marBottom w:val="0"/>
          <w:divBdr>
            <w:top w:val="none" w:sz="0" w:space="0" w:color="auto"/>
            <w:left w:val="none" w:sz="0" w:space="0" w:color="auto"/>
            <w:bottom w:val="none" w:sz="0" w:space="0" w:color="auto"/>
            <w:right w:val="none" w:sz="0" w:space="0" w:color="auto"/>
          </w:divBdr>
        </w:div>
        <w:div w:id="1742214683">
          <w:marLeft w:val="0"/>
          <w:marRight w:val="0"/>
          <w:marTop w:val="0"/>
          <w:marBottom w:val="0"/>
          <w:divBdr>
            <w:top w:val="none" w:sz="0" w:space="0" w:color="auto"/>
            <w:left w:val="none" w:sz="0" w:space="0" w:color="auto"/>
            <w:bottom w:val="none" w:sz="0" w:space="0" w:color="auto"/>
            <w:right w:val="none" w:sz="0" w:space="0" w:color="auto"/>
          </w:divBdr>
        </w:div>
        <w:div w:id="1949775282">
          <w:marLeft w:val="0"/>
          <w:marRight w:val="0"/>
          <w:marTop w:val="0"/>
          <w:marBottom w:val="0"/>
          <w:divBdr>
            <w:top w:val="none" w:sz="0" w:space="0" w:color="auto"/>
            <w:left w:val="none" w:sz="0" w:space="0" w:color="auto"/>
            <w:bottom w:val="none" w:sz="0" w:space="0" w:color="auto"/>
            <w:right w:val="none" w:sz="0" w:space="0" w:color="auto"/>
          </w:divBdr>
        </w:div>
        <w:div w:id="1577395503">
          <w:marLeft w:val="0"/>
          <w:marRight w:val="0"/>
          <w:marTop w:val="0"/>
          <w:marBottom w:val="0"/>
          <w:divBdr>
            <w:top w:val="none" w:sz="0" w:space="0" w:color="auto"/>
            <w:left w:val="none" w:sz="0" w:space="0" w:color="auto"/>
            <w:bottom w:val="none" w:sz="0" w:space="0" w:color="auto"/>
            <w:right w:val="none" w:sz="0" w:space="0" w:color="auto"/>
          </w:divBdr>
        </w:div>
        <w:div w:id="401484269">
          <w:marLeft w:val="0"/>
          <w:marRight w:val="0"/>
          <w:marTop w:val="0"/>
          <w:marBottom w:val="0"/>
          <w:divBdr>
            <w:top w:val="none" w:sz="0" w:space="0" w:color="auto"/>
            <w:left w:val="none" w:sz="0" w:space="0" w:color="auto"/>
            <w:bottom w:val="none" w:sz="0" w:space="0" w:color="auto"/>
            <w:right w:val="none" w:sz="0" w:space="0" w:color="auto"/>
          </w:divBdr>
        </w:div>
        <w:div w:id="263539004">
          <w:marLeft w:val="0"/>
          <w:marRight w:val="0"/>
          <w:marTop w:val="0"/>
          <w:marBottom w:val="0"/>
          <w:divBdr>
            <w:top w:val="none" w:sz="0" w:space="0" w:color="auto"/>
            <w:left w:val="none" w:sz="0" w:space="0" w:color="auto"/>
            <w:bottom w:val="none" w:sz="0" w:space="0" w:color="auto"/>
            <w:right w:val="none" w:sz="0" w:space="0" w:color="auto"/>
          </w:divBdr>
        </w:div>
        <w:div w:id="777598407">
          <w:marLeft w:val="0"/>
          <w:marRight w:val="0"/>
          <w:marTop w:val="0"/>
          <w:marBottom w:val="0"/>
          <w:divBdr>
            <w:top w:val="none" w:sz="0" w:space="0" w:color="auto"/>
            <w:left w:val="none" w:sz="0" w:space="0" w:color="auto"/>
            <w:bottom w:val="none" w:sz="0" w:space="0" w:color="auto"/>
            <w:right w:val="none" w:sz="0" w:space="0" w:color="auto"/>
          </w:divBdr>
        </w:div>
        <w:div w:id="823083644">
          <w:marLeft w:val="0"/>
          <w:marRight w:val="0"/>
          <w:marTop w:val="0"/>
          <w:marBottom w:val="0"/>
          <w:divBdr>
            <w:top w:val="none" w:sz="0" w:space="0" w:color="auto"/>
            <w:left w:val="none" w:sz="0" w:space="0" w:color="auto"/>
            <w:bottom w:val="none" w:sz="0" w:space="0" w:color="auto"/>
            <w:right w:val="none" w:sz="0" w:space="0" w:color="auto"/>
          </w:divBdr>
        </w:div>
        <w:div w:id="1216890904">
          <w:marLeft w:val="0"/>
          <w:marRight w:val="0"/>
          <w:marTop w:val="0"/>
          <w:marBottom w:val="0"/>
          <w:divBdr>
            <w:top w:val="none" w:sz="0" w:space="0" w:color="auto"/>
            <w:left w:val="none" w:sz="0" w:space="0" w:color="auto"/>
            <w:bottom w:val="none" w:sz="0" w:space="0" w:color="auto"/>
            <w:right w:val="none" w:sz="0" w:space="0" w:color="auto"/>
          </w:divBdr>
        </w:div>
        <w:div w:id="1655376852">
          <w:marLeft w:val="0"/>
          <w:marRight w:val="0"/>
          <w:marTop w:val="0"/>
          <w:marBottom w:val="0"/>
          <w:divBdr>
            <w:top w:val="none" w:sz="0" w:space="0" w:color="auto"/>
            <w:left w:val="none" w:sz="0" w:space="0" w:color="auto"/>
            <w:bottom w:val="none" w:sz="0" w:space="0" w:color="auto"/>
            <w:right w:val="none" w:sz="0" w:space="0" w:color="auto"/>
          </w:divBdr>
        </w:div>
        <w:div w:id="1928004582">
          <w:marLeft w:val="0"/>
          <w:marRight w:val="0"/>
          <w:marTop w:val="0"/>
          <w:marBottom w:val="0"/>
          <w:divBdr>
            <w:top w:val="none" w:sz="0" w:space="0" w:color="auto"/>
            <w:left w:val="none" w:sz="0" w:space="0" w:color="auto"/>
            <w:bottom w:val="none" w:sz="0" w:space="0" w:color="auto"/>
            <w:right w:val="none" w:sz="0" w:space="0" w:color="auto"/>
          </w:divBdr>
        </w:div>
        <w:div w:id="1315378223">
          <w:marLeft w:val="0"/>
          <w:marRight w:val="0"/>
          <w:marTop w:val="0"/>
          <w:marBottom w:val="0"/>
          <w:divBdr>
            <w:top w:val="none" w:sz="0" w:space="0" w:color="auto"/>
            <w:left w:val="none" w:sz="0" w:space="0" w:color="auto"/>
            <w:bottom w:val="none" w:sz="0" w:space="0" w:color="auto"/>
            <w:right w:val="none" w:sz="0" w:space="0" w:color="auto"/>
          </w:divBdr>
        </w:div>
        <w:div w:id="223368981">
          <w:marLeft w:val="0"/>
          <w:marRight w:val="0"/>
          <w:marTop w:val="0"/>
          <w:marBottom w:val="0"/>
          <w:divBdr>
            <w:top w:val="none" w:sz="0" w:space="0" w:color="auto"/>
            <w:left w:val="none" w:sz="0" w:space="0" w:color="auto"/>
            <w:bottom w:val="none" w:sz="0" w:space="0" w:color="auto"/>
            <w:right w:val="none" w:sz="0" w:space="0" w:color="auto"/>
          </w:divBdr>
        </w:div>
        <w:div w:id="2132506409">
          <w:marLeft w:val="0"/>
          <w:marRight w:val="0"/>
          <w:marTop w:val="0"/>
          <w:marBottom w:val="0"/>
          <w:divBdr>
            <w:top w:val="none" w:sz="0" w:space="0" w:color="auto"/>
            <w:left w:val="none" w:sz="0" w:space="0" w:color="auto"/>
            <w:bottom w:val="none" w:sz="0" w:space="0" w:color="auto"/>
            <w:right w:val="none" w:sz="0" w:space="0" w:color="auto"/>
          </w:divBdr>
        </w:div>
        <w:div w:id="32966298">
          <w:marLeft w:val="0"/>
          <w:marRight w:val="0"/>
          <w:marTop w:val="0"/>
          <w:marBottom w:val="0"/>
          <w:divBdr>
            <w:top w:val="none" w:sz="0" w:space="0" w:color="auto"/>
            <w:left w:val="none" w:sz="0" w:space="0" w:color="auto"/>
            <w:bottom w:val="none" w:sz="0" w:space="0" w:color="auto"/>
            <w:right w:val="none" w:sz="0" w:space="0" w:color="auto"/>
          </w:divBdr>
        </w:div>
        <w:div w:id="1630479706">
          <w:marLeft w:val="0"/>
          <w:marRight w:val="0"/>
          <w:marTop w:val="0"/>
          <w:marBottom w:val="0"/>
          <w:divBdr>
            <w:top w:val="none" w:sz="0" w:space="0" w:color="auto"/>
            <w:left w:val="none" w:sz="0" w:space="0" w:color="auto"/>
            <w:bottom w:val="none" w:sz="0" w:space="0" w:color="auto"/>
            <w:right w:val="none" w:sz="0" w:space="0" w:color="auto"/>
          </w:divBdr>
        </w:div>
        <w:div w:id="124547525">
          <w:marLeft w:val="0"/>
          <w:marRight w:val="0"/>
          <w:marTop w:val="0"/>
          <w:marBottom w:val="0"/>
          <w:divBdr>
            <w:top w:val="none" w:sz="0" w:space="0" w:color="auto"/>
            <w:left w:val="none" w:sz="0" w:space="0" w:color="auto"/>
            <w:bottom w:val="none" w:sz="0" w:space="0" w:color="auto"/>
            <w:right w:val="none" w:sz="0" w:space="0" w:color="auto"/>
          </w:divBdr>
        </w:div>
        <w:div w:id="2096397750">
          <w:marLeft w:val="0"/>
          <w:marRight w:val="0"/>
          <w:marTop w:val="0"/>
          <w:marBottom w:val="0"/>
          <w:divBdr>
            <w:top w:val="none" w:sz="0" w:space="0" w:color="auto"/>
            <w:left w:val="none" w:sz="0" w:space="0" w:color="auto"/>
            <w:bottom w:val="none" w:sz="0" w:space="0" w:color="auto"/>
            <w:right w:val="none" w:sz="0" w:space="0" w:color="auto"/>
          </w:divBdr>
        </w:div>
        <w:div w:id="1926955597">
          <w:marLeft w:val="0"/>
          <w:marRight w:val="0"/>
          <w:marTop w:val="0"/>
          <w:marBottom w:val="0"/>
          <w:divBdr>
            <w:top w:val="none" w:sz="0" w:space="0" w:color="auto"/>
            <w:left w:val="none" w:sz="0" w:space="0" w:color="auto"/>
            <w:bottom w:val="none" w:sz="0" w:space="0" w:color="auto"/>
            <w:right w:val="none" w:sz="0" w:space="0" w:color="auto"/>
          </w:divBdr>
        </w:div>
        <w:div w:id="774447536">
          <w:marLeft w:val="0"/>
          <w:marRight w:val="0"/>
          <w:marTop w:val="0"/>
          <w:marBottom w:val="0"/>
          <w:divBdr>
            <w:top w:val="none" w:sz="0" w:space="0" w:color="auto"/>
            <w:left w:val="none" w:sz="0" w:space="0" w:color="auto"/>
            <w:bottom w:val="none" w:sz="0" w:space="0" w:color="auto"/>
            <w:right w:val="none" w:sz="0" w:space="0" w:color="auto"/>
          </w:divBdr>
        </w:div>
        <w:div w:id="360086257">
          <w:marLeft w:val="0"/>
          <w:marRight w:val="0"/>
          <w:marTop w:val="0"/>
          <w:marBottom w:val="0"/>
          <w:divBdr>
            <w:top w:val="none" w:sz="0" w:space="0" w:color="auto"/>
            <w:left w:val="none" w:sz="0" w:space="0" w:color="auto"/>
            <w:bottom w:val="none" w:sz="0" w:space="0" w:color="auto"/>
            <w:right w:val="none" w:sz="0" w:space="0" w:color="auto"/>
          </w:divBdr>
        </w:div>
        <w:div w:id="209267388">
          <w:marLeft w:val="0"/>
          <w:marRight w:val="0"/>
          <w:marTop w:val="0"/>
          <w:marBottom w:val="0"/>
          <w:divBdr>
            <w:top w:val="none" w:sz="0" w:space="0" w:color="auto"/>
            <w:left w:val="none" w:sz="0" w:space="0" w:color="auto"/>
            <w:bottom w:val="none" w:sz="0" w:space="0" w:color="auto"/>
            <w:right w:val="none" w:sz="0" w:space="0" w:color="auto"/>
          </w:divBdr>
        </w:div>
        <w:div w:id="986788659">
          <w:marLeft w:val="0"/>
          <w:marRight w:val="0"/>
          <w:marTop w:val="0"/>
          <w:marBottom w:val="0"/>
          <w:divBdr>
            <w:top w:val="none" w:sz="0" w:space="0" w:color="auto"/>
            <w:left w:val="none" w:sz="0" w:space="0" w:color="auto"/>
            <w:bottom w:val="none" w:sz="0" w:space="0" w:color="auto"/>
            <w:right w:val="none" w:sz="0" w:space="0" w:color="auto"/>
          </w:divBdr>
        </w:div>
        <w:div w:id="467280210">
          <w:marLeft w:val="0"/>
          <w:marRight w:val="0"/>
          <w:marTop w:val="0"/>
          <w:marBottom w:val="0"/>
          <w:divBdr>
            <w:top w:val="none" w:sz="0" w:space="0" w:color="auto"/>
            <w:left w:val="none" w:sz="0" w:space="0" w:color="auto"/>
            <w:bottom w:val="none" w:sz="0" w:space="0" w:color="auto"/>
            <w:right w:val="none" w:sz="0" w:space="0" w:color="auto"/>
          </w:divBdr>
        </w:div>
        <w:div w:id="1121194686">
          <w:marLeft w:val="0"/>
          <w:marRight w:val="0"/>
          <w:marTop w:val="0"/>
          <w:marBottom w:val="0"/>
          <w:divBdr>
            <w:top w:val="none" w:sz="0" w:space="0" w:color="auto"/>
            <w:left w:val="none" w:sz="0" w:space="0" w:color="auto"/>
            <w:bottom w:val="none" w:sz="0" w:space="0" w:color="auto"/>
            <w:right w:val="none" w:sz="0" w:space="0" w:color="auto"/>
          </w:divBdr>
        </w:div>
        <w:div w:id="128860664">
          <w:marLeft w:val="0"/>
          <w:marRight w:val="0"/>
          <w:marTop w:val="0"/>
          <w:marBottom w:val="0"/>
          <w:divBdr>
            <w:top w:val="none" w:sz="0" w:space="0" w:color="auto"/>
            <w:left w:val="none" w:sz="0" w:space="0" w:color="auto"/>
            <w:bottom w:val="none" w:sz="0" w:space="0" w:color="auto"/>
            <w:right w:val="none" w:sz="0" w:space="0" w:color="auto"/>
          </w:divBdr>
        </w:div>
        <w:div w:id="906844950">
          <w:marLeft w:val="0"/>
          <w:marRight w:val="0"/>
          <w:marTop w:val="0"/>
          <w:marBottom w:val="0"/>
          <w:divBdr>
            <w:top w:val="none" w:sz="0" w:space="0" w:color="auto"/>
            <w:left w:val="none" w:sz="0" w:space="0" w:color="auto"/>
            <w:bottom w:val="none" w:sz="0" w:space="0" w:color="auto"/>
            <w:right w:val="none" w:sz="0" w:space="0" w:color="auto"/>
          </w:divBdr>
        </w:div>
        <w:div w:id="671638338">
          <w:marLeft w:val="0"/>
          <w:marRight w:val="0"/>
          <w:marTop w:val="0"/>
          <w:marBottom w:val="0"/>
          <w:divBdr>
            <w:top w:val="none" w:sz="0" w:space="0" w:color="auto"/>
            <w:left w:val="none" w:sz="0" w:space="0" w:color="auto"/>
            <w:bottom w:val="none" w:sz="0" w:space="0" w:color="auto"/>
            <w:right w:val="none" w:sz="0" w:space="0" w:color="auto"/>
          </w:divBdr>
        </w:div>
        <w:div w:id="25254308">
          <w:marLeft w:val="0"/>
          <w:marRight w:val="0"/>
          <w:marTop w:val="0"/>
          <w:marBottom w:val="0"/>
          <w:divBdr>
            <w:top w:val="none" w:sz="0" w:space="0" w:color="auto"/>
            <w:left w:val="none" w:sz="0" w:space="0" w:color="auto"/>
            <w:bottom w:val="none" w:sz="0" w:space="0" w:color="auto"/>
            <w:right w:val="none" w:sz="0" w:space="0" w:color="auto"/>
          </w:divBdr>
        </w:div>
        <w:div w:id="2071465130">
          <w:marLeft w:val="0"/>
          <w:marRight w:val="0"/>
          <w:marTop w:val="0"/>
          <w:marBottom w:val="0"/>
          <w:divBdr>
            <w:top w:val="none" w:sz="0" w:space="0" w:color="auto"/>
            <w:left w:val="none" w:sz="0" w:space="0" w:color="auto"/>
            <w:bottom w:val="none" w:sz="0" w:space="0" w:color="auto"/>
            <w:right w:val="none" w:sz="0" w:space="0" w:color="auto"/>
          </w:divBdr>
        </w:div>
        <w:div w:id="467557196">
          <w:marLeft w:val="0"/>
          <w:marRight w:val="0"/>
          <w:marTop w:val="0"/>
          <w:marBottom w:val="0"/>
          <w:divBdr>
            <w:top w:val="none" w:sz="0" w:space="0" w:color="auto"/>
            <w:left w:val="none" w:sz="0" w:space="0" w:color="auto"/>
            <w:bottom w:val="none" w:sz="0" w:space="0" w:color="auto"/>
            <w:right w:val="none" w:sz="0" w:space="0" w:color="auto"/>
          </w:divBdr>
        </w:div>
        <w:div w:id="184297818">
          <w:marLeft w:val="0"/>
          <w:marRight w:val="0"/>
          <w:marTop w:val="0"/>
          <w:marBottom w:val="0"/>
          <w:divBdr>
            <w:top w:val="none" w:sz="0" w:space="0" w:color="auto"/>
            <w:left w:val="none" w:sz="0" w:space="0" w:color="auto"/>
            <w:bottom w:val="none" w:sz="0" w:space="0" w:color="auto"/>
            <w:right w:val="none" w:sz="0" w:space="0" w:color="auto"/>
          </w:divBdr>
        </w:div>
        <w:div w:id="1415012745">
          <w:marLeft w:val="0"/>
          <w:marRight w:val="0"/>
          <w:marTop w:val="0"/>
          <w:marBottom w:val="0"/>
          <w:divBdr>
            <w:top w:val="none" w:sz="0" w:space="0" w:color="auto"/>
            <w:left w:val="none" w:sz="0" w:space="0" w:color="auto"/>
            <w:bottom w:val="none" w:sz="0" w:space="0" w:color="auto"/>
            <w:right w:val="none" w:sz="0" w:space="0" w:color="auto"/>
          </w:divBdr>
        </w:div>
        <w:div w:id="565148216">
          <w:marLeft w:val="0"/>
          <w:marRight w:val="0"/>
          <w:marTop w:val="0"/>
          <w:marBottom w:val="0"/>
          <w:divBdr>
            <w:top w:val="none" w:sz="0" w:space="0" w:color="auto"/>
            <w:left w:val="none" w:sz="0" w:space="0" w:color="auto"/>
            <w:bottom w:val="none" w:sz="0" w:space="0" w:color="auto"/>
            <w:right w:val="none" w:sz="0" w:space="0" w:color="auto"/>
          </w:divBdr>
        </w:div>
        <w:div w:id="992370927">
          <w:marLeft w:val="0"/>
          <w:marRight w:val="0"/>
          <w:marTop w:val="0"/>
          <w:marBottom w:val="0"/>
          <w:divBdr>
            <w:top w:val="none" w:sz="0" w:space="0" w:color="auto"/>
            <w:left w:val="none" w:sz="0" w:space="0" w:color="auto"/>
            <w:bottom w:val="none" w:sz="0" w:space="0" w:color="auto"/>
            <w:right w:val="none" w:sz="0" w:space="0" w:color="auto"/>
          </w:divBdr>
        </w:div>
        <w:div w:id="344525168">
          <w:marLeft w:val="0"/>
          <w:marRight w:val="0"/>
          <w:marTop w:val="0"/>
          <w:marBottom w:val="0"/>
          <w:divBdr>
            <w:top w:val="none" w:sz="0" w:space="0" w:color="auto"/>
            <w:left w:val="none" w:sz="0" w:space="0" w:color="auto"/>
            <w:bottom w:val="none" w:sz="0" w:space="0" w:color="auto"/>
            <w:right w:val="none" w:sz="0" w:space="0" w:color="auto"/>
          </w:divBdr>
        </w:div>
        <w:div w:id="854080649">
          <w:marLeft w:val="0"/>
          <w:marRight w:val="0"/>
          <w:marTop w:val="0"/>
          <w:marBottom w:val="0"/>
          <w:divBdr>
            <w:top w:val="none" w:sz="0" w:space="0" w:color="auto"/>
            <w:left w:val="none" w:sz="0" w:space="0" w:color="auto"/>
            <w:bottom w:val="none" w:sz="0" w:space="0" w:color="auto"/>
            <w:right w:val="none" w:sz="0" w:space="0" w:color="auto"/>
          </w:divBdr>
        </w:div>
        <w:div w:id="2034069195">
          <w:marLeft w:val="0"/>
          <w:marRight w:val="0"/>
          <w:marTop w:val="0"/>
          <w:marBottom w:val="0"/>
          <w:divBdr>
            <w:top w:val="none" w:sz="0" w:space="0" w:color="auto"/>
            <w:left w:val="none" w:sz="0" w:space="0" w:color="auto"/>
            <w:bottom w:val="none" w:sz="0" w:space="0" w:color="auto"/>
            <w:right w:val="none" w:sz="0" w:space="0" w:color="auto"/>
          </w:divBdr>
        </w:div>
        <w:div w:id="3366870">
          <w:marLeft w:val="0"/>
          <w:marRight w:val="0"/>
          <w:marTop w:val="0"/>
          <w:marBottom w:val="0"/>
          <w:divBdr>
            <w:top w:val="none" w:sz="0" w:space="0" w:color="auto"/>
            <w:left w:val="none" w:sz="0" w:space="0" w:color="auto"/>
            <w:bottom w:val="none" w:sz="0" w:space="0" w:color="auto"/>
            <w:right w:val="none" w:sz="0" w:space="0" w:color="auto"/>
          </w:divBdr>
        </w:div>
        <w:div w:id="1354644832">
          <w:marLeft w:val="0"/>
          <w:marRight w:val="0"/>
          <w:marTop w:val="0"/>
          <w:marBottom w:val="0"/>
          <w:divBdr>
            <w:top w:val="none" w:sz="0" w:space="0" w:color="auto"/>
            <w:left w:val="none" w:sz="0" w:space="0" w:color="auto"/>
            <w:bottom w:val="none" w:sz="0" w:space="0" w:color="auto"/>
            <w:right w:val="none" w:sz="0" w:space="0" w:color="auto"/>
          </w:divBdr>
        </w:div>
        <w:div w:id="1102190030">
          <w:marLeft w:val="0"/>
          <w:marRight w:val="0"/>
          <w:marTop w:val="0"/>
          <w:marBottom w:val="0"/>
          <w:divBdr>
            <w:top w:val="none" w:sz="0" w:space="0" w:color="auto"/>
            <w:left w:val="none" w:sz="0" w:space="0" w:color="auto"/>
            <w:bottom w:val="none" w:sz="0" w:space="0" w:color="auto"/>
            <w:right w:val="none" w:sz="0" w:space="0" w:color="auto"/>
          </w:divBdr>
        </w:div>
        <w:div w:id="415132429">
          <w:marLeft w:val="0"/>
          <w:marRight w:val="0"/>
          <w:marTop w:val="0"/>
          <w:marBottom w:val="0"/>
          <w:divBdr>
            <w:top w:val="none" w:sz="0" w:space="0" w:color="auto"/>
            <w:left w:val="none" w:sz="0" w:space="0" w:color="auto"/>
            <w:bottom w:val="none" w:sz="0" w:space="0" w:color="auto"/>
            <w:right w:val="none" w:sz="0" w:space="0" w:color="auto"/>
          </w:divBdr>
        </w:div>
        <w:div w:id="827329479">
          <w:marLeft w:val="0"/>
          <w:marRight w:val="0"/>
          <w:marTop w:val="0"/>
          <w:marBottom w:val="0"/>
          <w:divBdr>
            <w:top w:val="none" w:sz="0" w:space="0" w:color="auto"/>
            <w:left w:val="none" w:sz="0" w:space="0" w:color="auto"/>
            <w:bottom w:val="none" w:sz="0" w:space="0" w:color="auto"/>
            <w:right w:val="none" w:sz="0" w:space="0" w:color="auto"/>
          </w:divBdr>
        </w:div>
        <w:div w:id="151989314">
          <w:marLeft w:val="0"/>
          <w:marRight w:val="0"/>
          <w:marTop w:val="0"/>
          <w:marBottom w:val="0"/>
          <w:divBdr>
            <w:top w:val="none" w:sz="0" w:space="0" w:color="auto"/>
            <w:left w:val="none" w:sz="0" w:space="0" w:color="auto"/>
            <w:bottom w:val="none" w:sz="0" w:space="0" w:color="auto"/>
            <w:right w:val="none" w:sz="0" w:space="0" w:color="auto"/>
          </w:divBdr>
        </w:div>
        <w:div w:id="1019619760">
          <w:marLeft w:val="0"/>
          <w:marRight w:val="0"/>
          <w:marTop w:val="0"/>
          <w:marBottom w:val="0"/>
          <w:divBdr>
            <w:top w:val="none" w:sz="0" w:space="0" w:color="auto"/>
            <w:left w:val="none" w:sz="0" w:space="0" w:color="auto"/>
            <w:bottom w:val="none" w:sz="0" w:space="0" w:color="auto"/>
            <w:right w:val="none" w:sz="0" w:space="0" w:color="auto"/>
          </w:divBdr>
        </w:div>
        <w:div w:id="533233453">
          <w:marLeft w:val="0"/>
          <w:marRight w:val="0"/>
          <w:marTop w:val="0"/>
          <w:marBottom w:val="0"/>
          <w:divBdr>
            <w:top w:val="none" w:sz="0" w:space="0" w:color="auto"/>
            <w:left w:val="none" w:sz="0" w:space="0" w:color="auto"/>
            <w:bottom w:val="none" w:sz="0" w:space="0" w:color="auto"/>
            <w:right w:val="none" w:sz="0" w:space="0" w:color="auto"/>
          </w:divBdr>
        </w:div>
        <w:div w:id="422529787">
          <w:marLeft w:val="0"/>
          <w:marRight w:val="0"/>
          <w:marTop w:val="0"/>
          <w:marBottom w:val="0"/>
          <w:divBdr>
            <w:top w:val="none" w:sz="0" w:space="0" w:color="auto"/>
            <w:left w:val="none" w:sz="0" w:space="0" w:color="auto"/>
            <w:bottom w:val="none" w:sz="0" w:space="0" w:color="auto"/>
            <w:right w:val="none" w:sz="0" w:space="0" w:color="auto"/>
          </w:divBdr>
        </w:div>
        <w:div w:id="864755990">
          <w:marLeft w:val="0"/>
          <w:marRight w:val="0"/>
          <w:marTop w:val="0"/>
          <w:marBottom w:val="0"/>
          <w:divBdr>
            <w:top w:val="none" w:sz="0" w:space="0" w:color="auto"/>
            <w:left w:val="none" w:sz="0" w:space="0" w:color="auto"/>
            <w:bottom w:val="none" w:sz="0" w:space="0" w:color="auto"/>
            <w:right w:val="none" w:sz="0" w:space="0" w:color="auto"/>
          </w:divBdr>
        </w:div>
        <w:div w:id="1644656463">
          <w:marLeft w:val="0"/>
          <w:marRight w:val="0"/>
          <w:marTop w:val="0"/>
          <w:marBottom w:val="0"/>
          <w:divBdr>
            <w:top w:val="none" w:sz="0" w:space="0" w:color="auto"/>
            <w:left w:val="none" w:sz="0" w:space="0" w:color="auto"/>
            <w:bottom w:val="none" w:sz="0" w:space="0" w:color="auto"/>
            <w:right w:val="none" w:sz="0" w:space="0" w:color="auto"/>
          </w:divBdr>
        </w:div>
        <w:div w:id="298072994">
          <w:marLeft w:val="0"/>
          <w:marRight w:val="0"/>
          <w:marTop w:val="0"/>
          <w:marBottom w:val="0"/>
          <w:divBdr>
            <w:top w:val="none" w:sz="0" w:space="0" w:color="auto"/>
            <w:left w:val="none" w:sz="0" w:space="0" w:color="auto"/>
            <w:bottom w:val="none" w:sz="0" w:space="0" w:color="auto"/>
            <w:right w:val="none" w:sz="0" w:space="0" w:color="auto"/>
          </w:divBdr>
        </w:div>
        <w:div w:id="1182620220">
          <w:marLeft w:val="0"/>
          <w:marRight w:val="0"/>
          <w:marTop w:val="0"/>
          <w:marBottom w:val="0"/>
          <w:divBdr>
            <w:top w:val="none" w:sz="0" w:space="0" w:color="auto"/>
            <w:left w:val="none" w:sz="0" w:space="0" w:color="auto"/>
            <w:bottom w:val="none" w:sz="0" w:space="0" w:color="auto"/>
            <w:right w:val="none" w:sz="0" w:space="0" w:color="auto"/>
          </w:divBdr>
        </w:div>
      </w:divsChild>
    </w:div>
    <w:div w:id="717045106">
      <w:bodyDiv w:val="1"/>
      <w:marLeft w:val="0"/>
      <w:marRight w:val="0"/>
      <w:marTop w:val="0"/>
      <w:marBottom w:val="0"/>
      <w:divBdr>
        <w:top w:val="none" w:sz="0" w:space="0" w:color="auto"/>
        <w:left w:val="none" w:sz="0" w:space="0" w:color="auto"/>
        <w:bottom w:val="none" w:sz="0" w:space="0" w:color="auto"/>
        <w:right w:val="none" w:sz="0" w:space="0" w:color="auto"/>
      </w:divBdr>
    </w:div>
    <w:div w:id="717313669">
      <w:bodyDiv w:val="1"/>
      <w:marLeft w:val="0"/>
      <w:marRight w:val="0"/>
      <w:marTop w:val="0"/>
      <w:marBottom w:val="0"/>
      <w:divBdr>
        <w:top w:val="none" w:sz="0" w:space="0" w:color="auto"/>
        <w:left w:val="none" w:sz="0" w:space="0" w:color="auto"/>
        <w:bottom w:val="none" w:sz="0" w:space="0" w:color="auto"/>
        <w:right w:val="none" w:sz="0" w:space="0" w:color="auto"/>
      </w:divBdr>
    </w:div>
    <w:div w:id="717357851">
      <w:marLeft w:val="480"/>
      <w:marRight w:val="0"/>
      <w:marTop w:val="0"/>
      <w:marBottom w:val="0"/>
      <w:divBdr>
        <w:top w:val="none" w:sz="0" w:space="0" w:color="auto"/>
        <w:left w:val="none" w:sz="0" w:space="0" w:color="auto"/>
        <w:bottom w:val="none" w:sz="0" w:space="0" w:color="auto"/>
        <w:right w:val="none" w:sz="0" w:space="0" w:color="auto"/>
      </w:divBdr>
    </w:div>
    <w:div w:id="717507905">
      <w:bodyDiv w:val="1"/>
      <w:marLeft w:val="0"/>
      <w:marRight w:val="0"/>
      <w:marTop w:val="0"/>
      <w:marBottom w:val="0"/>
      <w:divBdr>
        <w:top w:val="none" w:sz="0" w:space="0" w:color="auto"/>
        <w:left w:val="none" w:sz="0" w:space="0" w:color="auto"/>
        <w:bottom w:val="none" w:sz="0" w:space="0" w:color="auto"/>
        <w:right w:val="none" w:sz="0" w:space="0" w:color="auto"/>
      </w:divBdr>
    </w:div>
    <w:div w:id="717702912">
      <w:marLeft w:val="480"/>
      <w:marRight w:val="0"/>
      <w:marTop w:val="0"/>
      <w:marBottom w:val="0"/>
      <w:divBdr>
        <w:top w:val="none" w:sz="0" w:space="0" w:color="auto"/>
        <w:left w:val="none" w:sz="0" w:space="0" w:color="auto"/>
        <w:bottom w:val="none" w:sz="0" w:space="0" w:color="auto"/>
        <w:right w:val="none" w:sz="0" w:space="0" w:color="auto"/>
      </w:divBdr>
    </w:div>
    <w:div w:id="718087841">
      <w:bodyDiv w:val="1"/>
      <w:marLeft w:val="0"/>
      <w:marRight w:val="0"/>
      <w:marTop w:val="0"/>
      <w:marBottom w:val="0"/>
      <w:divBdr>
        <w:top w:val="none" w:sz="0" w:space="0" w:color="auto"/>
        <w:left w:val="none" w:sz="0" w:space="0" w:color="auto"/>
        <w:bottom w:val="none" w:sz="0" w:space="0" w:color="auto"/>
        <w:right w:val="none" w:sz="0" w:space="0" w:color="auto"/>
      </w:divBdr>
    </w:div>
    <w:div w:id="718363140">
      <w:marLeft w:val="480"/>
      <w:marRight w:val="0"/>
      <w:marTop w:val="0"/>
      <w:marBottom w:val="0"/>
      <w:divBdr>
        <w:top w:val="none" w:sz="0" w:space="0" w:color="auto"/>
        <w:left w:val="none" w:sz="0" w:space="0" w:color="auto"/>
        <w:bottom w:val="none" w:sz="0" w:space="0" w:color="auto"/>
        <w:right w:val="none" w:sz="0" w:space="0" w:color="auto"/>
      </w:divBdr>
    </w:div>
    <w:div w:id="718406145">
      <w:bodyDiv w:val="1"/>
      <w:marLeft w:val="0"/>
      <w:marRight w:val="0"/>
      <w:marTop w:val="0"/>
      <w:marBottom w:val="0"/>
      <w:divBdr>
        <w:top w:val="none" w:sz="0" w:space="0" w:color="auto"/>
        <w:left w:val="none" w:sz="0" w:space="0" w:color="auto"/>
        <w:bottom w:val="none" w:sz="0" w:space="0" w:color="auto"/>
        <w:right w:val="none" w:sz="0" w:space="0" w:color="auto"/>
      </w:divBdr>
    </w:div>
    <w:div w:id="718480062">
      <w:marLeft w:val="480"/>
      <w:marRight w:val="0"/>
      <w:marTop w:val="0"/>
      <w:marBottom w:val="0"/>
      <w:divBdr>
        <w:top w:val="none" w:sz="0" w:space="0" w:color="auto"/>
        <w:left w:val="none" w:sz="0" w:space="0" w:color="auto"/>
        <w:bottom w:val="none" w:sz="0" w:space="0" w:color="auto"/>
        <w:right w:val="none" w:sz="0" w:space="0" w:color="auto"/>
      </w:divBdr>
    </w:div>
    <w:div w:id="719597615">
      <w:bodyDiv w:val="1"/>
      <w:marLeft w:val="0"/>
      <w:marRight w:val="0"/>
      <w:marTop w:val="0"/>
      <w:marBottom w:val="0"/>
      <w:divBdr>
        <w:top w:val="none" w:sz="0" w:space="0" w:color="auto"/>
        <w:left w:val="none" w:sz="0" w:space="0" w:color="auto"/>
        <w:bottom w:val="none" w:sz="0" w:space="0" w:color="auto"/>
        <w:right w:val="none" w:sz="0" w:space="0" w:color="auto"/>
      </w:divBdr>
    </w:div>
    <w:div w:id="720666511">
      <w:bodyDiv w:val="1"/>
      <w:marLeft w:val="0"/>
      <w:marRight w:val="0"/>
      <w:marTop w:val="0"/>
      <w:marBottom w:val="0"/>
      <w:divBdr>
        <w:top w:val="none" w:sz="0" w:space="0" w:color="auto"/>
        <w:left w:val="none" w:sz="0" w:space="0" w:color="auto"/>
        <w:bottom w:val="none" w:sz="0" w:space="0" w:color="auto"/>
        <w:right w:val="none" w:sz="0" w:space="0" w:color="auto"/>
      </w:divBdr>
    </w:div>
    <w:div w:id="721446960">
      <w:marLeft w:val="480"/>
      <w:marRight w:val="0"/>
      <w:marTop w:val="0"/>
      <w:marBottom w:val="0"/>
      <w:divBdr>
        <w:top w:val="none" w:sz="0" w:space="0" w:color="auto"/>
        <w:left w:val="none" w:sz="0" w:space="0" w:color="auto"/>
        <w:bottom w:val="none" w:sz="0" w:space="0" w:color="auto"/>
        <w:right w:val="none" w:sz="0" w:space="0" w:color="auto"/>
      </w:divBdr>
    </w:div>
    <w:div w:id="721560557">
      <w:marLeft w:val="480"/>
      <w:marRight w:val="0"/>
      <w:marTop w:val="0"/>
      <w:marBottom w:val="0"/>
      <w:divBdr>
        <w:top w:val="none" w:sz="0" w:space="0" w:color="auto"/>
        <w:left w:val="none" w:sz="0" w:space="0" w:color="auto"/>
        <w:bottom w:val="none" w:sz="0" w:space="0" w:color="auto"/>
        <w:right w:val="none" w:sz="0" w:space="0" w:color="auto"/>
      </w:divBdr>
    </w:div>
    <w:div w:id="721565523">
      <w:marLeft w:val="480"/>
      <w:marRight w:val="0"/>
      <w:marTop w:val="0"/>
      <w:marBottom w:val="0"/>
      <w:divBdr>
        <w:top w:val="none" w:sz="0" w:space="0" w:color="auto"/>
        <w:left w:val="none" w:sz="0" w:space="0" w:color="auto"/>
        <w:bottom w:val="none" w:sz="0" w:space="0" w:color="auto"/>
        <w:right w:val="none" w:sz="0" w:space="0" w:color="auto"/>
      </w:divBdr>
    </w:div>
    <w:div w:id="722749895">
      <w:bodyDiv w:val="1"/>
      <w:marLeft w:val="0"/>
      <w:marRight w:val="0"/>
      <w:marTop w:val="0"/>
      <w:marBottom w:val="0"/>
      <w:divBdr>
        <w:top w:val="none" w:sz="0" w:space="0" w:color="auto"/>
        <w:left w:val="none" w:sz="0" w:space="0" w:color="auto"/>
        <w:bottom w:val="none" w:sz="0" w:space="0" w:color="auto"/>
        <w:right w:val="none" w:sz="0" w:space="0" w:color="auto"/>
      </w:divBdr>
    </w:div>
    <w:div w:id="723062907">
      <w:marLeft w:val="480"/>
      <w:marRight w:val="0"/>
      <w:marTop w:val="0"/>
      <w:marBottom w:val="0"/>
      <w:divBdr>
        <w:top w:val="none" w:sz="0" w:space="0" w:color="auto"/>
        <w:left w:val="none" w:sz="0" w:space="0" w:color="auto"/>
        <w:bottom w:val="none" w:sz="0" w:space="0" w:color="auto"/>
        <w:right w:val="none" w:sz="0" w:space="0" w:color="auto"/>
      </w:divBdr>
    </w:div>
    <w:div w:id="723337651">
      <w:marLeft w:val="480"/>
      <w:marRight w:val="0"/>
      <w:marTop w:val="0"/>
      <w:marBottom w:val="0"/>
      <w:divBdr>
        <w:top w:val="none" w:sz="0" w:space="0" w:color="auto"/>
        <w:left w:val="none" w:sz="0" w:space="0" w:color="auto"/>
        <w:bottom w:val="none" w:sz="0" w:space="0" w:color="auto"/>
        <w:right w:val="none" w:sz="0" w:space="0" w:color="auto"/>
      </w:divBdr>
    </w:div>
    <w:div w:id="723407753">
      <w:marLeft w:val="480"/>
      <w:marRight w:val="0"/>
      <w:marTop w:val="0"/>
      <w:marBottom w:val="0"/>
      <w:divBdr>
        <w:top w:val="none" w:sz="0" w:space="0" w:color="auto"/>
        <w:left w:val="none" w:sz="0" w:space="0" w:color="auto"/>
        <w:bottom w:val="none" w:sz="0" w:space="0" w:color="auto"/>
        <w:right w:val="none" w:sz="0" w:space="0" w:color="auto"/>
      </w:divBdr>
    </w:div>
    <w:div w:id="723599023">
      <w:marLeft w:val="480"/>
      <w:marRight w:val="0"/>
      <w:marTop w:val="0"/>
      <w:marBottom w:val="0"/>
      <w:divBdr>
        <w:top w:val="none" w:sz="0" w:space="0" w:color="auto"/>
        <w:left w:val="none" w:sz="0" w:space="0" w:color="auto"/>
        <w:bottom w:val="none" w:sz="0" w:space="0" w:color="auto"/>
        <w:right w:val="none" w:sz="0" w:space="0" w:color="auto"/>
      </w:divBdr>
    </w:div>
    <w:div w:id="723990832">
      <w:marLeft w:val="480"/>
      <w:marRight w:val="0"/>
      <w:marTop w:val="0"/>
      <w:marBottom w:val="0"/>
      <w:divBdr>
        <w:top w:val="none" w:sz="0" w:space="0" w:color="auto"/>
        <w:left w:val="none" w:sz="0" w:space="0" w:color="auto"/>
        <w:bottom w:val="none" w:sz="0" w:space="0" w:color="auto"/>
        <w:right w:val="none" w:sz="0" w:space="0" w:color="auto"/>
      </w:divBdr>
    </w:div>
    <w:div w:id="724134918">
      <w:marLeft w:val="480"/>
      <w:marRight w:val="0"/>
      <w:marTop w:val="0"/>
      <w:marBottom w:val="0"/>
      <w:divBdr>
        <w:top w:val="none" w:sz="0" w:space="0" w:color="auto"/>
        <w:left w:val="none" w:sz="0" w:space="0" w:color="auto"/>
        <w:bottom w:val="none" w:sz="0" w:space="0" w:color="auto"/>
        <w:right w:val="none" w:sz="0" w:space="0" w:color="auto"/>
      </w:divBdr>
    </w:div>
    <w:div w:id="724179431">
      <w:marLeft w:val="480"/>
      <w:marRight w:val="0"/>
      <w:marTop w:val="0"/>
      <w:marBottom w:val="0"/>
      <w:divBdr>
        <w:top w:val="none" w:sz="0" w:space="0" w:color="auto"/>
        <w:left w:val="none" w:sz="0" w:space="0" w:color="auto"/>
        <w:bottom w:val="none" w:sz="0" w:space="0" w:color="auto"/>
        <w:right w:val="none" w:sz="0" w:space="0" w:color="auto"/>
      </w:divBdr>
    </w:div>
    <w:div w:id="725222839">
      <w:marLeft w:val="480"/>
      <w:marRight w:val="0"/>
      <w:marTop w:val="0"/>
      <w:marBottom w:val="0"/>
      <w:divBdr>
        <w:top w:val="none" w:sz="0" w:space="0" w:color="auto"/>
        <w:left w:val="none" w:sz="0" w:space="0" w:color="auto"/>
        <w:bottom w:val="none" w:sz="0" w:space="0" w:color="auto"/>
        <w:right w:val="none" w:sz="0" w:space="0" w:color="auto"/>
      </w:divBdr>
    </w:div>
    <w:div w:id="725687278">
      <w:marLeft w:val="480"/>
      <w:marRight w:val="0"/>
      <w:marTop w:val="0"/>
      <w:marBottom w:val="0"/>
      <w:divBdr>
        <w:top w:val="none" w:sz="0" w:space="0" w:color="auto"/>
        <w:left w:val="none" w:sz="0" w:space="0" w:color="auto"/>
        <w:bottom w:val="none" w:sz="0" w:space="0" w:color="auto"/>
        <w:right w:val="none" w:sz="0" w:space="0" w:color="auto"/>
      </w:divBdr>
    </w:div>
    <w:div w:id="726032260">
      <w:marLeft w:val="480"/>
      <w:marRight w:val="0"/>
      <w:marTop w:val="0"/>
      <w:marBottom w:val="0"/>
      <w:divBdr>
        <w:top w:val="none" w:sz="0" w:space="0" w:color="auto"/>
        <w:left w:val="none" w:sz="0" w:space="0" w:color="auto"/>
        <w:bottom w:val="none" w:sz="0" w:space="0" w:color="auto"/>
        <w:right w:val="none" w:sz="0" w:space="0" w:color="auto"/>
      </w:divBdr>
    </w:div>
    <w:div w:id="726143644">
      <w:marLeft w:val="480"/>
      <w:marRight w:val="0"/>
      <w:marTop w:val="0"/>
      <w:marBottom w:val="0"/>
      <w:divBdr>
        <w:top w:val="none" w:sz="0" w:space="0" w:color="auto"/>
        <w:left w:val="none" w:sz="0" w:space="0" w:color="auto"/>
        <w:bottom w:val="none" w:sz="0" w:space="0" w:color="auto"/>
        <w:right w:val="none" w:sz="0" w:space="0" w:color="auto"/>
      </w:divBdr>
    </w:div>
    <w:div w:id="726296428">
      <w:marLeft w:val="480"/>
      <w:marRight w:val="0"/>
      <w:marTop w:val="0"/>
      <w:marBottom w:val="0"/>
      <w:divBdr>
        <w:top w:val="none" w:sz="0" w:space="0" w:color="auto"/>
        <w:left w:val="none" w:sz="0" w:space="0" w:color="auto"/>
        <w:bottom w:val="none" w:sz="0" w:space="0" w:color="auto"/>
        <w:right w:val="none" w:sz="0" w:space="0" w:color="auto"/>
      </w:divBdr>
    </w:div>
    <w:div w:id="726686998">
      <w:marLeft w:val="480"/>
      <w:marRight w:val="0"/>
      <w:marTop w:val="0"/>
      <w:marBottom w:val="0"/>
      <w:divBdr>
        <w:top w:val="none" w:sz="0" w:space="0" w:color="auto"/>
        <w:left w:val="none" w:sz="0" w:space="0" w:color="auto"/>
        <w:bottom w:val="none" w:sz="0" w:space="0" w:color="auto"/>
        <w:right w:val="none" w:sz="0" w:space="0" w:color="auto"/>
      </w:divBdr>
    </w:div>
    <w:div w:id="726950675">
      <w:marLeft w:val="480"/>
      <w:marRight w:val="0"/>
      <w:marTop w:val="0"/>
      <w:marBottom w:val="0"/>
      <w:divBdr>
        <w:top w:val="none" w:sz="0" w:space="0" w:color="auto"/>
        <w:left w:val="none" w:sz="0" w:space="0" w:color="auto"/>
        <w:bottom w:val="none" w:sz="0" w:space="0" w:color="auto"/>
        <w:right w:val="none" w:sz="0" w:space="0" w:color="auto"/>
      </w:divBdr>
    </w:div>
    <w:div w:id="727073592">
      <w:marLeft w:val="480"/>
      <w:marRight w:val="0"/>
      <w:marTop w:val="0"/>
      <w:marBottom w:val="0"/>
      <w:divBdr>
        <w:top w:val="none" w:sz="0" w:space="0" w:color="auto"/>
        <w:left w:val="none" w:sz="0" w:space="0" w:color="auto"/>
        <w:bottom w:val="none" w:sz="0" w:space="0" w:color="auto"/>
        <w:right w:val="none" w:sz="0" w:space="0" w:color="auto"/>
      </w:divBdr>
    </w:div>
    <w:div w:id="727610140">
      <w:marLeft w:val="480"/>
      <w:marRight w:val="0"/>
      <w:marTop w:val="0"/>
      <w:marBottom w:val="0"/>
      <w:divBdr>
        <w:top w:val="none" w:sz="0" w:space="0" w:color="auto"/>
        <w:left w:val="none" w:sz="0" w:space="0" w:color="auto"/>
        <w:bottom w:val="none" w:sz="0" w:space="0" w:color="auto"/>
        <w:right w:val="none" w:sz="0" w:space="0" w:color="auto"/>
      </w:divBdr>
    </w:div>
    <w:div w:id="728460365">
      <w:bodyDiv w:val="1"/>
      <w:marLeft w:val="0"/>
      <w:marRight w:val="0"/>
      <w:marTop w:val="0"/>
      <w:marBottom w:val="0"/>
      <w:divBdr>
        <w:top w:val="none" w:sz="0" w:space="0" w:color="auto"/>
        <w:left w:val="none" w:sz="0" w:space="0" w:color="auto"/>
        <w:bottom w:val="none" w:sz="0" w:space="0" w:color="auto"/>
        <w:right w:val="none" w:sz="0" w:space="0" w:color="auto"/>
      </w:divBdr>
    </w:div>
    <w:div w:id="728580360">
      <w:bodyDiv w:val="1"/>
      <w:marLeft w:val="0"/>
      <w:marRight w:val="0"/>
      <w:marTop w:val="0"/>
      <w:marBottom w:val="0"/>
      <w:divBdr>
        <w:top w:val="none" w:sz="0" w:space="0" w:color="auto"/>
        <w:left w:val="none" w:sz="0" w:space="0" w:color="auto"/>
        <w:bottom w:val="none" w:sz="0" w:space="0" w:color="auto"/>
        <w:right w:val="none" w:sz="0" w:space="0" w:color="auto"/>
      </w:divBdr>
    </w:div>
    <w:div w:id="728963877">
      <w:marLeft w:val="480"/>
      <w:marRight w:val="0"/>
      <w:marTop w:val="0"/>
      <w:marBottom w:val="0"/>
      <w:divBdr>
        <w:top w:val="none" w:sz="0" w:space="0" w:color="auto"/>
        <w:left w:val="none" w:sz="0" w:space="0" w:color="auto"/>
        <w:bottom w:val="none" w:sz="0" w:space="0" w:color="auto"/>
        <w:right w:val="none" w:sz="0" w:space="0" w:color="auto"/>
      </w:divBdr>
    </w:div>
    <w:div w:id="729379846">
      <w:marLeft w:val="480"/>
      <w:marRight w:val="0"/>
      <w:marTop w:val="0"/>
      <w:marBottom w:val="0"/>
      <w:divBdr>
        <w:top w:val="none" w:sz="0" w:space="0" w:color="auto"/>
        <w:left w:val="none" w:sz="0" w:space="0" w:color="auto"/>
        <w:bottom w:val="none" w:sz="0" w:space="0" w:color="auto"/>
        <w:right w:val="none" w:sz="0" w:space="0" w:color="auto"/>
      </w:divBdr>
    </w:div>
    <w:div w:id="729496814">
      <w:bodyDiv w:val="1"/>
      <w:marLeft w:val="0"/>
      <w:marRight w:val="0"/>
      <w:marTop w:val="0"/>
      <w:marBottom w:val="0"/>
      <w:divBdr>
        <w:top w:val="none" w:sz="0" w:space="0" w:color="auto"/>
        <w:left w:val="none" w:sz="0" w:space="0" w:color="auto"/>
        <w:bottom w:val="none" w:sz="0" w:space="0" w:color="auto"/>
        <w:right w:val="none" w:sz="0" w:space="0" w:color="auto"/>
      </w:divBdr>
      <w:divsChild>
        <w:div w:id="667052054">
          <w:marLeft w:val="480"/>
          <w:marRight w:val="0"/>
          <w:marTop w:val="0"/>
          <w:marBottom w:val="0"/>
          <w:divBdr>
            <w:top w:val="none" w:sz="0" w:space="0" w:color="auto"/>
            <w:left w:val="none" w:sz="0" w:space="0" w:color="auto"/>
            <w:bottom w:val="none" w:sz="0" w:space="0" w:color="auto"/>
            <w:right w:val="none" w:sz="0" w:space="0" w:color="auto"/>
          </w:divBdr>
        </w:div>
        <w:div w:id="454832817">
          <w:marLeft w:val="480"/>
          <w:marRight w:val="0"/>
          <w:marTop w:val="0"/>
          <w:marBottom w:val="0"/>
          <w:divBdr>
            <w:top w:val="none" w:sz="0" w:space="0" w:color="auto"/>
            <w:left w:val="none" w:sz="0" w:space="0" w:color="auto"/>
            <w:bottom w:val="none" w:sz="0" w:space="0" w:color="auto"/>
            <w:right w:val="none" w:sz="0" w:space="0" w:color="auto"/>
          </w:divBdr>
        </w:div>
        <w:div w:id="365839939">
          <w:marLeft w:val="480"/>
          <w:marRight w:val="0"/>
          <w:marTop w:val="0"/>
          <w:marBottom w:val="0"/>
          <w:divBdr>
            <w:top w:val="none" w:sz="0" w:space="0" w:color="auto"/>
            <w:left w:val="none" w:sz="0" w:space="0" w:color="auto"/>
            <w:bottom w:val="none" w:sz="0" w:space="0" w:color="auto"/>
            <w:right w:val="none" w:sz="0" w:space="0" w:color="auto"/>
          </w:divBdr>
        </w:div>
        <w:div w:id="1470704065">
          <w:marLeft w:val="480"/>
          <w:marRight w:val="0"/>
          <w:marTop w:val="0"/>
          <w:marBottom w:val="0"/>
          <w:divBdr>
            <w:top w:val="none" w:sz="0" w:space="0" w:color="auto"/>
            <w:left w:val="none" w:sz="0" w:space="0" w:color="auto"/>
            <w:bottom w:val="none" w:sz="0" w:space="0" w:color="auto"/>
            <w:right w:val="none" w:sz="0" w:space="0" w:color="auto"/>
          </w:divBdr>
        </w:div>
        <w:div w:id="115566232">
          <w:marLeft w:val="480"/>
          <w:marRight w:val="0"/>
          <w:marTop w:val="0"/>
          <w:marBottom w:val="0"/>
          <w:divBdr>
            <w:top w:val="none" w:sz="0" w:space="0" w:color="auto"/>
            <w:left w:val="none" w:sz="0" w:space="0" w:color="auto"/>
            <w:bottom w:val="none" w:sz="0" w:space="0" w:color="auto"/>
            <w:right w:val="none" w:sz="0" w:space="0" w:color="auto"/>
          </w:divBdr>
        </w:div>
        <w:div w:id="2054765174">
          <w:marLeft w:val="480"/>
          <w:marRight w:val="0"/>
          <w:marTop w:val="0"/>
          <w:marBottom w:val="0"/>
          <w:divBdr>
            <w:top w:val="none" w:sz="0" w:space="0" w:color="auto"/>
            <w:left w:val="none" w:sz="0" w:space="0" w:color="auto"/>
            <w:bottom w:val="none" w:sz="0" w:space="0" w:color="auto"/>
            <w:right w:val="none" w:sz="0" w:space="0" w:color="auto"/>
          </w:divBdr>
        </w:div>
        <w:div w:id="551355835">
          <w:marLeft w:val="480"/>
          <w:marRight w:val="0"/>
          <w:marTop w:val="0"/>
          <w:marBottom w:val="0"/>
          <w:divBdr>
            <w:top w:val="none" w:sz="0" w:space="0" w:color="auto"/>
            <w:left w:val="none" w:sz="0" w:space="0" w:color="auto"/>
            <w:bottom w:val="none" w:sz="0" w:space="0" w:color="auto"/>
            <w:right w:val="none" w:sz="0" w:space="0" w:color="auto"/>
          </w:divBdr>
        </w:div>
        <w:div w:id="1243031851">
          <w:marLeft w:val="480"/>
          <w:marRight w:val="0"/>
          <w:marTop w:val="0"/>
          <w:marBottom w:val="0"/>
          <w:divBdr>
            <w:top w:val="none" w:sz="0" w:space="0" w:color="auto"/>
            <w:left w:val="none" w:sz="0" w:space="0" w:color="auto"/>
            <w:bottom w:val="none" w:sz="0" w:space="0" w:color="auto"/>
            <w:right w:val="none" w:sz="0" w:space="0" w:color="auto"/>
          </w:divBdr>
        </w:div>
        <w:div w:id="1187714084">
          <w:marLeft w:val="480"/>
          <w:marRight w:val="0"/>
          <w:marTop w:val="0"/>
          <w:marBottom w:val="0"/>
          <w:divBdr>
            <w:top w:val="none" w:sz="0" w:space="0" w:color="auto"/>
            <w:left w:val="none" w:sz="0" w:space="0" w:color="auto"/>
            <w:bottom w:val="none" w:sz="0" w:space="0" w:color="auto"/>
            <w:right w:val="none" w:sz="0" w:space="0" w:color="auto"/>
          </w:divBdr>
        </w:div>
        <w:div w:id="706368726">
          <w:marLeft w:val="480"/>
          <w:marRight w:val="0"/>
          <w:marTop w:val="0"/>
          <w:marBottom w:val="0"/>
          <w:divBdr>
            <w:top w:val="none" w:sz="0" w:space="0" w:color="auto"/>
            <w:left w:val="none" w:sz="0" w:space="0" w:color="auto"/>
            <w:bottom w:val="none" w:sz="0" w:space="0" w:color="auto"/>
            <w:right w:val="none" w:sz="0" w:space="0" w:color="auto"/>
          </w:divBdr>
        </w:div>
        <w:div w:id="100993877">
          <w:marLeft w:val="480"/>
          <w:marRight w:val="0"/>
          <w:marTop w:val="0"/>
          <w:marBottom w:val="0"/>
          <w:divBdr>
            <w:top w:val="none" w:sz="0" w:space="0" w:color="auto"/>
            <w:left w:val="none" w:sz="0" w:space="0" w:color="auto"/>
            <w:bottom w:val="none" w:sz="0" w:space="0" w:color="auto"/>
            <w:right w:val="none" w:sz="0" w:space="0" w:color="auto"/>
          </w:divBdr>
        </w:div>
        <w:div w:id="1492023125">
          <w:marLeft w:val="480"/>
          <w:marRight w:val="0"/>
          <w:marTop w:val="0"/>
          <w:marBottom w:val="0"/>
          <w:divBdr>
            <w:top w:val="none" w:sz="0" w:space="0" w:color="auto"/>
            <w:left w:val="none" w:sz="0" w:space="0" w:color="auto"/>
            <w:bottom w:val="none" w:sz="0" w:space="0" w:color="auto"/>
            <w:right w:val="none" w:sz="0" w:space="0" w:color="auto"/>
          </w:divBdr>
        </w:div>
        <w:div w:id="1989550741">
          <w:marLeft w:val="480"/>
          <w:marRight w:val="0"/>
          <w:marTop w:val="0"/>
          <w:marBottom w:val="0"/>
          <w:divBdr>
            <w:top w:val="none" w:sz="0" w:space="0" w:color="auto"/>
            <w:left w:val="none" w:sz="0" w:space="0" w:color="auto"/>
            <w:bottom w:val="none" w:sz="0" w:space="0" w:color="auto"/>
            <w:right w:val="none" w:sz="0" w:space="0" w:color="auto"/>
          </w:divBdr>
        </w:div>
        <w:div w:id="836577308">
          <w:marLeft w:val="480"/>
          <w:marRight w:val="0"/>
          <w:marTop w:val="0"/>
          <w:marBottom w:val="0"/>
          <w:divBdr>
            <w:top w:val="none" w:sz="0" w:space="0" w:color="auto"/>
            <w:left w:val="none" w:sz="0" w:space="0" w:color="auto"/>
            <w:bottom w:val="none" w:sz="0" w:space="0" w:color="auto"/>
            <w:right w:val="none" w:sz="0" w:space="0" w:color="auto"/>
          </w:divBdr>
        </w:div>
        <w:div w:id="600722896">
          <w:marLeft w:val="480"/>
          <w:marRight w:val="0"/>
          <w:marTop w:val="0"/>
          <w:marBottom w:val="0"/>
          <w:divBdr>
            <w:top w:val="none" w:sz="0" w:space="0" w:color="auto"/>
            <w:left w:val="none" w:sz="0" w:space="0" w:color="auto"/>
            <w:bottom w:val="none" w:sz="0" w:space="0" w:color="auto"/>
            <w:right w:val="none" w:sz="0" w:space="0" w:color="auto"/>
          </w:divBdr>
        </w:div>
        <w:div w:id="1046641450">
          <w:marLeft w:val="480"/>
          <w:marRight w:val="0"/>
          <w:marTop w:val="0"/>
          <w:marBottom w:val="0"/>
          <w:divBdr>
            <w:top w:val="none" w:sz="0" w:space="0" w:color="auto"/>
            <w:left w:val="none" w:sz="0" w:space="0" w:color="auto"/>
            <w:bottom w:val="none" w:sz="0" w:space="0" w:color="auto"/>
            <w:right w:val="none" w:sz="0" w:space="0" w:color="auto"/>
          </w:divBdr>
        </w:div>
        <w:div w:id="1079403337">
          <w:marLeft w:val="480"/>
          <w:marRight w:val="0"/>
          <w:marTop w:val="0"/>
          <w:marBottom w:val="0"/>
          <w:divBdr>
            <w:top w:val="none" w:sz="0" w:space="0" w:color="auto"/>
            <w:left w:val="none" w:sz="0" w:space="0" w:color="auto"/>
            <w:bottom w:val="none" w:sz="0" w:space="0" w:color="auto"/>
            <w:right w:val="none" w:sz="0" w:space="0" w:color="auto"/>
          </w:divBdr>
        </w:div>
        <w:div w:id="1535075846">
          <w:marLeft w:val="480"/>
          <w:marRight w:val="0"/>
          <w:marTop w:val="0"/>
          <w:marBottom w:val="0"/>
          <w:divBdr>
            <w:top w:val="none" w:sz="0" w:space="0" w:color="auto"/>
            <w:left w:val="none" w:sz="0" w:space="0" w:color="auto"/>
            <w:bottom w:val="none" w:sz="0" w:space="0" w:color="auto"/>
            <w:right w:val="none" w:sz="0" w:space="0" w:color="auto"/>
          </w:divBdr>
        </w:div>
        <w:div w:id="2097824343">
          <w:marLeft w:val="480"/>
          <w:marRight w:val="0"/>
          <w:marTop w:val="0"/>
          <w:marBottom w:val="0"/>
          <w:divBdr>
            <w:top w:val="none" w:sz="0" w:space="0" w:color="auto"/>
            <w:left w:val="none" w:sz="0" w:space="0" w:color="auto"/>
            <w:bottom w:val="none" w:sz="0" w:space="0" w:color="auto"/>
            <w:right w:val="none" w:sz="0" w:space="0" w:color="auto"/>
          </w:divBdr>
        </w:div>
        <w:div w:id="1191576562">
          <w:marLeft w:val="480"/>
          <w:marRight w:val="0"/>
          <w:marTop w:val="0"/>
          <w:marBottom w:val="0"/>
          <w:divBdr>
            <w:top w:val="none" w:sz="0" w:space="0" w:color="auto"/>
            <w:left w:val="none" w:sz="0" w:space="0" w:color="auto"/>
            <w:bottom w:val="none" w:sz="0" w:space="0" w:color="auto"/>
            <w:right w:val="none" w:sz="0" w:space="0" w:color="auto"/>
          </w:divBdr>
        </w:div>
        <w:div w:id="220487105">
          <w:marLeft w:val="480"/>
          <w:marRight w:val="0"/>
          <w:marTop w:val="0"/>
          <w:marBottom w:val="0"/>
          <w:divBdr>
            <w:top w:val="none" w:sz="0" w:space="0" w:color="auto"/>
            <w:left w:val="none" w:sz="0" w:space="0" w:color="auto"/>
            <w:bottom w:val="none" w:sz="0" w:space="0" w:color="auto"/>
            <w:right w:val="none" w:sz="0" w:space="0" w:color="auto"/>
          </w:divBdr>
        </w:div>
        <w:div w:id="216555524">
          <w:marLeft w:val="480"/>
          <w:marRight w:val="0"/>
          <w:marTop w:val="0"/>
          <w:marBottom w:val="0"/>
          <w:divBdr>
            <w:top w:val="none" w:sz="0" w:space="0" w:color="auto"/>
            <w:left w:val="none" w:sz="0" w:space="0" w:color="auto"/>
            <w:bottom w:val="none" w:sz="0" w:space="0" w:color="auto"/>
            <w:right w:val="none" w:sz="0" w:space="0" w:color="auto"/>
          </w:divBdr>
        </w:div>
        <w:div w:id="1998147047">
          <w:marLeft w:val="480"/>
          <w:marRight w:val="0"/>
          <w:marTop w:val="0"/>
          <w:marBottom w:val="0"/>
          <w:divBdr>
            <w:top w:val="none" w:sz="0" w:space="0" w:color="auto"/>
            <w:left w:val="none" w:sz="0" w:space="0" w:color="auto"/>
            <w:bottom w:val="none" w:sz="0" w:space="0" w:color="auto"/>
            <w:right w:val="none" w:sz="0" w:space="0" w:color="auto"/>
          </w:divBdr>
        </w:div>
        <w:div w:id="1165046025">
          <w:marLeft w:val="480"/>
          <w:marRight w:val="0"/>
          <w:marTop w:val="0"/>
          <w:marBottom w:val="0"/>
          <w:divBdr>
            <w:top w:val="none" w:sz="0" w:space="0" w:color="auto"/>
            <w:left w:val="none" w:sz="0" w:space="0" w:color="auto"/>
            <w:bottom w:val="none" w:sz="0" w:space="0" w:color="auto"/>
            <w:right w:val="none" w:sz="0" w:space="0" w:color="auto"/>
          </w:divBdr>
        </w:div>
        <w:div w:id="1751996955">
          <w:marLeft w:val="480"/>
          <w:marRight w:val="0"/>
          <w:marTop w:val="0"/>
          <w:marBottom w:val="0"/>
          <w:divBdr>
            <w:top w:val="none" w:sz="0" w:space="0" w:color="auto"/>
            <w:left w:val="none" w:sz="0" w:space="0" w:color="auto"/>
            <w:bottom w:val="none" w:sz="0" w:space="0" w:color="auto"/>
            <w:right w:val="none" w:sz="0" w:space="0" w:color="auto"/>
          </w:divBdr>
        </w:div>
        <w:div w:id="2126070969">
          <w:marLeft w:val="480"/>
          <w:marRight w:val="0"/>
          <w:marTop w:val="0"/>
          <w:marBottom w:val="0"/>
          <w:divBdr>
            <w:top w:val="none" w:sz="0" w:space="0" w:color="auto"/>
            <w:left w:val="none" w:sz="0" w:space="0" w:color="auto"/>
            <w:bottom w:val="none" w:sz="0" w:space="0" w:color="auto"/>
            <w:right w:val="none" w:sz="0" w:space="0" w:color="auto"/>
          </w:divBdr>
        </w:div>
        <w:div w:id="1007561127">
          <w:marLeft w:val="480"/>
          <w:marRight w:val="0"/>
          <w:marTop w:val="0"/>
          <w:marBottom w:val="0"/>
          <w:divBdr>
            <w:top w:val="none" w:sz="0" w:space="0" w:color="auto"/>
            <w:left w:val="none" w:sz="0" w:space="0" w:color="auto"/>
            <w:bottom w:val="none" w:sz="0" w:space="0" w:color="auto"/>
            <w:right w:val="none" w:sz="0" w:space="0" w:color="auto"/>
          </w:divBdr>
        </w:div>
        <w:div w:id="192503407">
          <w:marLeft w:val="480"/>
          <w:marRight w:val="0"/>
          <w:marTop w:val="0"/>
          <w:marBottom w:val="0"/>
          <w:divBdr>
            <w:top w:val="none" w:sz="0" w:space="0" w:color="auto"/>
            <w:left w:val="none" w:sz="0" w:space="0" w:color="auto"/>
            <w:bottom w:val="none" w:sz="0" w:space="0" w:color="auto"/>
            <w:right w:val="none" w:sz="0" w:space="0" w:color="auto"/>
          </w:divBdr>
        </w:div>
        <w:div w:id="1196389006">
          <w:marLeft w:val="480"/>
          <w:marRight w:val="0"/>
          <w:marTop w:val="0"/>
          <w:marBottom w:val="0"/>
          <w:divBdr>
            <w:top w:val="none" w:sz="0" w:space="0" w:color="auto"/>
            <w:left w:val="none" w:sz="0" w:space="0" w:color="auto"/>
            <w:bottom w:val="none" w:sz="0" w:space="0" w:color="auto"/>
            <w:right w:val="none" w:sz="0" w:space="0" w:color="auto"/>
          </w:divBdr>
        </w:div>
        <w:div w:id="426849660">
          <w:marLeft w:val="480"/>
          <w:marRight w:val="0"/>
          <w:marTop w:val="0"/>
          <w:marBottom w:val="0"/>
          <w:divBdr>
            <w:top w:val="none" w:sz="0" w:space="0" w:color="auto"/>
            <w:left w:val="none" w:sz="0" w:space="0" w:color="auto"/>
            <w:bottom w:val="none" w:sz="0" w:space="0" w:color="auto"/>
            <w:right w:val="none" w:sz="0" w:space="0" w:color="auto"/>
          </w:divBdr>
        </w:div>
        <w:div w:id="1411195118">
          <w:marLeft w:val="480"/>
          <w:marRight w:val="0"/>
          <w:marTop w:val="0"/>
          <w:marBottom w:val="0"/>
          <w:divBdr>
            <w:top w:val="none" w:sz="0" w:space="0" w:color="auto"/>
            <w:left w:val="none" w:sz="0" w:space="0" w:color="auto"/>
            <w:bottom w:val="none" w:sz="0" w:space="0" w:color="auto"/>
            <w:right w:val="none" w:sz="0" w:space="0" w:color="auto"/>
          </w:divBdr>
        </w:div>
        <w:div w:id="165638395">
          <w:marLeft w:val="480"/>
          <w:marRight w:val="0"/>
          <w:marTop w:val="0"/>
          <w:marBottom w:val="0"/>
          <w:divBdr>
            <w:top w:val="none" w:sz="0" w:space="0" w:color="auto"/>
            <w:left w:val="none" w:sz="0" w:space="0" w:color="auto"/>
            <w:bottom w:val="none" w:sz="0" w:space="0" w:color="auto"/>
            <w:right w:val="none" w:sz="0" w:space="0" w:color="auto"/>
          </w:divBdr>
        </w:div>
        <w:div w:id="1423379735">
          <w:marLeft w:val="480"/>
          <w:marRight w:val="0"/>
          <w:marTop w:val="0"/>
          <w:marBottom w:val="0"/>
          <w:divBdr>
            <w:top w:val="none" w:sz="0" w:space="0" w:color="auto"/>
            <w:left w:val="none" w:sz="0" w:space="0" w:color="auto"/>
            <w:bottom w:val="none" w:sz="0" w:space="0" w:color="auto"/>
            <w:right w:val="none" w:sz="0" w:space="0" w:color="auto"/>
          </w:divBdr>
        </w:div>
        <w:div w:id="1934313586">
          <w:marLeft w:val="480"/>
          <w:marRight w:val="0"/>
          <w:marTop w:val="0"/>
          <w:marBottom w:val="0"/>
          <w:divBdr>
            <w:top w:val="none" w:sz="0" w:space="0" w:color="auto"/>
            <w:left w:val="none" w:sz="0" w:space="0" w:color="auto"/>
            <w:bottom w:val="none" w:sz="0" w:space="0" w:color="auto"/>
            <w:right w:val="none" w:sz="0" w:space="0" w:color="auto"/>
          </w:divBdr>
        </w:div>
        <w:div w:id="2054765875">
          <w:marLeft w:val="480"/>
          <w:marRight w:val="0"/>
          <w:marTop w:val="0"/>
          <w:marBottom w:val="0"/>
          <w:divBdr>
            <w:top w:val="none" w:sz="0" w:space="0" w:color="auto"/>
            <w:left w:val="none" w:sz="0" w:space="0" w:color="auto"/>
            <w:bottom w:val="none" w:sz="0" w:space="0" w:color="auto"/>
            <w:right w:val="none" w:sz="0" w:space="0" w:color="auto"/>
          </w:divBdr>
        </w:div>
        <w:div w:id="749078668">
          <w:marLeft w:val="480"/>
          <w:marRight w:val="0"/>
          <w:marTop w:val="0"/>
          <w:marBottom w:val="0"/>
          <w:divBdr>
            <w:top w:val="none" w:sz="0" w:space="0" w:color="auto"/>
            <w:left w:val="none" w:sz="0" w:space="0" w:color="auto"/>
            <w:bottom w:val="none" w:sz="0" w:space="0" w:color="auto"/>
            <w:right w:val="none" w:sz="0" w:space="0" w:color="auto"/>
          </w:divBdr>
        </w:div>
        <w:div w:id="1222055538">
          <w:marLeft w:val="480"/>
          <w:marRight w:val="0"/>
          <w:marTop w:val="0"/>
          <w:marBottom w:val="0"/>
          <w:divBdr>
            <w:top w:val="none" w:sz="0" w:space="0" w:color="auto"/>
            <w:left w:val="none" w:sz="0" w:space="0" w:color="auto"/>
            <w:bottom w:val="none" w:sz="0" w:space="0" w:color="auto"/>
            <w:right w:val="none" w:sz="0" w:space="0" w:color="auto"/>
          </w:divBdr>
        </w:div>
        <w:div w:id="289169177">
          <w:marLeft w:val="480"/>
          <w:marRight w:val="0"/>
          <w:marTop w:val="0"/>
          <w:marBottom w:val="0"/>
          <w:divBdr>
            <w:top w:val="none" w:sz="0" w:space="0" w:color="auto"/>
            <w:left w:val="none" w:sz="0" w:space="0" w:color="auto"/>
            <w:bottom w:val="none" w:sz="0" w:space="0" w:color="auto"/>
            <w:right w:val="none" w:sz="0" w:space="0" w:color="auto"/>
          </w:divBdr>
        </w:div>
        <w:div w:id="1434278614">
          <w:marLeft w:val="480"/>
          <w:marRight w:val="0"/>
          <w:marTop w:val="0"/>
          <w:marBottom w:val="0"/>
          <w:divBdr>
            <w:top w:val="none" w:sz="0" w:space="0" w:color="auto"/>
            <w:left w:val="none" w:sz="0" w:space="0" w:color="auto"/>
            <w:bottom w:val="none" w:sz="0" w:space="0" w:color="auto"/>
            <w:right w:val="none" w:sz="0" w:space="0" w:color="auto"/>
          </w:divBdr>
        </w:div>
        <w:div w:id="1037855374">
          <w:marLeft w:val="480"/>
          <w:marRight w:val="0"/>
          <w:marTop w:val="0"/>
          <w:marBottom w:val="0"/>
          <w:divBdr>
            <w:top w:val="none" w:sz="0" w:space="0" w:color="auto"/>
            <w:left w:val="none" w:sz="0" w:space="0" w:color="auto"/>
            <w:bottom w:val="none" w:sz="0" w:space="0" w:color="auto"/>
            <w:right w:val="none" w:sz="0" w:space="0" w:color="auto"/>
          </w:divBdr>
        </w:div>
        <w:div w:id="1944222016">
          <w:marLeft w:val="480"/>
          <w:marRight w:val="0"/>
          <w:marTop w:val="0"/>
          <w:marBottom w:val="0"/>
          <w:divBdr>
            <w:top w:val="none" w:sz="0" w:space="0" w:color="auto"/>
            <w:left w:val="none" w:sz="0" w:space="0" w:color="auto"/>
            <w:bottom w:val="none" w:sz="0" w:space="0" w:color="auto"/>
            <w:right w:val="none" w:sz="0" w:space="0" w:color="auto"/>
          </w:divBdr>
        </w:div>
        <w:div w:id="76221190">
          <w:marLeft w:val="480"/>
          <w:marRight w:val="0"/>
          <w:marTop w:val="0"/>
          <w:marBottom w:val="0"/>
          <w:divBdr>
            <w:top w:val="none" w:sz="0" w:space="0" w:color="auto"/>
            <w:left w:val="none" w:sz="0" w:space="0" w:color="auto"/>
            <w:bottom w:val="none" w:sz="0" w:space="0" w:color="auto"/>
            <w:right w:val="none" w:sz="0" w:space="0" w:color="auto"/>
          </w:divBdr>
        </w:div>
        <w:div w:id="2090156241">
          <w:marLeft w:val="480"/>
          <w:marRight w:val="0"/>
          <w:marTop w:val="0"/>
          <w:marBottom w:val="0"/>
          <w:divBdr>
            <w:top w:val="none" w:sz="0" w:space="0" w:color="auto"/>
            <w:left w:val="none" w:sz="0" w:space="0" w:color="auto"/>
            <w:bottom w:val="none" w:sz="0" w:space="0" w:color="auto"/>
            <w:right w:val="none" w:sz="0" w:space="0" w:color="auto"/>
          </w:divBdr>
        </w:div>
        <w:div w:id="1531382350">
          <w:marLeft w:val="480"/>
          <w:marRight w:val="0"/>
          <w:marTop w:val="0"/>
          <w:marBottom w:val="0"/>
          <w:divBdr>
            <w:top w:val="none" w:sz="0" w:space="0" w:color="auto"/>
            <w:left w:val="none" w:sz="0" w:space="0" w:color="auto"/>
            <w:bottom w:val="none" w:sz="0" w:space="0" w:color="auto"/>
            <w:right w:val="none" w:sz="0" w:space="0" w:color="auto"/>
          </w:divBdr>
        </w:div>
        <w:div w:id="72244756">
          <w:marLeft w:val="480"/>
          <w:marRight w:val="0"/>
          <w:marTop w:val="0"/>
          <w:marBottom w:val="0"/>
          <w:divBdr>
            <w:top w:val="none" w:sz="0" w:space="0" w:color="auto"/>
            <w:left w:val="none" w:sz="0" w:space="0" w:color="auto"/>
            <w:bottom w:val="none" w:sz="0" w:space="0" w:color="auto"/>
            <w:right w:val="none" w:sz="0" w:space="0" w:color="auto"/>
          </w:divBdr>
        </w:div>
        <w:div w:id="566309372">
          <w:marLeft w:val="480"/>
          <w:marRight w:val="0"/>
          <w:marTop w:val="0"/>
          <w:marBottom w:val="0"/>
          <w:divBdr>
            <w:top w:val="none" w:sz="0" w:space="0" w:color="auto"/>
            <w:left w:val="none" w:sz="0" w:space="0" w:color="auto"/>
            <w:bottom w:val="none" w:sz="0" w:space="0" w:color="auto"/>
            <w:right w:val="none" w:sz="0" w:space="0" w:color="auto"/>
          </w:divBdr>
        </w:div>
        <w:div w:id="164786843">
          <w:marLeft w:val="480"/>
          <w:marRight w:val="0"/>
          <w:marTop w:val="0"/>
          <w:marBottom w:val="0"/>
          <w:divBdr>
            <w:top w:val="none" w:sz="0" w:space="0" w:color="auto"/>
            <w:left w:val="none" w:sz="0" w:space="0" w:color="auto"/>
            <w:bottom w:val="none" w:sz="0" w:space="0" w:color="auto"/>
            <w:right w:val="none" w:sz="0" w:space="0" w:color="auto"/>
          </w:divBdr>
        </w:div>
        <w:div w:id="547883974">
          <w:marLeft w:val="480"/>
          <w:marRight w:val="0"/>
          <w:marTop w:val="0"/>
          <w:marBottom w:val="0"/>
          <w:divBdr>
            <w:top w:val="none" w:sz="0" w:space="0" w:color="auto"/>
            <w:left w:val="none" w:sz="0" w:space="0" w:color="auto"/>
            <w:bottom w:val="none" w:sz="0" w:space="0" w:color="auto"/>
            <w:right w:val="none" w:sz="0" w:space="0" w:color="auto"/>
          </w:divBdr>
        </w:div>
        <w:div w:id="1858690092">
          <w:marLeft w:val="480"/>
          <w:marRight w:val="0"/>
          <w:marTop w:val="0"/>
          <w:marBottom w:val="0"/>
          <w:divBdr>
            <w:top w:val="none" w:sz="0" w:space="0" w:color="auto"/>
            <w:left w:val="none" w:sz="0" w:space="0" w:color="auto"/>
            <w:bottom w:val="none" w:sz="0" w:space="0" w:color="auto"/>
            <w:right w:val="none" w:sz="0" w:space="0" w:color="auto"/>
          </w:divBdr>
        </w:div>
        <w:div w:id="1257598442">
          <w:marLeft w:val="480"/>
          <w:marRight w:val="0"/>
          <w:marTop w:val="0"/>
          <w:marBottom w:val="0"/>
          <w:divBdr>
            <w:top w:val="none" w:sz="0" w:space="0" w:color="auto"/>
            <w:left w:val="none" w:sz="0" w:space="0" w:color="auto"/>
            <w:bottom w:val="none" w:sz="0" w:space="0" w:color="auto"/>
            <w:right w:val="none" w:sz="0" w:space="0" w:color="auto"/>
          </w:divBdr>
        </w:div>
        <w:div w:id="1726486445">
          <w:marLeft w:val="480"/>
          <w:marRight w:val="0"/>
          <w:marTop w:val="0"/>
          <w:marBottom w:val="0"/>
          <w:divBdr>
            <w:top w:val="none" w:sz="0" w:space="0" w:color="auto"/>
            <w:left w:val="none" w:sz="0" w:space="0" w:color="auto"/>
            <w:bottom w:val="none" w:sz="0" w:space="0" w:color="auto"/>
            <w:right w:val="none" w:sz="0" w:space="0" w:color="auto"/>
          </w:divBdr>
        </w:div>
        <w:div w:id="533077662">
          <w:marLeft w:val="480"/>
          <w:marRight w:val="0"/>
          <w:marTop w:val="0"/>
          <w:marBottom w:val="0"/>
          <w:divBdr>
            <w:top w:val="none" w:sz="0" w:space="0" w:color="auto"/>
            <w:left w:val="none" w:sz="0" w:space="0" w:color="auto"/>
            <w:bottom w:val="none" w:sz="0" w:space="0" w:color="auto"/>
            <w:right w:val="none" w:sz="0" w:space="0" w:color="auto"/>
          </w:divBdr>
        </w:div>
        <w:div w:id="941645025">
          <w:marLeft w:val="480"/>
          <w:marRight w:val="0"/>
          <w:marTop w:val="0"/>
          <w:marBottom w:val="0"/>
          <w:divBdr>
            <w:top w:val="none" w:sz="0" w:space="0" w:color="auto"/>
            <w:left w:val="none" w:sz="0" w:space="0" w:color="auto"/>
            <w:bottom w:val="none" w:sz="0" w:space="0" w:color="auto"/>
            <w:right w:val="none" w:sz="0" w:space="0" w:color="auto"/>
          </w:divBdr>
        </w:div>
        <w:div w:id="729613632">
          <w:marLeft w:val="480"/>
          <w:marRight w:val="0"/>
          <w:marTop w:val="0"/>
          <w:marBottom w:val="0"/>
          <w:divBdr>
            <w:top w:val="none" w:sz="0" w:space="0" w:color="auto"/>
            <w:left w:val="none" w:sz="0" w:space="0" w:color="auto"/>
            <w:bottom w:val="none" w:sz="0" w:space="0" w:color="auto"/>
            <w:right w:val="none" w:sz="0" w:space="0" w:color="auto"/>
          </w:divBdr>
        </w:div>
        <w:div w:id="1657295973">
          <w:marLeft w:val="480"/>
          <w:marRight w:val="0"/>
          <w:marTop w:val="0"/>
          <w:marBottom w:val="0"/>
          <w:divBdr>
            <w:top w:val="none" w:sz="0" w:space="0" w:color="auto"/>
            <w:left w:val="none" w:sz="0" w:space="0" w:color="auto"/>
            <w:bottom w:val="none" w:sz="0" w:space="0" w:color="auto"/>
            <w:right w:val="none" w:sz="0" w:space="0" w:color="auto"/>
          </w:divBdr>
        </w:div>
        <w:div w:id="311567869">
          <w:marLeft w:val="480"/>
          <w:marRight w:val="0"/>
          <w:marTop w:val="0"/>
          <w:marBottom w:val="0"/>
          <w:divBdr>
            <w:top w:val="none" w:sz="0" w:space="0" w:color="auto"/>
            <w:left w:val="none" w:sz="0" w:space="0" w:color="auto"/>
            <w:bottom w:val="none" w:sz="0" w:space="0" w:color="auto"/>
            <w:right w:val="none" w:sz="0" w:space="0" w:color="auto"/>
          </w:divBdr>
        </w:div>
        <w:div w:id="548229771">
          <w:marLeft w:val="480"/>
          <w:marRight w:val="0"/>
          <w:marTop w:val="0"/>
          <w:marBottom w:val="0"/>
          <w:divBdr>
            <w:top w:val="none" w:sz="0" w:space="0" w:color="auto"/>
            <w:left w:val="none" w:sz="0" w:space="0" w:color="auto"/>
            <w:bottom w:val="none" w:sz="0" w:space="0" w:color="auto"/>
            <w:right w:val="none" w:sz="0" w:space="0" w:color="auto"/>
          </w:divBdr>
        </w:div>
        <w:div w:id="373697850">
          <w:marLeft w:val="480"/>
          <w:marRight w:val="0"/>
          <w:marTop w:val="0"/>
          <w:marBottom w:val="0"/>
          <w:divBdr>
            <w:top w:val="none" w:sz="0" w:space="0" w:color="auto"/>
            <w:left w:val="none" w:sz="0" w:space="0" w:color="auto"/>
            <w:bottom w:val="none" w:sz="0" w:space="0" w:color="auto"/>
            <w:right w:val="none" w:sz="0" w:space="0" w:color="auto"/>
          </w:divBdr>
        </w:div>
        <w:div w:id="437411569">
          <w:marLeft w:val="480"/>
          <w:marRight w:val="0"/>
          <w:marTop w:val="0"/>
          <w:marBottom w:val="0"/>
          <w:divBdr>
            <w:top w:val="none" w:sz="0" w:space="0" w:color="auto"/>
            <w:left w:val="none" w:sz="0" w:space="0" w:color="auto"/>
            <w:bottom w:val="none" w:sz="0" w:space="0" w:color="auto"/>
            <w:right w:val="none" w:sz="0" w:space="0" w:color="auto"/>
          </w:divBdr>
        </w:div>
        <w:div w:id="1055129721">
          <w:marLeft w:val="480"/>
          <w:marRight w:val="0"/>
          <w:marTop w:val="0"/>
          <w:marBottom w:val="0"/>
          <w:divBdr>
            <w:top w:val="none" w:sz="0" w:space="0" w:color="auto"/>
            <w:left w:val="none" w:sz="0" w:space="0" w:color="auto"/>
            <w:bottom w:val="none" w:sz="0" w:space="0" w:color="auto"/>
            <w:right w:val="none" w:sz="0" w:space="0" w:color="auto"/>
          </w:divBdr>
        </w:div>
        <w:div w:id="874196074">
          <w:marLeft w:val="480"/>
          <w:marRight w:val="0"/>
          <w:marTop w:val="0"/>
          <w:marBottom w:val="0"/>
          <w:divBdr>
            <w:top w:val="none" w:sz="0" w:space="0" w:color="auto"/>
            <w:left w:val="none" w:sz="0" w:space="0" w:color="auto"/>
            <w:bottom w:val="none" w:sz="0" w:space="0" w:color="auto"/>
            <w:right w:val="none" w:sz="0" w:space="0" w:color="auto"/>
          </w:divBdr>
        </w:div>
        <w:div w:id="192428216">
          <w:marLeft w:val="480"/>
          <w:marRight w:val="0"/>
          <w:marTop w:val="0"/>
          <w:marBottom w:val="0"/>
          <w:divBdr>
            <w:top w:val="none" w:sz="0" w:space="0" w:color="auto"/>
            <w:left w:val="none" w:sz="0" w:space="0" w:color="auto"/>
            <w:bottom w:val="none" w:sz="0" w:space="0" w:color="auto"/>
            <w:right w:val="none" w:sz="0" w:space="0" w:color="auto"/>
          </w:divBdr>
        </w:div>
        <w:div w:id="580018304">
          <w:marLeft w:val="480"/>
          <w:marRight w:val="0"/>
          <w:marTop w:val="0"/>
          <w:marBottom w:val="0"/>
          <w:divBdr>
            <w:top w:val="none" w:sz="0" w:space="0" w:color="auto"/>
            <w:left w:val="none" w:sz="0" w:space="0" w:color="auto"/>
            <w:bottom w:val="none" w:sz="0" w:space="0" w:color="auto"/>
            <w:right w:val="none" w:sz="0" w:space="0" w:color="auto"/>
          </w:divBdr>
        </w:div>
        <w:div w:id="1592229045">
          <w:marLeft w:val="480"/>
          <w:marRight w:val="0"/>
          <w:marTop w:val="0"/>
          <w:marBottom w:val="0"/>
          <w:divBdr>
            <w:top w:val="none" w:sz="0" w:space="0" w:color="auto"/>
            <w:left w:val="none" w:sz="0" w:space="0" w:color="auto"/>
            <w:bottom w:val="none" w:sz="0" w:space="0" w:color="auto"/>
            <w:right w:val="none" w:sz="0" w:space="0" w:color="auto"/>
          </w:divBdr>
        </w:div>
        <w:div w:id="1432583094">
          <w:marLeft w:val="480"/>
          <w:marRight w:val="0"/>
          <w:marTop w:val="0"/>
          <w:marBottom w:val="0"/>
          <w:divBdr>
            <w:top w:val="none" w:sz="0" w:space="0" w:color="auto"/>
            <w:left w:val="none" w:sz="0" w:space="0" w:color="auto"/>
            <w:bottom w:val="none" w:sz="0" w:space="0" w:color="auto"/>
            <w:right w:val="none" w:sz="0" w:space="0" w:color="auto"/>
          </w:divBdr>
        </w:div>
        <w:div w:id="479078064">
          <w:marLeft w:val="480"/>
          <w:marRight w:val="0"/>
          <w:marTop w:val="0"/>
          <w:marBottom w:val="0"/>
          <w:divBdr>
            <w:top w:val="none" w:sz="0" w:space="0" w:color="auto"/>
            <w:left w:val="none" w:sz="0" w:space="0" w:color="auto"/>
            <w:bottom w:val="none" w:sz="0" w:space="0" w:color="auto"/>
            <w:right w:val="none" w:sz="0" w:space="0" w:color="auto"/>
          </w:divBdr>
        </w:div>
        <w:div w:id="1218131771">
          <w:marLeft w:val="480"/>
          <w:marRight w:val="0"/>
          <w:marTop w:val="0"/>
          <w:marBottom w:val="0"/>
          <w:divBdr>
            <w:top w:val="none" w:sz="0" w:space="0" w:color="auto"/>
            <w:left w:val="none" w:sz="0" w:space="0" w:color="auto"/>
            <w:bottom w:val="none" w:sz="0" w:space="0" w:color="auto"/>
            <w:right w:val="none" w:sz="0" w:space="0" w:color="auto"/>
          </w:divBdr>
        </w:div>
        <w:div w:id="1025714646">
          <w:marLeft w:val="480"/>
          <w:marRight w:val="0"/>
          <w:marTop w:val="0"/>
          <w:marBottom w:val="0"/>
          <w:divBdr>
            <w:top w:val="none" w:sz="0" w:space="0" w:color="auto"/>
            <w:left w:val="none" w:sz="0" w:space="0" w:color="auto"/>
            <w:bottom w:val="none" w:sz="0" w:space="0" w:color="auto"/>
            <w:right w:val="none" w:sz="0" w:space="0" w:color="auto"/>
          </w:divBdr>
        </w:div>
        <w:div w:id="1976566817">
          <w:marLeft w:val="480"/>
          <w:marRight w:val="0"/>
          <w:marTop w:val="0"/>
          <w:marBottom w:val="0"/>
          <w:divBdr>
            <w:top w:val="none" w:sz="0" w:space="0" w:color="auto"/>
            <w:left w:val="none" w:sz="0" w:space="0" w:color="auto"/>
            <w:bottom w:val="none" w:sz="0" w:space="0" w:color="auto"/>
            <w:right w:val="none" w:sz="0" w:space="0" w:color="auto"/>
          </w:divBdr>
        </w:div>
        <w:div w:id="327831039">
          <w:marLeft w:val="480"/>
          <w:marRight w:val="0"/>
          <w:marTop w:val="0"/>
          <w:marBottom w:val="0"/>
          <w:divBdr>
            <w:top w:val="none" w:sz="0" w:space="0" w:color="auto"/>
            <w:left w:val="none" w:sz="0" w:space="0" w:color="auto"/>
            <w:bottom w:val="none" w:sz="0" w:space="0" w:color="auto"/>
            <w:right w:val="none" w:sz="0" w:space="0" w:color="auto"/>
          </w:divBdr>
        </w:div>
        <w:div w:id="1554776513">
          <w:marLeft w:val="480"/>
          <w:marRight w:val="0"/>
          <w:marTop w:val="0"/>
          <w:marBottom w:val="0"/>
          <w:divBdr>
            <w:top w:val="none" w:sz="0" w:space="0" w:color="auto"/>
            <w:left w:val="none" w:sz="0" w:space="0" w:color="auto"/>
            <w:bottom w:val="none" w:sz="0" w:space="0" w:color="auto"/>
            <w:right w:val="none" w:sz="0" w:space="0" w:color="auto"/>
          </w:divBdr>
        </w:div>
        <w:div w:id="1407413850">
          <w:marLeft w:val="480"/>
          <w:marRight w:val="0"/>
          <w:marTop w:val="0"/>
          <w:marBottom w:val="0"/>
          <w:divBdr>
            <w:top w:val="none" w:sz="0" w:space="0" w:color="auto"/>
            <w:left w:val="none" w:sz="0" w:space="0" w:color="auto"/>
            <w:bottom w:val="none" w:sz="0" w:space="0" w:color="auto"/>
            <w:right w:val="none" w:sz="0" w:space="0" w:color="auto"/>
          </w:divBdr>
        </w:div>
        <w:div w:id="458182295">
          <w:marLeft w:val="480"/>
          <w:marRight w:val="0"/>
          <w:marTop w:val="0"/>
          <w:marBottom w:val="0"/>
          <w:divBdr>
            <w:top w:val="none" w:sz="0" w:space="0" w:color="auto"/>
            <w:left w:val="none" w:sz="0" w:space="0" w:color="auto"/>
            <w:bottom w:val="none" w:sz="0" w:space="0" w:color="auto"/>
            <w:right w:val="none" w:sz="0" w:space="0" w:color="auto"/>
          </w:divBdr>
        </w:div>
        <w:div w:id="923760528">
          <w:marLeft w:val="480"/>
          <w:marRight w:val="0"/>
          <w:marTop w:val="0"/>
          <w:marBottom w:val="0"/>
          <w:divBdr>
            <w:top w:val="none" w:sz="0" w:space="0" w:color="auto"/>
            <w:left w:val="none" w:sz="0" w:space="0" w:color="auto"/>
            <w:bottom w:val="none" w:sz="0" w:space="0" w:color="auto"/>
            <w:right w:val="none" w:sz="0" w:space="0" w:color="auto"/>
          </w:divBdr>
        </w:div>
      </w:divsChild>
    </w:div>
    <w:div w:id="729891388">
      <w:marLeft w:val="480"/>
      <w:marRight w:val="0"/>
      <w:marTop w:val="0"/>
      <w:marBottom w:val="0"/>
      <w:divBdr>
        <w:top w:val="none" w:sz="0" w:space="0" w:color="auto"/>
        <w:left w:val="none" w:sz="0" w:space="0" w:color="auto"/>
        <w:bottom w:val="none" w:sz="0" w:space="0" w:color="auto"/>
        <w:right w:val="none" w:sz="0" w:space="0" w:color="auto"/>
      </w:divBdr>
    </w:div>
    <w:div w:id="731737828">
      <w:marLeft w:val="480"/>
      <w:marRight w:val="0"/>
      <w:marTop w:val="0"/>
      <w:marBottom w:val="0"/>
      <w:divBdr>
        <w:top w:val="none" w:sz="0" w:space="0" w:color="auto"/>
        <w:left w:val="none" w:sz="0" w:space="0" w:color="auto"/>
        <w:bottom w:val="none" w:sz="0" w:space="0" w:color="auto"/>
        <w:right w:val="none" w:sz="0" w:space="0" w:color="auto"/>
      </w:divBdr>
    </w:div>
    <w:div w:id="732195640">
      <w:bodyDiv w:val="1"/>
      <w:marLeft w:val="0"/>
      <w:marRight w:val="0"/>
      <w:marTop w:val="0"/>
      <w:marBottom w:val="0"/>
      <w:divBdr>
        <w:top w:val="none" w:sz="0" w:space="0" w:color="auto"/>
        <w:left w:val="none" w:sz="0" w:space="0" w:color="auto"/>
        <w:bottom w:val="none" w:sz="0" w:space="0" w:color="auto"/>
        <w:right w:val="none" w:sz="0" w:space="0" w:color="auto"/>
      </w:divBdr>
    </w:div>
    <w:div w:id="732317983">
      <w:bodyDiv w:val="1"/>
      <w:marLeft w:val="0"/>
      <w:marRight w:val="0"/>
      <w:marTop w:val="0"/>
      <w:marBottom w:val="0"/>
      <w:divBdr>
        <w:top w:val="none" w:sz="0" w:space="0" w:color="auto"/>
        <w:left w:val="none" w:sz="0" w:space="0" w:color="auto"/>
        <w:bottom w:val="none" w:sz="0" w:space="0" w:color="auto"/>
        <w:right w:val="none" w:sz="0" w:space="0" w:color="auto"/>
      </w:divBdr>
    </w:div>
    <w:div w:id="732388844">
      <w:marLeft w:val="480"/>
      <w:marRight w:val="0"/>
      <w:marTop w:val="0"/>
      <w:marBottom w:val="0"/>
      <w:divBdr>
        <w:top w:val="none" w:sz="0" w:space="0" w:color="auto"/>
        <w:left w:val="none" w:sz="0" w:space="0" w:color="auto"/>
        <w:bottom w:val="none" w:sz="0" w:space="0" w:color="auto"/>
        <w:right w:val="none" w:sz="0" w:space="0" w:color="auto"/>
      </w:divBdr>
    </w:div>
    <w:div w:id="732390935">
      <w:marLeft w:val="480"/>
      <w:marRight w:val="0"/>
      <w:marTop w:val="0"/>
      <w:marBottom w:val="0"/>
      <w:divBdr>
        <w:top w:val="none" w:sz="0" w:space="0" w:color="auto"/>
        <w:left w:val="none" w:sz="0" w:space="0" w:color="auto"/>
        <w:bottom w:val="none" w:sz="0" w:space="0" w:color="auto"/>
        <w:right w:val="none" w:sz="0" w:space="0" w:color="auto"/>
      </w:divBdr>
    </w:div>
    <w:div w:id="732394319">
      <w:marLeft w:val="480"/>
      <w:marRight w:val="0"/>
      <w:marTop w:val="0"/>
      <w:marBottom w:val="0"/>
      <w:divBdr>
        <w:top w:val="none" w:sz="0" w:space="0" w:color="auto"/>
        <w:left w:val="none" w:sz="0" w:space="0" w:color="auto"/>
        <w:bottom w:val="none" w:sz="0" w:space="0" w:color="auto"/>
        <w:right w:val="none" w:sz="0" w:space="0" w:color="auto"/>
      </w:divBdr>
    </w:div>
    <w:div w:id="732503733">
      <w:marLeft w:val="480"/>
      <w:marRight w:val="0"/>
      <w:marTop w:val="0"/>
      <w:marBottom w:val="0"/>
      <w:divBdr>
        <w:top w:val="none" w:sz="0" w:space="0" w:color="auto"/>
        <w:left w:val="none" w:sz="0" w:space="0" w:color="auto"/>
        <w:bottom w:val="none" w:sz="0" w:space="0" w:color="auto"/>
        <w:right w:val="none" w:sz="0" w:space="0" w:color="auto"/>
      </w:divBdr>
    </w:div>
    <w:div w:id="732896360">
      <w:marLeft w:val="480"/>
      <w:marRight w:val="0"/>
      <w:marTop w:val="0"/>
      <w:marBottom w:val="0"/>
      <w:divBdr>
        <w:top w:val="none" w:sz="0" w:space="0" w:color="auto"/>
        <w:left w:val="none" w:sz="0" w:space="0" w:color="auto"/>
        <w:bottom w:val="none" w:sz="0" w:space="0" w:color="auto"/>
        <w:right w:val="none" w:sz="0" w:space="0" w:color="auto"/>
      </w:divBdr>
    </w:div>
    <w:div w:id="732969528">
      <w:marLeft w:val="480"/>
      <w:marRight w:val="0"/>
      <w:marTop w:val="0"/>
      <w:marBottom w:val="0"/>
      <w:divBdr>
        <w:top w:val="none" w:sz="0" w:space="0" w:color="auto"/>
        <w:left w:val="none" w:sz="0" w:space="0" w:color="auto"/>
        <w:bottom w:val="none" w:sz="0" w:space="0" w:color="auto"/>
        <w:right w:val="none" w:sz="0" w:space="0" w:color="auto"/>
      </w:divBdr>
    </w:div>
    <w:div w:id="733046510">
      <w:marLeft w:val="480"/>
      <w:marRight w:val="0"/>
      <w:marTop w:val="0"/>
      <w:marBottom w:val="0"/>
      <w:divBdr>
        <w:top w:val="none" w:sz="0" w:space="0" w:color="auto"/>
        <w:left w:val="none" w:sz="0" w:space="0" w:color="auto"/>
        <w:bottom w:val="none" w:sz="0" w:space="0" w:color="auto"/>
        <w:right w:val="none" w:sz="0" w:space="0" w:color="auto"/>
      </w:divBdr>
    </w:div>
    <w:div w:id="733238393">
      <w:marLeft w:val="480"/>
      <w:marRight w:val="0"/>
      <w:marTop w:val="0"/>
      <w:marBottom w:val="0"/>
      <w:divBdr>
        <w:top w:val="none" w:sz="0" w:space="0" w:color="auto"/>
        <w:left w:val="none" w:sz="0" w:space="0" w:color="auto"/>
        <w:bottom w:val="none" w:sz="0" w:space="0" w:color="auto"/>
        <w:right w:val="none" w:sz="0" w:space="0" w:color="auto"/>
      </w:divBdr>
    </w:div>
    <w:div w:id="733507054">
      <w:marLeft w:val="480"/>
      <w:marRight w:val="0"/>
      <w:marTop w:val="0"/>
      <w:marBottom w:val="0"/>
      <w:divBdr>
        <w:top w:val="none" w:sz="0" w:space="0" w:color="auto"/>
        <w:left w:val="none" w:sz="0" w:space="0" w:color="auto"/>
        <w:bottom w:val="none" w:sz="0" w:space="0" w:color="auto"/>
        <w:right w:val="none" w:sz="0" w:space="0" w:color="auto"/>
      </w:divBdr>
    </w:div>
    <w:div w:id="733700499">
      <w:bodyDiv w:val="1"/>
      <w:marLeft w:val="0"/>
      <w:marRight w:val="0"/>
      <w:marTop w:val="0"/>
      <w:marBottom w:val="0"/>
      <w:divBdr>
        <w:top w:val="none" w:sz="0" w:space="0" w:color="auto"/>
        <w:left w:val="none" w:sz="0" w:space="0" w:color="auto"/>
        <w:bottom w:val="none" w:sz="0" w:space="0" w:color="auto"/>
        <w:right w:val="none" w:sz="0" w:space="0" w:color="auto"/>
      </w:divBdr>
    </w:div>
    <w:div w:id="733967015">
      <w:bodyDiv w:val="1"/>
      <w:marLeft w:val="0"/>
      <w:marRight w:val="0"/>
      <w:marTop w:val="0"/>
      <w:marBottom w:val="0"/>
      <w:divBdr>
        <w:top w:val="none" w:sz="0" w:space="0" w:color="auto"/>
        <w:left w:val="none" w:sz="0" w:space="0" w:color="auto"/>
        <w:bottom w:val="none" w:sz="0" w:space="0" w:color="auto"/>
        <w:right w:val="none" w:sz="0" w:space="0" w:color="auto"/>
      </w:divBdr>
    </w:div>
    <w:div w:id="734015588">
      <w:marLeft w:val="480"/>
      <w:marRight w:val="0"/>
      <w:marTop w:val="0"/>
      <w:marBottom w:val="0"/>
      <w:divBdr>
        <w:top w:val="none" w:sz="0" w:space="0" w:color="auto"/>
        <w:left w:val="none" w:sz="0" w:space="0" w:color="auto"/>
        <w:bottom w:val="none" w:sz="0" w:space="0" w:color="auto"/>
        <w:right w:val="none" w:sz="0" w:space="0" w:color="auto"/>
      </w:divBdr>
    </w:div>
    <w:div w:id="734207017">
      <w:bodyDiv w:val="1"/>
      <w:marLeft w:val="0"/>
      <w:marRight w:val="0"/>
      <w:marTop w:val="0"/>
      <w:marBottom w:val="0"/>
      <w:divBdr>
        <w:top w:val="none" w:sz="0" w:space="0" w:color="auto"/>
        <w:left w:val="none" w:sz="0" w:space="0" w:color="auto"/>
        <w:bottom w:val="none" w:sz="0" w:space="0" w:color="auto"/>
        <w:right w:val="none" w:sz="0" w:space="0" w:color="auto"/>
      </w:divBdr>
    </w:div>
    <w:div w:id="735275153">
      <w:marLeft w:val="480"/>
      <w:marRight w:val="0"/>
      <w:marTop w:val="0"/>
      <w:marBottom w:val="0"/>
      <w:divBdr>
        <w:top w:val="none" w:sz="0" w:space="0" w:color="auto"/>
        <w:left w:val="none" w:sz="0" w:space="0" w:color="auto"/>
        <w:bottom w:val="none" w:sz="0" w:space="0" w:color="auto"/>
        <w:right w:val="none" w:sz="0" w:space="0" w:color="auto"/>
      </w:divBdr>
    </w:div>
    <w:div w:id="735401582">
      <w:bodyDiv w:val="1"/>
      <w:marLeft w:val="0"/>
      <w:marRight w:val="0"/>
      <w:marTop w:val="0"/>
      <w:marBottom w:val="0"/>
      <w:divBdr>
        <w:top w:val="none" w:sz="0" w:space="0" w:color="auto"/>
        <w:left w:val="none" w:sz="0" w:space="0" w:color="auto"/>
        <w:bottom w:val="none" w:sz="0" w:space="0" w:color="auto"/>
        <w:right w:val="none" w:sz="0" w:space="0" w:color="auto"/>
      </w:divBdr>
      <w:divsChild>
        <w:div w:id="1735815641">
          <w:marLeft w:val="480"/>
          <w:marRight w:val="0"/>
          <w:marTop w:val="0"/>
          <w:marBottom w:val="0"/>
          <w:divBdr>
            <w:top w:val="none" w:sz="0" w:space="0" w:color="auto"/>
            <w:left w:val="none" w:sz="0" w:space="0" w:color="auto"/>
            <w:bottom w:val="none" w:sz="0" w:space="0" w:color="auto"/>
            <w:right w:val="none" w:sz="0" w:space="0" w:color="auto"/>
          </w:divBdr>
        </w:div>
        <w:div w:id="365448138">
          <w:marLeft w:val="480"/>
          <w:marRight w:val="0"/>
          <w:marTop w:val="0"/>
          <w:marBottom w:val="0"/>
          <w:divBdr>
            <w:top w:val="none" w:sz="0" w:space="0" w:color="auto"/>
            <w:left w:val="none" w:sz="0" w:space="0" w:color="auto"/>
            <w:bottom w:val="none" w:sz="0" w:space="0" w:color="auto"/>
            <w:right w:val="none" w:sz="0" w:space="0" w:color="auto"/>
          </w:divBdr>
        </w:div>
        <w:div w:id="1964798429">
          <w:marLeft w:val="480"/>
          <w:marRight w:val="0"/>
          <w:marTop w:val="0"/>
          <w:marBottom w:val="0"/>
          <w:divBdr>
            <w:top w:val="none" w:sz="0" w:space="0" w:color="auto"/>
            <w:left w:val="none" w:sz="0" w:space="0" w:color="auto"/>
            <w:bottom w:val="none" w:sz="0" w:space="0" w:color="auto"/>
            <w:right w:val="none" w:sz="0" w:space="0" w:color="auto"/>
          </w:divBdr>
        </w:div>
        <w:div w:id="1406294960">
          <w:marLeft w:val="480"/>
          <w:marRight w:val="0"/>
          <w:marTop w:val="0"/>
          <w:marBottom w:val="0"/>
          <w:divBdr>
            <w:top w:val="none" w:sz="0" w:space="0" w:color="auto"/>
            <w:left w:val="none" w:sz="0" w:space="0" w:color="auto"/>
            <w:bottom w:val="none" w:sz="0" w:space="0" w:color="auto"/>
            <w:right w:val="none" w:sz="0" w:space="0" w:color="auto"/>
          </w:divBdr>
        </w:div>
        <w:div w:id="649795377">
          <w:marLeft w:val="480"/>
          <w:marRight w:val="0"/>
          <w:marTop w:val="0"/>
          <w:marBottom w:val="0"/>
          <w:divBdr>
            <w:top w:val="none" w:sz="0" w:space="0" w:color="auto"/>
            <w:left w:val="none" w:sz="0" w:space="0" w:color="auto"/>
            <w:bottom w:val="none" w:sz="0" w:space="0" w:color="auto"/>
            <w:right w:val="none" w:sz="0" w:space="0" w:color="auto"/>
          </w:divBdr>
        </w:div>
        <w:div w:id="1371690864">
          <w:marLeft w:val="480"/>
          <w:marRight w:val="0"/>
          <w:marTop w:val="0"/>
          <w:marBottom w:val="0"/>
          <w:divBdr>
            <w:top w:val="none" w:sz="0" w:space="0" w:color="auto"/>
            <w:left w:val="none" w:sz="0" w:space="0" w:color="auto"/>
            <w:bottom w:val="none" w:sz="0" w:space="0" w:color="auto"/>
            <w:right w:val="none" w:sz="0" w:space="0" w:color="auto"/>
          </w:divBdr>
        </w:div>
        <w:div w:id="691880539">
          <w:marLeft w:val="480"/>
          <w:marRight w:val="0"/>
          <w:marTop w:val="0"/>
          <w:marBottom w:val="0"/>
          <w:divBdr>
            <w:top w:val="none" w:sz="0" w:space="0" w:color="auto"/>
            <w:left w:val="none" w:sz="0" w:space="0" w:color="auto"/>
            <w:bottom w:val="none" w:sz="0" w:space="0" w:color="auto"/>
            <w:right w:val="none" w:sz="0" w:space="0" w:color="auto"/>
          </w:divBdr>
        </w:div>
        <w:div w:id="109781574">
          <w:marLeft w:val="480"/>
          <w:marRight w:val="0"/>
          <w:marTop w:val="0"/>
          <w:marBottom w:val="0"/>
          <w:divBdr>
            <w:top w:val="none" w:sz="0" w:space="0" w:color="auto"/>
            <w:left w:val="none" w:sz="0" w:space="0" w:color="auto"/>
            <w:bottom w:val="none" w:sz="0" w:space="0" w:color="auto"/>
            <w:right w:val="none" w:sz="0" w:space="0" w:color="auto"/>
          </w:divBdr>
        </w:div>
        <w:div w:id="1505895430">
          <w:marLeft w:val="480"/>
          <w:marRight w:val="0"/>
          <w:marTop w:val="0"/>
          <w:marBottom w:val="0"/>
          <w:divBdr>
            <w:top w:val="none" w:sz="0" w:space="0" w:color="auto"/>
            <w:left w:val="none" w:sz="0" w:space="0" w:color="auto"/>
            <w:bottom w:val="none" w:sz="0" w:space="0" w:color="auto"/>
            <w:right w:val="none" w:sz="0" w:space="0" w:color="auto"/>
          </w:divBdr>
        </w:div>
        <w:div w:id="1845509737">
          <w:marLeft w:val="480"/>
          <w:marRight w:val="0"/>
          <w:marTop w:val="0"/>
          <w:marBottom w:val="0"/>
          <w:divBdr>
            <w:top w:val="none" w:sz="0" w:space="0" w:color="auto"/>
            <w:left w:val="none" w:sz="0" w:space="0" w:color="auto"/>
            <w:bottom w:val="none" w:sz="0" w:space="0" w:color="auto"/>
            <w:right w:val="none" w:sz="0" w:space="0" w:color="auto"/>
          </w:divBdr>
        </w:div>
        <w:div w:id="908619220">
          <w:marLeft w:val="480"/>
          <w:marRight w:val="0"/>
          <w:marTop w:val="0"/>
          <w:marBottom w:val="0"/>
          <w:divBdr>
            <w:top w:val="none" w:sz="0" w:space="0" w:color="auto"/>
            <w:left w:val="none" w:sz="0" w:space="0" w:color="auto"/>
            <w:bottom w:val="none" w:sz="0" w:space="0" w:color="auto"/>
            <w:right w:val="none" w:sz="0" w:space="0" w:color="auto"/>
          </w:divBdr>
        </w:div>
        <w:div w:id="1818111365">
          <w:marLeft w:val="480"/>
          <w:marRight w:val="0"/>
          <w:marTop w:val="0"/>
          <w:marBottom w:val="0"/>
          <w:divBdr>
            <w:top w:val="none" w:sz="0" w:space="0" w:color="auto"/>
            <w:left w:val="none" w:sz="0" w:space="0" w:color="auto"/>
            <w:bottom w:val="none" w:sz="0" w:space="0" w:color="auto"/>
            <w:right w:val="none" w:sz="0" w:space="0" w:color="auto"/>
          </w:divBdr>
        </w:div>
        <w:div w:id="1237206703">
          <w:marLeft w:val="480"/>
          <w:marRight w:val="0"/>
          <w:marTop w:val="0"/>
          <w:marBottom w:val="0"/>
          <w:divBdr>
            <w:top w:val="none" w:sz="0" w:space="0" w:color="auto"/>
            <w:left w:val="none" w:sz="0" w:space="0" w:color="auto"/>
            <w:bottom w:val="none" w:sz="0" w:space="0" w:color="auto"/>
            <w:right w:val="none" w:sz="0" w:space="0" w:color="auto"/>
          </w:divBdr>
        </w:div>
        <w:div w:id="1245996802">
          <w:marLeft w:val="480"/>
          <w:marRight w:val="0"/>
          <w:marTop w:val="0"/>
          <w:marBottom w:val="0"/>
          <w:divBdr>
            <w:top w:val="none" w:sz="0" w:space="0" w:color="auto"/>
            <w:left w:val="none" w:sz="0" w:space="0" w:color="auto"/>
            <w:bottom w:val="none" w:sz="0" w:space="0" w:color="auto"/>
            <w:right w:val="none" w:sz="0" w:space="0" w:color="auto"/>
          </w:divBdr>
        </w:div>
        <w:div w:id="1658806512">
          <w:marLeft w:val="480"/>
          <w:marRight w:val="0"/>
          <w:marTop w:val="0"/>
          <w:marBottom w:val="0"/>
          <w:divBdr>
            <w:top w:val="none" w:sz="0" w:space="0" w:color="auto"/>
            <w:left w:val="none" w:sz="0" w:space="0" w:color="auto"/>
            <w:bottom w:val="none" w:sz="0" w:space="0" w:color="auto"/>
            <w:right w:val="none" w:sz="0" w:space="0" w:color="auto"/>
          </w:divBdr>
        </w:div>
        <w:div w:id="554661562">
          <w:marLeft w:val="480"/>
          <w:marRight w:val="0"/>
          <w:marTop w:val="0"/>
          <w:marBottom w:val="0"/>
          <w:divBdr>
            <w:top w:val="none" w:sz="0" w:space="0" w:color="auto"/>
            <w:left w:val="none" w:sz="0" w:space="0" w:color="auto"/>
            <w:bottom w:val="none" w:sz="0" w:space="0" w:color="auto"/>
            <w:right w:val="none" w:sz="0" w:space="0" w:color="auto"/>
          </w:divBdr>
        </w:div>
        <w:div w:id="1720351569">
          <w:marLeft w:val="480"/>
          <w:marRight w:val="0"/>
          <w:marTop w:val="0"/>
          <w:marBottom w:val="0"/>
          <w:divBdr>
            <w:top w:val="none" w:sz="0" w:space="0" w:color="auto"/>
            <w:left w:val="none" w:sz="0" w:space="0" w:color="auto"/>
            <w:bottom w:val="none" w:sz="0" w:space="0" w:color="auto"/>
            <w:right w:val="none" w:sz="0" w:space="0" w:color="auto"/>
          </w:divBdr>
        </w:div>
        <w:div w:id="1028070166">
          <w:marLeft w:val="480"/>
          <w:marRight w:val="0"/>
          <w:marTop w:val="0"/>
          <w:marBottom w:val="0"/>
          <w:divBdr>
            <w:top w:val="none" w:sz="0" w:space="0" w:color="auto"/>
            <w:left w:val="none" w:sz="0" w:space="0" w:color="auto"/>
            <w:bottom w:val="none" w:sz="0" w:space="0" w:color="auto"/>
            <w:right w:val="none" w:sz="0" w:space="0" w:color="auto"/>
          </w:divBdr>
        </w:div>
        <w:div w:id="1366518152">
          <w:marLeft w:val="480"/>
          <w:marRight w:val="0"/>
          <w:marTop w:val="0"/>
          <w:marBottom w:val="0"/>
          <w:divBdr>
            <w:top w:val="none" w:sz="0" w:space="0" w:color="auto"/>
            <w:left w:val="none" w:sz="0" w:space="0" w:color="auto"/>
            <w:bottom w:val="none" w:sz="0" w:space="0" w:color="auto"/>
            <w:right w:val="none" w:sz="0" w:space="0" w:color="auto"/>
          </w:divBdr>
        </w:div>
        <w:div w:id="470174192">
          <w:marLeft w:val="480"/>
          <w:marRight w:val="0"/>
          <w:marTop w:val="0"/>
          <w:marBottom w:val="0"/>
          <w:divBdr>
            <w:top w:val="none" w:sz="0" w:space="0" w:color="auto"/>
            <w:left w:val="none" w:sz="0" w:space="0" w:color="auto"/>
            <w:bottom w:val="none" w:sz="0" w:space="0" w:color="auto"/>
            <w:right w:val="none" w:sz="0" w:space="0" w:color="auto"/>
          </w:divBdr>
        </w:div>
        <w:div w:id="1814134112">
          <w:marLeft w:val="480"/>
          <w:marRight w:val="0"/>
          <w:marTop w:val="0"/>
          <w:marBottom w:val="0"/>
          <w:divBdr>
            <w:top w:val="none" w:sz="0" w:space="0" w:color="auto"/>
            <w:left w:val="none" w:sz="0" w:space="0" w:color="auto"/>
            <w:bottom w:val="none" w:sz="0" w:space="0" w:color="auto"/>
            <w:right w:val="none" w:sz="0" w:space="0" w:color="auto"/>
          </w:divBdr>
        </w:div>
        <w:div w:id="533466396">
          <w:marLeft w:val="480"/>
          <w:marRight w:val="0"/>
          <w:marTop w:val="0"/>
          <w:marBottom w:val="0"/>
          <w:divBdr>
            <w:top w:val="none" w:sz="0" w:space="0" w:color="auto"/>
            <w:left w:val="none" w:sz="0" w:space="0" w:color="auto"/>
            <w:bottom w:val="none" w:sz="0" w:space="0" w:color="auto"/>
            <w:right w:val="none" w:sz="0" w:space="0" w:color="auto"/>
          </w:divBdr>
        </w:div>
        <w:div w:id="152307062">
          <w:marLeft w:val="480"/>
          <w:marRight w:val="0"/>
          <w:marTop w:val="0"/>
          <w:marBottom w:val="0"/>
          <w:divBdr>
            <w:top w:val="none" w:sz="0" w:space="0" w:color="auto"/>
            <w:left w:val="none" w:sz="0" w:space="0" w:color="auto"/>
            <w:bottom w:val="none" w:sz="0" w:space="0" w:color="auto"/>
            <w:right w:val="none" w:sz="0" w:space="0" w:color="auto"/>
          </w:divBdr>
        </w:div>
        <w:div w:id="2142140565">
          <w:marLeft w:val="480"/>
          <w:marRight w:val="0"/>
          <w:marTop w:val="0"/>
          <w:marBottom w:val="0"/>
          <w:divBdr>
            <w:top w:val="none" w:sz="0" w:space="0" w:color="auto"/>
            <w:left w:val="none" w:sz="0" w:space="0" w:color="auto"/>
            <w:bottom w:val="none" w:sz="0" w:space="0" w:color="auto"/>
            <w:right w:val="none" w:sz="0" w:space="0" w:color="auto"/>
          </w:divBdr>
        </w:div>
        <w:div w:id="2031297330">
          <w:marLeft w:val="480"/>
          <w:marRight w:val="0"/>
          <w:marTop w:val="0"/>
          <w:marBottom w:val="0"/>
          <w:divBdr>
            <w:top w:val="none" w:sz="0" w:space="0" w:color="auto"/>
            <w:left w:val="none" w:sz="0" w:space="0" w:color="auto"/>
            <w:bottom w:val="none" w:sz="0" w:space="0" w:color="auto"/>
            <w:right w:val="none" w:sz="0" w:space="0" w:color="auto"/>
          </w:divBdr>
        </w:div>
        <w:div w:id="985233881">
          <w:marLeft w:val="480"/>
          <w:marRight w:val="0"/>
          <w:marTop w:val="0"/>
          <w:marBottom w:val="0"/>
          <w:divBdr>
            <w:top w:val="none" w:sz="0" w:space="0" w:color="auto"/>
            <w:left w:val="none" w:sz="0" w:space="0" w:color="auto"/>
            <w:bottom w:val="none" w:sz="0" w:space="0" w:color="auto"/>
            <w:right w:val="none" w:sz="0" w:space="0" w:color="auto"/>
          </w:divBdr>
        </w:div>
        <w:div w:id="1906455257">
          <w:marLeft w:val="480"/>
          <w:marRight w:val="0"/>
          <w:marTop w:val="0"/>
          <w:marBottom w:val="0"/>
          <w:divBdr>
            <w:top w:val="none" w:sz="0" w:space="0" w:color="auto"/>
            <w:left w:val="none" w:sz="0" w:space="0" w:color="auto"/>
            <w:bottom w:val="none" w:sz="0" w:space="0" w:color="auto"/>
            <w:right w:val="none" w:sz="0" w:space="0" w:color="auto"/>
          </w:divBdr>
        </w:div>
        <w:div w:id="51928843">
          <w:marLeft w:val="480"/>
          <w:marRight w:val="0"/>
          <w:marTop w:val="0"/>
          <w:marBottom w:val="0"/>
          <w:divBdr>
            <w:top w:val="none" w:sz="0" w:space="0" w:color="auto"/>
            <w:left w:val="none" w:sz="0" w:space="0" w:color="auto"/>
            <w:bottom w:val="none" w:sz="0" w:space="0" w:color="auto"/>
            <w:right w:val="none" w:sz="0" w:space="0" w:color="auto"/>
          </w:divBdr>
        </w:div>
        <w:div w:id="1654067604">
          <w:marLeft w:val="480"/>
          <w:marRight w:val="0"/>
          <w:marTop w:val="0"/>
          <w:marBottom w:val="0"/>
          <w:divBdr>
            <w:top w:val="none" w:sz="0" w:space="0" w:color="auto"/>
            <w:left w:val="none" w:sz="0" w:space="0" w:color="auto"/>
            <w:bottom w:val="none" w:sz="0" w:space="0" w:color="auto"/>
            <w:right w:val="none" w:sz="0" w:space="0" w:color="auto"/>
          </w:divBdr>
        </w:div>
        <w:div w:id="270362199">
          <w:marLeft w:val="480"/>
          <w:marRight w:val="0"/>
          <w:marTop w:val="0"/>
          <w:marBottom w:val="0"/>
          <w:divBdr>
            <w:top w:val="none" w:sz="0" w:space="0" w:color="auto"/>
            <w:left w:val="none" w:sz="0" w:space="0" w:color="auto"/>
            <w:bottom w:val="none" w:sz="0" w:space="0" w:color="auto"/>
            <w:right w:val="none" w:sz="0" w:space="0" w:color="auto"/>
          </w:divBdr>
        </w:div>
        <w:div w:id="1730228848">
          <w:marLeft w:val="480"/>
          <w:marRight w:val="0"/>
          <w:marTop w:val="0"/>
          <w:marBottom w:val="0"/>
          <w:divBdr>
            <w:top w:val="none" w:sz="0" w:space="0" w:color="auto"/>
            <w:left w:val="none" w:sz="0" w:space="0" w:color="auto"/>
            <w:bottom w:val="none" w:sz="0" w:space="0" w:color="auto"/>
            <w:right w:val="none" w:sz="0" w:space="0" w:color="auto"/>
          </w:divBdr>
        </w:div>
        <w:div w:id="498694426">
          <w:marLeft w:val="480"/>
          <w:marRight w:val="0"/>
          <w:marTop w:val="0"/>
          <w:marBottom w:val="0"/>
          <w:divBdr>
            <w:top w:val="none" w:sz="0" w:space="0" w:color="auto"/>
            <w:left w:val="none" w:sz="0" w:space="0" w:color="auto"/>
            <w:bottom w:val="none" w:sz="0" w:space="0" w:color="auto"/>
            <w:right w:val="none" w:sz="0" w:space="0" w:color="auto"/>
          </w:divBdr>
        </w:div>
        <w:div w:id="407117069">
          <w:marLeft w:val="480"/>
          <w:marRight w:val="0"/>
          <w:marTop w:val="0"/>
          <w:marBottom w:val="0"/>
          <w:divBdr>
            <w:top w:val="none" w:sz="0" w:space="0" w:color="auto"/>
            <w:left w:val="none" w:sz="0" w:space="0" w:color="auto"/>
            <w:bottom w:val="none" w:sz="0" w:space="0" w:color="auto"/>
            <w:right w:val="none" w:sz="0" w:space="0" w:color="auto"/>
          </w:divBdr>
        </w:div>
        <w:div w:id="1152142792">
          <w:marLeft w:val="480"/>
          <w:marRight w:val="0"/>
          <w:marTop w:val="0"/>
          <w:marBottom w:val="0"/>
          <w:divBdr>
            <w:top w:val="none" w:sz="0" w:space="0" w:color="auto"/>
            <w:left w:val="none" w:sz="0" w:space="0" w:color="auto"/>
            <w:bottom w:val="none" w:sz="0" w:space="0" w:color="auto"/>
            <w:right w:val="none" w:sz="0" w:space="0" w:color="auto"/>
          </w:divBdr>
        </w:div>
        <w:div w:id="1207568832">
          <w:marLeft w:val="480"/>
          <w:marRight w:val="0"/>
          <w:marTop w:val="0"/>
          <w:marBottom w:val="0"/>
          <w:divBdr>
            <w:top w:val="none" w:sz="0" w:space="0" w:color="auto"/>
            <w:left w:val="none" w:sz="0" w:space="0" w:color="auto"/>
            <w:bottom w:val="none" w:sz="0" w:space="0" w:color="auto"/>
            <w:right w:val="none" w:sz="0" w:space="0" w:color="auto"/>
          </w:divBdr>
        </w:div>
        <w:div w:id="635910831">
          <w:marLeft w:val="480"/>
          <w:marRight w:val="0"/>
          <w:marTop w:val="0"/>
          <w:marBottom w:val="0"/>
          <w:divBdr>
            <w:top w:val="none" w:sz="0" w:space="0" w:color="auto"/>
            <w:left w:val="none" w:sz="0" w:space="0" w:color="auto"/>
            <w:bottom w:val="none" w:sz="0" w:space="0" w:color="auto"/>
            <w:right w:val="none" w:sz="0" w:space="0" w:color="auto"/>
          </w:divBdr>
        </w:div>
        <w:div w:id="1987320470">
          <w:marLeft w:val="480"/>
          <w:marRight w:val="0"/>
          <w:marTop w:val="0"/>
          <w:marBottom w:val="0"/>
          <w:divBdr>
            <w:top w:val="none" w:sz="0" w:space="0" w:color="auto"/>
            <w:left w:val="none" w:sz="0" w:space="0" w:color="auto"/>
            <w:bottom w:val="none" w:sz="0" w:space="0" w:color="auto"/>
            <w:right w:val="none" w:sz="0" w:space="0" w:color="auto"/>
          </w:divBdr>
        </w:div>
        <w:div w:id="1710841683">
          <w:marLeft w:val="480"/>
          <w:marRight w:val="0"/>
          <w:marTop w:val="0"/>
          <w:marBottom w:val="0"/>
          <w:divBdr>
            <w:top w:val="none" w:sz="0" w:space="0" w:color="auto"/>
            <w:left w:val="none" w:sz="0" w:space="0" w:color="auto"/>
            <w:bottom w:val="none" w:sz="0" w:space="0" w:color="auto"/>
            <w:right w:val="none" w:sz="0" w:space="0" w:color="auto"/>
          </w:divBdr>
        </w:div>
        <w:div w:id="819230981">
          <w:marLeft w:val="480"/>
          <w:marRight w:val="0"/>
          <w:marTop w:val="0"/>
          <w:marBottom w:val="0"/>
          <w:divBdr>
            <w:top w:val="none" w:sz="0" w:space="0" w:color="auto"/>
            <w:left w:val="none" w:sz="0" w:space="0" w:color="auto"/>
            <w:bottom w:val="none" w:sz="0" w:space="0" w:color="auto"/>
            <w:right w:val="none" w:sz="0" w:space="0" w:color="auto"/>
          </w:divBdr>
        </w:div>
        <w:div w:id="1099830408">
          <w:marLeft w:val="480"/>
          <w:marRight w:val="0"/>
          <w:marTop w:val="0"/>
          <w:marBottom w:val="0"/>
          <w:divBdr>
            <w:top w:val="none" w:sz="0" w:space="0" w:color="auto"/>
            <w:left w:val="none" w:sz="0" w:space="0" w:color="auto"/>
            <w:bottom w:val="none" w:sz="0" w:space="0" w:color="auto"/>
            <w:right w:val="none" w:sz="0" w:space="0" w:color="auto"/>
          </w:divBdr>
        </w:div>
        <w:div w:id="2072927239">
          <w:marLeft w:val="480"/>
          <w:marRight w:val="0"/>
          <w:marTop w:val="0"/>
          <w:marBottom w:val="0"/>
          <w:divBdr>
            <w:top w:val="none" w:sz="0" w:space="0" w:color="auto"/>
            <w:left w:val="none" w:sz="0" w:space="0" w:color="auto"/>
            <w:bottom w:val="none" w:sz="0" w:space="0" w:color="auto"/>
            <w:right w:val="none" w:sz="0" w:space="0" w:color="auto"/>
          </w:divBdr>
        </w:div>
        <w:div w:id="2143839472">
          <w:marLeft w:val="480"/>
          <w:marRight w:val="0"/>
          <w:marTop w:val="0"/>
          <w:marBottom w:val="0"/>
          <w:divBdr>
            <w:top w:val="none" w:sz="0" w:space="0" w:color="auto"/>
            <w:left w:val="none" w:sz="0" w:space="0" w:color="auto"/>
            <w:bottom w:val="none" w:sz="0" w:space="0" w:color="auto"/>
            <w:right w:val="none" w:sz="0" w:space="0" w:color="auto"/>
          </w:divBdr>
        </w:div>
        <w:div w:id="677122331">
          <w:marLeft w:val="480"/>
          <w:marRight w:val="0"/>
          <w:marTop w:val="0"/>
          <w:marBottom w:val="0"/>
          <w:divBdr>
            <w:top w:val="none" w:sz="0" w:space="0" w:color="auto"/>
            <w:left w:val="none" w:sz="0" w:space="0" w:color="auto"/>
            <w:bottom w:val="none" w:sz="0" w:space="0" w:color="auto"/>
            <w:right w:val="none" w:sz="0" w:space="0" w:color="auto"/>
          </w:divBdr>
        </w:div>
        <w:div w:id="159932294">
          <w:marLeft w:val="480"/>
          <w:marRight w:val="0"/>
          <w:marTop w:val="0"/>
          <w:marBottom w:val="0"/>
          <w:divBdr>
            <w:top w:val="none" w:sz="0" w:space="0" w:color="auto"/>
            <w:left w:val="none" w:sz="0" w:space="0" w:color="auto"/>
            <w:bottom w:val="none" w:sz="0" w:space="0" w:color="auto"/>
            <w:right w:val="none" w:sz="0" w:space="0" w:color="auto"/>
          </w:divBdr>
        </w:div>
        <w:div w:id="1802724791">
          <w:marLeft w:val="480"/>
          <w:marRight w:val="0"/>
          <w:marTop w:val="0"/>
          <w:marBottom w:val="0"/>
          <w:divBdr>
            <w:top w:val="none" w:sz="0" w:space="0" w:color="auto"/>
            <w:left w:val="none" w:sz="0" w:space="0" w:color="auto"/>
            <w:bottom w:val="none" w:sz="0" w:space="0" w:color="auto"/>
            <w:right w:val="none" w:sz="0" w:space="0" w:color="auto"/>
          </w:divBdr>
        </w:div>
        <w:div w:id="1076124174">
          <w:marLeft w:val="480"/>
          <w:marRight w:val="0"/>
          <w:marTop w:val="0"/>
          <w:marBottom w:val="0"/>
          <w:divBdr>
            <w:top w:val="none" w:sz="0" w:space="0" w:color="auto"/>
            <w:left w:val="none" w:sz="0" w:space="0" w:color="auto"/>
            <w:bottom w:val="none" w:sz="0" w:space="0" w:color="auto"/>
            <w:right w:val="none" w:sz="0" w:space="0" w:color="auto"/>
          </w:divBdr>
        </w:div>
        <w:div w:id="429089327">
          <w:marLeft w:val="480"/>
          <w:marRight w:val="0"/>
          <w:marTop w:val="0"/>
          <w:marBottom w:val="0"/>
          <w:divBdr>
            <w:top w:val="none" w:sz="0" w:space="0" w:color="auto"/>
            <w:left w:val="none" w:sz="0" w:space="0" w:color="auto"/>
            <w:bottom w:val="none" w:sz="0" w:space="0" w:color="auto"/>
            <w:right w:val="none" w:sz="0" w:space="0" w:color="auto"/>
          </w:divBdr>
        </w:div>
        <w:div w:id="139689637">
          <w:marLeft w:val="480"/>
          <w:marRight w:val="0"/>
          <w:marTop w:val="0"/>
          <w:marBottom w:val="0"/>
          <w:divBdr>
            <w:top w:val="none" w:sz="0" w:space="0" w:color="auto"/>
            <w:left w:val="none" w:sz="0" w:space="0" w:color="auto"/>
            <w:bottom w:val="none" w:sz="0" w:space="0" w:color="auto"/>
            <w:right w:val="none" w:sz="0" w:space="0" w:color="auto"/>
          </w:divBdr>
        </w:div>
        <w:div w:id="2055421350">
          <w:marLeft w:val="480"/>
          <w:marRight w:val="0"/>
          <w:marTop w:val="0"/>
          <w:marBottom w:val="0"/>
          <w:divBdr>
            <w:top w:val="none" w:sz="0" w:space="0" w:color="auto"/>
            <w:left w:val="none" w:sz="0" w:space="0" w:color="auto"/>
            <w:bottom w:val="none" w:sz="0" w:space="0" w:color="auto"/>
            <w:right w:val="none" w:sz="0" w:space="0" w:color="auto"/>
          </w:divBdr>
        </w:div>
        <w:div w:id="239406830">
          <w:marLeft w:val="480"/>
          <w:marRight w:val="0"/>
          <w:marTop w:val="0"/>
          <w:marBottom w:val="0"/>
          <w:divBdr>
            <w:top w:val="none" w:sz="0" w:space="0" w:color="auto"/>
            <w:left w:val="none" w:sz="0" w:space="0" w:color="auto"/>
            <w:bottom w:val="none" w:sz="0" w:space="0" w:color="auto"/>
            <w:right w:val="none" w:sz="0" w:space="0" w:color="auto"/>
          </w:divBdr>
        </w:div>
        <w:div w:id="354112960">
          <w:marLeft w:val="480"/>
          <w:marRight w:val="0"/>
          <w:marTop w:val="0"/>
          <w:marBottom w:val="0"/>
          <w:divBdr>
            <w:top w:val="none" w:sz="0" w:space="0" w:color="auto"/>
            <w:left w:val="none" w:sz="0" w:space="0" w:color="auto"/>
            <w:bottom w:val="none" w:sz="0" w:space="0" w:color="auto"/>
            <w:right w:val="none" w:sz="0" w:space="0" w:color="auto"/>
          </w:divBdr>
        </w:div>
        <w:div w:id="325018667">
          <w:marLeft w:val="480"/>
          <w:marRight w:val="0"/>
          <w:marTop w:val="0"/>
          <w:marBottom w:val="0"/>
          <w:divBdr>
            <w:top w:val="none" w:sz="0" w:space="0" w:color="auto"/>
            <w:left w:val="none" w:sz="0" w:space="0" w:color="auto"/>
            <w:bottom w:val="none" w:sz="0" w:space="0" w:color="auto"/>
            <w:right w:val="none" w:sz="0" w:space="0" w:color="auto"/>
          </w:divBdr>
        </w:div>
        <w:div w:id="1053886707">
          <w:marLeft w:val="480"/>
          <w:marRight w:val="0"/>
          <w:marTop w:val="0"/>
          <w:marBottom w:val="0"/>
          <w:divBdr>
            <w:top w:val="none" w:sz="0" w:space="0" w:color="auto"/>
            <w:left w:val="none" w:sz="0" w:space="0" w:color="auto"/>
            <w:bottom w:val="none" w:sz="0" w:space="0" w:color="auto"/>
            <w:right w:val="none" w:sz="0" w:space="0" w:color="auto"/>
          </w:divBdr>
        </w:div>
        <w:div w:id="878586243">
          <w:marLeft w:val="480"/>
          <w:marRight w:val="0"/>
          <w:marTop w:val="0"/>
          <w:marBottom w:val="0"/>
          <w:divBdr>
            <w:top w:val="none" w:sz="0" w:space="0" w:color="auto"/>
            <w:left w:val="none" w:sz="0" w:space="0" w:color="auto"/>
            <w:bottom w:val="none" w:sz="0" w:space="0" w:color="auto"/>
            <w:right w:val="none" w:sz="0" w:space="0" w:color="auto"/>
          </w:divBdr>
        </w:div>
        <w:div w:id="30422689">
          <w:marLeft w:val="480"/>
          <w:marRight w:val="0"/>
          <w:marTop w:val="0"/>
          <w:marBottom w:val="0"/>
          <w:divBdr>
            <w:top w:val="none" w:sz="0" w:space="0" w:color="auto"/>
            <w:left w:val="none" w:sz="0" w:space="0" w:color="auto"/>
            <w:bottom w:val="none" w:sz="0" w:space="0" w:color="auto"/>
            <w:right w:val="none" w:sz="0" w:space="0" w:color="auto"/>
          </w:divBdr>
        </w:div>
        <w:div w:id="1842089061">
          <w:marLeft w:val="480"/>
          <w:marRight w:val="0"/>
          <w:marTop w:val="0"/>
          <w:marBottom w:val="0"/>
          <w:divBdr>
            <w:top w:val="none" w:sz="0" w:space="0" w:color="auto"/>
            <w:left w:val="none" w:sz="0" w:space="0" w:color="auto"/>
            <w:bottom w:val="none" w:sz="0" w:space="0" w:color="auto"/>
            <w:right w:val="none" w:sz="0" w:space="0" w:color="auto"/>
          </w:divBdr>
        </w:div>
        <w:div w:id="305941917">
          <w:marLeft w:val="480"/>
          <w:marRight w:val="0"/>
          <w:marTop w:val="0"/>
          <w:marBottom w:val="0"/>
          <w:divBdr>
            <w:top w:val="none" w:sz="0" w:space="0" w:color="auto"/>
            <w:left w:val="none" w:sz="0" w:space="0" w:color="auto"/>
            <w:bottom w:val="none" w:sz="0" w:space="0" w:color="auto"/>
            <w:right w:val="none" w:sz="0" w:space="0" w:color="auto"/>
          </w:divBdr>
        </w:div>
        <w:div w:id="1979383995">
          <w:marLeft w:val="480"/>
          <w:marRight w:val="0"/>
          <w:marTop w:val="0"/>
          <w:marBottom w:val="0"/>
          <w:divBdr>
            <w:top w:val="none" w:sz="0" w:space="0" w:color="auto"/>
            <w:left w:val="none" w:sz="0" w:space="0" w:color="auto"/>
            <w:bottom w:val="none" w:sz="0" w:space="0" w:color="auto"/>
            <w:right w:val="none" w:sz="0" w:space="0" w:color="auto"/>
          </w:divBdr>
        </w:div>
        <w:div w:id="351304046">
          <w:marLeft w:val="480"/>
          <w:marRight w:val="0"/>
          <w:marTop w:val="0"/>
          <w:marBottom w:val="0"/>
          <w:divBdr>
            <w:top w:val="none" w:sz="0" w:space="0" w:color="auto"/>
            <w:left w:val="none" w:sz="0" w:space="0" w:color="auto"/>
            <w:bottom w:val="none" w:sz="0" w:space="0" w:color="auto"/>
            <w:right w:val="none" w:sz="0" w:space="0" w:color="auto"/>
          </w:divBdr>
        </w:div>
        <w:div w:id="928929815">
          <w:marLeft w:val="480"/>
          <w:marRight w:val="0"/>
          <w:marTop w:val="0"/>
          <w:marBottom w:val="0"/>
          <w:divBdr>
            <w:top w:val="none" w:sz="0" w:space="0" w:color="auto"/>
            <w:left w:val="none" w:sz="0" w:space="0" w:color="auto"/>
            <w:bottom w:val="none" w:sz="0" w:space="0" w:color="auto"/>
            <w:right w:val="none" w:sz="0" w:space="0" w:color="auto"/>
          </w:divBdr>
        </w:div>
        <w:div w:id="1005472700">
          <w:marLeft w:val="480"/>
          <w:marRight w:val="0"/>
          <w:marTop w:val="0"/>
          <w:marBottom w:val="0"/>
          <w:divBdr>
            <w:top w:val="none" w:sz="0" w:space="0" w:color="auto"/>
            <w:left w:val="none" w:sz="0" w:space="0" w:color="auto"/>
            <w:bottom w:val="none" w:sz="0" w:space="0" w:color="auto"/>
            <w:right w:val="none" w:sz="0" w:space="0" w:color="auto"/>
          </w:divBdr>
        </w:div>
        <w:div w:id="782577400">
          <w:marLeft w:val="480"/>
          <w:marRight w:val="0"/>
          <w:marTop w:val="0"/>
          <w:marBottom w:val="0"/>
          <w:divBdr>
            <w:top w:val="none" w:sz="0" w:space="0" w:color="auto"/>
            <w:left w:val="none" w:sz="0" w:space="0" w:color="auto"/>
            <w:bottom w:val="none" w:sz="0" w:space="0" w:color="auto"/>
            <w:right w:val="none" w:sz="0" w:space="0" w:color="auto"/>
          </w:divBdr>
        </w:div>
        <w:div w:id="1466702262">
          <w:marLeft w:val="480"/>
          <w:marRight w:val="0"/>
          <w:marTop w:val="0"/>
          <w:marBottom w:val="0"/>
          <w:divBdr>
            <w:top w:val="none" w:sz="0" w:space="0" w:color="auto"/>
            <w:left w:val="none" w:sz="0" w:space="0" w:color="auto"/>
            <w:bottom w:val="none" w:sz="0" w:space="0" w:color="auto"/>
            <w:right w:val="none" w:sz="0" w:space="0" w:color="auto"/>
          </w:divBdr>
        </w:div>
        <w:div w:id="694772392">
          <w:marLeft w:val="480"/>
          <w:marRight w:val="0"/>
          <w:marTop w:val="0"/>
          <w:marBottom w:val="0"/>
          <w:divBdr>
            <w:top w:val="none" w:sz="0" w:space="0" w:color="auto"/>
            <w:left w:val="none" w:sz="0" w:space="0" w:color="auto"/>
            <w:bottom w:val="none" w:sz="0" w:space="0" w:color="auto"/>
            <w:right w:val="none" w:sz="0" w:space="0" w:color="auto"/>
          </w:divBdr>
        </w:div>
        <w:div w:id="1031299815">
          <w:marLeft w:val="480"/>
          <w:marRight w:val="0"/>
          <w:marTop w:val="0"/>
          <w:marBottom w:val="0"/>
          <w:divBdr>
            <w:top w:val="none" w:sz="0" w:space="0" w:color="auto"/>
            <w:left w:val="none" w:sz="0" w:space="0" w:color="auto"/>
            <w:bottom w:val="none" w:sz="0" w:space="0" w:color="auto"/>
            <w:right w:val="none" w:sz="0" w:space="0" w:color="auto"/>
          </w:divBdr>
        </w:div>
        <w:div w:id="557323034">
          <w:marLeft w:val="480"/>
          <w:marRight w:val="0"/>
          <w:marTop w:val="0"/>
          <w:marBottom w:val="0"/>
          <w:divBdr>
            <w:top w:val="none" w:sz="0" w:space="0" w:color="auto"/>
            <w:left w:val="none" w:sz="0" w:space="0" w:color="auto"/>
            <w:bottom w:val="none" w:sz="0" w:space="0" w:color="auto"/>
            <w:right w:val="none" w:sz="0" w:space="0" w:color="auto"/>
          </w:divBdr>
        </w:div>
        <w:div w:id="2001152175">
          <w:marLeft w:val="480"/>
          <w:marRight w:val="0"/>
          <w:marTop w:val="0"/>
          <w:marBottom w:val="0"/>
          <w:divBdr>
            <w:top w:val="none" w:sz="0" w:space="0" w:color="auto"/>
            <w:left w:val="none" w:sz="0" w:space="0" w:color="auto"/>
            <w:bottom w:val="none" w:sz="0" w:space="0" w:color="auto"/>
            <w:right w:val="none" w:sz="0" w:space="0" w:color="auto"/>
          </w:divBdr>
        </w:div>
        <w:div w:id="225530452">
          <w:marLeft w:val="480"/>
          <w:marRight w:val="0"/>
          <w:marTop w:val="0"/>
          <w:marBottom w:val="0"/>
          <w:divBdr>
            <w:top w:val="none" w:sz="0" w:space="0" w:color="auto"/>
            <w:left w:val="none" w:sz="0" w:space="0" w:color="auto"/>
            <w:bottom w:val="none" w:sz="0" w:space="0" w:color="auto"/>
            <w:right w:val="none" w:sz="0" w:space="0" w:color="auto"/>
          </w:divBdr>
        </w:div>
        <w:div w:id="194470071">
          <w:marLeft w:val="480"/>
          <w:marRight w:val="0"/>
          <w:marTop w:val="0"/>
          <w:marBottom w:val="0"/>
          <w:divBdr>
            <w:top w:val="none" w:sz="0" w:space="0" w:color="auto"/>
            <w:left w:val="none" w:sz="0" w:space="0" w:color="auto"/>
            <w:bottom w:val="none" w:sz="0" w:space="0" w:color="auto"/>
            <w:right w:val="none" w:sz="0" w:space="0" w:color="auto"/>
          </w:divBdr>
        </w:div>
        <w:div w:id="1405641993">
          <w:marLeft w:val="480"/>
          <w:marRight w:val="0"/>
          <w:marTop w:val="0"/>
          <w:marBottom w:val="0"/>
          <w:divBdr>
            <w:top w:val="none" w:sz="0" w:space="0" w:color="auto"/>
            <w:left w:val="none" w:sz="0" w:space="0" w:color="auto"/>
            <w:bottom w:val="none" w:sz="0" w:space="0" w:color="auto"/>
            <w:right w:val="none" w:sz="0" w:space="0" w:color="auto"/>
          </w:divBdr>
        </w:div>
        <w:div w:id="1781609022">
          <w:marLeft w:val="480"/>
          <w:marRight w:val="0"/>
          <w:marTop w:val="0"/>
          <w:marBottom w:val="0"/>
          <w:divBdr>
            <w:top w:val="none" w:sz="0" w:space="0" w:color="auto"/>
            <w:left w:val="none" w:sz="0" w:space="0" w:color="auto"/>
            <w:bottom w:val="none" w:sz="0" w:space="0" w:color="auto"/>
            <w:right w:val="none" w:sz="0" w:space="0" w:color="auto"/>
          </w:divBdr>
        </w:div>
        <w:div w:id="705713274">
          <w:marLeft w:val="480"/>
          <w:marRight w:val="0"/>
          <w:marTop w:val="0"/>
          <w:marBottom w:val="0"/>
          <w:divBdr>
            <w:top w:val="none" w:sz="0" w:space="0" w:color="auto"/>
            <w:left w:val="none" w:sz="0" w:space="0" w:color="auto"/>
            <w:bottom w:val="none" w:sz="0" w:space="0" w:color="auto"/>
            <w:right w:val="none" w:sz="0" w:space="0" w:color="auto"/>
          </w:divBdr>
        </w:div>
        <w:div w:id="683441335">
          <w:marLeft w:val="480"/>
          <w:marRight w:val="0"/>
          <w:marTop w:val="0"/>
          <w:marBottom w:val="0"/>
          <w:divBdr>
            <w:top w:val="none" w:sz="0" w:space="0" w:color="auto"/>
            <w:left w:val="none" w:sz="0" w:space="0" w:color="auto"/>
            <w:bottom w:val="none" w:sz="0" w:space="0" w:color="auto"/>
            <w:right w:val="none" w:sz="0" w:space="0" w:color="auto"/>
          </w:divBdr>
        </w:div>
        <w:div w:id="1605575272">
          <w:marLeft w:val="480"/>
          <w:marRight w:val="0"/>
          <w:marTop w:val="0"/>
          <w:marBottom w:val="0"/>
          <w:divBdr>
            <w:top w:val="none" w:sz="0" w:space="0" w:color="auto"/>
            <w:left w:val="none" w:sz="0" w:space="0" w:color="auto"/>
            <w:bottom w:val="none" w:sz="0" w:space="0" w:color="auto"/>
            <w:right w:val="none" w:sz="0" w:space="0" w:color="auto"/>
          </w:divBdr>
        </w:div>
      </w:divsChild>
    </w:div>
    <w:div w:id="736053691">
      <w:marLeft w:val="480"/>
      <w:marRight w:val="0"/>
      <w:marTop w:val="0"/>
      <w:marBottom w:val="0"/>
      <w:divBdr>
        <w:top w:val="none" w:sz="0" w:space="0" w:color="auto"/>
        <w:left w:val="none" w:sz="0" w:space="0" w:color="auto"/>
        <w:bottom w:val="none" w:sz="0" w:space="0" w:color="auto"/>
        <w:right w:val="none" w:sz="0" w:space="0" w:color="auto"/>
      </w:divBdr>
    </w:div>
    <w:div w:id="736167118">
      <w:marLeft w:val="480"/>
      <w:marRight w:val="0"/>
      <w:marTop w:val="0"/>
      <w:marBottom w:val="0"/>
      <w:divBdr>
        <w:top w:val="none" w:sz="0" w:space="0" w:color="auto"/>
        <w:left w:val="none" w:sz="0" w:space="0" w:color="auto"/>
        <w:bottom w:val="none" w:sz="0" w:space="0" w:color="auto"/>
        <w:right w:val="none" w:sz="0" w:space="0" w:color="auto"/>
      </w:divBdr>
    </w:div>
    <w:div w:id="736322691">
      <w:marLeft w:val="480"/>
      <w:marRight w:val="0"/>
      <w:marTop w:val="0"/>
      <w:marBottom w:val="0"/>
      <w:divBdr>
        <w:top w:val="none" w:sz="0" w:space="0" w:color="auto"/>
        <w:left w:val="none" w:sz="0" w:space="0" w:color="auto"/>
        <w:bottom w:val="none" w:sz="0" w:space="0" w:color="auto"/>
        <w:right w:val="none" w:sz="0" w:space="0" w:color="auto"/>
      </w:divBdr>
    </w:div>
    <w:div w:id="737752886">
      <w:marLeft w:val="480"/>
      <w:marRight w:val="0"/>
      <w:marTop w:val="0"/>
      <w:marBottom w:val="0"/>
      <w:divBdr>
        <w:top w:val="none" w:sz="0" w:space="0" w:color="auto"/>
        <w:left w:val="none" w:sz="0" w:space="0" w:color="auto"/>
        <w:bottom w:val="none" w:sz="0" w:space="0" w:color="auto"/>
        <w:right w:val="none" w:sz="0" w:space="0" w:color="auto"/>
      </w:divBdr>
    </w:div>
    <w:div w:id="738671627">
      <w:marLeft w:val="480"/>
      <w:marRight w:val="0"/>
      <w:marTop w:val="0"/>
      <w:marBottom w:val="0"/>
      <w:divBdr>
        <w:top w:val="none" w:sz="0" w:space="0" w:color="auto"/>
        <w:left w:val="none" w:sz="0" w:space="0" w:color="auto"/>
        <w:bottom w:val="none" w:sz="0" w:space="0" w:color="auto"/>
        <w:right w:val="none" w:sz="0" w:space="0" w:color="auto"/>
      </w:divBdr>
    </w:div>
    <w:div w:id="738750547">
      <w:marLeft w:val="480"/>
      <w:marRight w:val="0"/>
      <w:marTop w:val="0"/>
      <w:marBottom w:val="0"/>
      <w:divBdr>
        <w:top w:val="none" w:sz="0" w:space="0" w:color="auto"/>
        <w:left w:val="none" w:sz="0" w:space="0" w:color="auto"/>
        <w:bottom w:val="none" w:sz="0" w:space="0" w:color="auto"/>
        <w:right w:val="none" w:sz="0" w:space="0" w:color="auto"/>
      </w:divBdr>
    </w:div>
    <w:div w:id="738787540">
      <w:marLeft w:val="480"/>
      <w:marRight w:val="0"/>
      <w:marTop w:val="0"/>
      <w:marBottom w:val="0"/>
      <w:divBdr>
        <w:top w:val="none" w:sz="0" w:space="0" w:color="auto"/>
        <w:left w:val="none" w:sz="0" w:space="0" w:color="auto"/>
        <w:bottom w:val="none" w:sz="0" w:space="0" w:color="auto"/>
        <w:right w:val="none" w:sz="0" w:space="0" w:color="auto"/>
      </w:divBdr>
    </w:div>
    <w:div w:id="738788444">
      <w:marLeft w:val="480"/>
      <w:marRight w:val="0"/>
      <w:marTop w:val="0"/>
      <w:marBottom w:val="0"/>
      <w:divBdr>
        <w:top w:val="none" w:sz="0" w:space="0" w:color="auto"/>
        <w:left w:val="none" w:sz="0" w:space="0" w:color="auto"/>
        <w:bottom w:val="none" w:sz="0" w:space="0" w:color="auto"/>
        <w:right w:val="none" w:sz="0" w:space="0" w:color="auto"/>
      </w:divBdr>
    </w:div>
    <w:div w:id="738792975">
      <w:bodyDiv w:val="1"/>
      <w:marLeft w:val="0"/>
      <w:marRight w:val="0"/>
      <w:marTop w:val="0"/>
      <w:marBottom w:val="0"/>
      <w:divBdr>
        <w:top w:val="none" w:sz="0" w:space="0" w:color="auto"/>
        <w:left w:val="none" w:sz="0" w:space="0" w:color="auto"/>
        <w:bottom w:val="none" w:sz="0" w:space="0" w:color="auto"/>
        <w:right w:val="none" w:sz="0" w:space="0" w:color="auto"/>
      </w:divBdr>
    </w:div>
    <w:div w:id="739137328">
      <w:marLeft w:val="480"/>
      <w:marRight w:val="0"/>
      <w:marTop w:val="0"/>
      <w:marBottom w:val="0"/>
      <w:divBdr>
        <w:top w:val="none" w:sz="0" w:space="0" w:color="auto"/>
        <w:left w:val="none" w:sz="0" w:space="0" w:color="auto"/>
        <w:bottom w:val="none" w:sz="0" w:space="0" w:color="auto"/>
        <w:right w:val="none" w:sz="0" w:space="0" w:color="auto"/>
      </w:divBdr>
    </w:div>
    <w:div w:id="739209831">
      <w:marLeft w:val="480"/>
      <w:marRight w:val="0"/>
      <w:marTop w:val="0"/>
      <w:marBottom w:val="0"/>
      <w:divBdr>
        <w:top w:val="none" w:sz="0" w:space="0" w:color="auto"/>
        <w:left w:val="none" w:sz="0" w:space="0" w:color="auto"/>
        <w:bottom w:val="none" w:sz="0" w:space="0" w:color="auto"/>
        <w:right w:val="none" w:sz="0" w:space="0" w:color="auto"/>
      </w:divBdr>
    </w:div>
    <w:div w:id="740099233">
      <w:marLeft w:val="480"/>
      <w:marRight w:val="0"/>
      <w:marTop w:val="0"/>
      <w:marBottom w:val="0"/>
      <w:divBdr>
        <w:top w:val="none" w:sz="0" w:space="0" w:color="auto"/>
        <w:left w:val="none" w:sz="0" w:space="0" w:color="auto"/>
        <w:bottom w:val="none" w:sz="0" w:space="0" w:color="auto"/>
        <w:right w:val="none" w:sz="0" w:space="0" w:color="auto"/>
      </w:divBdr>
    </w:div>
    <w:div w:id="740177557">
      <w:marLeft w:val="480"/>
      <w:marRight w:val="0"/>
      <w:marTop w:val="0"/>
      <w:marBottom w:val="0"/>
      <w:divBdr>
        <w:top w:val="none" w:sz="0" w:space="0" w:color="auto"/>
        <w:left w:val="none" w:sz="0" w:space="0" w:color="auto"/>
        <w:bottom w:val="none" w:sz="0" w:space="0" w:color="auto"/>
        <w:right w:val="none" w:sz="0" w:space="0" w:color="auto"/>
      </w:divBdr>
    </w:div>
    <w:div w:id="740371748">
      <w:marLeft w:val="480"/>
      <w:marRight w:val="0"/>
      <w:marTop w:val="0"/>
      <w:marBottom w:val="0"/>
      <w:divBdr>
        <w:top w:val="none" w:sz="0" w:space="0" w:color="auto"/>
        <w:left w:val="none" w:sz="0" w:space="0" w:color="auto"/>
        <w:bottom w:val="none" w:sz="0" w:space="0" w:color="auto"/>
        <w:right w:val="none" w:sz="0" w:space="0" w:color="auto"/>
      </w:divBdr>
    </w:div>
    <w:div w:id="740563013">
      <w:bodyDiv w:val="1"/>
      <w:marLeft w:val="0"/>
      <w:marRight w:val="0"/>
      <w:marTop w:val="0"/>
      <w:marBottom w:val="0"/>
      <w:divBdr>
        <w:top w:val="none" w:sz="0" w:space="0" w:color="auto"/>
        <w:left w:val="none" w:sz="0" w:space="0" w:color="auto"/>
        <w:bottom w:val="none" w:sz="0" w:space="0" w:color="auto"/>
        <w:right w:val="none" w:sz="0" w:space="0" w:color="auto"/>
      </w:divBdr>
    </w:div>
    <w:div w:id="740565266">
      <w:marLeft w:val="480"/>
      <w:marRight w:val="0"/>
      <w:marTop w:val="0"/>
      <w:marBottom w:val="0"/>
      <w:divBdr>
        <w:top w:val="none" w:sz="0" w:space="0" w:color="auto"/>
        <w:left w:val="none" w:sz="0" w:space="0" w:color="auto"/>
        <w:bottom w:val="none" w:sz="0" w:space="0" w:color="auto"/>
        <w:right w:val="none" w:sz="0" w:space="0" w:color="auto"/>
      </w:divBdr>
    </w:div>
    <w:div w:id="741293300">
      <w:marLeft w:val="480"/>
      <w:marRight w:val="0"/>
      <w:marTop w:val="0"/>
      <w:marBottom w:val="0"/>
      <w:divBdr>
        <w:top w:val="none" w:sz="0" w:space="0" w:color="auto"/>
        <w:left w:val="none" w:sz="0" w:space="0" w:color="auto"/>
        <w:bottom w:val="none" w:sz="0" w:space="0" w:color="auto"/>
        <w:right w:val="none" w:sz="0" w:space="0" w:color="auto"/>
      </w:divBdr>
    </w:div>
    <w:div w:id="742291244">
      <w:bodyDiv w:val="1"/>
      <w:marLeft w:val="0"/>
      <w:marRight w:val="0"/>
      <w:marTop w:val="0"/>
      <w:marBottom w:val="0"/>
      <w:divBdr>
        <w:top w:val="none" w:sz="0" w:space="0" w:color="auto"/>
        <w:left w:val="none" w:sz="0" w:space="0" w:color="auto"/>
        <w:bottom w:val="none" w:sz="0" w:space="0" w:color="auto"/>
        <w:right w:val="none" w:sz="0" w:space="0" w:color="auto"/>
      </w:divBdr>
    </w:div>
    <w:div w:id="742415347">
      <w:marLeft w:val="480"/>
      <w:marRight w:val="0"/>
      <w:marTop w:val="0"/>
      <w:marBottom w:val="0"/>
      <w:divBdr>
        <w:top w:val="none" w:sz="0" w:space="0" w:color="auto"/>
        <w:left w:val="none" w:sz="0" w:space="0" w:color="auto"/>
        <w:bottom w:val="none" w:sz="0" w:space="0" w:color="auto"/>
        <w:right w:val="none" w:sz="0" w:space="0" w:color="auto"/>
      </w:divBdr>
    </w:div>
    <w:div w:id="742415755">
      <w:marLeft w:val="480"/>
      <w:marRight w:val="0"/>
      <w:marTop w:val="0"/>
      <w:marBottom w:val="0"/>
      <w:divBdr>
        <w:top w:val="none" w:sz="0" w:space="0" w:color="auto"/>
        <w:left w:val="none" w:sz="0" w:space="0" w:color="auto"/>
        <w:bottom w:val="none" w:sz="0" w:space="0" w:color="auto"/>
        <w:right w:val="none" w:sz="0" w:space="0" w:color="auto"/>
      </w:divBdr>
    </w:div>
    <w:div w:id="742487302">
      <w:marLeft w:val="480"/>
      <w:marRight w:val="0"/>
      <w:marTop w:val="0"/>
      <w:marBottom w:val="0"/>
      <w:divBdr>
        <w:top w:val="none" w:sz="0" w:space="0" w:color="auto"/>
        <w:left w:val="none" w:sz="0" w:space="0" w:color="auto"/>
        <w:bottom w:val="none" w:sz="0" w:space="0" w:color="auto"/>
        <w:right w:val="none" w:sz="0" w:space="0" w:color="auto"/>
      </w:divBdr>
    </w:div>
    <w:div w:id="743379523">
      <w:marLeft w:val="480"/>
      <w:marRight w:val="0"/>
      <w:marTop w:val="0"/>
      <w:marBottom w:val="0"/>
      <w:divBdr>
        <w:top w:val="none" w:sz="0" w:space="0" w:color="auto"/>
        <w:left w:val="none" w:sz="0" w:space="0" w:color="auto"/>
        <w:bottom w:val="none" w:sz="0" w:space="0" w:color="auto"/>
        <w:right w:val="none" w:sz="0" w:space="0" w:color="auto"/>
      </w:divBdr>
    </w:div>
    <w:div w:id="743457324">
      <w:bodyDiv w:val="1"/>
      <w:marLeft w:val="0"/>
      <w:marRight w:val="0"/>
      <w:marTop w:val="0"/>
      <w:marBottom w:val="0"/>
      <w:divBdr>
        <w:top w:val="none" w:sz="0" w:space="0" w:color="auto"/>
        <w:left w:val="none" w:sz="0" w:space="0" w:color="auto"/>
        <w:bottom w:val="none" w:sz="0" w:space="0" w:color="auto"/>
        <w:right w:val="none" w:sz="0" w:space="0" w:color="auto"/>
      </w:divBdr>
    </w:div>
    <w:div w:id="743917284">
      <w:marLeft w:val="480"/>
      <w:marRight w:val="0"/>
      <w:marTop w:val="0"/>
      <w:marBottom w:val="0"/>
      <w:divBdr>
        <w:top w:val="none" w:sz="0" w:space="0" w:color="auto"/>
        <w:left w:val="none" w:sz="0" w:space="0" w:color="auto"/>
        <w:bottom w:val="none" w:sz="0" w:space="0" w:color="auto"/>
        <w:right w:val="none" w:sz="0" w:space="0" w:color="auto"/>
      </w:divBdr>
    </w:div>
    <w:div w:id="744106211">
      <w:marLeft w:val="480"/>
      <w:marRight w:val="0"/>
      <w:marTop w:val="0"/>
      <w:marBottom w:val="0"/>
      <w:divBdr>
        <w:top w:val="none" w:sz="0" w:space="0" w:color="auto"/>
        <w:left w:val="none" w:sz="0" w:space="0" w:color="auto"/>
        <w:bottom w:val="none" w:sz="0" w:space="0" w:color="auto"/>
        <w:right w:val="none" w:sz="0" w:space="0" w:color="auto"/>
      </w:divBdr>
    </w:div>
    <w:div w:id="744373512">
      <w:marLeft w:val="480"/>
      <w:marRight w:val="0"/>
      <w:marTop w:val="0"/>
      <w:marBottom w:val="0"/>
      <w:divBdr>
        <w:top w:val="none" w:sz="0" w:space="0" w:color="auto"/>
        <w:left w:val="none" w:sz="0" w:space="0" w:color="auto"/>
        <w:bottom w:val="none" w:sz="0" w:space="0" w:color="auto"/>
        <w:right w:val="none" w:sz="0" w:space="0" w:color="auto"/>
      </w:divBdr>
    </w:div>
    <w:div w:id="744377151">
      <w:marLeft w:val="480"/>
      <w:marRight w:val="0"/>
      <w:marTop w:val="0"/>
      <w:marBottom w:val="0"/>
      <w:divBdr>
        <w:top w:val="none" w:sz="0" w:space="0" w:color="auto"/>
        <w:left w:val="none" w:sz="0" w:space="0" w:color="auto"/>
        <w:bottom w:val="none" w:sz="0" w:space="0" w:color="auto"/>
        <w:right w:val="none" w:sz="0" w:space="0" w:color="auto"/>
      </w:divBdr>
    </w:div>
    <w:div w:id="744911455">
      <w:marLeft w:val="480"/>
      <w:marRight w:val="0"/>
      <w:marTop w:val="0"/>
      <w:marBottom w:val="0"/>
      <w:divBdr>
        <w:top w:val="none" w:sz="0" w:space="0" w:color="auto"/>
        <w:left w:val="none" w:sz="0" w:space="0" w:color="auto"/>
        <w:bottom w:val="none" w:sz="0" w:space="0" w:color="auto"/>
        <w:right w:val="none" w:sz="0" w:space="0" w:color="auto"/>
      </w:divBdr>
    </w:div>
    <w:div w:id="745764912">
      <w:marLeft w:val="480"/>
      <w:marRight w:val="0"/>
      <w:marTop w:val="0"/>
      <w:marBottom w:val="0"/>
      <w:divBdr>
        <w:top w:val="none" w:sz="0" w:space="0" w:color="auto"/>
        <w:left w:val="none" w:sz="0" w:space="0" w:color="auto"/>
        <w:bottom w:val="none" w:sz="0" w:space="0" w:color="auto"/>
        <w:right w:val="none" w:sz="0" w:space="0" w:color="auto"/>
      </w:divBdr>
    </w:div>
    <w:div w:id="745810656">
      <w:marLeft w:val="480"/>
      <w:marRight w:val="0"/>
      <w:marTop w:val="0"/>
      <w:marBottom w:val="0"/>
      <w:divBdr>
        <w:top w:val="none" w:sz="0" w:space="0" w:color="auto"/>
        <w:left w:val="none" w:sz="0" w:space="0" w:color="auto"/>
        <w:bottom w:val="none" w:sz="0" w:space="0" w:color="auto"/>
        <w:right w:val="none" w:sz="0" w:space="0" w:color="auto"/>
      </w:divBdr>
    </w:div>
    <w:div w:id="746534703">
      <w:marLeft w:val="480"/>
      <w:marRight w:val="0"/>
      <w:marTop w:val="0"/>
      <w:marBottom w:val="0"/>
      <w:divBdr>
        <w:top w:val="none" w:sz="0" w:space="0" w:color="auto"/>
        <w:left w:val="none" w:sz="0" w:space="0" w:color="auto"/>
        <w:bottom w:val="none" w:sz="0" w:space="0" w:color="auto"/>
        <w:right w:val="none" w:sz="0" w:space="0" w:color="auto"/>
      </w:divBdr>
    </w:div>
    <w:div w:id="747270610">
      <w:bodyDiv w:val="1"/>
      <w:marLeft w:val="0"/>
      <w:marRight w:val="0"/>
      <w:marTop w:val="0"/>
      <w:marBottom w:val="0"/>
      <w:divBdr>
        <w:top w:val="none" w:sz="0" w:space="0" w:color="auto"/>
        <w:left w:val="none" w:sz="0" w:space="0" w:color="auto"/>
        <w:bottom w:val="none" w:sz="0" w:space="0" w:color="auto"/>
        <w:right w:val="none" w:sz="0" w:space="0" w:color="auto"/>
      </w:divBdr>
    </w:div>
    <w:div w:id="747658289">
      <w:marLeft w:val="480"/>
      <w:marRight w:val="0"/>
      <w:marTop w:val="0"/>
      <w:marBottom w:val="0"/>
      <w:divBdr>
        <w:top w:val="none" w:sz="0" w:space="0" w:color="auto"/>
        <w:left w:val="none" w:sz="0" w:space="0" w:color="auto"/>
        <w:bottom w:val="none" w:sz="0" w:space="0" w:color="auto"/>
        <w:right w:val="none" w:sz="0" w:space="0" w:color="auto"/>
      </w:divBdr>
    </w:div>
    <w:div w:id="747849204">
      <w:marLeft w:val="480"/>
      <w:marRight w:val="0"/>
      <w:marTop w:val="0"/>
      <w:marBottom w:val="0"/>
      <w:divBdr>
        <w:top w:val="none" w:sz="0" w:space="0" w:color="auto"/>
        <w:left w:val="none" w:sz="0" w:space="0" w:color="auto"/>
        <w:bottom w:val="none" w:sz="0" w:space="0" w:color="auto"/>
        <w:right w:val="none" w:sz="0" w:space="0" w:color="auto"/>
      </w:divBdr>
    </w:div>
    <w:div w:id="747925345">
      <w:marLeft w:val="480"/>
      <w:marRight w:val="0"/>
      <w:marTop w:val="0"/>
      <w:marBottom w:val="0"/>
      <w:divBdr>
        <w:top w:val="none" w:sz="0" w:space="0" w:color="auto"/>
        <w:left w:val="none" w:sz="0" w:space="0" w:color="auto"/>
        <w:bottom w:val="none" w:sz="0" w:space="0" w:color="auto"/>
        <w:right w:val="none" w:sz="0" w:space="0" w:color="auto"/>
      </w:divBdr>
    </w:div>
    <w:div w:id="748160888">
      <w:marLeft w:val="480"/>
      <w:marRight w:val="0"/>
      <w:marTop w:val="0"/>
      <w:marBottom w:val="0"/>
      <w:divBdr>
        <w:top w:val="none" w:sz="0" w:space="0" w:color="auto"/>
        <w:left w:val="none" w:sz="0" w:space="0" w:color="auto"/>
        <w:bottom w:val="none" w:sz="0" w:space="0" w:color="auto"/>
        <w:right w:val="none" w:sz="0" w:space="0" w:color="auto"/>
      </w:divBdr>
    </w:div>
    <w:div w:id="748692267">
      <w:marLeft w:val="480"/>
      <w:marRight w:val="0"/>
      <w:marTop w:val="0"/>
      <w:marBottom w:val="0"/>
      <w:divBdr>
        <w:top w:val="none" w:sz="0" w:space="0" w:color="auto"/>
        <w:left w:val="none" w:sz="0" w:space="0" w:color="auto"/>
        <w:bottom w:val="none" w:sz="0" w:space="0" w:color="auto"/>
        <w:right w:val="none" w:sz="0" w:space="0" w:color="auto"/>
      </w:divBdr>
    </w:div>
    <w:div w:id="749618238">
      <w:bodyDiv w:val="1"/>
      <w:marLeft w:val="0"/>
      <w:marRight w:val="0"/>
      <w:marTop w:val="0"/>
      <w:marBottom w:val="0"/>
      <w:divBdr>
        <w:top w:val="none" w:sz="0" w:space="0" w:color="auto"/>
        <w:left w:val="none" w:sz="0" w:space="0" w:color="auto"/>
        <w:bottom w:val="none" w:sz="0" w:space="0" w:color="auto"/>
        <w:right w:val="none" w:sz="0" w:space="0" w:color="auto"/>
      </w:divBdr>
    </w:div>
    <w:div w:id="749813159">
      <w:marLeft w:val="480"/>
      <w:marRight w:val="0"/>
      <w:marTop w:val="0"/>
      <w:marBottom w:val="0"/>
      <w:divBdr>
        <w:top w:val="none" w:sz="0" w:space="0" w:color="auto"/>
        <w:left w:val="none" w:sz="0" w:space="0" w:color="auto"/>
        <w:bottom w:val="none" w:sz="0" w:space="0" w:color="auto"/>
        <w:right w:val="none" w:sz="0" w:space="0" w:color="auto"/>
      </w:divBdr>
    </w:div>
    <w:div w:id="749890489">
      <w:bodyDiv w:val="1"/>
      <w:marLeft w:val="0"/>
      <w:marRight w:val="0"/>
      <w:marTop w:val="0"/>
      <w:marBottom w:val="0"/>
      <w:divBdr>
        <w:top w:val="none" w:sz="0" w:space="0" w:color="auto"/>
        <w:left w:val="none" w:sz="0" w:space="0" w:color="auto"/>
        <w:bottom w:val="none" w:sz="0" w:space="0" w:color="auto"/>
        <w:right w:val="none" w:sz="0" w:space="0" w:color="auto"/>
      </w:divBdr>
    </w:div>
    <w:div w:id="750006362">
      <w:marLeft w:val="480"/>
      <w:marRight w:val="0"/>
      <w:marTop w:val="0"/>
      <w:marBottom w:val="0"/>
      <w:divBdr>
        <w:top w:val="none" w:sz="0" w:space="0" w:color="auto"/>
        <w:left w:val="none" w:sz="0" w:space="0" w:color="auto"/>
        <w:bottom w:val="none" w:sz="0" w:space="0" w:color="auto"/>
        <w:right w:val="none" w:sz="0" w:space="0" w:color="auto"/>
      </w:divBdr>
    </w:div>
    <w:div w:id="750273411">
      <w:marLeft w:val="480"/>
      <w:marRight w:val="0"/>
      <w:marTop w:val="0"/>
      <w:marBottom w:val="0"/>
      <w:divBdr>
        <w:top w:val="none" w:sz="0" w:space="0" w:color="auto"/>
        <w:left w:val="none" w:sz="0" w:space="0" w:color="auto"/>
        <w:bottom w:val="none" w:sz="0" w:space="0" w:color="auto"/>
        <w:right w:val="none" w:sz="0" w:space="0" w:color="auto"/>
      </w:divBdr>
    </w:div>
    <w:div w:id="751119433">
      <w:marLeft w:val="480"/>
      <w:marRight w:val="0"/>
      <w:marTop w:val="0"/>
      <w:marBottom w:val="0"/>
      <w:divBdr>
        <w:top w:val="none" w:sz="0" w:space="0" w:color="auto"/>
        <w:left w:val="none" w:sz="0" w:space="0" w:color="auto"/>
        <w:bottom w:val="none" w:sz="0" w:space="0" w:color="auto"/>
        <w:right w:val="none" w:sz="0" w:space="0" w:color="auto"/>
      </w:divBdr>
    </w:div>
    <w:div w:id="751585225">
      <w:marLeft w:val="480"/>
      <w:marRight w:val="0"/>
      <w:marTop w:val="0"/>
      <w:marBottom w:val="0"/>
      <w:divBdr>
        <w:top w:val="none" w:sz="0" w:space="0" w:color="auto"/>
        <w:left w:val="none" w:sz="0" w:space="0" w:color="auto"/>
        <w:bottom w:val="none" w:sz="0" w:space="0" w:color="auto"/>
        <w:right w:val="none" w:sz="0" w:space="0" w:color="auto"/>
      </w:divBdr>
    </w:div>
    <w:div w:id="751851897">
      <w:marLeft w:val="480"/>
      <w:marRight w:val="0"/>
      <w:marTop w:val="0"/>
      <w:marBottom w:val="0"/>
      <w:divBdr>
        <w:top w:val="none" w:sz="0" w:space="0" w:color="auto"/>
        <w:left w:val="none" w:sz="0" w:space="0" w:color="auto"/>
        <w:bottom w:val="none" w:sz="0" w:space="0" w:color="auto"/>
        <w:right w:val="none" w:sz="0" w:space="0" w:color="auto"/>
      </w:divBdr>
    </w:div>
    <w:div w:id="753019106">
      <w:marLeft w:val="480"/>
      <w:marRight w:val="0"/>
      <w:marTop w:val="0"/>
      <w:marBottom w:val="0"/>
      <w:divBdr>
        <w:top w:val="none" w:sz="0" w:space="0" w:color="auto"/>
        <w:left w:val="none" w:sz="0" w:space="0" w:color="auto"/>
        <w:bottom w:val="none" w:sz="0" w:space="0" w:color="auto"/>
        <w:right w:val="none" w:sz="0" w:space="0" w:color="auto"/>
      </w:divBdr>
    </w:div>
    <w:div w:id="753479886">
      <w:bodyDiv w:val="1"/>
      <w:marLeft w:val="0"/>
      <w:marRight w:val="0"/>
      <w:marTop w:val="0"/>
      <w:marBottom w:val="0"/>
      <w:divBdr>
        <w:top w:val="none" w:sz="0" w:space="0" w:color="auto"/>
        <w:left w:val="none" w:sz="0" w:space="0" w:color="auto"/>
        <w:bottom w:val="none" w:sz="0" w:space="0" w:color="auto"/>
        <w:right w:val="none" w:sz="0" w:space="0" w:color="auto"/>
      </w:divBdr>
    </w:div>
    <w:div w:id="753546967">
      <w:marLeft w:val="480"/>
      <w:marRight w:val="0"/>
      <w:marTop w:val="0"/>
      <w:marBottom w:val="0"/>
      <w:divBdr>
        <w:top w:val="none" w:sz="0" w:space="0" w:color="auto"/>
        <w:left w:val="none" w:sz="0" w:space="0" w:color="auto"/>
        <w:bottom w:val="none" w:sz="0" w:space="0" w:color="auto"/>
        <w:right w:val="none" w:sz="0" w:space="0" w:color="auto"/>
      </w:divBdr>
    </w:div>
    <w:div w:id="753669680">
      <w:marLeft w:val="480"/>
      <w:marRight w:val="0"/>
      <w:marTop w:val="0"/>
      <w:marBottom w:val="0"/>
      <w:divBdr>
        <w:top w:val="none" w:sz="0" w:space="0" w:color="auto"/>
        <w:left w:val="none" w:sz="0" w:space="0" w:color="auto"/>
        <w:bottom w:val="none" w:sz="0" w:space="0" w:color="auto"/>
        <w:right w:val="none" w:sz="0" w:space="0" w:color="auto"/>
      </w:divBdr>
    </w:div>
    <w:div w:id="754479920">
      <w:marLeft w:val="480"/>
      <w:marRight w:val="0"/>
      <w:marTop w:val="0"/>
      <w:marBottom w:val="0"/>
      <w:divBdr>
        <w:top w:val="none" w:sz="0" w:space="0" w:color="auto"/>
        <w:left w:val="none" w:sz="0" w:space="0" w:color="auto"/>
        <w:bottom w:val="none" w:sz="0" w:space="0" w:color="auto"/>
        <w:right w:val="none" w:sz="0" w:space="0" w:color="auto"/>
      </w:divBdr>
    </w:div>
    <w:div w:id="754666175">
      <w:marLeft w:val="480"/>
      <w:marRight w:val="0"/>
      <w:marTop w:val="0"/>
      <w:marBottom w:val="0"/>
      <w:divBdr>
        <w:top w:val="none" w:sz="0" w:space="0" w:color="auto"/>
        <w:left w:val="none" w:sz="0" w:space="0" w:color="auto"/>
        <w:bottom w:val="none" w:sz="0" w:space="0" w:color="auto"/>
        <w:right w:val="none" w:sz="0" w:space="0" w:color="auto"/>
      </w:divBdr>
    </w:div>
    <w:div w:id="754937186">
      <w:bodyDiv w:val="1"/>
      <w:marLeft w:val="0"/>
      <w:marRight w:val="0"/>
      <w:marTop w:val="0"/>
      <w:marBottom w:val="0"/>
      <w:divBdr>
        <w:top w:val="none" w:sz="0" w:space="0" w:color="auto"/>
        <w:left w:val="none" w:sz="0" w:space="0" w:color="auto"/>
        <w:bottom w:val="none" w:sz="0" w:space="0" w:color="auto"/>
        <w:right w:val="none" w:sz="0" w:space="0" w:color="auto"/>
      </w:divBdr>
    </w:div>
    <w:div w:id="755833449">
      <w:marLeft w:val="480"/>
      <w:marRight w:val="0"/>
      <w:marTop w:val="0"/>
      <w:marBottom w:val="0"/>
      <w:divBdr>
        <w:top w:val="none" w:sz="0" w:space="0" w:color="auto"/>
        <w:left w:val="none" w:sz="0" w:space="0" w:color="auto"/>
        <w:bottom w:val="none" w:sz="0" w:space="0" w:color="auto"/>
        <w:right w:val="none" w:sz="0" w:space="0" w:color="auto"/>
      </w:divBdr>
    </w:div>
    <w:div w:id="756051772">
      <w:marLeft w:val="480"/>
      <w:marRight w:val="0"/>
      <w:marTop w:val="0"/>
      <w:marBottom w:val="0"/>
      <w:divBdr>
        <w:top w:val="none" w:sz="0" w:space="0" w:color="auto"/>
        <w:left w:val="none" w:sz="0" w:space="0" w:color="auto"/>
        <w:bottom w:val="none" w:sz="0" w:space="0" w:color="auto"/>
        <w:right w:val="none" w:sz="0" w:space="0" w:color="auto"/>
      </w:divBdr>
    </w:div>
    <w:div w:id="756707587">
      <w:marLeft w:val="480"/>
      <w:marRight w:val="0"/>
      <w:marTop w:val="0"/>
      <w:marBottom w:val="0"/>
      <w:divBdr>
        <w:top w:val="none" w:sz="0" w:space="0" w:color="auto"/>
        <w:left w:val="none" w:sz="0" w:space="0" w:color="auto"/>
        <w:bottom w:val="none" w:sz="0" w:space="0" w:color="auto"/>
        <w:right w:val="none" w:sz="0" w:space="0" w:color="auto"/>
      </w:divBdr>
    </w:div>
    <w:div w:id="756829480">
      <w:bodyDiv w:val="1"/>
      <w:marLeft w:val="0"/>
      <w:marRight w:val="0"/>
      <w:marTop w:val="0"/>
      <w:marBottom w:val="0"/>
      <w:divBdr>
        <w:top w:val="none" w:sz="0" w:space="0" w:color="auto"/>
        <w:left w:val="none" w:sz="0" w:space="0" w:color="auto"/>
        <w:bottom w:val="none" w:sz="0" w:space="0" w:color="auto"/>
        <w:right w:val="none" w:sz="0" w:space="0" w:color="auto"/>
      </w:divBdr>
    </w:div>
    <w:div w:id="757024508">
      <w:bodyDiv w:val="1"/>
      <w:marLeft w:val="0"/>
      <w:marRight w:val="0"/>
      <w:marTop w:val="0"/>
      <w:marBottom w:val="0"/>
      <w:divBdr>
        <w:top w:val="none" w:sz="0" w:space="0" w:color="auto"/>
        <w:left w:val="none" w:sz="0" w:space="0" w:color="auto"/>
        <w:bottom w:val="none" w:sz="0" w:space="0" w:color="auto"/>
        <w:right w:val="none" w:sz="0" w:space="0" w:color="auto"/>
      </w:divBdr>
    </w:div>
    <w:div w:id="757407638">
      <w:marLeft w:val="480"/>
      <w:marRight w:val="0"/>
      <w:marTop w:val="0"/>
      <w:marBottom w:val="0"/>
      <w:divBdr>
        <w:top w:val="none" w:sz="0" w:space="0" w:color="auto"/>
        <w:left w:val="none" w:sz="0" w:space="0" w:color="auto"/>
        <w:bottom w:val="none" w:sz="0" w:space="0" w:color="auto"/>
        <w:right w:val="none" w:sz="0" w:space="0" w:color="auto"/>
      </w:divBdr>
    </w:div>
    <w:div w:id="757793090">
      <w:marLeft w:val="480"/>
      <w:marRight w:val="0"/>
      <w:marTop w:val="0"/>
      <w:marBottom w:val="0"/>
      <w:divBdr>
        <w:top w:val="none" w:sz="0" w:space="0" w:color="auto"/>
        <w:left w:val="none" w:sz="0" w:space="0" w:color="auto"/>
        <w:bottom w:val="none" w:sz="0" w:space="0" w:color="auto"/>
        <w:right w:val="none" w:sz="0" w:space="0" w:color="auto"/>
      </w:divBdr>
    </w:div>
    <w:div w:id="758020854">
      <w:marLeft w:val="480"/>
      <w:marRight w:val="0"/>
      <w:marTop w:val="0"/>
      <w:marBottom w:val="0"/>
      <w:divBdr>
        <w:top w:val="none" w:sz="0" w:space="0" w:color="auto"/>
        <w:left w:val="none" w:sz="0" w:space="0" w:color="auto"/>
        <w:bottom w:val="none" w:sz="0" w:space="0" w:color="auto"/>
        <w:right w:val="none" w:sz="0" w:space="0" w:color="auto"/>
      </w:divBdr>
    </w:div>
    <w:div w:id="758022092">
      <w:marLeft w:val="480"/>
      <w:marRight w:val="0"/>
      <w:marTop w:val="0"/>
      <w:marBottom w:val="0"/>
      <w:divBdr>
        <w:top w:val="none" w:sz="0" w:space="0" w:color="auto"/>
        <w:left w:val="none" w:sz="0" w:space="0" w:color="auto"/>
        <w:bottom w:val="none" w:sz="0" w:space="0" w:color="auto"/>
        <w:right w:val="none" w:sz="0" w:space="0" w:color="auto"/>
      </w:divBdr>
    </w:div>
    <w:div w:id="759059972">
      <w:marLeft w:val="480"/>
      <w:marRight w:val="0"/>
      <w:marTop w:val="0"/>
      <w:marBottom w:val="0"/>
      <w:divBdr>
        <w:top w:val="none" w:sz="0" w:space="0" w:color="auto"/>
        <w:left w:val="none" w:sz="0" w:space="0" w:color="auto"/>
        <w:bottom w:val="none" w:sz="0" w:space="0" w:color="auto"/>
        <w:right w:val="none" w:sz="0" w:space="0" w:color="auto"/>
      </w:divBdr>
    </w:div>
    <w:div w:id="759328618">
      <w:marLeft w:val="480"/>
      <w:marRight w:val="0"/>
      <w:marTop w:val="0"/>
      <w:marBottom w:val="0"/>
      <w:divBdr>
        <w:top w:val="none" w:sz="0" w:space="0" w:color="auto"/>
        <w:left w:val="none" w:sz="0" w:space="0" w:color="auto"/>
        <w:bottom w:val="none" w:sz="0" w:space="0" w:color="auto"/>
        <w:right w:val="none" w:sz="0" w:space="0" w:color="auto"/>
      </w:divBdr>
    </w:div>
    <w:div w:id="760760351">
      <w:marLeft w:val="480"/>
      <w:marRight w:val="0"/>
      <w:marTop w:val="0"/>
      <w:marBottom w:val="0"/>
      <w:divBdr>
        <w:top w:val="none" w:sz="0" w:space="0" w:color="auto"/>
        <w:left w:val="none" w:sz="0" w:space="0" w:color="auto"/>
        <w:bottom w:val="none" w:sz="0" w:space="0" w:color="auto"/>
        <w:right w:val="none" w:sz="0" w:space="0" w:color="auto"/>
      </w:divBdr>
    </w:div>
    <w:div w:id="761070856">
      <w:marLeft w:val="480"/>
      <w:marRight w:val="0"/>
      <w:marTop w:val="0"/>
      <w:marBottom w:val="0"/>
      <w:divBdr>
        <w:top w:val="none" w:sz="0" w:space="0" w:color="auto"/>
        <w:left w:val="none" w:sz="0" w:space="0" w:color="auto"/>
        <w:bottom w:val="none" w:sz="0" w:space="0" w:color="auto"/>
        <w:right w:val="none" w:sz="0" w:space="0" w:color="auto"/>
      </w:divBdr>
    </w:div>
    <w:div w:id="761100292">
      <w:bodyDiv w:val="1"/>
      <w:marLeft w:val="0"/>
      <w:marRight w:val="0"/>
      <w:marTop w:val="0"/>
      <w:marBottom w:val="0"/>
      <w:divBdr>
        <w:top w:val="none" w:sz="0" w:space="0" w:color="auto"/>
        <w:left w:val="none" w:sz="0" w:space="0" w:color="auto"/>
        <w:bottom w:val="none" w:sz="0" w:space="0" w:color="auto"/>
        <w:right w:val="none" w:sz="0" w:space="0" w:color="auto"/>
      </w:divBdr>
    </w:div>
    <w:div w:id="761220832">
      <w:bodyDiv w:val="1"/>
      <w:marLeft w:val="0"/>
      <w:marRight w:val="0"/>
      <w:marTop w:val="0"/>
      <w:marBottom w:val="0"/>
      <w:divBdr>
        <w:top w:val="none" w:sz="0" w:space="0" w:color="auto"/>
        <w:left w:val="none" w:sz="0" w:space="0" w:color="auto"/>
        <w:bottom w:val="none" w:sz="0" w:space="0" w:color="auto"/>
        <w:right w:val="none" w:sz="0" w:space="0" w:color="auto"/>
      </w:divBdr>
    </w:div>
    <w:div w:id="761493575">
      <w:bodyDiv w:val="1"/>
      <w:marLeft w:val="0"/>
      <w:marRight w:val="0"/>
      <w:marTop w:val="0"/>
      <w:marBottom w:val="0"/>
      <w:divBdr>
        <w:top w:val="none" w:sz="0" w:space="0" w:color="auto"/>
        <w:left w:val="none" w:sz="0" w:space="0" w:color="auto"/>
        <w:bottom w:val="none" w:sz="0" w:space="0" w:color="auto"/>
        <w:right w:val="none" w:sz="0" w:space="0" w:color="auto"/>
      </w:divBdr>
    </w:div>
    <w:div w:id="761873682">
      <w:marLeft w:val="480"/>
      <w:marRight w:val="0"/>
      <w:marTop w:val="0"/>
      <w:marBottom w:val="0"/>
      <w:divBdr>
        <w:top w:val="none" w:sz="0" w:space="0" w:color="auto"/>
        <w:left w:val="none" w:sz="0" w:space="0" w:color="auto"/>
        <w:bottom w:val="none" w:sz="0" w:space="0" w:color="auto"/>
        <w:right w:val="none" w:sz="0" w:space="0" w:color="auto"/>
      </w:divBdr>
    </w:div>
    <w:div w:id="762380491">
      <w:marLeft w:val="480"/>
      <w:marRight w:val="0"/>
      <w:marTop w:val="0"/>
      <w:marBottom w:val="0"/>
      <w:divBdr>
        <w:top w:val="none" w:sz="0" w:space="0" w:color="auto"/>
        <w:left w:val="none" w:sz="0" w:space="0" w:color="auto"/>
        <w:bottom w:val="none" w:sz="0" w:space="0" w:color="auto"/>
        <w:right w:val="none" w:sz="0" w:space="0" w:color="auto"/>
      </w:divBdr>
    </w:div>
    <w:div w:id="762412684">
      <w:marLeft w:val="480"/>
      <w:marRight w:val="0"/>
      <w:marTop w:val="0"/>
      <w:marBottom w:val="0"/>
      <w:divBdr>
        <w:top w:val="none" w:sz="0" w:space="0" w:color="auto"/>
        <w:left w:val="none" w:sz="0" w:space="0" w:color="auto"/>
        <w:bottom w:val="none" w:sz="0" w:space="0" w:color="auto"/>
        <w:right w:val="none" w:sz="0" w:space="0" w:color="auto"/>
      </w:divBdr>
    </w:div>
    <w:div w:id="762608432">
      <w:marLeft w:val="480"/>
      <w:marRight w:val="0"/>
      <w:marTop w:val="0"/>
      <w:marBottom w:val="0"/>
      <w:divBdr>
        <w:top w:val="none" w:sz="0" w:space="0" w:color="auto"/>
        <w:left w:val="none" w:sz="0" w:space="0" w:color="auto"/>
        <w:bottom w:val="none" w:sz="0" w:space="0" w:color="auto"/>
        <w:right w:val="none" w:sz="0" w:space="0" w:color="auto"/>
      </w:divBdr>
    </w:div>
    <w:div w:id="763262468">
      <w:marLeft w:val="480"/>
      <w:marRight w:val="0"/>
      <w:marTop w:val="0"/>
      <w:marBottom w:val="0"/>
      <w:divBdr>
        <w:top w:val="none" w:sz="0" w:space="0" w:color="auto"/>
        <w:left w:val="none" w:sz="0" w:space="0" w:color="auto"/>
        <w:bottom w:val="none" w:sz="0" w:space="0" w:color="auto"/>
        <w:right w:val="none" w:sz="0" w:space="0" w:color="auto"/>
      </w:divBdr>
    </w:div>
    <w:div w:id="763376430">
      <w:marLeft w:val="480"/>
      <w:marRight w:val="0"/>
      <w:marTop w:val="0"/>
      <w:marBottom w:val="0"/>
      <w:divBdr>
        <w:top w:val="none" w:sz="0" w:space="0" w:color="auto"/>
        <w:left w:val="none" w:sz="0" w:space="0" w:color="auto"/>
        <w:bottom w:val="none" w:sz="0" w:space="0" w:color="auto"/>
        <w:right w:val="none" w:sz="0" w:space="0" w:color="auto"/>
      </w:divBdr>
    </w:div>
    <w:div w:id="763460825">
      <w:marLeft w:val="480"/>
      <w:marRight w:val="0"/>
      <w:marTop w:val="0"/>
      <w:marBottom w:val="0"/>
      <w:divBdr>
        <w:top w:val="none" w:sz="0" w:space="0" w:color="auto"/>
        <w:left w:val="none" w:sz="0" w:space="0" w:color="auto"/>
        <w:bottom w:val="none" w:sz="0" w:space="0" w:color="auto"/>
        <w:right w:val="none" w:sz="0" w:space="0" w:color="auto"/>
      </w:divBdr>
    </w:div>
    <w:div w:id="763498394">
      <w:marLeft w:val="480"/>
      <w:marRight w:val="0"/>
      <w:marTop w:val="0"/>
      <w:marBottom w:val="0"/>
      <w:divBdr>
        <w:top w:val="none" w:sz="0" w:space="0" w:color="auto"/>
        <w:left w:val="none" w:sz="0" w:space="0" w:color="auto"/>
        <w:bottom w:val="none" w:sz="0" w:space="0" w:color="auto"/>
        <w:right w:val="none" w:sz="0" w:space="0" w:color="auto"/>
      </w:divBdr>
    </w:div>
    <w:div w:id="763843613">
      <w:marLeft w:val="480"/>
      <w:marRight w:val="0"/>
      <w:marTop w:val="0"/>
      <w:marBottom w:val="0"/>
      <w:divBdr>
        <w:top w:val="none" w:sz="0" w:space="0" w:color="auto"/>
        <w:left w:val="none" w:sz="0" w:space="0" w:color="auto"/>
        <w:bottom w:val="none" w:sz="0" w:space="0" w:color="auto"/>
        <w:right w:val="none" w:sz="0" w:space="0" w:color="auto"/>
      </w:divBdr>
    </w:div>
    <w:div w:id="764301935">
      <w:marLeft w:val="480"/>
      <w:marRight w:val="0"/>
      <w:marTop w:val="0"/>
      <w:marBottom w:val="0"/>
      <w:divBdr>
        <w:top w:val="none" w:sz="0" w:space="0" w:color="auto"/>
        <w:left w:val="none" w:sz="0" w:space="0" w:color="auto"/>
        <w:bottom w:val="none" w:sz="0" w:space="0" w:color="auto"/>
        <w:right w:val="none" w:sz="0" w:space="0" w:color="auto"/>
      </w:divBdr>
    </w:div>
    <w:div w:id="764347369">
      <w:marLeft w:val="480"/>
      <w:marRight w:val="0"/>
      <w:marTop w:val="0"/>
      <w:marBottom w:val="0"/>
      <w:divBdr>
        <w:top w:val="none" w:sz="0" w:space="0" w:color="auto"/>
        <w:left w:val="none" w:sz="0" w:space="0" w:color="auto"/>
        <w:bottom w:val="none" w:sz="0" w:space="0" w:color="auto"/>
        <w:right w:val="none" w:sz="0" w:space="0" w:color="auto"/>
      </w:divBdr>
    </w:div>
    <w:div w:id="764498745">
      <w:bodyDiv w:val="1"/>
      <w:marLeft w:val="0"/>
      <w:marRight w:val="0"/>
      <w:marTop w:val="0"/>
      <w:marBottom w:val="0"/>
      <w:divBdr>
        <w:top w:val="none" w:sz="0" w:space="0" w:color="auto"/>
        <w:left w:val="none" w:sz="0" w:space="0" w:color="auto"/>
        <w:bottom w:val="none" w:sz="0" w:space="0" w:color="auto"/>
        <w:right w:val="none" w:sz="0" w:space="0" w:color="auto"/>
      </w:divBdr>
    </w:div>
    <w:div w:id="765030734">
      <w:bodyDiv w:val="1"/>
      <w:marLeft w:val="0"/>
      <w:marRight w:val="0"/>
      <w:marTop w:val="0"/>
      <w:marBottom w:val="0"/>
      <w:divBdr>
        <w:top w:val="none" w:sz="0" w:space="0" w:color="auto"/>
        <w:left w:val="none" w:sz="0" w:space="0" w:color="auto"/>
        <w:bottom w:val="none" w:sz="0" w:space="0" w:color="auto"/>
        <w:right w:val="none" w:sz="0" w:space="0" w:color="auto"/>
      </w:divBdr>
    </w:div>
    <w:div w:id="765077930">
      <w:bodyDiv w:val="1"/>
      <w:marLeft w:val="0"/>
      <w:marRight w:val="0"/>
      <w:marTop w:val="0"/>
      <w:marBottom w:val="0"/>
      <w:divBdr>
        <w:top w:val="none" w:sz="0" w:space="0" w:color="auto"/>
        <w:left w:val="none" w:sz="0" w:space="0" w:color="auto"/>
        <w:bottom w:val="none" w:sz="0" w:space="0" w:color="auto"/>
        <w:right w:val="none" w:sz="0" w:space="0" w:color="auto"/>
      </w:divBdr>
    </w:div>
    <w:div w:id="765272549">
      <w:bodyDiv w:val="1"/>
      <w:marLeft w:val="0"/>
      <w:marRight w:val="0"/>
      <w:marTop w:val="0"/>
      <w:marBottom w:val="0"/>
      <w:divBdr>
        <w:top w:val="none" w:sz="0" w:space="0" w:color="auto"/>
        <w:left w:val="none" w:sz="0" w:space="0" w:color="auto"/>
        <w:bottom w:val="none" w:sz="0" w:space="0" w:color="auto"/>
        <w:right w:val="none" w:sz="0" w:space="0" w:color="auto"/>
      </w:divBdr>
    </w:div>
    <w:div w:id="765463518">
      <w:marLeft w:val="480"/>
      <w:marRight w:val="0"/>
      <w:marTop w:val="0"/>
      <w:marBottom w:val="0"/>
      <w:divBdr>
        <w:top w:val="none" w:sz="0" w:space="0" w:color="auto"/>
        <w:left w:val="none" w:sz="0" w:space="0" w:color="auto"/>
        <w:bottom w:val="none" w:sz="0" w:space="0" w:color="auto"/>
        <w:right w:val="none" w:sz="0" w:space="0" w:color="auto"/>
      </w:divBdr>
    </w:div>
    <w:div w:id="766385459">
      <w:marLeft w:val="480"/>
      <w:marRight w:val="0"/>
      <w:marTop w:val="0"/>
      <w:marBottom w:val="0"/>
      <w:divBdr>
        <w:top w:val="none" w:sz="0" w:space="0" w:color="auto"/>
        <w:left w:val="none" w:sz="0" w:space="0" w:color="auto"/>
        <w:bottom w:val="none" w:sz="0" w:space="0" w:color="auto"/>
        <w:right w:val="none" w:sz="0" w:space="0" w:color="auto"/>
      </w:divBdr>
    </w:div>
    <w:div w:id="767314104">
      <w:bodyDiv w:val="1"/>
      <w:marLeft w:val="0"/>
      <w:marRight w:val="0"/>
      <w:marTop w:val="0"/>
      <w:marBottom w:val="0"/>
      <w:divBdr>
        <w:top w:val="none" w:sz="0" w:space="0" w:color="auto"/>
        <w:left w:val="none" w:sz="0" w:space="0" w:color="auto"/>
        <w:bottom w:val="none" w:sz="0" w:space="0" w:color="auto"/>
        <w:right w:val="none" w:sz="0" w:space="0" w:color="auto"/>
      </w:divBdr>
    </w:div>
    <w:div w:id="767651768">
      <w:bodyDiv w:val="1"/>
      <w:marLeft w:val="0"/>
      <w:marRight w:val="0"/>
      <w:marTop w:val="0"/>
      <w:marBottom w:val="0"/>
      <w:divBdr>
        <w:top w:val="none" w:sz="0" w:space="0" w:color="auto"/>
        <w:left w:val="none" w:sz="0" w:space="0" w:color="auto"/>
        <w:bottom w:val="none" w:sz="0" w:space="0" w:color="auto"/>
        <w:right w:val="none" w:sz="0" w:space="0" w:color="auto"/>
      </w:divBdr>
    </w:div>
    <w:div w:id="768238066">
      <w:bodyDiv w:val="1"/>
      <w:marLeft w:val="0"/>
      <w:marRight w:val="0"/>
      <w:marTop w:val="0"/>
      <w:marBottom w:val="0"/>
      <w:divBdr>
        <w:top w:val="none" w:sz="0" w:space="0" w:color="auto"/>
        <w:left w:val="none" w:sz="0" w:space="0" w:color="auto"/>
        <w:bottom w:val="none" w:sz="0" w:space="0" w:color="auto"/>
        <w:right w:val="none" w:sz="0" w:space="0" w:color="auto"/>
      </w:divBdr>
    </w:div>
    <w:div w:id="768887860">
      <w:marLeft w:val="480"/>
      <w:marRight w:val="0"/>
      <w:marTop w:val="0"/>
      <w:marBottom w:val="0"/>
      <w:divBdr>
        <w:top w:val="none" w:sz="0" w:space="0" w:color="auto"/>
        <w:left w:val="none" w:sz="0" w:space="0" w:color="auto"/>
        <w:bottom w:val="none" w:sz="0" w:space="0" w:color="auto"/>
        <w:right w:val="none" w:sz="0" w:space="0" w:color="auto"/>
      </w:divBdr>
    </w:div>
    <w:div w:id="769156064">
      <w:bodyDiv w:val="1"/>
      <w:marLeft w:val="0"/>
      <w:marRight w:val="0"/>
      <w:marTop w:val="0"/>
      <w:marBottom w:val="0"/>
      <w:divBdr>
        <w:top w:val="none" w:sz="0" w:space="0" w:color="auto"/>
        <w:left w:val="none" w:sz="0" w:space="0" w:color="auto"/>
        <w:bottom w:val="none" w:sz="0" w:space="0" w:color="auto"/>
        <w:right w:val="none" w:sz="0" w:space="0" w:color="auto"/>
      </w:divBdr>
    </w:div>
    <w:div w:id="769857411">
      <w:marLeft w:val="480"/>
      <w:marRight w:val="0"/>
      <w:marTop w:val="0"/>
      <w:marBottom w:val="0"/>
      <w:divBdr>
        <w:top w:val="none" w:sz="0" w:space="0" w:color="auto"/>
        <w:left w:val="none" w:sz="0" w:space="0" w:color="auto"/>
        <w:bottom w:val="none" w:sz="0" w:space="0" w:color="auto"/>
        <w:right w:val="none" w:sz="0" w:space="0" w:color="auto"/>
      </w:divBdr>
    </w:div>
    <w:div w:id="770128226">
      <w:marLeft w:val="480"/>
      <w:marRight w:val="0"/>
      <w:marTop w:val="0"/>
      <w:marBottom w:val="0"/>
      <w:divBdr>
        <w:top w:val="none" w:sz="0" w:space="0" w:color="auto"/>
        <w:left w:val="none" w:sz="0" w:space="0" w:color="auto"/>
        <w:bottom w:val="none" w:sz="0" w:space="0" w:color="auto"/>
        <w:right w:val="none" w:sz="0" w:space="0" w:color="auto"/>
      </w:divBdr>
    </w:div>
    <w:div w:id="770707333">
      <w:marLeft w:val="480"/>
      <w:marRight w:val="0"/>
      <w:marTop w:val="0"/>
      <w:marBottom w:val="0"/>
      <w:divBdr>
        <w:top w:val="none" w:sz="0" w:space="0" w:color="auto"/>
        <w:left w:val="none" w:sz="0" w:space="0" w:color="auto"/>
        <w:bottom w:val="none" w:sz="0" w:space="0" w:color="auto"/>
        <w:right w:val="none" w:sz="0" w:space="0" w:color="auto"/>
      </w:divBdr>
    </w:div>
    <w:div w:id="770710152">
      <w:bodyDiv w:val="1"/>
      <w:marLeft w:val="0"/>
      <w:marRight w:val="0"/>
      <w:marTop w:val="0"/>
      <w:marBottom w:val="0"/>
      <w:divBdr>
        <w:top w:val="none" w:sz="0" w:space="0" w:color="auto"/>
        <w:left w:val="none" w:sz="0" w:space="0" w:color="auto"/>
        <w:bottom w:val="none" w:sz="0" w:space="0" w:color="auto"/>
        <w:right w:val="none" w:sz="0" w:space="0" w:color="auto"/>
      </w:divBdr>
    </w:div>
    <w:div w:id="771971252">
      <w:marLeft w:val="480"/>
      <w:marRight w:val="0"/>
      <w:marTop w:val="0"/>
      <w:marBottom w:val="0"/>
      <w:divBdr>
        <w:top w:val="none" w:sz="0" w:space="0" w:color="auto"/>
        <w:left w:val="none" w:sz="0" w:space="0" w:color="auto"/>
        <w:bottom w:val="none" w:sz="0" w:space="0" w:color="auto"/>
        <w:right w:val="none" w:sz="0" w:space="0" w:color="auto"/>
      </w:divBdr>
    </w:div>
    <w:div w:id="772437843">
      <w:marLeft w:val="480"/>
      <w:marRight w:val="0"/>
      <w:marTop w:val="0"/>
      <w:marBottom w:val="0"/>
      <w:divBdr>
        <w:top w:val="none" w:sz="0" w:space="0" w:color="auto"/>
        <w:left w:val="none" w:sz="0" w:space="0" w:color="auto"/>
        <w:bottom w:val="none" w:sz="0" w:space="0" w:color="auto"/>
        <w:right w:val="none" w:sz="0" w:space="0" w:color="auto"/>
      </w:divBdr>
    </w:div>
    <w:div w:id="773017103">
      <w:marLeft w:val="480"/>
      <w:marRight w:val="0"/>
      <w:marTop w:val="0"/>
      <w:marBottom w:val="0"/>
      <w:divBdr>
        <w:top w:val="none" w:sz="0" w:space="0" w:color="auto"/>
        <w:left w:val="none" w:sz="0" w:space="0" w:color="auto"/>
        <w:bottom w:val="none" w:sz="0" w:space="0" w:color="auto"/>
        <w:right w:val="none" w:sz="0" w:space="0" w:color="auto"/>
      </w:divBdr>
    </w:div>
    <w:div w:id="773090238">
      <w:marLeft w:val="480"/>
      <w:marRight w:val="0"/>
      <w:marTop w:val="0"/>
      <w:marBottom w:val="0"/>
      <w:divBdr>
        <w:top w:val="none" w:sz="0" w:space="0" w:color="auto"/>
        <w:left w:val="none" w:sz="0" w:space="0" w:color="auto"/>
        <w:bottom w:val="none" w:sz="0" w:space="0" w:color="auto"/>
        <w:right w:val="none" w:sz="0" w:space="0" w:color="auto"/>
      </w:divBdr>
    </w:div>
    <w:div w:id="773137201">
      <w:marLeft w:val="480"/>
      <w:marRight w:val="0"/>
      <w:marTop w:val="0"/>
      <w:marBottom w:val="0"/>
      <w:divBdr>
        <w:top w:val="none" w:sz="0" w:space="0" w:color="auto"/>
        <w:left w:val="none" w:sz="0" w:space="0" w:color="auto"/>
        <w:bottom w:val="none" w:sz="0" w:space="0" w:color="auto"/>
        <w:right w:val="none" w:sz="0" w:space="0" w:color="auto"/>
      </w:divBdr>
    </w:div>
    <w:div w:id="773402123">
      <w:marLeft w:val="480"/>
      <w:marRight w:val="0"/>
      <w:marTop w:val="0"/>
      <w:marBottom w:val="0"/>
      <w:divBdr>
        <w:top w:val="none" w:sz="0" w:space="0" w:color="auto"/>
        <w:left w:val="none" w:sz="0" w:space="0" w:color="auto"/>
        <w:bottom w:val="none" w:sz="0" w:space="0" w:color="auto"/>
        <w:right w:val="none" w:sz="0" w:space="0" w:color="auto"/>
      </w:divBdr>
    </w:div>
    <w:div w:id="773474974">
      <w:marLeft w:val="480"/>
      <w:marRight w:val="0"/>
      <w:marTop w:val="0"/>
      <w:marBottom w:val="0"/>
      <w:divBdr>
        <w:top w:val="none" w:sz="0" w:space="0" w:color="auto"/>
        <w:left w:val="none" w:sz="0" w:space="0" w:color="auto"/>
        <w:bottom w:val="none" w:sz="0" w:space="0" w:color="auto"/>
        <w:right w:val="none" w:sz="0" w:space="0" w:color="auto"/>
      </w:divBdr>
    </w:div>
    <w:div w:id="773719032">
      <w:bodyDiv w:val="1"/>
      <w:marLeft w:val="0"/>
      <w:marRight w:val="0"/>
      <w:marTop w:val="0"/>
      <w:marBottom w:val="0"/>
      <w:divBdr>
        <w:top w:val="none" w:sz="0" w:space="0" w:color="auto"/>
        <w:left w:val="none" w:sz="0" w:space="0" w:color="auto"/>
        <w:bottom w:val="none" w:sz="0" w:space="0" w:color="auto"/>
        <w:right w:val="none" w:sz="0" w:space="0" w:color="auto"/>
      </w:divBdr>
    </w:div>
    <w:div w:id="773750382">
      <w:bodyDiv w:val="1"/>
      <w:marLeft w:val="0"/>
      <w:marRight w:val="0"/>
      <w:marTop w:val="0"/>
      <w:marBottom w:val="0"/>
      <w:divBdr>
        <w:top w:val="none" w:sz="0" w:space="0" w:color="auto"/>
        <w:left w:val="none" w:sz="0" w:space="0" w:color="auto"/>
        <w:bottom w:val="none" w:sz="0" w:space="0" w:color="auto"/>
        <w:right w:val="none" w:sz="0" w:space="0" w:color="auto"/>
      </w:divBdr>
    </w:div>
    <w:div w:id="773937912">
      <w:marLeft w:val="480"/>
      <w:marRight w:val="0"/>
      <w:marTop w:val="0"/>
      <w:marBottom w:val="0"/>
      <w:divBdr>
        <w:top w:val="none" w:sz="0" w:space="0" w:color="auto"/>
        <w:left w:val="none" w:sz="0" w:space="0" w:color="auto"/>
        <w:bottom w:val="none" w:sz="0" w:space="0" w:color="auto"/>
        <w:right w:val="none" w:sz="0" w:space="0" w:color="auto"/>
      </w:divBdr>
    </w:div>
    <w:div w:id="774374067">
      <w:marLeft w:val="480"/>
      <w:marRight w:val="0"/>
      <w:marTop w:val="0"/>
      <w:marBottom w:val="0"/>
      <w:divBdr>
        <w:top w:val="none" w:sz="0" w:space="0" w:color="auto"/>
        <w:left w:val="none" w:sz="0" w:space="0" w:color="auto"/>
        <w:bottom w:val="none" w:sz="0" w:space="0" w:color="auto"/>
        <w:right w:val="none" w:sz="0" w:space="0" w:color="auto"/>
      </w:divBdr>
    </w:div>
    <w:div w:id="774636731">
      <w:marLeft w:val="480"/>
      <w:marRight w:val="0"/>
      <w:marTop w:val="0"/>
      <w:marBottom w:val="0"/>
      <w:divBdr>
        <w:top w:val="none" w:sz="0" w:space="0" w:color="auto"/>
        <w:left w:val="none" w:sz="0" w:space="0" w:color="auto"/>
        <w:bottom w:val="none" w:sz="0" w:space="0" w:color="auto"/>
        <w:right w:val="none" w:sz="0" w:space="0" w:color="auto"/>
      </w:divBdr>
    </w:div>
    <w:div w:id="774641318">
      <w:bodyDiv w:val="1"/>
      <w:marLeft w:val="0"/>
      <w:marRight w:val="0"/>
      <w:marTop w:val="0"/>
      <w:marBottom w:val="0"/>
      <w:divBdr>
        <w:top w:val="none" w:sz="0" w:space="0" w:color="auto"/>
        <w:left w:val="none" w:sz="0" w:space="0" w:color="auto"/>
        <w:bottom w:val="none" w:sz="0" w:space="0" w:color="auto"/>
        <w:right w:val="none" w:sz="0" w:space="0" w:color="auto"/>
      </w:divBdr>
    </w:div>
    <w:div w:id="774712323">
      <w:marLeft w:val="480"/>
      <w:marRight w:val="0"/>
      <w:marTop w:val="0"/>
      <w:marBottom w:val="0"/>
      <w:divBdr>
        <w:top w:val="none" w:sz="0" w:space="0" w:color="auto"/>
        <w:left w:val="none" w:sz="0" w:space="0" w:color="auto"/>
        <w:bottom w:val="none" w:sz="0" w:space="0" w:color="auto"/>
        <w:right w:val="none" w:sz="0" w:space="0" w:color="auto"/>
      </w:divBdr>
    </w:div>
    <w:div w:id="774903113">
      <w:bodyDiv w:val="1"/>
      <w:marLeft w:val="0"/>
      <w:marRight w:val="0"/>
      <w:marTop w:val="0"/>
      <w:marBottom w:val="0"/>
      <w:divBdr>
        <w:top w:val="none" w:sz="0" w:space="0" w:color="auto"/>
        <w:left w:val="none" w:sz="0" w:space="0" w:color="auto"/>
        <w:bottom w:val="none" w:sz="0" w:space="0" w:color="auto"/>
        <w:right w:val="none" w:sz="0" w:space="0" w:color="auto"/>
      </w:divBdr>
    </w:div>
    <w:div w:id="775055493">
      <w:marLeft w:val="480"/>
      <w:marRight w:val="0"/>
      <w:marTop w:val="0"/>
      <w:marBottom w:val="0"/>
      <w:divBdr>
        <w:top w:val="none" w:sz="0" w:space="0" w:color="auto"/>
        <w:left w:val="none" w:sz="0" w:space="0" w:color="auto"/>
        <w:bottom w:val="none" w:sz="0" w:space="0" w:color="auto"/>
        <w:right w:val="none" w:sz="0" w:space="0" w:color="auto"/>
      </w:divBdr>
    </w:div>
    <w:div w:id="775173908">
      <w:marLeft w:val="480"/>
      <w:marRight w:val="0"/>
      <w:marTop w:val="0"/>
      <w:marBottom w:val="0"/>
      <w:divBdr>
        <w:top w:val="none" w:sz="0" w:space="0" w:color="auto"/>
        <w:left w:val="none" w:sz="0" w:space="0" w:color="auto"/>
        <w:bottom w:val="none" w:sz="0" w:space="0" w:color="auto"/>
        <w:right w:val="none" w:sz="0" w:space="0" w:color="auto"/>
      </w:divBdr>
    </w:div>
    <w:div w:id="775519258">
      <w:marLeft w:val="480"/>
      <w:marRight w:val="0"/>
      <w:marTop w:val="0"/>
      <w:marBottom w:val="0"/>
      <w:divBdr>
        <w:top w:val="none" w:sz="0" w:space="0" w:color="auto"/>
        <w:left w:val="none" w:sz="0" w:space="0" w:color="auto"/>
        <w:bottom w:val="none" w:sz="0" w:space="0" w:color="auto"/>
        <w:right w:val="none" w:sz="0" w:space="0" w:color="auto"/>
      </w:divBdr>
    </w:div>
    <w:div w:id="775559205">
      <w:bodyDiv w:val="1"/>
      <w:marLeft w:val="0"/>
      <w:marRight w:val="0"/>
      <w:marTop w:val="0"/>
      <w:marBottom w:val="0"/>
      <w:divBdr>
        <w:top w:val="none" w:sz="0" w:space="0" w:color="auto"/>
        <w:left w:val="none" w:sz="0" w:space="0" w:color="auto"/>
        <w:bottom w:val="none" w:sz="0" w:space="0" w:color="auto"/>
        <w:right w:val="none" w:sz="0" w:space="0" w:color="auto"/>
      </w:divBdr>
    </w:div>
    <w:div w:id="775634139">
      <w:marLeft w:val="480"/>
      <w:marRight w:val="0"/>
      <w:marTop w:val="0"/>
      <w:marBottom w:val="0"/>
      <w:divBdr>
        <w:top w:val="none" w:sz="0" w:space="0" w:color="auto"/>
        <w:left w:val="none" w:sz="0" w:space="0" w:color="auto"/>
        <w:bottom w:val="none" w:sz="0" w:space="0" w:color="auto"/>
        <w:right w:val="none" w:sz="0" w:space="0" w:color="auto"/>
      </w:divBdr>
    </w:div>
    <w:div w:id="776025073">
      <w:bodyDiv w:val="1"/>
      <w:marLeft w:val="0"/>
      <w:marRight w:val="0"/>
      <w:marTop w:val="0"/>
      <w:marBottom w:val="0"/>
      <w:divBdr>
        <w:top w:val="none" w:sz="0" w:space="0" w:color="auto"/>
        <w:left w:val="none" w:sz="0" w:space="0" w:color="auto"/>
        <w:bottom w:val="none" w:sz="0" w:space="0" w:color="auto"/>
        <w:right w:val="none" w:sz="0" w:space="0" w:color="auto"/>
      </w:divBdr>
    </w:div>
    <w:div w:id="776174807">
      <w:marLeft w:val="480"/>
      <w:marRight w:val="0"/>
      <w:marTop w:val="0"/>
      <w:marBottom w:val="0"/>
      <w:divBdr>
        <w:top w:val="none" w:sz="0" w:space="0" w:color="auto"/>
        <w:left w:val="none" w:sz="0" w:space="0" w:color="auto"/>
        <w:bottom w:val="none" w:sz="0" w:space="0" w:color="auto"/>
        <w:right w:val="none" w:sz="0" w:space="0" w:color="auto"/>
      </w:divBdr>
    </w:div>
    <w:div w:id="776677027">
      <w:marLeft w:val="480"/>
      <w:marRight w:val="0"/>
      <w:marTop w:val="0"/>
      <w:marBottom w:val="0"/>
      <w:divBdr>
        <w:top w:val="none" w:sz="0" w:space="0" w:color="auto"/>
        <w:left w:val="none" w:sz="0" w:space="0" w:color="auto"/>
        <w:bottom w:val="none" w:sz="0" w:space="0" w:color="auto"/>
        <w:right w:val="none" w:sz="0" w:space="0" w:color="auto"/>
      </w:divBdr>
    </w:div>
    <w:div w:id="776680019">
      <w:bodyDiv w:val="1"/>
      <w:marLeft w:val="0"/>
      <w:marRight w:val="0"/>
      <w:marTop w:val="0"/>
      <w:marBottom w:val="0"/>
      <w:divBdr>
        <w:top w:val="none" w:sz="0" w:space="0" w:color="auto"/>
        <w:left w:val="none" w:sz="0" w:space="0" w:color="auto"/>
        <w:bottom w:val="none" w:sz="0" w:space="0" w:color="auto"/>
        <w:right w:val="none" w:sz="0" w:space="0" w:color="auto"/>
      </w:divBdr>
    </w:div>
    <w:div w:id="776683919">
      <w:marLeft w:val="480"/>
      <w:marRight w:val="0"/>
      <w:marTop w:val="0"/>
      <w:marBottom w:val="0"/>
      <w:divBdr>
        <w:top w:val="none" w:sz="0" w:space="0" w:color="auto"/>
        <w:left w:val="none" w:sz="0" w:space="0" w:color="auto"/>
        <w:bottom w:val="none" w:sz="0" w:space="0" w:color="auto"/>
        <w:right w:val="none" w:sz="0" w:space="0" w:color="auto"/>
      </w:divBdr>
    </w:div>
    <w:div w:id="777064463">
      <w:marLeft w:val="480"/>
      <w:marRight w:val="0"/>
      <w:marTop w:val="0"/>
      <w:marBottom w:val="0"/>
      <w:divBdr>
        <w:top w:val="none" w:sz="0" w:space="0" w:color="auto"/>
        <w:left w:val="none" w:sz="0" w:space="0" w:color="auto"/>
        <w:bottom w:val="none" w:sz="0" w:space="0" w:color="auto"/>
        <w:right w:val="none" w:sz="0" w:space="0" w:color="auto"/>
      </w:divBdr>
    </w:div>
    <w:div w:id="777412297">
      <w:marLeft w:val="480"/>
      <w:marRight w:val="0"/>
      <w:marTop w:val="0"/>
      <w:marBottom w:val="0"/>
      <w:divBdr>
        <w:top w:val="none" w:sz="0" w:space="0" w:color="auto"/>
        <w:left w:val="none" w:sz="0" w:space="0" w:color="auto"/>
        <w:bottom w:val="none" w:sz="0" w:space="0" w:color="auto"/>
        <w:right w:val="none" w:sz="0" w:space="0" w:color="auto"/>
      </w:divBdr>
    </w:div>
    <w:div w:id="777606191">
      <w:marLeft w:val="480"/>
      <w:marRight w:val="0"/>
      <w:marTop w:val="0"/>
      <w:marBottom w:val="0"/>
      <w:divBdr>
        <w:top w:val="none" w:sz="0" w:space="0" w:color="auto"/>
        <w:left w:val="none" w:sz="0" w:space="0" w:color="auto"/>
        <w:bottom w:val="none" w:sz="0" w:space="0" w:color="auto"/>
        <w:right w:val="none" w:sz="0" w:space="0" w:color="auto"/>
      </w:divBdr>
    </w:div>
    <w:div w:id="777717159">
      <w:marLeft w:val="480"/>
      <w:marRight w:val="0"/>
      <w:marTop w:val="0"/>
      <w:marBottom w:val="0"/>
      <w:divBdr>
        <w:top w:val="none" w:sz="0" w:space="0" w:color="auto"/>
        <w:left w:val="none" w:sz="0" w:space="0" w:color="auto"/>
        <w:bottom w:val="none" w:sz="0" w:space="0" w:color="auto"/>
        <w:right w:val="none" w:sz="0" w:space="0" w:color="auto"/>
      </w:divBdr>
    </w:div>
    <w:div w:id="777915910">
      <w:marLeft w:val="480"/>
      <w:marRight w:val="0"/>
      <w:marTop w:val="0"/>
      <w:marBottom w:val="0"/>
      <w:divBdr>
        <w:top w:val="none" w:sz="0" w:space="0" w:color="auto"/>
        <w:left w:val="none" w:sz="0" w:space="0" w:color="auto"/>
        <w:bottom w:val="none" w:sz="0" w:space="0" w:color="auto"/>
        <w:right w:val="none" w:sz="0" w:space="0" w:color="auto"/>
      </w:divBdr>
    </w:div>
    <w:div w:id="778456288">
      <w:bodyDiv w:val="1"/>
      <w:marLeft w:val="0"/>
      <w:marRight w:val="0"/>
      <w:marTop w:val="0"/>
      <w:marBottom w:val="0"/>
      <w:divBdr>
        <w:top w:val="none" w:sz="0" w:space="0" w:color="auto"/>
        <w:left w:val="none" w:sz="0" w:space="0" w:color="auto"/>
        <w:bottom w:val="none" w:sz="0" w:space="0" w:color="auto"/>
        <w:right w:val="none" w:sz="0" w:space="0" w:color="auto"/>
      </w:divBdr>
    </w:div>
    <w:div w:id="778716839">
      <w:marLeft w:val="480"/>
      <w:marRight w:val="0"/>
      <w:marTop w:val="0"/>
      <w:marBottom w:val="0"/>
      <w:divBdr>
        <w:top w:val="none" w:sz="0" w:space="0" w:color="auto"/>
        <w:left w:val="none" w:sz="0" w:space="0" w:color="auto"/>
        <w:bottom w:val="none" w:sz="0" w:space="0" w:color="auto"/>
        <w:right w:val="none" w:sz="0" w:space="0" w:color="auto"/>
      </w:divBdr>
    </w:div>
    <w:div w:id="778988957">
      <w:marLeft w:val="480"/>
      <w:marRight w:val="0"/>
      <w:marTop w:val="0"/>
      <w:marBottom w:val="0"/>
      <w:divBdr>
        <w:top w:val="none" w:sz="0" w:space="0" w:color="auto"/>
        <w:left w:val="none" w:sz="0" w:space="0" w:color="auto"/>
        <w:bottom w:val="none" w:sz="0" w:space="0" w:color="auto"/>
        <w:right w:val="none" w:sz="0" w:space="0" w:color="auto"/>
      </w:divBdr>
    </w:div>
    <w:div w:id="779181870">
      <w:marLeft w:val="480"/>
      <w:marRight w:val="0"/>
      <w:marTop w:val="0"/>
      <w:marBottom w:val="0"/>
      <w:divBdr>
        <w:top w:val="none" w:sz="0" w:space="0" w:color="auto"/>
        <w:left w:val="none" w:sz="0" w:space="0" w:color="auto"/>
        <w:bottom w:val="none" w:sz="0" w:space="0" w:color="auto"/>
        <w:right w:val="none" w:sz="0" w:space="0" w:color="auto"/>
      </w:divBdr>
    </w:div>
    <w:div w:id="779229881">
      <w:bodyDiv w:val="1"/>
      <w:marLeft w:val="0"/>
      <w:marRight w:val="0"/>
      <w:marTop w:val="0"/>
      <w:marBottom w:val="0"/>
      <w:divBdr>
        <w:top w:val="none" w:sz="0" w:space="0" w:color="auto"/>
        <w:left w:val="none" w:sz="0" w:space="0" w:color="auto"/>
        <w:bottom w:val="none" w:sz="0" w:space="0" w:color="auto"/>
        <w:right w:val="none" w:sz="0" w:space="0" w:color="auto"/>
      </w:divBdr>
    </w:div>
    <w:div w:id="780491123">
      <w:bodyDiv w:val="1"/>
      <w:marLeft w:val="0"/>
      <w:marRight w:val="0"/>
      <w:marTop w:val="0"/>
      <w:marBottom w:val="0"/>
      <w:divBdr>
        <w:top w:val="none" w:sz="0" w:space="0" w:color="auto"/>
        <w:left w:val="none" w:sz="0" w:space="0" w:color="auto"/>
        <w:bottom w:val="none" w:sz="0" w:space="0" w:color="auto"/>
        <w:right w:val="none" w:sz="0" w:space="0" w:color="auto"/>
      </w:divBdr>
    </w:div>
    <w:div w:id="780881458">
      <w:bodyDiv w:val="1"/>
      <w:marLeft w:val="0"/>
      <w:marRight w:val="0"/>
      <w:marTop w:val="0"/>
      <w:marBottom w:val="0"/>
      <w:divBdr>
        <w:top w:val="none" w:sz="0" w:space="0" w:color="auto"/>
        <w:left w:val="none" w:sz="0" w:space="0" w:color="auto"/>
        <w:bottom w:val="none" w:sz="0" w:space="0" w:color="auto"/>
        <w:right w:val="none" w:sz="0" w:space="0" w:color="auto"/>
      </w:divBdr>
    </w:div>
    <w:div w:id="781344900">
      <w:bodyDiv w:val="1"/>
      <w:marLeft w:val="0"/>
      <w:marRight w:val="0"/>
      <w:marTop w:val="0"/>
      <w:marBottom w:val="0"/>
      <w:divBdr>
        <w:top w:val="none" w:sz="0" w:space="0" w:color="auto"/>
        <w:left w:val="none" w:sz="0" w:space="0" w:color="auto"/>
        <w:bottom w:val="none" w:sz="0" w:space="0" w:color="auto"/>
        <w:right w:val="none" w:sz="0" w:space="0" w:color="auto"/>
      </w:divBdr>
    </w:div>
    <w:div w:id="781454625">
      <w:marLeft w:val="480"/>
      <w:marRight w:val="0"/>
      <w:marTop w:val="0"/>
      <w:marBottom w:val="0"/>
      <w:divBdr>
        <w:top w:val="none" w:sz="0" w:space="0" w:color="auto"/>
        <w:left w:val="none" w:sz="0" w:space="0" w:color="auto"/>
        <w:bottom w:val="none" w:sz="0" w:space="0" w:color="auto"/>
        <w:right w:val="none" w:sz="0" w:space="0" w:color="auto"/>
      </w:divBdr>
    </w:div>
    <w:div w:id="781922630">
      <w:marLeft w:val="480"/>
      <w:marRight w:val="0"/>
      <w:marTop w:val="0"/>
      <w:marBottom w:val="0"/>
      <w:divBdr>
        <w:top w:val="none" w:sz="0" w:space="0" w:color="auto"/>
        <w:left w:val="none" w:sz="0" w:space="0" w:color="auto"/>
        <w:bottom w:val="none" w:sz="0" w:space="0" w:color="auto"/>
        <w:right w:val="none" w:sz="0" w:space="0" w:color="auto"/>
      </w:divBdr>
    </w:div>
    <w:div w:id="782043595">
      <w:bodyDiv w:val="1"/>
      <w:marLeft w:val="0"/>
      <w:marRight w:val="0"/>
      <w:marTop w:val="0"/>
      <w:marBottom w:val="0"/>
      <w:divBdr>
        <w:top w:val="none" w:sz="0" w:space="0" w:color="auto"/>
        <w:left w:val="none" w:sz="0" w:space="0" w:color="auto"/>
        <w:bottom w:val="none" w:sz="0" w:space="0" w:color="auto"/>
        <w:right w:val="none" w:sz="0" w:space="0" w:color="auto"/>
      </w:divBdr>
    </w:div>
    <w:div w:id="783381881">
      <w:marLeft w:val="480"/>
      <w:marRight w:val="0"/>
      <w:marTop w:val="0"/>
      <w:marBottom w:val="0"/>
      <w:divBdr>
        <w:top w:val="none" w:sz="0" w:space="0" w:color="auto"/>
        <w:left w:val="none" w:sz="0" w:space="0" w:color="auto"/>
        <w:bottom w:val="none" w:sz="0" w:space="0" w:color="auto"/>
        <w:right w:val="none" w:sz="0" w:space="0" w:color="auto"/>
      </w:divBdr>
    </w:div>
    <w:div w:id="783814877">
      <w:bodyDiv w:val="1"/>
      <w:marLeft w:val="0"/>
      <w:marRight w:val="0"/>
      <w:marTop w:val="0"/>
      <w:marBottom w:val="0"/>
      <w:divBdr>
        <w:top w:val="none" w:sz="0" w:space="0" w:color="auto"/>
        <w:left w:val="none" w:sz="0" w:space="0" w:color="auto"/>
        <w:bottom w:val="none" w:sz="0" w:space="0" w:color="auto"/>
        <w:right w:val="none" w:sz="0" w:space="0" w:color="auto"/>
      </w:divBdr>
    </w:div>
    <w:div w:id="783885294">
      <w:marLeft w:val="480"/>
      <w:marRight w:val="0"/>
      <w:marTop w:val="0"/>
      <w:marBottom w:val="0"/>
      <w:divBdr>
        <w:top w:val="none" w:sz="0" w:space="0" w:color="auto"/>
        <w:left w:val="none" w:sz="0" w:space="0" w:color="auto"/>
        <w:bottom w:val="none" w:sz="0" w:space="0" w:color="auto"/>
        <w:right w:val="none" w:sz="0" w:space="0" w:color="auto"/>
      </w:divBdr>
    </w:div>
    <w:div w:id="783958765">
      <w:marLeft w:val="480"/>
      <w:marRight w:val="0"/>
      <w:marTop w:val="0"/>
      <w:marBottom w:val="0"/>
      <w:divBdr>
        <w:top w:val="none" w:sz="0" w:space="0" w:color="auto"/>
        <w:left w:val="none" w:sz="0" w:space="0" w:color="auto"/>
        <w:bottom w:val="none" w:sz="0" w:space="0" w:color="auto"/>
        <w:right w:val="none" w:sz="0" w:space="0" w:color="auto"/>
      </w:divBdr>
    </w:div>
    <w:div w:id="784081762">
      <w:marLeft w:val="480"/>
      <w:marRight w:val="0"/>
      <w:marTop w:val="0"/>
      <w:marBottom w:val="0"/>
      <w:divBdr>
        <w:top w:val="none" w:sz="0" w:space="0" w:color="auto"/>
        <w:left w:val="none" w:sz="0" w:space="0" w:color="auto"/>
        <w:bottom w:val="none" w:sz="0" w:space="0" w:color="auto"/>
        <w:right w:val="none" w:sz="0" w:space="0" w:color="auto"/>
      </w:divBdr>
    </w:div>
    <w:div w:id="784424316">
      <w:marLeft w:val="480"/>
      <w:marRight w:val="0"/>
      <w:marTop w:val="0"/>
      <w:marBottom w:val="0"/>
      <w:divBdr>
        <w:top w:val="none" w:sz="0" w:space="0" w:color="auto"/>
        <w:left w:val="none" w:sz="0" w:space="0" w:color="auto"/>
        <w:bottom w:val="none" w:sz="0" w:space="0" w:color="auto"/>
        <w:right w:val="none" w:sz="0" w:space="0" w:color="auto"/>
      </w:divBdr>
    </w:div>
    <w:div w:id="784466722">
      <w:bodyDiv w:val="1"/>
      <w:marLeft w:val="0"/>
      <w:marRight w:val="0"/>
      <w:marTop w:val="0"/>
      <w:marBottom w:val="0"/>
      <w:divBdr>
        <w:top w:val="none" w:sz="0" w:space="0" w:color="auto"/>
        <w:left w:val="none" w:sz="0" w:space="0" w:color="auto"/>
        <w:bottom w:val="none" w:sz="0" w:space="0" w:color="auto"/>
        <w:right w:val="none" w:sz="0" w:space="0" w:color="auto"/>
      </w:divBdr>
    </w:div>
    <w:div w:id="784468706">
      <w:marLeft w:val="480"/>
      <w:marRight w:val="0"/>
      <w:marTop w:val="0"/>
      <w:marBottom w:val="0"/>
      <w:divBdr>
        <w:top w:val="none" w:sz="0" w:space="0" w:color="auto"/>
        <w:left w:val="none" w:sz="0" w:space="0" w:color="auto"/>
        <w:bottom w:val="none" w:sz="0" w:space="0" w:color="auto"/>
        <w:right w:val="none" w:sz="0" w:space="0" w:color="auto"/>
      </w:divBdr>
    </w:div>
    <w:div w:id="784537883">
      <w:bodyDiv w:val="1"/>
      <w:marLeft w:val="0"/>
      <w:marRight w:val="0"/>
      <w:marTop w:val="0"/>
      <w:marBottom w:val="0"/>
      <w:divBdr>
        <w:top w:val="none" w:sz="0" w:space="0" w:color="auto"/>
        <w:left w:val="none" w:sz="0" w:space="0" w:color="auto"/>
        <w:bottom w:val="none" w:sz="0" w:space="0" w:color="auto"/>
        <w:right w:val="none" w:sz="0" w:space="0" w:color="auto"/>
      </w:divBdr>
      <w:divsChild>
        <w:div w:id="1567183138">
          <w:marLeft w:val="480"/>
          <w:marRight w:val="0"/>
          <w:marTop w:val="0"/>
          <w:marBottom w:val="0"/>
          <w:divBdr>
            <w:top w:val="none" w:sz="0" w:space="0" w:color="auto"/>
            <w:left w:val="none" w:sz="0" w:space="0" w:color="auto"/>
            <w:bottom w:val="none" w:sz="0" w:space="0" w:color="auto"/>
            <w:right w:val="none" w:sz="0" w:space="0" w:color="auto"/>
          </w:divBdr>
        </w:div>
        <w:div w:id="935820987">
          <w:marLeft w:val="480"/>
          <w:marRight w:val="0"/>
          <w:marTop w:val="0"/>
          <w:marBottom w:val="0"/>
          <w:divBdr>
            <w:top w:val="none" w:sz="0" w:space="0" w:color="auto"/>
            <w:left w:val="none" w:sz="0" w:space="0" w:color="auto"/>
            <w:bottom w:val="none" w:sz="0" w:space="0" w:color="auto"/>
            <w:right w:val="none" w:sz="0" w:space="0" w:color="auto"/>
          </w:divBdr>
        </w:div>
        <w:div w:id="460616901">
          <w:marLeft w:val="480"/>
          <w:marRight w:val="0"/>
          <w:marTop w:val="0"/>
          <w:marBottom w:val="0"/>
          <w:divBdr>
            <w:top w:val="none" w:sz="0" w:space="0" w:color="auto"/>
            <w:left w:val="none" w:sz="0" w:space="0" w:color="auto"/>
            <w:bottom w:val="none" w:sz="0" w:space="0" w:color="auto"/>
            <w:right w:val="none" w:sz="0" w:space="0" w:color="auto"/>
          </w:divBdr>
        </w:div>
        <w:div w:id="2096634658">
          <w:marLeft w:val="480"/>
          <w:marRight w:val="0"/>
          <w:marTop w:val="0"/>
          <w:marBottom w:val="0"/>
          <w:divBdr>
            <w:top w:val="none" w:sz="0" w:space="0" w:color="auto"/>
            <w:left w:val="none" w:sz="0" w:space="0" w:color="auto"/>
            <w:bottom w:val="none" w:sz="0" w:space="0" w:color="auto"/>
            <w:right w:val="none" w:sz="0" w:space="0" w:color="auto"/>
          </w:divBdr>
        </w:div>
        <w:div w:id="1099567602">
          <w:marLeft w:val="480"/>
          <w:marRight w:val="0"/>
          <w:marTop w:val="0"/>
          <w:marBottom w:val="0"/>
          <w:divBdr>
            <w:top w:val="none" w:sz="0" w:space="0" w:color="auto"/>
            <w:left w:val="none" w:sz="0" w:space="0" w:color="auto"/>
            <w:bottom w:val="none" w:sz="0" w:space="0" w:color="auto"/>
            <w:right w:val="none" w:sz="0" w:space="0" w:color="auto"/>
          </w:divBdr>
        </w:div>
        <w:div w:id="1176265730">
          <w:marLeft w:val="480"/>
          <w:marRight w:val="0"/>
          <w:marTop w:val="0"/>
          <w:marBottom w:val="0"/>
          <w:divBdr>
            <w:top w:val="none" w:sz="0" w:space="0" w:color="auto"/>
            <w:left w:val="none" w:sz="0" w:space="0" w:color="auto"/>
            <w:bottom w:val="none" w:sz="0" w:space="0" w:color="auto"/>
            <w:right w:val="none" w:sz="0" w:space="0" w:color="auto"/>
          </w:divBdr>
        </w:div>
        <w:div w:id="1787431275">
          <w:marLeft w:val="480"/>
          <w:marRight w:val="0"/>
          <w:marTop w:val="0"/>
          <w:marBottom w:val="0"/>
          <w:divBdr>
            <w:top w:val="none" w:sz="0" w:space="0" w:color="auto"/>
            <w:left w:val="none" w:sz="0" w:space="0" w:color="auto"/>
            <w:bottom w:val="none" w:sz="0" w:space="0" w:color="auto"/>
            <w:right w:val="none" w:sz="0" w:space="0" w:color="auto"/>
          </w:divBdr>
        </w:div>
        <w:div w:id="1388721638">
          <w:marLeft w:val="480"/>
          <w:marRight w:val="0"/>
          <w:marTop w:val="0"/>
          <w:marBottom w:val="0"/>
          <w:divBdr>
            <w:top w:val="none" w:sz="0" w:space="0" w:color="auto"/>
            <w:left w:val="none" w:sz="0" w:space="0" w:color="auto"/>
            <w:bottom w:val="none" w:sz="0" w:space="0" w:color="auto"/>
            <w:right w:val="none" w:sz="0" w:space="0" w:color="auto"/>
          </w:divBdr>
        </w:div>
        <w:div w:id="116410615">
          <w:marLeft w:val="480"/>
          <w:marRight w:val="0"/>
          <w:marTop w:val="0"/>
          <w:marBottom w:val="0"/>
          <w:divBdr>
            <w:top w:val="none" w:sz="0" w:space="0" w:color="auto"/>
            <w:left w:val="none" w:sz="0" w:space="0" w:color="auto"/>
            <w:bottom w:val="none" w:sz="0" w:space="0" w:color="auto"/>
            <w:right w:val="none" w:sz="0" w:space="0" w:color="auto"/>
          </w:divBdr>
        </w:div>
        <w:div w:id="319844019">
          <w:marLeft w:val="480"/>
          <w:marRight w:val="0"/>
          <w:marTop w:val="0"/>
          <w:marBottom w:val="0"/>
          <w:divBdr>
            <w:top w:val="none" w:sz="0" w:space="0" w:color="auto"/>
            <w:left w:val="none" w:sz="0" w:space="0" w:color="auto"/>
            <w:bottom w:val="none" w:sz="0" w:space="0" w:color="auto"/>
            <w:right w:val="none" w:sz="0" w:space="0" w:color="auto"/>
          </w:divBdr>
        </w:div>
        <w:div w:id="1059090914">
          <w:marLeft w:val="480"/>
          <w:marRight w:val="0"/>
          <w:marTop w:val="0"/>
          <w:marBottom w:val="0"/>
          <w:divBdr>
            <w:top w:val="none" w:sz="0" w:space="0" w:color="auto"/>
            <w:left w:val="none" w:sz="0" w:space="0" w:color="auto"/>
            <w:bottom w:val="none" w:sz="0" w:space="0" w:color="auto"/>
            <w:right w:val="none" w:sz="0" w:space="0" w:color="auto"/>
          </w:divBdr>
        </w:div>
        <w:div w:id="197551977">
          <w:marLeft w:val="480"/>
          <w:marRight w:val="0"/>
          <w:marTop w:val="0"/>
          <w:marBottom w:val="0"/>
          <w:divBdr>
            <w:top w:val="none" w:sz="0" w:space="0" w:color="auto"/>
            <w:left w:val="none" w:sz="0" w:space="0" w:color="auto"/>
            <w:bottom w:val="none" w:sz="0" w:space="0" w:color="auto"/>
            <w:right w:val="none" w:sz="0" w:space="0" w:color="auto"/>
          </w:divBdr>
        </w:div>
        <w:div w:id="796144925">
          <w:marLeft w:val="480"/>
          <w:marRight w:val="0"/>
          <w:marTop w:val="0"/>
          <w:marBottom w:val="0"/>
          <w:divBdr>
            <w:top w:val="none" w:sz="0" w:space="0" w:color="auto"/>
            <w:left w:val="none" w:sz="0" w:space="0" w:color="auto"/>
            <w:bottom w:val="none" w:sz="0" w:space="0" w:color="auto"/>
            <w:right w:val="none" w:sz="0" w:space="0" w:color="auto"/>
          </w:divBdr>
        </w:div>
        <w:div w:id="175005391">
          <w:marLeft w:val="480"/>
          <w:marRight w:val="0"/>
          <w:marTop w:val="0"/>
          <w:marBottom w:val="0"/>
          <w:divBdr>
            <w:top w:val="none" w:sz="0" w:space="0" w:color="auto"/>
            <w:left w:val="none" w:sz="0" w:space="0" w:color="auto"/>
            <w:bottom w:val="none" w:sz="0" w:space="0" w:color="auto"/>
            <w:right w:val="none" w:sz="0" w:space="0" w:color="auto"/>
          </w:divBdr>
        </w:div>
        <w:div w:id="2054575084">
          <w:marLeft w:val="480"/>
          <w:marRight w:val="0"/>
          <w:marTop w:val="0"/>
          <w:marBottom w:val="0"/>
          <w:divBdr>
            <w:top w:val="none" w:sz="0" w:space="0" w:color="auto"/>
            <w:left w:val="none" w:sz="0" w:space="0" w:color="auto"/>
            <w:bottom w:val="none" w:sz="0" w:space="0" w:color="auto"/>
            <w:right w:val="none" w:sz="0" w:space="0" w:color="auto"/>
          </w:divBdr>
        </w:div>
        <w:div w:id="817377232">
          <w:marLeft w:val="480"/>
          <w:marRight w:val="0"/>
          <w:marTop w:val="0"/>
          <w:marBottom w:val="0"/>
          <w:divBdr>
            <w:top w:val="none" w:sz="0" w:space="0" w:color="auto"/>
            <w:left w:val="none" w:sz="0" w:space="0" w:color="auto"/>
            <w:bottom w:val="none" w:sz="0" w:space="0" w:color="auto"/>
            <w:right w:val="none" w:sz="0" w:space="0" w:color="auto"/>
          </w:divBdr>
        </w:div>
        <w:div w:id="1896156699">
          <w:marLeft w:val="480"/>
          <w:marRight w:val="0"/>
          <w:marTop w:val="0"/>
          <w:marBottom w:val="0"/>
          <w:divBdr>
            <w:top w:val="none" w:sz="0" w:space="0" w:color="auto"/>
            <w:left w:val="none" w:sz="0" w:space="0" w:color="auto"/>
            <w:bottom w:val="none" w:sz="0" w:space="0" w:color="auto"/>
            <w:right w:val="none" w:sz="0" w:space="0" w:color="auto"/>
          </w:divBdr>
        </w:div>
        <w:div w:id="1951207903">
          <w:marLeft w:val="480"/>
          <w:marRight w:val="0"/>
          <w:marTop w:val="0"/>
          <w:marBottom w:val="0"/>
          <w:divBdr>
            <w:top w:val="none" w:sz="0" w:space="0" w:color="auto"/>
            <w:left w:val="none" w:sz="0" w:space="0" w:color="auto"/>
            <w:bottom w:val="none" w:sz="0" w:space="0" w:color="auto"/>
            <w:right w:val="none" w:sz="0" w:space="0" w:color="auto"/>
          </w:divBdr>
        </w:div>
        <w:div w:id="297539110">
          <w:marLeft w:val="480"/>
          <w:marRight w:val="0"/>
          <w:marTop w:val="0"/>
          <w:marBottom w:val="0"/>
          <w:divBdr>
            <w:top w:val="none" w:sz="0" w:space="0" w:color="auto"/>
            <w:left w:val="none" w:sz="0" w:space="0" w:color="auto"/>
            <w:bottom w:val="none" w:sz="0" w:space="0" w:color="auto"/>
            <w:right w:val="none" w:sz="0" w:space="0" w:color="auto"/>
          </w:divBdr>
        </w:div>
        <w:div w:id="704913877">
          <w:marLeft w:val="480"/>
          <w:marRight w:val="0"/>
          <w:marTop w:val="0"/>
          <w:marBottom w:val="0"/>
          <w:divBdr>
            <w:top w:val="none" w:sz="0" w:space="0" w:color="auto"/>
            <w:left w:val="none" w:sz="0" w:space="0" w:color="auto"/>
            <w:bottom w:val="none" w:sz="0" w:space="0" w:color="auto"/>
            <w:right w:val="none" w:sz="0" w:space="0" w:color="auto"/>
          </w:divBdr>
        </w:div>
        <w:div w:id="1457867532">
          <w:marLeft w:val="480"/>
          <w:marRight w:val="0"/>
          <w:marTop w:val="0"/>
          <w:marBottom w:val="0"/>
          <w:divBdr>
            <w:top w:val="none" w:sz="0" w:space="0" w:color="auto"/>
            <w:left w:val="none" w:sz="0" w:space="0" w:color="auto"/>
            <w:bottom w:val="none" w:sz="0" w:space="0" w:color="auto"/>
            <w:right w:val="none" w:sz="0" w:space="0" w:color="auto"/>
          </w:divBdr>
        </w:div>
        <w:div w:id="371150106">
          <w:marLeft w:val="480"/>
          <w:marRight w:val="0"/>
          <w:marTop w:val="0"/>
          <w:marBottom w:val="0"/>
          <w:divBdr>
            <w:top w:val="none" w:sz="0" w:space="0" w:color="auto"/>
            <w:left w:val="none" w:sz="0" w:space="0" w:color="auto"/>
            <w:bottom w:val="none" w:sz="0" w:space="0" w:color="auto"/>
            <w:right w:val="none" w:sz="0" w:space="0" w:color="auto"/>
          </w:divBdr>
        </w:div>
        <w:div w:id="1261912806">
          <w:marLeft w:val="480"/>
          <w:marRight w:val="0"/>
          <w:marTop w:val="0"/>
          <w:marBottom w:val="0"/>
          <w:divBdr>
            <w:top w:val="none" w:sz="0" w:space="0" w:color="auto"/>
            <w:left w:val="none" w:sz="0" w:space="0" w:color="auto"/>
            <w:bottom w:val="none" w:sz="0" w:space="0" w:color="auto"/>
            <w:right w:val="none" w:sz="0" w:space="0" w:color="auto"/>
          </w:divBdr>
        </w:div>
        <w:div w:id="823081501">
          <w:marLeft w:val="480"/>
          <w:marRight w:val="0"/>
          <w:marTop w:val="0"/>
          <w:marBottom w:val="0"/>
          <w:divBdr>
            <w:top w:val="none" w:sz="0" w:space="0" w:color="auto"/>
            <w:left w:val="none" w:sz="0" w:space="0" w:color="auto"/>
            <w:bottom w:val="none" w:sz="0" w:space="0" w:color="auto"/>
            <w:right w:val="none" w:sz="0" w:space="0" w:color="auto"/>
          </w:divBdr>
        </w:div>
        <w:div w:id="1579174765">
          <w:marLeft w:val="480"/>
          <w:marRight w:val="0"/>
          <w:marTop w:val="0"/>
          <w:marBottom w:val="0"/>
          <w:divBdr>
            <w:top w:val="none" w:sz="0" w:space="0" w:color="auto"/>
            <w:left w:val="none" w:sz="0" w:space="0" w:color="auto"/>
            <w:bottom w:val="none" w:sz="0" w:space="0" w:color="auto"/>
            <w:right w:val="none" w:sz="0" w:space="0" w:color="auto"/>
          </w:divBdr>
        </w:div>
        <w:div w:id="1187907909">
          <w:marLeft w:val="480"/>
          <w:marRight w:val="0"/>
          <w:marTop w:val="0"/>
          <w:marBottom w:val="0"/>
          <w:divBdr>
            <w:top w:val="none" w:sz="0" w:space="0" w:color="auto"/>
            <w:left w:val="none" w:sz="0" w:space="0" w:color="auto"/>
            <w:bottom w:val="none" w:sz="0" w:space="0" w:color="auto"/>
            <w:right w:val="none" w:sz="0" w:space="0" w:color="auto"/>
          </w:divBdr>
        </w:div>
        <w:div w:id="393508897">
          <w:marLeft w:val="480"/>
          <w:marRight w:val="0"/>
          <w:marTop w:val="0"/>
          <w:marBottom w:val="0"/>
          <w:divBdr>
            <w:top w:val="none" w:sz="0" w:space="0" w:color="auto"/>
            <w:left w:val="none" w:sz="0" w:space="0" w:color="auto"/>
            <w:bottom w:val="none" w:sz="0" w:space="0" w:color="auto"/>
            <w:right w:val="none" w:sz="0" w:space="0" w:color="auto"/>
          </w:divBdr>
        </w:div>
        <w:div w:id="382799224">
          <w:marLeft w:val="480"/>
          <w:marRight w:val="0"/>
          <w:marTop w:val="0"/>
          <w:marBottom w:val="0"/>
          <w:divBdr>
            <w:top w:val="none" w:sz="0" w:space="0" w:color="auto"/>
            <w:left w:val="none" w:sz="0" w:space="0" w:color="auto"/>
            <w:bottom w:val="none" w:sz="0" w:space="0" w:color="auto"/>
            <w:right w:val="none" w:sz="0" w:space="0" w:color="auto"/>
          </w:divBdr>
        </w:div>
        <w:div w:id="629165476">
          <w:marLeft w:val="480"/>
          <w:marRight w:val="0"/>
          <w:marTop w:val="0"/>
          <w:marBottom w:val="0"/>
          <w:divBdr>
            <w:top w:val="none" w:sz="0" w:space="0" w:color="auto"/>
            <w:left w:val="none" w:sz="0" w:space="0" w:color="auto"/>
            <w:bottom w:val="none" w:sz="0" w:space="0" w:color="auto"/>
            <w:right w:val="none" w:sz="0" w:space="0" w:color="auto"/>
          </w:divBdr>
        </w:div>
        <w:div w:id="833185704">
          <w:marLeft w:val="480"/>
          <w:marRight w:val="0"/>
          <w:marTop w:val="0"/>
          <w:marBottom w:val="0"/>
          <w:divBdr>
            <w:top w:val="none" w:sz="0" w:space="0" w:color="auto"/>
            <w:left w:val="none" w:sz="0" w:space="0" w:color="auto"/>
            <w:bottom w:val="none" w:sz="0" w:space="0" w:color="auto"/>
            <w:right w:val="none" w:sz="0" w:space="0" w:color="auto"/>
          </w:divBdr>
        </w:div>
        <w:div w:id="74205223">
          <w:marLeft w:val="480"/>
          <w:marRight w:val="0"/>
          <w:marTop w:val="0"/>
          <w:marBottom w:val="0"/>
          <w:divBdr>
            <w:top w:val="none" w:sz="0" w:space="0" w:color="auto"/>
            <w:left w:val="none" w:sz="0" w:space="0" w:color="auto"/>
            <w:bottom w:val="none" w:sz="0" w:space="0" w:color="auto"/>
            <w:right w:val="none" w:sz="0" w:space="0" w:color="auto"/>
          </w:divBdr>
        </w:div>
        <w:div w:id="1376345767">
          <w:marLeft w:val="480"/>
          <w:marRight w:val="0"/>
          <w:marTop w:val="0"/>
          <w:marBottom w:val="0"/>
          <w:divBdr>
            <w:top w:val="none" w:sz="0" w:space="0" w:color="auto"/>
            <w:left w:val="none" w:sz="0" w:space="0" w:color="auto"/>
            <w:bottom w:val="none" w:sz="0" w:space="0" w:color="auto"/>
            <w:right w:val="none" w:sz="0" w:space="0" w:color="auto"/>
          </w:divBdr>
        </w:div>
        <w:div w:id="1367366128">
          <w:marLeft w:val="480"/>
          <w:marRight w:val="0"/>
          <w:marTop w:val="0"/>
          <w:marBottom w:val="0"/>
          <w:divBdr>
            <w:top w:val="none" w:sz="0" w:space="0" w:color="auto"/>
            <w:left w:val="none" w:sz="0" w:space="0" w:color="auto"/>
            <w:bottom w:val="none" w:sz="0" w:space="0" w:color="auto"/>
            <w:right w:val="none" w:sz="0" w:space="0" w:color="auto"/>
          </w:divBdr>
        </w:div>
        <w:div w:id="1539077176">
          <w:marLeft w:val="480"/>
          <w:marRight w:val="0"/>
          <w:marTop w:val="0"/>
          <w:marBottom w:val="0"/>
          <w:divBdr>
            <w:top w:val="none" w:sz="0" w:space="0" w:color="auto"/>
            <w:left w:val="none" w:sz="0" w:space="0" w:color="auto"/>
            <w:bottom w:val="none" w:sz="0" w:space="0" w:color="auto"/>
            <w:right w:val="none" w:sz="0" w:space="0" w:color="auto"/>
          </w:divBdr>
        </w:div>
        <w:div w:id="38941889">
          <w:marLeft w:val="480"/>
          <w:marRight w:val="0"/>
          <w:marTop w:val="0"/>
          <w:marBottom w:val="0"/>
          <w:divBdr>
            <w:top w:val="none" w:sz="0" w:space="0" w:color="auto"/>
            <w:left w:val="none" w:sz="0" w:space="0" w:color="auto"/>
            <w:bottom w:val="none" w:sz="0" w:space="0" w:color="auto"/>
            <w:right w:val="none" w:sz="0" w:space="0" w:color="auto"/>
          </w:divBdr>
        </w:div>
        <w:div w:id="192118321">
          <w:marLeft w:val="480"/>
          <w:marRight w:val="0"/>
          <w:marTop w:val="0"/>
          <w:marBottom w:val="0"/>
          <w:divBdr>
            <w:top w:val="none" w:sz="0" w:space="0" w:color="auto"/>
            <w:left w:val="none" w:sz="0" w:space="0" w:color="auto"/>
            <w:bottom w:val="none" w:sz="0" w:space="0" w:color="auto"/>
            <w:right w:val="none" w:sz="0" w:space="0" w:color="auto"/>
          </w:divBdr>
        </w:div>
        <w:div w:id="1688558258">
          <w:marLeft w:val="480"/>
          <w:marRight w:val="0"/>
          <w:marTop w:val="0"/>
          <w:marBottom w:val="0"/>
          <w:divBdr>
            <w:top w:val="none" w:sz="0" w:space="0" w:color="auto"/>
            <w:left w:val="none" w:sz="0" w:space="0" w:color="auto"/>
            <w:bottom w:val="none" w:sz="0" w:space="0" w:color="auto"/>
            <w:right w:val="none" w:sz="0" w:space="0" w:color="auto"/>
          </w:divBdr>
        </w:div>
        <w:div w:id="778722562">
          <w:marLeft w:val="480"/>
          <w:marRight w:val="0"/>
          <w:marTop w:val="0"/>
          <w:marBottom w:val="0"/>
          <w:divBdr>
            <w:top w:val="none" w:sz="0" w:space="0" w:color="auto"/>
            <w:left w:val="none" w:sz="0" w:space="0" w:color="auto"/>
            <w:bottom w:val="none" w:sz="0" w:space="0" w:color="auto"/>
            <w:right w:val="none" w:sz="0" w:space="0" w:color="auto"/>
          </w:divBdr>
        </w:div>
        <w:div w:id="2102095717">
          <w:marLeft w:val="480"/>
          <w:marRight w:val="0"/>
          <w:marTop w:val="0"/>
          <w:marBottom w:val="0"/>
          <w:divBdr>
            <w:top w:val="none" w:sz="0" w:space="0" w:color="auto"/>
            <w:left w:val="none" w:sz="0" w:space="0" w:color="auto"/>
            <w:bottom w:val="none" w:sz="0" w:space="0" w:color="auto"/>
            <w:right w:val="none" w:sz="0" w:space="0" w:color="auto"/>
          </w:divBdr>
        </w:div>
        <w:div w:id="1708069403">
          <w:marLeft w:val="480"/>
          <w:marRight w:val="0"/>
          <w:marTop w:val="0"/>
          <w:marBottom w:val="0"/>
          <w:divBdr>
            <w:top w:val="none" w:sz="0" w:space="0" w:color="auto"/>
            <w:left w:val="none" w:sz="0" w:space="0" w:color="auto"/>
            <w:bottom w:val="none" w:sz="0" w:space="0" w:color="auto"/>
            <w:right w:val="none" w:sz="0" w:space="0" w:color="auto"/>
          </w:divBdr>
        </w:div>
        <w:div w:id="1596746284">
          <w:marLeft w:val="480"/>
          <w:marRight w:val="0"/>
          <w:marTop w:val="0"/>
          <w:marBottom w:val="0"/>
          <w:divBdr>
            <w:top w:val="none" w:sz="0" w:space="0" w:color="auto"/>
            <w:left w:val="none" w:sz="0" w:space="0" w:color="auto"/>
            <w:bottom w:val="none" w:sz="0" w:space="0" w:color="auto"/>
            <w:right w:val="none" w:sz="0" w:space="0" w:color="auto"/>
          </w:divBdr>
        </w:div>
        <w:div w:id="1815412953">
          <w:marLeft w:val="480"/>
          <w:marRight w:val="0"/>
          <w:marTop w:val="0"/>
          <w:marBottom w:val="0"/>
          <w:divBdr>
            <w:top w:val="none" w:sz="0" w:space="0" w:color="auto"/>
            <w:left w:val="none" w:sz="0" w:space="0" w:color="auto"/>
            <w:bottom w:val="none" w:sz="0" w:space="0" w:color="auto"/>
            <w:right w:val="none" w:sz="0" w:space="0" w:color="auto"/>
          </w:divBdr>
        </w:div>
        <w:div w:id="1743603605">
          <w:marLeft w:val="480"/>
          <w:marRight w:val="0"/>
          <w:marTop w:val="0"/>
          <w:marBottom w:val="0"/>
          <w:divBdr>
            <w:top w:val="none" w:sz="0" w:space="0" w:color="auto"/>
            <w:left w:val="none" w:sz="0" w:space="0" w:color="auto"/>
            <w:bottom w:val="none" w:sz="0" w:space="0" w:color="auto"/>
            <w:right w:val="none" w:sz="0" w:space="0" w:color="auto"/>
          </w:divBdr>
        </w:div>
        <w:div w:id="1596131519">
          <w:marLeft w:val="480"/>
          <w:marRight w:val="0"/>
          <w:marTop w:val="0"/>
          <w:marBottom w:val="0"/>
          <w:divBdr>
            <w:top w:val="none" w:sz="0" w:space="0" w:color="auto"/>
            <w:left w:val="none" w:sz="0" w:space="0" w:color="auto"/>
            <w:bottom w:val="none" w:sz="0" w:space="0" w:color="auto"/>
            <w:right w:val="none" w:sz="0" w:space="0" w:color="auto"/>
          </w:divBdr>
        </w:div>
        <w:div w:id="805196540">
          <w:marLeft w:val="480"/>
          <w:marRight w:val="0"/>
          <w:marTop w:val="0"/>
          <w:marBottom w:val="0"/>
          <w:divBdr>
            <w:top w:val="none" w:sz="0" w:space="0" w:color="auto"/>
            <w:left w:val="none" w:sz="0" w:space="0" w:color="auto"/>
            <w:bottom w:val="none" w:sz="0" w:space="0" w:color="auto"/>
            <w:right w:val="none" w:sz="0" w:space="0" w:color="auto"/>
          </w:divBdr>
        </w:div>
        <w:div w:id="1561208268">
          <w:marLeft w:val="480"/>
          <w:marRight w:val="0"/>
          <w:marTop w:val="0"/>
          <w:marBottom w:val="0"/>
          <w:divBdr>
            <w:top w:val="none" w:sz="0" w:space="0" w:color="auto"/>
            <w:left w:val="none" w:sz="0" w:space="0" w:color="auto"/>
            <w:bottom w:val="none" w:sz="0" w:space="0" w:color="auto"/>
            <w:right w:val="none" w:sz="0" w:space="0" w:color="auto"/>
          </w:divBdr>
        </w:div>
        <w:div w:id="1449666514">
          <w:marLeft w:val="480"/>
          <w:marRight w:val="0"/>
          <w:marTop w:val="0"/>
          <w:marBottom w:val="0"/>
          <w:divBdr>
            <w:top w:val="none" w:sz="0" w:space="0" w:color="auto"/>
            <w:left w:val="none" w:sz="0" w:space="0" w:color="auto"/>
            <w:bottom w:val="none" w:sz="0" w:space="0" w:color="auto"/>
            <w:right w:val="none" w:sz="0" w:space="0" w:color="auto"/>
          </w:divBdr>
        </w:div>
        <w:div w:id="666132585">
          <w:marLeft w:val="480"/>
          <w:marRight w:val="0"/>
          <w:marTop w:val="0"/>
          <w:marBottom w:val="0"/>
          <w:divBdr>
            <w:top w:val="none" w:sz="0" w:space="0" w:color="auto"/>
            <w:left w:val="none" w:sz="0" w:space="0" w:color="auto"/>
            <w:bottom w:val="none" w:sz="0" w:space="0" w:color="auto"/>
            <w:right w:val="none" w:sz="0" w:space="0" w:color="auto"/>
          </w:divBdr>
        </w:div>
        <w:div w:id="984624011">
          <w:marLeft w:val="480"/>
          <w:marRight w:val="0"/>
          <w:marTop w:val="0"/>
          <w:marBottom w:val="0"/>
          <w:divBdr>
            <w:top w:val="none" w:sz="0" w:space="0" w:color="auto"/>
            <w:left w:val="none" w:sz="0" w:space="0" w:color="auto"/>
            <w:bottom w:val="none" w:sz="0" w:space="0" w:color="auto"/>
            <w:right w:val="none" w:sz="0" w:space="0" w:color="auto"/>
          </w:divBdr>
        </w:div>
        <w:div w:id="102960584">
          <w:marLeft w:val="480"/>
          <w:marRight w:val="0"/>
          <w:marTop w:val="0"/>
          <w:marBottom w:val="0"/>
          <w:divBdr>
            <w:top w:val="none" w:sz="0" w:space="0" w:color="auto"/>
            <w:left w:val="none" w:sz="0" w:space="0" w:color="auto"/>
            <w:bottom w:val="none" w:sz="0" w:space="0" w:color="auto"/>
            <w:right w:val="none" w:sz="0" w:space="0" w:color="auto"/>
          </w:divBdr>
        </w:div>
        <w:div w:id="1491600759">
          <w:marLeft w:val="480"/>
          <w:marRight w:val="0"/>
          <w:marTop w:val="0"/>
          <w:marBottom w:val="0"/>
          <w:divBdr>
            <w:top w:val="none" w:sz="0" w:space="0" w:color="auto"/>
            <w:left w:val="none" w:sz="0" w:space="0" w:color="auto"/>
            <w:bottom w:val="none" w:sz="0" w:space="0" w:color="auto"/>
            <w:right w:val="none" w:sz="0" w:space="0" w:color="auto"/>
          </w:divBdr>
        </w:div>
        <w:div w:id="1482308498">
          <w:marLeft w:val="480"/>
          <w:marRight w:val="0"/>
          <w:marTop w:val="0"/>
          <w:marBottom w:val="0"/>
          <w:divBdr>
            <w:top w:val="none" w:sz="0" w:space="0" w:color="auto"/>
            <w:left w:val="none" w:sz="0" w:space="0" w:color="auto"/>
            <w:bottom w:val="none" w:sz="0" w:space="0" w:color="auto"/>
            <w:right w:val="none" w:sz="0" w:space="0" w:color="auto"/>
          </w:divBdr>
        </w:div>
        <w:div w:id="2057729839">
          <w:marLeft w:val="480"/>
          <w:marRight w:val="0"/>
          <w:marTop w:val="0"/>
          <w:marBottom w:val="0"/>
          <w:divBdr>
            <w:top w:val="none" w:sz="0" w:space="0" w:color="auto"/>
            <w:left w:val="none" w:sz="0" w:space="0" w:color="auto"/>
            <w:bottom w:val="none" w:sz="0" w:space="0" w:color="auto"/>
            <w:right w:val="none" w:sz="0" w:space="0" w:color="auto"/>
          </w:divBdr>
        </w:div>
        <w:div w:id="1082987398">
          <w:marLeft w:val="480"/>
          <w:marRight w:val="0"/>
          <w:marTop w:val="0"/>
          <w:marBottom w:val="0"/>
          <w:divBdr>
            <w:top w:val="none" w:sz="0" w:space="0" w:color="auto"/>
            <w:left w:val="none" w:sz="0" w:space="0" w:color="auto"/>
            <w:bottom w:val="none" w:sz="0" w:space="0" w:color="auto"/>
            <w:right w:val="none" w:sz="0" w:space="0" w:color="auto"/>
          </w:divBdr>
        </w:div>
        <w:div w:id="501549848">
          <w:marLeft w:val="480"/>
          <w:marRight w:val="0"/>
          <w:marTop w:val="0"/>
          <w:marBottom w:val="0"/>
          <w:divBdr>
            <w:top w:val="none" w:sz="0" w:space="0" w:color="auto"/>
            <w:left w:val="none" w:sz="0" w:space="0" w:color="auto"/>
            <w:bottom w:val="none" w:sz="0" w:space="0" w:color="auto"/>
            <w:right w:val="none" w:sz="0" w:space="0" w:color="auto"/>
          </w:divBdr>
        </w:div>
        <w:div w:id="1661036825">
          <w:marLeft w:val="480"/>
          <w:marRight w:val="0"/>
          <w:marTop w:val="0"/>
          <w:marBottom w:val="0"/>
          <w:divBdr>
            <w:top w:val="none" w:sz="0" w:space="0" w:color="auto"/>
            <w:left w:val="none" w:sz="0" w:space="0" w:color="auto"/>
            <w:bottom w:val="none" w:sz="0" w:space="0" w:color="auto"/>
            <w:right w:val="none" w:sz="0" w:space="0" w:color="auto"/>
          </w:divBdr>
        </w:div>
        <w:div w:id="858661134">
          <w:marLeft w:val="480"/>
          <w:marRight w:val="0"/>
          <w:marTop w:val="0"/>
          <w:marBottom w:val="0"/>
          <w:divBdr>
            <w:top w:val="none" w:sz="0" w:space="0" w:color="auto"/>
            <w:left w:val="none" w:sz="0" w:space="0" w:color="auto"/>
            <w:bottom w:val="none" w:sz="0" w:space="0" w:color="auto"/>
            <w:right w:val="none" w:sz="0" w:space="0" w:color="auto"/>
          </w:divBdr>
        </w:div>
        <w:div w:id="82344216">
          <w:marLeft w:val="480"/>
          <w:marRight w:val="0"/>
          <w:marTop w:val="0"/>
          <w:marBottom w:val="0"/>
          <w:divBdr>
            <w:top w:val="none" w:sz="0" w:space="0" w:color="auto"/>
            <w:left w:val="none" w:sz="0" w:space="0" w:color="auto"/>
            <w:bottom w:val="none" w:sz="0" w:space="0" w:color="auto"/>
            <w:right w:val="none" w:sz="0" w:space="0" w:color="auto"/>
          </w:divBdr>
        </w:div>
        <w:div w:id="1039545580">
          <w:marLeft w:val="480"/>
          <w:marRight w:val="0"/>
          <w:marTop w:val="0"/>
          <w:marBottom w:val="0"/>
          <w:divBdr>
            <w:top w:val="none" w:sz="0" w:space="0" w:color="auto"/>
            <w:left w:val="none" w:sz="0" w:space="0" w:color="auto"/>
            <w:bottom w:val="none" w:sz="0" w:space="0" w:color="auto"/>
            <w:right w:val="none" w:sz="0" w:space="0" w:color="auto"/>
          </w:divBdr>
        </w:div>
        <w:div w:id="357657378">
          <w:marLeft w:val="480"/>
          <w:marRight w:val="0"/>
          <w:marTop w:val="0"/>
          <w:marBottom w:val="0"/>
          <w:divBdr>
            <w:top w:val="none" w:sz="0" w:space="0" w:color="auto"/>
            <w:left w:val="none" w:sz="0" w:space="0" w:color="auto"/>
            <w:bottom w:val="none" w:sz="0" w:space="0" w:color="auto"/>
            <w:right w:val="none" w:sz="0" w:space="0" w:color="auto"/>
          </w:divBdr>
        </w:div>
        <w:div w:id="399912828">
          <w:marLeft w:val="480"/>
          <w:marRight w:val="0"/>
          <w:marTop w:val="0"/>
          <w:marBottom w:val="0"/>
          <w:divBdr>
            <w:top w:val="none" w:sz="0" w:space="0" w:color="auto"/>
            <w:left w:val="none" w:sz="0" w:space="0" w:color="auto"/>
            <w:bottom w:val="none" w:sz="0" w:space="0" w:color="auto"/>
            <w:right w:val="none" w:sz="0" w:space="0" w:color="auto"/>
          </w:divBdr>
        </w:div>
        <w:div w:id="662784424">
          <w:marLeft w:val="480"/>
          <w:marRight w:val="0"/>
          <w:marTop w:val="0"/>
          <w:marBottom w:val="0"/>
          <w:divBdr>
            <w:top w:val="none" w:sz="0" w:space="0" w:color="auto"/>
            <w:left w:val="none" w:sz="0" w:space="0" w:color="auto"/>
            <w:bottom w:val="none" w:sz="0" w:space="0" w:color="auto"/>
            <w:right w:val="none" w:sz="0" w:space="0" w:color="auto"/>
          </w:divBdr>
        </w:div>
        <w:div w:id="1773085362">
          <w:marLeft w:val="480"/>
          <w:marRight w:val="0"/>
          <w:marTop w:val="0"/>
          <w:marBottom w:val="0"/>
          <w:divBdr>
            <w:top w:val="none" w:sz="0" w:space="0" w:color="auto"/>
            <w:left w:val="none" w:sz="0" w:space="0" w:color="auto"/>
            <w:bottom w:val="none" w:sz="0" w:space="0" w:color="auto"/>
            <w:right w:val="none" w:sz="0" w:space="0" w:color="auto"/>
          </w:divBdr>
        </w:div>
        <w:div w:id="145324763">
          <w:marLeft w:val="480"/>
          <w:marRight w:val="0"/>
          <w:marTop w:val="0"/>
          <w:marBottom w:val="0"/>
          <w:divBdr>
            <w:top w:val="none" w:sz="0" w:space="0" w:color="auto"/>
            <w:left w:val="none" w:sz="0" w:space="0" w:color="auto"/>
            <w:bottom w:val="none" w:sz="0" w:space="0" w:color="auto"/>
            <w:right w:val="none" w:sz="0" w:space="0" w:color="auto"/>
          </w:divBdr>
        </w:div>
        <w:div w:id="1429428200">
          <w:marLeft w:val="480"/>
          <w:marRight w:val="0"/>
          <w:marTop w:val="0"/>
          <w:marBottom w:val="0"/>
          <w:divBdr>
            <w:top w:val="none" w:sz="0" w:space="0" w:color="auto"/>
            <w:left w:val="none" w:sz="0" w:space="0" w:color="auto"/>
            <w:bottom w:val="none" w:sz="0" w:space="0" w:color="auto"/>
            <w:right w:val="none" w:sz="0" w:space="0" w:color="auto"/>
          </w:divBdr>
        </w:div>
        <w:div w:id="1063329085">
          <w:marLeft w:val="480"/>
          <w:marRight w:val="0"/>
          <w:marTop w:val="0"/>
          <w:marBottom w:val="0"/>
          <w:divBdr>
            <w:top w:val="none" w:sz="0" w:space="0" w:color="auto"/>
            <w:left w:val="none" w:sz="0" w:space="0" w:color="auto"/>
            <w:bottom w:val="none" w:sz="0" w:space="0" w:color="auto"/>
            <w:right w:val="none" w:sz="0" w:space="0" w:color="auto"/>
          </w:divBdr>
        </w:div>
        <w:div w:id="1196231649">
          <w:marLeft w:val="480"/>
          <w:marRight w:val="0"/>
          <w:marTop w:val="0"/>
          <w:marBottom w:val="0"/>
          <w:divBdr>
            <w:top w:val="none" w:sz="0" w:space="0" w:color="auto"/>
            <w:left w:val="none" w:sz="0" w:space="0" w:color="auto"/>
            <w:bottom w:val="none" w:sz="0" w:space="0" w:color="auto"/>
            <w:right w:val="none" w:sz="0" w:space="0" w:color="auto"/>
          </w:divBdr>
        </w:div>
        <w:div w:id="580144415">
          <w:marLeft w:val="480"/>
          <w:marRight w:val="0"/>
          <w:marTop w:val="0"/>
          <w:marBottom w:val="0"/>
          <w:divBdr>
            <w:top w:val="none" w:sz="0" w:space="0" w:color="auto"/>
            <w:left w:val="none" w:sz="0" w:space="0" w:color="auto"/>
            <w:bottom w:val="none" w:sz="0" w:space="0" w:color="auto"/>
            <w:right w:val="none" w:sz="0" w:space="0" w:color="auto"/>
          </w:divBdr>
        </w:div>
        <w:div w:id="942768120">
          <w:marLeft w:val="480"/>
          <w:marRight w:val="0"/>
          <w:marTop w:val="0"/>
          <w:marBottom w:val="0"/>
          <w:divBdr>
            <w:top w:val="none" w:sz="0" w:space="0" w:color="auto"/>
            <w:left w:val="none" w:sz="0" w:space="0" w:color="auto"/>
            <w:bottom w:val="none" w:sz="0" w:space="0" w:color="auto"/>
            <w:right w:val="none" w:sz="0" w:space="0" w:color="auto"/>
          </w:divBdr>
        </w:div>
        <w:div w:id="1683169539">
          <w:marLeft w:val="480"/>
          <w:marRight w:val="0"/>
          <w:marTop w:val="0"/>
          <w:marBottom w:val="0"/>
          <w:divBdr>
            <w:top w:val="none" w:sz="0" w:space="0" w:color="auto"/>
            <w:left w:val="none" w:sz="0" w:space="0" w:color="auto"/>
            <w:bottom w:val="none" w:sz="0" w:space="0" w:color="auto"/>
            <w:right w:val="none" w:sz="0" w:space="0" w:color="auto"/>
          </w:divBdr>
        </w:div>
        <w:div w:id="1546328139">
          <w:marLeft w:val="480"/>
          <w:marRight w:val="0"/>
          <w:marTop w:val="0"/>
          <w:marBottom w:val="0"/>
          <w:divBdr>
            <w:top w:val="none" w:sz="0" w:space="0" w:color="auto"/>
            <w:left w:val="none" w:sz="0" w:space="0" w:color="auto"/>
            <w:bottom w:val="none" w:sz="0" w:space="0" w:color="auto"/>
            <w:right w:val="none" w:sz="0" w:space="0" w:color="auto"/>
          </w:divBdr>
        </w:div>
        <w:div w:id="627397290">
          <w:marLeft w:val="480"/>
          <w:marRight w:val="0"/>
          <w:marTop w:val="0"/>
          <w:marBottom w:val="0"/>
          <w:divBdr>
            <w:top w:val="none" w:sz="0" w:space="0" w:color="auto"/>
            <w:left w:val="none" w:sz="0" w:space="0" w:color="auto"/>
            <w:bottom w:val="none" w:sz="0" w:space="0" w:color="auto"/>
            <w:right w:val="none" w:sz="0" w:space="0" w:color="auto"/>
          </w:divBdr>
        </w:div>
        <w:div w:id="1169371467">
          <w:marLeft w:val="480"/>
          <w:marRight w:val="0"/>
          <w:marTop w:val="0"/>
          <w:marBottom w:val="0"/>
          <w:divBdr>
            <w:top w:val="none" w:sz="0" w:space="0" w:color="auto"/>
            <w:left w:val="none" w:sz="0" w:space="0" w:color="auto"/>
            <w:bottom w:val="none" w:sz="0" w:space="0" w:color="auto"/>
            <w:right w:val="none" w:sz="0" w:space="0" w:color="auto"/>
          </w:divBdr>
        </w:div>
        <w:div w:id="1824275333">
          <w:marLeft w:val="480"/>
          <w:marRight w:val="0"/>
          <w:marTop w:val="0"/>
          <w:marBottom w:val="0"/>
          <w:divBdr>
            <w:top w:val="none" w:sz="0" w:space="0" w:color="auto"/>
            <w:left w:val="none" w:sz="0" w:space="0" w:color="auto"/>
            <w:bottom w:val="none" w:sz="0" w:space="0" w:color="auto"/>
            <w:right w:val="none" w:sz="0" w:space="0" w:color="auto"/>
          </w:divBdr>
        </w:div>
      </w:divsChild>
    </w:div>
    <w:div w:id="784807248">
      <w:marLeft w:val="480"/>
      <w:marRight w:val="0"/>
      <w:marTop w:val="0"/>
      <w:marBottom w:val="0"/>
      <w:divBdr>
        <w:top w:val="none" w:sz="0" w:space="0" w:color="auto"/>
        <w:left w:val="none" w:sz="0" w:space="0" w:color="auto"/>
        <w:bottom w:val="none" w:sz="0" w:space="0" w:color="auto"/>
        <w:right w:val="none" w:sz="0" w:space="0" w:color="auto"/>
      </w:divBdr>
    </w:div>
    <w:div w:id="784884968">
      <w:marLeft w:val="480"/>
      <w:marRight w:val="0"/>
      <w:marTop w:val="0"/>
      <w:marBottom w:val="0"/>
      <w:divBdr>
        <w:top w:val="none" w:sz="0" w:space="0" w:color="auto"/>
        <w:left w:val="none" w:sz="0" w:space="0" w:color="auto"/>
        <w:bottom w:val="none" w:sz="0" w:space="0" w:color="auto"/>
        <w:right w:val="none" w:sz="0" w:space="0" w:color="auto"/>
      </w:divBdr>
    </w:div>
    <w:div w:id="786195953">
      <w:bodyDiv w:val="1"/>
      <w:marLeft w:val="0"/>
      <w:marRight w:val="0"/>
      <w:marTop w:val="0"/>
      <w:marBottom w:val="0"/>
      <w:divBdr>
        <w:top w:val="none" w:sz="0" w:space="0" w:color="auto"/>
        <w:left w:val="none" w:sz="0" w:space="0" w:color="auto"/>
        <w:bottom w:val="none" w:sz="0" w:space="0" w:color="auto"/>
        <w:right w:val="none" w:sz="0" w:space="0" w:color="auto"/>
      </w:divBdr>
    </w:div>
    <w:div w:id="786199529">
      <w:marLeft w:val="480"/>
      <w:marRight w:val="0"/>
      <w:marTop w:val="0"/>
      <w:marBottom w:val="0"/>
      <w:divBdr>
        <w:top w:val="none" w:sz="0" w:space="0" w:color="auto"/>
        <w:left w:val="none" w:sz="0" w:space="0" w:color="auto"/>
        <w:bottom w:val="none" w:sz="0" w:space="0" w:color="auto"/>
        <w:right w:val="none" w:sz="0" w:space="0" w:color="auto"/>
      </w:divBdr>
    </w:div>
    <w:div w:id="786313740">
      <w:bodyDiv w:val="1"/>
      <w:marLeft w:val="0"/>
      <w:marRight w:val="0"/>
      <w:marTop w:val="0"/>
      <w:marBottom w:val="0"/>
      <w:divBdr>
        <w:top w:val="none" w:sz="0" w:space="0" w:color="auto"/>
        <w:left w:val="none" w:sz="0" w:space="0" w:color="auto"/>
        <w:bottom w:val="none" w:sz="0" w:space="0" w:color="auto"/>
        <w:right w:val="none" w:sz="0" w:space="0" w:color="auto"/>
      </w:divBdr>
    </w:div>
    <w:div w:id="786433390">
      <w:marLeft w:val="480"/>
      <w:marRight w:val="0"/>
      <w:marTop w:val="0"/>
      <w:marBottom w:val="0"/>
      <w:divBdr>
        <w:top w:val="none" w:sz="0" w:space="0" w:color="auto"/>
        <w:left w:val="none" w:sz="0" w:space="0" w:color="auto"/>
        <w:bottom w:val="none" w:sz="0" w:space="0" w:color="auto"/>
        <w:right w:val="none" w:sz="0" w:space="0" w:color="auto"/>
      </w:divBdr>
    </w:div>
    <w:div w:id="787043916">
      <w:marLeft w:val="480"/>
      <w:marRight w:val="0"/>
      <w:marTop w:val="0"/>
      <w:marBottom w:val="0"/>
      <w:divBdr>
        <w:top w:val="none" w:sz="0" w:space="0" w:color="auto"/>
        <w:left w:val="none" w:sz="0" w:space="0" w:color="auto"/>
        <w:bottom w:val="none" w:sz="0" w:space="0" w:color="auto"/>
        <w:right w:val="none" w:sz="0" w:space="0" w:color="auto"/>
      </w:divBdr>
    </w:div>
    <w:div w:id="787504598">
      <w:bodyDiv w:val="1"/>
      <w:marLeft w:val="0"/>
      <w:marRight w:val="0"/>
      <w:marTop w:val="0"/>
      <w:marBottom w:val="0"/>
      <w:divBdr>
        <w:top w:val="none" w:sz="0" w:space="0" w:color="auto"/>
        <w:left w:val="none" w:sz="0" w:space="0" w:color="auto"/>
        <w:bottom w:val="none" w:sz="0" w:space="0" w:color="auto"/>
        <w:right w:val="none" w:sz="0" w:space="0" w:color="auto"/>
      </w:divBdr>
    </w:div>
    <w:div w:id="787627899">
      <w:bodyDiv w:val="1"/>
      <w:marLeft w:val="0"/>
      <w:marRight w:val="0"/>
      <w:marTop w:val="0"/>
      <w:marBottom w:val="0"/>
      <w:divBdr>
        <w:top w:val="none" w:sz="0" w:space="0" w:color="auto"/>
        <w:left w:val="none" w:sz="0" w:space="0" w:color="auto"/>
        <w:bottom w:val="none" w:sz="0" w:space="0" w:color="auto"/>
        <w:right w:val="none" w:sz="0" w:space="0" w:color="auto"/>
      </w:divBdr>
    </w:div>
    <w:div w:id="787696947">
      <w:marLeft w:val="480"/>
      <w:marRight w:val="0"/>
      <w:marTop w:val="0"/>
      <w:marBottom w:val="0"/>
      <w:divBdr>
        <w:top w:val="none" w:sz="0" w:space="0" w:color="auto"/>
        <w:left w:val="none" w:sz="0" w:space="0" w:color="auto"/>
        <w:bottom w:val="none" w:sz="0" w:space="0" w:color="auto"/>
        <w:right w:val="none" w:sz="0" w:space="0" w:color="auto"/>
      </w:divBdr>
    </w:div>
    <w:div w:id="787889483">
      <w:marLeft w:val="480"/>
      <w:marRight w:val="0"/>
      <w:marTop w:val="0"/>
      <w:marBottom w:val="0"/>
      <w:divBdr>
        <w:top w:val="none" w:sz="0" w:space="0" w:color="auto"/>
        <w:left w:val="none" w:sz="0" w:space="0" w:color="auto"/>
        <w:bottom w:val="none" w:sz="0" w:space="0" w:color="auto"/>
        <w:right w:val="none" w:sz="0" w:space="0" w:color="auto"/>
      </w:divBdr>
    </w:div>
    <w:div w:id="787964835">
      <w:marLeft w:val="480"/>
      <w:marRight w:val="0"/>
      <w:marTop w:val="0"/>
      <w:marBottom w:val="0"/>
      <w:divBdr>
        <w:top w:val="none" w:sz="0" w:space="0" w:color="auto"/>
        <w:left w:val="none" w:sz="0" w:space="0" w:color="auto"/>
        <w:bottom w:val="none" w:sz="0" w:space="0" w:color="auto"/>
        <w:right w:val="none" w:sz="0" w:space="0" w:color="auto"/>
      </w:divBdr>
    </w:div>
    <w:div w:id="788164127">
      <w:marLeft w:val="480"/>
      <w:marRight w:val="0"/>
      <w:marTop w:val="0"/>
      <w:marBottom w:val="0"/>
      <w:divBdr>
        <w:top w:val="none" w:sz="0" w:space="0" w:color="auto"/>
        <w:left w:val="none" w:sz="0" w:space="0" w:color="auto"/>
        <w:bottom w:val="none" w:sz="0" w:space="0" w:color="auto"/>
        <w:right w:val="none" w:sz="0" w:space="0" w:color="auto"/>
      </w:divBdr>
    </w:div>
    <w:div w:id="788280099">
      <w:marLeft w:val="480"/>
      <w:marRight w:val="0"/>
      <w:marTop w:val="0"/>
      <w:marBottom w:val="0"/>
      <w:divBdr>
        <w:top w:val="none" w:sz="0" w:space="0" w:color="auto"/>
        <w:left w:val="none" w:sz="0" w:space="0" w:color="auto"/>
        <w:bottom w:val="none" w:sz="0" w:space="0" w:color="auto"/>
        <w:right w:val="none" w:sz="0" w:space="0" w:color="auto"/>
      </w:divBdr>
    </w:div>
    <w:div w:id="788822276">
      <w:bodyDiv w:val="1"/>
      <w:marLeft w:val="0"/>
      <w:marRight w:val="0"/>
      <w:marTop w:val="0"/>
      <w:marBottom w:val="0"/>
      <w:divBdr>
        <w:top w:val="none" w:sz="0" w:space="0" w:color="auto"/>
        <w:left w:val="none" w:sz="0" w:space="0" w:color="auto"/>
        <w:bottom w:val="none" w:sz="0" w:space="0" w:color="auto"/>
        <w:right w:val="none" w:sz="0" w:space="0" w:color="auto"/>
      </w:divBdr>
    </w:div>
    <w:div w:id="788933932">
      <w:marLeft w:val="480"/>
      <w:marRight w:val="0"/>
      <w:marTop w:val="0"/>
      <w:marBottom w:val="0"/>
      <w:divBdr>
        <w:top w:val="none" w:sz="0" w:space="0" w:color="auto"/>
        <w:left w:val="none" w:sz="0" w:space="0" w:color="auto"/>
        <w:bottom w:val="none" w:sz="0" w:space="0" w:color="auto"/>
        <w:right w:val="none" w:sz="0" w:space="0" w:color="auto"/>
      </w:divBdr>
    </w:div>
    <w:div w:id="789664515">
      <w:marLeft w:val="480"/>
      <w:marRight w:val="0"/>
      <w:marTop w:val="0"/>
      <w:marBottom w:val="0"/>
      <w:divBdr>
        <w:top w:val="none" w:sz="0" w:space="0" w:color="auto"/>
        <w:left w:val="none" w:sz="0" w:space="0" w:color="auto"/>
        <w:bottom w:val="none" w:sz="0" w:space="0" w:color="auto"/>
        <w:right w:val="none" w:sz="0" w:space="0" w:color="auto"/>
      </w:divBdr>
    </w:div>
    <w:div w:id="790129076">
      <w:marLeft w:val="480"/>
      <w:marRight w:val="0"/>
      <w:marTop w:val="0"/>
      <w:marBottom w:val="0"/>
      <w:divBdr>
        <w:top w:val="none" w:sz="0" w:space="0" w:color="auto"/>
        <w:left w:val="none" w:sz="0" w:space="0" w:color="auto"/>
        <w:bottom w:val="none" w:sz="0" w:space="0" w:color="auto"/>
        <w:right w:val="none" w:sz="0" w:space="0" w:color="auto"/>
      </w:divBdr>
    </w:div>
    <w:div w:id="790590820">
      <w:bodyDiv w:val="1"/>
      <w:marLeft w:val="0"/>
      <w:marRight w:val="0"/>
      <w:marTop w:val="0"/>
      <w:marBottom w:val="0"/>
      <w:divBdr>
        <w:top w:val="none" w:sz="0" w:space="0" w:color="auto"/>
        <w:left w:val="none" w:sz="0" w:space="0" w:color="auto"/>
        <w:bottom w:val="none" w:sz="0" w:space="0" w:color="auto"/>
        <w:right w:val="none" w:sz="0" w:space="0" w:color="auto"/>
      </w:divBdr>
    </w:div>
    <w:div w:id="791168612">
      <w:marLeft w:val="480"/>
      <w:marRight w:val="0"/>
      <w:marTop w:val="0"/>
      <w:marBottom w:val="0"/>
      <w:divBdr>
        <w:top w:val="none" w:sz="0" w:space="0" w:color="auto"/>
        <w:left w:val="none" w:sz="0" w:space="0" w:color="auto"/>
        <w:bottom w:val="none" w:sz="0" w:space="0" w:color="auto"/>
        <w:right w:val="none" w:sz="0" w:space="0" w:color="auto"/>
      </w:divBdr>
    </w:div>
    <w:div w:id="791248750">
      <w:marLeft w:val="480"/>
      <w:marRight w:val="0"/>
      <w:marTop w:val="0"/>
      <w:marBottom w:val="0"/>
      <w:divBdr>
        <w:top w:val="none" w:sz="0" w:space="0" w:color="auto"/>
        <w:left w:val="none" w:sz="0" w:space="0" w:color="auto"/>
        <w:bottom w:val="none" w:sz="0" w:space="0" w:color="auto"/>
        <w:right w:val="none" w:sz="0" w:space="0" w:color="auto"/>
      </w:divBdr>
    </w:div>
    <w:div w:id="791440678">
      <w:marLeft w:val="480"/>
      <w:marRight w:val="0"/>
      <w:marTop w:val="0"/>
      <w:marBottom w:val="0"/>
      <w:divBdr>
        <w:top w:val="none" w:sz="0" w:space="0" w:color="auto"/>
        <w:left w:val="none" w:sz="0" w:space="0" w:color="auto"/>
        <w:bottom w:val="none" w:sz="0" w:space="0" w:color="auto"/>
        <w:right w:val="none" w:sz="0" w:space="0" w:color="auto"/>
      </w:divBdr>
    </w:div>
    <w:div w:id="792527074">
      <w:marLeft w:val="480"/>
      <w:marRight w:val="0"/>
      <w:marTop w:val="0"/>
      <w:marBottom w:val="0"/>
      <w:divBdr>
        <w:top w:val="none" w:sz="0" w:space="0" w:color="auto"/>
        <w:left w:val="none" w:sz="0" w:space="0" w:color="auto"/>
        <w:bottom w:val="none" w:sz="0" w:space="0" w:color="auto"/>
        <w:right w:val="none" w:sz="0" w:space="0" w:color="auto"/>
      </w:divBdr>
    </w:div>
    <w:div w:id="792596698">
      <w:marLeft w:val="480"/>
      <w:marRight w:val="0"/>
      <w:marTop w:val="0"/>
      <w:marBottom w:val="0"/>
      <w:divBdr>
        <w:top w:val="none" w:sz="0" w:space="0" w:color="auto"/>
        <w:left w:val="none" w:sz="0" w:space="0" w:color="auto"/>
        <w:bottom w:val="none" w:sz="0" w:space="0" w:color="auto"/>
        <w:right w:val="none" w:sz="0" w:space="0" w:color="auto"/>
      </w:divBdr>
    </w:div>
    <w:div w:id="793065416">
      <w:marLeft w:val="480"/>
      <w:marRight w:val="0"/>
      <w:marTop w:val="0"/>
      <w:marBottom w:val="0"/>
      <w:divBdr>
        <w:top w:val="none" w:sz="0" w:space="0" w:color="auto"/>
        <w:left w:val="none" w:sz="0" w:space="0" w:color="auto"/>
        <w:bottom w:val="none" w:sz="0" w:space="0" w:color="auto"/>
        <w:right w:val="none" w:sz="0" w:space="0" w:color="auto"/>
      </w:divBdr>
    </w:div>
    <w:div w:id="793400986">
      <w:bodyDiv w:val="1"/>
      <w:marLeft w:val="0"/>
      <w:marRight w:val="0"/>
      <w:marTop w:val="0"/>
      <w:marBottom w:val="0"/>
      <w:divBdr>
        <w:top w:val="none" w:sz="0" w:space="0" w:color="auto"/>
        <w:left w:val="none" w:sz="0" w:space="0" w:color="auto"/>
        <w:bottom w:val="none" w:sz="0" w:space="0" w:color="auto"/>
        <w:right w:val="none" w:sz="0" w:space="0" w:color="auto"/>
      </w:divBdr>
    </w:div>
    <w:div w:id="793407598">
      <w:bodyDiv w:val="1"/>
      <w:marLeft w:val="0"/>
      <w:marRight w:val="0"/>
      <w:marTop w:val="0"/>
      <w:marBottom w:val="0"/>
      <w:divBdr>
        <w:top w:val="none" w:sz="0" w:space="0" w:color="auto"/>
        <w:left w:val="none" w:sz="0" w:space="0" w:color="auto"/>
        <w:bottom w:val="none" w:sz="0" w:space="0" w:color="auto"/>
        <w:right w:val="none" w:sz="0" w:space="0" w:color="auto"/>
      </w:divBdr>
    </w:div>
    <w:div w:id="793526549">
      <w:marLeft w:val="480"/>
      <w:marRight w:val="0"/>
      <w:marTop w:val="0"/>
      <w:marBottom w:val="0"/>
      <w:divBdr>
        <w:top w:val="none" w:sz="0" w:space="0" w:color="auto"/>
        <w:left w:val="none" w:sz="0" w:space="0" w:color="auto"/>
        <w:bottom w:val="none" w:sz="0" w:space="0" w:color="auto"/>
        <w:right w:val="none" w:sz="0" w:space="0" w:color="auto"/>
      </w:divBdr>
    </w:div>
    <w:div w:id="793905224">
      <w:bodyDiv w:val="1"/>
      <w:marLeft w:val="0"/>
      <w:marRight w:val="0"/>
      <w:marTop w:val="0"/>
      <w:marBottom w:val="0"/>
      <w:divBdr>
        <w:top w:val="none" w:sz="0" w:space="0" w:color="auto"/>
        <w:left w:val="none" w:sz="0" w:space="0" w:color="auto"/>
        <w:bottom w:val="none" w:sz="0" w:space="0" w:color="auto"/>
        <w:right w:val="none" w:sz="0" w:space="0" w:color="auto"/>
      </w:divBdr>
    </w:div>
    <w:div w:id="793905392">
      <w:marLeft w:val="480"/>
      <w:marRight w:val="0"/>
      <w:marTop w:val="0"/>
      <w:marBottom w:val="0"/>
      <w:divBdr>
        <w:top w:val="none" w:sz="0" w:space="0" w:color="auto"/>
        <w:left w:val="none" w:sz="0" w:space="0" w:color="auto"/>
        <w:bottom w:val="none" w:sz="0" w:space="0" w:color="auto"/>
        <w:right w:val="none" w:sz="0" w:space="0" w:color="auto"/>
      </w:divBdr>
    </w:div>
    <w:div w:id="796030946">
      <w:marLeft w:val="480"/>
      <w:marRight w:val="0"/>
      <w:marTop w:val="0"/>
      <w:marBottom w:val="0"/>
      <w:divBdr>
        <w:top w:val="none" w:sz="0" w:space="0" w:color="auto"/>
        <w:left w:val="none" w:sz="0" w:space="0" w:color="auto"/>
        <w:bottom w:val="none" w:sz="0" w:space="0" w:color="auto"/>
        <w:right w:val="none" w:sz="0" w:space="0" w:color="auto"/>
      </w:divBdr>
    </w:div>
    <w:div w:id="796291636">
      <w:marLeft w:val="480"/>
      <w:marRight w:val="0"/>
      <w:marTop w:val="0"/>
      <w:marBottom w:val="0"/>
      <w:divBdr>
        <w:top w:val="none" w:sz="0" w:space="0" w:color="auto"/>
        <w:left w:val="none" w:sz="0" w:space="0" w:color="auto"/>
        <w:bottom w:val="none" w:sz="0" w:space="0" w:color="auto"/>
        <w:right w:val="none" w:sz="0" w:space="0" w:color="auto"/>
      </w:divBdr>
    </w:div>
    <w:div w:id="796490836">
      <w:marLeft w:val="480"/>
      <w:marRight w:val="0"/>
      <w:marTop w:val="0"/>
      <w:marBottom w:val="0"/>
      <w:divBdr>
        <w:top w:val="none" w:sz="0" w:space="0" w:color="auto"/>
        <w:left w:val="none" w:sz="0" w:space="0" w:color="auto"/>
        <w:bottom w:val="none" w:sz="0" w:space="0" w:color="auto"/>
        <w:right w:val="none" w:sz="0" w:space="0" w:color="auto"/>
      </w:divBdr>
    </w:div>
    <w:div w:id="797181896">
      <w:bodyDiv w:val="1"/>
      <w:marLeft w:val="0"/>
      <w:marRight w:val="0"/>
      <w:marTop w:val="0"/>
      <w:marBottom w:val="0"/>
      <w:divBdr>
        <w:top w:val="none" w:sz="0" w:space="0" w:color="auto"/>
        <w:left w:val="none" w:sz="0" w:space="0" w:color="auto"/>
        <w:bottom w:val="none" w:sz="0" w:space="0" w:color="auto"/>
        <w:right w:val="none" w:sz="0" w:space="0" w:color="auto"/>
      </w:divBdr>
    </w:div>
    <w:div w:id="797382158">
      <w:marLeft w:val="480"/>
      <w:marRight w:val="0"/>
      <w:marTop w:val="0"/>
      <w:marBottom w:val="0"/>
      <w:divBdr>
        <w:top w:val="none" w:sz="0" w:space="0" w:color="auto"/>
        <w:left w:val="none" w:sz="0" w:space="0" w:color="auto"/>
        <w:bottom w:val="none" w:sz="0" w:space="0" w:color="auto"/>
        <w:right w:val="none" w:sz="0" w:space="0" w:color="auto"/>
      </w:divBdr>
    </w:div>
    <w:div w:id="797455575">
      <w:marLeft w:val="480"/>
      <w:marRight w:val="0"/>
      <w:marTop w:val="0"/>
      <w:marBottom w:val="0"/>
      <w:divBdr>
        <w:top w:val="none" w:sz="0" w:space="0" w:color="auto"/>
        <w:left w:val="none" w:sz="0" w:space="0" w:color="auto"/>
        <w:bottom w:val="none" w:sz="0" w:space="0" w:color="auto"/>
        <w:right w:val="none" w:sz="0" w:space="0" w:color="auto"/>
      </w:divBdr>
    </w:div>
    <w:div w:id="797913318">
      <w:marLeft w:val="480"/>
      <w:marRight w:val="0"/>
      <w:marTop w:val="0"/>
      <w:marBottom w:val="0"/>
      <w:divBdr>
        <w:top w:val="none" w:sz="0" w:space="0" w:color="auto"/>
        <w:left w:val="none" w:sz="0" w:space="0" w:color="auto"/>
        <w:bottom w:val="none" w:sz="0" w:space="0" w:color="auto"/>
        <w:right w:val="none" w:sz="0" w:space="0" w:color="auto"/>
      </w:divBdr>
    </w:div>
    <w:div w:id="798256739">
      <w:marLeft w:val="480"/>
      <w:marRight w:val="0"/>
      <w:marTop w:val="0"/>
      <w:marBottom w:val="0"/>
      <w:divBdr>
        <w:top w:val="none" w:sz="0" w:space="0" w:color="auto"/>
        <w:left w:val="none" w:sz="0" w:space="0" w:color="auto"/>
        <w:bottom w:val="none" w:sz="0" w:space="0" w:color="auto"/>
        <w:right w:val="none" w:sz="0" w:space="0" w:color="auto"/>
      </w:divBdr>
    </w:div>
    <w:div w:id="798260870">
      <w:bodyDiv w:val="1"/>
      <w:marLeft w:val="0"/>
      <w:marRight w:val="0"/>
      <w:marTop w:val="0"/>
      <w:marBottom w:val="0"/>
      <w:divBdr>
        <w:top w:val="none" w:sz="0" w:space="0" w:color="auto"/>
        <w:left w:val="none" w:sz="0" w:space="0" w:color="auto"/>
        <w:bottom w:val="none" w:sz="0" w:space="0" w:color="auto"/>
        <w:right w:val="none" w:sz="0" w:space="0" w:color="auto"/>
      </w:divBdr>
    </w:div>
    <w:div w:id="799030106">
      <w:bodyDiv w:val="1"/>
      <w:marLeft w:val="0"/>
      <w:marRight w:val="0"/>
      <w:marTop w:val="0"/>
      <w:marBottom w:val="0"/>
      <w:divBdr>
        <w:top w:val="none" w:sz="0" w:space="0" w:color="auto"/>
        <w:left w:val="none" w:sz="0" w:space="0" w:color="auto"/>
        <w:bottom w:val="none" w:sz="0" w:space="0" w:color="auto"/>
        <w:right w:val="none" w:sz="0" w:space="0" w:color="auto"/>
      </w:divBdr>
    </w:div>
    <w:div w:id="799962033">
      <w:marLeft w:val="480"/>
      <w:marRight w:val="0"/>
      <w:marTop w:val="0"/>
      <w:marBottom w:val="0"/>
      <w:divBdr>
        <w:top w:val="none" w:sz="0" w:space="0" w:color="auto"/>
        <w:left w:val="none" w:sz="0" w:space="0" w:color="auto"/>
        <w:bottom w:val="none" w:sz="0" w:space="0" w:color="auto"/>
        <w:right w:val="none" w:sz="0" w:space="0" w:color="auto"/>
      </w:divBdr>
    </w:div>
    <w:div w:id="800076541">
      <w:marLeft w:val="480"/>
      <w:marRight w:val="0"/>
      <w:marTop w:val="0"/>
      <w:marBottom w:val="0"/>
      <w:divBdr>
        <w:top w:val="none" w:sz="0" w:space="0" w:color="auto"/>
        <w:left w:val="none" w:sz="0" w:space="0" w:color="auto"/>
        <w:bottom w:val="none" w:sz="0" w:space="0" w:color="auto"/>
        <w:right w:val="none" w:sz="0" w:space="0" w:color="auto"/>
      </w:divBdr>
    </w:div>
    <w:div w:id="800196400">
      <w:bodyDiv w:val="1"/>
      <w:marLeft w:val="0"/>
      <w:marRight w:val="0"/>
      <w:marTop w:val="0"/>
      <w:marBottom w:val="0"/>
      <w:divBdr>
        <w:top w:val="none" w:sz="0" w:space="0" w:color="auto"/>
        <w:left w:val="none" w:sz="0" w:space="0" w:color="auto"/>
        <w:bottom w:val="none" w:sz="0" w:space="0" w:color="auto"/>
        <w:right w:val="none" w:sz="0" w:space="0" w:color="auto"/>
      </w:divBdr>
    </w:div>
    <w:div w:id="801002641">
      <w:marLeft w:val="480"/>
      <w:marRight w:val="0"/>
      <w:marTop w:val="0"/>
      <w:marBottom w:val="0"/>
      <w:divBdr>
        <w:top w:val="none" w:sz="0" w:space="0" w:color="auto"/>
        <w:left w:val="none" w:sz="0" w:space="0" w:color="auto"/>
        <w:bottom w:val="none" w:sz="0" w:space="0" w:color="auto"/>
        <w:right w:val="none" w:sz="0" w:space="0" w:color="auto"/>
      </w:divBdr>
    </w:div>
    <w:div w:id="801533594">
      <w:marLeft w:val="480"/>
      <w:marRight w:val="0"/>
      <w:marTop w:val="0"/>
      <w:marBottom w:val="0"/>
      <w:divBdr>
        <w:top w:val="none" w:sz="0" w:space="0" w:color="auto"/>
        <w:left w:val="none" w:sz="0" w:space="0" w:color="auto"/>
        <w:bottom w:val="none" w:sz="0" w:space="0" w:color="auto"/>
        <w:right w:val="none" w:sz="0" w:space="0" w:color="auto"/>
      </w:divBdr>
    </w:div>
    <w:div w:id="802381703">
      <w:marLeft w:val="480"/>
      <w:marRight w:val="0"/>
      <w:marTop w:val="0"/>
      <w:marBottom w:val="0"/>
      <w:divBdr>
        <w:top w:val="none" w:sz="0" w:space="0" w:color="auto"/>
        <w:left w:val="none" w:sz="0" w:space="0" w:color="auto"/>
        <w:bottom w:val="none" w:sz="0" w:space="0" w:color="auto"/>
        <w:right w:val="none" w:sz="0" w:space="0" w:color="auto"/>
      </w:divBdr>
    </w:div>
    <w:div w:id="802692901">
      <w:marLeft w:val="480"/>
      <w:marRight w:val="0"/>
      <w:marTop w:val="0"/>
      <w:marBottom w:val="0"/>
      <w:divBdr>
        <w:top w:val="none" w:sz="0" w:space="0" w:color="auto"/>
        <w:left w:val="none" w:sz="0" w:space="0" w:color="auto"/>
        <w:bottom w:val="none" w:sz="0" w:space="0" w:color="auto"/>
        <w:right w:val="none" w:sz="0" w:space="0" w:color="auto"/>
      </w:divBdr>
    </w:div>
    <w:div w:id="802694636">
      <w:marLeft w:val="480"/>
      <w:marRight w:val="0"/>
      <w:marTop w:val="0"/>
      <w:marBottom w:val="0"/>
      <w:divBdr>
        <w:top w:val="none" w:sz="0" w:space="0" w:color="auto"/>
        <w:left w:val="none" w:sz="0" w:space="0" w:color="auto"/>
        <w:bottom w:val="none" w:sz="0" w:space="0" w:color="auto"/>
        <w:right w:val="none" w:sz="0" w:space="0" w:color="auto"/>
      </w:divBdr>
    </w:div>
    <w:div w:id="802775012">
      <w:marLeft w:val="480"/>
      <w:marRight w:val="0"/>
      <w:marTop w:val="0"/>
      <w:marBottom w:val="0"/>
      <w:divBdr>
        <w:top w:val="none" w:sz="0" w:space="0" w:color="auto"/>
        <w:left w:val="none" w:sz="0" w:space="0" w:color="auto"/>
        <w:bottom w:val="none" w:sz="0" w:space="0" w:color="auto"/>
        <w:right w:val="none" w:sz="0" w:space="0" w:color="auto"/>
      </w:divBdr>
    </w:div>
    <w:div w:id="802887216">
      <w:marLeft w:val="480"/>
      <w:marRight w:val="0"/>
      <w:marTop w:val="0"/>
      <w:marBottom w:val="0"/>
      <w:divBdr>
        <w:top w:val="none" w:sz="0" w:space="0" w:color="auto"/>
        <w:left w:val="none" w:sz="0" w:space="0" w:color="auto"/>
        <w:bottom w:val="none" w:sz="0" w:space="0" w:color="auto"/>
        <w:right w:val="none" w:sz="0" w:space="0" w:color="auto"/>
      </w:divBdr>
    </w:div>
    <w:div w:id="803040153">
      <w:marLeft w:val="480"/>
      <w:marRight w:val="0"/>
      <w:marTop w:val="0"/>
      <w:marBottom w:val="0"/>
      <w:divBdr>
        <w:top w:val="none" w:sz="0" w:space="0" w:color="auto"/>
        <w:left w:val="none" w:sz="0" w:space="0" w:color="auto"/>
        <w:bottom w:val="none" w:sz="0" w:space="0" w:color="auto"/>
        <w:right w:val="none" w:sz="0" w:space="0" w:color="auto"/>
      </w:divBdr>
    </w:div>
    <w:div w:id="803163046">
      <w:marLeft w:val="480"/>
      <w:marRight w:val="0"/>
      <w:marTop w:val="0"/>
      <w:marBottom w:val="0"/>
      <w:divBdr>
        <w:top w:val="none" w:sz="0" w:space="0" w:color="auto"/>
        <w:left w:val="none" w:sz="0" w:space="0" w:color="auto"/>
        <w:bottom w:val="none" w:sz="0" w:space="0" w:color="auto"/>
        <w:right w:val="none" w:sz="0" w:space="0" w:color="auto"/>
      </w:divBdr>
    </w:div>
    <w:div w:id="803935645">
      <w:marLeft w:val="480"/>
      <w:marRight w:val="0"/>
      <w:marTop w:val="0"/>
      <w:marBottom w:val="0"/>
      <w:divBdr>
        <w:top w:val="none" w:sz="0" w:space="0" w:color="auto"/>
        <w:left w:val="none" w:sz="0" w:space="0" w:color="auto"/>
        <w:bottom w:val="none" w:sz="0" w:space="0" w:color="auto"/>
        <w:right w:val="none" w:sz="0" w:space="0" w:color="auto"/>
      </w:divBdr>
    </w:div>
    <w:div w:id="804349752">
      <w:marLeft w:val="480"/>
      <w:marRight w:val="0"/>
      <w:marTop w:val="0"/>
      <w:marBottom w:val="0"/>
      <w:divBdr>
        <w:top w:val="none" w:sz="0" w:space="0" w:color="auto"/>
        <w:left w:val="none" w:sz="0" w:space="0" w:color="auto"/>
        <w:bottom w:val="none" w:sz="0" w:space="0" w:color="auto"/>
        <w:right w:val="none" w:sz="0" w:space="0" w:color="auto"/>
      </w:divBdr>
    </w:div>
    <w:div w:id="804588551">
      <w:marLeft w:val="480"/>
      <w:marRight w:val="0"/>
      <w:marTop w:val="0"/>
      <w:marBottom w:val="0"/>
      <w:divBdr>
        <w:top w:val="none" w:sz="0" w:space="0" w:color="auto"/>
        <w:left w:val="none" w:sz="0" w:space="0" w:color="auto"/>
        <w:bottom w:val="none" w:sz="0" w:space="0" w:color="auto"/>
        <w:right w:val="none" w:sz="0" w:space="0" w:color="auto"/>
      </w:divBdr>
    </w:div>
    <w:div w:id="804591993">
      <w:marLeft w:val="480"/>
      <w:marRight w:val="0"/>
      <w:marTop w:val="0"/>
      <w:marBottom w:val="0"/>
      <w:divBdr>
        <w:top w:val="none" w:sz="0" w:space="0" w:color="auto"/>
        <w:left w:val="none" w:sz="0" w:space="0" w:color="auto"/>
        <w:bottom w:val="none" w:sz="0" w:space="0" w:color="auto"/>
        <w:right w:val="none" w:sz="0" w:space="0" w:color="auto"/>
      </w:divBdr>
    </w:div>
    <w:div w:id="804926312">
      <w:marLeft w:val="480"/>
      <w:marRight w:val="0"/>
      <w:marTop w:val="0"/>
      <w:marBottom w:val="0"/>
      <w:divBdr>
        <w:top w:val="none" w:sz="0" w:space="0" w:color="auto"/>
        <w:left w:val="none" w:sz="0" w:space="0" w:color="auto"/>
        <w:bottom w:val="none" w:sz="0" w:space="0" w:color="auto"/>
        <w:right w:val="none" w:sz="0" w:space="0" w:color="auto"/>
      </w:divBdr>
    </w:div>
    <w:div w:id="804931258">
      <w:marLeft w:val="480"/>
      <w:marRight w:val="0"/>
      <w:marTop w:val="0"/>
      <w:marBottom w:val="0"/>
      <w:divBdr>
        <w:top w:val="none" w:sz="0" w:space="0" w:color="auto"/>
        <w:left w:val="none" w:sz="0" w:space="0" w:color="auto"/>
        <w:bottom w:val="none" w:sz="0" w:space="0" w:color="auto"/>
        <w:right w:val="none" w:sz="0" w:space="0" w:color="auto"/>
      </w:divBdr>
    </w:div>
    <w:div w:id="805005526">
      <w:bodyDiv w:val="1"/>
      <w:marLeft w:val="0"/>
      <w:marRight w:val="0"/>
      <w:marTop w:val="0"/>
      <w:marBottom w:val="0"/>
      <w:divBdr>
        <w:top w:val="none" w:sz="0" w:space="0" w:color="auto"/>
        <w:left w:val="none" w:sz="0" w:space="0" w:color="auto"/>
        <w:bottom w:val="none" w:sz="0" w:space="0" w:color="auto"/>
        <w:right w:val="none" w:sz="0" w:space="0" w:color="auto"/>
      </w:divBdr>
    </w:div>
    <w:div w:id="805661839">
      <w:marLeft w:val="480"/>
      <w:marRight w:val="0"/>
      <w:marTop w:val="0"/>
      <w:marBottom w:val="0"/>
      <w:divBdr>
        <w:top w:val="none" w:sz="0" w:space="0" w:color="auto"/>
        <w:left w:val="none" w:sz="0" w:space="0" w:color="auto"/>
        <w:bottom w:val="none" w:sz="0" w:space="0" w:color="auto"/>
        <w:right w:val="none" w:sz="0" w:space="0" w:color="auto"/>
      </w:divBdr>
    </w:div>
    <w:div w:id="806439128">
      <w:marLeft w:val="480"/>
      <w:marRight w:val="0"/>
      <w:marTop w:val="0"/>
      <w:marBottom w:val="0"/>
      <w:divBdr>
        <w:top w:val="none" w:sz="0" w:space="0" w:color="auto"/>
        <w:left w:val="none" w:sz="0" w:space="0" w:color="auto"/>
        <w:bottom w:val="none" w:sz="0" w:space="0" w:color="auto"/>
        <w:right w:val="none" w:sz="0" w:space="0" w:color="auto"/>
      </w:divBdr>
    </w:div>
    <w:div w:id="806818841">
      <w:marLeft w:val="480"/>
      <w:marRight w:val="0"/>
      <w:marTop w:val="0"/>
      <w:marBottom w:val="0"/>
      <w:divBdr>
        <w:top w:val="none" w:sz="0" w:space="0" w:color="auto"/>
        <w:left w:val="none" w:sz="0" w:space="0" w:color="auto"/>
        <w:bottom w:val="none" w:sz="0" w:space="0" w:color="auto"/>
        <w:right w:val="none" w:sz="0" w:space="0" w:color="auto"/>
      </w:divBdr>
    </w:div>
    <w:div w:id="806968706">
      <w:marLeft w:val="480"/>
      <w:marRight w:val="0"/>
      <w:marTop w:val="0"/>
      <w:marBottom w:val="0"/>
      <w:divBdr>
        <w:top w:val="none" w:sz="0" w:space="0" w:color="auto"/>
        <w:left w:val="none" w:sz="0" w:space="0" w:color="auto"/>
        <w:bottom w:val="none" w:sz="0" w:space="0" w:color="auto"/>
        <w:right w:val="none" w:sz="0" w:space="0" w:color="auto"/>
      </w:divBdr>
    </w:div>
    <w:div w:id="807086599">
      <w:bodyDiv w:val="1"/>
      <w:marLeft w:val="0"/>
      <w:marRight w:val="0"/>
      <w:marTop w:val="0"/>
      <w:marBottom w:val="0"/>
      <w:divBdr>
        <w:top w:val="none" w:sz="0" w:space="0" w:color="auto"/>
        <w:left w:val="none" w:sz="0" w:space="0" w:color="auto"/>
        <w:bottom w:val="none" w:sz="0" w:space="0" w:color="auto"/>
        <w:right w:val="none" w:sz="0" w:space="0" w:color="auto"/>
      </w:divBdr>
    </w:div>
    <w:div w:id="807093215">
      <w:marLeft w:val="480"/>
      <w:marRight w:val="0"/>
      <w:marTop w:val="0"/>
      <w:marBottom w:val="0"/>
      <w:divBdr>
        <w:top w:val="none" w:sz="0" w:space="0" w:color="auto"/>
        <w:left w:val="none" w:sz="0" w:space="0" w:color="auto"/>
        <w:bottom w:val="none" w:sz="0" w:space="0" w:color="auto"/>
        <w:right w:val="none" w:sz="0" w:space="0" w:color="auto"/>
      </w:divBdr>
    </w:div>
    <w:div w:id="807093287">
      <w:marLeft w:val="480"/>
      <w:marRight w:val="0"/>
      <w:marTop w:val="0"/>
      <w:marBottom w:val="0"/>
      <w:divBdr>
        <w:top w:val="none" w:sz="0" w:space="0" w:color="auto"/>
        <w:left w:val="none" w:sz="0" w:space="0" w:color="auto"/>
        <w:bottom w:val="none" w:sz="0" w:space="0" w:color="auto"/>
        <w:right w:val="none" w:sz="0" w:space="0" w:color="auto"/>
      </w:divBdr>
    </w:div>
    <w:div w:id="807354727">
      <w:marLeft w:val="480"/>
      <w:marRight w:val="0"/>
      <w:marTop w:val="0"/>
      <w:marBottom w:val="0"/>
      <w:divBdr>
        <w:top w:val="none" w:sz="0" w:space="0" w:color="auto"/>
        <w:left w:val="none" w:sz="0" w:space="0" w:color="auto"/>
        <w:bottom w:val="none" w:sz="0" w:space="0" w:color="auto"/>
        <w:right w:val="none" w:sz="0" w:space="0" w:color="auto"/>
      </w:divBdr>
    </w:div>
    <w:div w:id="807816911">
      <w:marLeft w:val="480"/>
      <w:marRight w:val="0"/>
      <w:marTop w:val="0"/>
      <w:marBottom w:val="0"/>
      <w:divBdr>
        <w:top w:val="none" w:sz="0" w:space="0" w:color="auto"/>
        <w:left w:val="none" w:sz="0" w:space="0" w:color="auto"/>
        <w:bottom w:val="none" w:sz="0" w:space="0" w:color="auto"/>
        <w:right w:val="none" w:sz="0" w:space="0" w:color="auto"/>
      </w:divBdr>
    </w:div>
    <w:div w:id="807892122">
      <w:bodyDiv w:val="1"/>
      <w:marLeft w:val="0"/>
      <w:marRight w:val="0"/>
      <w:marTop w:val="0"/>
      <w:marBottom w:val="0"/>
      <w:divBdr>
        <w:top w:val="none" w:sz="0" w:space="0" w:color="auto"/>
        <w:left w:val="none" w:sz="0" w:space="0" w:color="auto"/>
        <w:bottom w:val="none" w:sz="0" w:space="0" w:color="auto"/>
        <w:right w:val="none" w:sz="0" w:space="0" w:color="auto"/>
      </w:divBdr>
    </w:div>
    <w:div w:id="807936982">
      <w:marLeft w:val="480"/>
      <w:marRight w:val="0"/>
      <w:marTop w:val="0"/>
      <w:marBottom w:val="0"/>
      <w:divBdr>
        <w:top w:val="none" w:sz="0" w:space="0" w:color="auto"/>
        <w:left w:val="none" w:sz="0" w:space="0" w:color="auto"/>
        <w:bottom w:val="none" w:sz="0" w:space="0" w:color="auto"/>
        <w:right w:val="none" w:sz="0" w:space="0" w:color="auto"/>
      </w:divBdr>
    </w:div>
    <w:div w:id="808010840">
      <w:marLeft w:val="480"/>
      <w:marRight w:val="0"/>
      <w:marTop w:val="0"/>
      <w:marBottom w:val="0"/>
      <w:divBdr>
        <w:top w:val="none" w:sz="0" w:space="0" w:color="auto"/>
        <w:left w:val="none" w:sz="0" w:space="0" w:color="auto"/>
        <w:bottom w:val="none" w:sz="0" w:space="0" w:color="auto"/>
        <w:right w:val="none" w:sz="0" w:space="0" w:color="auto"/>
      </w:divBdr>
    </w:div>
    <w:div w:id="808399535">
      <w:bodyDiv w:val="1"/>
      <w:marLeft w:val="0"/>
      <w:marRight w:val="0"/>
      <w:marTop w:val="0"/>
      <w:marBottom w:val="0"/>
      <w:divBdr>
        <w:top w:val="none" w:sz="0" w:space="0" w:color="auto"/>
        <w:left w:val="none" w:sz="0" w:space="0" w:color="auto"/>
        <w:bottom w:val="none" w:sz="0" w:space="0" w:color="auto"/>
        <w:right w:val="none" w:sz="0" w:space="0" w:color="auto"/>
      </w:divBdr>
    </w:div>
    <w:div w:id="808860846">
      <w:marLeft w:val="480"/>
      <w:marRight w:val="0"/>
      <w:marTop w:val="0"/>
      <w:marBottom w:val="0"/>
      <w:divBdr>
        <w:top w:val="none" w:sz="0" w:space="0" w:color="auto"/>
        <w:left w:val="none" w:sz="0" w:space="0" w:color="auto"/>
        <w:bottom w:val="none" w:sz="0" w:space="0" w:color="auto"/>
        <w:right w:val="none" w:sz="0" w:space="0" w:color="auto"/>
      </w:divBdr>
    </w:div>
    <w:div w:id="809715172">
      <w:marLeft w:val="480"/>
      <w:marRight w:val="0"/>
      <w:marTop w:val="0"/>
      <w:marBottom w:val="0"/>
      <w:divBdr>
        <w:top w:val="none" w:sz="0" w:space="0" w:color="auto"/>
        <w:left w:val="none" w:sz="0" w:space="0" w:color="auto"/>
        <w:bottom w:val="none" w:sz="0" w:space="0" w:color="auto"/>
        <w:right w:val="none" w:sz="0" w:space="0" w:color="auto"/>
      </w:divBdr>
    </w:div>
    <w:div w:id="810706619">
      <w:marLeft w:val="480"/>
      <w:marRight w:val="0"/>
      <w:marTop w:val="0"/>
      <w:marBottom w:val="0"/>
      <w:divBdr>
        <w:top w:val="none" w:sz="0" w:space="0" w:color="auto"/>
        <w:left w:val="none" w:sz="0" w:space="0" w:color="auto"/>
        <w:bottom w:val="none" w:sz="0" w:space="0" w:color="auto"/>
        <w:right w:val="none" w:sz="0" w:space="0" w:color="auto"/>
      </w:divBdr>
    </w:div>
    <w:div w:id="810707162">
      <w:marLeft w:val="480"/>
      <w:marRight w:val="0"/>
      <w:marTop w:val="0"/>
      <w:marBottom w:val="0"/>
      <w:divBdr>
        <w:top w:val="none" w:sz="0" w:space="0" w:color="auto"/>
        <w:left w:val="none" w:sz="0" w:space="0" w:color="auto"/>
        <w:bottom w:val="none" w:sz="0" w:space="0" w:color="auto"/>
        <w:right w:val="none" w:sz="0" w:space="0" w:color="auto"/>
      </w:divBdr>
    </w:div>
    <w:div w:id="810752950">
      <w:marLeft w:val="480"/>
      <w:marRight w:val="0"/>
      <w:marTop w:val="0"/>
      <w:marBottom w:val="0"/>
      <w:divBdr>
        <w:top w:val="none" w:sz="0" w:space="0" w:color="auto"/>
        <w:left w:val="none" w:sz="0" w:space="0" w:color="auto"/>
        <w:bottom w:val="none" w:sz="0" w:space="0" w:color="auto"/>
        <w:right w:val="none" w:sz="0" w:space="0" w:color="auto"/>
      </w:divBdr>
    </w:div>
    <w:div w:id="811213114">
      <w:marLeft w:val="480"/>
      <w:marRight w:val="0"/>
      <w:marTop w:val="0"/>
      <w:marBottom w:val="0"/>
      <w:divBdr>
        <w:top w:val="none" w:sz="0" w:space="0" w:color="auto"/>
        <w:left w:val="none" w:sz="0" w:space="0" w:color="auto"/>
        <w:bottom w:val="none" w:sz="0" w:space="0" w:color="auto"/>
        <w:right w:val="none" w:sz="0" w:space="0" w:color="auto"/>
      </w:divBdr>
    </w:div>
    <w:div w:id="811408577">
      <w:marLeft w:val="480"/>
      <w:marRight w:val="0"/>
      <w:marTop w:val="0"/>
      <w:marBottom w:val="0"/>
      <w:divBdr>
        <w:top w:val="none" w:sz="0" w:space="0" w:color="auto"/>
        <w:left w:val="none" w:sz="0" w:space="0" w:color="auto"/>
        <w:bottom w:val="none" w:sz="0" w:space="0" w:color="auto"/>
        <w:right w:val="none" w:sz="0" w:space="0" w:color="auto"/>
      </w:divBdr>
    </w:div>
    <w:div w:id="811412912">
      <w:marLeft w:val="480"/>
      <w:marRight w:val="0"/>
      <w:marTop w:val="0"/>
      <w:marBottom w:val="0"/>
      <w:divBdr>
        <w:top w:val="none" w:sz="0" w:space="0" w:color="auto"/>
        <w:left w:val="none" w:sz="0" w:space="0" w:color="auto"/>
        <w:bottom w:val="none" w:sz="0" w:space="0" w:color="auto"/>
        <w:right w:val="none" w:sz="0" w:space="0" w:color="auto"/>
      </w:divBdr>
    </w:div>
    <w:div w:id="811555549">
      <w:bodyDiv w:val="1"/>
      <w:marLeft w:val="0"/>
      <w:marRight w:val="0"/>
      <w:marTop w:val="0"/>
      <w:marBottom w:val="0"/>
      <w:divBdr>
        <w:top w:val="none" w:sz="0" w:space="0" w:color="auto"/>
        <w:left w:val="none" w:sz="0" w:space="0" w:color="auto"/>
        <w:bottom w:val="none" w:sz="0" w:space="0" w:color="auto"/>
        <w:right w:val="none" w:sz="0" w:space="0" w:color="auto"/>
      </w:divBdr>
    </w:div>
    <w:div w:id="811674405">
      <w:marLeft w:val="480"/>
      <w:marRight w:val="0"/>
      <w:marTop w:val="0"/>
      <w:marBottom w:val="0"/>
      <w:divBdr>
        <w:top w:val="none" w:sz="0" w:space="0" w:color="auto"/>
        <w:left w:val="none" w:sz="0" w:space="0" w:color="auto"/>
        <w:bottom w:val="none" w:sz="0" w:space="0" w:color="auto"/>
        <w:right w:val="none" w:sz="0" w:space="0" w:color="auto"/>
      </w:divBdr>
    </w:div>
    <w:div w:id="811944447">
      <w:marLeft w:val="480"/>
      <w:marRight w:val="0"/>
      <w:marTop w:val="0"/>
      <w:marBottom w:val="0"/>
      <w:divBdr>
        <w:top w:val="none" w:sz="0" w:space="0" w:color="auto"/>
        <w:left w:val="none" w:sz="0" w:space="0" w:color="auto"/>
        <w:bottom w:val="none" w:sz="0" w:space="0" w:color="auto"/>
        <w:right w:val="none" w:sz="0" w:space="0" w:color="auto"/>
      </w:divBdr>
    </w:div>
    <w:div w:id="811944739">
      <w:marLeft w:val="480"/>
      <w:marRight w:val="0"/>
      <w:marTop w:val="0"/>
      <w:marBottom w:val="0"/>
      <w:divBdr>
        <w:top w:val="none" w:sz="0" w:space="0" w:color="auto"/>
        <w:left w:val="none" w:sz="0" w:space="0" w:color="auto"/>
        <w:bottom w:val="none" w:sz="0" w:space="0" w:color="auto"/>
        <w:right w:val="none" w:sz="0" w:space="0" w:color="auto"/>
      </w:divBdr>
    </w:div>
    <w:div w:id="812336464">
      <w:marLeft w:val="480"/>
      <w:marRight w:val="0"/>
      <w:marTop w:val="0"/>
      <w:marBottom w:val="0"/>
      <w:divBdr>
        <w:top w:val="none" w:sz="0" w:space="0" w:color="auto"/>
        <w:left w:val="none" w:sz="0" w:space="0" w:color="auto"/>
        <w:bottom w:val="none" w:sz="0" w:space="0" w:color="auto"/>
        <w:right w:val="none" w:sz="0" w:space="0" w:color="auto"/>
      </w:divBdr>
    </w:div>
    <w:div w:id="812602529">
      <w:marLeft w:val="480"/>
      <w:marRight w:val="0"/>
      <w:marTop w:val="0"/>
      <w:marBottom w:val="0"/>
      <w:divBdr>
        <w:top w:val="none" w:sz="0" w:space="0" w:color="auto"/>
        <w:left w:val="none" w:sz="0" w:space="0" w:color="auto"/>
        <w:bottom w:val="none" w:sz="0" w:space="0" w:color="auto"/>
        <w:right w:val="none" w:sz="0" w:space="0" w:color="auto"/>
      </w:divBdr>
    </w:div>
    <w:div w:id="812912929">
      <w:marLeft w:val="480"/>
      <w:marRight w:val="0"/>
      <w:marTop w:val="0"/>
      <w:marBottom w:val="0"/>
      <w:divBdr>
        <w:top w:val="none" w:sz="0" w:space="0" w:color="auto"/>
        <w:left w:val="none" w:sz="0" w:space="0" w:color="auto"/>
        <w:bottom w:val="none" w:sz="0" w:space="0" w:color="auto"/>
        <w:right w:val="none" w:sz="0" w:space="0" w:color="auto"/>
      </w:divBdr>
    </w:div>
    <w:div w:id="813260407">
      <w:bodyDiv w:val="1"/>
      <w:marLeft w:val="0"/>
      <w:marRight w:val="0"/>
      <w:marTop w:val="0"/>
      <w:marBottom w:val="0"/>
      <w:divBdr>
        <w:top w:val="none" w:sz="0" w:space="0" w:color="auto"/>
        <w:left w:val="none" w:sz="0" w:space="0" w:color="auto"/>
        <w:bottom w:val="none" w:sz="0" w:space="0" w:color="auto"/>
        <w:right w:val="none" w:sz="0" w:space="0" w:color="auto"/>
      </w:divBdr>
    </w:div>
    <w:div w:id="813333172">
      <w:marLeft w:val="480"/>
      <w:marRight w:val="0"/>
      <w:marTop w:val="0"/>
      <w:marBottom w:val="0"/>
      <w:divBdr>
        <w:top w:val="none" w:sz="0" w:space="0" w:color="auto"/>
        <w:left w:val="none" w:sz="0" w:space="0" w:color="auto"/>
        <w:bottom w:val="none" w:sz="0" w:space="0" w:color="auto"/>
        <w:right w:val="none" w:sz="0" w:space="0" w:color="auto"/>
      </w:divBdr>
    </w:div>
    <w:div w:id="813449172">
      <w:marLeft w:val="480"/>
      <w:marRight w:val="0"/>
      <w:marTop w:val="0"/>
      <w:marBottom w:val="0"/>
      <w:divBdr>
        <w:top w:val="none" w:sz="0" w:space="0" w:color="auto"/>
        <w:left w:val="none" w:sz="0" w:space="0" w:color="auto"/>
        <w:bottom w:val="none" w:sz="0" w:space="0" w:color="auto"/>
        <w:right w:val="none" w:sz="0" w:space="0" w:color="auto"/>
      </w:divBdr>
    </w:div>
    <w:div w:id="813987037">
      <w:marLeft w:val="480"/>
      <w:marRight w:val="0"/>
      <w:marTop w:val="0"/>
      <w:marBottom w:val="0"/>
      <w:divBdr>
        <w:top w:val="none" w:sz="0" w:space="0" w:color="auto"/>
        <w:left w:val="none" w:sz="0" w:space="0" w:color="auto"/>
        <w:bottom w:val="none" w:sz="0" w:space="0" w:color="auto"/>
        <w:right w:val="none" w:sz="0" w:space="0" w:color="auto"/>
      </w:divBdr>
    </w:div>
    <w:div w:id="814102664">
      <w:marLeft w:val="480"/>
      <w:marRight w:val="0"/>
      <w:marTop w:val="0"/>
      <w:marBottom w:val="0"/>
      <w:divBdr>
        <w:top w:val="none" w:sz="0" w:space="0" w:color="auto"/>
        <w:left w:val="none" w:sz="0" w:space="0" w:color="auto"/>
        <w:bottom w:val="none" w:sz="0" w:space="0" w:color="auto"/>
        <w:right w:val="none" w:sz="0" w:space="0" w:color="auto"/>
      </w:divBdr>
    </w:div>
    <w:div w:id="815612599">
      <w:marLeft w:val="480"/>
      <w:marRight w:val="0"/>
      <w:marTop w:val="0"/>
      <w:marBottom w:val="0"/>
      <w:divBdr>
        <w:top w:val="none" w:sz="0" w:space="0" w:color="auto"/>
        <w:left w:val="none" w:sz="0" w:space="0" w:color="auto"/>
        <w:bottom w:val="none" w:sz="0" w:space="0" w:color="auto"/>
        <w:right w:val="none" w:sz="0" w:space="0" w:color="auto"/>
      </w:divBdr>
    </w:div>
    <w:div w:id="815682253">
      <w:marLeft w:val="480"/>
      <w:marRight w:val="0"/>
      <w:marTop w:val="0"/>
      <w:marBottom w:val="0"/>
      <w:divBdr>
        <w:top w:val="none" w:sz="0" w:space="0" w:color="auto"/>
        <w:left w:val="none" w:sz="0" w:space="0" w:color="auto"/>
        <w:bottom w:val="none" w:sz="0" w:space="0" w:color="auto"/>
        <w:right w:val="none" w:sz="0" w:space="0" w:color="auto"/>
      </w:divBdr>
    </w:div>
    <w:div w:id="815951181">
      <w:bodyDiv w:val="1"/>
      <w:marLeft w:val="0"/>
      <w:marRight w:val="0"/>
      <w:marTop w:val="0"/>
      <w:marBottom w:val="0"/>
      <w:divBdr>
        <w:top w:val="none" w:sz="0" w:space="0" w:color="auto"/>
        <w:left w:val="none" w:sz="0" w:space="0" w:color="auto"/>
        <w:bottom w:val="none" w:sz="0" w:space="0" w:color="auto"/>
        <w:right w:val="none" w:sz="0" w:space="0" w:color="auto"/>
      </w:divBdr>
    </w:div>
    <w:div w:id="816143429">
      <w:marLeft w:val="480"/>
      <w:marRight w:val="0"/>
      <w:marTop w:val="0"/>
      <w:marBottom w:val="0"/>
      <w:divBdr>
        <w:top w:val="none" w:sz="0" w:space="0" w:color="auto"/>
        <w:left w:val="none" w:sz="0" w:space="0" w:color="auto"/>
        <w:bottom w:val="none" w:sz="0" w:space="0" w:color="auto"/>
        <w:right w:val="none" w:sz="0" w:space="0" w:color="auto"/>
      </w:divBdr>
    </w:div>
    <w:div w:id="816266819">
      <w:marLeft w:val="480"/>
      <w:marRight w:val="0"/>
      <w:marTop w:val="0"/>
      <w:marBottom w:val="0"/>
      <w:divBdr>
        <w:top w:val="none" w:sz="0" w:space="0" w:color="auto"/>
        <w:left w:val="none" w:sz="0" w:space="0" w:color="auto"/>
        <w:bottom w:val="none" w:sz="0" w:space="0" w:color="auto"/>
        <w:right w:val="none" w:sz="0" w:space="0" w:color="auto"/>
      </w:divBdr>
    </w:div>
    <w:div w:id="816724405">
      <w:marLeft w:val="480"/>
      <w:marRight w:val="0"/>
      <w:marTop w:val="0"/>
      <w:marBottom w:val="0"/>
      <w:divBdr>
        <w:top w:val="none" w:sz="0" w:space="0" w:color="auto"/>
        <w:left w:val="none" w:sz="0" w:space="0" w:color="auto"/>
        <w:bottom w:val="none" w:sz="0" w:space="0" w:color="auto"/>
        <w:right w:val="none" w:sz="0" w:space="0" w:color="auto"/>
      </w:divBdr>
    </w:div>
    <w:div w:id="816800899">
      <w:marLeft w:val="480"/>
      <w:marRight w:val="0"/>
      <w:marTop w:val="0"/>
      <w:marBottom w:val="0"/>
      <w:divBdr>
        <w:top w:val="none" w:sz="0" w:space="0" w:color="auto"/>
        <w:left w:val="none" w:sz="0" w:space="0" w:color="auto"/>
        <w:bottom w:val="none" w:sz="0" w:space="0" w:color="auto"/>
        <w:right w:val="none" w:sz="0" w:space="0" w:color="auto"/>
      </w:divBdr>
    </w:div>
    <w:div w:id="816917836">
      <w:marLeft w:val="480"/>
      <w:marRight w:val="0"/>
      <w:marTop w:val="0"/>
      <w:marBottom w:val="0"/>
      <w:divBdr>
        <w:top w:val="none" w:sz="0" w:space="0" w:color="auto"/>
        <w:left w:val="none" w:sz="0" w:space="0" w:color="auto"/>
        <w:bottom w:val="none" w:sz="0" w:space="0" w:color="auto"/>
        <w:right w:val="none" w:sz="0" w:space="0" w:color="auto"/>
      </w:divBdr>
    </w:div>
    <w:div w:id="817303975">
      <w:marLeft w:val="480"/>
      <w:marRight w:val="0"/>
      <w:marTop w:val="0"/>
      <w:marBottom w:val="0"/>
      <w:divBdr>
        <w:top w:val="none" w:sz="0" w:space="0" w:color="auto"/>
        <w:left w:val="none" w:sz="0" w:space="0" w:color="auto"/>
        <w:bottom w:val="none" w:sz="0" w:space="0" w:color="auto"/>
        <w:right w:val="none" w:sz="0" w:space="0" w:color="auto"/>
      </w:divBdr>
    </w:div>
    <w:div w:id="817498729">
      <w:marLeft w:val="480"/>
      <w:marRight w:val="0"/>
      <w:marTop w:val="0"/>
      <w:marBottom w:val="0"/>
      <w:divBdr>
        <w:top w:val="none" w:sz="0" w:space="0" w:color="auto"/>
        <w:left w:val="none" w:sz="0" w:space="0" w:color="auto"/>
        <w:bottom w:val="none" w:sz="0" w:space="0" w:color="auto"/>
        <w:right w:val="none" w:sz="0" w:space="0" w:color="auto"/>
      </w:divBdr>
    </w:div>
    <w:div w:id="817575991">
      <w:bodyDiv w:val="1"/>
      <w:marLeft w:val="0"/>
      <w:marRight w:val="0"/>
      <w:marTop w:val="0"/>
      <w:marBottom w:val="0"/>
      <w:divBdr>
        <w:top w:val="none" w:sz="0" w:space="0" w:color="auto"/>
        <w:left w:val="none" w:sz="0" w:space="0" w:color="auto"/>
        <w:bottom w:val="none" w:sz="0" w:space="0" w:color="auto"/>
        <w:right w:val="none" w:sz="0" w:space="0" w:color="auto"/>
      </w:divBdr>
    </w:div>
    <w:div w:id="818687195">
      <w:marLeft w:val="480"/>
      <w:marRight w:val="0"/>
      <w:marTop w:val="0"/>
      <w:marBottom w:val="0"/>
      <w:divBdr>
        <w:top w:val="none" w:sz="0" w:space="0" w:color="auto"/>
        <w:left w:val="none" w:sz="0" w:space="0" w:color="auto"/>
        <w:bottom w:val="none" w:sz="0" w:space="0" w:color="auto"/>
        <w:right w:val="none" w:sz="0" w:space="0" w:color="auto"/>
      </w:divBdr>
    </w:div>
    <w:div w:id="818810060">
      <w:marLeft w:val="480"/>
      <w:marRight w:val="0"/>
      <w:marTop w:val="0"/>
      <w:marBottom w:val="0"/>
      <w:divBdr>
        <w:top w:val="none" w:sz="0" w:space="0" w:color="auto"/>
        <w:left w:val="none" w:sz="0" w:space="0" w:color="auto"/>
        <w:bottom w:val="none" w:sz="0" w:space="0" w:color="auto"/>
        <w:right w:val="none" w:sz="0" w:space="0" w:color="auto"/>
      </w:divBdr>
    </w:div>
    <w:div w:id="819031627">
      <w:bodyDiv w:val="1"/>
      <w:marLeft w:val="0"/>
      <w:marRight w:val="0"/>
      <w:marTop w:val="0"/>
      <w:marBottom w:val="0"/>
      <w:divBdr>
        <w:top w:val="none" w:sz="0" w:space="0" w:color="auto"/>
        <w:left w:val="none" w:sz="0" w:space="0" w:color="auto"/>
        <w:bottom w:val="none" w:sz="0" w:space="0" w:color="auto"/>
        <w:right w:val="none" w:sz="0" w:space="0" w:color="auto"/>
      </w:divBdr>
    </w:div>
    <w:div w:id="819732505">
      <w:marLeft w:val="480"/>
      <w:marRight w:val="0"/>
      <w:marTop w:val="0"/>
      <w:marBottom w:val="0"/>
      <w:divBdr>
        <w:top w:val="none" w:sz="0" w:space="0" w:color="auto"/>
        <w:left w:val="none" w:sz="0" w:space="0" w:color="auto"/>
        <w:bottom w:val="none" w:sz="0" w:space="0" w:color="auto"/>
        <w:right w:val="none" w:sz="0" w:space="0" w:color="auto"/>
      </w:divBdr>
    </w:div>
    <w:div w:id="819732698">
      <w:marLeft w:val="480"/>
      <w:marRight w:val="0"/>
      <w:marTop w:val="0"/>
      <w:marBottom w:val="0"/>
      <w:divBdr>
        <w:top w:val="none" w:sz="0" w:space="0" w:color="auto"/>
        <w:left w:val="none" w:sz="0" w:space="0" w:color="auto"/>
        <w:bottom w:val="none" w:sz="0" w:space="0" w:color="auto"/>
        <w:right w:val="none" w:sz="0" w:space="0" w:color="auto"/>
      </w:divBdr>
    </w:div>
    <w:div w:id="820074493">
      <w:marLeft w:val="480"/>
      <w:marRight w:val="0"/>
      <w:marTop w:val="0"/>
      <w:marBottom w:val="0"/>
      <w:divBdr>
        <w:top w:val="none" w:sz="0" w:space="0" w:color="auto"/>
        <w:left w:val="none" w:sz="0" w:space="0" w:color="auto"/>
        <w:bottom w:val="none" w:sz="0" w:space="0" w:color="auto"/>
        <w:right w:val="none" w:sz="0" w:space="0" w:color="auto"/>
      </w:divBdr>
    </w:div>
    <w:div w:id="820119752">
      <w:bodyDiv w:val="1"/>
      <w:marLeft w:val="0"/>
      <w:marRight w:val="0"/>
      <w:marTop w:val="0"/>
      <w:marBottom w:val="0"/>
      <w:divBdr>
        <w:top w:val="none" w:sz="0" w:space="0" w:color="auto"/>
        <w:left w:val="none" w:sz="0" w:space="0" w:color="auto"/>
        <w:bottom w:val="none" w:sz="0" w:space="0" w:color="auto"/>
        <w:right w:val="none" w:sz="0" w:space="0" w:color="auto"/>
      </w:divBdr>
    </w:div>
    <w:div w:id="820271429">
      <w:bodyDiv w:val="1"/>
      <w:marLeft w:val="0"/>
      <w:marRight w:val="0"/>
      <w:marTop w:val="0"/>
      <w:marBottom w:val="0"/>
      <w:divBdr>
        <w:top w:val="none" w:sz="0" w:space="0" w:color="auto"/>
        <w:left w:val="none" w:sz="0" w:space="0" w:color="auto"/>
        <w:bottom w:val="none" w:sz="0" w:space="0" w:color="auto"/>
        <w:right w:val="none" w:sz="0" w:space="0" w:color="auto"/>
      </w:divBdr>
    </w:div>
    <w:div w:id="820384864">
      <w:marLeft w:val="480"/>
      <w:marRight w:val="0"/>
      <w:marTop w:val="0"/>
      <w:marBottom w:val="0"/>
      <w:divBdr>
        <w:top w:val="none" w:sz="0" w:space="0" w:color="auto"/>
        <w:left w:val="none" w:sz="0" w:space="0" w:color="auto"/>
        <w:bottom w:val="none" w:sz="0" w:space="0" w:color="auto"/>
        <w:right w:val="none" w:sz="0" w:space="0" w:color="auto"/>
      </w:divBdr>
    </w:div>
    <w:div w:id="820459720">
      <w:bodyDiv w:val="1"/>
      <w:marLeft w:val="0"/>
      <w:marRight w:val="0"/>
      <w:marTop w:val="0"/>
      <w:marBottom w:val="0"/>
      <w:divBdr>
        <w:top w:val="none" w:sz="0" w:space="0" w:color="auto"/>
        <w:left w:val="none" w:sz="0" w:space="0" w:color="auto"/>
        <w:bottom w:val="none" w:sz="0" w:space="0" w:color="auto"/>
        <w:right w:val="none" w:sz="0" w:space="0" w:color="auto"/>
      </w:divBdr>
    </w:div>
    <w:div w:id="820774100">
      <w:marLeft w:val="480"/>
      <w:marRight w:val="0"/>
      <w:marTop w:val="0"/>
      <w:marBottom w:val="0"/>
      <w:divBdr>
        <w:top w:val="none" w:sz="0" w:space="0" w:color="auto"/>
        <w:left w:val="none" w:sz="0" w:space="0" w:color="auto"/>
        <w:bottom w:val="none" w:sz="0" w:space="0" w:color="auto"/>
        <w:right w:val="none" w:sz="0" w:space="0" w:color="auto"/>
      </w:divBdr>
    </w:div>
    <w:div w:id="820846266">
      <w:marLeft w:val="480"/>
      <w:marRight w:val="0"/>
      <w:marTop w:val="0"/>
      <w:marBottom w:val="0"/>
      <w:divBdr>
        <w:top w:val="none" w:sz="0" w:space="0" w:color="auto"/>
        <w:left w:val="none" w:sz="0" w:space="0" w:color="auto"/>
        <w:bottom w:val="none" w:sz="0" w:space="0" w:color="auto"/>
        <w:right w:val="none" w:sz="0" w:space="0" w:color="auto"/>
      </w:divBdr>
    </w:div>
    <w:div w:id="820847814">
      <w:marLeft w:val="480"/>
      <w:marRight w:val="0"/>
      <w:marTop w:val="0"/>
      <w:marBottom w:val="0"/>
      <w:divBdr>
        <w:top w:val="none" w:sz="0" w:space="0" w:color="auto"/>
        <w:left w:val="none" w:sz="0" w:space="0" w:color="auto"/>
        <w:bottom w:val="none" w:sz="0" w:space="0" w:color="auto"/>
        <w:right w:val="none" w:sz="0" w:space="0" w:color="auto"/>
      </w:divBdr>
    </w:div>
    <w:div w:id="820852686">
      <w:marLeft w:val="480"/>
      <w:marRight w:val="0"/>
      <w:marTop w:val="0"/>
      <w:marBottom w:val="0"/>
      <w:divBdr>
        <w:top w:val="none" w:sz="0" w:space="0" w:color="auto"/>
        <w:left w:val="none" w:sz="0" w:space="0" w:color="auto"/>
        <w:bottom w:val="none" w:sz="0" w:space="0" w:color="auto"/>
        <w:right w:val="none" w:sz="0" w:space="0" w:color="auto"/>
      </w:divBdr>
    </w:div>
    <w:div w:id="821001138">
      <w:marLeft w:val="480"/>
      <w:marRight w:val="0"/>
      <w:marTop w:val="0"/>
      <w:marBottom w:val="0"/>
      <w:divBdr>
        <w:top w:val="none" w:sz="0" w:space="0" w:color="auto"/>
        <w:left w:val="none" w:sz="0" w:space="0" w:color="auto"/>
        <w:bottom w:val="none" w:sz="0" w:space="0" w:color="auto"/>
        <w:right w:val="none" w:sz="0" w:space="0" w:color="auto"/>
      </w:divBdr>
    </w:div>
    <w:div w:id="821047235">
      <w:marLeft w:val="480"/>
      <w:marRight w:val="0"/>
      <w:marTop w:val="0"/>
      <w:marBottom w:val="0"/>
      <w:divBdr>
        <w:top w:val="none" w:sz="0" w:space="0" w:color="auto"/>
        <w:left w:val="none" w:sz="0" w:space="0" w:color="auto"/>
        <w:bottom w:val="none" w:sz="0" w:space="0" w:color="auto"/>
        <w:right w:val="none" w:sz="0" w:space="0" w:color="auto"/>
      </w:divBdr>
    </w:div>
    <w:div w:id="821460893">
      <w:bodyDiv w:val="1"/>
      <w:marLeft w:val="0"/>
      <w:marRight w:val="0"/>
      <w:marTop w:val="0"/>
      <w:marBottom w:val="0"/>
      <w:divBdr>
        <w:top w:val="none" w:sz="0" w:space="0" w:color="auto"/>
        <w:left w:val="none" w:sz="0" w:space="0" w:color="auto"/>
        <w:bottom w:val="none" w:sz="0" w:space="0" w:color="auto"/>
        <w:right w:val="none" w:sz="0" w:space="0" w:color="auto"/>
      </w:divBdr>
    </w:div>
    <w:div w:id="821506786">
      <w:marLeft w:val="480"/>
      <w:marRight w:val="0"/>
      <w:marTop w:val="0"/>
      <w:marBottom w:val="0"/>
      <w:divBdr>
        <w:top w:val="none" w:sz="0" w:space="0" w:color="auto"/>
        <w:left w:val="none" w:sz="0" w:space="0" w:color="auto"/>
        <w:bottom w:val="none" w:sz="0" w:space="0" w:color="auto"/>
        <w:right w:val="none" w:sz="0" w:space="0" w:color="auto"/>
      </w:divBdr>
    </w:div>
    <w:div w:id="821696826">
      <w:marLeft w:val="480"/>
      <w:marRight w:val="0"/>
      <w:marTop w:val="0"/>
      <w:marBottom w:val="0"/>
      <w:divBdr>
        <w:top w:val="none" w:sz="0" w:space="0" w:color="auto"/>
        <w:left w:val="none" w:sz="0" w:space="0" w:color="auto"/>
        <w:bottom w:val="none" w:sz="0" w:space="0" w:color="auto"/>
        <w:right w:val="none" w:sz="0" w:space="0" w:color="auto"/>
      </w:divBdr>
    </w:div>
    <w:div w:id="822086338">
      <w:marLeft w:val="480"/>
      <w:marRight w:val="0"/>
      <w:marTop w:val="0"/>
      <w:marBottom w:val="0"/>
      <w:divBdr>
        <w:top w:val="none" w:sz="0" w:space="0" w:color="auto"/>
        <w:left w:val="none" w:sz="0" w:space="0" w:color="auto"/>
        <w:bottom w:val="none" w:sz="0" w:space="0" w:color="auto"/>
        <w:right w:val="none" w:sz="0" w:space="0" w:color="auto"/>
      </w:divBdr>
    </w:div>
    <w:div w:id="822739855">
      <w:marLeft w:val="480"/>
      <w:marRight w:val="0"/>
      <w:marTop w:val="0"/>
      <w:marBottom w:val="0"/>
      <w:divBdr>
        <w:top w:val="none" w:sz="0" w:space="0" w:color="auto"/>
        <w:left w:val="none" w:sz="0" w:space="0" w:color="auto"/>
        <w:bottom w:val="none" w:sz="0" w:space="0" w:color="auto"/>
        <w:right w:val="none" w:sz="0" w:space="0" w:color="auto"/>
      </w:divBdr>
    </w:div>
    <w:div w:id="822814382">
      <w:marLeft w:val="480"/>
      <w:marRight w:val="0"/>
      <w:marTop w:val="0"/>
      <w:marBottom w:val="0"/>
      <w:divBdr>
        <w:top w:val="none" w:sz="0" w:space="0" w:color="auto"/>
        <w:left w:val="none" w:sz="0" w:space="0" w:color="auto"/>
        <w:bottom w:val="none" w:sz="0" w:space="0" w:color="auto"/>
        <w:right w:val="none" w:sz="0" w:space="0" w:color="auto"/>
      </w:divBdr>
    </w:div>
    <w:div w:id="822817085">
      <w:bodyDiv w:val="1"/>
      <w:marLeft w:val="0"/>
      <w:marRight w:val="0"/>
      <w:marTop w:val="0"/>
      <w:marBottom w:val="0"/>
      <w:divBdr>
        <w:top w:val="none" w:sz="0" w:space="0" w:color="auto"/>
        <w:left w:val="none" w:sz="0" w:space="0" w:color="auto"/>
        <w:bottom w:val="none" w:sz="0" w:space="0" w:color="auto"/>
        <w:right w:val="none" w:sz="0" w:space="0" w:color="auto"/>
      </w:divBdr>
    </w:div>
    <w:div w:id="822967561">
      <w:bodyDiv w:val="1"/>
      <w:marLeft w:val="0"/>
      <w:marRight w:val="0"/>
      <w:marTop w:val="0"/>
      <w:marBottom w:val="0"/>
      <w:divBdr>
        <w:top w:val="none" w:sz="0" w:space="0" w:color="auto"/>
        <w:left w:val="none" w:sz="0" w:space="0" w:color="auto"/>
        <w:bottom w:val="none" w:sz="0" w:space="0" w:color="auto"/>
        <w:right w:val="none" w:sz="0" w:space="0" w:color="auto"/>
      </w:divBdr>
    </w:div>
    <w:div w:id="823469754">
      <w:marLeft w:val="480"/>
      <w:marRight w:val="0"/>
      <w:marTop w:val="0"/>
      <w:marBottom w:val="0"/>
      <w:divBdr>
        <w:top w:val="none" w:sz="0" w:space="0" w:color="auto"/>
        <w:left w:val="none" w:sz="0" w:space="0" w:color="auto"/>
        <w:bottom w:val="none" w:sz="0" w:space="0" w:color="auto"/>
        <w:right w:val="none" w:sz="0" w:space="0" w:color="auto"/>
      </w:divBdr>
    </w:div>
    <w:div w:id="823471528">
      <w:bodyDiv w:val="1"/>
      <w:marLeft w:val="0"/>
      <w:marRight w:val="0"/>
      <w:marTop w:val="0"/>
      <w:marBottom w:val="0"/>
      <w:divBdr>
        <w:top w:val="none" w:sz="0" w:space="0" w:color="auto"/>
        <w:left w:val="none" w:sz="0" w:space="0" w:color="auto"/>
        <w:bottom w:val="none" w:sz="0" w:space="0" w:color="auto"/>
        <w:right w:val="none" w:sz="0" w:space="0" w:color="auto"/>
      </w:divBdr>
    </w:div>
    <w:div w:id="823938155">
      <w:marLeft w:val="480"/>
      <w:marRight w:val="0"/>
      <w:marTop w:val="0"/>
      <w:marBottom w:val="0"/>
      <w:divBdr>
        <w:top w:val="none" w:sz="0" w:space="0" w:color="auto"/>
        <w:left w:val="none" w:sz="0" w:space="0" w:color="auto"/>
        <w:bottom w:val="none" w:sz="0" w:space="0" w:color="auto"/>
        <w:right w:val="none" w:sz="0" w:space="0" w:color="auto"/>
      </w:divBdr>
    </w:div>
    <w:div w:id="824320752">
      <w:bodyDiv w:val="1"/>
      <w:marLeft w:val="0"/>
      <w:marRight w:val="0"/>
      <w:marTop w:val="0"/>
      <w:marBottom w:val="0"/>
      <w:divBdr>
        <w:top w:val="none" w:sz="0" w:space="0" w:color="auto"/>
        <w:left w:val="none" w:sz="0" w:space="0" w:color="auto"/>
        <w:bottom w:val="none" w:sz="0" w:space="0" w:color="auto"/>
        <w:right w:val="none" w:sz="0" w:space="0" w:color="auto"/>
      </w:divBdr>
    </w:div>
    <w:div w:id="824400606">
      <w:bodyDiv w:val="1"/>
      <w:marLeft w:val="0"/>
      <w:marRight w:val="0"/>
      <w:marTop w:val="0"/>
      <w:marBottom w:val="0"/>
      <w:divBdr>
        <w:top w:val="none" w:sz="0" w:space="0" w:color="auto"/>
        <w:left w:val="none" w:sz="0" w:space="0" w:color="auto"/>
        <w:bottom w:val="none" w:sz="0" w:space="0" w:color="auto"/>
        <w:right w:val="none" w:sz="0" w:space="0" w:color="auto"/>
      </w:divBdr>
    </w:div>
    <w:div w:id="824854954">
      <w:marLeft w:val="480"/>
      <w:marRight w:val="0"/>
      <w:marTop w:val="0"/>
      <w:marBottom w:val="0"/>
      <w:divBdr>
        <w:top w:val="none" w:sz="0" w:space="0" w:color="auto"/>
        <w:left w:val="none" w:sz="0" w:space="0" w:color="auto"/>
        <w:bottom w:val="none" w:sz="0" w:space="0" w:color="auto"/>
        <w:right w:val="none" w:sz="0" w:space="0" w:color="auto"/>
      </w:divBdr>
    </w:div>
    <w:div w:id="825130820">
      <w:marLeft w:val="480"/>
      <w:marRight w:val="0"/>
      <w:marTop w:val="0"/>
      <w:marBottom w:val="0"/>
      <w:divBdr>
        <w:top w:val="none" w:sz="0" w:space="0" w:color="auto"/>
        <w:left w:val="none" w:sz="0" w:space="0" w:color="auto"/>
        <w:bottom w:val="none" w:sz="0" w:space="0" w:color="auto"/>
        <w:right w:val="none" w:sz="0" w:space="0" w:color="auto"/>
      </w:divBdr>
    </w:div>
    <w:div w:id="825441107">
      <w:marLeft w:val="480"/>
      <w:marRight w:val="0"/>
      <w:marTop w:val="0"/>
      <w:marBottom w:val="0"/>
      <w:divBdr>
        <w:top w:val="none" w:sz="0" w:space="0" w:color="auto"/>
        <w:left w:val="none" w:sz="0" w:space="0" w:color="auto"/>
        <w:bottom w:val="none" w:sz="0" w:space="0" w:color="auto"/>
        <w:right w:val="none" w:sz="0" w:space="0" w:color="auto"/>
      </w:divBdr>
    </w:div>
    <w:div w:id="825707208">
      <w:marLeft w:val="480"/>
      <w:marRight w:val="0"/>
      <w:marTop w:val="0"/>
      <w:marBottom w:val="0"/>
      <w:divBdr>
        <w:top w:val="none" w:sz="0" w:space="0" w:color="auto"/>
        <w:left w:val="none" w:sz="0" w:space="0" w:color="auto"/>
        <w:bottom w:val="none" w:sz="0" w:space="0" w:color="auto"/>
        <w:right w:val="none" w:sz="0" w:space="0" w:color="auto"/>
      </w:divBdr>
    </w:div>
    <w:div w:id="825825642">
      <w:marLeft w:val="480"/>
      <w:marRight w:val="0"/>
      <w:marTop w:val="0"/>
      <w:marBottom w:val="0"/>
      <w:divBdr>
        <w:top w:val="none" w:sz="0" w:space="0" w:color="auto"/>
        <w:left w:val="none" w:sz="0" w:space="0" w:color="auto"/>
        <w:bottom w:val="none" w:sz="0" w:space="0" w:color="auto"/>
        <w:right w:val="none" w:sz="0" w:space="0" w:color="auto"/>
      </w:divBdr>
    </w:div>
    <w:div w:id="826556638">
      <w:marLeft w:val="480"/>
      <w:marRight w:val="0"/>
      <w:marTop w:val="0"/>
      <w:marBottom w:val="0"/>
      <w:divBdr>
        <w:top w:val="none" w:sz="0" w:space="0" w:color="auto"/>
        <w:left w:val="none" w:sz="0" w:space="0" w:color="auto"/>
        <w:bottom w:val="none" w:sz="0" w:space="0" w:color="auto"/>
        <w:right w:val="none" w:sz="0" w:space="0" w:color="auto"/>
      </w:divBdr>
    </w:div>
    <w:div w:id="826675232">
      <w:marLeft w:val="480"/>
      <w:marRight w:val="0"/>
      <w:marTop w:val="0"/>
      <w:marBottom w:val="0"/>
      <w:divBdr>
        <w:top w:val="none" w:sz="0" w:space="0" w:color="auto"/>
        <w:left w:val="none" w:sz="0" w:space="0" w:color="auto"/>
        <w:bottom w:val="none" w:sz="0" w:space="0" w:color="auto"/>
        <w:right w:val="none" w:sz="0" w:space="0" w:color="auto"/>
      </w:divBdr>
    </w:div>
    <w:div w:id="826744015">
      <w:marLeft w:val="480"/>
      <w:marRight w:val="0"/>
      <w:marTop w:val="0"/>
      <w:marBottom w:val="0"/>
      <w:divBdr>
        <w:top w:val="none" w:sz="0" w:space="0" w:color="auto"/>
        <w:left w:val="none" w:sz="0" w:space="0" w:color="auto"/>
        <w:bottom w:val="none" w:sz="0" w:space="0" w:color="auto"/>
        <w:right w:val="none" w:sz="0" w:space="0" w:color="auto"/>
      </w:divBdr>
    </w:div>
    <w:div w:id="826822258">
      <w:marLeft w:val="480"/>
      <w:marRight w:val="0"/>
      <w:marTop w:val="0"/>
      <w:marBottom w:val="0"/>
      <w:divBdr>
        <w:top w:val="none" w:sz="0" w:space="0" w:color="auto"/>
        <w:left w:val="none" w:sz="0" w:space="0" w:color="auto"/>
        <w:bottom w:val="none" w:sz="0" w:space="0" w:color="auto"/>
        <w:right w:val="none" w:sz="0" w:space="0" w:color="auto"/>
      </w:divBdr>
    </w:div>
    <w:div w:id="827134636">
      <w:marLeft w:val="480"/>
      <w:marRight w:val="0"/>
      <w:marTop w:val="0"/>
      <w:marBottom w:val="0"/>
      <w:divBdr>
        <w:top w:val="none" w:sz="0" w:space="0" w:color="auto"/>
        <w:left w:val="none" w:sz="0" w:space="0" w:color="auto"/>
        <w:bottom w:val="none" w:sz="0" w:space="0" w:color="auto"/>
        <w:right w:val="none" w:sz="0" w:space="0" w:color="auto"/>
      </w:divBdr>
    </w:div>
    <w:div w:id="827676931">
      <w:bodyDiv w:val="1"/>
      <w:marLeft w:val="0"/>
      <w:marRight w:val="0"/>
      <w:marTop w:val="0"/>
      <w:marBottom w:val="0"/>
      <w:divBdr>
        <w:top w:val="none" w:sz="0" w:space="0" w:color="auto"/>
        <w:left w:val="none" w:sz="0" w:space="0" w:color="auto"/>
        <w:bottom w:val="none" w:sz="0" w:space="0" w:color="auto"/>
        <w:right w:val="none" w:sz="0" w:space="0" w:color="auto"/>
      </w:divBdr>
      <w:divsChild>
        <w:div w:id="42603250">
          <w:marLeft w:val="0"/>
          <w:marRight w:val="0"/>
          <w:marTop w:val="0"/>
          <w:marBottom w:val="0"/>
          <w:divBdr>
            <w:top w:val="none" w:sz="0" w:space="0" w:color="auto"/>
            <w:left w:val="none" w:sz="0" w:space="0" w:color="auto"/>
            <w:bottom w:val="none" w:sz="0" w:space="0" w:color="auto"/>
            <w:right w:val="none" w:sz="0" w:space="0" w:color="auto"/>
          </w:divBdr>
        </w:div>
        <w:div w:id="2124612156">
          <w:marLeft w:val="0"/>
          <w:marRight w:val="0"/>
          <w:marTop w:val="0"/>
          <w:marBottom w:val="0"/>
          <w:divBdr>
            <w:top w:val="none" w:sz="0" w:space="0" w:color="auto"/>
            <w:left w:val="none" w:sz="0" w:space="0" w:color="auto"/>
            <w:bottom w:val="none" w:sz="0" w:space="0" w:color="auto"/>
            <w:right w:val="none" w:sz="0" w:space="0" w:color="auto"/>
          </w:divBdr>
        </w:div>
        <w:div w:id="888104306">
          <w:marLeft w:val="0"/>
          <w:marRight w:val="0"/>
          <w:marTop w:val="0"/>
          <w:marBottom w:val="0"/>
          <w:divBdr>
            <w:top w:val="none" w:sz="0" w:space="0" w:color="auto"/>
            <w:left w:val="none" w:sz="0" w:space="0" w:color="auto"/>
            <w:bottom w:val="none" w:sz="0" w:space="0" w:color="auto"/>
            <w:right w:val="none" w:sz="0" w:space="0" w:color="auto"/>
          </w:divBdr>
        </w:div>
        <w:div w:id="65155330">
          <w:marLeft w:val="0"/>
          <w:marRight w:val="0"/>
          <w:marTop w:val="0"/>
          <w:marBottom w:val="0"/>
          <w:divBdr>
            <w:top w:val="none" w:sz="0" w:space="0" w:color="auto"/>
            <w:left w:val="none" w:sz="0" w:space="0" w:color="auto"/>
            <w:bottom w:val="none" w:sz="0" w:space="0" w:color="auto"/>
            <w:right w:val="none" w:sz="0" w:space="0" w:color="auto"/>
          </w:divBdr>
        </w:div>
        <w:div w:id="983706297">
          <w:marLeft w:val="0"/>
          <w:marRight w:val="0"/>
          <w:marTop w:val="0"/>
          <w:marBottom w:val="0"/>
          <w:divBdr>
            <w:top w:val="none" w:sz="0" w:space="0" w:color="auto"/>
            <w:left w:val="none" w:sz="0" w:space="0" w:color="auto"/>
            <w:bottom w:val="none" w:sz="0" w:space="0" w:color="auto"/>
            <w:right w:val="none" w:sz="0" w:space="0" w:color="auto"/>
          </w:divBdr>
        </w:div>
        <w:div w:id="168065453">
          <w:marLeft w:val="0"/>
          <w:marRight w:val="0"/>
          <w:marTop w:val="0"/>
          <w:marBottom w:val="0"/>
          <w:divBdr>
            <w:top w:val="none" w:sz="0" w:space="0" w:color="auto"/>
            <w:left w:val="none" w:sz="0" w:space="0" w:color="auto"/>
            <w:bottom w:val="none" w:sz="0" w:space="0" w:color="auto"/>
            <w:right w:val="none" w:sz="0" w:space="0" w:color="auto"/>
          </w:divBdr>
        </w:div>
        <w:div w:id="1069961399">
          <w:marLeft w:val="0"/>
          <w:marRight w:val="0"/>
          <w:marTop w:val="0"/>
          <w:marBottom w:val="0"/>
          <w:divBdr>
            <w:top w:val="none" w:sz="0" w:space="0" w:color="auto"/>
            <w:left w:val="none" w:sz="0" w:space="0" w:color="auto"/>
            <w:bottom w:val="none" w:sz="0" w:space="0" w:color="auto"/>
            <w:right w:val="none" w:sz="0" w:space="0" w:color="auto"/>
          </w:divBdr>
        </w:div>
        <w:div w:id="1764449168">
          <w:marLeft w:val="0"/>
          <w:marRight w:val="0"/>
          <w:marTop w:val="0"/>
          <w:marBottom w:val="0"/>
          <w:divBdr>
            <w:top w:val="none" w:sz="0" w:space="0" w:color="auto"/>
            <w:left w:val="none" w:sz="0" w:space="0" w:color="auto"/>
            <w:bottom w:val="none" w:sz="0" w:space="0" w:color="auto"/>
            <w:right w:val="none" w:sz="0" w:space="0" w:color="auto"/>
          </w:divBdr>
        </w:div>
        <w:div w:id="18241437">
          <w:marLeft w:val="0"/>
          <w:marRight w:val="0"/>
          <w:marTop w:val="0"/>
          <w:marBottom w:val="0"/>
          <w:divBdr>
            <w:top w:val="none" w:sz="0" w:space="0" w:color="auto"/>
            <w:left w:val="none" w:sz="0" w:space="0" w:color="auto"/>
            <w:bottom w:val="none" w:sz="0" w:space="0" w:color="auto"/>
            <w:right w:val="none" w:sz="0" w:space="0" w:color="auto"/>
          </w:divBdr>
        </w:div>
        <w:div w:id="1205286875">
          <w:marLeft w:val="0"/>
          <w:marRight w:val="0"/>
          <w:marTop w:val="0"/>
          <w:marBottom w:val="0"/>
          <w:divBdr>
            <w:top w:val="none" w:sz="0" w:space="0" w:color="auto"/>
            <w:left w:val="none" w:sz="0" w:space="0" w:color="auto"/>
            <w:bottom w:val="none" w:sz="0" w:space="0" w:color="auto"/>
            <w:right w:val="none" w:sz="0" w:space="0" w:color="auto"/>
          </w:divBdr>
        </w:div>
        <w:div w:id="460076446">
          <w:marLeft w:val="0"/>
          <w:marRight w:val="0"/>
          <w:marTop w:val="0"/>
          <w:marBottom w:val="0"/>
          <w:divBdr>
            <w:top w:val="none" w:sz="0" w:space="0" w:color="auto"/>
            <w:left w:val="none" w:sz="0" w:space="0" w:color="auto"/>
            <w:bottom w:val="none" w:sz="0" w:space="0" w:color="auto"/>
            <w:right w:val="none" w:sz="0" w:space="0" w:color="auto"/>
          </w:divBdr>
        </w:div>
        <w:div w:id="707337314">
          <w:marLeft w:val="0"/>
          <w:marRight w:val="0"/>
          <w:marTop w:val="0"/>
          <w:marBottom w:val="0"/>
          <w:divBdr>
            <w:top w:val="none" w:sz="0" w:space="0" w:color="auto"/>
            <w:left w:val="none" w:sz="0" w:space="0" w:color="auto"/>
            <w:bottom w:val="none" w:sz="0" w:space="0" w:color="auto"/>
            <w:right w:val="none" w:sz="0" w:space="0" w:color="auto"/>
          </w:divBdr>
        </w:div>
        <w:div w:id="1690720344">
          <w:marLeft w:val="0"/>
          <w:marRight w:val="0"/>
          <w:marTop w:val="0"/>
          <w:marBottom w:val="0"/>
          <w:divBdr>
            <w:top w:val="none" w:sz="0" w:space="0" w:color="auto"/>
            <w:left w:val="none" w:sz="0" w:space="0" w:color="auto"/>
            <w:bottom w:val="none" w:sz="0" w:space="0" w:color="auto"/>
            <w:right w:val="none" w:sz="0" w:space="0" w:color="auto"/>
          </w:divBdr>
        </w:div>
        <w:div w:id="1676497570">
          <w:marLeft w:val="0"/>
          <w:marRight w:val="0"/>
          <w:marTop w:val="0"/>
          <w:marBottom w:val="0"/>
          <w:divBdr>
            <w:top w:val="none" w:sz="0" w:space="0" w:color="auto"/>
            <w:left w:val="none" w:sz="0" w:space="0" w:color="auto"/>
            <w:bottom w:val="none" w:sz="0" w:space="0" w:color="auto"/>
            <w:right w:val="none" w:sz="0" w:space="0" w:color="auto"/>
          </w:divBdr>
        </w:div>
        <w:div w:id="609704000">
          <w:marLeft w:val="0"/>
          <w:marRight w:val="0"/>
          <w:marTop w:val="0"/>
          <w:marBottom w:val="0"/>
          <w:divBdr>
            <w:top w:val="none" w:sz="0" w:space="0" w:color="auto"/>
            <w:left w:val="none" w:sz="0" w:space="0" w:color="auto"/>
            <w:bottom w:val="none" w:sz="0" w:space="0" w:color="auto"/>
            <w:right w:val="none" w:sz="0" w:space="0" w:color="auto"/>
          </w:divBdr>
        </w:div>
        <w:div w:id="595943495">
          <w:marLeft w:val="0"/>
          <w:marRight w:val="0"/>
          <w:marTop w:val="0"/>
          <w:marBottom w:val="0"/>
          <w:divBdr>
            <w:top w:val="none" w:sz="0" w:space="0" w:color="auto"/>
            <w:left w:val="none" w:sz="0" w:space="0" w:color="auto"/>
            <w:bottom w:val="none" w:sz="0" w:space="0" w:color="auto"/>
            <w:right w:val="none" w:sz="0" w:space="0" w:color="auto"/>
          </w:divBdr>
        </w:div>
        <w:div w:id="1576430198">
          <w:marLeft w:val="0"/>
          <w:marRight w:val="0"/>
          <w:marTop w:val="0"/>
          <w:marBottom w:val="0"/>
          <w:divBdr>
            <w:top w:val="none" w:sz="0" w:space="0" w:color="auto"/>
            <w:left w:val="none" w:sz="0" w:space="0" w:color="auto"/>
            <w:bottom w:val="none" w:sz="0" w:space="0" w:color="auto"/>
            <w:right w:val="none" w:sz="0" w:space="0" w:color="auto"/>
          </w:divBdr>
        </w:div>
        <w:div w:id="672225470">
          <w:marLeft w:val="0"/>
          <w:marRight w:val="0"/>
          <w:marTop w:val="0"/>
          <w:marBottom w:val="0"/>
          <w:divBdr>
            <w:top w:val="none" w:sz="0" w:space="0" w:color="auto"/>
            <w:left w:val="none" w:sz="0" w:space="0" w:color="auto"/>
            <w:bottom w:val="none" w:sz="0" w:space="0" w:color="auto"/>
            <w:right w:val="none" w:sz="0" w:space="0" w:color="auto"/>
          </w:divBdr>
        </w:div>
        <w:div w:id="447815286">
          <w:marLeft w:val="0"/>
          <w:marRight w:val="0"/>
          <w:marTop w:val="0"/>
          <w:marBottom w:val="0"/>
          <w:divBdr>
            <w:top w:val="none" w:sz="0" w:space="0" w:color="auto"/>
            <w:left w:val="none" w:sz="0" w:space="0" w:color="auto"/>
            <w:bottom w:val="none" w:sz="0" w:space="0" w:color="auto"/>
            <w:right w:val="none" w:sz="0" w:space="0" w:color="auto"/>
          </w:divBdr>
        </w:div>
        <w:div w:id="2014142501">
          <w:marLeft w:val="0"/>
          <w:marRight w:val="0"/>
          <w:marTop w:val="0"/>
          <w:marBottom w:val="0"/>
          <w:divBdr>
            <w:top w:val="none" w:sz="0" w:space="0" w:color="auto"/>
            <w:left w:val="none" w:sz="0" w:space="0" w:color="auto"/>
            <w:bottom w:val="none" w:sz="0" w:space="0" w:color="auto"/>
            <w:right w:val="none" w:sz="0" w:space="0" w:color="auto"/>
          </w:divBdr>
        </w:div>
        <w:div w:id="1373535313">
          <w:marLeft w:val="0"/>
          <w:marRight w:val="0"/>
          <w:marTop w:val="0"/>
          <w:marBottom w:val="0"/>
          <w:divBdr>
            <w:top w:val="none" w:sz="0" w:space="0" w:color="auto"/>
            <w:left w:val="none" w:sz="0" w:space="0" w:color="auto"/>
            <w:bottom w:val="none" w:sz="0" w:space="0" w:color="auto"/>
            <w:right w:val="none" w:sz="0" w:space="0" w:color="auto"/>
          </w:divBdr>
        </w:div>
        <w:div w:id="1845051509">
          <w:marLeft w:val="0"/>
          <w:marRight w:val="0"/>
          <w:marTop w:val="0"/>
          <w:marBottom w:val="0"/>
          <w:divBdr>
            <w:top w:val="none" w:sz="0" w:space="0" w:color="auto"/>
            <w:left w:val="none" w:sz="0" w:space="0" w:color="auto"/>
            <w:bottom w:val="none" w:sz="0" w:space="0" w:color="auto"/>
            <w:right w:val="none" w:sz="0" w:space="0" w:color="auto"/>
          </w:divBdr>
        </w:div>
        <w:div w:id="1428966139">
          <w:marLeft w:val="0"/>
          <w:marRight w:val="0"/>
          <w:marTop w:val="0"/>
          <w:marBottom w:val="0"/>
          <w:divBdr>
            <w:top w:val="none" w:sz="0" w:space="0" w:color="auto"/>
            <w:left w:val="none" w:sz="0" w:space="0" w:color="auto"/>
            <w:bottom w:val="none" w:sz="0" w:space="0" w:color="auto"/>
            <w:right w:val="none" w:sz="0" w:space="0" w:color="auto"/>
          </w:divBdr>
        </w:div>
        <w:div w:id="1236627299">
          <w:marLeft w:val="0"/>
          <w:marRight w:val="0"/>
          <w:marTop w:val="0"/>
          <w:marBottom w:val="0"/>
          <w:divBdr>
            <w:top w:val="none" w:sz="0" w:space="0" w:color="auto"/>
            <w:left w:val="none" w:sz="0" w:space="0" w:color="auto"/>
            <w:bottom w:val="none" w:sz="0" w:space="0" w:color="auto"/>
            <w:right w:val="none" w:sz="0" w:space="0" w:color="auto"/>
          </w:divBdr>
        </w:div>
        <w:div w:id="1078136166">
          <w:marLeft w:val="0"/>
          <w:marRight w:val="0"/>
          <w:marTop w:val="0"/>
          <w:marBottom w:val="0"/>
          <w:divBdr>
            <w:top w:val="none" w:sz="0" w:space="0" w:color="auto"/>
            <w:left w:val="none" w:sz="0" w:space="0" w:color="auto"/>
            <w:bottom w:val="none" w:sz="0" w:space="0" w:color="auto"/>
            <w:right w:val="none" w:sz="0" w:space="0" w:color="auto"/>
          </w:divBdr>
        </w:div>
        <w:div w:id="1788506318">
          <w:marLeft w:val="0"/>
          <w:marRight w:val="0"/>
          <w:marTop w:val="0"/>
          <w:marBottom w:val="0"/>
          <w:divBdr>
            <w:top w:val="none" w:sz="0" w:space="0" w:color="auto"/>
            <w:left w:val="none" w:sz="0" w:space="0" w:color="auto"/>
            <w:bottom w:val="none" w:sz="0" w:space="0" w:color="auto"/>
            <w:right w:val="none" w:sz="0" w:space="0" w:color="auto"/>
          </w:divBdr>
        </w:div>
        <w:div w:id="81025317">
          <w:marLeft w:val="0"/>
          <w:marRight w:val="0"/>
          <w:marTop w:val="0"/>
          <w:marBottom w:val="0"/>
          <w:divBdr>
            <w:top w:val="none" w:sz="0" w:space="0" w:color="auto"/>
            <w:left w:val="none" w:sz="0" w:space="0" w:color="auto"/>
            <w:bottom w:val="none" w:sz="0" w:space="0" w:color="auto"/>
            <w:right w:val="none" w:sz="0" w:space="0" w:color="auto"/>
          </w:divBdr>
        </w:div>
        <w:div w:id="1601530050">
          <w:marLeft w:val="0"/>
          <w:marRight w:val="0"/>
          <w:marTop w:val="0"/>
          <w:marBottom w:val="0"/>
          <w:divBdr>
            <w:top w:val="none" w:sz="0" w:space="0" w:color="auto"/>
            <w:left w:val="none" w:sz="0" w:space="0" w:color="auto"/>
            <w:bottom w:val="none" w:sz="0" w:space="0" w:color="auto"/>
            <w:right w:val="none" w:sz="0" w:space="0" w:color="auto"/>
          </w:divBdr>
        </w:div>
        <w:div w:id="686173786">
          <w:marLeft w:val="0"/>
          <w:marRight w:val="0"/>
          <w:marTop w:val="0"/>
          <w:marBottom w:val="0"/>
          <w:divBdr>
            <w:top w:val="none" w:sz="0" w:space="0" w:color="auto"/>
            <w:left w:val="none" w:sz="0" w:space="0" w:color="auto"/>
            <w:bottom w:val="none" w:sz="0" w:space="0" w:color="auto"/>
            <w:right w:val="none" w:sz="0" w:space="0" w:color="auto"/>
          </w:divBdr>
        </w:div>
        <w:div w:id="2101754686">
          <w:marLeft w:val="0"/>
          <w:marRight w:val="0"/>
          <w:marTop w:val="0"/>
          <w:marBottom w:val="0"/>
          <w:divBdr>
            <w:top w:val="none" w:sz="0" w:space="0" w:color="auto"/>
            <w:left w:val="none" w:sz="0" w:space="0" w:color="auto"/>
            <w:bottom w:val="none" w:sz="0" w:space="0" w:color="auto"/>
            <w:right w:val="none" w:sz="0" w:space="0" w:color="auto"/>
          </w:divBdr>
        </w:div>
        <w:div w:id="353070448">
          <w:marLeft w:val="0"/>
          <w:marRight w:val="0"/>
          <w:marTop w:val="0"/>
          <w:marBottom w:val="0"/>
          <w:divBdr>
            <w:top w:val="none" w:sz="0" w:space="0" w:color="auto"/>
            <w:left w:val="none" w:sz="0" w:space="0" w:color="auto"/>
            <w:bottom w:val="none" w:sz="0" w:space="0" w:color="auto"/>
            <w:right w:val="none" w:sz="0" w:space="0" w:color="auto"/>
          </w:divBdr>
        </w:div>
        <w:div w:id="976179863">
          <w:marLeft w:val="0"/>
          <w:marRight w:val="0"/>
          <w:marTop w:val="0"/>
          <w:marBottom w:val="0"/>
          <w:divBdr>
            <w:top w:val="none" w:sz="0" w:space="0" w:color="auto"/>
            <w:left w:val="none" w:sz="0" w:space="0" w:color="auto"/>
            <w:bottom w:val="none" w:sz="0" w:space="0" w:color="auto"/>
            <w:right w:val="none" w:sz="0" w:space="0" w:color="auto"/>
          </w:divBdr>
        </w:div>
        <w:div w:id="513351059">
          <w:marLeft w:val="0"/>
          <w:marRight w:val="0"/>
          <w:marTop w:val="0"/>
          <w:marBottom w:val="0"/>
          <w:divBdr>
            <w:top w:val="none" w:sz="0" w:space="0" w:color="auto"/>
            <w:left w:val="none" w:sz="0" w:space="0" w:color="auto"/>
            <w:bottom w:val="none" w:sz="0" w:space="0" w:color="auto"/>
            <w:right w:val="none" w:sz="0" w:space="0" w:color="auto"/>
          </w:divBdr>
        </w:div>
        <w:div w:id="1547599019">
          <w:marLeft w:val="0"/>
          <w:marRight w:val="0"/>
          <w:marTop w:val="0"/>
          <w:marBottom w:val="0"/>
          <w:divBdr>
            <w:top w:val="none" w:sz="0" w:space="0" w:color="auto"/>
            <w:left w:val="none" w:sz="0" w:space="0" w:color="auto"/>
            <w:bottom w:val="none" w:sz="0" w:space="0" w:color="auto"/>
            <w:right w:val="none" w:sz="0" w:space="0" w:color="auto"/>
          </w:divBdr>
        </w:div>
        <w:div w:id="1576745133">
          <w:marLeft w:val="0"/>
          <w:marRight w:val="0"/>
          <w:marTop w:val="0"/>
          <w:marBottom w:val="0"/>
          <w:divBdr>
            <w:top w:val="none" w:sz="0" w:space="0" w:color="auto"/>
            <w:left w:val="none" w:sz="0" w:space="0" w:color="auto"/>
            <w:bottom w:val="none" w:sz="0" w:space="0" w:color="auto"/>
            <w:right w:val="none" w:sz="0" w:space="0" w:color="auto"/>
          </w:divBdr>
        </w:div>
        <w:div w:id="344984095">
          <w:marLeft w:val="0"/>
          <w:marRight w:val="0"/>
          <w:marTop w:val="0"/>
          <w:marBottom w:val="0"/>
          <w:divBdr>
            <w:top w:val="none" w:sz="0" w:space="0" w:color="auto"/>
            <w:left w:val="none" w:sz="0" w:space="0" w:color="auto"/>
            <w:bottom w:val="none" w:sz="0" w:space="0" w:color="auto"/>
            <w:right w:val="none" w:sz="0" w:space="0" w:color="auto"/>
          </w:divBdr>
        </w:div>
        <w:div w:id="719286618">
          <w:marLeft w:val="0"/>
          <w:marRight w:val="0"/>
          <w:marTop w:val="0"/>
          <w:marBottom w:val="0"/>
          <w:divBdr>
            <w:top w:val="none" w:sz="0" w:space="0" w:color="auto"/>
            <w:left w:val="none" w:sz="0" w:space="0" w:color="auto"/>
            <w:bottom w:val="none" w:sz="0" w:space="0" w:color="auto"/>
            <w:right w:val="none" w:sz="0" w:space="0" w:color="auto"/>
          </w:divBdr>
        </w:div>
        <w:div w:id="398015556">
          <w:marLeft w:val="0"/>
          <w:marRight w:val="0"/>
          <w:marTop w:val="0"/>
          <w:marBottom w:val="0"/>
          <w:divBdr>
            <w:top w:val="none" w:sz="0" w:space="0" w:color="auto"/>
            <w:left w:val="none" w:sz="0" w:space="0" w:color="auto"/>
            <w:bottom w:val="none" w:sz="0" w:space="0" w:color="auto"/>
            <w:right w:val="none" w:sz="0" w:space="0" w:color="auto"/>
          </w:divBdr>
        </w:div>
        <w:div w:id="504900866">
          <w:marLeft w:val="0"/>
          <w:marRight w:val="0"/>
          <w:marTop w:val="0"/>
          <w:marBottom w:val="0"/>
          <w:divBdr>
            <w:top w:val="none" w:sz="0" w:space="0" w:color="auto"/>
            <w:left w:val="none" w:sz="0" w:space="0" w:color="auto"/>
            <w:bottom w:val="none" w:sz="0" w:space="0" w:color="auto"/>
            <w:right w:val="none" w:sz="0" w:space="0" w:color="auto"/>
          </w:divBdr>
        </w:div>
        <w:div w:id="1405296873">
          <w:marLeft w:val="0"/>
          <w:marRight w:val="0"/>
          <w:marTop w:val="0"/>
          <w:marBottom w:val="0"/>
          <w:divBdr>
            <w:top w:val="none" w:sz="0" w:space="0" w:color="auto"/>
            <w:left w:val="none" w:sz="0" w:space="0" w:color="auto"/>
            <w:bottom w:val="none" w:sz="0" w:space="0" w:color="auto"/>
            <w:right w:val="none" w:sz="0" w:space="0" w:color="auto"/>
          </w:divBdr>
        </w:div>
        <w:div w:id="1637493890">
          <w:marLeft w:val="0"/>
          <w:marRight w:val="0"/>
          <w:marTop w:val="0"/>
          <w:marBottom w:val="0"/>
          <w:divBdr>
            <w:top w:val="none" w:sz="0" w:space="0" w:color="auto"/>
            <w:left w:val="none" w:sz="0" w:space="0" w:color="auto"/>
            <w:bottom w:val="none" w:sz="0" w:space="0" w:color="auto"/>
            <w:right w:val="none" w:sz="0" w:space="0" w:color="auto"/>
          </w:divBdr>
        </w:div>
        <w:div w:id="1753501869">
          <w:marLeft w:val="0"/>
          <w:marRight w:val="0"/>
          <w:marTop w:val="0"/>
          <w:marBottom w:val="0"/>
          <w:divBdr>
            <w:top w:val="none" w:sz="0" w:space="0" w:color="auto"/>
            <w:left w:val="none" w:sz="0" w:space="0" w:color="auto"/>
            <w:bottom w:val="none" w:sz="0" w:space="0" w:color="auto"/>
            <w:right w:val="none" w:sz="0" w:space="0" w:color="auto"/>
          </w:divBdr>
        </w:div>
        <w:div w:id="1212962221">
          <w:marLeft w:val="0"/>
          <w:marRight w:val="0"/>
          <w:marTop w:val="0"/>
          <w:marBottom w:val="0"/>
          <w:divBdr>
            <w:top w:val="none" w:sz="0" w:space="0" w:color="auto"/>
            <w:left w:val="none" w:sz="0" w:space="0" w:color="auto"/>
            <w:bottom w:val="none" w:sz="0" w:space="0" w:color="auto"/>
            <w:right w:val="none" w:sz="0" w:space="0" w:color="auto"/>
          </w:divBdr>
        </w:div>
        <w:div w:id="1782801705">
          <w:marLeft w:val="0"/>
          <w:marRight w:val="0"/>
          <w:marTop w:val="0"/>
          <w:marBottom w:val="0"/>
          <w:divBdr>
            <w:top w:val="none" w:sz="0" w:space="0" w:color="auto"/>
            <w:left w:val="none" w:sz="0" w:space="0" w:color="auto"/>
            <w:bottom w:val="none" w:sz="0" w:space="0" w:color="auto"/>
            <w:right w:val="none" w:sz="0" w:space="0" w:color="auto"/>
          </w:divBdr>
        </w:div>
        <w:div w:id="99615654">
          <w:marLeft w:val="0"/>
          <w:marRight w:val="0"/>
          <w:marTop w:val="0"/>
          <w:marBottom w:val="0"/>
          <w:divBdr>
            <w:top w:val="none" w:sz="0" w:space="0" w:color="auto"/>
            <w:left w:val="none" w:sz="0" w:space="0" w:color="auto"/>
            <w:bottom w:val="none" w:sz="0" w:space="0" w:color="auto"/>
            <w:right w:val="none" w:sz="0" w:space="0" w:color="auto"/>
          </w:divBdr>
        </w:div>
        <w:div w:id="913853661">
          <w:marLeft w:val="0"/>
          <w:marRight w:val="0"/>
          <w:marTop w:val="0"/>
          <w:marBottom w:val="0"/>
          <w:divBdr>
            <w:top w:val="none" w:sz="0" w:space="0" w:color="auto"/>
            <w:left w:val="none" w:sz="0" w:space="0" w:color="auto"/>
            <w:bottom w:val="none" w:sz="0" w:space="0" w:color="auto"/>
            <w:right w:val="none" w:sz="0" w:space="0" w:color="auto"/>
          </w:divBdr>
        </w:div>
        <w:div w:id="566459008">
          <w:marLeft w:val="0"/>
          <w:marRight w:val="0"/>
          <w:marTop w:val="0"/>
          <w:marBottom w:val="0"/>
          <w:divBdr>
            <w:top w:val="none" w:sz="0" w:space="0" w:color="auto"/>
            <w:left w:val="none" w:sz="0" w:space="0" w:color="auto"/>
            <w:bottom w:val="none" w:sz="0" w:space="0" w:color="auto"/>
            <w:right w:val="none" w:sz="0" w:space="0" w:color="auto"/>
          </w:divBdr>
        </w:div>
        <w:div w:id="1548179222">
          <w:marLeft w:val="0"/>
          <w:marRight w:val="0"/>
          <w:marTop w:val="0"/>
          <w:marBottom w:val="0"/>
          <w:divBdr>
            <w:top w:val="none" w:sz="0" w:space="0" w:color="auto"/>
            <w:left w:val="none" w:sz="0" w:space="0" w:color="auto"/>
            <w:bottom w:val="none" w:sz="0" w:space="0" w:color="auto"/>
            <w:right w:val="none" w:sz="0" w:space="0" w:color="auto"/>
          </w:divBdr>
        </w:div>
        <w:div w:id="466164301">
          <w:marLeft w:val="0"/>
          <w:marRight w:val="0"/>
          <w:marTop w:val="0"/>
          <w:marBottom w:val="0"/>
          <w:divBdr>
            <w:top w:val="none" w:sz="0" w:space="0" w:color="auto"/>
            <w:left w:val="none" w:sz="0" w:space="0" w:color="auto"/>
            <w:bottom w:val="none" w:sz="0" w:space="0" w:color="auto"/>
            <w:right w:val="none" w:sz="0" w:space="0" w:color="auto"/>
          </w:divBdr>
        </w:div>
        <w:div w:id="833105644">
          <w:marLeft w:val="0"/>
          <w:marRight w:val="0"/>
          <w:marTop w:val="0"/>
          <w:marBottom w:val="0"/>
          <w:divBdr>
            <w:top w:val="none" w:sz="0" w:space="0" w:color="auto"/>
            <w:left w:val="none" w:sz="0" w:space="0" w:color="auto"/>
            <w:bottom w:val="none" w:sz="0" w:space="0" w:color="auto"/>
            <w:right w:val="none" w:sz="0" w:space="0" w:color="auto"/>
          </w:divBdr>
        </w:div>
        <w:div w:id="347566259">
          <w:marLeft w:val="0"/>
          <w:marRight w:val="0"/>
          <w:marTop w:val="0"/>
          <w:marBottom w:val="0"/>
          <w:divBdr>
            <w:top w:val="none" w:sz="0" w:space="0" w:color="auto"/>
            <w:left w:val="none" w:sz="0" w:space="0" w:color="auto"/>
            <w:bottom w:val="none" w:sz="0" w:space="0" w:color="auto"/>
            <w:right w:val="none" w:sz="0" w:space="0" w:color="auto"/>
          </w:divBdr>
        </w:div>
        <w:div w:id="1321621192">
          <w:marLeft w:val="0"/>
          <w:marRight w:val="0"/>
          <w:marTop w:val="0"/>
          <w:marBottom w:val="0"/>
          <w:divBdr>
            <w:top w:val="none" w:sz="0" w:space="0" w:color="auto"/>
            <w:left w:val="none" w:sz="0" w:space="0" w:color="auto"/>
            <w:bottom w:val="none" w:sz="0" w:space="0" w:color="auto"/>
            <w:right w:val="none" w:sz="0" w:space="0" w:color="auto"/>
          </w:divBdr>
        </w:div>
        <w:div w:id="2106220821">
          <w:marLeft w:val="0"/>
          <w:marRight w:val="0"/>
          <w:marTop w:val="0"/>
          <w:marBottom w:val="0"/>
          <w:divBdr>
            <w:top w:val="none" w:sz="0" w:space="0" w:color="auto"/>
            <w:left w:val="none" w:sz="0" w:space="0" w:color="auto"/>
            <w:bottom w:val="none" w:sz="0" w:space="0" w:color="auto"/>
            <w:right w:val="none" w:sz="0" w:space="0" w:color="auto"/>
          </w:divBdr>
        </w:div>
        <w:div w:id="399526569">
          <w:marLeft w:val="0"/>
          <w:marRight w:val="0"/>
          <w:marTop w:val="0"/>
          <w:marBottom w:val="0"/>
          <w:divBdr>
            <w:top w:val="none" w:sz="0" w:space="0" w:color="auto"/>
            <w:left w:val="none" w:sz="0" w:space="0" w:color="auto"/>
            <w:bottom w:val="none" w:sz="0" w:space="0" w:color="auto"/>
            <w:right w:val="none" w:sz="0" w:space="0" w:color="auto"/>
          </w:divBdr>
        </w:div>
        <w:div w:id="693457776">
          <w:marLeft w:val="0"/>
          <w:marRight w:val="0"/>
          <w:marTop w:val="0"/>
          <w:marBottom w:val="0"/>
          <w:divBdr>
            <w:top w:val="none" w:sz="0" w:space="0" w:color="auto"/>
            <w:left w:val="none" w:sz="0" w:space="0" w:color="auto"/>
            <w:bottom w:val="none" w:sz="0" w:space="0" w:color="auto"/>
            <w:right w:val="none" w:sz="0" w:space="0" w:color="auto"/>
          </w:divBdr>
        </w:div>
        <w:div w:id="1340043801">
          <w:marLeft w:val="0"/>
          <w:marRight w:val="0"/>
          <w:marTop w:val="0"/>
          <w:marBottom w:val="0"/>
          <w:divBdr>
            <w:top w:val="none" w:sz="0" w:space="0" w:color="auto"/>
            <w:left w:val="none" w:sz="0" w:space="0" w:color="auto"/>
            <w:bottom w:val="none" w:sz="0" w:space="0" w:color="auto"/>
            <w:right w:val="none" w:sz="0" w:space="0" w:color="auto"/>
          </w:divBdr>
        </w:div>
        <w:div w:id="1698382714">
          <w:marLeft w:val="0"/>
          <w:marRight w:val="0"/>
          <w:marTop w:val="0"/>
          <w:marBottom w:val="0"/>
          <w:divBdr>
            <w:top w:val="none" w:sz="0" w:space="0" w:color="auto"/>
            <w:left w:val="none" w:sz="0" w:space="0" w:color="auto"/>
            <w:bottom w:val="none" w:sz="0" w:space="0" w:color="auto"/>
            <w:right w:val="none" w:sz="0" w:space="0" w:color="auto"/>
          </w:divBdr>
        </w:div>
        <w:div w:id="390882841">
          <w:marLeft w:val="0"/>
          <w:marRight w:val="0"/>
          <w:marTop w:val="0"/>
          <w:marBottom w:val="0"/>
          <w:divBdr>
            <w:top w:val="none" w:sz="0" w:space="0" w:color="auto"/>
            <w:left w:val="none" w:sz="0" w:space="0" w:color="auto"/>
            <w:bottom w:val="none" w:sz="0" w:space="0" w:color="auto"/>
            <w:right w:val="none" w:sz="0" w:space="0" w:color="auto"/>
          </w:divBdr>
        </w:div>
        <w:div w:id="2011249820">
          <w:marLeft w:val="0"/>
          <w:marRight w:val="0"/>
          <w:marTop w:val="0"/>
          <w:marBottom w:val="0"/>
          <w:divBdr>
            <w:top w:val="none" w:sz="0" w:space="0" w:color="auto"/>
            <w:left w:val="none" w:sz="0" w:space="0" w:color="auto"/>
            <w:bottom w:val="none" w:sz="0" w:space="0" w:color="auto"/>
            <w:right w:val="none" w:sz="0" w:space="0" w:color="auto"/>
          </w:divBdr>
        </w:div>
        <w:div w:id="481967651">
          <w:marLeft w:val="0"/>
          <w:marRight w:val="0"/>
          <w:marTop w:val="0"/>
          <w:marBottom w:val="0"/>
          <w:divBdr>
            <w:top w:val="none" w:sz="0" w:space="0" w:color="auto"/>
            <w:left w:val="none" w:sz="0" w:space="0" w:color="auto"/>
            <w:bottom w:val="none" w:sz="0" w:space="0" w:color="auto"/>
            <w:right w:val="none" w:sz="0" w:space="0" w:color="auto"/>
          </w:divBdr>
        </w:div>
        <w:div w:id="1466385163">
          <w:marLeft w:val="0"/>
          <w:marRight w:val="0"/>
          <w:marTop w:val="0"/>
          <w:marBottom w:val="0"/>
          <w:divBdr>
            <w:top w:val="none" w:sz="0" w:space="0" w:color="auto"/>
            <w:left w:val="none" w:sz="0" w:space="0" w:color="auto"/>
            <w:bottom w:val="none" w:sz="0" w:space="0" w:color="auto"/>
            <w:right w:val="none" w:sz="0" w:space="0" w:color="auto"/>
          </w:divBdr>
        </w:div>
        <w:div w:id="328025876">
          <w:marLeft w:val="0"/>
          <w:marRight w:val="0"/>
          <w:marTop w:val="0"/>
          <w:marBottom w:val="0"/>
          <w:divBdr>
            <w:top w:val="none" w:sz="0" w:space="0" w:color="auto"/>
            <w:left w:val="none" w:sz="0" w:space="0" w:color="auto"/>
            <w:bottom w:val="none" w:sz="0" w:space="0" w:color="auto"/>
            <w:right w:val="none" w:sz="0" w:space="0" w:color="auto"/>
          </w:divBdr>
        </w:div>
      </w:divsChild>
    </w:div>
    <w:div w:id="828248448">
      <w:marLeft w:val="480"/>
      <w:marRight w:val="0"/>
      <w:marTop w:val="0"/>
      <w:marBottom w:val="0"/>
      <w:divBdr>
        <w:top w:val="none" w:sz="0" w:space="0" w:color="auto"/>
        <w:left w:val="none" w:sz="0" w:space="0" w:color="auto"/>
        <w:bottom w:val="none" w:sz="0" w:space="0" w:color="auto"/>
        <w:right w:val="none" w:sz="0" w:space="0" w:color="auto"/>
      </w:divBdr>
    </w:div>
    <w:div w:id="828638590">
      <w:marLeft w:val="480"/>
      <w:marRight w:val="0"/>
      <w:marTop w:val="0"/>
      <w:marBottom w:val="0"/>
      <w:divBdr>
        <w:top w:val="none" w:sz="0" w:space="0" w:color="auto"/>
        <w:left w:val="none" w:sz="0" w:space="0" w:color="auto"/>
        <w:bottom w:val="none" w:sz="0" w:space="0" w:color="auto"/>
        <w:right w:val="none" w:sz="0" w:space="0" w:color="auto"/>
      </w:divBdr>
    </w:div>
    <w:div w:id="829054605">
      <w:marLeft w:val="480"/>
      <w:marRight w:val="0"/>
      <w:marTop w:val="0"/>
      <w:marBottom w:val="0"/>
      <w:divBdr>
        <w:top w:val="none" w:sz="0" w:space="0" w:color="auto"/>
        <w:left w:val="none" w:sz="0" w:space="0" w:color="auto"/>
        <w:bottom w:val="none" w:sz="0" w:space="0" w:color="auto"/>
        <w:right w:val="none" w:sz="0" w:space="0" w:color="auto"/>
      </w:divBdr>
    </w:div>
    <w:div w:id="829254566">
      <w:bodyDiv w:val="1"/>
      <w:marLeft w:val="0"/>
      <w:marRight w:val="0"/>
      <w:marTop w:val="0"/>
      <w:marBottom w:val="0"/>
      <w:divBdr>
        <w:top w:val="none" w:sz="0" w:space="0" w:color="auto"/>
        <w:left w:val="none" w:sz="0" w:space="0" w:color="auto"/>
        <w:bottom w:val="none" w:sz="0" w:space="0" w:color="auto"/>
        <w:right w:val="none" w:sz="0" w:space="0" w:color="auto"/>
      </w:divBdr>
    </w:div>
    <w:div w:id="829518676">
      <w:bodyDiv w:val="1"/>
      <w:marLeft w:val="0"/>
      <w:marRight w:val="0"/>
      <w:marTop w:val="0"/>
      <w:marBottom w:val="0"/>
      <w:divBdr>
        <w:top w:val="none" w:sz="0" w:space="0" w:color="auto"/>
        <w:left w:val="none" w:sz="0" w:space="0" w:color="auto"/>
        <w:bottom w:val="none" w:sz="0" w:space="0" w:color="auto"/>
        <w:right w:val="none" w:sz="0" w:space="0" w:color="auto"/>
      </w:divBdr>
    </w:div>
    <w:div w:id="829830155">
      <w:marLeft w:val="480"/>
      <w:marRight w:val="0"/>
      <w:marTop w:val="0"/>
      <w:marBottom w:val="0"/>
      <w:divBdr>
        <w:top w:val="none" w:sz="0" w:space="0" w:color="auto"/>
        <w:left w:val="none" w:sz="0" w:space="0" w:color="auto"/>
        <w:bottom w:val="none" w:sz="0" w:space="0" w:color="auto"/>
        <w:right w:val="none" w:sz="0" w:space="0" w:color="auto"/>
      </w:divBdr>
    </w:div>
    <w:div w:id="829902450">
      <w:bodyDiv w:val="1"/>
      <w:marLeft w:val="0"/>
      <w:marRight w:val="0"/>
      <w:marTop w:val="0"/>
      <w:marBottom w:val="0"/>
      <w:divBdr>
        <w:top w:val="none" w:sz="0" w:space="0" w:color="auto"/>
        <w:left w:val="none" w:sz="0" w:space="0" w:color="auto"/>
        <w:bottom w:val="none" w:sz="0" w:space="0" w:color="auto"/>
        <w:right w:val="none" w:sz="0" w:space="0" w:color="auto"/>
      </w:divBdr>
    </w:div>
    <w:div w:id="829948986">
      <w:marLeft w:val="480"/>
      <w:marRight w:val="0"/>
      <w:marTop w:val="0"/>
      <w:marBottom w:val="0"/>
      <w:divBdr>
        <w:top w:val="none" w:sz="0" w:space="0" w:color="auto"/>
        <w:left w:val="none" w:sz="0" w:space="0" w:color="auto"/>
        <w:bottom w:val="none" w:sz="0" w:space="0" w:color="auto"/>
        <w:right w:val="none" w:sz="0" w:space="0" w:color="auto"/>
      </w:divBdr>
    </w:div>
    <w:div w:id="830366336">
      <w:bodyDiv w:val="1"/>
      <w:marLeft w:val="0"/>
      <w:marRight w:val="0"/>
      <w:marTop w:val="0"/>
      <w:marBottom w:val="0"/>
      <w:divBdr>
        <w:top w:val="none" w:sz="0" w:space="0" w:color="auto"/>
        <w:left w:val="none" w:sz="0" w:space="0" w:color="auto"/>
        <w:bottom w:val="none" w:sz="0" w:space="0" w:color="auto"/>
        <w:right w:val="none" w:sz="0" w:space="0" w:color="auto"/>
      </w:divBdr>
    </w:div>
    <w:div w:id="830558977">
      <w:marLeft w:val="480"/>
      <w:marRight w:val="0"/>
      <w:marTop w:val="0"/>
      <w:marBottom w:val="0"/>
      <w:divBdr>
        <w:top w:val="none" w:sz="0" w:space="0" w:color="auto"/>
        <w:left w:val="none" w:sz="0" w:space="0" w:color="auto"/>
        <w:bottom w:val="none" w:sz="0" w:space="0" w:color="auto"/>
        <w:right w:val="none" w:sz="0" w:space="0" w:color="auto"/>
      </w:divBdr>
    </w:div>
    <w:div w:id="830563504">
      <w:marLeft w:val="480"/>
      <w:marRight w:val="0"/>
      <w:marTop w:val="0"/>
      <w:marBottom w:val="0"/>
      <w:divBdr>
        <w:top w:val="none" w:sz="0" w:space="0" w:color="auto"/>
        <w:left w:val="none" w:sz="0" w:space="0" w:color="auto"/>
        <w:bottom w:val="none" w:sz="0" w:space="0" w:color="auto"/>
        <w:right w:val="none" w:sz="0" w:space="0" w:color="auto"/>
      </w:divBdr>
    </w:div>
    <w:div w:id="830801184">
      <w:marLeft w:val="480"/>
      <w:marRight w:val="0"/>
      <w:marTop w:val="0"/>
      <w:marBottom w:val="0"/>
      <w:divBdr>
        <w:top w:val="none" w:sz="0" w:space="0" w:color="auto"/>
        <w:left w:val="none" w:sz="0" w:space="0" w:color="auto"/>
        <w:bottom w:val="none" w:sz="0" w:space="0" w:color="auto"/>
        <w:right w:val="none" w:sz="0" w:space="0" w:color="auto"/>
      </w:divBdr>
    </w:div>
    <w:div w:id="831019304">
      <w:marLeft w:val="480"/>
      <w:marRight w:val="0"/>
      <w:marTop w:val="0"/>
      <w:marBottom w:val="0"/>
      <w:divBdr>
        <w:top w:val="none" w:sz="0" w:space="0" w:color="auto"/>
        <w:left w:val="none" w:sz="0" w:space="0" w:color="auto"/>
        <w:bottom w:val="none" w:sz="0" w:space="0" w:color="auto"/>
        <w:right w:val="none" w:sz="0" w:space="0" w:color="auto"/>
      </w:divBdr>
    </w:div>
    <w:div w:id="831601240">
      <w:marLeft w:val="480"/>
      <w:marRight w:val="0"/>
      <w:marTop w:val="0"/>
      <w:marBottom w:val="0"/>
      <w:divBdr>
        <w:top w:val="none" w:sz="0" w:space="0" w:color="auto"/>
        <w:left w:val="none" w:sz="0" w:space="0" w:color="auto"/>
        <w:bottom w:val="none" w:sz="0" w:space="0" w:color="auto"/>
        <w:right w:val="none" w:sz="0" w:space="0" w:color="auto"/>
      </w:divBdr>
    </w:div>
    <w:div w:id="832068539">
      <w:marLeft w:val="480"/>
      <w:marRight w:val="0"/>
      <w:marTop w:val="0"/>
      <w:marBottom w:val="0"/>
      <w:divBdr>
        <w:top w:val="none" w:sz="0" w:space="0" w:color="auto"/>
        <w:left w:val="none" w:sz="0" w:space="0" w:color="auto"/>
        <w:bottom w:val="none" w:sz="0" w:space="0" w:color="auto"/>
        <w:right w:val="none" w:sz="0" w:space="0" w:color="auto"/>
      </w:divBdr>
    </w:div>
    <w:div w:id="832834905">
      <w:bodyDiv w:val="1"/>
      <w:marLeft w:val="0"/>
      <w:marRight w:val="0"/>
      <w:marTop w:val="0"/>
      <w:marBottom w:val="0"/>
      <w:divBdr>
        <w:top w:val="none" w:sz="0" w:space="0" w:color="auto"/>
        <w:left w:val="none" w:sz="0" w:space="0" w:color="auto"/>
        <w:bottom w:val="none" w:sz="0" w:space="0" w:color="auto"/>
        <w:right w:val="none" w:sz="0" w:space="0" w:color="auto"/>
      </w:divBdr>
    </w:div>
    <w:div w:id="833106461">
      <w:marLeft w:val="480"/>
      <w:marRight w:val="0"/>
      <w:marTop w:val="0"/>
      <w:marBottom w:val="0"/>
      <w:divBdr>
        <w:top w:val="none" w:sz="0" w:space="0" w:color="auto"/>
        <w:left w:val="none" w:sz="0" w:space="0" w:color="auto"/>
        <w:bottom w:val="none" w:sz="0" w:space="0" w:color="auto"/>
        <w:right w:val="none" w:sz="0" w:space="0" w:color="auto"/>
      </w:divBdr>
    </w:div>
    <w:div w:id="833447423">
      <w:marLeft w:val="480"/>
      <w:marRight w:val="0"/>
      <w:marTop w:val="0"/>
      <w:marBottom w:val="0"/>
      <w:divBdr>
        <w:top w:val="none" w:sz="0" w:space="0" w:color="auto"/>
        <w:left w:val="none" w:sz="0" w:space="0" w:color="auto"/>
        <w:bottom w:val="none" w:sz="0" w:space="0" w:color="auto"/>
        <w:right w:val="none" w:sz="0" w:space="0" w:color="auto"/>
      </w:divBdr>
    </w:div>
    <w:div w:id="834027926">
      <w:marLeft w:val="480"/>
      <w:marRight w:val="0"/>
      <w:marTop w:val="0"/>
      <w:marBottom w:val="0"/>
      <w:divBdr>
        <w:top w:val="none" w:sz="0" w:space="0" w:color="auto"/>
        <w:left w:val="none" w:sz="0" w:space="0" w:color="auto"/>
        <w:bottom w:val="none" w:sz="0" w:space="0" w:color="auto"/>
        <w:right w:val="none" w:sz="0" w:space="0" w:color="auto"/>
      </w:divBdr>
    </w:div>
    <w:div w:id="834685970">
      <w:marLeft w:val="480"/>
      <w:marRight w:val="0"/>
      <w:marTop w:val="0"/>
      <w:marBottom w:val="0"/>
      <w:divBdr>
        <w:top w:val="none" w:sz="0" w:space="0" w:color="auto"/>
        <w:left w:val="none" w:sz="0" w:space="0" w:color="auto"/>
        <w:bottom w:val="none" w:sz="0" w:space="0" w:color="auto"/>
        <w:right w:val="none" w:sz="0" w:space="0" w:color="auto"/>
      </w:divBdr>
    </w:div>
    <w:div w:id="834763285">
      <w:bodyDiv w:val="1"/>
      <w:marLeft w:val="0"/>
      <w:marRight w:val="0"/>
      <w:marTop w:val="0"/>
      <w:marBottom w:val="0"/>
      <w:divBdr>
        <w:top w:val="none" w:sz="0" w:space="0" w:color="auto"/>
        <w:left w:val="none" w:sz="0" w:space="0" w:color="auto"/>
        <w:bottom w:val="none" w:sz="0" w:space="0" w:color="auto"/>
        <w:right w:val="none" w:sz="0" w:space="0" w:color="auto"/>
      </w:divBdr>
    </w:div>
    <w:div w:id="835151519">
      <w:marLeft w:val="480"/>
      <w:marRight w:val="0"/>
      <w:marTop w:val="0"/>
      <w:marBottom w:val="0"/>
      <w:divBdr>
        <w:top w:val="none" w:sz="0" w:space="0" w:color="auto"/>
        <w:left w:val="none" w:sz="0" w:space="0" w:color="auto"/>
        <w:bottom w:val="none" w:sz="0" w:space="0" w:color="auto"/>
        <w:right w:val="none" w:sz="0" w:space="0" w:color="auto"/>
      </w:divBdr>
    </w:div>
    <w:div w:id="836044048">
      <w:marLeft w:val="480"/>
      <w:marRight w:val="0"/>
      <w:marTop w:val="0"/>
      <w:marBottom w:val="0"/>
      <w:divBdr>
        <w:top w:val="none" w:sz="0" w:space="0" w:color="auto"/>
        <w:left w:val="none" w:sz="0" w:space="0" w:color="auto"/>
        <w:bottom w:val="none" w:sz="0" w:space="0" w:color="auto"/>
        <w:right w:val="none" w:sz="0" w:space="0" w:color="auto"/>
      </w:divBdr>
    </w:div>
    <w:div w:id="836113858">
      <w:marLeft w:val="480"/>
      <w:marRight w:val="0"/>
      <w:marTop w:val="0"/>
      <w:marBottom w:val="0"/>
      <w:divBdr>
        <w:top w:val="none" w:sz="0" w:space="0" w:color="auto"/>
        <w:left w:val="none" w:sz="0" w:space="0" w:color="auto"/>
        <w:bottom w:val="none" w:sz="0" w:space="0" w:color="auto"/>
        <w:right w:val="none" w:sz="0" w:space="0" w:color="auto"/>
      </w:divBdr>
    </w:div>
    <w:div w:id="836117131">
      <w:marLeft w:val="480"/>
      <w:marRight w:val="0"/>
      <w:marTop w:val="0"/>
      <w:marBottom w:val="0"/>
      <w:divBdr>
        <w:top w:val="none" w:sz="0" w:space="0" w:color="auto"/>
        <w:left w:val="none" w:sz="0" w:space="0" w:color="auto"/>
        <w:bottom w:val="none" w:sz="0" w:space="0" w:color="auto"/>
        <w:right w:val="none" w:sz="0" w:space="0" w:color="auto"/>
      </w:divBdr>
    </w:div>
    <w:div w:id="836337214">
      <w:bodyDiv w:val="1"/>
      <w:marLeft w:val="0"/>
      <w:marRight w:val="0"/>
      <w:marTop w:val="0"/>
      <w:marBottom w:val="0"/>
      <w:divBdr>
        <w:top w:val="none" w:sz="0" w:space="0" w:color="auto"/>
        <w:left w:val="none" w:sz="0" w:space="0" w:color="auto"/>
        <w:bottom w:val="none" w:sz="0" w:space="0" w:color="auto"/>
        <w:right w:val="none" w:sz="0" w:space="0" w:color="auto"/>
      </w:divBdr>
    </w:div>
    <w:div w:id="836381370">
      <w:marLeft w:val="480"/>
      <w:marRight w:val="0"/>
      <w:marTop w:val="0"/>
      <w:marBottom w:val="0"/>
      <w:divBdr>
        <w:top w:val="none" w:sz="0" w:space="0" w:color="auto"/>
        <w:left w:val="none" w:sz="0" w:space="0" w:color="auto"/>
        <w:bottom w:val="none" w:sz="0" w:space="0" w:color="auto"/>
        <w:right w:val="none" w:sz="0" w:space="0" w:color="auto"/>
      </w:divBdr>
    </w:div>
    <w:div w:id="836456280">
      <w:bodyDiv w:val="1"/>
      <w:marLeft w:val="0"/>
      <w:marRight w:val="0"/>
      <w:marTop w:val="0"/>
      <w:marBottom w:val="0"/>
      <w:divBdr>
        <w:top w:val="none" w:sz="0" w:space="0" w:color="auto"/>
        <w:left w:val="none" w:sz="0" w:space="0" w:color="auto"/>
        <w:bottom w:val="none" w:sz="0" w:space="0" w:color="auto"/>
        <w:right w:val="none" w:sz="0" w:space="0" w:color="auto"/>
      </w:divBdr>
    </w:div>
    <w:div w:id="836919052">
      <w:bodyDiv w:val="1"/>
      <w:marLeft w:val="0"/>
      <w:marRight w:val="0"/>
      <w:marTop w:val="0"/>
      <w:marBottom w:val="0"/>
      <w:divBdr>
        <w:top w:val="none" w:sz="0" w:space="0" w:color="auto"/>
        <w:left w:val="none" w:sz="0" w:space="0" w:color="auto"/>
        <w:bottom w:val="none" w:sz="0" w:space="0" w:color="auto"/>
        <w:right w:val="none" w:sz="0" w:space="0" w:color="auto"/>
      </w:divBdr>
    </w:div>
    <w:div w:id="837691860">
      <w:marLeft w:val="480"/>
      <w:marRight w:val="0"/>
      <w:marTop w:val="0"/>
      <w:marBottom w:val="0"/>
      <w:divBdr>
        <w:top w:val="none" w:sz="0" w:space="0" w:color="auto"/>
        <w:left w:val="none" w:sz="0" w:space="0" w:color="auto"/>
        <w:bottom w:val="none" w:sz="0" w:space="0" w:color="auto"/>
        <w:right w:val="none" w:sz="0" w:space="0" w:color="auto"/>
      </w:divBdr>
    </w:div>
    <w:div w:id="838158383">
      <w:marLeft w:val="480"/>
      <w:marRight w:val="0"/>
      <w:marTop w:val="0"/>
      <w:marBottom w:val="0"/>
      <w:divBdr>
        <w:top w:val="none" w:sz="0" w:space="0" w:color="auto"/>
        <w:left w:val="none" w:sz="0" w:space="0" w:color="auto"/>
        <w:bottom w:val="none" w:sz="0" w:space="0" w:color="auto"/>
        <w:right w:val="none" w:sz="0" w:space="0" w:color="auto"/>
      </w:divBdr>
    </w:div>
    <w:div w:id="839543771">
      <w:bodyDiv w:val="1"/>
      <w:marLeft w:val="0"/>
      <w:marRight w:val="0"/>
      <w:marTop w:val="0"/>
      <w:marBottom w:val="0"/>
      <w:divBdr>
        <w:top w:val="none" w:sz="0" w:space="0" w:color="auto"/>
        <w:left w:val="none" w:sz="0" w:space="0" w:color="auto"/>
        <w:bottom w:val="none" w:sz="0" w:space="0" w:color="auto"/>
        <w:right w:val="none" w:sz="0" w:space="0" w:color="auto"/>
      </w:divBdr>
    </w:div>
    <w:div w:id="839854284">
      <w:marLeft w:val="480"/>
      <w:marRight w:val="0"/>
      <w:marTop w:val="0"/>
      <w:marBottom w:val="0"/>
      <w:divBdr>
        <w:top w:val="none" w:sz="0" w:space="0" w:color="auto"/>
        <w:left w:val="none" w:sz="0" w:space="0" w:color="auto"/>
        <w:bottom w:val="none" w:sz="0" w:space="0" w:color="auto"/>
        <w:right w:val="none" w:sz="0" w:space="0" w:color="auto"/>
      </w:divBdr>
    </w:div>
    <w:div w:id="840005487">
      <w:marLeft w:val="480"/>
      <w:marRight w:val="0"/>
      <w:marTop w:val="0"/>
      <w:marBottom w:val="0"/>
      <w:divBdr>
        <w:top w:val="none" w:sz="0" w:space="0" w:color="auto"/>
        <w:left w:val="none" w:sz="0" w:space="0" w:color="auto"/>
        <w:bottom w:val="none" w:sz="0" w:space="0" w:color="auto"/>
        <w:right w:val="none" w:sz="0" w:space="0" w:color="auto"/>
      </w:divBdr>
    </w:div>
    <w:div w:id="840046319">
      <w:bodyDiv w:val="1"/>
      <w:marLeft w:val="0"/>
      <w:marRight w:val="0"/>
      <w:marTop w:val="0"/>
      <w:marBottom w:val="0"/>
      <w:divBdr>
        <w:top w:val="none" w:sz="0" w:space="0" w:color="auto"/>
        <w:left w:val="none" w:sz="0" w:space="0" w:color="auto"/>
        <w:bottom w:val="none" w:sz="0" w:space="0" w:color="auto"/>
        <w:right w:val="none" w:sz="0" w:space="0" w:color="auto"/>
      </w:divBdr>
    </w:div>
    <w:div w:id="840244628">
      <w:marLeft w:val="480"/>
      <w:marRight w:val="0"/>
      <w:marTop w:val="0"/>
      <w:marBottom w:val="0"/>
      <w:divBdr>
        <w:top w:val="none" w:sz="0" w:space="0" w:color="auto"/>
        <w:left w:val="none" w:sz="0" w:space="0" w:color="auto"/>
        <w:bottom w:val="none" w:sz="0" w:space="0" w:color="auto"/>
        <w:right w:val="none" w:sz="0" w:space="0" w:color="auto"/>
      </w:divBdr>
    </w:div>
    <w:div w:id="840699279">
      <w:marLeft w:val="480"/>
      <w:marRight w:val="0"/>
      <w:marTop w:val="0"/>
      <w:marBottom w:val="0"/>
      <w:divBdr>
        <w:top w:val="none" w:sz="0" w:space="0" w:color="auto"/>
        <w:left w:val="none" w:sz="0" w:space="0" w:color="auto"/>
        <w:bottom w:val="none" w:sz="0" w:space="0" w:color="auto"/>
        <w:right w:val="none" w:sz="0" w:space="0" w:color="auto"/>
      </w:divBdr>
    </w:div>
    <w:div w:id="840776404">
      <w:marLeft w:val="480"/>
      <w:marRight w:val="0"/>
      <w:marTop w:val="0"/>
      <w:marBottom w:val="0"/>
      <w:divBdr>
        <w:top w:val="none" w:sz="0" w:space="0" w:color="auto"/>
        <w:left w:val="none" w:sz="0" w:space="0" w:color="auto"/>
        <w:bottom w:val="none" w:sz="0" w:space="0" w:color="auto"/>
        <w:right w:val="none" w:sz="0" w:space="0" w:color="auto"/>
      </w:divBdr>
    </w:div>
    <w:div w:id="840857271">
      <w:marLeft w:val="480"/>
      <w:marRight w:val="0"/>
      <w:marTop w:val="0"/>
      <w:marBottom w:val="0"/>
      <w:divBdr>
        <w:top w:val="none" w:sz="0" w:space="0" w:color="auto"/>
        <w:left w:val="none" w:sz="0" w:space="0" w:color="auto"/>
        <w:bottom w:val="none" w:sz="0" w:space="0" w:color="auto"/>
        <w:right w:val="none" w:sz="0" w:space="0" w:color="auto"/>
      </w:divBdr>
    </w:div>
    <w:div w:id="841436147">
      <w:marLeft w:val="480"/>
      <w:marRight w:val="0"/>
      <w:marTop w:val="0"/>
      <w:marBottom w:val="0"/>
      <w:divBdr>
        <w:top w:val="none" w:sz="0" w:space="0" w:color="auto"/>
        <w:left w:val="none" w:sz="0" w:space="0" w:color="auto"/>
        <w:bottom w:val="none" w:sz="0" w:space="0" w:color="auto"/>
        <w:right w:val="none" w:sz="0" w:space="0" w:color="auto"/>
      </w:divBdr>
    </w:div>
    <w:div w:id="841703471">
      <w:marLeft w:val="480"/>
      <w:marRight w:val="0"/>
      <w:marTop w:val="0"/>
      <w:marBottom w:val="0"/>
      <w:divBdr>
        <w:top w:val="none" w:sz="0" w:space="0" w:color="auto"/>
        <w:left w:val="none" w:sz="0" w:space="0" w:color="auto"/>
        <w:bottom w:val="none" w:sz="0" w:space="0" w:color="auto"/>
        <w:right w:val="none" w:sz="0" w:space="0" w:color="auto"/>
      </w:divBdr>
    </w:div>
    <w:div w:id="841893288">
      <w:marLeft w:val="480"/>
      <w:marRight w:val="0"/>
      <w:marTop w:val="0"/>
      <w:marBottom w:val="0"/>
      <w:divBdr>
        <w:top w:val="none" w:sz="0" w:space="0" w:color="auto"/>
        <w:left w:val="none" w:sz="0" w:space="0" w:color="auto"/>
        <w:bottom w:val="none" w:sz="0" w:space="0" w:color="auto"/>
        <w:right w:val="none" w:sz="0" w:space="0" w:color="auto"/>
      </w:divBdr>
    </w:div>
    <w:div w:id="841973653">
      <w:marLeft w:val="480"/>
      <w:marRight w:val="0"/>
      <w:marTop w:val="0"/>
      <w:marBottom w:val="0"/>
      <w:divBdr>
        <w:top w:val="none" w:sz="0" w:space="0" w:color="auto"/>
        <w:left w:val="none" w:sz="0" w:space="0" w:color="auto"/>
        <w:bottom w:val="none" w:sz="0" w:space="0" w:color="auto"/>
        <w:right w:val="none" w:sz="0" w:space="0" w:color="auto"/>
      </w:divBdr>
    </w:div>
    <w:div w:id="842015735">
      <w:marLeft w:val="480"/>
      <w:marRight w:val="0"/>
      <w:marTop w:val="0"/>
      <w:marBottom w:val="0"/>
      <w:divBdr>
        <w:top w:val="none" w:sz="0" w:space="0" w:color="auto"/>
        <w:left w:val="none" w:sz="0" w:space="0" w:color="auto"/>
        <w:bottom w:val="none" w:sz="0" w:space="0" w:color="auto"/>
        <w:right w:val="none" w:sz="0" w:space="0" w:color="auto"/>
      </w:divBdr>
    </w:div>
    <w:div w:id="842282252">
      <w:marLeft w:val="480"/>
      <w:marRight w:val="0"/>
      <w:marTop w:val="0"/>
      <w:marBottom w:val="0"/>
      <w:divBdr>
        <w:top w:val="none" w:sz="0" w:space="0" w:color="auto"/>
        <w:left w:val="none" w:sz="0" w:space="0" w:color="auto"/>
        <w:bottom w:val="none" w:sz="0" w:space="0" w:color="auto"/>
        <w:right w:val="none" w:sz="0" w:space="0" w:color="auto"/>
      </w:divBdr>
    </w:div>
    <w:div w:id="842740317">
      <w:marLeft w:val="480"/>
      <w:marRight w:val="0"/>
      <w:marTop w:val="0"/>
      <w:marBottom w:val="0"/>
      <w:divBdr>
        <w:top w:val="none" w:sz="0" w:space="0" w:color="auto"/>
        <w:left w:val="none" w:sz="0" w:space="0" w:color="auto"/>
        <w:bottom w:val="none" w:sz="0" w:space="0" w:color="auto"/>
        <w:right w:val="none" w:sz="0" w:space="0" w:color="auto"/>
      </w:divBdr>
    </w:div>
    <w:div w:id="843010215">
      <w:marLeft w:val="480"/>
      <w:marRight w:val="0"/>
      <w:marTop w:val="0"/>
      <w:marBottom w:val="0"/>
      <w:divBdr>
        <w:top w:val="none" w:sz="0" w:space="0" w:color="auto"/>
        <w:left w:val="none" w:sz="0" w:space="0" w:color="auto"/>
        <w:bottom w:val="none" w:sz="0" w:space="0" w:color="auto"/>
        <w:right w:val="none" w:sz="0" w:space="0" w:color="auto"/>
      </w:divBdr>
    </w:div>
    <w:div w:id="843318700">
      <w:marLeft w:val="480"/>
      <w:marRight w:val="0"/>
      <w:marTop w:val="0"/>
      <w:marBottom w:val="0"/>
      <w:divBdr>
        <w:top w:val="none" w:sz="0" w:space="0" w:color="auto"/>
        <w:left w:val="none" w:sz="0" w:space="0" w:color="auto"/>
        <w:bottom w:val="none" w:sz="0" w:space="0" w:color="auto"/>
        <w:right w:val="none" w:sz="0" w:space="0" w:color="auto"/>
      </w:divBdr>
    </w:div>
    <w:div w:id="843933577">
      <w:bodyDiv w:val="1"/>
      <w:marLeft w:val="0"/>
      <w:marRight w:val="0"/>
      <w:marTop w:val="0"/>
      <w:marBottom w:val="0"/>
      <w:divBdr>
        <w:top w:val="none" w:sz="0" w:space="0" w:color="auto"/>
        <w:left w:val="none" w:sz="0" w:space="0" w:color="auto"/>
        <w:bottom w:val="none" w:sz="0" w:space="0" w:color="auto"/>
        <w:right w:val="none" w:sz="0" w:space="0" w:color="auto"/>
      </w:divBdr>
    </w:div>
    <w:div w:id="843975347">
      <w:marLeft w:val="480"/>
      <w:marRight w:val="0"/>
      <w:marTop w:val="0"/>
      <w:marBottom w:val="0"/>
      <w:divBdr>
        <w:top w:val="none" w:sz="0" w:space="0" w:color="auto"/>
        <w:left w:val="none" w:sz="0" w:space="0" w:color="auto"/>
        <w:bottom w:val="none" w:sz="0" w:space="0" w:color="auto"/>
        <w:right w:val="none" w:sz="0" w:space="0" w:color="auto"/>
      </w:divBdr>
    </w:div>
    <w:div w:id="844055414">
      <w:marLeft w:val="480"/>
      <w:marRight w:val="0"/>
      <w:marTop w:val="0"/>
      <w:marBottom w:val="0"/>
      <w:divBdr>
        <w:top w:val="none" w:sz="0" w:space="0" w:color="auto"/>
        <w:left w:val="none" w:sz="0" w:space="0" w:color="auto"/>
        <w:bottom w:val="none" w:sz="0" w:space="0" w:color="auto"/>
        <w:right w:val="none" w:sz="0" w:space="0" w:color="auto"/>
      </w:divBdr>
    </w:div>
    <w:div w:id="845097612">
      <w:marLeft w:val="480"/>
      <w:marRight w:val="0"/>
      <w:marTop w:val="0"/>
      <w:marBottom w:val="0"/>
      <w:divBdr>
        <w:top w:val="none" w:sz="0" w:space="0" w:color="auto"/>
        <w:left w:val="none" w:sz="0" w:space="0" w:color="auto"/>
        <w:bottom w:val="none" w:sz="0" w:space="0" w:color="auto"/>
        <w:right w:val="none" w:sz="0" w:space="0" w:color="auto"/>
      </w:divBdr>
    </w:div>
    <w:div w:id="845554623">
      <w:marLeft w:val="480"/>
      <w:marRight w:val="0"/>
      <w:marTop w:val="0"/>
      <w:marBottom w:val="0"/>
      <w:divBdr>
        <w:top w:val="none" w:sz="0" w:space="0" w:color="auto"/>
        <w:left w:val="none" w:sz="0" w:space="0" w:color="auto"/>
        <w:bottom w:val="none" w:sz="0" w:space="0" w:color="auto"/>
        <w:right w:val="none" w:sz="0" w:space="0" w:color="auto"/>
      </w:divBdr>
    </w:div>
    <w:div w:id="845747961">
      <w:marLeft w:val="480"/>
      <w:marRight w:val="0"/>
      <w:marTop w:val="0"/>
      <w:marBottom w:val="0"/>
      <w:divBdr>
        <w:top w:val="none" w:sz="0" w:space="0" w:color="auto"/>
        <w:left w:val="none" w:sz="0" w:space="0" w:color="auto"/>
        <w:bottom w:val="none" w:sz="0" w:space="0" w:color="auto"/>
        <w:right w:val="none" w:sz="0" w:space="0" w:color="auto"/>
      </w:divBdr>
    </w:div>
    <w:div w:id="845897753">
      <w:marLeft w:val="480"/>
      <w:marRight w:val="0"/>
      <w:marTop w:val="0"/>
      <w:marBottom w:val="0"/>
      <w:divBdr>
        <w:top w:val="none" w:sz="0" w:space="0" w:color="auto"/>
        <w:left w:val="none" w:sz="0" w:space="0" w:color="auto"/>
        <w:bottom w:val="none" w:sz="0" w:space="0" w:color="auto"/>
        <w:right w:val="none" w:sz="0" w:space="0" w:color="auto"/>
      </w:divBdr>
    </w:div>
    <w:div w:id="845901438">
      <w:marLeft w:val="480"/>
      <w:marRight w:val="0"/>
      <w:marTop w:val="0"/>
      <w:marBottom w:val="0"/>
      <w:divBdr>
        <w:top w:val="none" w:sz="0" w:space="0" w:color="auto"/>
        <w:left w:val="none" w:sz="0" w:space="0" w:color="auto"/>
        <w:bottom w:val="none" w:sz="0" w:space="0" w:color="auto"/>
        <w:right w:val="none" w:sz="0" w:space="0" w:color="auto"/>
      </w:divBdr>
    </w:div>
    <w:div w:id="845903030">
      <w:bodyDiv w:val="1"/>
      <w:marLeft w:val="0"/>
      <w:marRight w:val="0"/>
      <w:marTop w:val="0"/>
      <w:marBottom w:val="0"/>
      <w:divBdr>
        <w:top w:val="none" w:sz="0" w:space="0" w:color="auto"/>
        <w:left w:val="none" w:sz="0" w:space="0" w:color="auto"/>
        <w:bottom w:val="none" w:sz="0" w:space="0" w:color="auto"/>
        <w:right w:val="none" w:sz="0" w:space="0" w:color="auto"/>
      </w:divBdr>
    </w:div>
    <w:div w:id="846596435">
      <w:bodyDiv w:val="1"/>
      <w:marLeft w:val="0"/>
      <w:marRight w:val="0"/>
      <w:marTop w:val="0"/>
      <w:marBottom w:val="0"/>
      <w:divBdr>
        <w:top w:val="none" w:sz="0" w:space="0" w:color="auto"/>
        <w:left w:val="none" w:sz="0" w:space="0" w:color="auto"/>
        <w:bottom w:val="none" w:sz="0" w:space="0" w:color="auto"/>
        <w:right w:val="none" w:sz="0" w:space="0" w:color="auto"/>
      </w:divBdr>
    </w:div>
    <w:div w:id="846677134">
      <w:marLeft w:val="480"/>
      <w:marRight w:val="0"/>
      <w:marTop w:val="0"/>
      <w:marBottom w:val="0"/>
      <w:divBdr>
        <w:top w:val="none" w:sz="0" w:space="0" w:color="auto"/>
        <w:left w:val="none" w:sz="0" w:space="0" w:color="auto"/>
        <w:bottom w:val="none" w:sz="0" w:space="0" w:color="auto"/>
        <w:right w:val="none" w:sz="0" w:space="0" w:color="auto"/>
      </w:divBdr>
    </w:div>
    <w:div w:id="846752307">
      <w:marLeft w:val="480"/>
      <w:marRight w:val="0"/>
      <w:marTop w:val="0"/>
      <w:marBottom w:val="0"/>
      <w:divBdr>
        <w:top w:val="none" w:sz="0" w:space="0" w:color="auto"/>
        <w:left w:val="none" w:sz="0" w:space="0" w:color="auto"/>
        <w:bottom w:val="none" w:sz="0" w:space="0" w:color="auto"/>
        <w:right w:val="none" w:sz="0" w:space="0" w:color="auto"/>
      </w:divBdr>
    </w:div>
    <w:div w:id="846821475">
      <w:bodyDiv w:val="1"/>
      <w:marLeft w:val="0"/>
      <w:marRight w:val="0"/>
      <w:marTop w:val="0"/>
      <w:marBottom w:val="0"/>
      <w:divBdr>
        <w:top w:val="none" w:sz="0" w:space="0" w:color="auto"/>
        <w:left w:val="none" w:sz="0" w:space="0" w:color="auto"/>
        <w:bottom w:val="none" w:sz="0" w:space="0" w:color="auto"/>
        <w:right w:val="none" w:sz="0" w:space="0" w:color="auto"/>
      </w:divBdr>
    </w:div>
    <w:div w:id="847135334">
      <w:marLeft w:val="480"/>
      <w:marRight w:val="0"/>
      <w:marTop w:val="0"/>
      <w:marBottom w:val="0"/>
      <w:divBdr>
        <w:top w:val="none" w:sz="0" w:space="0" w:color="auto"/>
        <w:left w:val="none" w:sz="0" w:space="0" w:color="auto"/>
        <w:bottom w:val="none" w:sz="0" w:space="0" w:color="auto"/>
        <w:right w:val="none" w:sz="0" w:space="0" w:color="auto"/>
      </w:divBdr>
    </w:div>
    <w:div w:id="847209063">
      <w:marLeft w:val="480"/>
      <w:marRight w:val="0"/>
      <w:marTop w:val="0"/>
      <w:marBottom w:val="0"/>
      <w:divBdr>
        <w:top w:val="none" w:sz="0" w:space="0" w:color="auto"/>
        <w:left w:val="none" w:sz="0" w:space="0" w:color="auto"/>
        <w:bottom w:val="none" w:sz="0" w:space="0" w:color="auto"/>
        <w:right w:val="none" w:sz="0" w:space="0" w:color="auto"/>
      </w:divBdr>
    </w:div>
    <w:div w:id="847409168">
      <w:marLeft w:val="480"/>
      <w:marRight w:val="0"/>
      <w:marTop w:val="0"/>
      <w:marBottom w:val="0"/>
      <w:divBdr>
        <w:top w:val="none" w:sz="0" w:space="0" w:color="auto"/>
        <w:left w:val="none" w:sz="0" w:space="0" w:color="auto"/>
        <w:bottom w:val="none" w:sz="0" w:space="0" w:color="auto"/>
        <w:right w:val="none" w:sz="0" w:space="0" w:color="auto"/>
      </w:divBdr>
    </w:div>
    <w:div w:id="848518614">
      <w:marLeft w:val="480"/>
      <w:marRight w:val="0"/>
      <w:marTop w:val="0"/>
      <w:marBottom w:val="0"/>
      <w:divBdr>
        <w:top w:val="none" w:sz="0" w:space="0" w:color="auto"/>
        <w:left w:val="none" w:sz="0" w:space="0" w:color="auto"/>
        <w:bottom w:val="none" w:sz="0" w:space="0" w:color="auto"/>
        <w:right w:val="none" w:sz="0" w:space="0" w:color="auto"/>
      </w:divBdr>
    </w:div>
    <w:div w:id="848568858">
      <w:marLeft w:val="480"/>
      <w:marRight w:val="0"/>
      <w:marTop w:val="0"/>
      <w:marBottom w:val="0"/>
      <w:divBdr>
        <w:top w:val="none" w:sz="0" w:space="0" w:color="auto"/>
        <w:left w:val="none" w:sz="0" w:space="0" w:color="auto"/>
        <w:bottom w:val="none" w:sz="0" w:space="0" w:color="auto"/>
        <w:right w:val="none" w:sz="0" w:space="0" w:color="auto"/>
      </w:divBdr>
    </w:div>
    <w:div w:id="848637802">
      <w:marLeft w:val="480"/>
      <w:marRight w:val="0"/>
      <w:marTop w:val="0"/>
      <w:marBottom w:val="0"/>
      <w:divBdr>
        <w:top w:val="none" w:sz="0" w:space="0" w:color="auto"/>
        <w:left w:val="none" w:sz="0" w:space="0" w:color="auto"/>
        <w:bottom w:val="none" w:sz="0" w:space="0" w:color="auto"/>
        <w:right w:val="none" w:sz="0" w:space="0" w:color="auto"/>
      </w:divBdr>
    </w:div>
    <w:div w:id="848833201">
      <w:marLeft w:val="480"/>
      <w:marRight w:val="0"/>
      <w:marTop w:val="0"/>
      <w:marBottom w:val="0"/>
      <w:divBdr>
        <w:top w:val="none" w:sz="0" w:space="0" w:color="auto"/>
        <w:left w:val="none" w:sz="0" w:space="0" w:color="auto"/>
        <w:bottom w:val="none" w:sz="0" w:space="0" w:color="auto"/>
        <w:right w:val="none" w:sz="0" w:space="0" w:color="auto"/>
      </w:divBdr>
    </w:div>
    <w:div w:id="850223286">
      <w:marLeft w:val="480"/>
      <w:marRight w:val="0"/>
      <w:marTop w:val="0"/>
      <w:marBottom w:val="0"/>
      <w:divBdr>
        <w:top w:val="none" w:sz="0" w:space="0" w:color="auto"/>
        <w:left w:val="none" w:sz="0" w:space="0" w:color="auto"/>
        <w:bottom w:val="none" w:sz="0" w:space="0" w:color="auto"/>
        <w:right w:val="none" w:sz="0" w:space="0" w:color="auto"/>
      </w:divBdr>
    </w:div>
    <w:div w:id="850726159">
      <w:bodyDiv w:val="1"/>
      <w:marLeft w:val="0"/>
      <w:marRight w:val="0"/>
      <w:marTop w:val="0"/>
      <w:marBottom w:val="0"/>
      <w:divBdr>
        <w:top w:val="none" w:sz="0" w:space="0" w:color="auto"/>
        <w:left w:val="none" w:sz="0" w:space="0" w:color="auto"/>
        <w:bottom w:val="none" w:sz="0" w:space="0" w:color="auto"/>
        <w:right w:val="none" w:sz="0" w:space="0" w:color="auto"/>
      </w:divBdr>
    </w:div>
    <w:div w:id="851141782">
      <w:marLeft w:val="480"/>
      <w:marRight w:val="0"/>
      <w:marTop w:val="0"/>
      <w:marBottom w:val="0"/>
      <w:divBdr>
        <w:top w:val="none" w:sz="0" w:space="0" w:color="auto"/>
        <w:left w:val="none" w:sz="0" w:space="0" w:color="auto"/>
        <w:bottom w:val="none" w:sz="0" w:space="0" w:color="auto"/>
        <w:right w:val="none" w:sz="0" w:space="0" w:color="auto"/>
      </w:divBdr>
    </w:div>
    <w:div w:id="852183058">
      <w:bodyDiv w:val="1"/>
      <w:marLeft w:val="0"/>
      <w:marRight w:val="0"/>
      <w:marTop w:val="0"/>
      <w:marBottom w:val="0"/>
      <w:divBdr>
        <w:top w:val="none" w:sz="0" w:space="0" w:color="auto"/>
        <w:left w:val="none" w:sz="0" w:space="0" w:color="auto"/>
        <w:bottom w:val="none" w:sz="0" w:space="0" w:color="auto"/>
        <w:right w:val="none" w:sz="0" w:space="0" w:color="auto"/>
      </w:divBdr>
    </w:div>
    <w:div w:id="852495515">
      <w:marLeft w:val="480"/>
      <w:marRight w:val="0"/>
      <w:marTop w:val="0"/>
      <w:marBottom w:val="0"/>
      <w:divBdr>
        <w:top w:val="none" w:sz="0" w:space="0" w:color="auto"/>
        <w:left w:val="none" w:sz="0" w:space="0" w:color="auto"/>
        <w:bottom w:val="none" w:sz="0" w:space="0" w:color="auto"/>
        <w:right w:val="none" w:sz="0" w:space="0" w:color="auto"/>
      </w:divBdr>
    </w:div>
    <w:div w:id="852645794">
      <w:marLeft w:val="480"/>
      <w:marRight w:val="0"/>
      <w:marTop w:val="0"/>
      <w:marBottom w:val="0"/>
      <w:divBdr>
        <w:top w:val="none" w:sz="0" w:space="0" w:color="auto"/>
        <w:left w:val="none" w:sz="0" w:space="0" w:color="auto"/>
        <w:bottom w:val="none" w:sz="0" w:space="0" w:color="auto"/>
        <w:right w:val="none" w:sz="0" w:space="0" w:color="auto"/>
      </w:divBdr>
    </w:div>
    <w:div w:id="852719436">
      <w:bodyDiv w:val="1"/>
      <w:marLeft w:val="0"/>
      <w:marRight w:val="0"/>
      <w:marTop w:val="0"/>
      <w:marBottom w:val="0"/>
      <w:divBdr>
        <w:top w:val="none" w:sz="0" w:space="0" w:color="auto"/>
        <w:left w:val="none" w:sz="0" w:space="0" w:color="auto"/>
        <w:bottom w:val="none" w:sz="0" w:space="0" w:color="auto"/>
        <w:right w:val="none" w:sz="0" w:space="0" w:color="auto"/>
      </w:divBdr>
    </w:div>
    <w:div w:id="854080531">
      <w:marLeft w:val="480"/>
      <w:marRight w:val="0"/>
      <w:marTop w:val="0"/>
      <w:marBottom w:val="0"/>
      <w:divBdr>
        <w:top w:val="none" w:sz="0" w:space="0" w:color="auto"/>
        <w:left w:val="none" w:sz="0" w:space="0" w:color="auto"/>
        <w:bottom w:val="none" w:sz="0" w:space="0" w:color="auto"/>
        <w:right w:val="none" w:sz="0" w:space="0" w:color="auto"/>
      </w:divBdr>
    </w:div>
    <w:div w:id="854227102">
      <w:marLeft w:val="480"/>
      <w:marRight w:val="0"/>
      <w:marTop w:val="0"/>
      <w:marBottom w:val="0"/>
      <w:divBdr>
        <w:top w:val="none" w:sz="0" w:space="0" w:color="auto"/>
        <w:left w:val="none" w:sz="0" w:space="0" w:color="auto"/>
        <w:bottom w:val="none" w:sz="0" w:space="0" w:color="auto"/>
        <w:right w:val="none" w:sz="0" w:space="0" w:color="auto"/>
      </w:divBdr>
    </w:div>
    <w:div w:id="854273416">
      <w:bodyDiv w:val="1"/>
      <w:marLeft w:val="0"/>
      <w:marRight w:val="0"/>
      <w:marTop w:val="0"/>
      <w:marBottom w:val="0"/>
      <w:divBdr>
        <w:top w:val="none" w:sz="0" w:space="0" w:color="auto"/>
        <w:left w:val="none" w:sz="0" w:space="0" w:color="auto"/>
        <w:bottom w:val="none" w:sz="0" w:space="0" w:color="auto"/>
        <w:right w:val="none" w:sz="0" w:space="0" w:color="auto"/>
      </w:divBdr>
    </w:div>
    <w:div w:id="854808232">
      <w:bodyDiv w:val="1"/>
      <w:marLeft w:val="0"/>
      <w:marRight w:val="0"/>
      <w:marTop w:val="0"/>
      <w:marBottom w:val="0"/>
      <w:divBdr>
        <w:top w:val="none" w:sz="0" w:space="0" w:color="auto"/>
        <w:left w:val="none" w:sz="0" w:space="0" w:color="auto"/>
        <w:bottom w:val="none" w:sz="0" w:space="0" w:color="auto"/>
        <w:right w:val="none" w:sz="0" w:space="0" w:color="auto"/>
      </w:divBdr>
    </w:div>
    <w:div w:id="855267879">
      <w:marLeft w:val="480"/>
      <w:marRight w:val="0"/>
      <w:marTop w:val="0"/>
      <w:marBottom w:val="0"/>
      <w:divBdr>
        <w:top w:val="none" w:sz="0" w:space="0" w:color="auto"/>
        <w:left w:val="none" w:sz="0" w:space="0" w:color="auto"/>
        <w:bottom w:val="none" w:sz="0" w:space="0" w:color="auto"/>
        <w:right w:val="none" w:sz="0" w:space="0" w:color="auto"/>
      </w:divBdr>
    </w:div>
    <w:div w:id="855310410">
      <w:marLeft w:val="480"/>
      <w:marRight w:val="0"/>
      <w:marTop w:val="0"/>
      <w:marBottom w:val="0"/>
      <w:divBdr>
        <w:top w:val="none" w:sz="0" w:space="0" w:color="auto"/>
        <w:left w:val="none" w:sz="0" w:space="0" w:color="auto"/>
        <w:bottom w:val="none" w:sz="0" w:space="0" w:color="auto"/>
        <w:right w:val="none" w:sz="0" w:space="0" w:color="auto"/>
      </w:divBdr>
    </w:div>
    <w:div w:id="855509697">
      <w:bodyDiv w:val="1"/>
      <w:marLeft w:val="0"/>
      <w:marRight w:val="0"/>
      <w:marTop w:val="0"/>
      <w:marBottom w:val="0"/>
      <w:divBdr>
        <w:top w:val="none" w:sz="0" w:space="0" w:color="auto"/>
        <w:left w:val="none" w:sz="0" w:space="0" w:color="auto"/>
        <w:bottom w:val="none" w:sz="0" w:space="0" w:color="auto"/>
        <w:right w:val="none" w:sz="0" w:space="0" w:color="auto"/>
      </w:divBdr>
    </w:div>
    <w:div w:id="856425036">
      <w:bodyDiv w:val="1"/>
      <w:marLeft w:val="0"/>
      <w:marRight w:val="0"/>
      <w:marTop w:val="0"/>
      <w:marBottom w:val="0"/>
      <w:divBdr>
        <w:top w:val="none" w:sz="0" w:space="0" w:color="auto"/>
        <w:left w:val="none" w:sz="0" w:space="0" w:color="auto"/>
        <w:bottom w:val="none" w:sz="0" w:space="0" w:color="auto"/>
        <w:right w:val="none" w:sz="0" w:space="0" w:color="auto"/>
      </w:divBdr>
    </w:div>
    <w:div w:id="856653089">
      <w:marLeft w:val="480"/>
      <w:marRight w:val="0"/>
      <w:marTop w:val="0"/>
      <w:marBottom w:val="0"/>
      <w:divBdr>
        <w:top w:val="none" w:sz="0" w:space="0" w:color="auto"/>
        <w:left w:val="none" w:sz="0" w:space="0" w:color="auto"/>
        <w:bottom w:val="none" w:sz="0" w:space="0" w:color="auto"/>
        <w:right w:val="none" w:sz="0" w:space="0" w:color="auto"/>
      </w:divBdr>
    </w:div>
    <w:div w:id="856702105">
      <w:marLeft w:val="480"/>
      <w:marRight w:val="0"/>
      <w:marTop w:val="0"/>
      <w:marBottom w:val="0"/>
      <w:divBdr>
        <w:top w:val="none" w:sz="0" w:space="0" w:color="auto"/>
        <w:left w:val="none" w:sz="0" w:space="0" w:color="auto"/>
        <w:bottom w:val="none" w:sz="0" w:space="0" w:color="auto"/>
        <w:right w:val="none" w:sz="0" w:space="0" w:color="auto"/>
      </w:divBdr>
    </w:div>
    <w:div w:id="857041723">
      <w:bodyDiv w:val="1"/>
      <w:marLeft w:val="0"/>
      <w:marRight w:val="0"/>
      <w:marTop w:val="0"/>
      <w:marBottom w:val="0"/>
      <w:divBdr>
        <w:top w:val="none" w:sz="0" w:space="0" w:color="auto"/>
        <w:left w:val="none" w:sz="0" w:space="0" w:color="auto"/>
        <w:bottom w:val="none" w:sz="0" w:space="0" w:color="auto"/>
        <w:right w:val="none" w:sz="0" w:space="0" w:color="auto"/>
      </w:divBdr>
    </w:div>
    <w:div w:id="857428252">
      <w:marLeft w:val="480"/>
      <w:marRight w:val="0"/>
      <w:marTop w:val="0"/>
      <w:marBottom w:val="0"/>
      <w:divBdr>
        <w:top w:val="none" w:sz="0" w:space="0" w:color="auto"/>
        <w:left w:val="none" w:sz="0" w:space="0" w:color="auto"/>
        <w:bottom w:val="none" w:sz="0" w:space="0" w:color="auto"/>
        <w:right w:val="none" w:sz="0" w:space="0" w:color="auto"/>
      </w:divBdr>
    </w:div>
    <w:div w:id="857815896">
      <w:marLeft w:val="480"/>
      <w:marRight w:val="0"/>
      <w:marTop w:val="0"/>
      <w:marBottom w:val="0"/>
      <w:divBdr>
        <w:top w:val="none" w:sz="0" w:space="0" w:color="auto"/>
        <w:left w:val="none" w:sz="0" w:space="0" w:color="auto"/>
        <w:bottom w:val="none" w:sz="0" w:space="0" w:color="auto"/>
        <w:right w:val="none" w:sz="0" w:space="0" w:color="auto"/>
      </w:divBdr>
    </w:div>
    <w:div w:id="858197222">
      <w:marLeft w:val="480"/>
      <w:marRight w:val="0"/>
      <w:marTop w:val="0"/>
      <w:marBottom w:val="0"/>
      <w:divBdr>
        <w:top w:val="none" w:sz="0" w:space="0" w:color="auto"/>
        <w:left w:val="none" w:sz="0" w:space="0" w:color="auto"/>
        <w:bottom w:val="none" w:sz="0" w:space="0" w:color="auto"/>
        <w:right w:val="none" w:sz="0" w:space="0" w:color="auto"/>
      </w:divBdr>
    </w:div>
    <w:div w:id="858861325">
      <w:marLeft w:val="480"/>
      <w:marRight w:val="0"/>
      <w:marTop w:val="0"/>
      <w:marBottom w:val="0"/>
      <w:divBdr>
        <w:top w:val="none" w:sz="0" w:space="0" w:color="auto"/>
        <w:left w:val="none" w:sz="0" w:space="0" w:color="auto"/>
        <w:bottom w:val="none" w:sz="0" w:space="0" w:color="auto"/>
        <w:right w:val="none" w:sz="0" w:space="0" w:color="auto"/>
      </w:divBdr>
    </w:div>
    <w:div w:id="859926590">
      <w:marLeft w:val="480"/>
      <w:marRight w:val="0"/>
      <w:marTop w:val="0"/>
      <w:marBottom w:val="0"/>
      <w:divBdr>
        <w:top w:val="none" w:sz="0" w:space="0" w:color="auto"/>
        <w:left w:val="none" w:sz="0" w:space="0" w:color="auto"/>
        <w:bottom w:val="none" w:sz="0" w:space="0" w:color="auto"/>
        <w:right w:val="none" w:sz="0" w:space="0" w:color="auto"/>
      </w:divBdr>
    </w:div>
    <w:div w:id="860431995">
      <w:marLeft w:val="480"/>
      <w:marRight w:val="0"/>
      <w:marTop w:val="0"/>
      <w:marBottom w:val="0"/>
      <w:divBdr>
        <w:top w:val="none" w:sz="0" w:space="0" w:color="auto"/>
        <w:left w:val="none" w:sz="0" w:space="0" w:color="auto"/>
        <w:bottom w:val="none" w:sz="0" w:space="0" w:color="auto"/>
        <w:right w:val="none" w:sz="0" w:space="0" w:color="auto"/>
      </w:divBdr>
    </w:div>
    <w:div w:id="860510459">
      <w:bodyDiv w:val="1"/>
      <w:marLeft w:val="0"/>
      <w:marRight w:val="0"/>
      <w:marTop w:val="0"/>
      <w:marBottom w:val="0"/>
      <w:divBdr>
        <w:top w:val="none" w:sz="0" w:space="0" w:color="auto"/>
        <w:left w:val="none" w:sz="0" w:space="0" w:color="auto"/>
        <w:bottom w:val="none" w:sz="0" w:space="0" w:color="auto"/>
        <w:right w:val="none" w:sz="0" w:space="0" w:color="auto"/>
      </w:divBdr>
    </w:div>
    <w:div w:id="860553628">
      <w:bodyDiv w:val="1"/>
      <w:marLeft w:val="0"/>
      <w:marRight w:val="0"/>
      <w:marTop w:val="0"/>
      <w:marBottom w:val="0"/>
      <w:divBdr>
        <w:top w:val="none" w:sz="0" w:space="0" w:color="auto"/>
        <w:left w:val="none" w:sz="0" w:space="0" w:color="auto"/>
        <w:bottom w:val="none" w:sz="0" w:space="0" w:color="auto"/>
        <w:right w:val="none" w:sz="0" w:space="0" w:color="auto"/>
      </w:divBdr>
    </w:div>
    <w:div w:id="860554596">
      <w:marLeft w:val="480"/>
      <w:marRight w:val="0"/>
      <w:marTop w:val="0"/>
      <w:marBottom w:val="0"/>
      <w:divBdr>
        <w:top w:val="none" w:sz="0" w:space="0" w:color="auto"/>
        <w:left w:val="none" w:sz="0" w:space="0" w:color="auto"/>
        <w:bottom w:val="none" w:sz="0" w:space="0" w:color="auto"/>
        <w:right w:val="none" w:sz="0" w:space="0" w:color="auto"/>
      </w:divBdr>
    </w:div>
    <w:div w:id="860633932">
      <w:bodyDiv w:val="1"/>
      <w:marLeft w:val="0"/>
      <w:marRight w:val="0"/>
      <w:marTop w:val="0"/>
      <w:marBottom w:val="0"/>
      <w:divBdr>
        <w:top w:val="none" w:sz="0" w:space="0" w:color="auto"/>
        <w:left w:val="none" w:sz="0" w:space="0" w:color="auto"/>
        <w:bottom w:val="none" w:sz="0" w:space="0" w:color="auto"/>
        <w:right w:val="none" w:sz="0" w:space="0" w:color="auto"/>
      </w:divBdr>
    </w:div>
    <w:div w:id="860898970">
      <w:marLeft w:val="480"/>
      <w:marRight w:val="0"/>
      <w:marTop w:val="0"/>
      <w:marBottom w:val="0"/>
      <w:divBdr>
        <w:top w:val="none" w:sz="0" w:space="0" w:color="auto"/>
        <w:left w:val="none" w:sz="0" w:space="0" w:color="auto"/>
        <w:bottom w:val="none" w:sz="0" w:space="0" w:color="auto"/>
        <w:right w:val="none" w:sz="0" w:space="0" w:color="auto"/>
      </w:divBdr>
    </w:div>
    <w:div w:id="861165532">
      <w:marLeft w:val="480"/>
      <w:marRight w:val="0"/>
      <w:marTop w:val="0"/>
      <w:marBottom w:val="0"/>
      <w:divBdr>
        <w:top w:val="none" w:sz="0" w:space="0" w:color="auto"/>
        <w:left w:val="none" w:sz="0" w:space="0" w:color="auto"/>
        <w:bottom w:val="none" w:sz="0" w:space="0" w:color="auto"/>
        <w:right w:val="none" w:sz="0" w:space="0" w:color="auto"/>
      </w:divBdr>
    </w:div>
    <w:div w:id="861430707">
      <w:marLeft w:val="480"/>
      <w:marRight w:val="0"/>
      <w:marTop w:val="0"/>
      <w:marBottom w:val="0"/>
      <w:divBdr>
        <w:top w:val="none" w:sz="0" w:space="0" w:color="auto"/>
        <w:left w:val="none" w:sz="0" w:space="0" w:color="auto"/>
        <w:bottom w:val="none" w:sz="0" w:space="0" w:color="auto"/>
        <w:right w:val="none" w:sz="0" w:space="0" w:color="auto"/>
      </w:divBdr>
    </w:div>
    <w:div w:id="861742391">
      <w:marLeft w:val="480"/>
      <w:marRight w:val="0"/>
      <w:marTop w:val="0"/>
      <w:marBottom w:val="0"/>
      <w:divBdr>
        <w:top w:val="none" w:sz="0" w:space="0" w:color="auto"/>
        <w:left w:val="none" w:sz="0" w:space="0" w:color="auto"/>
        <w:bottom w:val="none" w:sz="0" w:space="0" w:color="auto"/>
        <w:right w:val="none" w:sz="0" w:space="0" w:color="auto"/>
      </w:divBdr>
    </w:div>
    <w:div w:id="862210624">
      <w:bodyDiv w:val="1"/>
      <w:marLeft w:val="0"/>
      <w:marRight w:val="0"/>
      <w:marTop w:val="0"/>
      <w:marBottom w:val="0"/>
      <w:divBdr>
        <w:top w:val="none" w:sz="0" w:space="0" w:color="auto"/>
        <w:left w:val="none" w:sz="0" w:space="0" w:color="auto"/>
        <w:bottom w:val="none" w:sz="0" w:space="0" w:color="auto"/>
        <w:right w:val="none" w:sz="0" w:space="0" w:color="auto"/>
      </w:divBdr>
    </w:div>
    <w:div w:id="862598942">
      <w:marLeft w:val="480"/>
      <w:marRight w:val="0"/>
      <w:marTop w:val="0"/>
      <w:marBottom w:val="0"/>
      <w:divBdr>
        <w:top w:val="none" w:sz="0" w:space="0" w:color="auto"/>
        <w:left w:val="none" w:sz="0" w:space="0" w:color="auto"/>
        <w:bottom w:val="none" w:sz="0" w:space="0" w:color="auto"/>
        <w:right w:val="none" w:sz="0" w:space="0" w:color="auto"/>
      </w:divBdr>
    </w:div>
    <w:div w:id="862981986">
      <w:marLeft w:val="480"/>
      <w:marRight w:val="0"/>
      <w:marTop w:val="0"/>
      <w:marBottom w:val="0"/>
      <w:divBdr>
        <w:top w:val="none" w:sz="0" w:space="0" w:color="auto"/>
        <w:left w:val="none" w:sz="0" w:space="0" w:color="auto"/>
        <w:bottom w:val="none" w:sz="0" w:space="0" w:color="auto"/>
        <w:right w:val="none" w:sz="0" w:space="0" w:color="auto"/>
      </w:divBdr>
    </w:div>
    <w:div w:id="863246075">
      <w:marLeft w:val="480"/>
      <w:marRight w:val="0"/>
      <w:marTop w:val="0"/>
      <w:marBottom w:val="0"/>
      <w:divBdr>
        <w:top w:val="none" w:sz="0" w:space="0" w:color="auto"/>
        <w:left w:val="none" w:sz="0" w:space="0" w:color="auto"/>
        <w:bottom w:val="none" w:sz="0" w:space="0" w:color="auto"/>
        <w:right w:val="none" w:sz="0" w:space="0" w:color="auto"/>
      </w:divBdr>
    </w:div>
    <w:div w:id="863322121">
      <w:marLeft w:val="480"/>
      <w:marRight w:val="0"/>
      <w:marTop w:val="0"/>
      <w:marBottom w:val="0"/>
      <w:divBdr>
        <w:top w:val="none" w:sz="0" w:space="0" w:color="auto"/>
        <w:left w:val="none" w:sz="0" w:space="0" w:color="auto"/>
        <w:bottom w:val="none" w:sz="0" w:space="0" w:color="auto"/>
        <w:right w:val="none" w:sz="0" w:space="0" w:color="auto"/>
      </w:divBdr>
    </w:div>
    <w:div w:id="863977130">
      <w:bodyDiv w:val="1"/>
      <w:marLeft w:val="0"/>
      <w:marRight w:val="0"/>
      <w:marTop w:val="0"/>
      <w:marBottom w:val="0"/>
      <w:divBdr>
        <w:top w:val="none" w:sz="0" w:space="0" w:color="auto"/>
        <w:left w:val="none" w:sz="0" w:space="0" w:color="auto"/>
        <w:bottom w:val="none" w:sz="0" w:space="0" w:color="auto"/>
        <w:right w:val="none" w:sz="0" w:space="0" w:color="auto"/>
      </w:divBdr>
    </w:div>
    <w:div w:id="864097947">
      <w:marLeft w:val="480"/>
      <w:marRight w:val="0"/>
      <w:marTop w:val="0"/>
      <w:marBottom w:val="0"/>
      <w:divBdr>
        <w:top w:val="none" w:sz="0" w:space="0" w:color="auto"/>
        <w:left w:val="none" w:sz="0" w:space="0" w:color="auto"/>
        <w:bottom w:val="none" w:sz="0" w:space="0" w:color="auto"/>
        <w:right w:val="none" w:sz="0" w:space="0" w:color="auto"/>
      </w:divBdr>
    </w:div>
    <w:div w:id="864294204">
      <w:bodyDiv w:val="1"/>
      <w:marLeft w:val="0"/>
      <w:marRight w:val="0"/>
      <w:marTop w:val="0"/>
      <w:marBottom w:val="0"/>
      <w:divBdr>
        <w:top w:val="none" w:sz="0" w:space="0" w:color="auto"/>
        <w:left w:val="none" w:sz="0" w:space="0" w:color="auto"/>
        <w:bottom w:val="none" w:sz="0" w:space="0" w:color="auto"/>
        <w:right w:val="none" w:sz="0" w:space="0" w:color="auto"/>
      </w:divBdr>
    </w:div>
    <w:div w:id="864364829">
      <w:marLeft w:val="480"/>
      <w:marRight w:val="0"/>
      <w:marTop w:val="0"/>
      <w:marBottom w:val="0"/>
      <w:divBdr>
        <w:top w:val="none" w:sz="0" w:space="0" w:color="auto"/>
        <w:left w:val="none" w:sz="0" w:space="0" w:color="auto"/>
        <w:bottom w:val="none" w:sz="0" w:space="0" w:color="auto"/>
        <w:right w:val="none" w:sz="0" w:space="0" w:color="auto"/>
      </w:divBdr>
    </w:div>
    <w:div w:id="865099633">
      <w:marLeft w:val="480"/>
      <w:marRight w:val="0"/>
      <w:marTop w:val="0"/>
      <w:marBottom w:val="0"/>
      <w:divBdr>
        <w:top w:val="none" w:sz="0" w:space="0" w:color="auto"/>
        <w:left w:val="none" w:sz="0" w:space="0" w:color="auto"/>
        <w:bottom w:val="none" w:sz="0" w:space="0" w:color="auto"/>
        <w:right w:val="none" w:sz="0" w:space="0" w:color="auto"/>
      </w:divBdr>
    </w:div>
    <w:div w:id="865827848">
      <w:marLeft w:val="480"/>
      <w:marRight w:val="0"/>
      <w:marTop w:val="0"/>
      <w:marBottom w:val="0"/>
      <w:divBdr>
        <w:top w:val="none" w:sz="0" w:space="0" w:color="auto"/>
        <w:left w:val="none" w:sz="0" w:space="0" w:color="auto"/>
        <w:bottom w:val="none" w:sz="0" w:space="0" w:color="auto"/>
        <w:right w:val="none" w:sz="0" w:space="0" w:color="auto"/>
      </w:divBdr>
    </w:div>
    <w:div w:id="866060179">
      <w:marLeft w:val="480"/>
      <w:marRight w:val="0"/>
      <w:marTop w:val="0"/>
      <w:marBottom w:val="0"/>
      <w:divBdr>
        <w:top w:val="none" w:sz="0" w:space="0" w:color="auto"/>
        <w:left w:val="none" w:sz="0" w:space="0" w:color="auto"/>
        <w:bottom w:val="none" w:sz="0" w:space="0" w:color="auto"/>
        <w:right w:val="none" w:sz="0" w:space="0" w:color="auto"/>
      </w:divBdr>
    </w:div>
    <w:div w:id="866601974">
      <w:marLeft w:val="480"/>
      <w:marRight w:val="0"/>
      <w:marTop w:val="0"/>
      <w:marBottom w:val="0"/>
      <w:divBdr>
        <w:top w:val="none" w:sz="0" w:space="0" w:color="auto"/>
        <w:left w:val="none" w:sz="0" w:space="0" w:color="auto"/>
        <w:bottom w:val="none" w:sz="0" w:space="0" w:color="auto"/>
        <w:right w:val="none" w:sz="0" w:space="0" w:color="auto"/>
      </w:divBdr>
    </w:div>
    <w:div w:id="866673460">
      <w:marLeft w:val="480"/>
      <w:marRight w:val="0"/>
      <w:marTop w:val="0"/>
      <w:marBottom w:val="0"/>
      <w:divBdr>
        <w:top w:val="none" w:sz="0" w:space="0" w:color="auto"/>
        <w:left w:val="none" w:sz="0" w:space="0" w:color="auto"/>
        <w:bottom w:val="none" w:sz="0" w:space="0" w:color="auto"/>
        <w:right w:val="none" w:sz="0" w:space="0" w:color="auto"/>
      </w:divBdr>
    </w:div>
    <w:div w:id="866911101">
      <w:marLeft w:val="480"/>
      <w:marRight w:val="0"/>
      <w:marTop w:val="0"/>
      <w:marBottom w:val="0"/>
      <w:divBdr>
        <w:top w:val="none" w:sz="0" w:space="0" w:color="auto"/>
        <w:left w:val="none" w:sz="0" w:space="0" w:color="auto"/>
        <w:bottom w:val="none" w:sz="0" w:space="0" w:color="auto"/>
        <w:right w:val="none" w:sz="0" w:space="0" w:color="auto"/>
      </w:divBdr>
    </w:div>
    <w:div w:id="866942253">
      <w:bodyDiv w:val="1"/>
      <w:marLeft w:val="0"/>
      <w:marRight w:val="0"/>
      <w:marTop w:val="0"/>
      <w:marBottom w:val="0"/>
      <w:divBdr>
        <w:top w:val="none" w:sz="0" w:space="0" w:color="auto"/>
        <w:left w:val="none" w:sz="0" w:space="0" w:color="auto"/>
        <w:bottom w:val="none" w:sz="0" w:space="0" w:color="auto"/>
        <w:right w:val="none" w:sz="0" w:space="0" w:color="auto"/>
      </w:divBdr>
    </w:div>
    <w:div w:id="867061669">
      <w:marLeft w:val="480"/>
      <w:marRight w:val="0"/>
      <w:marTop w:val="0"/>
      <w:marBottom w:val="0"/>
      <w:divBdr>
        <w:top w:val="none" w:sz="0" w:space="0" w:color="auto"/>
        <w:left w:val="none" w:sz="0" w:space="0" w:color="auto"/>
        <w:bottom w:val="none" w:sz="0" w:space="0" w:color="auto"/>
        <w:right w:val="none" w:sz="0" w:space="0" w:color="auto"/>
      </w:divBdr>
    </w:div>
    <w:div w:id="867063989">
      <w:marLeft w:val="480"/>
      <w:marRight w:val="0"/>
      <w:marTop w:val="0"/>
      <w:marBottom w:val="0"/>
      <w:divBdr>
        <w:top w:val="none" w:sz="0" w:space="0" w:color="auto"/>
        <w:left w:val="none" w:sz="0" w:space="0" w:color="auto"/>
        <w:bottom w:val="none" w:sz="0" w:space="0" w:color="auto"/>
        <w:right w:val="none" w:sz="0" w:space="0" w:color="auto"/>
      </w:divBdr>
    </w:div>
    <w:div w:id="867453402">
      <w:bodyDiv w:val="1"/>
      <w:marLeft w:val="0"/>
      <w:marRight w:val="0"/>
      <w:marTop w:val="0"/>
      <w:marBottom w:val="0"/>
      <w:divBdr>
        <w:top w:val="none" w:sz="0" w:space="0" w:color="auto"/>
        <w:left w:val="none" w:sz="0" w:space="0" w:color="auto"/>
        <w:bottom w:val="none" w:sz="0" w:space="0" w:color="auto"/>
        <w:right w:val="none" w:sz="0" w:space="0" w:color="auto"/>
      </w:divBdr>
    </w:div>
    <w:div w:id="867793886">
      <w:marLeft w:val="480"/>
      <w:marRight w:val="0"/>
      <w:marTop w:val="0"/>
      <w:marBottom w:val="0"/>
      <w:divBdr>
        <w:top w:val="none" w:sz="0" w:space="0" w:color="auto"/>
        <w:left w:val="none" w:sz="0" w:space="0" w:color="auto"/>
        <w:bottom w:val="none" w:sz="0" w:space="0" w:color="auto"/>
        <w:right w:val="none" w:sz="0" w:space="0" w:color="auto"/>
      </w:divBdr>
    </w:div>
    <w:div w:id="867916457">
      <w:bodyDiv w:val="1"/>
      <w:marLeft w:val="0"/>
      <w:marRight w:val="0"/>
      <w:marTop w:val="0"/>
      <w:marBottom w:val="0"/>
      <w:divBdr>
        <w:top w:val="none" w:sz="0" w:space="0" w:color="auto"/>
        <w:left w:val="none" w:sz="0" w:space="0" w:color="auto"/>
        <w:bottom w:val="none" w:sz="0" w:space="0" w:color="auto"/>
        <w:right w:val="none" w:sz="0" w:space="0" w:color="auto"/>
      </w:divBdr>
    </w:div>
    <w:div w:id="869026395">
      <w:marLeft w:val="480"/>
      <w:marRight w:val="0"/>
      <w:marTop w:val="0"/>
      <w:marBottom w:val="0"/>
      <w:divBdr>
        <w:top w:val="none" w:sz="0" w:space="0" w:color="auto"/>
        <w:left w:val="none" w:sz="0" w:space="0" w:color="auto"/>
        <w:bottom w:val="none" w:sz="0" w:space="0" w:color="auto"/>
        <w:right w:val="none" w:sz="0" w:space="0" w:color="auto"/>
      </w:divBdr>
    </w:div>
    <w:div w:id="869151070">
      <w:marLeft w:val="480"/>
      <w:marRight w:val="0"/>
      <w:marTop w:val="0"/>
      <w:marBottom w:val="0"/>
      <w:divBdr>
        <w:top w:val="none" w:sz="0" w:space="0" w:color="auto"/>
        <w:left w:val="none" w:sz="0" w:space="0" w:color="auto"/>
        <w:bottom w:val="none" w:sz="0" w:space="0" w:color="auto"/>
        <w:right w:val="none" w:sz="0" w:space="0" w:color="auto"/>
      </w:divBdr>
    </w:div>
    <w:div w:id="869680625">
      <w:marLeft w:val="480"/>
      <w:marRight w:val="0"/>
      <w:marTop w:val="0"/>
      <w:marBottom w:val="0"/>
      <w:divBdr>
        <w:top w:val="none" w:sz="0" w:space="0" w:color="auto"/>
        <w:left w:val="none" w:sz="0" w:space="0" w:color="auto"/>
        <w:bottom w:val="none" w:sz="0" w:space="0" w:color="auto"/>
        <w:right w:val="none" w:sz="0" w:space="0" w:color="auto"/>
      </w:divBdr>
    </w:div>
    <w:div w:id="870219648">
      <w:marLeft w:val="480"/>
      <w:marRight w:val="0"/>
      <w:marTop w:val="0"/>
      <w:marBottom w:val="0"/>
      <w:divBdr>
        <w:top w:val="none" w:sz="0" w:space="0" w:color="auto"/>
        <w:left w:val="none" w:sz="0" w:space="0" w:color="auto"/>
        <w:bottom w:val="none" w:sz="0" w:space="0" w:color="auto"/>
        <w:right w:val="none" w:sz="0" w:space="0" w:color="auto"/>
      </w:divBdr>
    </w:div>
    <w:div w:id="870608014">
      <w:bodyDiv w:val="1"/>
      <w:marLeft w:val="0"/>
      <w:marRight w:val="0"/>
      <w:marTop w:val="0"/>
      <w:marBottom w:val="0"/>
      <w:divBdr>
        <w:top w:val="none" w:sz="0" w:space="0" w:color="auto"/>
        <w:left w:val="none" w:sz="0" w:space="0" w:color="auto"/>
        <w:bottom w:val="none" w:sz="0" w:space="0" w:color="auto"/>
        <w:right w:val="none" w:sz="0" w:space="0" w:color="auto"/>
      </w:divBdr>
    </w:div>
    <w:div w:id="870874267">
      <w:marLeft w:val="480"/>
      <w:marRight w:val="0"/>
      <w:marTop w:val="0"/>
      <w:marBottom w:val="0"/>
      <w:divBdr>
        <w:top w:val="none" w:sz="0" w:space="0" w:color="auto"/>
        <w:left w:val="none" w:sz="0" w:space="0" w:color="auto"/>
        <w:bottom w:val="none" w:sz="0" w:space="0" w:color="auto"/>
        <w:right w:val="none" w:sz="0" w:space="0" w:color="auto"/>
      </w:divBdr>
    </w:div>
    <w:div w:id="870995600">
      <w:marLeft w:val="480"/>
      <w:marRight w:val="0"/>
      <w:marTop w:val="0"/>
      <w:marBottom w:val="0"/>
      <w:divBdr>
        <w:top w:val="none" w:sz="0" w:space="0" w:color="auto"/>
        <w:left w:val="none" w:sz="0" w:space="0" w:color="auto"/>
        <w:bottom w:val="none" w:sz="0" w:space="0" w:color="auto"/>
        <w:right w:val="none" w:sz="0" w:space="0" w:color="auto"/>
      </w:divBdr>
    </w:div>
    <w:div w:id="871382970">
      <w:marLeft w:val="480"/>
      <w:marRight w:val="0"/>
      <w:marTop w:val="0"/>
      <w:marBottom w:val="0"/>
      <w:divBdr>
        <w:top w:val="none" w:sz="0" w:space="0" w:color="auto"/>
        <w:left w:val="none" w:sz="0" w:space="0" w:color="auto"/>
        <w:bottom w:val="none" w:sz="0" w:space="0" w:color="auto"/>
        <w:right w:val="none" w:sz="0" w:space="0" w:color="auto"/>
      </w:divBdr>
    </w:div>
    <w:div w:id="871577599">
      <w:bodyDiv w:val="1"/>
      <w:marLeft w:val="0"/>
      <w:marRight w:val="0"/>
      <w:marTop w:val="0"/>
      <w:marBottom w:val="0"/>
      <w:divBdr>
        <w:top w:val="none" w:sz="0" w:space="0" w:color="auto"/>
        <w:left w:val="none" w:sz="0" w:space="0" w:color="auto"/>
        <w:bottom w:val="none" w:sz="0" w:space="0" w:color="auto"/>
        <w:right w:val="none" w:sz="0" w:space="0" w:color="auto"/>
      </w:divBdr>
    </w:div>
    <w:div w:id="872302925">
      <w:marLeft w:val="480"/>
      <w:marRight w:val="0"/>
      <w:marTop w:val="0"/>
      <w:marBottom w:val="0"/>
      <w:divBdr>
        <w:top w:val="none" w:sz="0" w:space="0" w:color="auto"/>
        <w:left w:val="none" w:sz="0" w:space="0" w:color="auto"/>
        <w:bottom w:val="none" w:sz="0" w:space="0" w:color="auto"/>
        <w:right w:val="none" w:sz="0" w:space="0" w:color="auto"/>
      </w:divBdr>
    </w:div>
    <w:div w:id="872349963">
      <w:marLeft w:val="480"/>
      <w:marRight w:val="0"/>
      <w:marTop w:val="0"/>
      <w:marBottom w:val="0"/>
      <w:divBdr>
        <w:top w:val="none" w:sz="0" w:space="0" w:color="auto"/>
        <w:left w:val="none" w:sz="0" w:space="0" w:color="auto"/>
        <w:bottom w:val="none" w:sz="0" w:space="0" w:color="auto"/>
        <w:right w:val="none" w:sz="0" w:space="0" w:color="auto"/>
      </w:divBdr>
    </w:div>
    <w:div w:id="872379917">
      <w:bodyDiv w:val="1"/>
      <w:marLeft w:val="0"/>
      <w:marRight w:val="0"/>
      <w:marTop w:val="0"/>
      <w:marBottom w:val="0"/>
      <w:divBdr>
        <w:top w:val="none" w:sz="0" w:space="0" w:color="auto"/>
        <w:left w:val="none" w:sz="0" w:space="0" w:color="auto"/>
        <w:bottom w:val="none" w:sz="0" w:space="0" w:color="auto"/>
        <w:right w:val="none" w:sz="0" w:space="0" w:color="auto"/>
      </w:divBdr>
    </w:div>
    <w:div w:id="872696874">
      <w:bodyDiv w:val="1"/>
      <w:marLeft w:val="0"/>
      <w:marRight w:val="0"/>
      <w:marTop w:val="0"/>
      <w:marBottom w:val="0"/>
      <w:divBdr>
        <w:top w:val="none" w:sz="0" w:space="0" w:color="auto"/>
        <w:left w:val="none" w:sz="0" w:space="0" w:color="auto"/>
        <w:bottom w:val="none" w:sz="0" w:space="0" w:color="auto"/>
        <w:right w:val="none" w:sz="0" w:space="0" w:color="auto"/>
      </w:divBdr>
    </w:div>
    <w:div w:id="873080524">
      <w:bodyDiv w:val="1"/>
      <w:marLeft w:val="0"/>
      <w:marRight w:val="0"/>
      <w:marTop w:val="0"/>
      <w:marBottom w:val="0"/>
      <w:divBdr>
        <w:top w:val="none" w:sz="0" w:space="0" w:color="auto"/>
        <w:left w:val="none" w:sz="0" w:space="0" w:color="auto"/>
        <w:bottom w:val="none" w:sz="0" w:space="0" w:color="auto"/>
        <w:right w:val="none" w:sz="0" w:space="0" w:color="auto"/>
      </w:divBdr>
    </w:div>
    <w:div w:id="873083930">
      <w:marLeft w:val="480"/>
      <w:marRight w:val="0"/>
      <w:marTop w:val="0"/>
      <w:marBottom w:val="0"/>
      <w:divBdr>
        <w:top w:val="none" w:sz="0" w:space="0" w:color="auto"/>
        <w:left w:val="none" w:sz="0" w:space="0" w:color="auto"/>
        <w:bottom w:val="none" w:sz="0" w:space="0" w:color="auto"/>
        <w:right w:val="none" w:sz="0" w:space="0" w:color="auto"/>
      </w:divBdr>
    </w:div>
    <w:div w:id="873274871">
      <w:marLeft w:val="480"/>
      <w:marRight w:val="0"/>
      <w:marTop w:val="0"/>
      <w:marBottom w:val="0"/>
      <w:divBdr>
        <w:top w:val="none" w:sz="0" w:space="0" w:color="auto"/>
        <w:left w:val="none" w:sz="0" w:space="0" w:color="auto"/>
        <w:bottom w:val="none" w:sz="0" w:space="0" w:color="auto"/>
        <w:right w:val="none" w:sz="0" w:space="0" w:color="auto"/>
      </w:divBdr>
    </w:div>
    <w:div w:id="873466020">
      <w:bodyDiv w:val="1"/>
      <w:marLeft w:val="0"/>
      <w:marRight w:val="0"/>
      <w:marTop w:val="0"/>
      <w:marBottom w:val="0"/>
      <w:divBdr>
        <w:top w:val="none" w:sz="0" w:space="0" w:color="auto"/>
        <w:left w:val="none" w:sz="0" w:space="0" w:color="auto"/>
        <w:bottom w:val="none" w:sz="0" w:space="0" w:color="auto"/>
        <w:right w:val="none" w:sz="0" w:space="0" w:color="auto"/>
      </w:divBdr>
    </w:div>
    <w:div w:id="873470014">
      <w:marLeft w:val="480"/>
      <w:marRight w:val="0"/>
      <w:marTop w:val="0"/>
      <w:marBottom w:val="0"/>
      <w:divBdr>
        <w:top w:val="none" w:sz="0" w:space="0" w:color="auto"/>
        <w:left w:val="none" w:sz="0" w:space="0" w:color="auto"/>
        <w:bottom w:val="none" w:sz="0" w:space="0" w:color="auto"/>
        <w:right w:val="none" w:sz="0" w:space="0" w:color="auto"/>
      </w:divBdr>
    </w:div>
    <w:div w:id="873493736">
      <w:marLeft w:val="480"/>
      <w:marRight w:val="0"/>
      <w:marTop w:val="0"/>
      <w:marBottom w:val="0"/>
      <w:divBdr>
        <w:top w:val="none" w:sz="0" w:space="0" w:color="auto"/>
        <w:left w:val="none" w:sz="0" w:space="0" w:color="auto"/>
        <w:bottom w:val="none" w:sz="0" w:space="0" w:color="auto"/>
        <w:right w:val="none" w:sz="0" w:space="0" w:color="auto"/>
      </w:divBdr>
    </w:div>
    <w:div w:id="873538885">
      <w:marLeft w:val="480"/>
      <w:marRight w:val="0"/>
      <w:marTop w:val="0"/>
      <w:marBottom w:val="0"/>
      <w:divBdr>
        <w:top w:val="none" w:sz="0" w:space="0" w:color="auto"/>
        <w:left w:val="none" w:sz="0" w:space="0" w:color="auto"/>
        <w:bottom w:val="none" w:sz="0" w:space="0" w:color="auto"/>
        <w:right w:val="none" w:sz="0" w:space="0" w:color="auto"/>
      </w:divBdr>
    </w:div>
    <w:div w:id="873544642">
      <w:marLeft w:val="480"/>
      <w:marRight w:val="0"/>
      <w:marTop w:val="0"/>
      <w:marBottom w:val="0"/>
      <w:divBdr>
        <w:top w:val="none" w:sz="0" w:space="0" w:color="auto"/>
        <w:left w:val="none" w:sz="0" w:space="0" w:color="auto"/>
        <w:bottom w:val="none" w:sz="0" w:space="0" w:color="auto"/>
        <w:right w:val="none" w:sz="0" w:space="0" w:color="auto"/>
      </w:divBdr>
    </w:div>
    <w:div w:id="873693094">
      <w:bodyDiv w:val="1"/>
      <w:marLeft w:val="0"/>
      <w:marRight w:val="0"/>
      <w:marTop w:val="0"/>
      <w:marBottom w:val="0"/>
      <w:divBdr>
        <w:top w:val="none" w:sz="0" w:space="0" w:color="auto"/>
        <w:left w:val="none" w:sz="0" w:space="0" w:color="auto"/>
        <w:bottom w:val="none" w:sz="0" w:space="0" w:color="auto"/>
        <w:right w:val="none" w:sz="0" w:space="0" w:color="auto"/>
      </w:divBdr>
    </w:div>
    <w:div w:id="873883818">
      <w:marLeft w:val="480"/>
      <w:marRight w:val="0"/>
      <w:marTop w:val="0"/>
      <w:marBottom w:val="0"/>
      <w:divBdr>
        <w:top w:val="none" w:sz="0" w:space="0" w:color="auto"/>
        <w:left w:val="none" w:sz="0" w:space="0" w:color="auto"/>
        <w:bottom w:val="none" w:sz="0" w:space="0" w:color="auto"/>
        <w:right w:val="none" w:sz="0" w:space="0" w:color="auto"/>
      </w:divBdr>
    </w:div>
    <w:div w:id="874122161">
      <w:marLeft w:val="480"/>
      <w:marRight w:val="0"/>
      <w:marTop w:val="0"/>
      <w:marBottom w:val="0"/>
      <w:divBdr>
        <w:top w:val="none" w:sz="0" w:space="0" w:color="auto"/>
        <w:left w:val="none" w:sz="0" w:space="0" w:color="auto"/>
        <w:bottom w:val="none" w:sz="0" w:space="0" w:color="auto"/>
        <w:right w:val="none" w:sz="0" w:space="0" w:color="auto"/>
      </w:divBdr>
    </w:div>
    <w:div w:id="874124961">
      <w:marLeft w:val="480"/>
      <w:marRight w:val="0"/>
      <w:marTop w:val="0"/>
      <w:marBottom w:val="0"/>
      <w:divBdr>
        <w:top w:val="none" w:sz="0" w:space="0" w:color="auto"/>
        <w:left w:val="none" w:sz="0" w:space="0" w:color="auto"/>
        <w:bottom w:val="none" w:sz="0" w:space="0" w:color="auto"/>
        <w:right w:val="none" w:sz="0" w:space="0" w:color="auto"/>
      </w:divBdr>
    </w:div>
    <w:div w:id="874536652">
      <w:marLeft w:val="480"/>
      <w:marRight w:val="0"/>
      <w:marTop w:val="0"/>
      <w:marBottom w:val="0"/>
      <w:divBdr>
        <w:top w:val="none" w:sz="0" w:space="0" w:color="auto"/>
        <w:left w:val="none" w:sz="0" w:space="0" w:color="auto"/>
        <w:bottom w:val="none" w:sz="0" w:space="0" w:color="auto"/>
        <w:right w:val="none" w:sz="0" w:space="0" w:color="auto"/>
      </w:divBdr>
    </w:div>
    <w:div w:id="875193694">
      <w:marLeft w:val="480"/>
      <w:marRight w:val="0"/>
      <w:marTop w:val="0"/>
      <w:marBottom w:val="0"/>
      <w:divBdr>
        <w:top w:val="none" w:sz="0" w:space="0" w:color="auto"/>
        <w:left w:val="none" w:sz="0" w:space="0" w:color="auto"/>
        <w:bottom w:val="none" w:sz="0" w:space="0" w:color="auto"/>
        <w:right w:val="none" w:sz="0" w:space="0" w:color="auto"/>
      </w:divBdr>
    </w:div>
    <w:div w:id="877279442">
      <w:marLeft w:val="480"/>
      <w:marRight w:val="0"/>
      <w:marTop w:val="0"/>
      <w:marBottom w:val="0"/>
      <w:divBdr>
        <w:top w:val="none" w:sz="0" w:space="0" w:color="auto"/>
        <w:left w:val="none" w:sz="0" w:space="0" w:color="auto"/>
        <w:bottom w:val="none" w:sz="0" w:space="0" w:color="auto"/>
        <w:right w:val="none" w:sz="0" w:space="0" w:color="auto"/>
      </w:divBdr>
    </w:div>
    <w:div w:id="877357927">
      <w:marLeft w:val="480"/>
      <w:marRight w:val="0"/>
      <w:marTop w:val="0"/>
      <w:marBottom w:val="0"/>
      <w:divBdr>
        <w:top w:val="none" w:sz="0" w:space="0" w:color="auto"/>
        <w:left w:val="none" w:sz="0" w:space="0" w:color="auto"/>
        <w:bottom w:val="none" w:sz="0" w:space="0" w:color="auto"/>
        <w:right w:val="none" w:sz="0" w:space="0" w:color="auto"/>
      </w:divBdr>
    </w:div>
    <w:div w:id="877428337">
      <w:marLeft w:val="480"/>
      <w:marRight w:val="0"/>
      <w:marTop w:val="0"/>
      <w:marBottom w:val="0"/>
      <w:divBdr>
        <w:top w:val="none" w:sz="0" w:space="0" w:color="auto"/>
        <w:left w:val="none" w:sz="0" w:space="0" w:color="auto"/>
        <w:bottom w:val="none" w:sz="0" w:space="0" w:color="auto"/>
        <w:right w:val="none" w:sz="0" w:space="0" w:color="auto"/>
      </w:divBdr>
    </w:div>
    <w:div w:id="877663747">
      <w:bodyDiv w:val="1"/>
      <w:marLeft w:val="0"/>
      <w:marRight w:val="0"/>
      <w:marTop w:val="0"/>
      <w:marBottom w:val="0"/>
      <w:divBdr>
        <w:top w:val="none" w:sz="0" w:space="0" w:color="auto"/>
        <w:left w:val="none" w:sz="0" w:space="0" w:color="auto"/>
        <w:bottom w:val="none" w:sz="0" w:space="0" w:color="auto"/>
        <w:right w:val="none" w:sz="0" w:space="0" w:color="auto"/>
      </w:divBdr>
      <w:divsChild>
        <w:div w:id="1592736457">
          <w:marLeft w:val="0"/>
          <w:marRight w:val="0"/>
          <w:marTop w:val="0"/>
          <w:marBottom w:val="0"/>
          <w:divBdr>
            <w:top w:val="none" w:sz="0" w:space="0" w:color="auto"/>
            <w:left w:val="none" w:sz="0" w:space="0" w:color="auto"/>
            <w:bottom w:val="none" w:sz="0" w:space="0" w:color="auto"/>
            <w:right w:val="none" w:sz="0" w:space="0" w:color="auto"/>
          </w:divBdr>
        </w:div>
        <w:div w:id="1782727339">
          <w:marLeft w:val="0"/>
          <w:marRight w:val="0"/>
          <w:marTop w:val="0"/>
          <w:marBottom w:val="0"/>
          <w:divBdr>
            <w:top w:val="none" w:sz="0" w:space="0" w:color="auto"/>
            <w:left w:val="none" w:sz="0" w:space="0" w:color="auto"/>
            <w:bottom w:val="none" w:sz="0" w:space="0" w:color="auto"/>
            <w:right w:val="none" w:sz="0" w:space="0" w:color="auto"/>
          </w:divBdr>
        </w:div>
        <w:div w:id="919558839">
          <w:marLeft w:val="0"/>
          <w:marRight w:val="0"/>
          <w:marTop w:val="0"/>
          <w:marBottom w:val="0"/>
          <w:divBdr>
            <w:top w:val="none" w:sz="0" w:space="0" w:color="auto"/>
            <w:left w:val="none" w:sz="0" w:space="0" w:color="auto"/>
            <w:bottom w:val="none" w:sz="0" w:space="0" w:color="auto"/>
            <w:right w:val="none" w:sz="0" w:space="0" w:color="auto"/>
          </w:divBdr>
        </w:div>
        <w:div w:id="1369525668">
          <w:marLeft w:val="0"/>
          <w:marRight w:val="0"/>
          <w:marTop w:val="0"/>
          <w:marBottom w:val="0"/>
          <w:divBdr>
            <w:top w:val="none" w:sz="0" w:space="0" w:color="auto"/>
            <w:left w:val="none" w:sz="0" w:space="0" w:color="auto"/>
            <w:bottom w:val="none" w:sz="0" w:space="0" w:color="auto"/>
            <w:right w:val="none" w:sz="0" w:space="0" w:color="auto"/>
          </w:divBdr>
        </w:div>
        <w:div w:id="1449163092">
          <w:marLeft w:val="0"/>
          <w:marRight w:val="0"/>
          <w:marTop w:val="0"/>
          <w:marBottom w:val="0"/>
          <w:divBdr>
            <w:top w:val="none" w:sz="0" w:space="0" w:color="auto"/>
            <w:left w:val="none" w:sz="0" w:space="0" w:color="auto"/>
            <w:bottom w:val="none" w:sz="0" w:space="0" w:color="auto"/>
            <w:right w:val="none" w:sz="0" w:space="0" w:color="auto"/>
          </w:divBdr>
        </w:div>
        <w:div w:id="509486383">
          <w:marLeft w:val="0"/>
          <w:marRight w:val="0"/>
          <w:marTop w:val="0"/>
          <w:marBottom w:val="0"/>
          <w:divBdr>
            <w:top w:val="none" w:sz="0" w:space="0" w:color="auto"/>
            <w:left w:val="none" w:sz="0" w:space="0" w:color="auto"/>
            <w:bottom w:val="none" w:sz="0" w:space="0" w:color="auto"/>
            <w:right w:val="none" w:sz="0" w:space="0" w:color="auto"/>
          </w:divBdr>
        </w:div>
        <w:div w:id="1164857907">
          <w:marLeft w:val="0"/>
          <w:marRight w:val="0"/>
          <w:marTop w:val="0"/>
          <w:marBottom w:val="0"/>
          <w:divBdr>
            <w:top w:val="none" w:sz="0" w:space="0" w:color="auto"/>
            <w:left w:val="none" w:sz="0" w:space="0" w:color="auto"/>
            <w:bottom w:val="none" w:sz="0" w:space="0" w:color="auto"/>
            <w:right w:val="none" w:sz="0" w:space="0" w:color="auto"/>
          </w:divBdr>
        </w:div>
        <w:div w:id="1880432278">
          <w:marLeft w:val="0"/>
          <w:marRight w:val="0"/>
          <w:marTop w:val="0"/>
          <w:marBottom w:val="0"/>
          <w:divBdr>
            <w:top w:val="none" w:sz="0" w:space="0" w:color="auto"/>
            <w:left w:val="none" w:sz="0" w:space="0" w:color="auto"/>
            <w:bottom w:val="none" w:sz="0" w:space="0" w:color="auto"/>
            <w:right w:val="none" w:sz="0" w:space="0" w:color="auto"/>
          </w:divBdr>
        </w:div>
        <w:div w:id="1436099153">
          <w:marLeft w:val="0"/>
          <w:marRight w:val="0"/>
          <w:marTop w:val="0"/>
          <w:marBottom w:val="0"/>
          <w:divBdr>
            <w:top w:val="none" w:sz="0" w:space="0" w:color="auto"/>
            <w:left w:val="none" w:sz="0" w:space="0" w:color="auto"/>
            <w:bottom w:val="none" w:sz="0" w:space="0" w:color="auto"/>
            <w:right w:val="none" w:sz="0" w:space="0" w:color="auto"/>
          </w:divBdr>
        </w:div>
        <w:div w:id="1857384485">
          <w:marLeft w:val="0"/>
          <w:marRight w:val="0"/>
          <w:marTop w:val="0"/>
          <w:marBottom w:val="0"/>
          <w:divBdr>
            <w:top w:val="none" w:sz="0" w:space="0" w:color="auto"/>
            <w:left w:val="none" w:sz="0" w:space="0" w:color="auto"/>
            <w:bottom w:val="none" w:sz="0" w:space="0" w:color="auto"/>
            <w:right w:val="none" w:sz="0" w:space="0" w:color="auto"/>
          </w:divBdr>
        </w:div>
        <w:div w:id="281569">
          <w:marLeft w:val="0"/>
          <w:marRight w:val="0"/>
          <w:marTop w:val="0"/>
          <w:marBottom w:val="0"/>
          <w:divBdr>
            <w:top w:val="none" w:sz="0" w:space="0" w:color="auto"/>
            <w:left w:val="none" w:sz="0" w:space="0" w:color="auto"/>
            <w:bottom w:val="none" w:sz="0" w:space="0" w:color="auto"/>
            <w:right w:val="none" w:sz="0" w:space="0" w:color="auto"/>
          </w:divBdr>
        </w:div>
        <w:div w:id="317727544">
          <w:marLeft w:val="0"/>
          <w:marRight w:val="0"/>
          <w:marTop w:val="0"/>
          <w:marBottom w:val="0"/>
          <w:divBdr>
            <w:top w:val="none" w:sz="0" w:space="0" w:color="auto"/>
            <w:left w:val="none" w:sz="0" w:space="0" w:color="auto"/>
            <w:bottom w:val="none" w:sz="0" w:space="0" w:color="auto"/>
            <w:right w:val="none" w:sz="0" w:space="0" w:color="auto"/>
          </w:divBdr>
        </w:div>
        <w:div w:id="916327213">
          <w:marLeft w:val="0"/>
          <w:marRight w:val="0"/>
          <w:marTop w:val="0"/>
          <w:marBottom w:val="0"/>
          <w:divBdr>
            <w:top w:val="none" w:sz="0" w:space="0" w:color="auto"/>
            <w:left w:val="none" w:sz="0" w:space="0" w:color="auto"/>
            <w:bottom w:val="none" w:sz="0" w:space="0" w:color="auto"/>
            <w:right w:val="none" w:sz="0" w:space="0" w:color="auto"/>
          </w:divBdr>
        </w:div>
        <w:div w:id="41097187">
          <w:marLeft w:val="0"/>
          <w:marRight w:val="0"/>
          <w:marTop w:val="0"/>
          <w:marBottom w:val="0"/>
          <w:divBdr>
            <w:top w:val="none" w:sz="0" w:space="0" w:color="auto"/>
            <w:left w:val="none" w:sz="0" w:space="0" w:color="auto"/>
            <w:bottom w:val="none" w:sz="0" w:space="0" w:color="auto"/>
            <w:right w:val="none" w:sz="0" w:space="0" w:color="auto"/>
          </w:divBdr>
        </w:div>
        <w:div w:id="1941330608">
          <w:marLeft w:val="0"/>
          <w:marRight w:val="0"/>
          <w:marTop w:val="0"/>
          <w:marBottom w:val="0"/>
          <w:divBdr>
            <w:top w:val="none" w:sz="0" w:space="0" w:color="auto"/>
            <w:left w:val="none" w:sz="0" w:space="0" w:color="auto"/>
            <w:bottom w:val="none" w:sz="0" w:space="0" w:color="auto"/>
            <w:right w:val="none" w:sz="0" w:space="0" w:color="auto"/>
          </w:divBdr>
        </w:div>
        <w:div w:id="350886977">
          <w:marLeft w:val="0"/>
          <w:marRight w:val="0"/>
          <w:marTop w:val="0"/>
          <w:marBottom w:val="0"/>
          <w:divBdr>
            <w:top w:val="none" w:sz="0" w:space="0" w:color="auto"/>
            <w:left w:val="none" w:sz="0" w:space="0" w:color="auto"/>
            <w:bottom w:val="none" w:sz="0" w:space="0" w:color="auto"/>
            <w:right w:val="none" w:sz="0" w:space="0" w:color="auto"/>
          </w:divBdr>
        </w:div>
        <w:div w:id="1899121911">
          <w:marLeft w:val="0"/>
          <w:marRight w:val="0"/>
          <w:marTop w:val="0"/>
          <w:marBottom w:val="0"/>
          <w:divBdr>
            <w:top w:val="none" w:sz="0" w:space="0" w:color="auto"/>
            <w:left w:val="none" w:sz="0" w:space="0" w:color="auto"/>
            <w:bottom w:val="none" w:sz="0" w:space="0" w:color="auto"/>
            <w:right w:val="none" w:sz="0" w:space="0" w:color="auto"/>
          </w:divBdr>
        </w:div>
        <w:div w:id="1508792884">
          <w:marLeft w:val="0"/>
          <w:marRight w:val="0"/>
          <w:marTop w:val="0"/>
          <w:marBottom w:val="0"/>
          <w:divBdr>
            <w:top w:val="none" w:sz="0" w:space="0" w:color="auto"/>
            <w:left w:val="none" w:sz="0" w:space="0" w:color="auto"/>
            <w:bottom w:val="none" w:sz="0" w:space="0" w:color="auto"/>
            <w:right w:val="none" w:sz="0" w:space="0" w:color="auto"/>
          </w:divBdr>
        </w:div>
        <w:div w:id="183442030">
          <w:marLeft w:val="0"/>
          <w:marRight w:val="0"/>
          <w:marTop w:val="0"/>
          <w:marBottom w:val="0"/>
          <w:divBdr>
            <w:top w:val="none" w:sz="0" w:space="0" w:color="auto"/>
            <w:left w:val="none" w:sz="0" w:space="0" w:color="auto"/>
            <w:bottom w:val="none" w:sz="0" w:space="0" w:color="auto"/>
            <w:right w:val="none" w:sz="0" w:space="0" w:color="auto"/>
          </w:divBdr>
        </w:div>
        <w:div w:id="1725595352">
          <w:marLeft w:val="0"/>
          <w:marRight w:val="0"/>
          <w:marTop w:val="0"/>
          <w:marBottom w:val="0"/>
          <w:divBdr>
            <w:top w:val="none" w:sz="0" w:space="0" w:color="auto"/>
            <w:left w:val="none" w:sz="0" w:space="0" w:color="auto"/>
            <w:bottom w:val="none" w:sz="0" w:space="0" w:color="auto"/>
            <w:right w:val="none" w:sz="0" w:space="0" w:color="auto"/>
          </w:divBdr>
        </w:div>
        <w:div w:id="617637588">
          <w:marLeft w:val="0"/>
          <w:marRight w:val="0"/>
          <w:marTop w:val="0"/>
          <w:marBottom w:val="0"/>
          <w:divBdr>
            <w:top w:val="none" w:sz="0" w:space="0" w:color="auto"/>
            <w:left w:val="none" w:sz="0" w:space="0" w:color="auto"/>
            <w:bottom w:val="none" w:sz="0" w:space="0" w:color="auto"/>
            <w:right w:val="none" w:sz="0" w:space="0" w:color="auto"/>
          </w:divBdr>
        </w:div>
        <w:div w:id="1609194529">
          <w:marLeft w:val="0"/>
          <w:marRight w:val="0"/>
          <w:marTop w:val="0"/>
          <w:marBottom w:val="0"/>
          <w:divBdr>
            <w:top w:val="none" w:sz="0" w:space="0" w:color="auto"/>
            <w:left w:val="none" w:sz="0" w:space="0" w:color="auto"/>
            <w:bottom w:val="none" w:sz="0" w:space="0" w:color="auto"/>
            <w:right w:val="none" w:sz="0" w:space="0" w:color="auto"/>
          </w:divBdr>
        </w:div>
        <w:div w:id="1385131855">
          <w:marLeft w:val="0"/>
          <w:marRight w:val="0"/>
          <w:marTop w:val="0"/>
          <w:marBottom w:val="0"/>
          <w:divBdr>
            <w:top w:val="none" w:sz="0" w:space="0" w:color="auto"/>
            <w:left w:val="none" w:sz="0" w:space="0" w:color="auto"/>
            <w:bottom w:val="none" w:sz="0" w:space="0" w:color="auto"/>
            <w:right w:val="none" w:sz="0" w:space="0" w:color="auto"/>
          </w:divBdr>
        </w:div>
        <w:div w:id="958029370">
          <w:marLeft w:val="0"/>
          <w:marRight w:val="0"/>
          <w:marTop w:val="0"/>
          <w:marBottom w:val="0"/>
          <w:divBdr>
            <w:top w:val="none" w:sz="0" w:space="0" w:color="auto"/>
            <w:left w:val="none" w:sz="0" w:space="0" w:color="auto"/>
            <w:bottom w:val="none" w:sz="0" w:space="0" w:color="auto"/>
            <w:right w:val="none" w:sz="0" w:space="0" w:color="auto"/>
          </w:divBdr>
        </w:div>
        <w:div w:id="1287617672">
          <w:marLeft w:val="0"/>
          <w:marRight w:val="0"/>
          <w:marTop w:val="0"/>
          <w:marBottom w:val="0"/>
          <w:divBdr>
            <w:top w:val="none" w:sz="0" w:space="0" w:color="auto"/>
            <w:left w:val="none" w:sz="0" w:space="0" w:color="auto"/>
            <w:bottom w:val="none" w:sz="0" w:space="0" w:color="auto"/>
            <w:right w:val="none" w:sz="0" w:space="0" w:color="auto"/>
          </w:divBdr>
        </w:div>
        <w:div w:id="1589385252">
          <w:marLeft w:val="0"/>
          <w:marRight w:val="0"/>
          <w:marTop w:val="0"/>
          <w:marBottom w:val="0"/>
          <w:divBdr>
            <w:top w:val="none" w:sz="0" w:space="0" w:color="auto"/>
            <w:left w:val="none" w:sz="0" w:space="0" w:color="auto"/>
            <w:bottom w:val="none" w:sz="0" w:space="0" w:color="auto"/>
            <w:right w:val="none" w:sz="0" w:space="0" w:color="auto"/>
          </w:divBdr>
        </w:div>
        <w:div w:id="814952587">
          <w:marLeft w:val="0"/>
          <w:marRight w:val="0"/>
          <w:marTop w:val="0"/>
          <w:marBottom w:val="0"/>
          <w:divBdr>
            <w:top w:val="none" w:sz="0" w:space="0" w:color="auto"/>
            <w:left w:val="none" w:sz="0" w:space="0" w:color="auto"/>
            <w:bottom w:val="none" w:sz="0" w:space="0" w:color="auto"/>
            <w:right w:val="none" w:sz="0" w:space="0" w:color="auto"/>
          </w:divBdr>
        </w:div>
        <w:div w:id="266229902">
          <w:marLeft w:val="0"/>
          <w:marRight w:val="0"/>
          <w:marTop w:val="0"/>
          <w:marBottom w:val="0"/>
          <w:divBdr>
            <w:top w:val="none" w:sz="0" w:space="0" w:color="auto"/>
            <w:left w:val="none" w:sz="0" w:space="0" w:color="auto"/>
            <w:bottom w:val="none" w:sz="0" w:space="0" w:color="auto"/>
            <w:right w:val="none" w:sz="0" w:space="0" w:color="auto"/>
          </w:divBdr>
        </w:div>
        <w:div w:id="1153135654">
          <w:marLeft w:val="0"/>
          <w:marRight w:val="0"/>
          <w:marTop w:val="0"/>
          <w:marBottom w:val="0"/>
          <w:divBdr>
            <w:top w:val="none" w:sz="0" w:space="0" w:color="auto"/>
            <w:left w:val="none" w:sz="0" w:space="0" w:color="auto"/>
            <w:bottom w:val="none" w:sz="0" w:space="0" w:color="auto"/>
            <w:right w:val="none" w:sz="0" w:space="0" w:color="auto"/>
          </w:divBdr>
        </w:div>
        <w:div w:id="496919693">
          <w:marLeft w:val="0"/>
          <w:marRight w:val="0"/>
          <w:marTop w:val="0"/>
          <w:marBottom w:val="0"/>
          <w:divBdr>
            <w:top w:val="none" w:sz="0" w:space="0" w:color="auto"/>
            <w:left w:val="none" w:sz="0" w:space="0" w:color="auto"/>
            <w:bottom w:val="none" w:sz="0" w:space="0" w:color="auto"/>
            <w:right w:val="none" w:sz="0" w:space="0" w:color="auto"/>
          </w:divBdr>
        </w:div>
        <w:div w:id="431634670">
          <w:marLeft w:val="0"/>
          <w:marRight w:val="0"/>
          <w:marTop w:val="0"/>
          <w:marBottom w:val="0"/>
          <w:divBdr>
            <w:top w:val="none" w:sz="0" w:space="0" w:color="auto"/>
            <w:left w:val="none" w:sz="0" w:space="0" w:color="auto"/>
            <w:bottom w:val="none" w:sz="0" w:space="0" w:color="auto"/>
            <w:right w:val="none" w:sz="0" w:space="0" w:color="auto"/>
          </w:divBdr>
        </w:div>
        <w:div w:id="1829245877">
          <w:marLeft w:val="0"/>
          <w:marRight w:val="0"/>
          <w:marTop w:val="0"/>
          <w:marBottom w:val="0"/>
          <w:divBdr>
            <w:top w:val="none" w:sz="0" w:space="0" w:color="auto"/>
            <w:left w:val="none" w:sz="0" w:space="0" w:color="auto"/>
            <w:bottom w:val="none" w:sz="0" w:space="0" w:color="auto"/>
            <w:right w:val="none" w:sz="0" w:space="0" w:color="auto"/>
          </w:divBdr>
        </w:div>
        <w:div w:id="1915629274">
          <w:marLeft w:val="0"/>
          <w:marRight w:val="0"/>
          <w:marTop w:val="0"/>
          <w:marBottom w:val="0"/>
          <w:divBdr>
            <w:top w:val="none" w:sz="0" w:space="0" w:color="auto"/>
            <w:left w:val="none" w:sz="0" w:space="0" w:color="auto"/>
            <w:bottom w:val="none" w:sz="0" w:space="0" w:color="auto"/>
            <w:right w:val="none" w:sz="0" w:space="0" w:color="auto"/>
          </w:divBdr>
        </w:div>
        <w:div w:id="2041516304">
          <w:marLeft w:val="0"/>
          <w:marRight w:val="0"/>
          <w:marTop w:val="0"/>
          <w:marBottom w:val="0"/>
          <w:divBdr>
            <w:top w:val="none" w:sz="0" w:space="0" w:color="auto"/>
            <w:left w:val="none" w:sz="0" w:space="0" w:color="auto"/>
            <w:bottom w:val="none" w:sz="0" w:space="0" w:color="auto"/>
            <w:right w:val="none" w:sz="0" w:space="0" w:color="auto"/>
          </w:divBdr>
        </w:div>
        <w:div w:id="153420747">
          <w:marLeft w:val="0"/>
          <w:marRight w:val="0"/>
          <w:marTop w:val="0"/>
          <w:marBottom w:val="0"/>
          <w:divBdr>
            <w:top w:val="none" w:sz="0" w:space="0" w:color="auto"/>
            <w:left w:val="none" w:sz="0" w:space="0" w:color="auto"/>
            <w:bottom w:val="none" w:sz="0" w:space="0" w:color="auto"/>
            <w:right w:val="none" w:sz="0" w:space="0" w:color="auto"/>
          </w:divBdr>
        </w:div>
        <w:div w:id="288555647">
          <w:marLeft w:val="0"/>
          <w:marRight w:val="0"/>
          <w:marTop w:val="0"/>
          <w:marBottom w:val="0"/>
          <w:divBdr>
            <w:top w:val="none" w:sz="0" w:space="0" w:color="auto"/>
            <w:left w:val="none" w:sz="0" w:space="0" w:color="auto"/>
            <w:bottom w:val="none" w:sz="0" w:space="0" w:color="auto"/>
            <w:right w:val="none" w:sz="0" w:space="0" w:color="auto"/>
          </w:divBdr>
        </w:div>
        <w:div w:id="560293423">
          <w:marLeft w:val="0"/>
          <w:marRight w:val="0"/>
          <w:marTop w:val="0"/>
          <w:marBottom w:val="0"/>
          <w:divBdr>
            <w:top w:val="none" w:sz="0" w:space="0" w:color="auto"/>
            <w:left w:val="none" w:sz="0" w:space="0" w:color="auto"/>
            <w:bottom w:val="none" w:sz="0" w:space="0" w:color="auto"/>
            <w:right w:val="none" w:sz="0" w:space="0" w:color="auto"/>
          </w:divBdr>
        </w:div>
        <w:div w:id="146290700">
          <w:marLeft w:val="0"/>
          <w:marRight w:val="0"/>
          <w:marTop w:val="0"/>
          <w:marBottom w:val="0"/>
          <w:divBdr>
            <w:top w:val="none" w:sz="0" w:space="0" w:color="auto"/>
            <w:left w:val="none" w:sz="0" w:space="0" w:color="auto"/>
            <w:bottom w:val="none" w:sz="0" w:space="0" w:color="auto"/>
            <w:right w:val="none" w:sz="0" w:space="0" w:color="auto"/>
          </w:divBdr>
        </w:div>
        <w:div w:id="476145993">
          <w:marLeft w:val="0"/>
          <w:marRight w:val="0"/>
          <w:marTop w:val="0"/>
          <w:marBottom w:val="0"/>
          <w:divBdr>
            <w:top w:val="none" w:sz="0" w:space="0" w:color="auto"/>
            <w:left w:val="none" w:sz="0" w:space="0" w:color="auto"/>
            <w:bottom w:val="none" w:sz="0" w:space="0" w:color="auto"/>
            <w:right w:val="none" w:sz="0" w:space="0" w:color="auto"/>
          </w:divBdr>
        </w:div>
        <w:div w:id="1941986796">
          <w:marLeft w:val="0"/>
          <w:marRight w:val="0"/>
          <w:marTop w:val="0"/>
          <w:marBottom w:val="0"/>
          <w:divBdr>
            <w:top w:val="none" w:sz="0" w:space="0" w:color="auto"/>
            <w:left w:val="none" w:sz="0" w:space="0" w:color="auto"/>
            <w:bottom w:val="none" w:sz="0" w:space="0" w:color="auto"/>
            <w:right w:val="none" w:sz="0" w:space="0" w:color="auto"/>
          </w:divBdr>
        </w:div>
        <w:div w:id="215043306">
          <w:marLeft w:val="0"/>
          <w:marRight w:val="0"/>
          <w:marTop w:val="0"/>
          <w:marBottom w:val="0"/>
          <w:divBdr>
            <w:top w:val="none" w:sz="0" w:space="0" w:color="auto"/>
            <w:left w:val="none" w:sz="0" w:space="0" w:color="auto"/>
            <w:bottom w:val="none" w:sz="0" w:space="0" w:color="auto"/>
            <w:right w:val="none" w:sz="0" w:space="0" w:color="auto"/>
          </w:divBdr>
        </w:div>
        <w:div w:id="931354937">
          <w:marLeft w:val="0"/>
          <w:marRight w:val="0"/>
          <w:marTop w:val="0"/>
          <w:marBottom w:val="0"/>
          <w:divBdr>
            <w:top w:val="none" w:sz="0" w:space="0" w:color="auto"/>
            <w:left w:val="none" w:sz="0" w:space="0" w:color="auto"/>
            <w:bottom w:val="none" w:sz="0" w:space="0" w:color="auto"/>
            <w:right w:val="none" w:sz="0" w:space="0" w:color="auto"/>
          </w:divBdr>
        </w:div>
        <w:div w:id="71706358">
          <w:marLeft w:val="0"/>
          <w:marRight w:val="0"/>
          <w:marTop w:val="0"/>
          <w:marBottom w:val="0"/>
          <w:divBdr>
            <w:top w:val="none" w:sz="0" w:space="0" w:color="auto"/>
            <w:left w:val="none" w:sz="0" w:space="0" w:color="auto"/>
            <w:bottom w:val="none" w:sz="0" w:space="0" w:color="auto"/>
            <w:right w:val="none" w:sz="0" w:space="0" w:color="auto"/>
          </w:divBdr>
        </w:div>
        <w:div w:id="1761022848">
          <w:marLeft w:val="0"/>
          <w:marRight w:val="0"/>
          <w:marTop w:val="0"/>
          <w:marBottom w:val="0"/>
          <w:divBdr>
            <w:top w:val="none" w:sz="0" w:space="0" w:color="auto"/>
            <w:left w:val="none" w:sz="0" w:space="0" w:color="auto"/>
            <w:bottom w:val="none" w:sz="0" w:space="0" w:color="auto"/>
            <w:right w:val="none" w:sz="0" w:space="0" w:color="auto"/>
          </w:divBdr>
        </w:div>
        <w:div w:id="64182579">
          <w:marLeft w:val="0"/>
          <w:marRight w:val="0"/>
          <w:marTop w:val="0"/>
          <w:marBottom w:val="0"/>
          <w:divBdr>
            <w:top w:val="none" w:sz="0" w:space="0" w:color="auto"/>
            <w:left w:val="none" w:sz="0" w:space="0" w:color="auto"/>
            <w:bottom w:val="none" w:sz="0" w:space="0" w:color="auto"/>
            <w:right w:val="none" w:sz="0" w:space="0" w:color="auto"/>
          </w:divBdr>
        </w:div>
        <w:div w:id="1581863558">
          <w:marLeft w:val="0"/>
          <w:marRight w:val="0"/>
          <w:marTop w:val="0"/>
          <w:marBottom w:val="0"/>
          <w:divBdr>
            <w:top w:val="none" w:sz="0" w:space="0" w:color="auto"/>
            <w:left w:val="none" w:sz="0" w:space="0" w:color="auto"/>
            <w:bottom w:val="none" w:sz="0" w:space="0" w:color="auto"/>
            <w:right w:val="none" w:sz="0" w:space="0" w:color="auto"/>
          </w:divBdr>
        </w:div>
        <w:div w:id="1930382175">
          <w:marLeft w:val="0"/>
          <w:marRight w:val="0"/>
          <w:marTop w:val="0"/>
          <w:marBottom w:val="0"/>
          <w:divBdr>
            <w:top w:val="none" w:sz="0" w:space="0" w:color="auto"/>
            <w:left w:val="none" w:sz="0" w:space="0" w:color="auto"/>
            <w:bottom w:val="none" w:sz="0" w:space="0" w:color="auto"/>
            <w:right w:val="none" w:sz="0" w:space="0" w:color="auto"/>
          </w:divBdr>
        </w:div>
        <w:div w:id="362169184">
          <w:marLeft w:val="0"/>
          <w:marRight w:val="0"/>
          <w:marTop w:val="0"/>
          <w:marBottom w:val="0"/>
          <w:divBdr>
            <w:top w:val="none" w:sz="0" w:space="0" w:color="auto"/>
            <w:left w:val="none" w:sz="0" w:space="0" w:color="auto"/>
            <w:bottom w:val="none" w:sz="0" w:space="0" w:color="auto"/>
            <w:right w:val="none" w:sz="0" w:space="0" w:color="auto"/>
          </w:divBdr>
        </w:div>
        <w:div w:id="1564440164">
          <w:marLeft w:val="0"/>
          <w:marRight w:val="0"/>
          <w:marTop w:val="0"/>
          <w:marBottom w:val="0"/>
          <w:divBdr>
            <w:top w:val="none" w:sz="0" w:space="0" w:color="auto"/>
            <w:left w:val="none" w:sz="0" w:space="0" w:color="auto"/>
            <w:bottom w:val="none" w:sz="0" w:space="0" w:color="auto"/>
            <w:right w:val="none" w:sz="0" w:space="0" w:color="auto"/>
          </w:divBdr>
        </w:div>
        <w:div w:id="513685671">
          <w:marLeft w:val="0"/>
          <w:marRight w:val="0"/>
          <w:marTop w:val="0"/>
          <w:marBottom w:val="0"/>
          <w:divBdr>
            <w:top w:val="none" w:sz="0" w:space="0" w:color="auto"/>
            <w:left w:val="none" w:sz="0" w:space="0" w:color="auto"/>
            <w:bottom w:val="none" w:sz="0" w:space="0" w:color="auto"/>
            <w:right w:val="none" w:sz="0" w:space="0" w:color="auto"/>
          </w:divBdr>
        </w:div>
        <w:div w:id="1962110515">
          <w:marLeft w:val="0"/>
          <w:marRight w:val="0"/>
          <w:marTop w:val="0"/>
          <w:marBottom w:val="0"/>
          <w:divBdr>
            <w:top w:val="none" w:sz="0" w:space="0" w:color="auto"/>
            <w:left w:val="none" w:sz="0" w:space="0" w:color="auto"/>
            <w:bottom w:val="none" w:sz="0" w:space="0" w:color="auto"/>
            <w:right w:val="none" w:sz="0" w:space="0" w:color="auto"/>
          </w:divBdr>
        </w:div>
        <w:div w:id="1635941938">
          <w:marLeft w:val="0"/>
          <w:marRight w:val="0"/>
          <w:marTop w:val="0"/>
          <w:marBottom w:val="0"/>
          <w:divBdr>
            <w:top w:val="none" w:sz="0" w:space="0" w:color="auto"/>
            <w:left w:val="none" w:sz="0" w:space="0" w:color="auto"/>
            <w:bottom w:val="none" w:sz="0" w:space="0" w:color="auto"/>
            <w:right w:val="none" w:sz="0" w:space="0" w:color="auto"/>
          </w:divBdr>
        </w:div>
        <w:div w:id="1194150891">
          <w:marLeft w:val="0"/>
          <w:marRight w:val="0"/>
          <w:marTop w:val="0"/>
          <w:marBottom w:val="0"/>
          <w:divBdr>
            <w:top w:val="none" w:sz="0" w:space="0" w:color="auto"/>
            <w:left w:val="none" w:sz="0" w:space="0" w:color="auto"/>
            <w:bottom w:val="none" w:sz="0" w:space="0" w:color="auto"/>
            <w:right w:val="none" w:sz="0" w:space="0" w:color="auto"/>
          </w:divBdr>
        </w:div>
        <w:div w:id="2087721981">
          <w:marLeft w:val="0"/>
          <w:marRight w:val="0"/>
          <w:marTop w:val="0"/>
          <w:marBottom w:val="0"/>
          <w:divBdr>
            <w:top w:val="none" w:sz="0" w:space="0" w:color="auto"/>
            <w:left w:val="none" w:sz="0" w:space="0" w:color="auto"/>
            <w:bottom w:val="none" w:sz="0" w:space="0" w:color="auto"/>
            <w:right w:val="none" w:sz="0" w:space="0" w:color="auto"/>
          </w:divBdr>
        </w:div>
        <w:div w:id="927229164">
          <w:marLeft w:val="0"/>
          <w:marRight w:val="0"/>
          <w:marTop w:val="0"/>
          <w:marBottom w:val="0"/>
          <w:divBdr>
            <w:top w:val="none" w:sz="0" w:space="0" w:color="auto"/>
            <w:left w:val="none" w:sz="0" w:space="0" w:color="auto"/>
            <w:bottom w:val="none" w:sz="0" w:space="0" w:color="auto"/>
            <w:right w:val="none" w:sz="0" w:space="0" w:color="auto"/>
          </w:divBdr>
        </w:div>
        <w:div w:id="260529811">
          <w:marLeft w:val="0"/>
          <w:marRight w:val="0"/>
          <w:marTop w:val="0"/>
          <w:marBottom w:val="0"/>
          <w:divBdr>
            <w:top w:val="none" w:sz="0" w:space="0" w:color="auto"/>
            <w:left w:val="none" w:sz="0" w:space="0" w:color="auto"/>
            <w:bottom w:val="none" w:sz="0" w:space="0" w:color="auto"/>
            <w:right w:val="none" w:sz="0" w:space="0" w:color="auto"/>
          </w:divBdr>
        </w:div>
        <w:div w:id="491600542">
          <w:marLeft w:val="0"/>
          <w:marRight w:val="0"/>
          <w:marTop w:val="0"/>
          <w:marBottom w:val="0"/>
          <w:divBdr>
            <w:top w:val="none" w:sz="0" w:space="0" w:color="auto"/>
            <w:left w:val="none" w:sz="0" w:space="0" w:color="auto"/>
            <w:bottom w:val="none" w:sz="0" w:space="0" w:color="auto"/>
            <w:right w:val="none" w:sz="0" w:space="0" w:color="auto"/>
          </w:divBdr>
        </w:div>
        <w:div w:id="892621620">
          <w:marLeft w:val="0"/>
          <w:marRight w:val="0"/>
          <w:marTop w:val="0"/>
          <w:marBottom w:val="0"/>
          <w:divBdr>
            <w:top w:val="none" w:sz="0" w:space="0" w:color="auto"/>
            <w:left w:val="none" w:sz="0" w:space="0" w:color="auto"/>
            <w:bottom w:val="none" w:sz="0" w:space="0" w:color="auto"/>
            <w:right w:val="none" w:sz="0" w:space="0" w:color="auto"/>
          </w:divBdr>
        </w:div>
        <w:div w:id="1012029514">
          <w:marLeft w:val="0"/>
          <w:marRight w:val="0"/>
          <w:marTop w:val="0"/>
          <w:marBottom w:val="0"/>
          <w:divBdr>
            <w:top w:val="none" w:sz="0" w:space="0" w:color="auto"/>
            <w:left w:val="none" w:sz="0" w:space="0" w:color="auto"/>
            <w:bottom w:val="none" w:sz="0" w:space="0" w:color="auto"/>
            <w:right w:val="none" w:sz="0" w:space="0" w:color="auto"/>
          </w:divBdr>
        </w:div>
        <w:div w:id="492373901">
          <w:marLeft w:val="0"/>
          <w:marRight w:val="0"/>
          <w:marTop w:val="0"/>
          <w:marBottom w:val="0"/>
          <w:divBdr>
            <w:top w:val="none" w:sz="0" w:space="0" w:color="auto"/>
            <w:left w:val="none" w:sz="0" w:space="0" w:color="auto"/>
            <w:bottom w:val="none" w:sz="0" w:space="0" w:color="auto"/>
            <w:right w:val="none" w:sz="0" w:space="0" w:color="auto"/>
          </w:divBdr>
        </w:div>
        <w:div w:id="121316620">
          <w:marLeft w:val="0"/>
          <w:marRight w:val="0"/>
          <w:marTop w:val="0"/>
          <w:marBottom w:val="0"/>
          <w:divBdr>
            <w:top w:val="none" w:sz="0" w:space="0" w:color="auto"/>
            <w:left w:val="none" w:sz="0" w:space="0" w:color="auto"/>
            <w:bottom w:val="none" w:sz="0" w:space="0" w:color="auto"/>
            <w:right w:val="none" w:sz="0" w:space="0" w:color="auto"/>
          </w:divBdr>
        </w:div>
        <w:div w:id="1417172595">
          <w:marLeft w:val="0"/>
          <w:marRight w:val="0"/>
          <w:marTop w:val="0"/>
          <w:marBottom w:val="0"/>
          <w:divBdr>
            <w:top w:val="none" w:sz="0" w:space="0" w:color="auto"/>
            <w:left w:val="none" w:sz="0" w:space="0" w:color="auto"/>
            <w:bottom w:val="none" w:sz="0" w:space="0" w:color="auto"/>
            <w:right w:val="none" w:sz="0" w:space="0" w:color="auto"/>
          </w:divBdr>
        </w:div>
        <w:div w:id="174805131">
          <w:marLeft w:val="0"/>
          <w:marRight w:val="0"/>
          <w:marTop w:val="0"/>
          <w:marBottom w:val="0"/>
          <w:divBdr>
            <w:top w:val="none" w:sz="0" w:space="0" w:color="auto"/>
            <w:left w:val="none" w:sz="0" w:space="0" w:color="auto"/>
            <w:bottom w:val="none" w:sz="0" w:space="0" w:color="auto"/>
            <w:right w:val="none" w:sz="0" w:space="0" w:color="auto"/>
          </w:divBdr>
        </w:div>
      </w:divsChild>
    </w:div>
    <w:div w:id="877862105">
      <w:marLeft w:val="480"/>
      <w:marRight w:val="0"/>
      <w:marTop w:val="0"/>
      <w:marBottom w:val="0"/>
      <w:divBdr>
        <w:top w:val="none" w:sz="0" w:space="0" w:color="auto"/>
        <w:left w:val="none" w:sz="0" w:space="0" w:color="auto"/>
        <w:bottom w:val="none" w:sz="0" w:space="0" w:color="auto"/>
        <w:right w:val="none" w:sz="0" w:space="0" w:color="auto"/>
      </w:divBdr>
    </w:div>
    <w:div w:id="878007840">
      <w:marLeft w:val="480"/>
      <w:marRight w:val="0"/>
      <w:marTop w:val="0"/>
      <w:marBottom w:val="0"/>
      <w:divBdr>
        <w:top w:val="none" w:sz="0" w:space="0" w:color="auto"/>
        <w:left w:val="none" w:sz="0" w:space="0" w:color="auto"/>
        <w:bottom w:val="none" w:sz="0" w:space="0" w:color="auto"/>
        <w:right w:val="none" w:sz="0" w:space="0" w:color="auto"/>
      </w:divBdr>
    </w:div>
    <w:div w:id="878399024">
      <w:marLeft w:val="480"/>
      <w:marRight w:val="0"/>
      <w:marTop w:val="0"/>
      <w:marBottom w:val="0"/>
      <w:divBdr>
        <w:top w:val="none" w:sz="0" w:space="0" w:color="auto"/>
        <w:left w:val="none" w:sz="0" w:space="0" w:color="auto"/>
        <w:bottom w:val="none" w:sz="0" w:space="0" w:color="auto"/>
        <w:right w:val="none" w:sz="0" w:space="0" w:color="auto"/>
      </w:divBdr>
    </w:div>
    <w:div w:id="878787041">
      <w:marLeft w:val="480"/>
      <w:marRight w:val="0"/>
      <w:marTop w:val="0"/>
      <w:marBottom w:val="0"/>
      <w:divBdr>
        <w:top w:val="none" w:sz="0" w:space="0" w:color="auto"/>
        <w:left w:val="none" w:sz="0" w:space="0" w:color="auto"/>
        <w:bottom w:val="none" w:sz="0" w:space="0" w:color="auto"/>
        <w:right w:val="none" w:sz="0" w:space="0" w:color="auto"/>
      </w:divBdr>
    </w:div>
    <w:div w:id="878975977">
      <w:marLeft w:val="480"/>
      <w:marRight w:val="0"/>
      <w:marTop w:val="0"/>
      <w:marBottom w:val="0"/>
      <w:divBdr>
        <w:top w:val="none" w:sz="0" w:space="0" w:color="auto"/>
        <w:left w:val="none" w:sz="0" w:space="0" w:color="auto"/>
        <w:bottom w:val="none" w:sz="0" w:space="0" w:color="auto"/>
        <w:right w:val="none" w:sz="0" w:space="0" w:color="auto"/>
      </w:divBdr>
    </w:div>
    <w:div w:id="880171678">
      <w:marLeft w:val="480"/>
      <w:marRight w:val="0"/>
      <w:marTop w:val="0"/>
      <w:marBottom w:val="0"/>
      <w:divBdr>
        <w:top w:val="none" w:sz="0" w:space="0" w:color="auto"/>
        <w:left w:val="none" w:sz="0" w:space="0" w:color="auto"/>
        <w:bottom w:val="none" w:sz="0" w:space="0" w:color="auto"/>
        <w:right w:val="none" w:sz="0" w:space="0" w:color="auto"/>
      </w:divBdr>
    </w:div>
    <w:div w:id="880822553">
      <w:marLeft w:val="480"/>
      <w:marRight w:val="0"/>
      <w:marTop w:val="0"/>
      <w:marBottom w:val="0"/>
      <w:divBdr>
        <w:top w:val="none" w:sz="0" w:space="0" w:color="auto"/>
        <w:left w:val="none" w:sz="0" w:space="0" w:color="auto"/>
        <w:bottom w:val="none" w:sz="0" w:space="0" w:color="auto"/>
        <w:right w:val="none" w:sz="0" w:space="0" w:color="auto"/>
      </w:divBdr>
    </w:div>
    <w:div w:id="881140173">
      <w:bodyDiv w:val="1"/>
      <w:marLeft w:val="0"/>
      <w:marRight w:val="0"/>
      <w:marTop w:val="0"/>
      <w:marBottom w:val="0"/>
      <w:divBdr>
        <w:top w:val="none" w:sz="0" w:space="0" w:color="auto"/>
        <w:left w:val="none" w:sz="0" w:space="0" w:color="auto"/>
        <w:bottom w:val="none" w:sz="0" w:space="0" w:color="auto"/>
        <w:right w:val="none" w:sz="0" w:space="0" w:color="auto"/>
      </w:divBdr>
      <w:divsChild>
        <w:div w:id="785581981">
          <w:marLeft w:val="0"/>
          <w:marRight w:val="0"/>
          <w:marTop w:val="0"/>
          <w:marBottom w:val="0"/>
          <w:divBdr>
            <w:top w:val="none" w:sz="0" w:space="0" w:color="auto"/>
            <w:left w:val="none" w:sz="0" w:space="0" w:color="auto"/>
            <w:bottom w:val="none" w:sz="0" w:space="0" w:color="auto"/>
            <w:right w:val="none" w:sz="0" w:space="0" w:color="auto"/>
          </w:divBdr>
        </w:div>
        <w:div w:id="1692104341">
          <w:marLeft w:val="0"/>
          <w:marRight w:val="0"/>
          <w:marTop w:val="0"/>
          <w:marBottom w:val="0"/>
          <w:divBdr>
            <w:top w:val="none" w:sz="0" w:space="0" w:color="auto"/>
            <w:left w:val="none" w:sz="0" w:space="0" w:color="auto"/>
            <w:bottom w:val="none" w:sz="0" w:space="0" w:color="auto"/>
            <w:right w:val="none" w:sz="0" w:space="0" w:color="auto"/>
          </w:divBdr>
        </w:div>
        <w:div w:id="308900698">
          <w:marLeft w:val="0"/>
          <w:marRight w:val="0"/>
          <w:marTop w:val="0"/>
          <w:marBottom w:val="0"/>
          <w:divBdr>
            <w:top w:val="none" w:sz="0" w:space="0" w:color="auto"/>
            <w:left w:val="none" w:sz="0" w:space="0" w:color="auto"/>
            <w:bottom w:val="none" w:sz="0" w:space="0" w:color="auto"/>
            <w:right w:val="none" w:sz="0" w:space="0" w:color="auto"/>
          </w:divBdr>
        </w:div>
        <w:div w:id="1524250355">
          <w:marLeft w:val="0"/>
          <w:marRight w:val="0"/>
          <w:marTop w:val="0"/>
          <w:marBottom w:val="0"/>
          <w:divBdr>
            <w:top w:val="none" w:sz="0" w:space="0" w:color="auto"/>
            <w:left w:val="none" w:sz="0" w:space="0" w:color="auto"/>
            <w:bottom w:val="none" w:sz="0" w:space="0" w:color="auto"/>
            <w:right w:val="none" w:sz="0" w:space="0" w:color="auto"/>
          </w:divBdr>
        </w:div>
        <w:div w:id="1789884479">
          <w:marLeft w:val="0"/>
          <w:marRight w:val="0"/>
          <w:marTop w:val="0"/>
          <w:marBottom w:val="0"/>
          <w:divBdr>
            <w:top w:val="none" w:sz="0" w:space="0" w:color="auto"/>
            <w:left w:val="none" w:sz="0" w:space="0" w:color="auto"/>
            <w:bottom w:val="none" w:sz="0" w:space="0" w:color="auto"/>
            <w:right w:val="none" w:sz="0" w:space="0" w:color="auto"/>
          </w:divBdr>
        </w:div>
        <w:div w:id="883712194">
          <w:marLeft w:val="0"/>
          <w:marRight w:val="0"/>
          <w:marTop w:val="0"/>
          <w:marBottom w:val="0"/>
          <w:divBdr>
            <w:top w:val="none" w:sz="0" w:space="0" w:color="auto"/>
            <w:left w:val="none" w:sz="0" w:space="0" w:color="auto"/>
            <w:bottom w:val="none" w:sz="0" w:space="0" w:color="auto"/>
            <w:right w:val="none" w:sz="0" w:space="0" w:color="auto"/>
          </w:divBdr>
        </w:div>
        <w:div w:id="615677393">
          <w:marLeft w:val="0"/>
          <w:marRight w:val="0"/>
          <w:marTop w:val="0"/>
          <w:marBottom w:val="0"/>
          <w:divBdr>
            <w:top w:val="none" w:sz="0" w:space="0" w:color="auto"/>
            <w:left w:val="none" w:sz="0" w:space="0" w:color="auto"/>
            <w:bottom w:val="none" w:sz="0" w:space="0" w:color="auto"/>
            <w:right w:val="none" w:sz="0" w:space="0" w:color="auto"/>
          </w:divBdr>
        </w:div>
        <w:div w:id="2051875650">
          <w:marLeft w:val="0"/>
          <w:marRight w:val="0"/>
          <w:marTop w:val="0"/>
          <w:marBottom w:val="0"/>
          <w:divBdr>
            <w:top w:val="none" w:sz="0" w:space="0" w:color="auto"/>
            <w:left w:val="none" w:sz="0" w:space="0" w:color="auto"/>
            <w:bottom w:val="none" w:sz="0" w:space="0" w:color="auto"/>
            <w:right w:val="none" w:sz="0" w:space="0" w:color="auto"/>
          </w:divBdr>
        </w:div>
        <w:div w:id="1517302229">
          <w:marLeft w:val="0"/>
          <w:marRight w:val="0"/>
          <w:marTop w:val="0"/>
          <w:marBottom w:val="0"/>
          <w:divBdr>
            <w:top w:val="none" w:sz="0" w:space="0" w:color="auto"/>
            <w:left w:val="none" w:sz="0" w:space="0" w:color="auto"/>
            <w:bottom w:val="none" w:sz="0" w:space="0" w:color="auto"/>
            <w:right w:val="none" w:sz="0" w:space="0" w:color="auto"/>
          </w:divBdr>
        </w:div>
        <w:div w:id="1039667750">
          <w:marLeft w:val="0"/>
          <w:marRight w:val="0"/>
          <w:marTop w:val="0"/>
          <w:marBottom w:val="0"/>
          <w:divBdr>
            <w:top w:val="none" w:sz="0" w:space="0" w:color="auto"/>
            <w:left w:val="none" w:sz="0" w:space="0" w:color="auto"/>
            <w:bottom w:val="none" w:sz="0" w:space="0" w:color="auto"/>
            <w:right w:val="none" w:sz="0" w:space="0" w:color="auto"/>
          </w:divBdr>
        </w:div>
        <w:div w:id="1828206253">
          <w:marLeft w:val="0"/>
          <w:marRight w:val="0"/>
          <w:marTop w:val="0"/>
          <w:marBottom w:val="0"/>
          <w:divBdr>
            <w:top w:val="none" w:sz="0" w:space="0" w:color="auto"/>
            <w:left w:val="none" w:sz="0" w:space="0" w:color="auto"/>
            <w:bottom w:val="none" w:sz="0" w:space="0" w:color="auto"/>
            <w:right w:val="none" w:sz="0" w:space="0" w:color="auto"/>
          </w:divBdr>
        </w:div>
        <w:div w:id="959067743">
          <w:marLeft w:val="0"/>
          <w:marRight w:val="0"/>
          <w:marTop w:val="0"/>
          <w:marBottom w:val="0"/>
          <w:divBdr>
            <w:top w:val="none" w:sz="0" w:space="0" w:color="auto"/>
            <w:left w:val="none" w:sz="0" w:space="0" w:color="auto"/>
            <w:bottom w:val="none" w:sz="0" w:space="0" w:color="auto"/>
            <w:right w:val="none" w:sz="0" w:space="0" w:color="auto"/>
          </w:divBdr>
        </w:div>
        <w:div w:id="1000425438">
          <w:marLeft w:val="0"/>
          <w:marRight w:val="0"/>
          <w:marTop w:val="0"/>
          <w:marBottom w:val="0"/>
          <w:divBdr>
            <w:top w:val="none" w:sz="0" w:space="0" w:color="auto"/>
            <w:left w:val="none" w:sz="0" w:space="0" w:color="auto"/>
            <w:bottom w:val="none" w:sz="0" w:space="0" w:color="auto"/>
            <w:right w:val="none" w:sz="0" w:space="0" w:color="auto"/>
          </w:divBdr>
        </w:div>
        <w:div w:id="1417164072">
          <w:marLeft w:val="0"/>
          <w:marRight w:val="0"/>
          <w:marTop w:val="0"/>
          <w:marBottom w:val="0"/>
          <w:divBdr>
            <w:top w:val="none" w:sz="0" w:space="0" w:color="auto"/>
            <w:left w:val="none" w:sz="0" w:space="0" w:color="auto"/>
            <w:bottom w:val="none" w:sz="0" w:space="0" w:color="auto"/>
            <w:right w:val="none" w:sz="0" w:space="0" w:color="auto"/>
          </w:divBdr>
        </w:div>
        <w:div w:id="1076975945">
          <w:marLeft w:val="0"/>
          <w:marRight w:val="0"/>
          <w:marTop w:val="0"/>
          <w:marBottom w:val="0"/>
          <w:divBdr>
            <w:top w:val="none" w:sz="0" w:space="0" w:color="auto"/>
            <w:left w:val="none" w:sz="0" w:space="0" w:color="auto"/>
            <w:bottom w:val="none" w:sz="0" w:space="0" w:color="auto"/>
            <w:right w:val="none" w:sz="0" w:space="0" w:color="auto"/>
          </w:divBdr>
        </w:div>
        <w:div w:id="1745293043">
          <w:marLeft w:val="0"/>
          <w:marRight w:val="0"/>
          <w:marTop w:val="0"/>
          <w:marBottom w:val="0"/>
          <w:divBdr>
            <w:top w:val="none" w:sz="0" w:space="0" w:color="auto"/>
            <w:left w:val="none" w:sz="0" w:space="0" w:color="auto"/>
            <w:bottom w:val="none" w:sz="0" w:space="0" w:color="auto"/>
            <w:right w:val="none" w:sz="0" w:space="0" w:color="auto"/>
          </w:divBdr>
        </w:div>
        <w:div w:id="333187882">
          <w:marLeft w:val="0"/>
          <w:marRight w:val="0"/>
          <w:marTop w:val="0"/>
          <w:marBottom w:val="0"/>
          <w:divBdr>
            <w:top w:val="none" w:sz="0" w:space="0" w:color="auto"/>
            <w:left w:val="none" w:sz="0" w:space="0" w:color="auto"/>
            <w:bottom w:val="none" w:sz="0" w:space="0" w:color="auto"/>
            <w:right w:val="none" w:sz="0" w:space="0" w:color="auto"/>
          </w:divBdr>
        </w:div>
        <w:div w:id="39863468">
          <w:marLeft w:val="0"/>
          <w:marRight w:val="0"/>
          <w:marTop w:val="0"/>
          <w:marBottom w:val="0"/>
          <w:divBdr>
            <w:top w:val="none" w:sz="0" w:space="0" w:color="auto"/>
            <w:left w:val="none" w:sz="0" w:space="0" w:color="auto"/>
            <w:bottom w:val="none" w:sz="0" w:space="0" w:color="auto"/>
            <w:right w:val="none" w:sz="0" w:space="0" w:color="auto"/>
          </w:divBdr>
        </w:div>
        <w:div w:id="2092313054">
          <w:marLeft w:val="0"/>
          <w:marRight w:val="0"/>
          <w:marTop w:val="0"/>
          <w:marBottom w:val="0"/>
          <w:divBdr>
            <w:top w:val="none" w:sz="0" w:space="0" w:color="auto"/>
            <w:left w:val="none" w:sz="0" w:space="0" w:color="auto"/>
            <w:bottom w:val="none" w:sz="0" w:space="0" w:color="auto"/>
            <w:right w:val="none" w:sz="0" w:space="0" w:color="auto"/>
          </w:divBdr>
        </w:div>
        <w:div w:id="162597729">
          <w:marLeft w:val="0"/>
          <w:marRight w:val="0"/>
          <w:marTop w:val="0"/>
          <w:marBottom w:val="0"/>
          <w:divBdr>
            <w:top w:val="none" w:sz="0" w:space="0" w:color="auto"/>
            <w:left w:val="none" w:sz="0" w:space="0" w:color="auto"/>
            <w:bottom w:val="none" w:sz="0" w:space="0" w:color="auto"/>
            <w:right w:val="none" w:sz="0" w:space="0" w:color="auto"/>
          </w:divBdr>
        </w:div>
        <w:div w:id="1584997557">
          <w:marLeft w:val="0"/>
          <w:marRight w:val="0"/>
          <w:marTop w:val="0"/>
          <w:marBottom w:val="0"/>
          <w:divBdr>
            <w:top w:val="none" w:sz="0" w:space="0" w:color="auto"/>
            <w:left w:val="none" w:sz="0" w:space="0" w:color="auto"/>
            <w:bottom w:val="none" w:sz="0" w:space="0" w:color="auto"/>
            <w:right w:val="none" w:sz="0" w:space="0" w:color="auto"/>
          </w:divBdr>
        </w:div>
        <w:div w:id="90511139">
          <w:marLeft w:val="0"/>
          <w:marRight w:val="0"/>
          <w:marTop w:val="0"/>
          <w:marBottom w:val="0"/>
          <w:divBdr>
            <w:top w:val="none" w:sz="0" w:space="0" w:color="auto"/>
            <w:left w:val="none" w:sz="0" w:space="0" w:color="auto"/>
            <w:bottom w:val="none" w:sz="0" w:space="0" w:color="auto"/>
            <w:right w:val="none" w:sz="0" w:space="0" w:color="auto"/>
          </w:divBdr>
        </w:div>
        <w:div w:id="2115906455">
          <w:marLeft w:val="0"/>
          <w:marRight w:val="0"/>
          <w:marTop w:val="0"/>
          <w:marBottom w:val="0"/>
          <w:divBdr>
            <w:top w:val="none" w:sz="0" w:space="0" w:color="auto"/>
            <w:left w:val="none" w:sz="0" w:space="0" w:color="auto"/>
            <w:bottom w:val="none" w:sz="0" w:space="0" w:color="auto"/>
            <w:right w:val="none" w:sz="0" w:space="0" w:color="auto"/>
          </w:divBdr>
        </w:div>
        <w:div w:id="55513616">
          <w:marLeft w:val="0"/>
          <w:marRight w:val="0"/>
          <w:marTop w:val="0"/>
          <w:marBottom w:val="0"/>
          <w:divBdr>
            <w:top w:val="none" w:sz="0" w:space="0" w:color="auto"/>
            <w:left w:val="none" w:sz="0" w:space="0" w:color="auto"/>
            <w:bottom w:val="none" w:sz="0" w:space="0" w:color="auto"/>
            <w:right w:val="none" w:sz="0" w:space="0" w:color="auto"/>
          </w:divBdr>
        </w:div>
        <w:div w:id="1040546601">
          <w:marLeft w:val="0"/>
          <w:marRight w:val="0"/>
          <w:marTop w:val="0"/>
          <w:marBottom w:val="0"/>
          <w:divBdr>
            <w:top w:val="none" w:sz="0" w:space="0" w:color="auto"/>
            <w:left w:val="none" w:sz="0" w:space="0" w:color="auto"/>
            <w:bottom w:val="none" w:sz="0" w:space="0" w:color="auto"/>
            <w:right w:val="none" w:sz="0" w:space="0" w:color="auto"/>
          </w:divBdr>
        </w:div>
        <w:div w:id="883441536">
          <w:marLeft w:val="0"/>
          <w:marRight w:val="0"/>
          <w:marTop w:val="0"/>
          <w:marBottom w:val="0"/>
          <w:divBdr>
            <w:top w:val="none" w:sz="0" w:space="0" w:color="auto"/>
            <w:left w:val="none" w:sz="0" w:space="0" w:color="auto"/>
            <w:bottom w:val="none" w:sz="0" w:space="0" w:color="auto"/>
            <w:right w:val="none" w:sz="0" w:space="0" w:color="auto"/>
          </w:divBdr>
        </w:div>
        <w:div w:id="160585605">
          <w:marLeft w:val="0"/>
          <w:marRight w:val="0"/>
          <w:marTop w:val="0"/>
          <w:marBottom w:val="0"/>
          <w:divBdr>
            <w:top w:val="none" w:sz="0" w:space="0" w:color="auto"/>
            <w:left w:val="none" w:sz="0" w:space="0" w:color="auto"/>
            <w:bottom w:val="none" w:sz="0" w:space="0" w:color="auto"/>
            <w:right w:val="none" w:sz="0" w:space="0" w:color="auto"/>
          </w:divBdr>
        </w:div>
        <w:div w:id="825898874">
          <w:marLeft w:val="0"/>
          <w:marRight w:val="0"/>
          <w:marTop w:val="0"/>
          <w:marBottom w:val="0"/>
          <w:divBdr>
            <w:top w:val="none" w:sz="0" w:space="0" w:color="auto"/>
            <w:left w:val="none" w:sz="0" w:space="0" w:color="auto"/>
            <w:bottom w:val="none" w:sz="0" w:space="0" w:color="auto"/>
            <w:right w:val="none" w:sz="0" w:space="0" w:color="auto"/>
          </w:divBdr>
        </w:div>
        <w:div w:id="613634654">
          <w:marLeft w:val="0"/>
          <w:marRight w:val="0"/>
          <w:marTop w:val="0"/>
          <w:marBottom w:val="0"/>
          <w:divBdr>
            <w:top w:val="none" w:sz="0" w:space="0" w:color="auto"/>
            <w:left w:val="none" w:sz="0" w:space="0" w:color="auto"/>
            <w:bottom w:val="none" w:sz="0" w:space="0" w:color="auto"/>
            <w:right w:val="none" w:sz="0" w:space="0" w:color="auto"/>
          </w:divBdr>
        </w:div>
        <w:div w:id="446893846">
          <w:marLeft w:val="0"/>
          <w:marRight w:val="0"/>
          <w:marTop w:val="0"/>
          <w:marBottom w:val="0"/>
          <w:divBdr>
            <w:top w:val="none" w:sz="0" w:space="0" w:color="auto"/>
            <w:left w:val="none" w:sz="0" w:space="0" w:color="auto"/>
            <w:bottom w:val="none" w:sz="0" w:space="0" w:color="auto"/>
            <w:right w:val="none" w:sz="0" w:space="0" w:color="auto"/>
          </w:divBdr>
        </w:div>
        <w:div w:id="2117629900">
          <w:marLeft w:val="0"/>
          <w:marRight w:val="0"/>
          <w:marTop w:val="0"/>
          <w:marBottom w:val="0"/>
          <w:divBdr>
            <w:top w:val="none" w:sz="0" w:space="0" w:color="auto"/>
            <w:left w:val="none" w:sz="0" w:space="0" w:color="auto"/>
            <w:bottom w:val="none" w:sz="0" w:space="0" w:color="auto"/>
            <w:right w:val="none" w:sz="0" w:space="0" w:color="auto"/>
          </w:divBdr>
        </w:div>
        <w:div w:id="1609196857">
          <w:marLeft w:val="0"/>
          <w:marRight w:val="0"/>
          <w:marTop w:val="0"/>
          <w:marBottom w:val="0"/>
          <w:divBdr>
            <w:top w:val="none" w:sz="0" w:space="0" w:color="auto"/>
            <w:left w:val="none" w:sz="0" w:space="0" w:color="auto"/>
            <w:bottom w:val="none" w:sz="0" w:space="0" w:color="auto"/>
            <w:right w:val="none" w:sz="0" w:space="0" w:color="auto"/>
          </w:divBdr>
        </w:div>
        <w:div w:id="328674505">
          <w:marLeft w:val="0"/>
          <w:marRight w:val="0"/>
          <w:marTop w:val="0"/>
          <w:marBottom w:val="0"/>
          <w:divBdr>
            <w:top w:val="none" w:sz="0" w:space="0" w:color="auto"/>
            <w:left w:val="none" w:sz="0" w:space="0" w:color="auto"/>
            <w:bottom w:val="none" w:sz="0" w:space="0" w:color="auto"/>
            <w:right w:val="none" w:sz="0" w:space="0" w:color="auto"/>
          </w:divBdr>
        </w:div>
        <w:div w:id="544221150">
          <w:marLeft w:val="0"/>
          <w:marRight w:val="0"/>
          <w:marTop w:val="0"/>
          <w:marBottom w:val="0"/>
          <w:divBdr>
            <w:top w:val="none" w:sz="0" w:space="0" w:color="auto"/>
            <w:left w:val="none" w:sz="0" w:space="0" w:color="auto"/>
            <w:bottom w:val="none" w:sz="0" w:space="0" w:color="auto"/>
            <w:right w:val="none" w:sz="0" w:space="0" w:color="auto"/>
          </w:divBdr>
        </w:div>
        <w:div w:id="669144247">
          <w:marLeft w:val="0"/>
          <w:marRight w:val="0"/>
          <w:marTop w:val="0"/>
          <w:marBottom w:val="0"/>
          <w:divBdr>
            <w:top w:val="none" w:sz="0" w:space="0" w:color="auto"/>
            <w:left w:val="none" w:sz="0" w:space="0" w:color="auto"/>
            <w:bottom w:val="none" w:sz="0" w:space="0" w:color="auto"/>
            <w:right w:val="none" w:sz="0" w:space="0" w:color="auto"/>
          </w:divBdr>
        </w:div>
        <w:div w:id="481503411">
          <w:marLeft w:val="0"/>
          <w:marRight w:val="0"/>
          <w:marTop w:val="0"/>
          <w:marBottom w:val="0"/>
          <w:divBdr>
            <w:top w:val="none" w:sz="0" w:space="0" w:color="auto"/>
            <w:left w:val="none" w:sz="0" w:space="0" w:color="auto"/>
            <w:bottom w:val="none" w:sz="0" w:space="0" w:color="auto"/>
            <w:right w:val="none" w:sz="0" w:space="0" w:color="auto"/>
          </w:divBdr>
        </w:div>
        <w:div w:id="569853946">
          <w:marLeft w:val="0"/>
          <w:marRight w:val="0"/>
          <w:marTop w:val="0"/>
          <w:marBottom w:val="0"/>
          <w:divBdr>
            <w:top w:val="none" w:sz="0" w:space="0" w:color="auto"/>
            <w:left w:val="none" w:sz="0" w:space="0" w:color="auto"/>
            <w:bottom w:val="none" w:sz="0" w:space="0" w:color="auto"/>
            <w:right w:val="none" w:sz="0" w:space="0" w:color="auto"/>
          </w:divBdr>
        </w:div>
        <w:div w:id="480384991">
          <w:marLeft w:val="0"/>
          <w:marRight w:val="0"/>
          <w:marTop w:val="0"/>
          <w:marBottom w:val="0"/>
          <w:divBdr>
            <w:top w:val="none" w:sz="0" w:space="0" w:color="auto"/>
            <w:left w:val="none" w:sz="0" w:space="0" w:color="auto"/>
            <w:bottom w:val="none" w:sz="0" w:space="0" w:color="auto"/>
            <w:right w:val="none" w:sz="0" w:space="0" w:color="auto"/>
          </w:divBdr>
        </w:div>
        <w:div w:id="924995999">
          <w:marLeft w:val="0"/>
          <w:marRight w:val="0"/>
          <w:marTop w:val="0"/>
          <w:marBottom w:val="0"/>
          <w:divBdr>
            <w:top w:val="none" w:sz="0" w:space="0" w:color="auto"/>
            <w:left w:val="none" w:sz="0" w:space="0" w:color="auto"/>
            <w:bottom w:val="none" w:sz="0" w:space="0" w:color="auto"/>
            <w:right w:val="none" w:sz="0" w:space="0" w:color="auto"/>
          </w:divBdr>
        </w:div>
        <w:div w:id="1149981902">
          <w:marLeft w:val="0"/>
          <w:marRight w:val="0"/>
          <w:marTop w:val="0"/>
          <w:marBottom w:val="0"/>
          <w:divBdr>
            <w:top w:val="none" w:sz="0" w:space="0" w:color="auto"/>
            <w:left w:val="none" w:sz="0" w:space="0" w:color="auto"/>
            <w:bottom w:val="none" w:sz="0" w:space="0" w:color="auto"/>
            <w:right w:val="none" w:sz="0" w:space="0" w:color="auto"/>
          </w:divBdr>
        </w:div>
        <w:div w:id="1178347608">
          <w:marLeft w:val="0"/>
          <w:marRight w:val="0"/>
          <w:marTop w:val="0"/>
          <w:marBottom w:val="0"/>
          <w:divBdr>
            <w:top w:val="none" w:sz="0" w:space="0" w:color="auto"/>
            <w:left w:val="none" w:sz="0" w:space="0" w:color="auto"/>
            <w:bottom w:val="none" w:sz="0" w:space="0" w:color="auto"/>
            <w:right w:val="none" w:sz="0" w:space="0" w:color="auto"/>
          </w:divBdr>
        </w:div>
        <w:div w:id="427384240">
          <w:marLeft w:val="0"/>
          <w:marRight w:val="0"/>
          <w:marTop w:val="0"/>
          <w:marBottom w:val="0"/>
          <w:divBdr>
            <w:top w:val="none" w:sz="0" w:space="0" w:color="auto"/>
            <w:left w:val="none" w:sz="0" w:space="0" w:color="auto"/>
            <w:bottom w:val="none" w:sz="0" w:space="0" w:color="auto"/>
            <w:right w:val="none" w:sz="0" w:space="0" w:color="auto"/>
          </w:divBdr>
        </w:div>
        <w:div w:id="820120524">
          <w:marLeft w:val="0"/>
          <w:marRight w:val="0"/>
          <w:marTop w:val="0"/>
          <w:marBottom w:val="0"/>
          <w:divBdr>
            <w:top w:val="none" w:sz="0" w:space="0" w:color="auto"/>
            <w:left w:val="none" w:sz="0" w:space="0" w:color="auto"/>
            <w:bottom w:val="none" w:sz="0" w:space="0" w:color="auto"/>
            <w:right w:val="none" w:sz="0" w:space="0" w:color="auto"/>
          </w:divBdr>
        </w:div>
        <w:div w:id="1804888607">
          <w:marLeft w:val="0"/>
          <w:marRight w:val="0"/>
          <w:marTop w:val="0"/>
          <w:marBottom w:val="0"/>
          <w:divBdr>
            <w:top w:val="none" w:sz="0" w:space="0" w:color="auto"/>
            <w:left w:val="none" w:sz="0" w:space="0" w:color="auto"/>
            <w:bottom w:val="none" w:sz="0" w:space="0" w:color="auto"/>
            <w:right w:val="none" w:sz="0" w:space="0" w:color="auto"/>
          </w:divBdr>
        </w:div>
        <w:div w:id="1960794127">
          <w:marLeft w:val="0"/>
          <w:marRight w:val="0"/>
          <w:marTop w:val="0"/>
          <w:marBottom w:val="0"/>
          <w:divBdr>
            <w:top w:val="none" w:sz="0" w:space="0" w:color="auto"/>
            <w:left w:val="none" w:sz="0" w:space="0" w:color="auto"/>
            <w:bottom w:val="none" w:sz="0" w:space="0" w:color="auto"/>
            <w:right w:val="none" w:sz="0" w:space="0" w:color="auto"/>
          </w:divBdr>
        </w:div>
        <w:div w:id="1831016194">
          <w:marLeft w:val="0"/>
          <w:marRight w:val="0"/>
          <w:marTop w:val="0"/>
          <w:marBottom w:val="0"/>
          <w:divBdr>
            <w:top w:val="none" w:sz="0" w:space="0" w:color="auto"/>
            <w:left w:val="none" w:sz="0" w:space="0" w:color="auto"/>
            <w:bottom w:val="none" w:sz="0" w:space="0" w:color="auto"/>
            <w:right w:val="none" w:sz="0" w:space="0" w:color="auto"/>
          </w:divBdr>
        </w:div>
        <w:div w:id="862861095">
          <w:marLeft w:val="0"/>
          <w:marRight w:val="0"/>
          <w:marTop w:val="0"/>
          <w:marBottom w:val="0"/>
          <w:divBdr>
            <w:top w:val="none" w:sz="0" w:space="0" w:color="auto"/>
            <w:left w:val="none" w:sz="0" w:space="0" w:color="auto"/>
            <w:bottom w:val="none" w:sz="0" w:space="0" w:color="auto"/>
            <w:right w:val="none" w:sz="0" w:space="0" w:color="auto"/>
          </w:divBdr>
        </w:div>
        <w:div w:id="1665012609">
          <w:marLeft w:val="0"/>
          <w:marRight w:val="0"/>
          <w:marTop w:val="0"/>
          <w:marBottom w:val="0"/>
          <w:divBdr>
            <w:top w:val="none" w:sz="0" w:space="0" w:color="auto"/>
            <w:left w:val="none" w:sz="0" w:space="0" w:color="auto"/>
            <w:bottom w:val="none" w:sz="0" w:space="0" w:color="auto"/>
            <w:right w:val="none" w:sz="0" w:space="0" w:color="auto"/>
          </w:divBdr>
        </w:div>
        <w:div w:id="8219554">
          <w:marLeft w:val="0"/>
          <w:marRight w:val="0"/>
          <w:marTop w:val="0"/>
          <w:marBottom w:val="0"/>
          <w:divBdr>
            <w:top w:val="none" w:sz="0" w:space="0" w:color="auto"/>
            <w:left w:val="none" w:sz="0" w:space="0" w:color="auto"/>
            <w:bottom w:val="none" w:sz="0" w:space="0" w:color="auto"/>
            <w:right w:val="none" w:sz="0" w:space="0" w:color="auto"/>
          </w:divBdr>
        </w:div>
        <w:div w:id="1462336882">
          <w:marLeft w:val="0"/>
          <w:marRight w:val="0"/>
          <w:marTop w:val="0"/>
          <w:marBottom w:val="0"/>
          <w:divBdr>
            <w:top w:val="none" w:sz="0" w:space="0" w:color="auto"/>
            <w:left w:val="none" w:sz="0" w:space="0" w:color="auto"/>
            <w:bottom w:val="none" w:sz="0" w:space="0" w:color="auto"/>
            <w:right w:val="none" w:sz="0" w:space="0" w:color="auto"/>
          </w:divBdr>
        </w:div>
        <w:div w:id="146211699">
          <w:marLeft w:val="0"/>
          <w:marRight w:val="0"/>
          <w:marTop w:val="0"/>
          <w:marBottom w:val="0"/>
          <w:divBdr>
            <w:top w:val="none" w:sz="0" w:space="0" w:color="auto"/>
            <w:left w:val="none" w:sz="0" w:space="0" w:color="auto"/>
            <w:bottom w:val="none" w:sz="0" w:space="0" w:color="auto"/>
            <w:right w:val="none" w:sz="0" w:space="0" w:color="auto"/>
          </w:divBdr>
        </w:div>
        <w:div w:id="1232155007">
          <w:marLeft w:val="0"/>
          <w:marRight w:val="0"/>
          <w:marTop w:val="0"/>
          <w:marBottom w:val="0"/>
          <w:divBdr>
            <w:top w:val="none" w:sz="0" w:space="0" w:color="auto"/>
            <w:left w:val="none" w:sz="0" w:space="0" w:color="auto"/>
            <w:bottom w:val="none" w:sz="0" w:space="0" w:color="auto"/>
            <w:right w:val="none" w:sz="0" w:space="0" w:color="auto"/>
          </w:divBdr>
        </w:div>
        <w:div w:id="1041174798">
          <w:marLeft w:val="0"/>
          <w:marRight w:val="0"/>
          <w:marTop w:val="0"/>
          <w:marBottom w:val="0"/>
          <w:divBdr>
            <w:top w:val="none" w:sz="0" w:space="0" w:color="auto"/>
            <w:left w:val="none" w:sz="0" w:space="0" w:color="auto"/>
            <w:bottom w:val="none" w:sz="0" w:space="0" w:color="auto"/>
            <w:right w:val="none" w:sz="0" w:space="0" w:color="auto"/>
          </w:divBdr>
        </w:div>
        <w:div w:id="1214151087">
          <w:marLeft w:val="0"/>
          <w:marRight w:val="0"/>
          <w:marTop w:val="0"/>
          <w:marBottom w:val="0"/>
          <w:divBdr>
            <w:top w:val="none" w:sz="0" w:space="0" w:color="auto"/>
            <w:left w:val="none" w:sz="0" w:space="0" w:color="auto"/>
            <w:bottom w:val="none" w:sz="0" w:space="0" w:color="auto"/>
            <w:right w:val="none" w:sz="0" w:space="0" w:color="auto"/>
          </w:divBdr>
        </w:div>
        <w:div w:id="290289145">
          <w:marLeft w:val="0"/>
          <w:marRight w:val="0"/>
          <w:marTop w:val="0"/>
          <w:marBottom w:val="0"/>
          <w:divBdr>
            <w:top w:val="none" w:sz="0" w:space="0" w:color="auto"/>
            <w:left w:val="none" w:sz="0" w:space="0" w:color="auto"/>
            <w:bottom w:val="none" w:sz="0" w:space="0" w:color="auto"/>
            <w:right w:val="none" w:sz="0" w:space="0" w:color="auto"/>
          </w:divBdr>
        </w:div>
        <w:div w:id="424693422">
          <w:marLeft w:val="0"/>
          <w:marRight w:val="0"/>
          <w:marTop w:val="0"/>
          <w:marBottom w:val="0"/>
          <w:divBdr>
            <w:top w:val="none" w:sz="0" w:space="0" w:color="auto"/>
            <w:left w:val="none" w:sz="0" w:space="0" w:color="auto"/>
            <w:bottom w:val="none" w:sz="0" w:space="0" w:color="auto"/>
            <w:right w:val="none" w:sz="0" w:space="0" w:color="auto"/>
          </w:divBdr>
        </w:div>
        <w:div w:id="613753769">
          <w:marLeft w:val="0"/>
          <w:marRight w:val="0"/>
          <w:marTop w:val="0"/>
          <w:marBottom w:val="0"/>
          <w:divBdr>
            <w:top w:val="none" w:sz="0" w:space="0" w:color="auto"/>
            <w:left w:val="none" w:sz="0" w:space="0" w:color="auto"/>
            <w:bottom w:val="none" w:sz="0" w:space="0" w:color="auto"/>
            <w:right w:val="none" w:sz="0" w:space="0" w:color="auto"/>
          </w:divBdr>
        </w:div>
        <w:div w:id="738594341">
          <w:marLeft w:val="0"/>
          <w:marRight w:val="0"/>
          <w:marTop w:val="0"/>
          <w:marBottom w:val="0"/>
          <w:divBdr>
            <w:top w:val="none" w:sz="0" w:space="0" w:color="auto"/>
            <w:left w:val="none" w:sz="0" w:space="0" w:color="auto"/>
            <w:bottom w:val="none" w:sz="0" w:space="0" w:color="auto"/>
            <w:right w:val="none" w:sz="0" w:space="0" w:color="auto"/>
          </w:divBdr>
        </w:div>
      </w:divsChild>
    </w:div>
    <w:div w:id="881290879">
      <w:marLeft w:val="480"/>
      <w:marRight w:val="0"/>
      <w:marTop w:val="0"/>
      <w:marBottom w:val="0"/>
      <w:divBdr>
        <w:top w:val="none" w:sz="0" w:space="0" w:color="auto"/>
        <w:left w:val="none" w:sz="0" w:space="0" w:color="auto"/>
        <w:bottom w:val="none" w:sz="0" w:space="0" w:color="auto"/>
        <w:right w:val="none" w:sz="0" w:space="0" w:color="auto"/>
      </w:divBdr>
    </w:div>
    <w:div w:id="882058347">
      <w:marLeft w:val="480"/>
      <w:marRight w:val="0"/>
      <w:marTop w:val="0"/>
      <w:marBottom w:val="0"/>
      <w:divBdr>
        <w:top w:val="none" w:sz="0" w:space="0" w:color="auto"/>
        <w:left w:val="none" w:sz="0" w:space="0" w:color="auto"/>
        <w:bottom w:val="none" w:sz="0" w:space="0" w:color="auto"/>
        <w:right w:val="none" w:sz="0" w:space="0" w:color="auto"/>
      </w:divBdr>
    </w:div>
    <w:div w:id="882133134">
      <w:marLeft w:val="480"/>
      <w:marRight w:val="0"/>
      <w:marTop w:val="0"/>
      <w:marBottom w:val="0"/>
      <w:divBdr>
        <w:top w:val="none" w:sz="0" w:space="0" w:color="auto"/>
        <w:left w:val="none" w:sz="0" w:space="0" w:color="auto"/>
        <w:bottom w:val="none" w:sz="0" w:space="0" w:color="auto"/>
        <w:right w:val="none" w:sz="0" w:space="0" w:color="auto"/>
      </w:divBdr>
    </w:div>
    <w:div w:id="882836953">
      <w:marLeft w:val="480"/>
      <w:marRight w:val="0"/>
      <w:marTop w:val="0"/>
      <w:marBottom w:val="0"/>
      <w:divBdr>
        <w:top w:val="none" w:sz="0" w:space="0" w:color="auto"/>
        <w:left w:val="none" w:sz="0" w:space="0" w:color="auto"/>
        <w:bottom w:val="none" w:sz="0" w:space="0" w:color="auto"/>
        <w:right w:val="none" w:sz="0" w:space="0" w:color="auto"/>
      </w:divBdr>
    </w:div>
    <w:div w:id="883103163">
      <w:marLeft w:val="480"/>
      <w:marRight w:val="0"/>
      <w:marTop w:val="0"/>
      <w:marBottom w:val="0"/>
      <w:divBdr>
        <w:top w:val="none" w:sz="0" w:space="0" w:color="auto"/>
        <w:left w:val="none" w:sz="0" w:space="0" w:color="auto"/>
        <w:bottom w:val="none" w:sz="0" w:space="0" w:color="auto"/>
        <w:right w:val="none" w:sz="0" w:space="0" w:color="auto"/>
      </w:divBdr>
    </w:div>
    <w:div w:id="883298604">
      <w:marLeft w:val="480"/>
      <w:marRight w:val="0"/>
      <w:marTop w:val="0"/>
      <w:marBottom w:val="0"/>
      <w:divBdr>
        <w:top w:val="none" w:sz="0" w:space="0" w:color="auto"/>
        <w:left w:val="none" w:sz="0" w:space="0" w:color="auto"/>
        <w:bottom w:val="none" w:sz="0" w:space="0" w:color="auto"/>
        <w:right w:val="none" w:sz="0" w:space="0" w:color="auto"/>
      </w:divBdr>
    </w:div>
    <w:div w:id="883441539">
      <w:marLeft w:val="480"/>
      <w:marRight w:val="0"/>
      <w:marTop w:val="0"/>
      <w:marBottom w:val="0"/>
      <w:divBdr>
        <w:top w:val="none" w:sz="0" w:space="0" w:color="auto"/>
        <w:left w:val="none" w:sz="0" w:space="0" w:color="auto"/>
        <w:bottom w:val="none" w:sz="0" w:space="0" w:color="auto"/>
        <w:right w:val="none" w:sz="0" w:space="0" w:color="auto"/>
      </w:divBdr>
    </w:div>
    <w:div w:id="883518364">
      <w:marLeft w:val="480"/>
      <w:marRight w:val="0"/>
      <w:marTop w:val="0"/>
      <w:marBottom w:val="0"/>
      <w:divBdr>
        <w:top w:val="none" w:sz="0" w:space="0" w:color="auto"/>
        <w:left w:val="none" w:sz="0" w:space="0" w:color="auto"/>
        <w:bottom w:val="none" w:sz="0" w:space="0" w:color="auto"/>
        <w:right w:val="none" w:sz="0" w:space="0" w:color="auto"/>
      </w:divBdr>
    </w:div>
    <w:div w:id="883640819">
      <w:bodyDiv w:val="1"/>
      <w:marLeft w:val="0"/>
      <w:marRight w:val="0"/>
      <w:marTop w:val="0"/>
      <w:marBottom w:val="0"/>
      <w:divBdr>
        <w:top w:val="none" w:sz="0" w:space="0" w:color="auto"/>
        <w:left w:val="none" w:sz="0" w:space="0" w:color="auto"/>
        <w:bottom w:val="none" w:sz="0" w:space="0" w:color="auto"/>
        <w:right w:val="none" w:sz="0" w:space="0" w:color="auto"/>
      </w:divBdr>
    </w:div>
    <w:div w:id="884020995">
      <w:marLeft w:val="480"/>
      <w:marRight w:val="0"/>
      <w:marTop w:val="0"/>
      <w:marBottom w:val="0"/>
      <w:divBdr>
        <w:top w:val="none" w:sz="0" w:space="0" w:color="auto"/>
        <w:left w:val="none" w:sz="0" w:space="0" w:color="auto"/>
        <w:bottom w:val="none" w:sz="0" w:space="0" w:color="auto"/>
        <w:right w:val="none" w:sz="0" w:space="0" w:color="auto"/>
      </w:divBdr>
    </w:div>
    <w:div w:id="884220304">
      <w:bodyDiv w:val="1"/>
      <w:marLeft w:val="0"/>
      <w:marRight w:val="0"/>
      <w:marTop w:val="0"/>
      <w:marBottom w:val="0"/>
      <w:divBdr>
        <w:top w:val="none" w:sz="0" w:space="0" w:color="auto"/>
        <w:left w:val="none" w:sz="0" w:space="0" w:color="auto"/>
        <w:bottom w:val="none" w:sz="0" w:space="0" w:color="auto"/>
        <w:right w:val="none" w:sz="0" w:space="0" w:color="auto"/>
      </w:divBdr>
    </w:div>
    <w:div w:id="884563029">
      <w:bodyDiv w:val="1"/>
      <w:marLeft w:val="0"/>
      <w:marRight w:val="0"/>
      <w:marTop w:val="0"/>
      <w:marBottom w:val="0"/>
      <w:divBdr>
        <w:top w:val="none" w:sz="0" w:space="0" w:color="auto"/>
        <w:left w:val="none" w:sz="0" w:space="0" w:color="auto"/>
        <w:bottom w:val="none" w:sz="0" w:space="0" w:color="auto"/>
        <w:right w:val="none" w:sz="0" w:space="0" w:color="auto"/>
      </w:divBdr>
    </w:div>
    <w:div w:id="884635697">
      <w:marLeft w:val="480"/>
      <w:marRight w:val="0"/>
      <w:marTop w:val="0"/>
      <w:marBottom w:val="0"/>
      <w:divBdr>
        <w:top w:val="none" w:sz="0" w:space="0" w:color="auto"/>
        <w:left w:val="none" w:sz="0" w:space="0" w:color="auto"/>
        <w:bottom w:val="none" w:sz="0" w:space="0" w:color="auto"/>
        <w:right w:val="none" w:sz="0" w:space="0" w:color="auto"/>
      </w:divBdr>
    </w:div>
    <w:div w:id="885335735">
      <w:marLeft w:val="480"/>
      <w:marRight w:val="0"/>
      <w:marTop w:val="0"/>
      <w:marBottom w:val="0"/>
      <w:divBdr>
        <w:top w:val="none" w:sz="0" w:space="0" w:color="auto"/>
        <w:left w:val="none" w:sz="0" w:space="0" w:color="auto"/>
        <w:bottom w:val="none" w:sz="0" w:space="0" w:color="auto"/>
        <w:right w:val="none" w:sz="0" w:space="0" w:color="auto"/>
      </w:divBdr>
    </w:div>
    <w:div w:id="885458285">
      <w:bodyDiv w:val="1"/>
      <w:marLeft w:val="0"/>
      <w:marRight w:val="0"/>
      <w:marTop w:val="0"/>
      <w:marBottom w:val="0"/>
      <w:divBdr>
        <w:top w:val="none" w:sz="0" w:space="0" w:color="auto"/>
        <w:left w:val="none" w:sz="0" w:space="0" w:color="auto"/>
        <w:bottom w:val="none" w:sz="0" w:space="0" w:color="auto"/>
        <w:right w:val="none" w:sz="0" w:space="0" w:color="auto"/>
      </w:divBdr>
    </w:div>
    <w:div w:id="885871933">
      <w:bodyDiv w:val="1"/>
      <w:marLeft w:val="0"/>
      <w:marRight w:val="0"/>
      <w:marTop w:val="0"/>
      <w:marBottom w:val="0"/>
      <w:divBdr>
        <w:top w:val="none" w:sz="0" w:space="0" w:color="auto"/>
        <w:left w:val="none" w:sz="0" w:space="0" w:color="auto"/>
        <w:bottom w:val="none" w:sz="0" w:space="0" w:color="auto"/>
        <w:right w:val="none" w:sz="0" w:space="0" w:color="auto"/>
      </w:divBdr>
    </w:div>
    <w:div w:id="885872172">
      <w:bodyDiv w:val="1"/>
      <w:marLeft w:val="0"/>
      <w:marRight w:val="0"/>
      <w:marTop w:val="0"/>
      <w:marBottom w:val="0"/>
      <w:divBdr>
        <w:top w:val="none" w:sz="0" w:space="0" w:color="auto"/>
        <w:left w:val="none" w:sz="0" w:space="0" w:color="auto"/>
        <w:bottom w:val="none" w:sz="0" w:space="0" w:color="auto"/>
        <w:right w:val="none" w:sz="0" w:space="0" w:color="auto"/>
      </w:divBdr>
    </w:div>
    <w:div w:id="885948047">
      <w:marLeft w:val="480"/>
      <w:marRight w:val="0"/>
      <w:marTop w:val="0"/>
      <w:marBottom w:val="0"/>
      <w:divBdr>
        <w:top w:val="none" w:sz="0" w:space="0" w:color="auto"/>
        <w:left w:val="none" w:sz="0" w:space="0" w:color="auto"/>
        <w:bottom w:val="none" w:sz="0" w:space="0" w:color="auto"/>
        <w:right w:val="none" w:sz="0" w:space="0" w:color="auto"/>
      </w:divBdr>
    </w:div>
    <w:div w:id="886375574">
      <w:bodyDiv w:val="1"/>
      <w:marLeft w:val="0"/>
      <w:marRight w:val="0"/>
      <w:marTop w:val="0"/>
      <w:marBottom w:val="0"/>
      <w:divBdr>
        <w:top w:val="none" w:sz="0" w:space="0" w:color="auto"/>
        <w:left w:val="none" w:sz="0" w:space="0" w:color="auto"/>
        <w:bottom w:val="none" w:sz="0" w:space="0" w:color="auto"/>
        <w:right w:val="none" w:sz="0" w:space="0" w:color="auto"/>
      </w:divBdr>
    </w:div>
    <w:div w:id="886380586">
      <w:bodyDiv w:val="1"/>
      <w:marLeft w:val="0"/>
      <w:marRight w:val="0"/>
      <w:marTop w:val="0"/>
      <w:marBottom w:val="0"/>
      <w:divBdr>
        <w:top w:val="none" w:sz="0" w:space="0" w:color="auto"/>
        <w:left w:val="none" w:sz="0" w:space="0" w:color="auto"/>
        <w:bottom w:val="none" w:sz="0" w:space="0" w:color="auto"/>
        <w:right w:val="none" w:sz="0" w:space="0" w:color="auto"/>
      </w:divBdr>
    </w:div>
    <w:div w:id="887452516">
      <w:marLeft w:val="480"/>
      <w:marRight w:val="0"/>
      <w:marTop w:val="0"/>
      <w:marBottom w:val="0"/>
      <w:divBdr>
        <w:top w:val="none" w:sz="0" w:space="0" w:color="auto"/>
        <w:left w:val="none" w:sz="0" w:space="0" w:color="auto"/>
        <w:bottom w:val="none" w:sz="0" w:space="0" w:color="auto"/>
        <w:right w:val="none" w:sz="0" w:space="0" w:color="auto"/>
      </w:divBdr>
    </w:div>
    <w:div w:id="887498317">
      <w:bodyDiv w:val="1"/>
      <w:marLeft w:val="0"/>
      <w:marRight w:val="0"/>
      <w:marTop w:val="0"/>
      <w:marBottom w:val="0"/>
      <w:divBdr>
        <w:top w:val="none" w:sz="0" w:space="0" w:color="auto"/>
        <w:left w:val="none" w:sz="0" w:space="0" w:color="auto"/>
        <w:bottom w:val="none" w:sz="0" w:space="0" w:color="auto"/>
        <w:right w:val="none" w:sz="0" w:space="0" w:color="auto"/>
      </w:divBdr>
    </w:div>
    <w:div w:id="887768547">
      <w:marLeft w:val="480"/>
      <w:marRight w:val="0"/>
      <w:marTop w:val="0"/>
      <w:marBottom w:val="0"/>
      <w:divBdr>
        <w:top w:val="none" w:sz="0" w:space="0" w:color="auto"/>
        <w:left w:val="none" w:sz="0" w:space="0" w:color="auto"/>
        <w:bottom w:val="none" w:sz="0" w:space="0" w:color="auto"/>
        <w:right w:val="none" w:sz="0" w:space="0" w:color="auto"/>
      </w:divBdr>
    </w:div>
    <w:div w:id="888033902">
      <w:marLeft w:val="480"/>
      <w:marRight w:val="0"/>
      <w:marTop w:val="0"/>
      <w:marBottom w:val="0"/>
      <w:divBdr>
        <w:top w:val="none" w:sz="0" w:space="0" w:color="auto"/>
        <w:left w:val="none" w:sz="0" w:space="0" w:color="auto"/>
        <w:bottom w:val="none" w:sz="0" w:space="0" w:color="auto"/>
        <w:right w:val="none" w:sz="0" w:space="0" w:color="auto"/>
      </w:divBdr>
    </w:div>
    <w:div w:id="888150056">
      <w:bodyDiv w:val="1"/>
      <w:marLeft w:val="0"/>
      <w:marRight w:val="0"/>
      <w:marTop w:val="0"/>
      <w:marBottom w:val="0"/>
      <w:divBdr>
        <w:top w:val="none" w:sz="0" w:space="0" w:color="auto"/>
        <w:left w:val="none" w:sz="0" w:space="0" w:color="auto"/>
        <w:bottom w:val="none" w:sz="0" w:space="0" w:color="auto"/>
        <w:right w:val="none" w:sz="0" w:space="0" w:color="auto"/>
      </w:divBdr>
    </w:div>
    <w:div w:id="888420701">
      <w:marLeft w:val="480"/>
      <w:marRight w:val="0"/>
      <w:marTop w:val="0"/>
      <w:marBottom w:val="0"/>
      <w:divBdr>
        <w:top w:val="none" w:sz="0" w:space="0" w:color="auto"/>
        <w:left w:val="none" w:sz="0" w:space="0" w:color="auto"/>
        <w:bottom w:val="none" w:sz="0" w:space="0" w:color="auto"/>
        <w:right w:val="none" w:sz="0" w:space="0" w:color="auto"/>
      </w:divBdr>
    </w:div>
    <w:div w:id="888492560">
      <w:marLeft w:val="480"/>
      <w:marRight w:val="0"/>
      <w:marTop w:val="0"/>
      <w:marBottom w:val="0"/>
      <w:divBdr>
        <w:top w:val="none" w:sz="0" w:space="0" w:color="auto"/>
        <w:left w:val="none" w:sz="0" w:space="0" w:color="auto"/>
        <w:bottom w:val="none" w:sz="0" w:space="0" w:color="auto"/>
        <w:right w:val="none" w:sz="0" w:space="0" w:color="auto"/>
      </w:divBdr>
    </w:div>
    <w:div w:id="889074454">
      <w:marLeft w:val="480"/>
      <w:marRight w:val="0"/>
      <w:marTop w:val="0"/>
      <w:marBottom w:val="0"/>
      <w:divBdr>
        <w:top w:val="none" w:sz="0" w:space="0" w:color="auto"/>
        <w:left w:val="none" w:sz="0" w:space="0" w:color="auto"/>
        <w:bottom w:val="none" w:sz="0" w:space="0" w:color="auto"/>
        <w:right w:val="none" w:sz="0" w:space="0" w:color="auto"/>
      </w:divBdr>
    </w:div>
    <w:div w:id="889458478">
      <w:bodyDiv w:val="1"/>
      <w:marLeft w:val="0"/>
      <w:marRight w:val="0"/>
      <w:marTop w:val="0"/>
      <w:marBottom w:val="0"/>
      <w:divBdr>
        <w:top w:val="none" w:sz="0" w:space="0" w:color="auto"/>
        <w:left w:val="none" w:sz="0" w:space="0" w:color="auto"/>
        <w:bottom w:val="none" w:sz="0" w:space="0" w:color="auto"/>
        <w:right w:val="none" w:sz="0" w:space="0" w:color="auto"/>
      </w:divBdr>
    </w:div>
    <w:div w:id="889731185">
      <w:marLeft w:val="480"/>
      <w:marRight w:val="0"/>
      <w:marTop w:val="0"/>
      <w:marBottom w:val="0"/>
      <w:divBdr>
        <w:top w:val="none" w:sz="0" w:space="0" w:color="auto"/>
        <w:left w:val="none" w:sz="0" w:space="0" w:color="auto"/>
        <w:bottom w:val="none" w:sz="0" w:space="0" w:color="auto"/>
        <w:right w:val="none" w:sz="0" w:space="0" w:color="auto"/>
      </w:divBdr>
    </w:div>
    <w:div w:id="889851760">
      <w:bodyDiv w:val="1"/>
      <w:marLeft w:val="0"/>
      <w:marRight w:val="0"/>
      <w:marTop w:val="0"/>
      <w:marBottom w:val="0"/>
      <w:divBdr>
        <w:top w:val="none" w:sz="0" w:space="0" w:color="auto"/>
        <w:left w:val="none" w:sz="0" w:space="0" w:color="auto"/>
        <w:bottom w:val="none" w:sz="0" w:space="0" w:color="auto"/>
        <w:right w:val="none" w:sz="0" w:space="0" w:color="auto"/>
      </w:divBdr>
    </w:div>
    <w:div w:id="889993975">
      <w:marLeft w:val="480"/>
      <w:marRight w:val="0"/>
      <w:marTop w:val="0"/>
      <w:marBottom w:val="0"/>
      <w:divBdr>
        <w:top w:val="none" w:sz="0" w:space="0" w:color="auto"/>
        <w:left w:val="none" w:sz="0" w:space="0" w:color="auto"/>
        <w:bottom w:val="none" w:sz="0" w:space="0" w:color="auto"/>
        <w:right w:val="none" w:sz="0" w:space="0" w:color="auto"/>
      </w:divBdr>
    </w:div>
    <w:div w:id="890114005">
      <w:bodyDiv w:val="1"/>
      <w:marLeft w:val="0"/>
      <w:marRight w:val="0"/>
      <w:marTop w:val="0"/>
      <w:marBottom w:val="0"/>
      <w:divBdr>
        <w:top w:val="none" w:sz="0" w:space="0" w:color="auto"/>
        <w:left w:val="none" w:sz="0" w:space="0" w:color="auto"/>
        <w:bottom w:val="none" w:sz="0" w:space="0" w:color="auto"/>
        <w:right w:val="none" w:sz="0" w:space="0" w:color="auto"/>
      </w:divBdr>
    </w:div>
    <w:div w:id="890579601">
      <w:marLeft w:val="480"/>
      <w:marRight w:val="0"/>
      <w:marTop w:val="0"/>
      <w:marBottom w:val="0"/>
      <w:divBdr>
        <w:top w:val="none" w:sz="0" w:space="0" w:color="auto"/>
        <w:left w:val="none" w:sz="0" w:space="0" w:color="auto"/>
        <w:bottom w:val="none" w:sz="0" w:space="0" w:color="auto"/>
        <w:right w:val="none" w:sz="0" w:space="0" w:color="auto"/>
      </w:divBdr>
    </w:div>
    <w:div w:id="890729432">
      <w:marLeft w:val="480"/>
      <w:marRight w:val="0"/>
      <w:marTop w:val="0"/>
      <w:marBottom w:val="0"/>
      <w:divBdr>
        <w:top w:val="none" w:sz="0" w:space="0" w:color="auto"/>
        <w:left w:val="none" w:sz="0" w:space="0" w:color="auto"/>
        <w:bottom w:val="none" w:sz="0" w:space="0" w:color="auto"/>
        <w:right w:val="none" w:sz="0" w:space="0" w:color="auto"/>
      </w:divBdr>
    </w:div>
    <w:div w:id="890848355">
      <w:bodyDiv w:val="1"/>
      <w:marLeft w:val="0"/>
      <w:marRight w:val="0"/>
      <w:marTop w:val="0"/>
      <w:marBottom w:val="0"/>
      <w:divBdr>
        <w:top w:val="none" w:sz="0" w:space="0" w:color="auto"/>
        <w:left w:val="none" w:sz="0" w:space="0" w:color="auto"/>
        <w:bottom w:val="none" w:sz="0" w:space="0" w:color="auto"/>
        <w:right w:val="none" w:sz="0" w:space="0" w:color="auto"/>
      </w:divBdr>
    </w:div>
    <w:div w:id="891578770">
      <w:marLeft w:val="480"/>
      <w:marRight w:val="0"/>
      <w:marTop w:val="0"/>
      <w:marBottom w:val="0"/>
      <w:divBdr>
        <w:top w:val="none" w:sz="0" w:space="0" w:color="auto"/>
        <w:left w:val="none" w:sz="0" w:space="0" w:color="auto"/>
        <w:bottom w:val="none" w:sz="0" w:space="0" w:color="auto"/>
        <w:right w:val="none" w:sz="0" w:space="0" w:color="auto"/>
      </w:divBdr>
    </w:div>
    <w:div w:id="892278893">
      <w:marLeft w:val="480"/>
      <w:marRight w:val="0"/>
      <w:marTop w:val="0"/>
      <w:marBottom w:val="0"/>
      <w:divBdr>
        <w:top w:val="none" w:sz="0" w:space="0" w:color="auto"/>
        <w:left w:val="none" w:sz="0" w:space="0" w:color="auto"/>
        <w:bottom w:val="none" w:sz="0" w:space="0" w:color="auto"/>
        <w:right w:val="none" w:sz="0" w:space="0" w:color="auto"/>
      </w:divBdr>
    </w:div>
    <w:div w:id="892350080">
      <w:marLeft w:val="480"/>
      <w:marRight w:val="0"/>
      <w:marTop w:val="0"/>
      <w:marBottom w:val="0"/>
      <w:divBdr>
        <w:top w:val="none" w:sz="0" w:space="0" w:color="auto"/>
        <w:left w:val="none" w:sz="0" w:space="0" w:color="auto"/>
        <w:bottom w:val="none" w:sz="0" w:space="0" w:color="auto"/>
        <w:right w:val="none" w:sz="0" w:space="0" w:color="auto"/>
      </w:divBdr>
    </w:div>
    <w:div w:id="893392621">
      <w:marLeft w:val="480"/>
      <w:marRight w:val="0"/>
      <w:marTop w:val="0"/>
      <w:marBottom w:val="0"/>
      <w:divBdr>
        <w:top w:val="none" w:sz="0" w:space="0" w:color="auto"/>
        <w:left w:val="none" w:sz="0" w:space="0" w:color="auto"/>
        <w:bottom w:val="none" w:sz="0" w:space="0" w:color="auto"/>
        <w:right w:val="none" w:sz="0" w:space="0" w:color="auto"/>
      </w:divBdr>
    </w:div>
    <w:div w:id="893467412">
      <w:marLeft w:val="480"/>
      <w:marRight w:val="0"/>
      <w:marTop w:val="0"/>
      <w:marBottom w:val="0"/>
      <w:divBdr>
        <w:top w:val="none" w:sz="0" w:space="0" w:color="auto"/>
        <w:left w:val="none" w:sz="0" w:space="0" w:color="auto"/>
        <w:bottom w:val="none" w:sz="0" w:space="0" w:color="auto"/>
        <w:right w:val="none" w:sz="0" w:space="0" w:color="auto"/>
      </w:divBdr>
    </w:div>
    <w:div w:id="893614112">
      <w:bodyDiv w:val="1"/>
      <w:marLeft w:val="0"/>
      <w:marRight w:val="0"/>
      <w:marTop w:val="0"/>
      <w:marBottom w:val="0"/>
      <w:divBdr>
        <w:top w:val="none" w:sz="0" w:space="0" w:color="auto"/>
        <w:left w:val="none" w:sz="0" w:space="0" w:color="auto"/>
        <w:bottom w:val="none" w:sz="0" w:space="0" w:color="auto"/>
        <w:right w:val="none" w:sz="0" w:space="0" w:color="auto"/>
      </w:divBdr>
    </w:div>
    <w:div w:id="893809321">
      <w:marLeft w:val="480"/>
      <w:marRight w:val="0"/>
      <w:marTop w:val="0"/>
      <w:marBottom w:val="0"/>
      <w:divBdr>
        <w:top w:val="none" w:sz="0" w:space="0" w:color="auto"/>
        <w:left w:val="none" w:sz="0" w:space="0" w:color="auto"/>
        <w:bottom w:val="none" w:sz="0" w:space="0" w:color="auto"/>
        <w:right w:val="none" w:sz="0" w:space="0" w:color="auto"/>
      </w:divBdr>
    </w:div>
    <w:div w:id="893858169">
      <w:marLeft w:val="480"/>
      <w:marRight w:val="0"/>
      <w:marTop w:val="0"/>
      <w:marBottom w:val="0"/>
      <w:divBdr>
        <w:top w:val="none" w:sz="0" w:space="0" w:color="auto"/>
        <w:left w:val="none" w:sz="0" w:space="0" w:color="auto"/>
        <w:bottom w:val="none" w:sz="0" w:space="0" w:color="auto"/>
        <w:right w:val="none" w:sz="0" w:space="0" w:color="auto"/>
      </w:divBdr>
    </w:div>
    <w:div w:id="893925668">
      <w:marLeft w:val="480"/>
      <w:marRight w:val="0"/>
      <w:marTop w:val="0"/>
      <w:marBottom w:val="0"/>
      <w:divBdr>
        <w:top w:val="none" w:sz="0" w:space="0" w:color="auto"/>
        <w:left w:val="none" w:sz="0" w:space="0" w:color="auto"/>
        <w:bottom w:val="none" w:sz="0" w:space="0" w:color="auto"/>
        <w:right w:val="none" w:sz="0" w:space="0" w:color="auto"/>
      </w:divBdr>
    </w:div>
    <w:div w:id="894317850">
      <w:marLeft w:val="480"/>
      <w:marRight w:val="0"/>
      <w:marTop w:val="0"/>
      <w:marBottom w:val="0"/>
      <w:divBdr>
        <w:top w:val="none" w:sz="0" w:space="0" w:color="auto"/>
        <w:left w:val="none" w:sz="0" w:space="0" w:color="auto"/>
        <w:bottom w:val="none" w:sz="0" w:space="0" w:color="auto"/>
        <w:right w:val="none" w:sz="0" w:space="0" w:color="auto"/>
      </w:divBdr>
    </w:div>
    <w:div w:id="894387835">
      <w:marLeft w:val="480"/>
      <w:marRight w:val="0"/>
      <w:marTop w:val="0"/>
      <w:marBottom w:val="0"/>
      <w:divBdr>
        <w:top w:val="none" w:sz="0" w:space="0" w:color="auto"/>
        <w:left w:val="none" w:sz="0" w:space="0" w:color="auto"/>
        <w:bottom w:val="none" w:sz="0" w:space="0" w:color="auto"/>
        <w:right w:val="none" w:sz="0" w:space="0" w:color="auto"/>
      </w:divBdr>
    </w:div>
    <w:div w:id="894778614">
      <w:bodyDiv w:val="1"/>
      <w:marLeft w:val="0"/>
      <w:marRight w:val="0"/>
      <w:marTop w:val="0"/>
      <w:marBottom w:val="0"/>
      <w:divBdr>
        <w:top w:val="none" w:sz="0" w:space="0" w:color="auto"/>
        <w:left w:val="none" w:sz="0" w:space="0" w:color="auto"/>
        <w:bottom w:val="none" w:sz="0" w:space="0" w:color="auto"/>
        <w:right w:val="none" w:sz="0" w:space="0" w:color="auto"/>
      </w:divBdr>
    </w:div>
    <w:div w:id="894967385">
      <w:marLeft w:val="480"/>
      <w:marRight w:val="0"/>
      <w:marTop w:val="0"/>
      <w:marBottom w:val="0"/>
      <w:divBdr>
        <w:top w:val="none" w:sz="0" w:space="0" w:color="auto"/>
        <w:left w:val="none" w:sz="0" w:space="0" w:color="auto"/>
        <w:bottom w:val="none" w:sz="0" w:space="0" w:color="auto"/>
        <w:right w:val="none" w:sz="0" w:space="0" w:color="auto"/>
      </w:divBdr>
    </w:div>
    <w:div w:id="894976138">
      <w:marLeft w:val="480"/>
      <w:marRight w:val="0"/>
      <w:marTop w:val="0"/>
      <w:marBottom w:val="0"/>
      <w:divBdr>
        <w:top w:val="none" w:sz="0" w:space="0" w:color="auto"/>
        <w:left w:val="none" w:sz="0" w:space="0" w:color="auto"/>
        <w:bottom w:val="none" w:sz="0" w:space="0" w:color="auto"/>
        <w:right w:val="none" w:sz="0" w:space="0" w:color="auto"/>
      </w:divBdr>
    </w:div>
    <w:div w:id="896009183">
      <w:marLeft w:val="480"/>
      <w:marRight w:val="0"/>
      <w:marTop w:val="0"/>
      <w:marBottom w:val="0"/>
      <w:divBdr>
        <w:top w:val="none" w:sz="0" w:space="0" w:color="auto"/>
        <w:left w:val="none" w:sz="0" w:space="0" w:color="auto"/>
        <w:bottom w:val="none" w:sz="0" w:space="0" w:color="auto"/>
        <w:right w:val="none" w:sz="0" w:space="0" w:color="auto"/>
      </w:divBdr>
    </w:div>
    <w:div w:id="896164899">
      <w:marLeft w:val="480"/>
      <w:marRight w:val="0"/>
      <w:marTop w:val="0"/>
      <w:marBottom w:val="0"/>
      <w:divBdr>
        <w:top w:val="none" w:sz="0" w:space="0" w:color="auto"/>
        <w:left w:val="none" w:sz="0" w:space="0" w:color="auto"/>
        <w:bottom w:val="none" w:sz="0" w:space="0" w:color="auto"/>
        <w:right w:val="none" w:sz="0" w:space="0" w:color="auto"/>
      </w:divBdr>
    </w:div>
    <w:div w:id="896551084">
      <w:bodyDiv w:val="1"/>
      <w:marLeft w:val="0"/>
      <w:marRight w:val="0"/>
      <w:marTop w:val="0"/>
      <w:marBottom w:val="0"/>
      <w:divBdr>
        <w:top w:val="none" w:sz="0" w:space="0" w:color="auto"/>
        <w:left w:val="none" w:sz="0" w:space="0" w:color="auto"/>
        <w:bottom w:val="none" w:sz="0" w:space="0" w:color="auto"/>
        <w:right w:val="none" w:sz="0" w:space="0" w:color="auto"/>
      </w:divBdr>
    </w:div>
    <w:div w:id="896743123">
      <w:marLeft w:val="480"/>
      <w:marRight w:val="0"/>
      <w:marTop w:val="0"/>
      <w:marBottom w:val="0"/>
      <w:divBdr>
        <w:top w:val="none" w:sz="0" w:space="0" w:color="auto"/>
        <w:left w:val="none" w:sz="0" w:space="0" w:color="auto"/>
        <w:bottom w:val="none" w:sz="0" w:space="0" w:color="auto"/>
        <w:right w:val="none" w:sz="0" w:space="0" w:color="auto"/>
      </w:divBdr>
    </w:div>
    <w:div w:id="896824407">
      <w:marLeft w:val="480"/>
      <w:marRight w:val="0"/>
      <w:marTop w:val="0"/>
      <w:marBottom w:val="0"/>
      <w:divBdr>
        <w:top w:val="none" w:sz="0" w:space="0" w:color="auto"/>
        <w:left w:val="none" w:sz="0" w:space="0" w:color="auto"/>
        <w:bottom w:val="none" w:sz="0" w:space="0" w:color="auto"/>
        <w:right w:val="none" w:sz="0" w:space="0" w:color="auto"/>
      </w:divBdr>
    </w:div>
    <w:div w:id="897008739">
      <w:marLeft w:val="480"/>
      <w:marRight w:val="0"/>
      <w:marTop w:val="0"/>
      <w:marBottom w:val="0"/>
      <w:divBdr>
        <w:top w:val="none" w:sz="0" w:space="0" w:color="auto"/>
        <w:left w:val="none" w:sz="0" w:space="0" w:color="auto"/>
        <w:bottom w:val="none" w:sz="0" w:space="0" w:color="auto"/>
        <w:right w:val="none" w:sz="0" w:space="0" w:color="auto"/>
      </w:divBdr>
    </w:div>
    <w:div w:id="897593507">
      <w:marLeft w:val="480"/>
      <w:marRight w:val="0"/>
      <w:marTop w:val="0"/>
      <w:marBottom w:val="0"/>
      <w:divBdr>
        <w:top w:val="none" w:sz="0" w:space="0" w:color="auto"/>
        <w:left w:val="none" w:sz="0" w:space="0" w:color="auto"/>
        <w:bottom w:val="none" w:sz="0" w:space="0" w:color="auto"/>
        <w:right w:val="none" w:sz="0" w:space="0" w:color="auto"/>
      </w:divBdr>
    </w:div>
    <w:div w:id="897671679">
      <w:marLeft w:val="480"/>
      <w:marRight w:val="0"/>
      <w:marTop w:val="0"/>
      <w:marBottom w:val="0"/>
      <w:divBdr>
        <w:top w:val="none" w:sz="0" w:space="0" w:color="auto"/>
        <w:left w:val="none" w:sz="0" w:space="0" w:color="auto"/>
        <w:bottom w:val="none" w:sz="0" w:space="0" w:color="auto"/>
        <w:right w:val="none" w:sz="0" w:space="0" w:color="auto"/>
      </w:divBdr>
    </w:div>
    <w:div w:id="897671874">
      <w:marLeft w:val="480"/>
      <w:marRight w:val="0"/>
      <w:marTop w:val="0"/>
      <w:marBottom w:val="0"/>
      <w:divBdr>
        <w:top w:val="none" w:sz="0" w:space="0" w:color="auto"/>
        <w:left w:val="none" w:sz="0" w:space="0" w:color="auto"/>
        <w:bottom w:val="none" w:sz="0" w:space="0" w:color="auto"/>
        <w:right w:val="none" w:sz="0" w:space="0" w:color="auto"/>
      </w:divBdr>
    </w:div>
    <w:div w:id="898055198">
      <w:marLeft w:val="480"/>
      <w:marRight w:val="0"/>
      <w:marTop w:val="0"/>
      <w:marBottom w:val="0"/>
      <w:divBdr>
        <w:top w:val="none" w:sz="0" w:space="0" w:color="auto"/>
        <w:left w:val="none" w:sz="0" w:space="0" w:color="auto"/>
        <w:bottom w:val="none" w:sz="0" w:space="0" w:color="auto"/>
        <w:right w:val="none" w:sz="0" w:space="0" w:color="auto"/>
      </w:divBdr>
    </w:div>
    <w:div w:id="898128531">
      <w:marLeft w:val="480"/>
      <w:marRight w:val="0"/>
      <w:marTop w:val="0"/>
      <w:marBottom w:val="0"/>
      <w:divBdr>
        <w:top w:val="none" w:sz="0" w:space="0" w:color="auto"/>
        <w:left w:val="none" w:sz="0" w:space="0" w:color="auto"/>
        <w:bottom w:val="none" w:sz="0" w:space="0" w:color="auto"/>
        <w:right w:val="none" w:sz="0" w:space="0" w:color="auto"/>
      </w:divBdr>
    </w:div>
    <w:div w:id="898246259">
      <w:bodyDiv w:val="1"/>
      <w:marLeft w:val="0"/>
      <w:marRight w:val="0"/>
      <w:marTop w:val="0"/>
      <w:marBottom w:val="0"/>
      <w:divBdr>
        <w:top w:val="none" w:sz="0" w:space="0" w:color="auto"/>
        <w:left w:val="none" w:sz="0" w:space="0" w:color="auto"/>
        <w:bottom w:val="none" w:sz="0" w:space="0" w:color="auto"/>
        <w:right w:val="none" w:sz="0" w:space="0" w:color="auto"/>
      </w:divBdr>
    </w:div>
    <w:div w:id="898396023">
      <w:marLeft w:val="480"/>
      <w:marRight w:val="0"/>
      <w:marTop w:val="0"/>
      <w:marBottom w:val="0"/>
      <w:divBdr>
        <w:top w:val="none" w:sz="0" w:space="0" w:color="auto"/>
        <w:left w:val="none" w:sz="0" w:space="0" w:color="auto"/>
        <w:bottom w:val="none" w:sz="0" w:space="0" w:color="auto"/>
        <w:right w:val="none" w:sz="0" w:space="0" w:color="auto"/>
      </w:divBdr>
    </w:div>
    <w:div w:id="898631913">
      <w:marLeft w:val="480"/>
      <w:marRight w:val="0"/>
      <w:marTop w:val="0"/>
      <w:marBottom w:val="0"/>
      <w:divBdr>
        <w:top w:val="none" w:sz="0" w:space="0" w:color="auto"/>
        <w:left w:val="none" w:sz="0" w:space="0" w:color="auto"/>
        <w:bottom w:val="none" w:sz="0" w:space="0" w:color="auto"/>
        <w:right w:val="none" w:sz="0" w:space="0" w:color="auto"/>
      </w:divBdr>
    </w:div>
    <w:div w:id="898633877">
      <w:marLeft w:val="480"/>
      <w:marRight w:val="0"/>
      <w:marTop w:val="0"/>
      <w:marBottom w:val="0"/>
      <w:divBdr>
        <w:top w:val="none" w:sz="0" w:space="0" w:color="auto"/>
        <w:left w:val="none" w:sz="0" w:space="0" w:color="auto"/>
        <w:bottom w:val="none" w:sz="0" w:space="0" w:color="auto"/>
        <w:right w:val="none" w:sz="0" w:space="0" w:color="auto"/>
      </w:divBdr>
    </w:div>
    <w:div w:id="898781054">
      <w:bodyDiv w:val="1"/>
      <w:marLeft w:val="0"/>
      <w:marRight w:val="0"/>
      <w:marTop w:val="0"/>
      <w:marBottom w:val="0"/>
      <w:divBdr>
        <w:top w:val="none" w:sz="0" w:space="0" w:color="auto"/>
        <w:left w:val="none" w:sz="0" w:space="0" w:color="auto"/>
        <w:bottom w:val="none" w:sz="0" w:space="0" w:color="auto"/>
        <w:right w:val="none" w:sz="0" w:space="0" w:color="auto"/>
      </w:divBdr>
    </w:div>
    <w:div w:id="898904764">
      <w:bodyDiv w:val="1"/>
      <w:marLeft w:val="0"/>
      <w:marRight w:val="0"/>
      <w:marTop w:val="0"/>
      <w:marBottom w:val="0"/>
      <w:divBdr>
        <w:top w:val="none" w:sz="0" w:space="0" w:color="auto"/>
        <w:left w:val="none" w:sz="0" w:space="0" w:color="auto"/>
        <w:bottom w:val="none" w:sz="0" w:space="0" w:color="auto"/>
        <w:right w:val="none" w:sz="0" w:space="0" w:color="auto"/>
      </w:divBdr>
    </w:div>
    <w:div w:id="899364299">
      <w:marLeft w:val="480"/>
      <w:marRight w:val="0"/>
      <w:marTop w:val="0"/>
      <w:marBottom w:val="0"/>
      <w:divBdr>
        <w:top w:val="none" w:sz="0" w:space="0" w:color="auto"/>
        <w:left w:val="none" w:sz="0" w:space="0" w:color="auto"/>
        <w:bottom w:val="none" w:sz="0" w:space="0" w:color="auto"/>
        <w:right w:val="none" w:sz="0" w:space="0" w:color="auto"/>
      </w:divBdr>
    </w:div>
    <w:div w:id="899632170">
      <w:marLeft w:val="480"/>
      <w:marRight w:val="0"/>
      <w:marTop w:val="0"/>
      <w:marBottom w:val="0"/>
      <w:divBdr>
        <w:top w:val="none" w:sz="0" w:space="0" w:color="auto"/>
        <w:left w:val="none" w:sz="0" w:space="0" w:color="auto"/>
        <w:bottom w:val="none" w:sz="0" w:space="0" w:color="auto"/>
        <w:right w:val="none" w:sz="0" w:space="0" w:color="auto"/>
      </w:divBdr>
    </w:div>
    <w:div w:id="899827806">
      <w:marLeft w:val="480"/>
      <w:marRight w:val="0"/>
      <w:marTop w:val="0"/>
      <w:marBottom w:val="0"/>
      <w:divBdr>
        <w:top w:val="none" w:sz="0" w:space="0" w:color="auto"/>
        <w:left w:val="none" w:sz="0" w:space="0" w:color="auto"/>
        <w:bottom w:val="none" w:sz="0" w:space="0" w:color="auto"/>
        <w:right w:val="none" w:sz="0" w:space="0" w:color="auto"/>
      </w:divBdr>
    </w:div>
    <w:div w:id="899903113">
      <w:marLeft w:val="480"/>
      <w:marRight w:val="0"/>
      <w:marTop w:val="0"/>
      <w:marBottom w:val="0"/>
      <w:divBdr>
        <w:top w:val="none" w:sz="0" w:space="0" w:color="auto"/>
        <w:left w:val="none" w:sz="0" w:space="0" w:color="auto"/>
        <w:bottom w:val="none" w:sz="0" w:space="0" w:color="auto"/>
        <w:right w:val="none" w:sz="0" w:space="0" w:color="auto"/>
      </w:divBdr>
    </w:div>
    <w:div w:id="900217202">
      <w:marLeft w:val="480"/>
      <w:marRight w:val="0"/>
      <w:marTop w:val="0"/>
      <w:marBottom w:val="0"/>
      <w:divBdr>
        <w:top w:val="none" w:sz="0" w:space="0" w:color="auto"/>
        <w:left w:val="none" w:sz="0" w:space="0" w:color="auto"/>
        <w:bottom w:val="none" w:sz="0" w:space="0" w:color="auto"/>
        <w:right w:val="none" w:sz="0" w:space="0" w:color="auto"/>
      </w:divBdr>
    </w:div>
    <w:div w:id="900335354">
      <w:bodyDiv w:val="1"/>
      <w:marLeft w:val="0"/>
      <w:marRight w:val="0"/>
      <w:marTop w:val="0"/>
      <w:marBottom w:val="0"/>
      <w:divBdr>
        <w:top w:val="none" w:sz="0" w:space="0" w:color="auto"/>
        <w:left w:val="none" w:sz="0" w:space="0" w:color="auto"/>
        <w:bottom w:val="none" w:sz="0" w:space="0" w:color="auto"/>
        <w:right w:val="none" w:sz="0" w:space="0" w:color="auto"/>
      </w:divBdr>
    </w:div>
    <w:div w:id="900404681">
      <w:bodyDiv w:val="1"/>
      <w:marLeft w:val="0"/>
      <w:marRight w:val="0"/>
      <w:marTop w:val="0"/>
      <w:marBottom w:val="0"/>
      <w:divBdr>
        <w:top w:val="none" w:sz="0" w:space="0" w:color="auto"/>
        <w:left w:val="none" w:sz="0" w:space="0" w:color="auto"/>
        <w:bottom w:val="none" w:sz="0" w:space="0" w:color="auto"/>
        <w:right w:val="none" w:sz="0" w:space="0" w:color="auto"/>
      </w:divBdr>
    </w:div>
    <w:div w:id="900752657">
      <w:marLeft w:val="480"/>
      <w:marRight w:val="0"/>
      <w:marTop w:val="0"/>
      <w:marBottom w:val="0"/>
      <w:divBdr>
        <w:top w:val="none" w:sz="0" w:space="0" w:color="auto"/>
        <w:left w:val="none" w:sz="0" w:space="0" w:color="auto"/>
        <w:bottom w:val="none" w:sz="0" w:space="0" w:color="auto"/>
        <w:right w:val="none" w:sz="0" w:space="0" w:color="auto"/>
      </w:divBdr>
    </w:div>
    <w:div w:id="900873072">
      <w:marLeft w:val="480"/>
      <w:marRight w:val="0"/>
      <w:marTop w:val="0"/>
      <w:marBottom w:val="0"/>
      <w:divBdr>
        <w:top w:val="none" w:sz="0" w:space="0" w:color="auto"/>
        <w:left w:val="none" w:sz="0" w:space="0" w:color="auto"/>
        <w:bottom w:val="none" w:sz="0" w:space="0" w:color="auto"/>
        <w:right w:val="none" w:sz="0" w:space="0" w:color="auto"/>
      </w:divBdr>
    </w:div>
    <w:div w:id="901063982">
      <w:marLeft w:val="480"/>
      <w:marRight w:val="0"/>
      <w:marTop w:val="0"/>
      <w:marBottom w:val="0"/>
      <w:divBdr>
        <w:top w:val="none" w:sz="0" w:space="0" w:color="auto"/>
        <w:left w:val="none" w:sz="0" w:space="0" w:color="auto"/>
        <w:bottom w:val="none" w:sz="0" w:space="0" w:color="auto"/>
        <w:right w:val="none" w:sz="0" w:space="0" w:color="auto"/>
      </w:divBdr>
    </w:div>
    <w:div w:id="901253233">
      <w:bodyDiv w:val="1"/>
      <w:marLeft w:val="0"/>
      <w:marRight w:val="0"/>
      <w:marTop w:val="0"/>
      <w:marBottom w:val="0"/>
      <w:divBdr>
        <w:top w:val="none" w:sz="0" w:space="0" w:color="auto"/>
        <w:left w:val="none" w:sz="0" w:space="0" w:color="auto"/>
        <w:bottom w:val="none" w:sz="0" w:space="0" w:color="auto"/>
        <w:right w:val="none" w:sz="0" w:space="0" w:color="auto"/>
      </w:divBdr>
    </w:div>
    <w:div w:id="901910142">
      <w:marLeft w:val="480"/>
      <w:marRight w:val="0"/>
      <w:marTop w:val="0"/>
      <w:marBottom w:val="0"/>
      <w:divBdr>
        <w:top w:val="none" w:sz="0" w:space="0" w:color="auto"/>
        <w:left w:val="none" w:sz="0" w:space="0" w:color="auto"/>
        <w:bottom w:val="none" w:sz="0" w:space="0" w:color="auto"/>
        <w:right w:val="none" w:sz="0" w:space="0" w:color="auto"/>
      </w:divBdr>
    </w:div>
    <w:div w:id="902104615">
      <w:marLeft w:val="480"/>
      <w:marRight w:val="0"/>
      <w:marTop w:val="0"/>
      <w:marBottom w:val="0"/>
      <w:divBdr>
        <w:top w:val="none" w:sz="0" w:space="0" w:color="auto"/>
        <w:left w:val="none" w:sz="0" w:space="0" w:color="auto"/>
        <w:bottom w:val="none" w:sz="0" w:space="0" w:color="auto"/>
        <w:right w:val="none" w:sz="0" w:space="0" w:color="auto"/>
      </w:divBdr>
    </w:div>
    <w:div w:id="902835562">
      <w:marLeft w:val="480"/>
      <w:marRight w:val="0"/>
      <w:marTop w:val="0"/>
      <w:marBottom w:val="0"/>
      <w:divBdr>
        <w:top w:val="none" w:sz="0" w:space="0" w:color="auto"/>
        <w:left w:val="none" w:sz="0" w:space="0" w:color="auto"/>
        <w:bottom w:val="none" w:sz="0" w:space="0" w:color="auto"/>
        <w:right w:val="none" w:sz="0" w:space="0" w:color="auto"/>
      </w:divBdr>
    </w:div>
    <w:div w:id="902985826">
      <w:marLeft w:val="480"/>
      <w:marRight w:val="0"/>
      <w:marTop w:val="0"/>
      <w:marBottom w:val="0"/>
      <w:divBdr>
        <w:top w:val="none" w:sz="0" w:space="0" w:color="auto"/>
        <w:left w:val="none" w:sz="0" w:space="0" w:color="auto"/>
        <w:bottom w:val="none" w:sz="0" w:space="0" w:color="auto"/>
        <w:right w:val="none" w:sz="0" w:space="0" w:color="auto"/>
      </w:divBdr>
    </w:div>
    <w:div w:id="903029887">
      <w:marLeft w:val="480"/>
      <w:marRight w:val="0"/>
      <w:marTop w:val="0"/>
      <w:marBottom w:val="0"/>
      <w:divBdr>
        <w:top w:val="none" w:sz="0" w:space="0" w:color="auto"/>
        <w:left w:val="none" w:sz="0" w:space="0" w:color="auto"/>
        <w:bottom w:val="none" w:sz="0" w:space="0" w:color="auto"/>
        <w:right w:val="none" w:sz="0" w:space="0" w:color="auto"/>
      </w:divBdr>
    </w:div>
    <w:div w:id="903183491">
      <w:marLeft w:val="480"/>
      <w:marRight w:val="0"/>
      <w:marTop w:val="0"/>
      <w:marBottom w:val="0"/>
      <w:divBdr>
        <w:top w:val="none" w:sz="0" w:space="0" w:color="auto"/>
        <w:left w:val="none" w:sz="0" w:space="0" w:color="auto"/>
        <w:bottom w:val="none" w:sz="0" w:space="0" w:color="auto"/>
        <w:right w:val="none" w:sz="0" w:space="0" w:color="auto"/>
      </w:divBdr>
    </w:div>
    <w:div w:id="903950886">
      <w:marLeft w:val="480"/>
      <w:marRight w:val="0"/>
      <w:marTop w:val="0"/>
      <w:marBottom w:val="0"/>
      <w:divBdr>
        <w:top w:val="none" w:sz="0" w:space="0" w:color="auto"/>
        <w:left w:val="none" w:sz="0" w:space="0" w:color="auto"/>
        <w:bottom w:val="none" w:sz="0" w:space="0" w:color="auto"/>
        <w:right w:val="none" w:sz="0" w:space="0" w:color="auto"/>
      </w:divBdr>
    </w:div>
    <w:div w:id="903953433">
      <w:marLeft w:val="480"/>
      <w:marRight w:val="0"/>
      <w:marTop w:val="0"/>
      <w:marBottom w:val="0"/>
      <w:divBdr>
        <w:top w:val="none" w:sz="0" w:space="0" w:color="auto"/>
        <w:left w:val="none" w:sz="0" w:space="0" w:color="auto"/>
        <w:bottom w:val="none" w:sz="0" w:space="0" w:color="auto"/>
        <w:right w:val="none" w:sz="0" w:space="0" w:color="auto"/>
      </w:divBdr>
    </w:div>
    <w:div w:id="904805091">
      <w:marLeft w:val="480"/>
      <w:marRight w:val="0"/>
      <w:marTop w:val="0"/>
      <w:marBottom w:val="0"/>
      <w:divBdr>
        <w:top w:val="none" w:sz="0" w:space="0" w:color="auto"/>
        <w:left w:val="none" w:sz="0" w:space="0" w:color="auto"/>
        <w:bottom w:val="none" w:sz="0" w:space="0" w:color="auto"/>
        <w:right w:val="none" w:sz="0" w:space="0" w:color="auto"/>
      </w:divBdr>
    </w:div>
    <w:div w:id="904990946">
      <w:marLeft w:val="480"/>
      <w:marRight w:val="0"/>
      <w:marTop w:val="0"/>
      <w:marBottom w:val="0"/>
      <w:divBdr>
        <w:top w:val="none" w:sz="0" w:space="0" w:color="auto"/>
        <w:left w:val="none" w:sz="0" w:space="0" w:color="auto"/>
        <w:bottom w:val="none" w:sz="0" w:space="0" w:color="auto"/>
        <w:right w:val="none" w:sz="0" w:space="0" w:color="auto"/>
      </w:divBdr>
    </w:div>
    <w:div w:id="905192037">
      <w:marLeft w:val="480"/>
      <w:marRight w:val="0"/>
      <w:marTop w:val="0"/>
      <w:marBottom w:val="0"/>
      <w:divBdr>
        <w:top w:val="none" w:sz="0" w:space="0" w:color="auto"/>
        <w:left w:val="none" w:sz="0" w:space="0" w:color="auto"/>
        <w:bottom w:val="none" w:sz="0" w:space="0" w:color="auto"/>
        <w:right w:val="none" w:sz="0" w:space="0" w:color="auto"/>
      </w:divBdr>
    </w:div>
    <w:div w:id="905529843">
      <w:marLeft w:val="480"/>
      <w:marRight w:val="0"/>
      <w:marTop w:val="0"/>
      <w:marBottom w:val="0"/>
      <w:divBdr>
        <w:top w:val="none" w:sz="0" w:space="0" w:color="auto"/>
        <w:left w:val="none" w:sz="0" w:space="0" w:color="auto"/>
        <w:bottom w:val="none" w:sz="0" w:space="0" w:color="auto"/>
        <w:right w:val="none" w:sz="0" w:space="0" w:color="auto"/>
      </w:divBdr>
    </w:div>
    <w:div w:id="905845764">
      <w:bodyDiv w:val="1"/>
      <w:marLeft w:val="0"/>
      <w:marRight w:val="0"/>
      <w:marTop w:val="0"/>
      <w:marBottom w:val="0"/>
      <w:divBdr>
        <w:top w:val="none" w:sz="0" w:space="0" w:color="auto"/>
        <w:left w:val="none" w:sz="0" w:space="0" w:color="auto"/>
        <w:bottom w:val="none" w:sz="0" w:space="0" w:color="auto"/>
        <w:right w:val="none" w:sz="0" w:space="0" w:color="auto"/>
      </w:divBdr>
    </w:div>
    <w:div w:id="906306253">
      <w:marLeft w:val="480"/>
      <w:marRight w:val="0"/>
      <w:marTop w:val="0"/>
      <w:marBottom w:val="0"/>
      <w:divBdr>
        <w:top w:val="none" w:sz="0" w:space="0" w:color="auto"/>
        <w:left w:val="none" w:sz="0" w:space="0" w:color="auto"/>
        <w:bottom w:val="none" w:sz="0" w:space="0" w:color="auto"/>
        <w:right w:val="none" w:sz="0" w:space="0" w:color="auto"/>
      </w:divBdr>
    </w:div>
    <w:div w:id="906916857">
      <w:marLeft w:val="480"/>
      <w:marRight w:val="0"/>
      <w:marTop w:val="0"/>
      <w:marBottom w:val="0"/>
      <w:divBdr>
        <w:top w:val="none" w:sz="0" w:space="0" w:color="auto"/>
        <w:left w:val="none" w:sz="0" w:space="0" w:color="auto"/>
        <w:bottom w:val="none" w:sz="0" w:space="0" w:color="auto"/>
        <w:right w:val="none" w:sz="0" w:space="0" w:color="auto"/>
      </w:divBdr>
    </w:div>
    <w:div w:id="907420538">
      <w:marLeft w:val="480"/>
      <w:marRight w:val="0"/>
      <w:marTop w:val="0"/>
      <w:marBottom w:val="0"/>
      <w:divBdr>
        <w:top w:val="none" w:sz="0" w:space="0" w:color="auto"/>
        <w:left w:val="none" w:sz="0" w:space="0" w:color="auto"/>
        <w:bottom w:val="none" w:sz="0" w:space="0" w:color="auto"/>
        <w:right w:val="none" w:sz="0" w:space="0" w:color="auto"/>
      </w:divBdr>
    </w:div>
    <w:div w:id="907611879">
      <w:bodyDiv w:val="1"/>
      <w:marLeft w:val="0"/>
      <w:marRight w:val="0"/>
      <w:marTop w:val="0"/>
      <w:marBottom w:val="0"/>
      <w:divBdr>
        <w:top w:val="none" w:sz="0" w:space="0" w:color="auto"/>
        <w:left w:val="none" w:sz="0" w:space="0" w:color="auto"/>
        <w:bottom w:val="none" w:sz="0" w:space="0" w:color="auto"/>
        <w:right w:val="none" w:sz="0" w:space="0" w:color="auto"/>
      </w:divBdr>
    </w:div>
    <w:div w:id="907766405">
      <w:bodyDiv w:val="1"/>
      <w:marLeft w:val="0"/>
      <w:marRight w:val="0"/>
      <w:marTop w:val="0"/>
      <w:marBottom w:val="0"/>
      <w:divBdr>
        <w:top w:val="none" w:sz="0" w:space="0" w:color="auto"/>
        <w:left w:val="none" w:sz="0" w:space="0" w:color="auto"/>
        <w:bottom w:val="none" w:sz="0" w:space="0" w:color="auto"/>
        <w:right w:val="none" w:sz="0" w:space="0" w:color="auto"/>
      </w:divBdr>
    </w:div>
    <w:div w:id="907879228">
      <w:marLeft w:val="480"/>
      <w:marRight w:val="0"/>
      <w:marTop w:val="0"/>
      <w:marBottom w:val="0"/>
      <w:divBdr>
        <w:top w:val="none" w:sz="0" w:space="0" w:color="auto"/>
        <w:left w:val="none" w:sz="0" w:space="0" w:color="auto"/>
        <w:bottom w:val="none" w:sz="0" w:space="0" w:color="auto"/>
        <w:right w:val="none" w:sz="0" w:space="0" w:color="auto"/>
      </w:divBdr>
    </w:div>
    <w:div w:id="907962428">
      <w:marLeft w:val="480"/>
      <w:marRight w:val="0"/>
      <w:marTop w:val="0"/>
      <w:marBottom w:val="0"/>
      <w:divBdr>
        <w:top w:val="none" w:sz="0" w:space="0" w:color="auto"/>
        <w:left w:val="none" w:sz="0" w:space="0" w:color="auto"/>
        <w:bottom w:val="none" w:sz="0" w:space="0" w:color="auto"/>
        <w:right w:val="none" w:sz="0" w:space="0" w:color="auto"/>
      </w:divBdr>
    </w:div>
    <w:div w:id="908534817">
      <w:marLeft w:val="480"/>
      <w:marRight w:val="0"/>
      <w:marTop w:val="0"/>
      <w:marBottom w:val="0"/>
      <w:divBdr>
        <w:top w:val="none" w:sz="0" w:space="0" w:color="auto"/>
        <w:left w:val="none" w:sz="0" w:space="0" w:color="auto"/>
        <w:bottom w:val="none" w:sz="0" w:space="0" w:color="auto"/>
        <w:right w:val="none" w:sz="0" w:space="0" w:color="auto"/>
      </w:divBdr>
    </w:div>
    <w:div w:id="908614224">
      <w:marLeft w:val="480"/>
      <w:marRight w:val="0"/>
      <w:marTop w:val="0"/>
      <w:marBottom w:val="0"/>
      <w:divBdr>
        <w:top w:val="none" w:sz="0" w:space="0" w:color="auto"/>
        <w:left w:val="none" w:sz="0" w:space="0" w:color="auto"/>
        <w:bottom w:val="none" w:sz="0" w:space="0" w:color="auto"/>
        <w:right w:val="none" w:sz="0" w:space="0" w:color="auto"/>
      </w:divBdr>
    </w:div>
    <w:div w:id="908809260">
      <w:marLeft w:val="480"/>
      <w:marRight w:val="0"/>
      <w:marTop w:val="0"/>
      <w:marBottom w:val="0"/>
      <w:divBdr>
        <w:top w:val="none" w:sz="0" w:space="0" w:color="auto"/>
        <w:left w:val="none" w:sz="0" w:space="0" w:color="auto"/>
        <w:bottom w:val="none" w:sz="0" w:space="0" w:color="auto"/>
        <w:right w:val="none" w:sz="0" w:space="0" w:color="auto"/>
      </w:divBdr>
    </w:div>
    <w:div w:id="909003754">
      <w:marLeft w:val="480"/>
      <w:marRight w:val="0"/>
      <w:marTop w:val="0"/>
      <w:marBottom w:val="0"/>
      <w:divBdr>
        <w:top w:val="none" w:sz="0" w:space="0" w:color="auto"/>
        <w:left w:val="none" w:sz="0" w:space="0" w:color="auto"/>
        <w:bottom w:val="none" w:sz="0" w:space="0" w:color="auto"/>
        <w:right w:val="none" w:sz="0" w:space="0" w:color="auto"/>
      </w:divBdr>
    </w:div>
    <w:div w:id="909197117">
      <w:marLeft w:val="480"/>
      <w:marRight w:val="0"/>
      <w:marTop w:val="0"/>
      <w:marBottom w:val="0"/>
      <w:divBdr>
        <w:top w:val="none" w:sz="0" w:space="0" w:color="auto"/>
        <w:left w:val="none" w:sz="0" w:space="0" w:color="auto"/>
        <w:bottom w:val="none" w:sz="0" w:space="0" w:color="auto"/>
        <w:right w:val="none" w:sz="0" w:space="0" w:color="auto"/>
      </w:divBdr>
    </w:div>
    <w:div w:id="909850774">
      <w:marLeft w:val="480"/>
      <w:marRight w:val="0"/>
      <w:marTop w:val="0"/>
      <w:marBottom w:val="0"/>
      <w:divBdr>
        <w:top w:val="none" w:sz="0" w:space="0" w:color="auto"/>
        <w:left w:val="none" w:sz="0" w:space="0" w:color="auto"/>
        <w:bottom w:val="none" w:sz="0" w:space="0" w:color="auto"/>
        <w:right w:val="none" w:sz="0" w:space="0" w:color="auto"/>
      </w:divBdr>
    </w:div>
    <w:div w:id="910433953">
      <w:marLeft w:val="480"/>
      <w:marRight w:val="0"/>
      <w:marTop w:val="0"/>
      <w:marBottom w:val="0"/>
      <w:divBdr>
        <w:top w:val="none" w:sz="0" w:space="0" w:color="auto"/>
        <w:left w:val="none" w:sz="0" w:space="0" w:color="auto"/>
        <w:bottom w:val="none" w:sz="0" w:space="0" w:color="auto"/>
        <w:right w:val="none" w:sz="0" w:space="0" w:color="auto"/>
      </w:divBdr>
    </w:div>
    <w:div w:id="911084514">
      <w:marLeft w:val="480"/>
      <w:marRight w:val="0"/>
      <w:marTop w:val="0"/>
      <w:marBottom w:val="0"/>
      <w:divBdr>
        <w:top w:val="none" w:sz="0" w:space="0" w:color="auto"/>
        <w:left w:val="none" w:sz="0" w:space="0" w:color="auto"/>
        <w:bottom w:val="none" w:sz="0" w:space="0" w:color="auto"/>
        <w:right w:val="none" w:sz="0" w:space="0" w:color="auto"/>
      </w:divBdr>
    </w:div>
    <w:div w:id="911159092">
      <w:bodyDiv w:val="1"/>
      <w:marLeft w:val="0"/>
      <w:marRight w:val="0"/>
      <w:marTop w:val="0"/>
      <w:marBottom w:val="0"/>
      <w:divBdr>
        <w:top w:val="none" w:sz="0" w:space="0" w:color="auto"/>
        <w:left w:val="none" w:sz="0" w:space="0" w:color="auto"/>
        <w:bottom w:val="none" w:sz="0" w:space="0" w:color="auto"/>
        <w:right w:val="none" w:sz="0" w:space="0" w:color="auto"/>
      </w:divBdr>
    </w:div>
    <w:div w:id="912278090">
      <w:marLeft w:val="480"/>
      <w:marRight w:val="0"/>
      <w:marTop w:val="0"/>
      <w:marBottom w:val="0"/>
      <w:divBdr>
        <w:top w:val="none" w:sz="0" w:space="0" w:color="auto"/>
        <w:left w:val="none" w:sz="0" w:space="0" w:color="auto"/>
        <w:bottom w:val="none" w:sz="0" w:space="0" w:color="auto"/>
        <w:right w:val="none" w:sz="0" w:space="0" w:color="auto"/>
      </w:divBdr>
    </w:div>
    <w:div w:id="914630223">
      <w:marLeft w:val="480"/>
      <w:marRight w:val="0"/>
      <w:marTop w:val="0"/>
      <w:marBottom w:val="0"/>
      <w:divBdr>
        <w:top w:val="none" w:sz="0" w:space="0" w:color="auto"/>
        <w:left w:val="none" w:sz="0" w:space="0" w:color="auto"/>
        <w:bottom w:val="none" w:sz="0" w:space="0" w:color="auto"/>
        <w:right w:val="none" w:sz="0" w:space="0" w:color="auto"/>
      </w:divBdr>
    </w:div>
    <w:div w:id="914783977">
      <w:marLeft w:val="480"/>
      <w:marRight w:val="0"/>
      <w:marTop w:val="0"/>
      <w:marBottom w:val="0"/>
      <w:divBdr>
        <w:top w:val="none" w:sz="0" w:space="0" w:color="auto"/>
        <w:left w:val="none" w:sz="0" w:space="0" w:color="auto"/>
        <w:bottom w:val="none" w:sz="0" w:space="0" w:color="auto"/>
        <w:right w:val="none" w:sz="0" w:space="0" w:color="auto"/>
      </w:divBdr>
    </w:div>
    <w:div w:id="914823787">
      <w:marLeft w:val="480"/>
      <w:marRight w:val="0"/>
      <w:marTop w:val="0"/>
      <w:marBottom w:val="0"/>
      <w:divBdr>
        <w:top w:val="none" w:sz="0" w:space="0" w:color="auto"/>
        <w:left w:val="none" w:sz="0" w:space="0" w:color="auto"/>
        <w:bottom w:val="none" w:sz="0" w:space="0" w:color="auto"/>
        <w:right w:val="none" w:sz="0" w:space="0" w:color="auto"/>
      </w:divBdr>
    </w:div>
    <w:div w:id="915556377">
      <w:marLeft w:val="480"/>
      <w:marRight w:val="0"/>
      <w:marTop w:val="0"/>
      <w:marBottom w:val="0"/>
      <w:divBdr>
        <w:top w:val="none" w:sz="0" w:space="0" w:color="auto"/>
        <w:left w:val="none" w:sz="0" w:space="0" w:color="auto"/>
        <w:bottom w:val="none" w:sz="0" w:space="0" w:color="auto"/>
        <w:right w:val="none" w:sz="0" w:space="0" w:color="auto"/>
      </w:divBdr>
    </w:div>
    <w:div w:id="915745767">
      <w:bodyDiv w:val="1"/>
      <w:marLeft w:val="0"/>
      <w:marRight w:val="0"/>
      <w:marTop w:val="0"/>
      <w:marBottom w:val="0"/>
      <w:divBdr>
        <w:top w:val="none" w:sz="0" w:space="0" w:color="auto"/>
        <w:left w:val="none" w:sz="0" w:space="0" w:color="auto"/>
        <w:bottom w:val="none" w:sz="0" w:space="0" w:color="auto"/>
        <w:right w:val="none" w:sz="0" w:space="0" w:color="auto"/>
      </w:divBdr>
    </w:div>
    <w:div w:id="916091317">
      <w:marLeft w:val="480"/>
      <w:marRight w:val="0"/>
      <w:marTop w:val="0"/>
      <w:marBottom w:val="0"/>
      <w:divBdr>
        <w:top w:val="none" w:sz="0" w:space="0" w:color="auto"/>
        <w:left w:val="none" w:sz="0" w:space="0" w:color="auto"/>
        <w:bottom w:val="none" w:sz="0" w:space="0" w:color="auto"/>
        <w:right w:val="none" w:sz="0" w:space="0" w:color="auto"/>
      </w:divBdr>
    </w:div>
    <w:div w:id="916211358">
      <w:marLeft w:val="480"/>
      <w:marRight w:val="0"/>
      <w:marTop w:val="0"/>
      <w:marBottom w:val="0"/>
      <w:divBdr>
        <w:top w:val="none" w:sz="0" w:space="0" w:color="auto"/>
        <w:left w:val="none" w:sz="0" w:space="0" w:color="auto"/>
        <w:bottom w:val="none" w:sz="0" w:space="0" w:color="auto"/>
        <w:right w:val="none" w:sz="0" w:space="0" w:color="auto"/>
      </w:divBdr>
    </w:div>
    <w:div w:id="916356380">
      <w:marLeft w:val="480"/>
      <w:marRight w:val="0"/>
      <w:marTop w:val="0"/>
      <w:marBottom w:val="0"/>
      <w:divBdr>
        <w:top w:val="none" w:sz="0" w:space="0" w:color="auto"/>
        <w:left w:val="none" w:sz="0" w:space="0" w:color="auto"/>
        <w:bottom w:val="none" w:sz="0" w:space="0" w:color="auto"/>
        <w:right w:val="none" w:sz="0" w:space="0" w:color="auto"/>
      </w:divBdr>
    </w:div>
    <w:div w:id="916402274">
      <w:marLeft w:val="480"/>
      <w:marRight w:val="0"/>
      <w:marTop w:val="0"/>
      <w:marBottom w:val="0"/>
      <w:divBdr>
        <w:top w:val="none" w:sz="0" w:space="0" w:color="auto"/>
        <w:left w:val="none" w:sz="0" w:space="0" w:color="auto"/>
        <w:bottom w:val="none" w:sz="0" w:space="0" w:color="auto"/>
        <w:right w:val="none" w:sz="0" w:space="0" w:color="auto"/>
      </w:divBdr>
    </w:div>
    <w:div w:id="916405505">
      <w:marLeft w:val="480"/>
      <w:marRight w:val="0"/>
      <w:marTop w:val="0"/>
      <w:marBottom w:val="0"/>
      <w:divBdr>
        <w:top w:val="none" w:sz="0" w:space="0" w:color="auto"/>
        <w:left w:val="none" w:sz="0" w:space="0" w:color="auto"/>
        <w:bottom w:val="none" w:sz="0" w:space="0" w:color="auto"/>
        <w:right w:val="none" w:sz="0" w:space="0" w:color="auto"/>
      </w:divBdr>
    </w:div>
    <w:div w:id="916595849">
      <w:marLeft w:val="480"/>
      <w:marRight w:val="0"/>
      <w:marTop w:val="0"/>
      <w:marBottom w:val="0"/>
      <w:divBdr>
        <w:top w:val="none" w:sz="0" w:space="0" w:color="auto"/>
        <w:left w:val="none" w:sz="0" w:space="0" w:color="auto"/>
        <w:bottom w:val="none" w:sz="0" w:space="0" w:color="auto"/>
        <w:right w:val="none" w:sz="0" w:space="0" w:color="auto"/>
      </w:divBdr>
    </w:div>
    <w:div w:id="917833427">
      <w:marLeft w:val="480"/>
      <w:marRight w:val="0"/>
      <w:marTop w:val="0"/>
      <w:marBottom w:val="0"/>
      <w:divBdr>
        <w:top w:val="none" w:sz="0" w:space="0" w:color="auto"/>
        <w:left w:val="none" w:sz="0" w:space="0" w:color="auto"/>
        <w:bottom w:val="none" w:sz="0" w:space="0" w:color="auto"/>
        <w:right w:val="none" w:sz="0" w:space="0" w:color="auto"/>
      </w:divBdr>
    </w:div>
    <w:div w:id="917905782">
      <w:marLeft w:val="480"/>
      <w:marRight w:val="0"/>
      <w:marTop w:val="0"/>
      <w:marBottom w:val="0"/>
      <w:divBdr>
        <w:top w:val="none" w:sz="0" w:space="0" w:color="auto"/>
        <w:left w:val="none" w:sz="0" w:space="0" w:color="auto"/>
        <w:bottom w:val="none" w:sz="0" w:space="0" w:color="auto"/>
        <w:right w:val="none" w:sz="0" w:space="0" w:color="auto"/>
      </w:divBdr>
    </w:div>
    <w:div w:id="917909202">
      <w:marLeft w:val="480"/>
      <w:marRight w:val="0"/>
      <w:marTop w:val="0"/>
      <w:marBottom w:val="0"/>
      <w:divBdr>
        <w:top w:val="none" w:sz="0" w:space="0" w:color="auto"/>
        <w:left w:val="none" w:sz="0" w:space="0" w:color="auto"/>
        <w:bottom w:val="none" w:sz="0" w:space="0" w:color="auto"/>
        <w:right w:val="none" w:sz="0" w:space="0" w:color="auto"/>
      </w:divBdr>
    </w:div>
    <w:div w:id="918245301">
      <w:marLeft w:val="480"/>
      <w:marRight w:val="0"/>
      <w:marTop w:val="0"/>
      <w:marBottom w:val="0"/>
      <w:divBdr>
        <w:top w:val="none" w:sz="0" w:space="0" w:color="auto"/>
        <w:left w:val="none" w:sz="0" w:space="0" w:color="auto"/>
        <w:bottom w:val="none" w:sz="0" w:space="0" w:color="auto"/>
        <w:right w:val="none" w:sz="0" w:space="0" w:color="auto"/>
      </w:divBdr>
    </w:div>
    <w:div w:id="918246745">
      <w:marLeft w:val="480"/>
      <w:marRight w:val="0"/>
      <w:marTop w:val="0"/>
      <w:marBottom w:val="0"/>
      <w:divBdr>
        <w:top w:val="none" w:sz="0" w:space="0" w:color="auto"/>
        <w:left w:val="none" w:sz="0" w:space="0" w:color="auto"/>
        <w:bottom w:val="none" w:sz="0" w:space="0" w:color="auto"/>
        <w:right w:val="none" w:sz="0" w:space="0" w:color="auto"/>
      </w:divBdr>
    </w:div>
    <w:div w:id="918321597">
      <w:marLeft w:val="480"/>
      <w:marRight w:val="0"/>
      <w:marTop w:val="0"/>
      <w:marBottom w:val="0"/>
      <w:divBdr>
        <w:top w:val="none" w:sz="0" w:space="0" w:color="auto"/>
        <w:left w:val="none" w:sz="0" w:space="0" w:color="auto"/>
        <w:bottom w:val="none" w:sz="0" w:space="0" w:color="auto"/>
        <w:right w:val="none" w:sz="0" w:space="0" w:color="auto"/>
      </w:divBdr>
    </w:div>
    <w:div w:id="918951620">
      <w:bodyDiv w:val="1"/>
      <w:marLeft w:val="0"/>
      <w:marRight w:val="0"/>
      <w:marTop w:val="0"/>
      <w:marBottom w:val="0"/>
      <w:divBdr>
        <w:top w:val="none" w:sz="0" w:space="0" w:color="auto"/>
        <w:left w:val="none" w:sz="0" w:space="0" w:color="auto"/>
        <w:bottom w:val="none" w:sz="0" w:space="0" w:color="auto"/>
        <w:right w:val="none" w:sz="0" w:space="0" w:color="auto"/>
      </w:divBdr>
    </w:div>
    <w:div w:id="918977202">
      <w:marLeft w:val="480"/>
      <w:marRight w:val="0"/>
      <w:marTop w:val="0"/>
      <w:marBottom w:val="0"/>
      <w:divBdr>
        <w:top w:val="none" w:sz="0" w:space="0" w:color="auto"/>
        <w:left w:val="none" w:sz="0" w:space="0" w:color="auto"/>
        <w:bottom w:val="none" w:sz="0" w:space="0" w:color="auto"/>
        <w:right w:val="none" w:sz="0" w:space="0" w:color="auto"/>
      </w:divBdr>
    </w:div>
    <w:div w:id="919367852">
      <w:bodyDiv w:val="1"/>
      <w:marLeft w:val="0"/>
      <w:marRight w:val="0"/>
      <w:marTop w:val="0"/>
      <w:marBottom w:val="0"/>
      <w:divBdr>
        <w:top w:val="none" w:sz="0" w:space="0" w:color="auto"/>
        <w:left w:val="none" w:sz="0" w:space="0" w:color="auto"/>
        <w:bottom w:val="none" w:sz="0" w:space="0" w:color="auto"/>
        <w:right w:val="none" w:sz="0" w:space="0" w:color="auto"/>
      </w:divBdr>
    </w:div>
    <w:div w:id="919679094">
      <w:marLeft w:val="480"/>
      <w:marRight w:val="0"/>
      <w:marTop w:val="0"/>
      <w:marBottom w:val="0"/>
      <w:divBdr>
        <w:top w:val="none" w:sz="0" w:space="0" w:color="auto"/>
        <w:left w:val="none" w:sz="0" w:space="0" w:color="auto"/>
        <w:bottom w:val="none" w:sz="0" w:space="0" w:color="auto"/>
        <w:right w:val="none" w:sz="0" w:space="0" w:color="auto"/>
      </w:divBdr>
    </w:div>
    <w:div w:id="920943499">
      <w:bodyDiv w:val="1"/>
      <w:marLeft w:val="0"/>
      <w:marRight w:val="0"/>
      <w:marTop w:val="0"/>
      <w:marBottom w:val="0"/>
      <w:divBdr>
        <w:top w:val="none" w:sz="0" w:space="0" w:color="auto"/>
        <w:left w:val="none" w:sz="0" w:space="0" w:color="auto"/>
        <w:bottom w:val="none" w:sz="0" w:space="0" w:color="auto"/>
        <w:right w:val="none" w:sz="0" w:space="0" w:color="auto"/>
      </w:divBdr>
    </w:div>
    <w:div w:id="921375764">
      <w:marLeft w:val="480"/>
      <w:marRight w:val="0"/>
      <w:marTop w:val="0"/>
      <w:marBottom w:val="0"/>
      <w:divBdr>
        <w:top w:val="none" w:sz="0" w:space="0" w:color="auto"/>
        <w:left w:val="none" w:sz="0" w:space="0" w:color="auto"/>
        <w:bottom w:val="none" w:sz="0" w:space="0" w:color="auto"/>
        <w:right w:val="none" w:sz="0" w:space="0" w:color="auto"/>
      </w:divBdr>
    </w:div>
    <w:div w:id="921715230">
      <w:marLeft w:val="480"/>
      <w:marRight w:val="0"/>
      <w:marTop w:val="0"/>
      <w:marBottom w:val="0"/>
      <w:divBdr>
        <w:top w:val="none" w:sz="0" w:space="0" w:color="auto"/>
        <w:left w:val="none" w:sz="0" w:space="0" w:color="auto"/>
        <w:bottom w:val="none" w:sz="0" w:space="0" w:color="auto"/>
        <w:right w:val="none" w:sz="0" w:space="0" w:color="auto"/>
      </w:divBdr>
    </w:div>
    <w:div w:id="921984139">
      <w:marLeft w:val="480"/>
      <w:marRight w:val="0"/>
      <w:marTop w:val="0"/>
      <w:marBottom w:val="0"/>
      <w:divBdr>
        <w:top w:val="none" w:sz="0" w:space="0" w:color="auto"/>
        <w:left w:val="none" w:sz="0" w:space="0" w:color="auto"/>
        <w:bottom w:val="none" w:sz="0" w:space="0" w:color="auto"/>
        <w:right w:val="none" w:sz="0" w:space="0" w:color="auto"/>
      </w:divBdr>
    </w:div>
    <w:div w:id="921989773">
      <w:bodyDiv w:val="1"/>
      <w:marLeft w:val="0"/>
      <w:marRight w:val="0"/>
      <w:marTop w:val="0"/>
      <w:marBottom w:val="0"/>
      <w:divBdr>
        <w:top w:val="none" w:sz="0" w:space="0" w:color="auto"/>
        <w:left w:val="none" w:sz="0" w:space="0" w:color="auto"/>
        <w:bottom w:val="none" w:sz="0" w:space="0" w:color="auto"/>
        <w:right w:val="none" w:sz="0" w:space="0" w:color="auto"/>
      </w:divBdr>
      <w:divsChild>
        <w:div w:id="1086456876">
          <w:marLeft w:val="480"/>
          <w:marRight w:val="0"/>
          <w:marTop w:val="0"/>
          <w:marBottom w:val="0"/>
          <w:divBdr>
            <w:top w:val="none" w:sz="0" w:space="0" w:color="auto"/>
            <w:left w:val="none" w:sz="0" w:space="0" w:color="auto"/>
            <w:bottom w:val="none" w:sz="0" w:space="0" w:color="auto"/>
            <w:right w:val="none" w:sz="0" w:space="0" w:color="auto"/>
          </w:divBdr>
        </w:div>
        <w:div w:id="1785536479">
          <w:marLeft w:val="480"/>
          <w:marRight w:val="0"/>
          <w:marTop w:val="0"/>
          <w:marBottom w:val="0"/>
          <w:divBdr>
            <w:top w:val="none" w:sz="0" w:space="0" w:color="auto"/>
            <w:left w:val="none" w:sz="0" w:space="0" w:color="auto"/>
            <w:bottom w:val="none" w:sz="0" w:space="0" w:color="auto"/>
            <w:right w:val="none" w:sz="0" w:space="0" w:color="auto"/>
          </w:divBdr>
        </w:div>
        <w:div w:id="1853373131">
          <w:marLeft w:val="480"/>
          <w:marRight w:val="0"/>
          <w:marTop w:val="0"/>
          <w:marBottom w:val="0"/>
          <w:divBdr>
            <w:top w:val="none" w:sz="0" w:space="0" w:color="auto"/>
            <w:left w:val="none" w:sz="0" w:space="0" w:color="auto"/>
            <w:bottom w:val="none" w:sz="0" w:space="0" w:color="auto"/>
            <w:right w:val="none" w:sz="0" w:space="0" w:color="auto"/>
          </w:divBdr>
        </w:div>
        <w:div w:id="1349332282">
          <w:marLeft w:val="480"/>
          <w:marRight w:val="0"/>
          <w:marTop w:val="0"/>
          <w:marBottom w:val="0"/>
          <w:divBdr>
            <w:top w:val="none" w:sz="0" w:space="0" w:color="auto"/>
            <w:left w:val="none" w:sz="0" w:space="0" w:color="auto"/>
            <w:bottom w:val="none" w:sz="0" w:space="0" w:color="auto"/>
            <w:right w:val="none" w:sz="0" w:space="0" w:color="auto"/>
          </w:divBdr>
        </w:div>
        <w:div w:id="372926556">
          <w:marLeft w:val="480"/>
          <w:marRight w:val="0"/>
          <w:marTop w:val="0"/>
          <w:marBottom w:val="0"/>
          <w:divBdr>
            <w:top w:val="none" w:sz="0" w:space="0" w:color="auto"/>
            <w:left w:val="none" w:sz="0" w:space="0" w:color="auto"/>
            <w:bottom w:val="none" w:sz="0" w:space="0" w:color="auto"/>
            <w:right w:val="none" w:sz="0" w:space="0" w:color="auto"/>
          </w:divBdr>
        </w:div>
        <w:div w:id="1783500633">
          <w:marLeft w:val="480"/>
          <w:marRight w:val="0"/>
          <w:marTop w:val="0"/>
          <w:marBottom w:val="0"/>
          <w:divBdr>
            <w:top w:val="none" w:sz="0" w:space="0" w:color="auto"/>
            <w:left w:val="none" w:sz="0" w:space="0" w:color="auto"/>
            <w:bottom w:val="none" w:sz="0" w:space="0" w:color="auto"/>
            <w:right w:val="none" w:sz="0" w:space="0" w:color="auto"/>
          </w:divBdr>
        </w:div>
        <w:div w:id="992568272">
          <w:marLeft w:val="480"/>
          <w:marRight w:val="0"/>
          <w:marTop w:val="0"/>
          <w:marBottom w:val="0"/>
          <w:divBdr>
            <w:top w:val="none" w:sz="0" w:space="0" w:color="auto"/>
            <w:left w:val="none" w:sz="0" w:space="0" w:color="auto"/>
            <w:bottom w:val="none" w:sz="0" w:space="0" w:color="auto"/>
            <w:right w:val="none" w:sz="0" w:space="0" w:color="auto"/>
          </w:divBdr>
        </w:div>
        <w:div w:id="2045323780">
          <w:marLeft w:val="480"/>
          <w:marRight w:val="0"/>
          <w:marTop w:val="0"/>
          <w:marBottom w:val="0"/>
          <w:divBdr>
            <w:top w:val="none" w:sz="0" w:space="0" w:color="auto"/>
            <w:left w:val="none" w:sz="0" w:space="0" w:color="auto"/>
            <w:bottom w:val="none" w:sz="0" w:space="0" w:color="auto"/>
            <w:right w:val="none" w:sz="0" w:space="0" w:color="auto"/>
          </w:divBdr>
        </w:div>
        <w:div w:id="1936864769">
          <w:marLeft w:val="480"/>
          <w:marRight w:val="0"/>
          <w:marTop w:val="0"/>
          <w:marBottom w:val="0"/>
          <w:divBdr>
            <w:top w:val="none" w:sz="0" w:space="0" w:color="auto"/>
            <w:left w:val="none" w:sz="0" w:space="0" w:color="auto"/>
            <w:bottom w:val="none" w:sz="0" w:space="0" w:color="auto"/>
            <w:right w:val="none" w:sz="0" w:space="0" w:color="auto"/>
          </w:divBdr>
        </w:div>
        <w:div w:id="1768652121">
          <w:marLeft w:val="480"/>
          <w:marRight w:val="0"/>
          <w:marTop w:val="0"/>
          <w:marBottom w:val="0"/>
          <w:divBdr>
            <w:top w:val="none" w:sz="0" w:space="0" w:color="auto"/>
            <w:left w:val="none" w:sz="0" w:space="0" w:color="auto"/>
            <w:bottom w:val="none" w:sz="0" w:space="0" w:color="auto"/>
            <w:right w:val="none" w:sz="0" w:space="0" w:color="auto"/>
          </w:divBdr>
        </w:div>
        <w:div w:id="1420442938">
          <w:marLeft w:val="480"/>
          <w:marRight w:val="0"/>
          <w:marTop w:val="0"/>
          <w:marBottom w:val="0"/>
          <w:divBdr>
            <w:top w:val="none" w:sz="0" w:space="0" w:color="auto"/>
            <w:left w:val="none" w:sz="0" w:space="0" w:color="auto"/>
            <w:bottom w:val="none" w:sz="0" w:space="0" w:color="auto"/>
            <w:right w:val="none" w:sz="0" w:space="0" w:color="auto"/>
          </w:divBdr>
        </w:div>
        <w:div w:id="1226069977">
          <w:marLeft w:val="480"/>
          <w:marRight w:val="0"/>
          <w:marTop w:val="0"/>
          <w:marBottom w:val="0"/>
          <w:divBdr>
            <w:top w:val="none" w:sz="0" w:space="0" w:color="auto"/>
            <w:left w:val="none" w:sz="0" w:space="0" w:color="auto"/>
            <w:bottom w:val="none" w:sz="0" w:space="0" w:color="auto"/>
            <w:right w:val="none" w:sz="0" w:space="0" w:color="auto"/>
          </w:divBdr>
        </w:div>
        <w:div w:id="1570768142">
          <w:marLeft w:val="480"/>
          <w:marRight w:val="0"/>
          <w:marTop w:val="0"/>
          <w:marBottom w:val="0"/>
          <w:divBdr>
            <w:top w:val="none" w:sz="0" w:space="0" w:color="auto"/>
            <w:left w:val="none" w:sz="0" w:space="0" w:color="auto"/>
            <w:bottom w:val="none" w:sz="0" w:space="0" w:color="auto"/>
            <w:right w:val="none" w:sz="0" w:space="0" w:color="auto"/>
          </w:divBdr>
        </w:div>
        <w:div w:id="1393575773">
          <w:marLeft w:val="480"/>
          <w:marRight w:val="0"/>
          <w:marTop w:val="0"/>
          <w:marBottom w:val="0"/>
          <w:divBdr>
            <w:top w:val="none" w:sz="0" w:space="0" w:color="auto"/>
            <w:left w:val="none" w:sz="0" w:space="0" w:color="auto"/>
            <w:bottom w:val="none" w:sz="0" w:space="0" w:color="auto"/>
            <w:right w:val="none" w:sz="0" w:space="0" w:color="auto"/>
          </w:divBdr>
        </w:div>
        <w:div w:id="576131558">
          <w:marLeft w:val="480"/>
          <w:marRight w:val="0"/>
          <w:marTop w:val="0"/>
          <w:marBottom w:val="0"/>
          <w:divBdr>
            <w:top w:val="none" w:sz="0" w:space="0" w:color="auto"/>
            <w:left w:val="none" w:sz="0" w:space="0" w:color="auto"/>
            <w:bottom w:val="none" w:sz="0" w:space="0" w:color="auto"/>
            <w:right w:val="none" w:sz="0" w:space="0" w:color="auto"/>
          </w:divBdr>
        </w:div>
        <w:div w:id="1849372196">
          <w:marLeft w:val="480"/>
          <w:marRight w:val="0"/>
          <w:marTop w:val="0"/>
          <w:marBottom w:val="0"/>
          <w:divBdr>
            <w:top w:val="none" w:sz="0" w:space="0" w:color="auto"/>
            <w:left w:val="none" w:sz="0" w:space="0" w:color="auto"/>
            <w:bottom w:val="none" w:sz="0" w:space="0" w:color="auto"/>
            <w:right w:val="none" w:sz="0" w:space="0" w:color="auto"/>
          </w:divBdr>
        </w:div>
        <w:div w:id="516508829">
          <w:marLeft w:val="480"/>
          <w:marRight w:val="0"/>
          <w:marTop w:val="0"/>
          <w:marBottom w:val="0"/>
          <w:divBdr>
            <w:top w:val="none" w:sz="0" w:space="0" w:color="auto"/>
            <w:left w:val="none" w:sz="0" w:space="0" w:color="auto"/>
            <w:bottom w:val="none" w:sz="0" w:space="0" w:color="auto"/>
            <w:right w:val="none" w:sz="0" w:space="0" w:color="auto"/>
          </w:divBdr>
        </w:div>
        <w:div w:id="714894671">
          <w:marLeft w:val="480"/>
          <w:marRight w:val="0"/>
          <w:marTop w:val="0"/>
          <w:marBottom w:val="0"/>
          <w:divBdr>
            <w:top w:val="none" w:sz="0" w:space="0" w:color="auto"/>
            <w:left w:val="none" w:sz="0" w:space="0" w:color="auto"/>
            <w:bottom w:val="none" w:sz="0" w:space="0" w:color="auto"/>
            <w:right w:val="none" w:sz="0" w:space="0" w:color="auto"/>
          </w:divBdr>
        </w:div>
        <w:div w:id="330722664">
          <w:marLeft w:val="480"/>
          <w:marRight w:val="0"/>
          <w:marTop w:val="0"/>
          <w:marBottom w:val="0"/>
          <w:divBdr>
            <w:top w:val="none" w:sz="0" w:space="0" w:color="auto"/>
            <w:left w:val="none" w:sz="0" w:space="0" w:color="auto"/>
            <w:bottom w:val="none" w:sz="0" w:space="0" w:color="auto"/>
            <w:right w:val="none" w:sz="0" w:space="0" w:color="auto"/>
          </w:divBdr>
        </w:div>
        <w:div w:id="1603563993">
          <w:marLeft w:val="480"/>
          <w:marRight w:val="0"/>
          <w:marTop w:val="0"/>
          <w:marBottom w:val="0"/>
          <w:divBdr>
            <w:top w:val="none" w:sz="0" w:space="0" w:color="auto"/>
            <w:left w:val="none" w:sz="0" w:space="0" w:color="auto"/>
            <w:bottom w:val="none" w:sz="0" w:space="0" w:color="auto"/>
            <w:right w:val="none" w:sz="0" w:space="0" w:color="auto"/>
          </w:divBdr>
        </w:div>
        <w:div w:id="620379757">
          <w:marLeft w:val="480"/>
          <w:marRight w:val="0"/>
          <w:marTop w:val="0"/>
          <w:marBottom w:val="0"/>
          <w:divBdr>
            <w:top w:val="none" w:sz="0" w:space="0" w:color="auto"/>
            <w:left w:val="none" w:sz="0" w:space="0" w:color="auto"/>
            <w:bottom w:val="none" w:sz="0" w:space="0" w:color="auto"/>
            <w:right w:val="none" w:sz="0" w:space="0" w:color="auto"/>
          </w:divBdr>
        </w:div>
        <w:div w:id="1195580033">
          <w:marLeft w:val="480"/>
          <w:marRight w:val="0"/>
          <w:marTop w:val="0"/>
          <w:marBottom w:val="0"/>
          <w:divBdr>
            <w:top w:val="none" w:sz="0" w:space="0" w:color="auto"/>
            <w:left w:val="none" w:sz="0" w:space="0" w:color="auto"/>
            <w:bottom w:val="none" w:sz="0" w:space="0" w:color="auto"/>
            <w:right w:val="none" w:sz="0" w:space="0" w:color="auto"/>
          </w:divBdr>
        </w:div>
        <w:div w:id="1293484678">
          <w:marLeft w:val="480"/>
          <w:marRight w:val="0"/>
          <w:marTop w:val="0"/>
          <w:marBottom w:val="0"/>
          <w:divBdr>
            <w:top w:val="none" w:sz="0" w:space="0" w:color="auto"/>
            <w:left w:val="none" w:sz="0" w:space="0" w:color="auto"/>
            <w:bottom w:val="none" w:sz="0" w:space="0" w:color="auto"/>
            <w:right w:val="none" w:sz="0" w:space="0" w:color="auto"/>
          </w:divBdr>
        </w:div>
        <w:div w:id="289173182">
          <w:marLeft w:val="480"/>
          <w:marRight w:val="0"/>
          <w:marTop w:val="0"/>
          <w:marBottom w:val="0"/>
          <w:divBdr>
            <w:top w:val="none" w:sz="0" w:space="0" w:color="auto"/>
            <w:left w:val="none" w:sz="0" w:space="0" w:color="auto"/>
            <w:bottom w:val="none" w:sz="0" w:space="0" w:color="auto"/>
            <w:right w:val="none" w:sz="0" w:space="0" w:color="auto"/>
          </w:divBdr>
        </w:div>
        <w:div w:id="1454517104">
          <w:marLeft w:val="480"/>
          <w:marRight w:val="0"/>
          <w:marTop w:val="0"/>
          <w:marBottom w:val="0"/>
          <w:divBdr>
            <w:top w:val="none" w:sz="0" w:space="0" w:color="auto"/>
            <w:left w:val="none" w:sz="0" w:space="0" w:color="auto"/>
            <w:bottom w:val="none" w:sz="0" w:space="0" w:color="auto"/>
            <w:right w:val="none" w:sz="0" w:space="0" w:color="auto"/>
          </w:divBdr>
        </w:div>
        <w:div w:id="1330790631">
          <w:marLeft w:val="480"/>
          <w:marRight w:val="0"/>
          <w:marTop w:val="0"/>
          <w:marBottom w:val="0"/>
          <w:divBdr>
            <w:top w:val="none" w:sz="0" w:space="0" w:color="auto"/>
            <w:left w:val="none" w:sz="0" w:space="0" w:color="auto"/>
            <w:bottom w:val="none" w:sz="0" w:space="0" w:color="auto"/>
            <w:right w:val="none" w:sz="0" w:space="0" w:color="auto"/>
          </w:divBdr>
        </w:div>
        <w:div w:id="543566281">
          <w:marLeft w:val="480"/>
          <w:marRight w:val="0"/>
          <w:marTop w:val="0"/>
          <w:marBottom w:val="0"/>
          <w:divBdr>
            <w:top w:val="none" w:sz="0" w:space="0" w:color="auto"/>
            <w:left w:val="none" w:sz="0" w:space="0" w:color="auto"/>
            <w:bottom w:val="none" w:sz="0" w:space="0" w:color="auto"/>
            <w:right w:val="none" w:sz="0" w:space="0" w:color="auto"/>
          </w:divBdr>
        </w:div>
        <w:div w:id="157304705">
          <w:marLeft w:val="480"/>
          <w:marRight w:val="0"/>
          <w:marTop w:val="0"/>
          <w:marBottom w:val="0"/>
          <w:divBdr>
            <w:top w:val="none" w:sz="0" w:space="0" w:color="auto"/>
            <w:left w:val="none" w:sz="0" w:space="0" w:color="auto"/>
            <w:bottom w:val="none" w:sz="0" w:space="0" w:color="auto"/>
            <w:right w:val="none" w:sz="0" w:space="0" w:color="auto"/>
          </w:divBdr>
        </w:div>
        <w:div w:id="1170221407">
          <w:marLeft w:val="480"/>
          <w:marRight w:val="0"/>
          <w:marTop w:val="0"/>
          <w:marBottom w:val="0"/>
          <w:divBdr>
            <w:top w:val="none" w:sz="0" w:space="0" w:color="auto"/>
            <w:left w:val="none" w:sz="0" w:space="0" w:color="auto"/>
            <w:bottom w:val="none" w:sz="0" w:space="0" w:color="auto"/>
            <w:right w:val="none" w:sz="0" w:space="0" w:color="auto"/>
          </w:divBdr>
        </w:div>
        <w:div w:id="1403288407">
          <w:marLeft w:val="480"/>
          <w:marRight w:val="0"/>
          <w:marTop w:val="0"/>
          <w:marBottom w:val="0"/>
          <w:divBdr>
            <w:top w:val="none" w:sz="0" w:space="0" w:color="auto"/>
            <w:left w:val="none" w:sz="0" w:space="0" w:color="auto"/>
            <w:bottom w:val="none" w:sz="0" w:space="0" w:color="auto"/>
            <w:right w:val="none" w:sz="0" w:space="0" w:color="auto"/>
          </w:divBdr>
        </w:div>
        <w:div w:id="725372754">
          <w:marLeft w:val="480"/>
          <w:marRight w:val="0"/>
          <w:marTop w:val="0"/>
          <w:marBottom w:val="0"/>
          <w:divBdr>
            <w:top w:val="none" w:sz="0" w:space="0" w:color="auto"/>
            <w:left w:val="none" w:sz="0" w:space="0" w:color="auto"/>
            <w:bottom w:val="none" w:sz="0" w:space="0" w:color="auto"/>
            <w:right w:val="none" w:sz="0" w:space="0" w:color="auto"/>
          </w:divBdr>
        </w:div>
        <w:div w:id="1056928095">
          <w:marLeft w:val="480"/>
          <w:marRight w:val="0"/>
          <w:marTop w:val="0"/>
          <w:marBottom w:val="0"/>
          <w:divBdr>
            <w:top w:val="none" w:sz="0" w:space="0" w:color="auto"/>
            <w:left w:val="none" w:sz="0" w:space="0" w:color="auto"/>
            <w:bottom w:val="none" w:sz="0" w:space="0" w:color="auto"/>
            <w:right w:val="none" w:sz="0" w:space="0" w:color="auto"/>
          </w:divBdr>
        </w:div>
        <w:div w:id="181893620">
          <w:marLeft w:val="480"/>
          <w:marRight w:val="0"/>
          <w:marTop w:val="0"/>
          <w:marBottom w:val="0"/>
          <w:divBdr>
            <w:top w:val="none" w:sz="0" w:space="0" w:color="auto"/>
            <w:left w:val="none" w:sz="0" w:space="0" w:color="auto"/>
            <w:bottom w:val="none" w:sz="0" w:space="0" w:color="auto"/>
            <w:right w:val="none" w:sz="0" w:space="0" w:color="auto"/>
          </w:divBdr>
        </w:div>
        <w:div w:id="303658943">
          <w:marLeft w:val="480"/>
          <w:marRight w:val="0"/>
          <w:marTop w:val="0"/>
          <w:marBottom w:val="0"/>
          <w:divBdr>
            <w:top w:val="none" w:sz="0" w:space="0" w:color="auto"/>
            <w:left w:val="none" w:sz="0" w:space="0" w:color="auto"/>
            <w:bottom w:val="none" w:sz="0" w:space="0" w:color="auto"/>
            <w:right w:val="none" w:sz="0" w:space="0" w:color="auto"/>
          </w:divBdr>
        </w:div>
        <w:div w:id="571231834">
          <w:marLeft w:val="480"/>
          <w:marRight w:val="0"/>
          <w:marTop w:val="0"/>
          <w:marBottom w:val="0"/>
          <w:divBdr>
            <w:top w:val="none" w:sz="0" w:space="0" w:color="auto"/>
            <w:left w:val="none" w:sz="0" w:space="0" w:color="auto"/>
            <w:bottom w:val="none" w:sz="0" w:space="0" w:color="auto"/>
            <w:right w:val="none" w:sz="0" w:space="0" w:color="auto"/>
          </w:divBdr>
        </w:div>
        <w:div w:id="547033783">
          <w:marLeft w:val="480"/>
          <w:marRight w:val="0"/>
          <w:marTop w:val="0"/>
          <w:marBottom w:val="0"/>
          <w:divBdr>
            <w:top w:val="none" w:sz="0" w:space="0" w:color="auto"/>
            <w:left w:val="none" w:sz="0" w:space="0" w:color="auto"/>
            <w:bottom w:val="none" w:sz="0" w:space="0" w:color="auto"/>
            <w:right w:val="none" w:sz="0" w:space="0" w:color="auto"/>
          </w:divBdr>
        </w:div>
        <w:div w:id="592205237">
          <w:marLeft w:val="480"/>
          <w:marRight w:val="0"/>
          <w:marTop w:val="0"/>
          <w:marBottom w:val="0"/>
          <w:divBdr>
            <w:top w:val="none" w:sz="0" w:space="0" w:color="auto"/>
            <w:left w:val="none" w:sz="0" w:space="0" w:color="auto"/>
            <w:bottom w:val="none" w:sz="0" w:space="0" w:color="auto"/>
            <w:right w:val="none" w:sz="0" w:space="0" w:color="auto"/>
          </w:divBdr>
        </w:div>
        <w:div w:id="1037200663">
          <w:marLeft w:val="480"/>
          <w:marRight w:val="0"/>
          <w:marTop w:val="0"/>
          <w:marBottom w:val="0"/>
          <w:divBdr>
            <w:top w:val="none" w:sz="0" w:space="0" w:color="auto"/>
            <w:left w:val="none" w:sz="0" w:space="0" w:color="auto"/>
            <w:bottom w:val="none" w:sz="0" w:space="0" w:color="auto"/>
            <w:right w:val="none" w:sz="0" w:space="0" w:color="auto"/>
          </w:divBdr>
        </w:div>
        <w:div w:id="580220285">
          <w:marLeft w:val="480"/>
          <w:marRight w:val="0"/>
          <w:marTop w:val="0"/>
          <w:marBottom w:val="0"/>
          <w:divBdr>
            <w:top w:val="none" w:sz="0" w:space="0" w:color="auto"/>
            <w:left w:val="none" w:sz="0" w:space="0" w:color="auto"/>
            <w:bottom w:val="none" w:sz="0" w:space="0" w:color="auto"/>
            <w:right w:val="none" w:sz="0" w:space="0" w:color="auto"/>
          </w:divBdr>
        </w:div>
        <w:div w:id="475071562">
          <w:marLeft w:val="480"/>
          <w:marRight w:val="0"/>
          <w:marTop w:val="0"/>
          <w:marBottom w:val="0"/>
          <w:divBdr>
            <w:top w:val="none" w:sz="0" w:space="0" w:color="auto"/>
            <w:left w:val="none" w:sz="0" w:space="0" w:color="auto"/>
            <w:bottom w:val="none" w:sz="0" w:space="0" w:color="auto"/>
            <w:right w:val="none" w:sz="0" w:space="0" w:color="auto"/>
          </w:divBdr>
        </w:div>
        <w:div w:id="428622099">
          <w:marLeft w:val="480"/>
          <w:marRight w:val="0"/>
          <w:marTop w:val="0"/>
          <w:marBottom w:val="0"/>
          <w:divBdr>
            <w:top w:val="none" w:sz="0" w:space="0" w:color="auto"/>
            <w:left w:val="none" w:sz="0" w:space="0" w:color="auto"/>
            <w:bottom w:val="none" w:sz="0" w:space="0" w:color="auto"/>
            <w:right w:val="none" w:sz="0" w:space="0" w:color="auto"/>
          </w:divBdr>
        </w:div>
        <w:div w:id="1127813803">
          <w:marLeft w:val="480"/>
          <w:marRight w:val="0"/>
          <w:marTop w:val="0"/>
          <w:marBottom w:val="0"/>
          <w:divBdr>
            <w:top w:val="none" w:sz="0" w:space="0" w:color="auto"/>
            <w:left w:val="none" w:sz="0" w:space="0" w:color="auto"/>
            <w:bottom w:val="none" w:sz="0" w:space="0" w:color="auto"/>
            <w:right w:val="none" w:sz="0" w:space="0" w:color="auto"/>
          </w:divBdr>
        </w:div>
        <w:div w:id="1046758839">
          <w:marLeft w:val="480"/>
          <w:marRight w:val="0"/>
          <w:marTop w:val="0"/>
          <w:marBottom w:val="0"/>
          <w:divBdr>
            <w:top w:val="none" w:sz="0" w:space="0" w:color="auto"/>
            <w:left w:val="none" w:sz="0" w:space="0" w:color="auto"/>
            <w:bottom w:val="none" w:sz="0" w:space="0" w:color="auto"/>
            <w:right w:val="none" w:sz="0" w:space="0" w:color="auto"/>
          </w:divBdr>
        </w:div>
        <w:div w:id="1353384964">
          <w:marLeft w:val="480"/>
          <w:marRight w:val="0"/>
          <w:marTop w:val="0"/>
          <w:marBottom w:val="0"/>
          <w:divBdr>
            <w:top w:val="none" w:sz="0" w:space="0" w:color="auto"/>
            <w:left w:val="none" w:sz="0" w:space="0" w:color="auto"/>
            <w:bottom w:val="none" w:sz="0" w:space="0" w:color="auto"/>
            <w:right w:val="none" w:sz="0" w:space="0" w:color="auto"/>
          </w:divBdr>
        </w:div>
        <w:div w:id="796723687">
          <w:marLeft w:val="480"/>
          <w:marRight w:val="0"/>
          <w:marTop w:val="0"/>
          <w:marBottom w:val="0"/>
          <w:divBdr>
            <w:top w:val="none" w:sz="0" w:space="0" w:color="auto"/>
            <w:left w:val="none" w:sz="0" w:space="0" w:color="auto"/>
            <w:bottom w:val="none" w:sz="0" w:space="0" w:color="auto"/>
            <w:right w:val="none" w:sz="0" w:space="0" w:color="auto"/>
          </w:divBdr>
        </w:div>
        <w:div w:id="1829591114">
          <w:marLeft w:val="480"/>
          <w:marRight w:val="0"/>
          <w:marTop w:val="0"/>
          <w:marBottom w:val="0"/>
          <w:divBdr>
            <w:top w:val="none" w:sz="0" w:space="0" w:color="auto"/>
            <w:left w:val="none" w:sz="0" w:space="0" w:color="auto"/>
            <w:bottom w:val="none" w:sz="0" w:space="0" w:color="auto"/>
            <w:right w:val="none" w:sz="0" w:space="0" w:color="auto"/>
          </w:divBdr>
        </w:div>
        <w:div w:id="2047414094">
          <w:marLeft w:val="480"/>
          <w:marRight w:val="0"/>
          <w:marTop w:val="0"/>
          <w:marBottom w:val="0"/>
          <w:divBdr>
            <w:top w:val="none" w:sz="0" w:space="0" w:color="auto"/>
            <w:left w:val="none" w:sz="0" w:space="0" w:color="auto"/>
            <w:bottom w:val="none" w:sz="0" w:space="0" w:color="auto"/>
            <w:right w:val="none" w:sz="0" w:space="0" w:color="auto"/>
          </w:divBdr>
        </w:div>
        <w:div w:id="1976640556">
          <w:marLeft w:val="480"/>
          <w:marRight w:val="0"/>
          <w:marTop w:val="0"/>
          <w:marBottom w:val="0"/>
          <w:divBdr>
            <w:top w:val="none" w:sz="0" w:space="0" w:color="auto"/>
            <w:left w:val="none" w:sz="0" w:space="0" w:color="auto"/>
            <w:bottom w:val="none" w:sz="0" w:space="0" w:color="auto"/>
            <w:right w:val="none" w:sz="0" w:space="0" w:color="auto"/>
          </w:divBdr>
        </w:div>
        <w:div w:id="2088116386">
          <w:marLeft w:val="480"/>
          <w:marRight w:val="0"/>
          <w:marTop w:val="0"/>
          <w:marBottom w:val="0"/>
          <w:divBdr>
            <w:top w:val="none" w:sz="0" w:space="0" w:color="auto"/>
            <w:left w:val="none" w:sz="0" w:space="0" w:color="auto"/>
            <w:bottom w:val="none" w:sz="0" w:space="0" w:color="auto"/>
            <w:right w:val="none" w:sz="0" w:space="0" w:color="auto"/>
          </w:divBdr>
        </w:div>
        <w:div w:id="1537278881">
          <w:marLeft w:val="480"/>
          <w:marRight w:val="0"/>
          <w:marTop w:val="0"/>
          <w:marBottom w:val="0"/>
          <w:divBdr>
            <w:top w:val="none" w:sz="0" w:space="0" w:color="auto"/>
            <w:left w:val="none" w:sz="0" w:space="0" w:color="auto"/>
            <w:bottom w:val="none" w:sz="0" w:space="0" w:color="auto"/>
            <w:right w:val="none" w:sz="0" w:space="0" w:color="auto"/>
          </w:divBdr>
        </w:div>
        <w:div w:id="1589315715">
          <w:marLeft w:val="480"/>
          <w:marRight w:val="0"/>
          <w:marTop w:val="0"/>
          <w:marBottom w:val="0"/>
          <w:divBdr>
            <w:top w:val="none" w:sz="0" w:space="0" w:color="auto"/>
            <w:left w:val="none" w:sz="0" w:space="0" w:color="auto"/>
            <w:bottom w:val="none" w:sz="0" w:space="0" w:color="auto"/>
            <w:right w:val="none" w:sz="0" w:space="0" w:color="auto"/>
          </w:divBdr>
        </w:div>
        <w:div w:id="286858557">
          <w:marLeft w:val="480"/>
          <w:marRight w:val="0"/>
          <w:marTop w:val="0"/>
          <w:marBottom w:val="0"/>
          <w:divBdr>
            <w:top w:val="none" w:sz="0" w:space="0" w:color="auto"/>
            <w:left w:val="none" w:sz="0" w:space="0" w:color="auto"/>
            <w:bottom w:val="none" w:sz="0" w:space="0" w:color="auto"/>
            <w:right w:val="none" w:sz="0" w:space="0" w:color="auto"/>
          </w:divBdr>
        </w:div>
        <w:div w:id="959994638">
          <w:marLeft w:val="480"/>
          <w:marRight w:val="0"/>
          <w:marTop w:val="0"/>
          <w:marBottom w:val="0"/>
          <w:divBdr>
            <w:top w:val="none" w:sz="0" w:space="0" w:color="auto"/>
            <w:left w:val="none" w:sz="0" w:space="0" w:color="auto"/>
            <w:bottom w:val="none" w:sz="0" w:space="0" w:color="auto"/>
            <w:right w:val="none" w:sz="0" w:space="0" w:color="auto"/>
          </w:divBdr>
        </w:div>
        <w:div w:id="4482817">
          <w:marLeft w:val="480"/>
          <w:marRight w:val="0"/>
          <w:marTop w:val="0"/>
          <w:marBottom w:val="0"/>
          <w:divBdr>
            <w:top w:val="none" w:sz="0" w:space="0" w:color="auto"/>
            <w:left w:val="none" w:sz="0" w:space="0" w:color="auto"/>
            <w:bottom w:val="none" w:sz="0" w:space="0" w:color="auto"/>
            <w:right w:val="none" w:sz="0" w:space="0" w:color="auto"/>
          </w:divBdr>
        </w:div>
        <w:div w:id="1637683593">
          <w:marLeft w:val="480"/>
          <w:marRight w:val="0"/>
          <w:marTop w:val="0"/>
          <w:marBottom w:val="0"/>
          <w:divBdr>
            <w:top w:val="none" w:sz="0" w:space="0" w:color="auto"/>
            <w:left w:val="none" w:sz="0" w:space="0" w:color="auto"/>
            <w:bottom w:val="none" w:sz="0" w:space="0" w:color="auto"/>
            <w:right w:val="none" w:sz="0" w:space="0" w:color="auto"/>
          </w:divBdr>
        </w:div>
        <w:div w:id="1303583043">
          <w:marLeft w:val="480"/>
          <w:marRight w:val="0"/>
          <w:marTop w:val="0"/>
          <w:marBottom w:val="0"/>
          <w:divBdr>
            <w:top w:val="none" w:sz="0" w:space="0" w:color="auto"/>
            <w:left w:val="none" w:sz="0" w:space="0" w:color="auto"/>
            <w:bottom w:val="none" w:sz="0" w:space="0" w:color="auto"/>
            <w:right w:val="none" w:sz="0" w:space="0" w:color="auto"/>
          </w:divBdr>
        </w:div>
        <w:div w:id="1638490196">
          <w:marLeft w:val="480"/>
          <w:marRight w:val="0"/>
          <w:marTop w:val="0"/>
          <w:marBottom w:val="0"/>
          <w:divBdr>
            <w:top w:val="none" w:sz="0" w:space="0" w:color="auto"/>
            <w:left w:val="none" w:sz="0" w:space="0" w:color="auto"/>
            <w:bottom w:val="none" w:sz="0" w:space="0" w:color="auto"/>
            <w:right w:val="none" w:sz="0" w:space="0" w:color="auto"/>
          </w:divBdr>
        </w:div>
        <w:div w:id="756438165">
          <w:marLeft w:val="480"/>
          <w:marRight w:val="0"/>
          <w:marTop w:val="0"/>
          <w:marBottom w:val="0"/>
          <w:divBdr>
            <w:top w:val="none" w:sz="0" w:space="0" w:color="auto"/>
            <w:left w:val="none" w:sz="0" w:space="0" w:color="auto"/>
            <w:bottom w:val="none" w:sz="0" w:space="0" w:color="auto"/>
            <w:right w:val="none" w:sz="0" w:space="0" w:color="auto"/>
          </w:divBdr>
        </w:div>
        <w:div w:id="302464227">
          <w:marLeft w:val="480"/>
          <w:marRight w:val="0"/>
          <w:marTop w:val="0"/>
          <w:marBottom w:val="0"/>
          <w:divBdr>
            <w:top w:val="none" w:sz="0" w:space="0" w:color="auto"/>
            <w:left w:val="none" w:sz="0" w:space="0" w:color="auto"/>
            <w:bottom w:val="none" w:sz="0" w:space="0" w:color="auto"/>
            <w:right w:val="none" w:sz="0" w:space="0" w:color="auto"/>
          </w:divBdr>
        </w:div>
        <w:div w:id="1468163564">
          <w:marLeft w:val="480"/>
          <w:marRight w:val="0"/>
          <w:marTop w:val="0"/>
          <w:marBottom w:val="0"/>
          <w:divBdr>
            <w:top w:val="none" w:sz="0" w:space="0" w:color="auto"/>
            <w:left w:val="none" w:sz="0" w:space="0" w:color="auto"/>
            <w:bottom w:val="none" w:sz="0" w:space="0" w:color="auto"/>
            <w:right w:val="none" w:sz="0" w:space="0" w:color="auto"/>
          </w:divBdr>
        </w:div>
        <w:div w:id="1652951986">
          <w:marLeft w:val="480"/>
          <w:marRight w:val="0"/>
          <w:marTop w:val="0"/>
          <w:marBottom w:val="0"/>
          <w:divBdr>
            <w:top w:val="none" w:sz="0" w:space="0" w:color="auto"/>
            <w:left w:val="none" w:sz="0" w:space="0" w:color="auto"/>
            <w:bottom w:val="none" w:sz="0" w:space="0" w:color="auto"/>
            <w:right w:val="none" w:sz="0" w:space="0" w:color="auto"/>
          </w:divBdr>
        </w:div>
        <w:div w:id="863056963">
          <w:marLeft w:val="480"/>
          <w:marRight w:val="0"/>
          <w:marTop w:val="0"/>
          <w:marBottom w:val="0"/>
          <w:divBdr>
            <w:top w:val="none" w:sz="0" w:space="0" w:color="auto"/>
            <w:left w:val="none" w:sz="0" w:space="0" w:color="auto"/>
            <w:bottom w:val="none" w:sz="0" w:space="0" w:color="auto"/>
            <w:right w:val="none" w:sz="0" w:space="0" w:color="auto"/>
          </w:divBdr>
        </w:div>
        <w:div w:id="920717887">
          <w:marLeft w:val="480"/>
          <w:marRight w:val="0"/>
          <w:marTop w:val="0"/>
          <w:marBottom w:val="0"/>
          <w:divBdr>
            <w:top w:val="none" w:sz="0" w:space="0" w:color="auto"/>
            <w:left w:val="none" w:sz="0" w:space="0" w:color="auto"/>
            <w:bottom w:val="none" w:sz="0" w:space="0" w:color="auto"/>
            <w:right w:val="none" w:sz="0" w:space="0" w:color="auto"/>
          </w:divBdr>
        </w:div>
        <w:div w:id="666206012">
          <w:marLeft w:val="480"/>
          <w:marRight w:val="0"/>
          <w:marTop w:val="0"/>
          <w:marBottom w:val="0"/>
          <w:divBdr>
            <w:top w:val="none" w:sz="0" w:space="0" w:color="auto"/>
            <w:left w:val="none" w:sz="0" w:space="0" w:color="auto"/>
            <w:bottom w:val="none" w:sz="0" w:space="0" w:color="auto"/>
            <w:right w:val="none" w:sz="0" w:space="0" w:color="auto"/>
          </w:divBdr>
        </w:div>
        <w:div w:id="251161968">
          <w:marLeft w:val="480"/>
          <w:marRight w:val="0"/>
          <w:marTop w:val="0"/>
          <w:marBottom w:val="0"/>
          <w:divBdr>
            <w:top w:val="none" w:sz="0" w:space="0" w:color="auto"/>
            <w:left w:val="none" w:sz="0" w:space="0" w:color="auto"/>
            <w:bottom w:val="none" w:sz="0" w:space="0" w:color="auto"/>
            <w:right w:val="none" w:sz="0" w:space="0" w:color="auto"/>
          </w:divBdr>
        </w:div>
        <w:div w:id="305939808">
          <w:marLeft w:val="480"/>
          <w:marRight w:val="0"/>
          <w:marTop w:val="0"/>
          <w:marBottom w:val="0"/>
          <w:divBdr>
            <w:top w:val="none" w:sz="0" w:space="0" w:color="auto"/>
            <w:left w:val="none" w:sz="0" w:space="0" w:color="auto"/>
            <w:bottom w:val="none" w:sz="0" w:space="0" w:color="auto"/>
            <w:right w:val="none" w:sz="0" w:space="0" w:color="auto"/>
          </w:divBdr>
        </w:div>
        <w:div w:id="1630744358">
          <w:marLeft w:val="480"/>
          <w:marRight w:val="0"/>
          <w:marTop w:val="0"/>
          <w:marBottom w:val="0"/>
          <w:divBdr>
            <w:top w:val="none" w:sz="0" w:space="0" w:color="auto"/>
            <w:left w:val="none" w:sz="0" w:space="0" w:color="auto"/>
            <w:bottom w:val="none" w:sz="0" w:space="0" w:color="auto"/>
            <w:right w:val="none" w:sz="0" w:space="0" w:color="auto"/>
          </w:divBdr>
        </w:div>
        <w:div w:id="462385421">
          <w:marLeft w:val="480"/>
          <w:marRight w:val="0"/>
          <w:marTop w:val="0"/>
          <w:marBottom w:val="0"/>
          <w:divBdr>
            <w:top w:val="none" w:sz="0" w:space="0" w:color="auto"/>
            <w:left w:val="none" w:sz="0" w:space="0" w:color="auto"/>
            <w:bottom w:val="none" w:sz="0" w:space="0" w:color="auto"/>
            <w:right w:val="none" w:sz="0" w:space="0" w:color="auto"/>
          </w:divBdr>
        </w:div>
        <w:div w:id="1346205858">
          <w:marLeft w:val="480"/>
          <w:marRight w:val="0"/>
          <w:marTop w:val="0"/>
          <w:marBottom w:val="0"/>
          <w:divBdr>
            <w:top w:val="none" w:sz="0" w:space="0" w:color="auto"/>
            <w:left w:val="none" w:sz="0" w:space="0" w:color="auto"/>
            <w:bottom w:val="none" w:sz="0" w:space="0" w:color="auto"/>
            <w:right w:val="none" w:sz="0" w:space="0" w:color="auto"/>
          </w:divBdr>
        </w:div>
        <w:div w:id="1603219314">
          <w:marLeft w:val="480"/>
          <w:marRight w:val="0"/>
          <w:marTop w:val="0"/>
          <w:marBottom w:val="0"/>
          <w:divBdr>
            <w:top w:val="none" w:sz="0" w:space="0" w:color="auto"/>
            <w:left w:val="none" w:sz="0" w:space="0" w:color="auto"/>
            <w:bottom w:val="none" w:sz="0" w:space="0" w:color="auto"/>
            <w:right w:val="none" w:sz="0" w:space="0" w:color="auto"/>
          </w:divBdr>
        </w:div>
        <w:div w:id="1745757724">
          <w:marLeft w:val="480"/>
          <w:marRight w:val="0"/>
          <w:marTop w:val="0"/>
          <w:marBottom w:val="0"/>
          <w:divBdr>
            <w:top w:val="none" w:sz="0" w:space="0" w:color="auto"/>
            <w:left w:val="none" w:sz="0" w:space="0" w:color="auto"/>
            <w:bottom w:val="none" w:sz="0" w:space="0" w:color="auto"/>
            <w:right w:val="none" w:sz="0" w:space="0" w:color="auto"/>
          </w:divBdr>
        </w:div>
        <w:div w:id="874775003">
          <w:marLeft w:val="480"/>
          <w:marRight w:val="0"/>
          <w:marTop w:val="0"/>
          <w:marBottom w:val="0"/>
          <w:divBdr>
            <w:top w:val="none" w:sz="0" w:space="0" w:color="auto"/>
            <w:left w:val="none" w:sz="0" w:space="0" w:color="auto"/>
            <w:bottom w:val="none" w:sz="0" w:space="0" w:color="auto"/>
            <w:right w:val="none" w:sz="0" w:space="0" w:color="auto"/>
          </w:divBdr>
        </w:div>
        <w:div w:id="405228070">
          <w:marLeft w:val="480"/>
          <w:marRight w:val="0"/>
          <w:marTop w:val="0"/>
          <w:marBottom w:val="0"/>
          <w:divBdr>
            <w:top w:val="none" w:sz="0" w:space="0" w:color="auto"/>
            <w:left w:val="none" w:sz="0" w:space="0" w:color="auto"/>
            <w:bottom w:val="none" w:sz="0" w:space="0" w:color="auto"/>
            <w:right w:val="none" w:sz="0" w:space="0" w:color="auto"/>
          </w:divBdr>
        </w:div>
      </w:divsChild>
    </w:div>
    <w:div w:id="922105607">
      <w:bodyDiv w:val="1"/>
      <w:marLeft w:val="0"/>
      <w:marRight w:val="0"/>
      <w:marTop w:val="0"/>
      <w:marBottom w:val="0"/>
      <w:divBdr>
        <w:top w:val="none" w:sz="0" w:space="0" w:color="auto"/>
        <w:left w:val="none" w:sz="0" w:space="0" w:color="auto"/>
        <w:bottom w:val="none" w:sz="0" w:space="0" w:color="auto"/>
        <w:right w:val="none" w:sz="0" w:space="0" w:color="auto"/>
      </w:divBdr>
    </w:div>
    <w:div w:id="922496822">
      <w:marLeft w:val="480"/>
      <w:marRight w:val="0"/>
      <w:marTop w:val="0"/>
      <w:marBottom w:val="0"/>
      <w:divBdr>
        <w:top w:val="none" w:sz="0" w:space="0" w:color="auto"/>
        <w:left w:val="none" w:sz="0" w:space="0" w:color="auto"/>
        <w:bottom w:val="none" w:sz="0" w:space="0" w:color="auto"/>
        <w:right w:val="none" w:sz="0" w:space="0" w:color="auto"/>
      </w:divBdr>
    </w:div>
    <w:div w:id="922761565">
      <w:marLeft w:val="480"/>
      <w:marRight w:val="0"/>
      <w:marTop w:val="0"/>
      <w:marBottom w:val="0"/>
      <w:divBdr>
        <w:top w:val="none" w:sz="0" w:space="0" w:color="auto"/>
        <w:left w:val="none" w:sz="0" w:space="0" w:color="auto"/>
        <w:bottom w:val="none" w:sz="0" w:space="0" w:color="auto"/>
        <w:right w:val="none" w:sz="0" w:space="0" w:color="auto"/>
      </w:divBdr>
    </w:div>
    <w:div w:id="922764288">
      <w:bodyDiv w:val="1"/>
      <w:marLeft w:val="0"/>
      <w:marRight w:val="0"/>
      <w:marTop w:val="0"/>
      <w:marBottom w:val="0"/>
      <w:divBdr>
        <w:top w:val="none" w:sz="0" w:space="0" w:color="auto"/>
        <w:left w:val="none" w:sz="0" w:space="0" w:color="auto"/>
        <w:bottom w:val="none" w:sz="0" w:space="0" w:color="auto"/>
        <w:right w:val="none" w:sz="0" w:space="0" w:color="auto"/>
      </w:divBdr>
    </w:div>
    <w:div w:id="922910496">
      <w:marLeft w:val="480"/>
      <w:marRight w:val="0"/>
      <w:marTop w:val="0"/>
      <w:marBottom w:val="0"/>
      <w:divBdr>
        <w:top w:val="none" w:sz="0" w:space="0" w:color="auto"/>
        <w:left w:val="none" w:sz="0" w:space="0" w:color="auto"/>
        <w:bottom w:val="none" w:sz="0" w:space="0" w:color="auto"/>
        <w:right w:val="none" w:sz="0" w:space="0" w:color="auto"/>
      </w:divBdr>
    </w:div>
    <w:div w:id="923416883">
      <w:bodyDiv w:val="1"/>
      <w:marLeft w:val="0"/>
      <w:marRight w:val="0"/>
      <w:marTop w:val="0"/>
      <w:marBottom w:val="0"/>
      <w:divBdr>
        <w:top w:val="none" w:sz="0" w:space="0" w:color="auto"/>
        <w:left w:val="none" w:sz="0" w:space="0" w:color="auto"/>
        <w:bottom w:val="none" w:sz="0" w:space="0" w:color="auto"/>
        <w:right w:val="none" w:sz="0" w:space="0" w:color="auto"/>
      </w:divBdr>
    </w:div>
    <w:div w:id="924387454">
      <w:marLeft w:val="480"/>
      <w:marRight w:val="0"/>
      <w:marTop w:val="0"/>
      <w:marBottom w:val="0"/>
      <w:divBdr>
        <w:top w:val="none" w:sz="0" w:space="0" w:color="auto"/>
        <w:left w:val="none" w:sz="0" w:space="0" w:color="auto"/>
        <w:bottom w:val="none" w:sz="0" w:space="0" w:color="auto"/>
        <w:right w:val="none" w:sz="0" w:space="0" w:color="auto"/>
      </w:divBdr>
    </w:div>
    <w:div w:id="924456176">
      <w:marLeft w:val="480"/>
      <w:marRight w:val="0"/>
      <w:marTop w:val="0"/>
      <w:marBottom w:val="0"/>
      <w:divBdr>
        <w:top w:val="none" w:sz="0" w:space="0" w:color="auto"/>
        <w:left w:val="none" w:sz="0" w:space="0" w:color="auto"/>
        <w:bottom w:val="none" w:sz="0" w:space="0" w:color="auto"/>
        <w:right w:val="none" w:sz="0" w:space="0" w:color="auto"/>
      </w:divBdr>
    </w:div>
    <w:div w:id="924802478">
      <w:marLeft w:val="480"/>
      <w:marRight w:val="0"/>
      <w:marTop w:val="0"/>
      <w:marBottom w:val="0"/>
      <w:divBdr>
        <w:top w:val="none" w:sz="0" w:space="0" w:color="auto"/>
        <w:left w:val="none" w:sz="0" w:space="0" w:color="auto"/>
        <w:bottom w:val="none" w:sz="0" w:space="0" w:color="auto"/>
        <w:right w:val="none" w:sz="0" w:space="0" w:color="auto"/>
      </w:divBdr>
    </w:div>
    <w:div w:id="924847498">
      <w:bodyDiv w:val="1"/>
      <w:marLeft w:val="0"/>
      <w:marRight w:val="0"/>
      <w:marTop w:val="0"/>
      <w:marBottom w:val="0"/>
      <w:divBdr>
        <w:top w:val="none" w:sz="0" w:space="0" w:color="auto"/>
        <w:left w:val="none" w:sz="0" w:space="0" w:color="auto"/>
        <w:bottom w:val="none" w:sz="0" w:space="0" w:color="auto"/>
        <w:right w:val="none" w:sz="0" w:space="0" w:color="auto"/>
      </w:divBdr>
    </w:div>
    <w:div w:id="925186615">
      <w:bodyDiv w:val="1"/>
      <w:marLeft w:val="0"/>
      <w:marRight w:val="0"/>
      <w:marTop w:val="0"/>
      <w:marBottom w:val="0"/>
      <w:divBdr>
        <w:top w:val="none" w:sz="0" w:space="0" w:color="auto"/>
        <w:left w:val="none" w:sz="0" w:space="0" w:color="auto"/>
        <w:bottom w:val="none" w:sz="0" w:space="0" w:color="auto"/>
        <w:right w:val="none" w:sz="0" w:space="0" w:color="auto"/>
      </w:divBdr>
    </w:div>
    <w:div w:id="925193975">
      <w:marLeft w:val="480"/>
      <w:marRight w:val="0"/>
      <w:marTop w:val="0"/>
      <w:marBottom w:val="0"/>
      <w:divBdr>
        <w:top w:val="none" w:sz="0" w:space="0" w:color="auto"/>
        <w:left w:val="none" w:sz="0" w:space="0" w:color="auto"/>
        <w:bottom w:val="none" w:sz="0" w:space="0" w:color="auto"/>
        <w:right w:val="none" w:sz="0" w:space="0" w:color="auto"/>
      </w:divBdr>
    </w:div>
    <w:div w:id="925457072">
      <w:marLeft w:val="480"/>
      <w:marRight w:val="0"/>
      <w:marTop w:val="0"/>
      <w:marBottom w:val="0"/>
      <w:divBdr>
        <w:top w:val="none" w:sz="0" w:space="0" w:color="auto"/>
        <w:left w:val="none" w:sz="0" w:space="0" w:color="auto"/>
        <w:bottom w:val="none" w:sz="0" w:space="0" w:color="auto"/>
        <w:right w:val="none" w:sz="0" w:space="0" w:color="auto"/>
      </w:divBdr>
    </w:div>
    <w:div w:id="926497478">
      <w:bodyDiv w:val="1"/>
      <w:marLeft w:val="0"/>
      <w:marRight w:val="0"/>
      <w:marTop w:val="0"/>
      <w:marBottom w:val="0"/>
      <w:divBdr>
        <w:top w:val="none" w:sz="0" w:space="0" w:color="auto"/>
        <w:left w:val="none" w:sz="0" w:space="0" w:color="auto"/>
        <w:bottom w:val="none" w:sz="0" w:space="0" w:color="auto"/>
        <w:right w:val="none" w:sz="0" w:space="0" w:color="auto"/>
      </w:divBdr>
    </w:div>
    <w:div w:id="926887571">
      <w:marLeft w:val="480"/>
      <w:marRight w:val="0"/>
      <w:marTop w:val="0"/>
      <w:marBottom w:val="0"/>
      <w:divBdr>
        <w:top w:val="none" w:sz="0" w:space="0" w:color="auto"/>
        <w:left w:val="none" w:sz="0" w:space="0" w:color="auto"/>
        <w:bottom w:val="none" w:sz="0" w:space="0" w:color="auto"/>
        <w:right w:val="none" w:sz="0" w:space="0" w:color="auto"/>
      </w:divBdr>
    </w:div>
    <w:div w:id="927811973">
      <w:marLeft w:val="480"/>
      <w:marRight w:val="0"/>
      <w:marTop w:val="0"/>
      <w:marBottom w:val="0"/>
      <w:divBdr>
        <w:top w:val="none" w:sz="0" w:space="0" w:color="auto"/>
        <w:left w:val="none" w:sz="0" w:space="0" w:color="auto"/>
        <w:bottom w:val="none" w:sz="0" w:space="0" w:color="auto"/>
        <w:right w:val="none" w:sz="0" w:space="0" w:color="auto"/>
      </w:divBdr>
    </w:div>
    <w:div w:id="927813941">
      <w:bodyDiv w:val="1"/>
      <w:marLeft w:val="0"/>
      <w:marRight w:val="0"/>
      <w:marTop w:val="0"/>
      <w:marBottom w:val="0"/>
      <w:divBdr>
        <w:top w:val="none" w:sz="0" w:space="0" w:color="auto"/>
        <w:left w:val="none" w:sz="0" w:space="0" w:color="auto"/>
        <w:bottom w:val="none" w:sz="0" w:space="0" w:color="auto"/>
        <w:right w:val="none" w:sz="0" w:space="0" w:color="auto"/>
      </w:divBdr>
    </w:div>
    <w:div w:id="927890690">
      <w:marLeft w:val="480"/>
      <w:marRight w:val="0"/>
      <w:marTop w:val="0"/>
      <w:marBottom w:val="0"/>
      <w:divBdr>
        <w:top w:val="none" w:sz="0" w:space="0" w:color="auto"/>
        <w:left w:val="none" w:sz="0" w:space="0" w:color="auto"/>
        <w:bottom w:val="none" w:sz="0" w:space="0" w:color="auto"/>
        <w:right w:val="none" w:sz="0" w:space="0" w:color="auto"/>
      </w:divBdr>
    </w:div>
    <w:div w:id="928463778">
      <w:marLeft w:val="480"/>
      <w:marRight w:val="0"/>
      <w:marTop w:val="0"/>
      <w:marBottom w:val="0"/>
      <w:divBdr>
        <w:top w:val="none" w:sz="0" w:space="0" w:color="auto"/>
        <w:left w:val="none" w:sz="0" w:space="0" w:color="auto"/>
        <w:bottom w:val="none" w:sz="0" w:space="0" w:color="auto"/>
        <w:right w:val="none" w:sz="0" w:space="0" w:color="auto"/>
      </w:divBdr>
    </w:div>
    <w:div w:id="929002740">
      <w:marLeft w:val="480"/>
      <w:marRight w:val="0"/>
      <w:marTop w:val="0"/>
      <w:marBottom w:val="0"/>
      <w:divBdr>
        <w:top w:val="none" w:sz="0" w:space="0" w:color="auto"/>
        <w:left w:val="none" w:sz="0" w:space="0" w:color="auto"/>
        <w:bottom w:val="none" w:sz="0" w:space="0" w:color="auto"/>
        <w:right w:val="none" w:sz="0" w:space="0" w:color="auto"/>
      </w:divBdr>
    </w:div>
    <w:div w:id="929578656">
      <w:bodyDiv w:val="1"/>
      <w:marLeft w:val="0"/>
      <w:marRight w:val="0"/>
      <w:marTop w:val="0"/>
      <w:marBottom w:val="0"/>
      <w:divBdr>
        <w:top w:val="none" w:sz="0" w:space="0" w:color="auto"/>
        <w:left w:val="none" w:sz="0" w:space="0" w:color="auto"/>
        <w:bottom w:val="none" w:sz="0" w:space="0" w:color="auto"/>
        <w:right w:val="none" w:sz="0" w:space="0" w:color="auto"/>
      </w:divBdr>
    </w:div>
    <w:div w:id="929892556">
      <w:marLeft w:val="480"/>
      <w:marRight w:val="0"/>
      <w:marTop w:val="0"/>
      <w:marBottom w:val="0"/>
      <w:divBdr>
        <w:top w:val="none" w:sz="0" w:space="0" w:color="auto"/>
        <w:left w:val="none" w:sz="0" w:space="0" w:color="auto"/>
        <w:bottom w:val="none" w:sz="0" w:space="0" w:color="auto"/>
        <w:right w:val="none" w:sz="0" w:space="0" w:color="auto"/>
      </w:divBdr>
    </w:div>
    <w:div w:id="929966469">
      <w:marLeft w:val="480"/>
      <w:marRight w:val="0"/>
      <w:marTop w:val="0"/>
      <w:marBottom w:val="0"/>
      <w:divBdr>
        <w:top w:val="none" w:sz="0" w:space="0" w:color="auto"/>
        <w:left w:val="none" w:sz="0" w:space="0" w:color="auto"/>
        <w:bottom w:val="none" w:sz="0" w:space="0" w:color="auto"/>
        <w:right w:val="none" w:sz="0" w:space="0" w:color="auto"/>
      </w:divBdr>
    </w:div>
    <w:div w:id="930242174">
      <w:marLeft w:val="480"/>
      <w:marRight w:val="0"/>
      <w:marTop w:val="0"/>
      <w:marBottom w:val="0"/>
      <w:divBdr>
        <w:top w:val="none" w:sz="0" w:space="0" w:color="auto"/>
        <w:left w:val="none" w:sz="0" w:space="0" w:color="auto"/>
        <w:bottom w:val="none" w:sz="0" w:space="0" w:color="auto"/>
        <w:right w:val="none" w:sz="0" w:space="0" w:color="auto"/>
      </w:divBdr>
    </w:div>
    <w:div w:id="930427274">
      <w:marLeft w:val="480"/>
      <w:marRight w:val="0"/>
      <w:marTop w:val="0"/>
      <w:marBottom w:val="0"/>
      <w:divBdr>
        <w:top w:val="none" w:sz="0" w:space="0" w:color="auto"/>
        <w:left w:val="none" w:sz="0" w:space="0" w:color="auto"/>
        <w:bottom w:val="none" w:sz="0" w:space="0" w:color="auto"/>
        <w:right w:val="none" w:sz="0" w:space="0" w:color="auto"/>
      </w:divBdr>
    </w:div>
    <w:div w:id="930427460">
      <w:bodyDiv w:val="1"/>
      <w:marLeft w:val="0"/>
      <w:marRight w:val="0"/>
      <w:marTop w:val="0"/>
      <w:marBottom w:val="0"/>
      <w:divBdr>
        <w:top w:val="none" w:sz="0" w:space="0" w:color="auto"/>
        <w:left w:val="none" w:sz="0" w:space="0" w:color="auto"/>
        <w:bottom w:val="none" w:sz="0" w:space="0" w:color="auto"/>
        <w:right w:val="none" w:sz="0" w:space="0" w:color="auto"/>
      </w:divBdr>
    </w:div>
    <w:div w:id="930697842">
      <w:marLeft w:val="480"/>
      <w:marRight w:val="0"/>
      <w:marTop w:val="0"/>
      <w:marBottom w:val="0"/>
      <w:divBdr>
        <w:top w:val="none" w:sz="0" w:space="0" w:color="auto"/>
        <w:left w:val="none" w:sz="0" w:space="0" w:color="auto"/>
        <w:bottom w:val="none" w:sz="0" w:space="0" w:color="auto"/>
        <w:right w:val="none" w:sz="0" w:space="0" w:color="auto"/>
      </w:divBdr>
    </w:div>
    <w:div w:id="930698011">
      <w:marLeft w:val="480"/>
      <w:marRight w:val="0"/>
      <w:marTop w:val="0"/>
      <w:marBottom w:val="0"/>
      <w:divBdr>
        <w:top w:val="none" w:sz="0" w:space="0" w:color="auto"/>
        <w:left w:val="none" w:sz="0" w:space="0" w:color="auto"/>
        <w:bottom w:val="none" w:sz="0" w:space="0" w:color="auto"/>
        <w:right w:val="none" w:sz="0" w:space="0" w:color="auto"/>
      </w:divBdr>
    </w:div>
    <w:div w:id="930891739">
      <w:marLeft w:val="480"/>
      <w:marRight w:val="0"/>
      <w:marTop w:val="0"/>
      <w:marBottom w:val="0"/>
      <w:divBdr>
        <w:top w:val="none" w:sz="0" w:space="0" w:color="auto"/>
        <w:left w:val="none" w:sz="0" w:space="0" w:color="auto"/>
        <w:bottom w:val="none" w:sz="0" w:space="0" w:color="auto"/>
        <w:right w:val="none" w:sz="0" w:space="0" w:color="auto"/>
      </w:divBdr>
    </w:div>
    <w:div w:id="931352803">
      <w:marLeft w:val="480"/>
      <w:marRight w:val="0"/>
      <w:marTop w:val="0"/>
      <w:marBottom w:val="0"/>
      <w:divBdr>
        <w:top w:val="none" w:sz="0" w:space="0" w:color="auto"/>
        <w:left w:val="none" w:sz="0" w:space="0" w:color="auto"/>
        <w:bottom w:val="none" w:sz="0" w:space="0" w:color="auto"/>
        <w:right w:val="none" w:sz="0" w:space="0" w:color="auto"/>
      </w:divBdr>
    </w:div>
    <w:div w:id="931426323">
      <w:marLeft w:val="480"/>
      <w:marRight w:val="0"/>
      <w:marTop w:val="0"/>
      <w:marBottom w:val="0"/>
      <w:divBdr>
        <w:top w:val="none" w:sz="0" w:space="0" w:color="auto"/>
        <w:left w:val="none" w:sz="0" w:space="0" w:color="auto"/>
        <w:bottom w:val="none" w:sz="0" w:space="0" w:color="auto"/>
        <w:right w:val="none" w:sz="0" w:space="0" w:color="auto"/>
      </w:divBdr>
    </w:div>
    <w:div w:id="931595029">
      <w:marLeft w:val="480"/>
      <w:marRight w:val="0"/>
      <w:marTop w:val="0"/>
      <w:marBottom w:val="0"/>
      <w:divBdr>
        <w:top w:val="none" w:sz="0" w:space="0" w:color="auto"/>
        <w:left w:val="none" w:sz="0" w:space="0" w:color="auto"/>
        <w:bottom w:val="none" w:sz="0" w:space="0" w:color="auto"/>
        <w:right w:val="none" w:sz="0" w:space="0" w:color="auto"/>
      </w:divBdr>
    </w:div>
    <w:div w:id="931667133">
      <w:marLeft w:val="480"/>
      <w:marRight w:val="0"/>
      <w:marTop w:val="0"/>
      <w:marBottom w:val="0"/>
      <w:divBdr>
        <w:top w:val="none" w:sz="0" w:space="0" w:color="auto"/>
        <w:left w:val="none" w:sz="0" w:space="0" w:color="auto"/>
        <w:bottom w:val="none" w:sz="0" w:space="0" w:color="auto"/>
        <w:right w:val="none" w:sz="0" w:space="0" w:color="auto"/>
      </w:divBdr>
    </w:div>
    <w:div w:id="932325418">
      <w:marLeft w:val="480"/>
      <w:marRight w:val="0"/>
      <w:marTop w:val="0"/>
      <w:marBottom w:val="0"/>
      <w:divBdr>
        <w:top w:val="none" w:sz="0" w:space="0" w:color="auto"/>
        <w:left w:val="none" w:sz="0" w:space="0" w:color="auto"/>
        <w:bottom w:val="none" w:sz="0" w:space="0" w:color="auto"/>
        <w:right w:val="none" w:sz="0" w:space="0" w:color="auto"/>
      </w:divBdr>
    </w:div>
    <w:div w:id="932588974">
      <w:marLeft w:val="480"/>
      <w:marRight w:val="0"/>
      <w:marTop w:val="0"/>
      <w:marBottom w:val="0"/>
      <w:divBdr>
        <w:top w:val="none" w:sz="0" w:space="0" w:color="auto"/>
        <w:left w:val="none" w:sz="0" w:space="0" w:color="auto"/>
        <w:bottom w:val="none" w:sz="0" w:space="0" w:color="auto"/>
        <w:right w:val="none" w:sz="0" w:space="0" w:color="auto"/>
      </w:divBdr>
    </w:div>
    <w:div w:id="932857277">
      <w:marLeft w:val="480"/>
      <w:marRight w:val="0"/>
      <w:marTop w:val="0"/>
      <w:marBottom w:val="0"/>
      <w:divBdr>
        <w:top w:val="none" w:sz="0" w:space="0" w:color="auto"/>
        <w:left w:val="none" w:sz="0" w:space="0" w:color="auto"/>
        <w:bottom w:val="none" w:sz="0" w:space="0" w:color="auto"/>
        <w:right w:val="none" w:sz="0" w:space="0" w:color="auto"/>
      </w:divBdr>
    </w:div>
    <w:div w:id="933561012">
      <w:marLeft w:val="480"/>
      <w:marRight w:val="0"/>
      <w:marTop w:val="0"/>
      <w:marBottom w:val="0"/>
      <w:divBdr>
        <w:top w:val="none" w:sz="0" w:space="0" w:color="auto"/>
        <w:left w:val="none" w:sz="0" w:space="0" w:color="auto"/>
        <w:bottom w:val="none" w:sz="0" w:space="0" w:color="auto"/>
        <w:right w:val="none" w:sz="0" w:space="0" w:color="auto"/>
      </w:divBdr>
    </w:div>
    <w:div w:id="934171878">
      <w:marLeft w:val="480"/>
      <w:marRight w:val="0"/>
      <w:marTop w:val="0"/>
      <w:marBottom w:val="0"/>
      <w:divBdr>
        <w:top w:val="none" w:sz="0" w:space="0" w:color="auto"/>
        <w:left w:val="none" w:sz="0" w:space="0" w:color="auto"/>
        <w:bottom w:val="none" w:sz="0" w:space="0" w:color="auto"/>
        <w:right w:val="none" w:sz="0" w:space="0" w:color="auto"/>
      </w:divBdr>
    </w:div>
    <w:div w:id="934441518">
      <w:marLeft w:val="480"/>
      <w:marRight w:val="0"/>
      <w:marTop w:val="0"/>
      <w:marBottom w:val="0"/>
      <w:divBdr>
        <w:top w:val="none" w:sz="0" w:space="0" w:color="auto"/>
        <w:left w:val="none" w:sz="0" w:space="0" w:color="auto"/>
        <w:bottom w:val="none" w:sz="0" w:space="0" w:color="auto"/>
        <w:right w:val="none" w:sz="0" w:space="0" w:color="auto"/>
      </w:divBdr>
    </w:div>
    <w:div w:id="934561283">
      <w:marLeft w:val="480"/>
      <w:marRight w:val="0"/>
      <w:marTop w:val="0"/>
      <w:marBottom w:val="0"/>
      <w:divBdr>
        <w:top w:val="none" w:sz="0" w:space="0" w:color="auto"/>
        <w:left w:val="none" w:sz="0" w:space="0" w:color="auto"/>
        <w:bottom w:val="none" w:sz="0" w:space="0" w:color="auto"/>
        <w:right w:val="none" w:sz="0" w:space="0" w:color="auto"/>
      </w:divBdr>
    </w:div>
    <w:div w:id="935094633">
      <w:marLeft w:val="480"/>
      <w:marRight w:val="0"/>
      <w:marTop w:val="0"/>
      <w:marBottom w:val="0"/>
      <w:divBdr>
        <w:top w:val="none" w:sz="0" w:space="0" w:color="auto"/>
        <w:left w:val="none" w:sz="0" w:space="0" w:color="auto"/>
        <w:bottom w:val="none" w:sz="0" w:space="0" w:color="auto"/>
        <w:right w:val="none" w:sz="0" w:space="0" w:color="auto"/>
      </w:divBdr>
    </w:div>
    <w:div w:id="935141275">
      <w:bodyDiv w:val="1"/>
      <w:marLeft w:val="0"/>
      <w:marRight w:val="0"/>
      <w:marTop w:val="0"/>
      <w:marBottom w:val="0"/>
      <w:divBdr>
        <w:top w:val="none" w:sz="0" w:space="0" w:color="auto"/>
        <w:left w:val="none" w:sz="0" w:space="0" w:color="auto"/>
        <w:bottom w:val="none" w:sz="0" w:space="0" w:color="auto"/>
        <w:right w:val="none" w:sz="0" w:space="0" w:color="auto"/>
      </w:divBdr>
    </w:div>
    <w:div w:id="935331456">
      <w:marLeft w:val="480"/>
      <w:marRight w:val="0"/>
      <w:marTop w:val="0"/>
      <w:marBottom w:val="0"/>
      <w:divBdr>
        <w:top w:val="none" w:sz="0" w:space="0" w:color="auto"/>
        <w:left w:val="none" w:sz="0" w:space="0" w:color="auto"/>
        <w:bottom w:val="none" w:sz="0" w:space="0" w:color="auto"/>
        <w:right w:val="none" w:sz="0" w:space="0" w:color="auto"/>
      </w:divBdr>
    </w:div>
    <w:div w:id="935556619">
      <w:marLeft w:val="480"/>
      <w:marRight w:val="0"/>
      <w:marTop w:val="0"/>
      <w:marBottom w:val="0"/>
      <w:divBdr>
        <w:top w:val="none" w:sz="0" w:space="0" w:color="auto"/>
        <w:left w:val="none" w:sz="0" w:space="0" w:color="auto"/>
        <w:bottom w:val="none" w:sz="0" w:space="0" w:color="auto"/>
        <w:right w:val="none" w:sz="0" w:space="0" w:color="auto"/>
      </w:divBdr>
    </w:div>
    <w:div w:id="935559010">
      <w:marLeft w:val="480"/>
      <w:marRight w:val="0"/>
      <w:marTop w:val="0"/>
      <w:marBottom w:val="0"/>
      <w:divBdr>
        <w:top w:val="none" w:sz="0" w:space="0" w:color="auto"/>
        <w:left w:val="none" w:sz="0" w:space="0" w:color="auto"/>
        <w:bottom w:val="none" w:sz="0" w:space="0" w:color="auto"/>
        <w:right w:val="none" w:sz="0" w:space="0" w:color="auto"/>
      </w:divBdr>
    </w:div>
    <w:div w:id="935752688">
      <w:marLeft w:val="480"/>
      <w:marRight w:val="0"/>
      <w:marTop w:val="0"/>
      <w:marBottom w:val="0"/>
      <w:divBdr>
        <w:top w:val="none" w:sz="0" w:space="0" w:color="auto"/>
        <w:left w:val="none" w:sz="0" w:space="0" w:color="auto"/>
        <w:bottom w:val="none" w:sz="0" w:space="0" w:color="auto"/>
        <w:right w:val="none" w:sz="0" w:space="0" w:color="auto"/>
      </w:divBdr>
    </w:div>
    <w:div w:id="936212699">
      <w:bodyDiv w:val="1"/>
      <w:marLeft w:val="0"/>
      <w:marRight w:val="0"/>
      <w:marTop w:val="0"/>
      <w:marBottom w:val="0"/>
      <w:divBdr>
        <w:top w:val="none" w:sz="0" w:space="0" w:color="auto"/>
        <w:left w:val="none" w:sz="0" w:space="0" w:color="auto"/>
        <w:bottom w:val="none" w:sz="0" w:space="0" w:color="auto"/>
        <w:right w:val="none" w:sz="0" w:space="0" w:color="auto"/>
      </w:divBdr>
    </w:div>
    <w:div w:id="936252896">
      <w:bodyDiv w:val="1"/>
      <w:marLeft w:val="0"/>
      <w:marRight w:val="0"/>
      <w:marTop w:val="0"/>
      <w:marBottom w:val="0"/>
      <w:divBdr>
        <w:top w:val="none" w:sz="0" w:space="0" w:color="auto"/>
        <w:left w:val="none" w:sz="0" w:space="0" w:color="auto"/>
        <w:bottom w:val="none" w:sz="0" w:space="0" w:color="auto"/>
        <w:right w:val="none" w:sz="0" w:space="0" w:color="auto"/>
      </w:divBdr>
      <w:divsChild>
        <w:div w:id="1904295967">
          <w:marLeft w:val="0"/>
          <w:marRight w:val="0"/>
          <w:marTop w:val="0"/>
          <w:marBottom w:val="0"/>
          <w:divBdr>
            <w:top w:val="none" w:sz="0" w:space="0" w:color="auto"/>
            <w:left w:val="none" w:sz="0" w:space="0" w:color="auto"/>
            <w:bottom w:val="none" w:sz="0" w:space="0" w:color="auto"/>
            <w:right w:val="none" w:sz="0" w:space="0" w:color="auto"/>
          </w:divBdr>
        </w:div>
        <w:div w:id="906454935">
          <w:marLeft w:val="0"/>
          <w:marRight w:val="0"/>
          <w:marTop w:val="0"/>
          <w:marBottom w:val="0"/>
          <w:divBdr>
            <w:top w:val="none" w:sz="0" w:space="0" w:color="auto"/>
            <w:left w:val="none" w:sz="0" w:space="0" w:color="auto"/>
            <w:bottom w:val="none" w:sz="0" w:space="0" w:color="auto"/>
            <w:right w:val="none" w:sz="0" w:space="0" w:color="auto"/>
          </w:divBdr>
        </w:div>
        <w:div w:id="196504522">
          <w:marLeft w:val="0"/>
          <w:marRight w:val="0"/>
          <w:marTop w:val="0"/>
          <w:marBottom w:val="0"/>
          <w:divBdr>
            <w:top w:val="none" w:sz="0" w:space="0" w:color="auto"/>
            <w:left w:val="none" w:sz="0" w:space="0" w:color="auto"/>
            <w:bottom w:val="none" w:sz="0" w:space="0" w:color="auto"/>
            <w:right w:val="none" w:sz="0" w:space="0" w:color="auto"/>
          </w:divBdr>
        </w:div>
        <w:div w:id="1720663676">
          <w:marLeft w:val="0"/>
          <w:marRight w:val="0"/>
          <w:marTop w:val="0"/>
          <w:marBottom w:val="0"/>
          <w:divBdr>
            <w:top w:val="none" w:sz="0" w:space="0" w:color="auto"/>
            <w:left w:val="none" w:sz="0" w:space="0" w:color="auto"/>
            <w:bottom w:val="none" w:sz="0" w:space="0" w:color="auto"/>
            <w:right w:val="none" w:sz="0" w:space="0" w:color="auto"/>
          </w:divBdr>
        </w:div>
        <w:div w:id="518856280">
          <w:marLeft w:val="0"/>
          <w:marRight w:val="0"/>
          <w:marTop w:val="0"/>
          <w:marBottom w:val="0"/>
          <w:divBdr>
            <w:top w:val="none" w:sz="0" w:space="0" w:color="auto"/>
            <w:left w:val="none" w:sz="0" w:space="0" w:color="auto"/>
            <w:bottom w:val="none" w:sz="0" w:space="0" w:color="auto"/>
            <w:right w:val="none" w:sz="0" w:space="0" w:color="auto"/>
          </w:divBdr>
        </w:div>
        <w:div w:id="50621687">
          <w:marLeft w:val="0"/>
          <w:marRight w:val="0"/>
          <w:marTop w:val="0"/>
          <w:marBottom w:val="0"/>
          <w:divBdr>
            <w:top w:val="none" w:sz="0" w:space="0" w:color="auto"/>
            <w:left w:val="none" w:sz="0" w:space="0" w:color="auto"/>
            <w:bottom w:val="none" w:sz="0" w:space="0" w:color="auto"/>
            <w:right w:val="none" w:sz="0" w:space="0" w:color="auto"/>
          </w:divBdr>
        </w:div>
        <w:div w:id="153422636">
          <w:marLeft w:val="0"/>
          <w:marRight w:val="0"/>
          <w:marTop w:val="0"/>
          <w:marBottom w:val="0"/>
          <w:divBdr>
            <w:top w:val="none" w:sz="0" w:space="0" w:color="auto"/>
            <w:left w:val="none" w:sz="0" w:space="0" w:color="auto"/>
            <w:bottom w:val="none" w:sz="0" w:space="0" w:color="auto"/>
            <w:right w:val="none" w:sz="0" w:space="0" w:color="auto"/>
          </w:divBdr>
        </w:div>
        <w:div w:id="1612125114">
          <w:marLeft w:val="0"/>
          <w:marRight w:val="0"/>
          <w:marTop w:val="0"/>
          <w:marBottom w:val="0"/>
          <w:divBdr>
            <w:top w:val="none" w:sz="0" w:space="0" w:color="auto"/>
            <w:left w:val="none" w:sz="0" w:space="0" w:color="auto"/>
            <w:bottom w:val="none" w:sz="0" w:space="0" w:color="auto"/>
            <w:right w:val="none" w:sz="0" w:space="0" w:color="auto"/>
          </w:divBdr>
        </w:div>
        <w:div w:id="1324554178">
          <w:marLeft w:val="0"/>
          <w:marRight w:val="0"/>
          <w:marTop w:val="0"/>
          <w:marBottom w:val="0"/>
          <w:divBdr>
            <w:top w:val="none" w:sz="0" w:space="0" w:color="auto"/>
            <w:left w:val="none" w:sz="0" w:space="0" w:color="auto"/>
            <w:bottom w:val="none" w:sz="0" w:space="0" w:color="auto"/>
            <w:right w:val="none" w:sz="0" w:space="0" w:color="auto"/>
          </w:divBdr>
        </w:div>
        <w:div w:id="1744915355">
          <w:marLeft w:val="0"/>
          <w:marRight w:val="0"/>
          <w:marTop w:val="0"/>
          <w:marBottom w:val="0"/>
          <w:divBdr>
            <w:top w:val="none" w:sz="0" w:space="0" w:color="auto"/>
            <w:left w:val="none" w:sz="0" w:space="0" w:color="auto"/>
            <w:bottom w:val="none" w:sz="0" w:space="0" w:color="auto"/>
            <w:right w:val="none" w:sz="0" w:space="0" w:color="auto"/>
          </w:divBdr>
        </w:div>
        <w:div w:id="639382297">
          <w:marLeft w:val="0"/>
          <w:marRight w:val="0"/>
          <w:marTop w:val="0"/>
          <w:marBottom w:val="0"/>
          <w:divBdr>
            <w:top w:val="none" w:sz="0" w:space="0" w:color="auto"/>
            <w:left w:val="none" w:sz="0" w:space="0" w:color="auto"/>
            <w:bottom w:val="none" w:sz="0" w:space="0" w:color="auto"/>
            <w:right w:val="none" w:sz="0" w:space="0" w:color="auto"/>
          </w:divBdr>
        </w:div>
        <w:div w:id="1119102656">
          <w:marLeft w:val="0"/>
          <w:marRight w:val="0"/>
          <w:marTop w:val="0"/>
          <w:marBottom w:val="0"/>
          <w:divBdr>
            <w:top w:val="none" w:sz="0" w:space="0" w:color="auto"/>
            <w:left w:val="none" w:sz="0" w:space="0" w:color="auto"/>
            <w:bottom w:val="none" w:sz="0" w:space="0" w:color="auto"/>
            <w:right w:val="none" w:sz="0" w:space="0" w:color="auto"/>
          </w:divBdr>
        </w:div>
        <w:div w:id="352536151">
          <w:marLeft w:val="0"/>
          <w:marRight w:val="0"/>
          <w:marTop w:val="0"/>
          <w:marBottom w:val="0"/>
          <w:divBdr>
            <w:top w:val="none" w:sz="0" w:space="0" w:color="auto"/>
            <w:left w:val="none" w:sz="0" w:space="0" w:color="auto"/>
            <w:bottom w:val="none" w:sz="0" w:space="0" w:color="auto"/>
            <w:right w:val="none" w:sz="0" w:space="0" w:color="auto"/>
          </w:divBdr>
        </w:div>
        <w:div w:id="1596787676">
          <w:marLeft w:val="0"/>
          <w:marRight w:val="0"/>
          <w:marTop w:val="0"/>
          <w:marBottom w:val="0"/>
          <w:divBdr>
            <w:top w:val="none" w:sz="0" w:space="0" w:color="auto"/>
            <w:left w:val="none" w:sz="0" w:space="0" w:color="auto"/>
            <w:bottom w:val="none" w:sz="0" w:space="0" w:color="auto"/>
            <w:right w:val="none" w:sz="0" w:space="0" w:color="auto"/>
          </w:divBdr>
        </w:div>
        <w:div w:id="1814829110">
          <w:marLeft w:val="0"/>
          <w:marRight w:val="0"/>
          <w:marTop w:val="0"/>
          <w:marBottom w:val="0"/>
          <w:divBdr>
            <w:top w:val="none" w:sz="0" w:space="0" w:color="auto"/>
            <w:left w:val="none" w:sz="0" w:space="0" w:color="auto"/>
            <w:bottom w:val="none" w:sz="0" w:space="0" w:color="auto"/>
            <w:right w:val="none" w:sz="0" w:space="0" w:color="auto"/>
          </w:divBdr>
        </w:div>
        <w:div w:id="1894853867">
          <w:marLeft w:val="0"/>
          <w:marRight w:val="0"/>
          <w:marTop w:val="0"/>
          <w:marBottom w:val="0"/>
          <w:divBdr>
            <w:top w:val="none" w:sz="0" w:space="0" w:color="auto"/>
            <w:left w:val="none" w:sz="0" w:space="0" w:color="auto"/>
            <w:bottom w:val="none" w:sz="0" w:space="0" w:color="auto"/>
            <w:right w:val="none" w:sz="0" w:space="0" w:color="auto"/>
          </w:divBdr>
        </w:div>
        <w:div w:id="51462168">
          <w:marLeft w:val="0"/>
          <w:marRight w:val="0"/>
          <w:marTop w:val="0"/>
          <w:marBottom w:val="0"/>
          <w:divBdr>
            <w:top w:val="none" w:sz="0" w:space="0" w:color="auto"/>
            <w:left w:val="none" w:sz="0" w:space="0" w:color="auto"/>
            <w:bottom w:val="none" w:sz="0" w:space="0" w:color="auto"/>
            <w:right w:val="none" w:sz="0" w:space="0" w:color="auto"/>
          </w:divBdr>
        </w:div>
        <w:div w:id="714240204">
          <w:marLeft w:val="0"/>
          <w:marRight w:val="0"/>
          <w:marTop w:val="0"/>
          <w:marBottom w:val="0"/>
          <w:divBdr>
            <w:top w:val="none" w:sz="0" w:space="0" w:color="auto"/>
            <w:left w:val="none" w:sz="0" w:space="0" w:color="auto"/>
            <w:bottom w:val="none" w:sz="0" w:space="0" w:color="auto"/>
            <w:right w:val="none" w:sz="0" w:space="0" w:color="auto"/>
          </w:divBdr>
        </w:div>
        <w:div w:id="1541936710">
          <w:marLeft w:val="0"/>
          <w:marRight w:val="0"/>
          <w:marTop w:val="0"/>
          <w:marBottom w:val="0"/>
          <w:divBdr>
            <w:top w:val="none" w:sz="0" w:space="0" w:color="auto"/>
            <w:left w:val="none" w:sz="0" w:space="0" w:color="auto"/>
            <w:bottom w:val="none" w:sz="0" w:space="0" w:color="auto"/>
            <w:right w:val="none" w:sz="0" w:space="0" w:color="auto"/>
          </w:divBdr>
        </w:div>
        <w:div w:id="1964653383">
          <w:marLeft w:val="0"/>
          <w:marRight w:val="0"/>
          <w:marTop w:val="0"/>
          <w:marBottom w:val="0"/>
          <w:divBdr>
            <w:top w:val="none" w:sz="0" w:space="0" w:color="auto"/>
            <w:left w:val="none" w:sz="0" w:space="0" w:color="auto"/>
            <w:bottom w:val="none" w:sz="0" w:space="0" w:color="auto"/>
            <w:right w:val="none" w:sz="0" w:space="0" w:color="auto"/>
          </w:divBdr>
        </w:div>
        <w:div w:id="1909488058">
          <w:marLeft w:val="0"/>
          <w:marRight w:val="0"/>
          <w:marTop w:val="0"/>
          <w:marBottom w:val="0"/>
          <w:divBdr>
            <w:top w:val="none" w:sz="0" w:space="0" w:color="auto"/>
            <w:left w:val="none" w:sz="0" w:space="0" w:color="auto"/>
            <w:bottom w:val="none" w:sz="0" w:space="0" w:color="auto"/>
            <w:right w:val="none" w:sz="0" w:space="0" w:color="auto"/>
          </w:divBdr>
        </w:div>
        <w:div w:id="1818036559">
          <w:marLeft w:val="0"/>
          <w:marRight w:val="0"/>
          <w:marTop w:val="0"/>
          <w:marBottom w:val="0"/>
          <w:divBdr>
            <w:top w:val="none" w:sz="0" w:space="0" w:color="auto"/>
            <w:left w:val="none" w:sz="0" w:space="0" w:color="auto"/>
            <w:bottom w:val="none" w:sz="0" w:space="0" w:color="auto"/>
            <w:right w:val="none" w:sz="0" w:space="0" w:color="auto"/>
          </w:divBdr>
        </w:div>
        <w:div w:id="1189563387">
          <w:marLeft w:val="0"/>
          <w:marRight w:val="0"/>
          <w:marTop w:val="0"/>
          <w:marBottom w:val="0"/>
          <w:divBdr>
            <w:top w:val="none" w:sz="0" w:space="0" w:color="auto"/>
            <w:left w:val="none" w:sz="0" w:space="0" w:color="auto"/>
            <w:bottom w:val="none" w:sz="0" w:space="0" w:color="auto"/>
            <w:right w:val="none" w:sz="0" w:space="0" w:color="auto"/>
          </w:divBdr>
        </w:div>
        <w:div w:id="1784642129">
          <w:marLeft w:val="0"/>
          <w:marRight w:val="0"/>
          <w:marTop w:val="0"/>
          <w:marBottom w:val="0"/>
          <w:divBdr>
            <w:top w:val="none" w:sz="0" w:space="0" w:color="auto"/>
            <w:left w:val="none" w:sz="0" w:space="0" w:color="auto"/>
            <w:bottom w:val="none" w:sz="0" w:space="0" w:color="auto"/>
            <w:right w:val="none" w:sz="0" w:space="0" w:color="auto"/>
          </w:divBdr>
        </w:div>
        <w:div w:id="1818374314">
          <w:marLeft w:val="0"/>
          <w:marRight w:val="0"/>
          <w:marTop w:val="0"/>
          <w:marBottom w:val="0"/>
          <w:divBdr>
            <w:top w:val="none" w:sz="0" w:space="0" w:color="auto"/>
            <w:left w:val="none" w:sz="0" w:space="0" w:color="auto"/>
            <w:bottom w:val="none" w:sz="0" w:space="0" w:color="auto"/>
            <w:right w:val="none" w:sz="0" w:space="0" w:color="auto"/>
          </w:divBdr>
        </w:div>
        <w:div w:id="848985742">
          <w:marLeft w:val="0"/>
          <w:marRight w:val="0"/>
          <w:marTop w:val="0"/>
          <w:marBottom w:val="0"/>
          <w:divBdr>
            <w:top w:val="none" w:sz="0" w:space="0" w:color="auto"/>
            <w:left w:val="none" w:sz="0" w:space="0" w:color="auto"/>
            <w:bottom w:val="none" w:sz="0" w:space="0" w:color="auto"/>
            <w:right w:val="none" w:sz="0" w:space="0" w:color="auto"/>
          </w:divBdr>
        </w:div>
        <w:div w:id="993022490">
          <w:marLeft w:val="0"/>
          <w:marRight w:val="0"/>
          <w:marTop w:val="0"/>
          <w:marBottom w:val="0"/>
          <w:divBdr>
            <w:top w:val="none" w:sz="0" w:space="0" w:color="auto"/>
            <w:left w:val="none" w:sz="0" w:space="0" w:color="auto"/>
            <w:bottom w:val="none" w:sz="0" w:space="0" w:color="auto"/>
            <w:right w:val="none" w:sz="0" w:space="0" w:color="auto"/>
          </w:divBdr>
        </w:div>
        <w:div w:id="599803987">
          <w:marLeft w:val="0"/>
          <w:marRight w:val="0"/>
          <w:marTop w:val="0"/>
          <w:marBottom w:val="0"/>
          <w:divBdr>
            <w:top w:val="none" w:sz="0" w:space="0" w:color="auto"/>
            <w:left w:val="none" w:sz="0" w:space="0" w:color="auto"/>
            <w:bottom w:val="none" w:sz="0" w:space="0" w:color="auto"/>
            <w:right w:val="none" w:sz="0" w:space="0" w:color="auto"/>
          </w:divBdr>
        </w:div>
        <w:div w:id="363025241">
          <w:marLeft w:val="0"/>
          <w:marRight w:val="0"/>
          <w:marTop w:val="0"/>
          <w:marBottom w:val="0"/>
          <w:divBdr>
            <w:top w:val="none" w:sz="0" w:space="0" w:color="auto"/>
            <w:left w:val="none" w:sz="0" w:space="0" w:color="auto"/>
            <w:bottom w:val="none" w:sz="0" w:space="0" w:color="auto"/>
            <w:right w:val="none" w:sz="0" w:space="0" w:color="auto"/>
          </w:divBdr>
        </w:div>
        <w:div w:id="1833835833">
          <w:marLeft w:val="0"/>
          <w:marRight w:val="0"/>
          <w:marTop w:val="0"/>
          <w:marBottom w:val="0"/>
          <w:divBdr>
            <w:top w:val="none" w:sz="0" w:space="0" w:color="auto"/>
            <w:left w:val="none" w:sz="0" w:space="0" w:color="auto"/>
            <w:bottom w:val="none" w:sz="0" w:space="0" w:color="auto"/>
            <w:right w:val="none" w:sz="0" w:space="0" w:color="auto"/>
          </w:divBdr>
        </w:div>
        <w:div w:id="989747608">
          <w:marLeft w:val="0"/>
          <w:marRight w:val="0"/>
          <w:marTop w:val="0"/>
          <w:marBottom w:val="0"/>
          <w:divBdr>
            <w:top w:val="none" w:sz="0" w:space="0" w:color="auto"/>
            <w:left w:val="none" w:sz="0" w:space="0" w:color="auto"/>
            <w:bottom w:val="none" w:sz="0" w:space="0" w:color="auto"/>
            <w:right w:val="none" w:sz="0" w:space="0" w:color="auto"/>
          </w:divBdr>
        </w:div>
        <w:div w:id="535434979">
          <w:marLeft w:val="0"/>
          <w:marRight w:val="0"/>
          <w:marTop w:val="0"/>
          <w:marBottom w:val="0"/>
          <w:divBdr>
            <w:top w:val="none" w:sz="0" w:space="0" w:color="auto"/>
            <w:left w:val="none" w:sz="0" w:space="0" w:color="auto"/>
            <w:bottom w:val="none" w:sz="0" w:space="0" w:color="auto"/>
            <w:right w:val="none" w:sz="0" w:space="0" w:color="auto"/>
          </w:divBdr>
        </w:div>
        <w:div w:id="66340488">
          <w:marLeft w:val="0"/>
          <w:marRight w:val="0"/>
          <w:marTop w:val="0"/>
          <w:marBottom w:val="0"/>
          <w:divBdr>
            <w:top w:val="none" w:sz="0" w:space="0" w:color="auto"/>
            <w:left w:val="none" w:sz="0" w:space="0" w:color="auto"/>
            <w:bottom w:val="none" w:sz="0" w:space="0" w:color="auto"/>
            <w:right w:val="none" w:sz="0" w:space="0" w:color="auto"/>
          </w:divBdr>
        </w:div>
        <w:div w:id="1705860047">
          <w:marLeft w:val="0"/>
          <w:marRight w:val="0"/>
          <w:marTop w:val="0"/>
          <w:marBottom w:val="0"/>
          <w:divBdr>
            <w:top w:val="none" w:sz="0" w:space="0" w:color="auto"/>
            <w:left w:val="none" w:sz="0" w:space="0" w:color="auto"/>
            <w:bottom w:val="none" w:sz="0" w:space="0" w:color="auto"/>
            <w:right w:val="none" w:sz="0" w:space="0" w:color="auto"/>
          </w:divBdr>
        </w:div>
        <w:div w:id="1796295747">
          <w:marLeft w:val="0"/>
          <w:marRight w:val="0"/>
          <w:marTop w:val="0"/>
          <w:marBottom w:val="0"/>
          <w:divBdr>
            <w:top w:val="none" w:sz="0" w:space="0" w:color="auto"/>
            <w:left w:val="none" w:sz="0" w:space="0" w:color="auto"/>
            <w:bottom w:val="none" w:sz="0" w:space="0" w:color="auto"/>
            <w:right w:val="none" w:sz="0" w:space="0" w:color="auto"/>
          </w:divBdr>
        </w:div>
        <w:div w:id="57245635">
          <w:marLeft w:val="0"/>
          <w:marRight w:val="0"/>
          <w:marTop w:val="0"/>
          <w:marBottom w:val="0"/>
          <w:divBdr>
            <w:top w:val="none" w:sz="0" w:space="0" w:color="auto"/>
            <w:left w:val="none" w:sz="0" w:space="0" w:color="auto"/>
            <w:bottom w:val="none" w:sz="0" w:space="0" w:color="auto"/>
            <w:right w:val="none" w:sz="0" w:space="0" w:color="auto"/>
          </w:divBdr>
        </w:div>
        <w:div w:id="985817081">
          <w:marLeft w:val="0"/>
          <w:marRight w:val="0"/>
          <w:marTop w:val="0"/>
          <w:marBottom w:val="0"/>
          <w:divBdr>
            <w:top w:val="none" w:sz="0" w:space="0" w:color="auto"/>
            <w:left w:val="none" w:sz="0" w:space="0" w:color="auto"/>
            <w:bottom w:val="none" w:sz="0" w:space="0" w:color="auto"/>
            <w:right w:val="none" w:sz="0" w:space="0" w:color="auto"/>
          </w:divBdr>
        </w:div>
        <w:div w:id="1373462330">
          <w:marLeft w:val="0"/>
          <w:marRight w:val="0"/>
          <w:marTop w:val="0"/>
          <w:marBottom w:val="0"/>
          <w:divBdr>
            <w:top w:val="none" w:sz="0" w:space="0" w:color="auto"/>
            <w:left w:val="none" w:sz="0" w:space="0" w:color="auto"/>
            <w:bottom w:val="none" w:sz="0" w:space="0" w:color="auto"/>
            <w:right w:val="none" w:sz="0" w:space="0" w:color="auto"/>
          </w:divBdr>
        </w:div>
        <w:div w:id="1009600941">
          <w:marLeft w:val="0"/>
          <w:marRight w:val="0"/>
          <w:marTop w:val="0"/>
          <w:marBottom w:val="0"/>
          <w:divBdr>
            <w:top w:val="none" w:sz="0" w:space="0" w:color="auto"/>
            <w:left w:val="none" w:sz="0" w:space="0" w:color="auto"/>
            <w:bottom w:val="none" w:sz="0" w:space="0" w:color="auto"/>
            <w:right w:val="none" w:sz="0" w:space="0" w:color="auto"/>
          </w:divBdr>
        </w:div>
        <w:div w:id="213272252">
          <w:marLeft w:val="0"/>
          <w:marRight w:val="0"/>
          <w:marTop w:val="0"/>
          <w:marBottom w:val="0"/>
          <w:divBdr>
            <w:top w:val="none" w:sz="0" w:space="0" w:color="auto"/>
            <w:left w:val="none" w:sz="0" w:space="0" w:color="auto"/>
            <w:bottom w:val="none" w:sz="0" w:space="0" w:color="auto"/>
            <w:right w:val="none" w:sz="0" w:space="0" w:color="auto"/>
          </w:divBdr>
        </w:div>
        <w:div w:id="59793140">
          <w:marLeft w:val="0"/>
          <w:marRight w:val="0"/>
          <w:marTop w:val="0"/>
          <w:marBottom w:val="0"/>
          <w:divBdr>
            <w:top w:val="none" w:sz="0" w:space="0" w:color="auto"/>
            <w:left w:val="none" w:sz="0" w:space="0" w:color="auto"/>
            <w:bottom w:val="none" w:sz="0" w:space="0" w:color="auto"/>
            <w:right w:val="none" w:sz="0" w:space="0" w:color="auto"/>
          </w:divBdr>
        </w:div>
        <w:div w:id="877163748">
          <w:marLeft w:val="0"/>
          <w:marRight w:val="0"/>
          <w:marTop w:val="0"/>
          <w:marBottom w:val="0"/>
          <w:divBdr>
            <w:top w:val="none" w:sz="0" w:space="0" w:color="auto"/>
            <w:left w:val="none" w:sz="0" w:space="0" w:color="auto"/>
            <w:bottom w:val="none" w:sz="0" w:space="0" w:color="auto"/>
            <w:right w:val="none" w:sz="0" w:space="0" w:color="auto"/>
          </w:divBdr>
        </w:div>
        <w:div w:id="999768788">
          <w:marLeft w:val="0"/>
          <w:marRight w:val="0"/>
          <w:marTop w:val="0"/>
          <w:marBottom w:val="0"/>
          <w:divBdr>
            <w:top w:val="none" w:sz="0" w:space="0" w:color="auto"/>
            <w:left w:val="none" w:sz="0" w:space="0" w:color="auto"/>
            <w:bottom w:val="none" w:sz="0" w:space="0" w:color="auto"/>
            <w:right w:val="none" w:sz="0" w:space="0" w:color="auto"/>
          </w:divBdr>
        </w:div>
        <w:div w:id="1181700923">
          <w:marLeft w:val="0"/>
          <w:marRight w:val="0"/>
          <w:marTop w:val="0"/>
          <w:marBottom w:val="0"/>
          <w:divBdr>
            <w:top w:val="none" w:sz="0" w:space="0" w:color="auto"/>
            <w:left w:val="none" w:sz="0" w:space="0" w:color="auto"/>
            <w:bottom w:val="none" w:sz="0" w:space="0" w:color="auto"/>
            <w:right w:val="none" w:sz="0" w:space="0" w:color="auto"/>
          </w:divBdr>
        </w:div>
        <w:div w:id="178127231">
          <w:marLeft w:val="0"/>
          <w:marRight w:val="0"/>
          <w:marTop w:val="0"/>
          <w:marBottom w:val="0"/>
          <w:divBdr>
            <w:top w:val="none" w:sz="0" w:space="0" w:color="auto"/>
            <w:left w:val="none" w:sz="0" w:space="0" w:color="auto"/>
            <w:bottom w:val="none" w:sz="0" w:space="0" w:color="auto"/>
            <w:right w:val="none" w:sz="0" w:space="0" w:color="auto"/>
          </w:divBdr>
        </w:div>
        <w:div w:id="18511043">
          <w:marLeft w:val="0"/>
          <w:marRight w:val="0"/>
          <w:marTop w:val="0"/>
          <w:marBottom w:val="0"/>
          <w:divBdr>
            <w:top w:val="none" w:sz="0" w:space="0" w:color="auto"/>
            <w:left w:val="none" w:sz="0" w:space="0" w:color="auto"/>
            <w:bottom w:val="none" w:sz="0" w:space="0" w:color="auto"/>
            <w:right w:val="none" w:sz="0" w:space="0" w:color="auto"/>
          </w:divBdr>
        </w:div>
        <w:div w:id="809514494">
          <w:marLeft w:val="0"/>
          <w:marRight w:val="0"/>
          <w:marTop w:val="0"/>
          <w:marBottom w:val="0"/>
          <w:divBdr>
            <w:top w:val="none" w:sz="0" w:space="0" w:color="auto"/>
            <w:left w:val="none" w:sz="0" w:space="0" w:color="auto"/>
            <w:bottom w:val="none" w:sz="0" w:space="0" w:color="auto"/>
            <w:right w:val="none" w:sz="0" w:space="0" w:color="auto"/>
          </w:divBdr>
        </w:div>
        <w:div w:id="1707870738">
          <w:marLeft w:val="0"/>
          <w:marRight w:val="0"/>
          <w:marTop w:val="0"/>
          <w:marBottom w:val="0"/>
          <w:divBdr>
            <w:top w:val="none" w:sz="0" w:space="0" w:color="auto"/>
            <w:left w:val="none" w:sz="0" w:space="0" w:color="auto"/>
            <w:bottom w:val="none" w:sz="0" w:space="0" w:color="auto"/>
            <w:right w:val="none" w:sz="0" w:space="0" w:color="auto"/>
          </w:divBdr>
        </w:div>
        <w:div w:id="1980181833">
          <w:marLeft w:val="0"/>
          <w:marRight w:val="0"/>
          <w:marTop w:val="0"/>
          <w:marBottom w:val="0"/>
          <w:divBdr>
            <w:top w:val="none" w:sz="0" w:space="0" w:color="auto"/>
            <w:left w:val="none" w:sz="0" w:space="0" w:color="auto"/>
            <w:bottom w:val="none" w:sz="0" w:space="0" w:color="auto"/>
            <w:right w:val="none" w:sz="0" w:space="0" w:color="auto"/>
          </w:divBdr>
        </w:div>
        <w:div w:id="1861818586">
          <w:marLeft w:val="0"/>
          <w:marRight w:val="0"/>
          <w:marTop w:val="0"/>
          <w:marBottom w:val="0"/>
          <w:divBdr>
            <w:top w:val="none" w:sz="0" w:space="0" w:color="auto"/>
            <w:left w:val="none" w:sz="0" w:space="0" w:color="auto"/>
            <w:bottom w:val="none" w:sz="0" w:space="0" w:color="auto"/>
            <w:right w:val="none" w:sz="0" w:space="0" w:color="auto"/>
          </w:divBdr>
        </w:div>
        <w:div w:id="1043090462">
          <w:marLeft w:val="0"/>
          <w:marRight w:val="0"/>
          <w:marTop w:val="0"/>
          <w:marBottom w:val="0"/>
          <w:divBdr>
            <w:top w:val="none" w:sz="0" w:space="0" w:color="auto"/>
            <w:left w:val="none" w:sz="0" w:space="0" w:color="auto"/>
            <w:bottom w:val="none" w:sz="0" w:space="0" w:color="auto"/>
            <w:right w:val="none" w:sz="0" w:space="0" w:color="auto"/>
          </w:divBdr>
        </w:div>
        <w:div w:id="2025131687">
          <w:marLeft w:val="0"/>
          <w:marRight w:val="0"/>
          <w:marTop w:val="0"/>
          <w:marBottom w:val="0"/>
          <w:divBdr>
            <w:top w:val="none" w:sz="0" w:space="0" w:color="auto"/>
            <w:left w:val="none" w:sz="0" w:space="0" w:color="auto"/>
            <w:bottom w:val="none" w:sz="0" w:space="0" w:color="auto"/>
            <w:right w:val="none" w:sz="0" w:space="0" w:color="auto"/>
          </w:divBdr>
        </w:div>
        <w:div w:id="1770076015">
          <w:marLeft w:val="0"/>
          <w:marRight w:val="0"/>
          <w:marTop w:val="0"/>
          <w:marBottom w:val="0"/>
          <w:divBdr>
            <w:top w:val="none" w:sz="0" w:space="0" w:color="auto"/>
            <w:left w:val="none" w:sz="0" w:space="0" w:color="auto"/>
            <w:bottom w:val="none" w:sz="0" w:space="0" w:color="auto"/>
            <w:right w:val="none" w:sz="0" w:space="0" w:color="auto"/>
          </w:divBdr>
        </w:div>
        <w:div w:id="454907708">
          <w:marLeft w:val="0"/>
          <w:marRight w:val="0"/>
          <w:marTop w:val="0"/>
          <w:marBottom w:val="0"/>
          <w:divBdr>
            <w:top w:val="none" w:sz="0" w:space="0" w:color="auto"/>
            <w:left w:val="none" w:sz="0" w:space="0" w:color="auto"/>
            <w:bottom w:val="none" w:sz="0" w:space="0" w:color="auto"/>
            <w:right w:val="none" w:sz="0" w:space="0" w:color="auto"/>
          </w:divBdr>
        </w:div>
        <w:div w:id="974067978">
          <w:marLeft w:val="0"/>
          <w:marRight w:val="0"/>
          <w:marTop w:val="0"/>
          <w:marBottom w:val="0"/>
          <w:divBdr>
            <w:top w:val="none" w:sz="0" w:space="0" w:color="auto"/>
            <w:left w:val="none" w:sz="0" w:space="0" w:color="auto"/>
            <w:bottom w:val="none" w:sz="0" w:space="0" w:color="auto"/>
            <w:right w:val="none" w:sz="0" w:space="0" w:color="auto"/>
          </w:divBdr>
        </w:div>
        <w:div w:id="1538159530">
          <w:marLeft w:val="0"/>
          <w:marRight w:val="0"/>
          <w:marTop w:val="0"/>
          <w:marBottom w:val="0"/>
          <w:divBdr>
            <w:top w:val="none" w:sz="0" w:space="0" w:color="auto"/>
            <w:left w:val="none" w:sz="0" w:space="0" w:color="auto"/>
            <w:bottom w:val="none" w:sz="0" w:space="0" w:color="auto"/>
            <w:right w:val="none" w:sz="0" w:space="0" w:color="auto"/>
          </w:divBdr>
        </w:div>
        <w:div w:id="164976291">
          <w:marLeft w:val="0"/>
          <w:marRight w:val="0"/>
          <w:marTop w:val="0"/>
          <w:marBottom w:val="0"/>
          <w:divBdr>
            <w:top w:val="none" w:sz="0" w:space="0" w:color="auto"/>
            <w:left w:val="none" w:sz="0" w:space="0" w:color="auto"/>
            <w:bottom w:val="none" w:sz="0" w:space="0" w:color="auto"/>
            <w:right w:val="none" w:sz="0" w:space="0" w:color="auto"/>
          </w:divBdr>
        </w:div>
        <w:div w:id="207257066">
          <w:marLeft w:val="0"/>
          <w:marRight w:val="0"/>
          <w:marTop w:val="0"/>
          <w:marBottom w:val="0"/>
          <w:divBdr>
            <w:top w:val="none" w:sz="0" w:space="0" w:color="auto"/>
            <w:left w:val="none" w:sz="0" w:space="0" w:color="auto"/>
            <w:bottom w:val="none" w:sz="0" w:space="0" w:color="auto"/>
            <w:right w:val="none" w:sz="0" w:space="0" w:color="auto"/>
          </w:divBdr>
        </w:div>
      </w:divsChild>
    </w:div>
    <w:div w:id="936476228">
      <w:marLeft w:val="480"/>
      <w:marRight w:val="0"/>
      <w:marTop w:val="0"/>
      <w:marBottom w:val="0"/>
      <w:divBdr>
        <w:top w:val="none" w:sz="0" w:space="0" w:color="auto"/>
        <w:left w:val="none" w:sz="0" w:space="0" w:color="auto"/>
        <w:bottom w:val="none" w:sz="0" w:space="0" w:color="auto"/>
        <w:right w:val="none" w:sz="0" w:space="0" w:color="auto"/>
      </w:divBdr>
    </w:div>
    <w:div w:id="936979900">
      <w:marLeft w:val="480"/>
      <w:marRight w:val="0"/>
      <w:marTop w:val="0"/>
      <w:marBottom w:val="0"/>
      <w:divBdr>
        <w:top w:val="none" w:sz="0" w:space="0" w:color="auto"/>
        <w:left w:val="none" w:sz="0" w:space="0" w:color="auto"/>
        <w:bottom w:val="none" w:sz="0" w:space="0" w:color="auto"/>
        <w:right w:val="none" w:sz="0" w:space="0" w:color="auto"/>
      </w:divBdr>
    </w:div>
    <w:div w:id="937257560">
      <w:marLeft w:val="480"/>
      <w:marRight w:val="0"/>
      <w:marTop w:val="0"/>
      <w:marBottom w:val="0"/>
      <w:divBdr>
        <w:top w:val="none" w:sz="0" w:space="0" w:color="auto"/>
        <w:left w:val="none" w:sz="0" w:space="0" w:color="auto"/>
        <w:bottom w:val="none" w:sz="0" w:space="0" w:color="auto"/>
        <w:right w:val="none" w:sz="0" w:space="0" w:color="auto"/>
      </w:divBdr>
    </w:div>
    <w:div w:id="937324730">
      <w:marLeft w:val="480"/>
      <w:marRight w:val="0"/>
      <w:marTop w:val="0"/>
      <w:marBottom w:val="0"/>
      <w:divBdr>
        <w:top w:val="none" w:sz="0" w:space="0" w:color="auto"/>
        <w:left w:val="none" w:sz="0" w:space="0" w:color="auto"/>
        <w:bottom w:val="none" w:sz="0" w:space="0" w:color="auto"/>
        <w:right w:val="none" w:sz="0" w:space="0" w:color="auto"/>
      </w:divBdr>
    </w:div>
    <w:div w:id="937368933">
      <w:marLeft w:val="480"/>
      <w:marRight w:val="0"/>
      <w:marTop w:val="0"/>
      <w:marBottom w:val="0"/>
      <w:divBdr>
        <w:top w:val="none" w:sz="0" w:space="0" w:color="auto"/>
        <w:left w:val="none" w:sz="0" w:space="0" w:color="auto"/>
        <w:bottom w:val="none" w:sz="0" w:space="0" w:color="auto"/>
        <w:right w:val="none" w:sz="0" w:space="0" w:color="auto"/>
      </w:divBdr>
    </w:div>
    <w:div w:id="937637174">
      <w:marLeft w:val="480"/>
      <w:marRight w:val="0"/>
      <w:marTop w:val="0"/>
      <w:marBottom w:val="0"/>
      <w:divBdr>
        <w:top w:val="none" w:sz="0" w:space="0" w:color="auto"/>
        <w:left w:val="none" w:sz="0" w:space="0" w:color="auto"/>
        <w:bottom w:val="none" w:sz="0" w:space="0" w:color="auto"/>
        <w:right w:val="none" w:sz="0" w:space="0" w:color="auto"/>
      </w:divBdr>
    </w:div>
    <w:div w:id="938027194">
      <w:marLeft w:val="480"/>
      <w:marRight w:val="0"/>
      <w:marTop w:val="0"/>
      <w:marBottom w:val="0"/>
      <w:divBdr>
        <w:top w:val="none" w:sz="0" w:space="0" w:color="auto"/>
        <w:left w:val="none" w:sz="0" w:space="0" w:color="auto"/>
        <w:bottom w:val="none" w:sz="0" w:space="0" w:color="auto"/>
        <w:right w:val="none" w:sz="0" w:space="0" w:color="auto"/>
      </w:divBdr>
    </w:div>
    <w:div w:id="938105903">
      <w:marLeft w:val="480"/>
      <w:marRight w:val="0"/>
      <w:marTop w:val="0"/>
      <w:marBottom w:val="0"/>
      <w:divBdr>
        <w:top w:val="none" w:sz="0" w:space="0" w:color="auto"/>
        <w:left w:val="none" w:sz="0" w:space="0" w:color="auto"/>
        <w:bottom w:val="none" w:sz="0" w:space="0" w:color="auto"/>
        <w:right w:val="none" w:sz="0" w:space="0" w:color="auto"/>
      </w:divBdr>
    </w:div>
    <w:div w:id="938564470">
      <w:marLeft w:val="480"/>
      <w:marRight w:val="0"/>
      <w:marTop w:val="0"/>
      <w:marBottom w:val="0"/>
      <w:divBdr>
        <w:top w:val="none" w:sz="0" w:space="0" w:color="auto"/>
        <w:left w:val="none" w:sz="0" w:space="0" w:color="auto"/>
        <w:bottom w:val="none" w:sz="0" w:space="0" w:color="auto"/>
        <w:right w:val="none" w:sz="0" w:space="0" w:color="auto"/>
      </w:divBdr>
    </w:div>
    <w:div w:id="938755246">
      <w:marLeft w:val="480"/>
      <w:marRight w:val="0"/>
      <w:marTop w:val="0"/>
      <w:marBottom w:val="0"/>
      <w:divBdr>
        <w:top w:val="none" w:sz="0" w:space="0" w:color="auto"/>
        <w:left w:val="none" w:sz="0" w:space="0" w:color="auto"/>
        <w:bottom w:val="none" w:sz="0" w:space="0" w:color="auto"/>
        <w:right w:val="none" w:sz="0" w:space="0" w:color="auto"/>
      </w:divBdr>
    </w:div>
    <w:div w:id="938946668">
      <w:marLeft w:val="480"/>
      <w:marRight w:val="0"/>
      <w:marTop w:val="0"/>
      <w:marBottom w:val="0"/>
      <w:divBdr>
        <w:top w:val="none" w:sz="0" w:space="0" w:color="auto"/>
        <w:left w:val="none" w:sz="0" w:space="0" w:color="auto"/>
        <w:bottom w:val="none" w:sz="0" w:space="0" w:color="auto"/>
        <w:right w:val="none" w:sz="0" w:space="0" w:color="auto"/>
      </w:divBdr>
    </w:div>
    <w:div w:id="939919958">
      <w:marLeft w:val="480"/>
      <w:marRight w:val="0"/>
      <w:marTop w:val="0"/>
      <w:marBottom w:val="0"/>
      <w:divBdr>
        <w:top w:val="none" w:sz="0" w:space="0" w:color="auto"/>
        <w:left w:val="none" w:sz="0" w:space="0" w:color="auto"/>
        <w:bottom w:val="none" w:sz="0" w:space="0" w:color="auto"/>
        <w:right w:val="none" w:sz="0" w:space="0" w:color="auto"/>
      </w:divBdr>
    </w:div>
    <w:div w:id="939989952">
      <w:marLeft w:val="480"/>
      <w:marRight w:val="0"/>
      <w:marTop w:val="0"/>
      <w:marBottom w:val="0"/>
      <w:divBdr>
        <w:top w:val="none" w:sz="0" w:space="0" w:color="auto"/>
        <w:left w:val="none" w:sz="0" w:space="0" w:color="auto"/>
        <w:bottom w:val="none" w:sz="0" w:space="0" w:color="auto"/>
        <w:right w:val="none" w:sz="0" w:space="0" w:color="auto"/>
      </w:divBdr>
    </w:div>
    <w:div w:id="940645061">
      <w:marLeft w:val="480"/>
      <w:marRight w:val="0"/>
      <w:marTop w:val="0"/>
      <w:marBottom w:val="0"/>
      <w:divBdr>
        <w:top w:val="none" w:sz="0" w:space="0" w:color="auto"/>
        <w:left w:val="none" w:sz="0" w:space="0" w:color="auto"/>
        <w:bottom w:val="none" w:sz="0" w:space="0" w:color="auto"/>
        <w:right w:val="none" w:sz="0" w:space="0" w:color="auto"/>
      </w:divBdr>
    </w:div>
    <w:div w:id="941642467">
      <w:marLeft w:val="480"/>
      <w:marRight w:val="0"/>
      <w:marTop w:val="0"/>
      <w:marBottom w:val="0"/>
      <w:divBdr>
        <w:top w:val="none" w:sz="0" w:space="0" w:color="auto"/>
        <w:left w:val="none" w:sz="0" w:space="0" w:color="auto"/>
        <w:bottom w:val="none" w:sz="0" w:space="0" w:color="auto"/>
        <w:right w:val="none" w:sz="0" w:space="0" w:color="auto"/>
      </w:divBdr>
    </w:div>
    <w:div w:id="941839503">
      <w:marLeft w:val="480"/>
      <w:marRight w:val="0"/>
      <w:marTop w:val="0"/>
      <w:marBottom w:val="0"/>
      <w:divBdr>
        <w:top w:val="none" w:sz="0" w:space="0" w:color="auto"/>
        <w:left w:val="none" w:sz="0" w:space="0" w:color="auto"/>
        <w:bottom w:val="none" w:sz="0" w:space="0" w:color="auto"/>
        <w:right w:val="none" w:sz="0" w:space="0" w:color="auto"/>
      </w:divBdr>
    </w:div>
    <w:div w:id="942221977">
      <w:marLeft w:val="480"/>
      <w:marRight w:val="0"/>
      <w:marTop w:val="0"/>
      <w:marBottom w:val="0"/>
      <w:divBdr>
        <w:top w:val="none" w:sz="0" w:space="0" w:color="auto"/>
        <w:left w:val="none" w:sz="0" w:space="0" w:color="auto"/>
        <w:bottom w:val="none" w:sz="0" w:space="0" w:color="auto"/>
        <w:right w:val="none" w:sz="0" w:space="0" w:color="auto"/>
      </w:divBdr>
    </w:div>
    <w:div w:id="942804677">
      <w:marLeft w:val="480"/>
      <w:marRight w:val="0"/>
      <w:marTop w:val="0"/>
      <w:marBottom w:val="0"/>
      <w:divBdr>
        <w:top w:val="none" w:sz="0" w:space="0" w:color="auto"/>
        <w:left w:val="none" w:sz="0" w:space="0" w:color="auto"/>
        <w:bottom w:val="none" w:sz="0" w:space="0" w:color="auto"/>
        <w:right w:val="none" w:sz="0" w:space="0" w:color="auto"/>
      </w:divBdr>
    </w:div>
    <w:div w:id="943685048">
      <w:marLeft w:val="480"/>
      <w:marRight w:val="0"/>
      <w:marTop w:val="0"/>
      <w:marBottom w:val="0"/>
      <w:divBdr>
        <w:top w:val="none" w:sz="0" w:space="0" w:color="auto"/>
        <w:left w:val="none" w:sz="0" w:space="0" w:color="auto"/>
        <w:bottom w:val="none" w:sz="0" w:space="0" w:color="auto"/>
        <w:right w:val="none" w:sz="0" w:space="0" w:color="auto"/>
      </w:divBdr>
    </w:div>
    <w:div w:id="943809441">
      <w:marLeft w:val="480"/>
      <w:marRight w:val="0"/>
      <w:marTop w:val="0"/>
      <w:marBottom w:val="0"/>
      <w:divBdr>
        <w:top w:val="none" w:sz="0" w:space="0" w:color="auto"/>
        <w:left w:val="none" w:sz="0" w:space="0" w:color="auto"/>
        <w:bottom w:val="none" w:sz="0" w:space="0" w:color="auto"/>
        <w:right w:val="none" w:sz="0" w:space="0" w:color="auto"/>
      </w:divBdr>
    </w:div>
    <w:div w:id="943997804">
      <w:bodyDiv w:val="1"/>
      <w:marLeft w:val="0"/>
      <w:marRight w:val="0"/>
      <w:marTop w:val="0"/>
      <w:marBottom w:val="0"/>
      <w:divBdr>
        <w:top w:val="none" w:sz="0" w:space="0" w:color="auto"/>
        <w:left w:val="none" w:sz="0" w:space="0" w:color="auto"/>
        <w:bottom w:val="none" w:sz="0" w:space="0" w:color="auto"/>
        <w:right w:val="none" w:sz="0" w:space="0" w:color="auto"/>
      </w:divBdr>
      <w:divsChild>
        <w:div w:id="18088238">
          <w:marLeft w:val="0"/>
          <w:marRight w:val="0"/>
          <w:marTop w:val="0"/>
          <w:marBottom w:val="0"/>
          <w:divBdr>
            <w:top w:val="none" w:sz="0" w:space="0" w:color="auto"/>
            <w:left w:val="none" w:sz="0" w:space="0" w:color="auto"/>
            <w:bottom w:val="none" w:sz="0" w:space="0" w:color="auto"/>
            <w:right w:val="none" w:sz="0" w:space="0" w:color="auto"/>
          </w:divBdr>
        </w:div>
        <w:div w:id="614674785">
          <w:marLeft w:val="0"/>
          <w:marRight w:val="0"/>
          <w:marTop w:val="0"/>
          <w:marBottom w:val="0"/>
          <w:divBdr>
            <w:top w:val="none" w:sz="0" w:space="0" w:color="auto"/>
            <w:left w:val="none" w:sz="0" w:space="0" w:color="auto"/>
            <w:bottom w:val="none" w:sz="0" w:space="0" w:color="auto"/>
            <w:right w:val="none" w:sz="0" w:space="0" w:color="auto"/>
          </w:divBdr>
        </w:div>
        <w:div w:id="655453074">
          <w:marLeft w:val="0"/>
          <w:marRight w:val="0"/>
          <w:marTop w:val="0"/>
          <w:marBottom w:val="0"/>
          <w:divBdr>
            <w:top w:val="none" w:sz="0" w:space="0" w:color="auto"/>
            <w:left w:val="none" w:sz="0" w:space="0" w:color="auto"/>
            <w:bottom w:val="none" w:sz="0" w:space="0" w:color="auto"/>
            <w:right w:val="none" w:sz="0" w:space="0" w:color="auto"/>
          </w:divBdr>
        </w:div>
        <w:div w:id="946809273">
          <w:marLeft w:val="0"/>
          <w:marRight w:val="0"/>
          <w:marTop w:val="0"/>
          <w:marBottom w:val="0"/>
          <w:divBdr>
            <w:top w:val="none" w:sz="0" w:space="0" w:color="auto"/>
            <w:left w:val="none" w:sz="0" w:space="0" w:color="auto"/>
            <w:bottom w:val="none" w:sz="0" w:space="0" w:color="auto"/>
            <w:right w:val="none" w:sz="0" w:space="0" w:color="auto"/>
          </w:divBdr>
        </w:div>
        <w:div w:id="575358373">
          <w:marLeft w:val="0"/>
          <w:marRight w:val="0"/>
          <w:marTop w:val="0"/>
          <w:marBottom w:val="0"/>
          <w:divBdr>
            <w:top w:val="none" w:sz="0" w:space="0" w:color="auto"/>
            <w:left w:val="none" w:sz="0" w:space="0" w:color="auto"/>
            <w:bottom w:val="none" w:sz="0" w:space="0" w:color="auto"/>
            <w:right w:val="none" w:sz="0" w:space="0" w:color="auto"/>
          </w:divBdr>
        </w:div>
        <w:div w:id="264464803">
          <w:marLeft w:val="0"/>
          <w:marRight w:val="0"/>
          <w:marTop w:val="0"/>
          <w:marBottom w:val="0"/>
          <w:divBdr>
            <w:top w:val="none" w:sz="0" w:space="0" w:color="auto"/>
            <w:left w:val="none" w:sz="0" w:space="0" w:color="auto"/>
            <w:bottom w:val="none" w:sz="0" w:space="0" w:color="auto"/>
            <w:right w:val="none" w:sz="0" w:space="0" w:color="auto"/>
          </w:divBdr>
        </w:div>
        <w:div w:id="1442189911">
          <w:marLeft w:val="0"/>
          <w:marRight w:val="0"/>
          <w:marTop w:val="0"/>
          <w:marBottom w:val="0"/>
          <w:divBdr>
            <w:top w:val="none" w:sz="0" w:space="0" w:color="auto"/>
            <w:left w:val="none" w:sz="0" w:space="0" w:color="auto"/>
            <w:bottom w:val="none" w:sz="0" w:space="0" w:color="auto"/>
            <w:right w:val="none" w:sz="0" w:space="0" w:color="auto"/>
          </w:divBdr>
        </w:div>
        <w:div w:id="753431458">
          <w:marLeft w:val="0"/>
          <w:marRight w:val="0"/>
          <w:marTop w:val="0"/>
          <w:marBottom w:val="0"/>
          <w:divBdr>
            <w:top w:val="none" w:sz="0" w:space="0" w:color="auto"/>
            <w:left w:val="none" w:sz="0" w:space="0" w:color="auto"/>
            <w:bottom w:val="none" w:sz="0" w:space="0" w:color="auto"/>
            <w:right w:val="none" w:sz="0" w:space="0" w:color="auto"/>
          </w:divBdr>
        </w:div>
        <w:div w:id="65149405">
          <w:marLeft w:val="0"/>
          <w:marRight w:val="0"/>
          <w:marTop w:val="0"/>
          <w:marBottom w:val="0"/>
          <w:divBdr>
            <w:top w:val="none" w:sz="0" w:space="0" w:color="auto"/>
            <w:left w:val="none" w:sz="0" w:space="0" w:color="auto"/>
            <w:bottom w:val="none" w:sz="0" w:space="0" w:color="auto"/>
            <w:right w:val="none" w:sz="0" w:space="0" w:color="auto"/>
          </w:divBdr>
        </w:div>
        <w:div w:id="837618512">
          <w:marLeft w:val="0"/>
          <w:marRight w:val="0"/>
          <w:marTop w:val="0"/>
          <w:marBottom w:val="0"/>
          <w:divBdr>
            <w:top w:val="none" w:sz="0" w:space="0" w:color="auto"/>
            <w:left w:val="none" w:sz="0" w:space="0" w:color="auto"/>
            <w:bottom w:val="none" w:sz="0" w:space="0" w:color="auto"/>
            <w:right w:val="none" w:sz="0" w:space="0" w:color="auto"/>
          </w:divBdr>
        </w:div>
        <w:div w:id="1493908707">
          <w:marLeft w:val="0"/>
          <w:marRight w:val="0"/>
          <w:marTop w:val="0"/>
          <w:marBottom w:val="0"/>
          <w:divBdr>
            <w:top w:val="none" w:sz="0" w:space="0" w:color="auto"/>
            <w:left w:val="none" w:sz="0" w:space="0" w:color="auto"/>
            <w:bottom w:val="none" w:sz="0" w:space="0" w:color="auto"/>
            <w:right w:val="none" w:sz="0" w:space="0" w:color="auto"/>
          </w:divBdr>
        </w:div>
        <w:div w:id="1887910183">
          <w:marLeft w:val="0"/>
          <w:marRight w:val="0"/>
          <w:marTop w:val="0"/>
          <w:marBottom w:val="0"/>
          <w:divBdr>
            <w:top w:val="none" w:sz="0" w:space="0" w:color="auto"/>
            <w:left w:val="none" w:sz="0" w:space="0" w:color="auto"/>
            <w:bottom w:val="none" w:sz="0" w:space="0" w:color="auto"/>
            <w:right w:val="none" w:sz="0" w:space="0" w:color="auto"/>
          </w:divBdr>
        </w:div>
        <w:div w:id="977805895">
          <w:marLeft w:val="0"/>
          <w:marRight w:val="0"/>
          <w:marTop w:val="0"/>
          <w:marBottom w:val="0"/>
          <w:divBdr>
            <w:top w:val="none" w:sz="0" w:space="0" w:color="auto"/>
            <w:left w:val="none" w:sz="0" w:space="0" w:color="auto"/>
            <w:bottom w:val="none" w:sz="0" w:space="0" w:color="auto"/>
            <w:right w:val="none" w:sz="0" w:space="0" w:color="auto"/>
          </w:divBdr>
        </w:div>
        <w:div w:id="942957223">
          <w:marLeft w:val="0"/>
          <w:marRight w:val="0"/>
          <w:marTop w:val="0"/>
          <w:marBottom w:val="0"/>
          <w:divBdr>
            <w:top w:val="none" w:sz="0" w:space="0" w:color="auto"/>
            <w:left w:val="none" w:sz="0" w:space="0" w:color="auto"/>
            <w:bottom w:val="none" w:sz="0" w:space="0" w:color="auto"/>
            <w:right w:val="none" w:sz="0" w:space="0" w:color="auto"/>
          </w:divBdr>
        </w:div>
        <w:div w:id="414666888">
          <w:marLeft w:val="0"/>
          <w:marRight w:val="0"/>
          <w:marTop w:val="0"/>
          <w:marBottom w:val="0"/>
          <w:divBdr>
            <w:top w:val="none" w:sz="0" w:space="0" w:color="auto"/>
            <w:left w:val="none" w:sz="0" w:space="0" w:color="auto"/>
            <w:bottom w:val="none" w:sz="0" w:space="0" w:color="auto"/>
            <w:right w:val="none" w:sz="0" w:space="0" w:color="auto"/>
          </w:divBdr>
        </w:div>
        <w:div w:id="612129660">
          <w:marLeft w:val="0"/>
          <w:marRight w:val="0"/>
          <w:marTop w:val="0"/>
          <w:marBottom w:val="0"/>
          <w:divBdr>
            <w:top w:val="none" w:sz="0" w:space="0" w:color="auto"/>
            <w:left w:val="none" w:sz="0" w:space="0" w:color="auto"/>
            <w:bottom w:val="none" w:sz="0" w:space="0" w:color="auto"/>
            <w:right w:val="none" w:sz="0" w:space="0" w:color="auto"/>
          </w:divBdr>
        </w:div>
        <w:div w:id="195194699">
          <w:marLeft w:val="0"/>
          <w:marRight w:val="0"/>
          <w:marTop w:val="0"/>
          <w:marBottom w:val="0"/>
          <w:divBdr>
            <w:top w:val="none" w:sz="0" w:space="0" w:color="auto"/>
            <w:left w:val="none" w:sz="0" w:space="0" w:color="auto"/>
            <w:bottom w:val="none" w:sz="0" w:space="0" w:color="auto"/>
            <w:right w:val="none" w:sz="0" w:space="0" w:color="auto"/>
          </w:divBdr>
        </w:div>
        <w:div w:id="1296914523">
          <w:marLeft w:val="0"/>
          <w:marRight w:val="0"/>
          <w:marTop w:val="0"/>
          <w:marBottom w:val="0"/>
          <w:divBdr>
            <w:top w:val="none" w:sz="0" w:space="0" w:color="auto"/>
            <w:left w:val="none" w:sz="0" w:space="0" w:color="auto"/>
            <w:bottom w:val="none" w:sz="0" w:space="0" w:color="auto"/>
            <w:right w:val="none" w:sz="0" w:space="0" w:color="auto"/>
          </w:divBdr>
        </w:div>
        <w:div w:id="1025056795">
          <w:marLeft w:val="0"/>
          <w:marRight w:val="0"/>
          <w:marTop w:val="0"/>
          <w:marBottom w:val="0"/>
          <w:divBdr>
            <w:top w:val="none" w:sz="0" w:space="0" w:color="auto"/>
            <w:left w:val="none" w:sz="0" w:space="0" w:color="auto"/>
            <w:bottom w:val="none" w:sz="0" w:space="0" w:color="auto"/>
            <w:right w:val="none" w:sz="0" w:space="0" w:color="auto"/>
          </w:divBdr>
        </w:div>
        <w:div w:id="1052464">
          <w:marLeft w:val="0"/>
          <w:marRight w:val="0"/>
          <w:marTop w:val="0"/>
          <w:marBottom w:val="0"/>
          <w:divBdr>
            <w:top w:val="none" w:sz="0" w:space="0" w:color="auto"/>
            <w:left w:val="none" w:sz="0" w:space="0" w:color="auto"/>
            <w:bottom w:val="none" w:sz="0" w:space="0" w:color="auto"/>
            <w:right w:val="none" w:sz="0" w:space="0" w:color="auto"/>
          </w:divBdr>
        </w:div>
        <w:div w:id="1266427170">
          <w:marLeft w:val="0"/>
          <w:marRight w:val="0"/>
          <w:marTop w:val="0"/>
          <w:marBottom w:val="0"/>
          <w:divBdr>
            <w:top w:val="none" w:sz="0" w:space="0" w:color="auto"/>
            <w:left w:val="none" w:sz="0" w:space="0" w:color="auto"/>
            <w:bottom w:val="none" w:sz="0" w:space="0" w:color="auto"/>
            <w:right w:val="none" w:sz="0" w:space="0" w:color="auto"/>
          </w:divBdr>
        </w:div>
        <w:div w:id="1466508150">
          <w:marLeft w:val="0"/>
          <w:marRight w:val="0"/>
          <w:marTop w:val="0"/>
          <w:marBottom w:val="0"/>
          <w:divBdr>
            <w:top w:val="none" w:sz="0" w:space="0" w:color="auto"/>
            <w:left w:val="none" w:sz="0" w:space="0" w:color="auto"/>
            <w:bottom w:val="none" w:sz="0" w:space="0" w:color="auto"/>
            <w:right w:val="none" w:sz="0" w:space="0" w:color="auto"/>
          </w:divBdr>
        </w:div>
        <w:div w:id="1828551814">
          <w:marLeft w:val="0"/>
          <w:marRight w:val="0"/>
          <w:marTop w:val="0"/>
          <w:marBottom w:val="0"/>
          <w:divBdr>
            <w:top w:val="none" w:sz="0" w:space="0" w:color="auto"/>
            <w:left w:val="none" w:sz="0" w:space="0" w:color="auto"/>
            <w:bottom w:val="none" w:sz="0" w:space="0" w:color="auto"/>
            <w:right w:val="none" w:sz="0" w:space="0" w:color="auto"/>
          </w:divBdr>
        </w:div>
        <w:div w:id="870458121">
          <w:marLeft w:val="0"/>
          <w:marRight w:val="0"/>
          <w:marTop w:val="0"/>
          <w:marBottom w:val="0"/>
          <w:divBdr>
            <w:top w:val="none" w:sz="0" w:space="0" w:color="auto"/>
            <w:left w:val="none" w:sz="0" w:space="0" w:color="auto"/>
            <w:bottom w:val="none" w:sz="0" w:space="0" w:color="auto"/>
            <w:right w:val="none" w:sz="0" w:space="0" w:color="auto"/>
          </w:divBdr>
        </w:div>
        <w:div w:id="589121385">
          <w:marLeft w:val="0"/>
          <w:marRight w:val="0"/>
          <w:marTop w:val="0"/>
          <w:marBottom w:val="0"/>
          <w:divBdr>
            <w:top w:val="none" w:sz="0" w:space="0" w:color="auto"/>
            <w:left w:val="none" w:sz="0" w:space="0" w:color="auto"/>
            <w:bottom w:val="none" w:sz="0" w:space="0" w:color="auto"/>
            <w:right w:val="none" w:sz="0" w:space="0" w:color="auto"/>
          </w:divBdr>
        </w:div>
        <w:div w:id="907693742">
          <w:marLeft w:val="0"/>
          <w:marRight w:val="0"/>
          <w:marTop w:val="0"/>
          <w:marBottom w:val="0"/>
          <w:divBdr>
            <w:top w:val="none" w:sz="0" w:space="0" w:color="auto"/>
            <w:left w:val="none" w:sz="0" w:space="0" w:color="auto"/>
            <w:bottom w:val="none" w:sz="0" w:space="0" w:color="auto"/>
            <w:right w:val="none" w:sz="0" w:space="0" w:color="auto"/>
          </w:divBdr>
        </w:div>
        <w:div w:id="357196506">
          <w:marLeft w:val="0"/>
          <w:marRight w:val="0"/>
          <w:marTop w:val="0"/>
          <w:marBottom w:val="0"/>
          <w:divBdr>
            <w:top w:val="none" w:sz="0" w:space="0" w:color="auto"/>
            <w:left w:val="none" w:sz="0" w:space="0" w:color="auto"/>
            <w:bottom w:val="none" w:sz="0" w:space="0" w:color="auto"/>
            <w:right w:val="none" w:sz="0" w:space="0" w:color="auto"/>
          </w:divBdr>
        </w:div>
        <w:div w:id="411902037">
          <w:marLeft w:val="0"/>
          <w:marRight w:val="0"/>
          <w:marTop w:val="0"/>
          <w:marBottom w:val="0"/>
          <w:divBdr>
            <w:top w:val="none" w:sz="0" w:space="0" w:color="auto"/>
            <w:left w:val="none" w:sz="0" w:space="0" w:color="auto"/>
            <w:bottom w:val="none" w:sz="0" w:space="0" w:color="auto"/>
            <w:right w:val="none" w:sz="0" w:space="0" w:color="auto"/>
          </w:divBdr>
        </w:div>
        <w:div w:id="1277366723">
          <w:marLeft w:val="0"/>
          <w:marRight w:val="0"/>
          <w:marTop w:val="0"/>
          <w:marBottom w:val="0"/>
          <w:divBdr>
            <w:top w:val="none" w:sz="0" w:space="0" w:color="auto"/>
            <w:left w:val="none" w:sz="0" w:space="0" w:color="auto"/>
            <w:bottom w:val="none" w:sz="0" w:space="0" w:color="auto"/>
            <w:right w:val="none" w:sz="0" w:space="0" w:color="auto"/>
          </w:divBdr>
        </w:div>
        <w:div w:id="1380976496">
          <w:marLeft w:val="0"/>
          <w:marRight w:val="0"/>
          <w:marTop w:val="0"/>
          <w:marBottom w:val="0"/>
          <w:divBdr>
            <w:top w:val="none" w:sz="0" w:space="0" w:color="auto"/>
            <w:left w:val="none" w:sz="0" w:space="0" w:color="auto"/>
            <w:bottom w:val="none" w:sz="0" w:space="0" w:color="auto"/>
            <w:right w:val="none" w:sz="0" w:space="0" w:color="auto"/>
          </w:divBdr>
        </w:div>
        <w:div w:id="61488764">
          <w:marLeft w:val="0"/>
          <w:marRight w:val="0"/>
          <w:marTop w:val="0"/>
          <w:marBottom w:val="0"/>
          <w:divBdr>
            <w:top w:val="none" w:sz="0" w:space="0" w:color="auto"/>
            <w:left w:val="none" w:sz="0" w:space="0" w:color="auto"/>
            <w:bottom w:val="none" w:sz="0" w:space="0" w:color="auto"/>
            <w:right w:val="none" w:sz="0" w:space="0" w:color="auto"/>
          </w:divBdr>
        </w:div>
        <w:div w:id="705641007">
          <w:marLeft w:val="0"/>
          <w:marRight w:val="0"/>
          <w:marTop w:val="0"/>
          <w:marBottom w:val="0"/>
          <w:divBdr>
            <w:top w:val="none" w:sz="0" w:space="0" w:color="auto"/>
            <w:left w:val="none" w:sz="0" w:space="0" w:color="auto"/>
            <w:bottom w:val="none" w:sz="0" w:space="0" w:color="auto"/>
            <w:right w:val="none" w:sz="0" w:space="0" w:color="auto"/>
          </w:divBdr>
        </w:div>
        <w:div w:id="1939210376">
          <w:marLeft w:val="0"/>
          <w:marRight w:val="0"/>
          <w:marTop w:val="0"/>
          <w:marBottom w:val="0"/>
          <w:divBdr>
            <w:top w:val="none" w:sz="0" w:space="0" w:color="auto"/>
            <w:left w:val="none" w:sz="0" w:space="0" w:color="auto"/>
            <w:bottom w:val="none" w:sz="0" w:space="0" w:color="auto"/>
            <w:right w:val="none" w:sz="0" w:space="0" w:color="auto"/>
          </w:divBdr>
        </w:div>
        <w:div w:id="389811711">
          <w:marLeft w:val="0"/>
          <w:marRight w:val="0"/>
          <w:marTop w:val="0"/>
          <w:marBottom w:val="0"/>
          <w:divBdr>
            <w:top w:val="none" w:sz="0" w:space="0" w:color="auto"/>
            <w:left w:val="none" w:sz="0" w:space="0" w:color="auto"/>
            <w:bottom w:val="none" w:sz="0" w:space="0" w:color="auto"/>
            <w:right w:val="none" w:sz="0" w:space="0" w:color="auto"/>
          </w:divBdr>
        </w:div>
        <w:div w:id="401681282">
          <w:marLeft w:val="0"/>
          <w:marRight w:val="0"/>
          <w:marTop w:val="0"/>
          <w:marBottom w:val="0"/>
          <w:divBdr>
            <w:top w:val="none" w:sz="0" w:space="0" w:color="auto"/>
            <w:left w:val="none" w:sz="0" w:space="0" w:color="auto"/>
            <w:bottom w:val="none" w:sz="0" w:space="0" w:color="auto"/>
            <w:right w:val="none" w:sz="0" w:space="0" w:color="auto"/>
          </w:divBdr>
        </w:div>
        <w:div w:id="527180382">
          <w:marLeft w:val="0"/>
          <w:marRight w:val="0"/>
          <w:marTop w:val="0"/>
          <w:marBottom w:val="0"/>
          <w:divBdr>
            <w:top w:val="none" w:sz="0" w:space="0" w:color="auto"/>
            <w:left w:val="none" w:sz="0" w:space="0" w:color="auto"/>
            <w:bottom w:val="none" w:sz="0" w:space="0" w:color="auto"/>
            <w:right w:val="none" w:sz="0" w:space="0" w:color="auto"/>
          </w:divBdr>
        </w:div>
        <w:div w:id="1800760871">
          <w:marLeft w:val="0"/>
          <w:marRight w:val="0"/>
          <w:marTop w:val="0"/>
          <w:marBottom w:val="0"/>
          <w:divBdr>
            <w:top w:val="none" w:sz="0" w:space="0" w:color="auto"/>
            <w:left w:val="none" w:sz="0" w:space="0" w:color="auto"/>
            <w:bottom w:val="none" w:sz="0" w:space="0" w:color="auto"/>
            <w:right w:val="none" w:sz="0" w:space="0" w:color="auto"/>
          </w:divBdr>
        </w:div>
        <w:div w:id="983388092">
          <w:marLeft w:val="0"/>
          <w:marRight w:val="0"/>
          <w:marTop w:val="0"/>
          <w:marBottom w:val="0"/>
          <w:divBdr>
            <w:top w:val="none" w:sz="0" w:space="0" w:color="auto"/>
            <w:left w:val="none" w:sz="0" w:space="0" w:color="auto"/>
            <w:bottom w:val="none" w:sz="0" w:space="0" w:color="auto"/>
            <w:right w:val="none" w:sz="0" w:space="0" w:color="auto"/>
          </w:divBdr>
        </w:div>
        <w:div w:id="888959306">
          <w:marLeft w:val="0"/>
          <w:marRight w:val="0"/>
          <w:marTop w:val="0"/>
          <w:marBottom w:val="0"/>
          <w:divBdr>
            <w:top w:val="none" w:sz="0" w:space="0" w:color="auto"/>
            <w:left w:val="none" w:sz="0" w:space="0" w:color="auto"/>
            <w:bottom w:val="none" w:sz="0" w:space="0" w:color="auto"/>
            <w:right w:val="none" w:sz="0" w:space="0" w:color="auto"/>
          </w:divBdr>
        </w:div>
        <w:div w:id="135297545">
          <w:marLeft w:val="0"/>
          <w:marRight w:val="0"/>
          <w:marTop w:val="0"/>
          <w:marBottom w:val="0"/>
          <w:divBdr>
            <w:top w:val="none" w:sz="0" w:space="0" w:color="auto"/>
            <w:left w:val="none" w:sz="0" w:space="0" w:color="auto"/>
            <w:bottom w:val="none" w:sz="0" w:space="0" w:color="auto"/>
            <w:right w:val="none" w:sz="0" w:space="0" w:color="auto"/>
          </w:divBdr>
        </w:div>
        <w:div w:id="2054230177">
          <w:marLeft w:val="0"/>
          <w:marRight w:val="0"/>
          <w:marTop w:val="0"/>
          <w:marBottom w:val="0"/>
          <w:divBdr>
            <w:top w:val="none" w:sz="0" w:space="0" w:color="auto"/>
            <w:left w:val="none" w:sz="0" w:space="0" w:color="auto"/>
            <w:bottom w:val="none" w:sz="0" w:space="0" w:color="auto"/>
            <w:right w:val="none" w:sz="0" w:space="0" w:color="auto"/>
          </w:divBdr>
        </w:div>
        <w:div w:id="276789412">
          <w:marLeft w:val="0"/>
          <w:marRight w:val="0"/>
          <w:marTop w:val="0"/>
          <w:marBottom w:val="0"/>
          <w:divBdr>
            <w:top w:val="none" w:sz="0" w:space="0" w:color="auto"/>
            <w:left w:val="none" w:sz="0" w:space="0" w:color="auto"/>
            <w:bottom w:val="none" w:sz="0" w:space="0" w:color="auto"/>
            <w:right w:val="none" w:sz="0" w:space="0" w:color="auto"/>
          </w:divBdr>
        </w:div>
        <w:div w:id="297106767">
          <w:marLeft w:val="0"/>
          <w:marRight w:val="0"/>
          <w:marTop w:val="0"/>
          <w:marBottom w:val="0"/>
          <w:divBdr>
            <w:top w:val="none" w:sz="0" w:space="0" w:color="auto"/>
            <w:left w:val="none" w:sz="0" w:space="0" w:color="auto"/>
            <w:bottom w:val="none" w:sz="0" w:space="0" w:color="auto"/>
            <w:right w:val="none" w:sz="0" w:space="0" w:color="auto"/>
          </w:divBdr>
        </w:div>
        <w:div w:id="29838445">
          <w:marLeft w:val="0"/>
          <w:marRight w:val="0"/>
          <w:marTop w:val="0"/>
          <w:marBottom w:val="0"/>
          <w:divBdr>
            <w:top w:val="none" w:sz="0" w:space="0" w:color="auto"/>
            <w:left w:val="none" w:sz="0" w:space="0" w:color="auto"/>
            <w:bottom w:val="none" w:sz="0" w:space="0" w:color="auto"/>
            <w:right w:val="none" w:sz="0" w:space="0" w:color="auto"/>
          </w:divBdr>
        </w:div>
        <w:div w:id="1768773346">
          <w:marLeft w:val="0"/>
          <w:marRight w:val="0"/>
          <w:marTop w:val="0"/>
          <w:marBottom w:val="0"/>
          <w:divBdr>
            <w:top w:val="none" w:sz="0" w:space="0" w:color="auto"/>
            <w:left w:val="none" w:sz="0" w:space="0" w:color="auto"/>
            <w:bottom w:val="none" w:sz="0" w:space="0" w:color="auto"/>
            <w:right w:val="none" w:sz="0" w:space="0" w:color="auto"/>
          </w:divBdr>
        </w:div>
        <w:div w:id="336422887">
          <w:marLeft w:val="0"/>
          <w:marRight w:val="0"/>
          <w:marTop w:val="0"/>
          <w:marBottom w:val="0"/>
          <w:divBdr>
            <w:top w:val="none" w:sz="0" w:space="0" w:color="auto"/>
            <w:left w:val="none" w:sz="0" w:space="0" w:color="auto"/>
            <w:bottom w:val="none" w:sz="0" w:space="0" w:color="auto"/>
            <w:right w:val="none" w:sz="0" w:space="0" w:color="auto"/>
          </w:divBdr>
        </w:div>
        <w:div w:id="942686588">
          <w:marLeft w:val="0"/>
          <w:marRight w:val="0"/>
          <w:marTop w:val="0"/>
          <w:marBottom w:val="0"/>
          <w:divBdr>
            <w:top w:val="none" w:sz="0" w:space="0" w:color="auto"/>
            <w:left w:val="none" w:sz="0" w:space="0" w:color="auto"/>
            <w:bottom w:val="none" w:sz="0" w:space="0" w:color="auto"/>
            <w:right w:val="none" w:sz="0" w:space="0" w:color="auto"/>
          </w:divBdr>
        </w:div>
        <w:div w:id="1253851159">
          <w:marLeft w:val="0"/>
          <w:marRight w:val="0"/>
          <w:marTop w:val="0"/>
          <w:marBottom w:val="0"/>
          <w:divBdr>
            <w:top w:val="none" w:sz="0" w:space="0" w:color="auto"/>
            <w:left w:val="none" w:sz="0" w:space="0" w:color="auto"/>
            <w:bottom w:val="none" w:sz="0" w:space="0" w:color="auto"/>
            <w:right w:val="none" w:sz="0" w:space="0" w:color="auto"/>
          </w:divBdr>
        </w:div>
        <w:div w:id="1586453891">
          <w:marLeft w:val="0"/>
          <w:marRight w:val="0"/>
          <w:marTop w:val="0"/>
          <w:marBottom w:val="0"/>
          <w:divBdr>
            <w:top w:val="none" w:sz="0" w:space="0" w:color="auto"/>
            <w:left w:val="none" w:sz="0" w:space="0" w:color="auto"/>
            <w:bottom w:val="none" w:sz="0" w:space="0" w:color="auto"/>
            <w:right w:val="none" w:sz="0" w:space="0" w:color="auto"/>
          </w:divBdr>
        </w:div>
        <w:div w:id="1233613112">
          <w:marLeft w:val="0"/>
          <w:marRight w:val="0"/>
          <w:marTop w:val="0"/>
          <w:marBottom w:val="0"/>
          <w:divBdr>
            <w:top w:val="none" w:sz="0" w:space="0" w:color="auto"/>
            <w:left w:val="none" w:sz="0" w:space="0" w:color="auto"/>
            <w:bottom w:val="none" w:sz="0" w:space="0" w:color="auto"/>
            <w:right w:val="none" w:sz="0" w:space="0" w:color="auto"/>
          </w:divBdr>
        </w:div>
        <w:div w:id="2099398608">
          <w:marLeft w:val="0"/>
          <w:marRight w:val="0"/>
          <w:marTop w:val="0"/>
          <w:marBottom w:val="0"/>
          <w:divBdr>
            <w:top w:val="none" w:sz="0" w:space="0" w:color="auto"/>
            <w:left w:val="none" w:sz="0" w:space="0" w:color="auto"/>
            <w:bottom w:val="none" w:sz="0" w:space="0" w:color="auto"/>
            <w:right w:val="none" w:sz="0" w:space="0" w:color="auto"/>
          </w:divBdr>
        </w:div>
        <w:div w:id="1678001466">
          <w:marLeft w:val="0"/>
          <w:marRight w:val="0"/>
          <w:marTop w:val="0"/>
          <w:marBottom w:val="0"/>
          <w:divBdr>
            <w:top w:val="none" w:sz="0" w:space="0" w:color="auto"/>
            <w:left w:val="none" w:sz="0" w:space="0" w:color="auto"/>
            <w:bottom w:val="none" w:sz="0" w:space="0" w:color="auto"/>
            <w:right w:val="none" w:sz="0" w:space="0" w:color="auto"/>
          </w:divBdr>
        </w:div>
        <w:div w:id="955646300">
          <w:marLeft w:val="0"/>
          <w:marRight w:val="0"/>
          <w:marTop w:val="0"/>
          <w:marBottom w:val="0"/>
          <w:divBdr>
            <w:top w:val="none" w:sz="0" w:space="0" w:color="auto"/>
            <w:left w:val="none" w:sz="0" w:space="0" w:color="auto"/>
            <w:bottom w:val="none" w:sz="0" w:space="0" w:color="auto"/>
            <w:right w:val="none" w:sz="0" w:space="0" w:color="auto"/>
          </w:divBdr>
        </w:div>
        <w:div w:id="22559841">
          <w:marLeft w:val="0"/>
          <w:marRight w:val="0"/>
          <w:marTop w:val="0"/>
          <w:marBottom w:val="0"/>
          <w:divBdr>
            <w:top w:val="none" w:sz="0" w:space="0" w:color="auto"/>
            <w:left w:val="none" w:sz="0" w:space="0" w:color="auto"/>
            <w:bottom w:val="none" w:sz="0" w:space="0" w:color="auto"/>
            <w:right w:val="none" w:sz="0" w:space="0" w:color="auto"/>
          </w:divBdr>
        </w:div>
        <w:div w:id="1279949376">
          <w:marLeft w:val="0"/>
          <w:marRight w:val="0"/>
          <w:marTop w:val="0"/>
          <w:marBottom w:val="0"/>
          <w:divBdr>
            <w:top w:val="none" w:sz="0" w:space="0" w:color="auto"/>
            <w:left w:val="none" w:sz="0" w:space="0" w:color="auto"/>
            <w:bottom w:val="none" w:sz="0" w:space="0" w:color="auto"/>
            <w:right w:val="none" w:sz="0" w:space="0" w:color="auto"/>
          </w:divBdr>
        </w:div>
        <w:div w:id="728382839">
          <w:marLeft w:val="0"/>
          <w:marRight w:val="0"/>
          <w:marTop w:val="0"/>
          <w:marBottom w:val="0"/>
          <w:divBdr>
            <w:top w:val="none" w:sz="0" w:space="0" w:color="auto"/>
            <w:left w:val="none" w:sz="0" w:space="0" w:color="auto"/>
            <w:bottom w:val="none" w:sz="0" w:space="0" w:color="auto"/>
            <w:right w:val="none" w:sz="0" w:space="0" w:color="auto"/>
          </w:divBdr>
        </w:div>
        <w:div w:id="202132419">
          <w:marLeft w:val="0"/>
          <w:marRight w:val="0"/>
          <w:marTop w:val="0"/>
          <w:marBottom w:val="0"/>
          <w:divBdr>
            <w:top w:val="none" w:sz="0" w:space="0" w:color="auto"/>
            <w:left w:val="none" w:sz="0" w:space="0" w:color="auto"/>
            <w:bottom w:val="none" w:sz="0" w:space="0" w:color="auto"/>
            <w:right w:val="none" w:sz="0" w:space="0" w:color="auto"/>
          </w:divBdr>
        </w:div>
        <w:div w:id="1687634768">
          <w:marLeft w:val="0"/>
          <w:marRight w:val="0"/>
          <w:marTop w:val="0"/>
          <w:marBottom w:val="0"/>
          <w:divBdr>
            <w:top w:val="none" w:sz="0" w:space="0" w:color="auto"/>
            <w:left w:val="none" w:sz="0" w:space="0" w:color="auto"/>
            <w:bottom w:val="none" w:sz="0" w:space="0" w:color="auto"/>
            <w:right w:val="none" w:sz="0" w:space="0" w:color="auto"/>
          </w:divBdr>
        </w:div>
        <w:div w:id="297616941">
          <w:marLeft w:val="0"/>
          <w:marRight w:val="0"/>
          <w:marTop w:val="0"/>
          <w:marBottom w:val="0"/>
          <w:divBdr>
            <w:top w:val="none" w:sz="0" w:space="0" w:color="auto"/>
            <w:left w:val="none" w:sz="0" w:space="0" w:color="auto"/>
            <w:bottom w:val="none" w:sz="0" w:space="0" w:color="auto"/>
            <w:right w:val="none" w:sz="0" w:space="0" w:color="auto"/>
          </w:divBdr>
        </w:div>
        <w:div w:id="1086539302">
          <w:marLeft w:val="0"/>
          <w:marRight w:val="0"/>
          <w:marTop w:val="0"/>
          <w:marBottom w:val="0"/>
          <w:divBdr>
            <w:top w:val="none" w:sz="0" w:space="0" w:color="auto"/>
            <w:left w:val="none" w:sz="0" w:space="0" w:color="auto"/>
            <w:bottom w:val="none" w:sz="0" w:space="0" w:color="auto"/>
            <w:right w:val="none" w:sz="0" w:space="0" w:color="auto"/>
          </w:divBdr>
        </w:div>
        <w:div w:id="845436450">
          <w:marLeft w:val="0"/>
          <w:marRight w:val="0"/>
          <w:marTop w:val="0"/>
          <w:marBottom w:val="0"/>
          <w:divBdr>
            <w:top w:val="none" w:sz="0" w:space="0" w:color="auto"/>
            <w:left w:val="none" w:sz="0" w:space="0" w:color="auto"/>
            <w:bottom w:val="none" w:sz="0" w:space="0" w:color="auto"/>
            <w:right w:val="none" w:sz="0" w:space="0" w:color="auto"/>
          </w:divBdr>
        </w:div>
        <w:div w:id="143861826">
          <w:marLeft w:val="0"/>
          <w:marRight w:val="0"/>
          <w:marTop w:val="0"/>
          <w:marBottom w:val="0"/>
          <w:divBdr>
            <w:top w:val="none" w:sz="0" w:space="0" w:color="auto"/>
            <w:left w:val="none" w:sz="0" w:space="0" w:color="auto"/>
            <w:bottom w:val="none" w:sz="0" w:space="0" w:color="auto"/>
            <w:right w:val="none" w:sz="0" w:space="0" w:color="auto"/>
          </w:divBdr>
        </w:div>
      </w:divsChild>
    </w:div>
    <w:div w:id="944308426">
      <w:marLeft w:val="480"/>
      <w:marRight w:val="0"/>
      <w:marTop w:val="0"/>
      <w:marBottom w:val="0"/>
      <w:divBdr>
        <w:top w:val="none" w:sz="0" w:space="0" w:color="auto"/>
        <w:left w:val="none" w:sz="0" w:space="0" w:color="auto"/>
        <w:bottom w:val="none" w:sz="0" w:space="0" w:color="auto"/>
        <w:right w:val="none" w:sz="0" w:space="0" w:color="auto"/>
      </w:divBdr>
    </w:div>
    <w:div w:id="944338783">
      <w:marLeft w:val="480"/>
      <w:marRight w:val="0"/>
      <w:marTop w:val="0"/>
      <w:marBottom w:val="0"/>
      <w:divBdr>
        <w:top w:val="none" w:sz="0" w:space="0" w:color="auto"/>
        <w:left w:val="none" w:sz="0" w:space="0" w:color="auto"/>
        <w:bottom w:val="none" w:sz="0" w:space="0" w:color="auto"/>
        <w:right w:val="none" w:sz="0" w:space="0" w:color="auto"/>
      </w:divBdr>
    </w:div>
    <w:div w:id="944653318">
      <w:marLeft w:val="480"/>
      <w:marRight w:val="0"/>
      <w:marTop w:val="0"/>
      <w:marBottom w:val="0"/>
      <w:divBdr>
        <w:top w:val="none" w:sz="0" w:space="0" w:color="auto"/>
        <w:left w:val="none" w:sz="0" w:space="0" w:color="auto"/>
        <w:bottom w:val="none" w:sz="0" w:space="0" w:color="auto"/>
        <w:right w:val="none" w:sz="0" w:space="0" w:color="auto"/>
      </w:divBdr>
    </w:div>
    <w:div w:id="944657469">
      <w:bodyDiv w:val="1"/>
      <w:marLeft w:val="0"/>
      <w:marRight w:val="0"/>
      <w:marTop w:val="0"/>
      <w:marBottom w:val="0"/>
      <w:divBdr>
        <w:top w:val="none" w:sz="0" w:space="0" w:color="auto"/>
        <w:left w:val="none" w:sz="0" w:space="0" w:color="auto"/>
        <w:bottom w:val="none" w:sz="0" w:space="0" w:color="auto"/>
        <w:right w:val="none" w:sz="0" w:space="0" w:color="auto"/>
      </w:divBdr>
      <w:divsChild>
        <w:div w:id="2110806794">
          <w:marLeft w:val="0"/>
          <w:marRight w:val="0"/>
          <w:marTop w:val="0"/>
          <w:marBottom w:val="0"/>
          <w:divBdr>
            <w:top w:val="none" w:sz="0" w:space="0" w:color="auto"/>
            <w:left w:val="none" w:sz="0" w:space="0" w:color="auto"/>
            <w:bottom w:val="none" w:sz="0" w:space="0" w:color="auto"/>
            <w:right w:val="none" w:sz="0" w:space="0" w:color="auto"/>
          </w:divBdr>
        </w:div>
        <w:div w:id="1080910940">
          <w:marLeft w:val="0"/>
          <w:marRight w:val="0"/>
          <w:marTop w:val="0"/>
          <w:marBottom w:val="0"/>
          <w:divBdr>
            <w:top w:val="none" w:sz="0" w:space="0" w:color="auto"/>
            <w:left w:val="none" w:sz="0" w:space="0" w:color="auto"/>
            <w:bottom w:val="none" w:sz="0" w:space="0" w:color="auto"/>
            <w:right w:val="none" w:sz="0" w:space="0" w:color="auto"/>
          </w:divBdr>
        </w:div>
        <w:div w:id="1964069165">
          <w:marLeft w:val="0"/>
          <w:marRight w:val="0"/>
          <w:marTop w:val="0"/>
          <w:marBottom w:val="0"/>
          <w:divBdr>
            <w:top w:val="none" w:sz="0" w:space="0" w:color="auto"/>
            <w:left w:val="none" w:sz="0" w:space="0" w:color="auto"/>
            <w:bottom w:val="none" w:sz="0" w:space="0" w:color="auto"/>
            <w:right w:val="none" w:sz="0" w:space="0" w:color="auto"/>
          </w:divBdr>
        </w:div>
        <w:div w:id="613370594">
          <w:marLeft w:val="0"/>
          <w:marRight w:val="0"/>
          <w:marTop w:val="0"/>
          <w:marBottom w:val="0"/>
          <w:divBdr>
            <w:top w:val="none" w:sz="0" w:space="0" w:color="auto"/>
            <w:left w:val="none" w:sz="0" w:space="0" w:color="auto"/>
            <w:bottom w:val="none" w:sz="0" w:space="0" w:color="auto"/>
            <w:right w:val="none" w:sz="0" w:space="0" w:color="auto"/>
          </w:divBdr>
        </w:div>
        <w:div w:id="1255699401">
          <w:marLeft w:val="0"/>
          <w:marRight w:val="0"/>
          <w:marTop w:val="0"/>
          <w:marBottom w:val="0"/>
          <w:divBdr>
            <w:top w:val="none" w:sz="0" w:space="0" w:color="auto"/>
            <w:left w:val="none" w:sz="0" w:space="0" w:color="auto"/>
            <w:bottom w:val="none" w:sz="0" w:space="0" w:color="auto"/>
            <w:right w:val="none" w:sz="0" w:space="0" w:color="auto"/>
          </w:divBdr>
        </w:div>
        <w:div w:id="90199971">
          <w:marLeft w:val="0"/>
          <w:marRight w:val="0"/>
          <w:marTop w:val="0"/>
          <w:marBottom w:val="0"/>
          <w:divBdr>
            <w:top w:val="none" w:sz="0" w:space="0" w:color="auto"/>
            <w:left w:val="none" w:sz="0" w:space="0" w:color="auto"/>
            <w:bottom w:val="none" w:sz="0" w:space="0" w:color="auto"/>
            <w:right w:val="none" w:sz="0" w:space="0" w:color="auto"/>
          </w:divBdr>
        </w:div>
        <w:div w:id="233780852">
          <w:marLeft w:val="0"/>
          <w:marRight w:val="0"/>
          <w:marTop w:val="0"/>
          <w:marBottom w:val="0"/>
          <w:divBdr>
            <w:top w:val="none" w:sz="0" w:space="0" w:color="auto"/>
            <w:left w:val="none" w:sz="0" w:space="0" w:color="auto"/>
            <w:bottom w:val="none" w:sz="0" w:space="0" w:color="auto"/>
            <w:right w:val="none" w:sz="0" w:space="0" w:color="auto"/>
          </w:divBdr>
        </w:div>
        <w:div w:id="1321278139">
          <w:marLeft w:val="0"/>
          <w:marRight w:val="0"/>
          <w:marTop w:val="0"/>
          <w:marBottom w:val="0"/>
          <w:divBdr>
            <w:top w:val="none" w:sz="0" w:space="0" w:color="auto"/>
            <w:left w:val="none" w:sz="0" w:space="0" w:color="auto"/>
            <w:bottom w:val="none" w:sz="0" w:space="0" w:color="auto"/>
            <w:right w:val="none" w:sz="0" w:space="0" w:color="auto"/>
          </w:divBdr>
        </w:div>
        <w:div w:id="1575896349">
          <w:marLeft w:val="0"/>
          <w:marRight w:val="0"/>
          <w:marTop w:val="0"/>
          <w:marBottom w:val="0"/>
          <w:divBdr>
            <w:top w:val="none" w:sz="0" w:space="0" w:color="auto"/>
            <w:left w:val="none" w:sz="0" w:space="0" w:color="auto"/>
            <w:bottom w:val="none" w:sz="0" w:space="0" w:color="auto"/>
            <w:right w:val="none" w:sz="0" w:space="0" w:color="auto"/>
          </w:divBdr>
        </w:div>
        <w:div w:id="1397389823">
          <w:marLeft w:val="0"/>
          <w:marRight w:val="0"/>
          <w:marTop w:val="0"/>
          <w:marBottom w:val="0"/>
          <w:divBdr>
            <w:top w:val="none" w:sz="0" w:space="0" w:color="auto"/>
            <w:left w:val="none" w:sz="0" w:space="0" w:color="auto"/>
            <w:bottom w:val="none" w:sz="0" w:space="0" w:color="auto"/>
            <w:right w:val="none" w:sz="0" w:space="0" w:color="auto"/>
          </w:divBdr>
        </w:div>
        <w:div w:id="747848710">
          <w:marLeft w:val="0"/>
          <w:marRight w:val="0"/>
          <w:marTop w:val="0"/>
          <w:marBottom w:val="0"/>
          <w:divBdr>
            <w:top w:val="none" w:sz="0" w:space="0" w:color="auto"/>
            <w:left w:val="none" w:sz="0" w:space="0" w:color="auto"/>
            <w:bottom w:val="none" w:sz="0" w:space="0" w:color="auto"/>
            <w:right w:val="none" w:sz="0" w:space="0" w:color="auto"/>
          </w:divBdr>
        </w:div>
        <w:div w:id="779688909">
          <w:marLeft w:val="0"/>
          <w:marRight w:val="0"/>
          <w:marTop w:val="0"/>
          <w:marBottom w:val="0"/>
          <w:divBdr>
            <w:top w:val="none" w:sz="0" w:space="0" w:color="auto"/>
            <w:left w:val="none" w:sz="0" w:space="0" w:color="auto"/>
            <w:bottom w:val="none" w:sz="0" w:space="0" w:color="auto"/>
            <w:right w:val="none" w:sz="0" w:space="0" w:color="auto"/>
          </w:divBdr>
        </w:div>
        <w:div w:id="1110203152">
          <w:marLeft w:val="0"/>
          <w:marRight w:val="0"/>
          <w:marTop w:val="0"/>
          <w:marBottom w:val="0"/>
          <w:divBdr>
            <w:top w:val="none" w:sz="0" w:space="0" w:color="auto"/>
            <w:left w:val="none" w:sz="0" w:space="0" w:color="auto"/>
            <w:bottom w:val="none" w:sz="0" w:space="0" w:color="auto"/>
            <w:right w:val="none" w:sz="0" w:space="0" w:color="auto"/>
          </w:divBdr>
        </w:div>
        <w:div w:id="1320504986">
          <w:marLeft w:val="0"/>
          <w:marRight w:val="0"/>
          <w:marTop w:val="0"/>
          <w:marBottom w:val="0"/>
          <w:divBdr>
            <w:top w:val="none" w:sz="0" w:space="0" w:color="auto"/>
            <w:left w:val="none" w:sz="0" w:space="0" w:color="auto"/>
            <w:bottom w:val="none" w:sz="0" w:space="0" w:color="auto"/>
            <w:right w:val="none" w:sz="0" w:space="0" w:color="auto"/>
          </w:divBdr>
        </w:div>
        <w:div w:id="525562548">
          <w:marLeft w:val="0"/>
          <w:marRight w:val="0"/>
          <w:marTop w:val="0"/>
          <w:marBottom w:val="0"/>
          <w:divBdr>
            <w:top w:val="none" w:sz="0" w:space="0" w:color="auto"/>
            <w:left w:val="none" w:sz="0" w:space="0" w:color="auto"/>
            <w:bottom w:val="none" w:sz="0" w:space="0" w:color="auto"/>
            <w:right w:val="none" w:sz="0" w:space="0" w:color="auto"/>
          </w:divBdr>
        </w:div>
        <w:div w:id="159854450">
          <w:marLeft w:val="0"/>
          <w:marRight w:val="0"/>
          <w:marTop w:val="0"/>
          <w:marBottom w:val="0"/>
          <w:divBdr>
            <w:top w:val="none" w:sz="0" w:space="0" w:color="auto"/>
            <w:left w:val="none" w:sz="0" w:space="0" w:color="auto"/>
            <w:bottom w:val="none" w:sz="0" w:space="0" w:color="auto"/>
            <w:right w:val="none" w:sz="0" w:space="0" w:color="auto"/>
          </w:divBdr>
        </w:div>
        <w:div w:id="1694652577">
          <w:marLeft w:val="0"/>
          <w:marRight w:val="0"/>
          <w:marTop w:val="0"/>
          <w:marBottom w:val="0"/>
          <w:divBdr>
            <w:top w:val="none" w:sz="0" w:space="0" w:color="auto"/>
            <w:left w:val="none" w:sz="0" w:space="0" w:color="auto"/>
            <w:bottom w:val="none" w:sz="0" w:space="0" w:color="auto"/>
            <w:right w:val="none" w:sz="0" w:space="0" w:color="auto"/>
          </w:divBdr>
        </w:div>
        <w:div w:id="1140612401">
          <w:marLeft w:val="0"/>
          <w:marRight w:val="0"/>
          <w:marTop w:val="0"/>
          <w:marBottom w:val="0"/>
          <w:divBdr>
            <w:top w:val="none" w:sz="0" w:space="0" w:color="auto"/>
            <w:left w:val="none" w:sz="0" w:space="0" w:color="auto"/>
            <w:bottom w:val="none" w:sz="0" w:space="0" w:color="auto"/>
            <w:right w:val="none" w:sz="0" w:space="0" w:color="auto"/>
          </w:divBdr>
        </w:div>
        <w:div w:id="487131651">
          <w:marLeft w:val="0"/>
          <w:marRight w:val="0"/>
          <w:marTop w:val="0"/>
          <w:marBottom w:val="0"/>
          <w:divBdr>
            <w:top w:val="none" w:sz="0" w:space="0" w:color="auto"/>
            <w:left w:val="none" w:sz="0" w:space="0" w:color="auto"/>
            <w:bottom w:val="none" w:sz="0" w:space="0" w:color="auto"/>
            <w:right w:val="none" w:sz="0" w:space="0" w:color="auto"/>
          </w:divBdr>
        </w:div>
        <w:div w:id="1116094971">
          <w:marLeft w:val="0"/>
          <w:marRight w:val="0"/>
          <w:marTop w:val="0"/>
          <w:marBottom w:val="0"/>
          <w:divBdr>
            <w:top w:val="none" w:sz="0" w:space="0" w:color="auto"/>
            <w:left w:val="none" w:sz="0" w:space="0" w:color="auto"/>
            <w:bottom w:val="none" w:sz="0" w:space="0" w:color="auto"/>
            <w:right w:val="none" w:sz="0" w:space="0" w:color="auto"/>
          </w:divBdr>
        </w:div>
        <w:div w:id="2039774982">
          <w:marLeft w:val="0"/>
          <w:marRight w:val="0"/>
          <w:marTop w:val="0"/>
          <w:marBottom w:val="0"/>
          <w:divBdr>
            <w:top w:val="none" w:sz="0" w:space="0" w:color="auto"/>
            <w:left w:val="none" w:sz="0" w:space="0" w:color="auto"/>
            <w:bottom w:val="none" w:sz="0" w:space="0" w:color="auto"/>
            <w:right w:val="none" w:sz="0" w:space="0" w:color="auto"/>
          </w:divBdr>
        </w:div>
        <w:div w:id="1849056295">
          <w:marLeft w:val="0"/>
          <w:marRight w:val="0"/>
          <w:marTop w:val="0"/>
          <w:marBottom w:val="0"/>
          <w:divBdr>
            <w:top w:val="none" w:sz="0" w:space="0" w:color="auto"/>
            <w:left w:val="none" w:sz="0" w:space="0" w:color="auto"/>
            <w:bottom w:val="none" w:sz="0" w:space="0" w:color="auto"/>
            <w:right w:val="none" w:sz="0" w:space="0" w:color="auto"/>
          </w:divBdr>
        </w:div>
        <w:div w:id="202449005">
          <w:marLeft w:val="0"/>
          <w:marRight w:val="0"/>
          <w:marTop w:val="0"/>
          <w:marBottom w:val="0"/>
          <w:divBdr>
            <w:top w:val="none" w:sz="0" w:space="0" w:color="auto"/>
            <w:left w:val="none" w:sz="0" w:space="0" w:color="auto"/>
            <w:bottom w:val="none" w:sz="0" w:space="0" w:color="auto"/>
            <w:right w:val="none" w:sz="0" w:space="0" w:color="auto"/>
          </w:divBdr>
        </w:div>
        <w:div w:id="2070227523">
          <w:marLeft w:val="0"/>
          <w:marRight w:val="0"/>
          <w:marTop w:val="0"/>
          <w:marBottom w:val="0"/>
          <w:divBdr>
            <w:top w:val="none" w:sz="0" w:space="0" w:color="auto"/>
            <w:left w:val="none" w:sz="0" w:space="0" w:color="auto"/>
            <w:bottom w:val="none" w:sz="0" w:space="0" w:color="auto"/>
            <w:right w:val="none" w:sz="0" w:space="0" w:color="auto"/>
          </w:divBdr>
        </w:div>
        <w:div w:id="1425420124">
          <w:marLeft w:val="0"/>
          <w:marRight w:val="0"/>
          <w:marTop w:val="0"/>
          <w:marBottom w:val="0"/>
          <w:divBdr>
            <w:top w:val="none" w:sz="0" w:space="0" w:color="auto"/>
            <w:left w:val="none" w:sz="0" w:space="0" w:color="auto"/>
            <w:bottom w:val="none" w:sz="0" w:space="0" w:color="auto"/>
            <w:right w:val="none" w:sz="0" w:space="0" w:color="auto"/>
          </w:divBdr>
        </w:div>
        <w:div w:id="1938059797">
          <w:marLeft w:val="0"/>
          <w:marRight w:val="0"/>
          <w:marTop w:val="0"/>
          <w:marBottom w:val="0"/>
          <w:divBdr>
            <w:top w:val="none" w:sz="0" w:space="0" w:color="auto"/>
            <w:left w:val="none" w:sz="0" w:space="0" w:color="auto"/>
            <w:bottom w:val="none" w:sz="0" w:space="0" w:color="auto"/>
            <w:right w:val="none" w:sz="0" w:space="0" w:color="auto"/>
          </w:divBdr>
        </w:div>
        <w:div w:id="1592932473">
          <w:marLeft w:val="0"/>
          <w:marRight w:val="0"/>
          <w:marTop w:val="0"/>
          <w:marBottom w:val="0"/>
          <w:divBdr>
            <w:top w:val="none" w:sz="0" w:space="0" w:color="auto"/>
            <w:left w:val="none" w:sz="0" w:space="0" w:color="auto"/>
            <w:bottom w:val="none" w:sz="0" w:space="0" w:color="auto"/>
            <w:right w:val="none" w:sz="0" w:space="0" w:color="auto"/>
          </w:divBdr>
        </w:div>
        <w:div w:id="2010710339">
          <w:marLeft w:val="0"/>
          <w:marRight w:val="0"/>
          <w:marTop w:val="0"/>
          <w:marBottom w:val="0"/>
          <w:divBdr>
            <w:top w:val="none" w:sz="0" w:space="0" w:color="auto"/>
            <w:left w:val="none" w:sz="0" w:space="0" w:color="auto"/>
            <w:bottom w:val="none" w:sz="0" w:space="0" w:color="auto"/>
            <w:right w:val="none" w:sz="0" w:space="0" w:color="auto"/>
          </w:divBdr>
        </w:div>
        <w:div w:id="2783105">
          <w:marLeft w:val="0"/>
          <w:marRight w:val="0"/>
          <w:marTop w:val="0"/>
          <w:marBottom w:val="0"/>
          <w:divBdr>
            <w:top w:val="none" w:sz="0" w:space="0" w:color="auto"/>
            <w:left w:val="none" w:sz="0" w:space="0" w:color="auto"/>
            <w:bottom w:val="none" w:sz="0" w:space="0" w:color="auto"/>
            <w:right w:val="none" w:sz="0" w:space="0" w:color="auto"/>
          </w:divBdr>
        </w:div>
        <w:div w:id="1308509784">
          <w:marLeft w:val="0"/>
          <w:marRight w:val="0"/>
          <w:marTop w:val="0"/>
          <w:marBottom w:val="0"/>
          <w:divBdr>
            <w:top w:val="none" w:sz="0" w:space="0" w:color="auto"/>
            <w:left w:val="none" w:sz="0" w:space="0" w:color="auto"/>
            <w:bottom w:val="none" w:sz="0" w:space="0" w:color="auto"/>
            <w:right w:val="none" w:sz="0" w:space="0" w:color="auto"/>
          </w:divBdr>
        </w:div>
        <w:div w:id="153644023">
          <w:marLeft w:val="0"/>
          <w:marRight w:val="0"/>
          <w:marTop w:val="0"/>
          <w:marBottom w:val="0"/>
          <w:divBdr>
            <w:top w:val="none" w:sz="0" w:space="0" w:color="auto"/>
            <w:left w:val="none" w:sz="0" w:space="0" w:color="auto"/>
            <w:bottom w:val="none" w:sz="0" w:space="0" w:color="auto"/>
            <w:right w:val="none" w:sz="0" w:space="0" w:color="auto"/>
          </w:divBdr>
        </w:div>
        <w:div w:id="1857427381">
          <w:marLeft w:val="0"/>
          <w:marRight w:val="0"/>
          <w:marTop w:val="0"/>
          <w:marBottom w:val="0"/>
          <w:divBdr>
            <w:top w:val="none" w:sz="0" w:space="0" w:color="auto"/>
            <w:left w:val="none" w:sz="0" w:space="0" w:color="auto"/>
            <w:bottom w:val="none" w:sz="0" w:space="0" w:color="auto"/>
            <w:right w:val="none" w:sz="0" w:space="0" w:color="auto"/>
          </w:divBdr>
        </w:div>
        <w:div w:id="480386771">
          <w:marLeft w:val="0"/>
          <w:marRight w:val="0"/>
          <w:marTop w:val="0"/>
          <w:marBottom w:val="0"/>
          <w:divBdr>
            <w:top w:val="none" w:sz="0" w:space="0" w:color="auto"/>
            <w:left w:val="none" w:sz="0" w:space="0" w:color="auto"/>
            <w:bottom w:val="none" w:sz="0" w:space="0" w:color="auto"/>
            <w:right w:val="none" w:sz="0" w:space="0" w:color="auto"/>
          </w:divBdr>
        </w:div>
        <w:div w:id="2127459821">
          <w:marLeft w:val="0"/>
          <w:marRight w:val="0"/>
          <w:marTop w:val="0"/>
          <w:marBottom w:val="0"/>
          <w:divBdr>
            <w:top w:val="none" w:sz="0" w:space="0" w:color="auto"/>
            <w:left w:val="none" w:sz="0" w:space="0" w:color="auto"/>
            <w:bottom w:val="none" w:sz="0" w:space="0" w:color="auto"/>
            <w:right w:val="none" w:sz="0" w:space="0" w:color="auto"/>
          </w:divBdr>
        </w:div>
        <w:div w:id="361706795">
          <w:marLeft w:val="0"/>
          <w:marRight w:val="0"/>
          <w:marTop w:val="0"/>
          <w:marBottom w:val="0"/>
          <w:divBdr>
            <w:top w:val="none" w:sz="0" w:space="0" w:color="auto"/>
            <w:left w:val="none" w:sz="0" w:space="0" w:color="auto"/>
            <w:bottom w:val="none" w:sz="0" w:space="0" w:color="auto"/>
            <w:right w:val="none" w:sz="0" w:space="0" w:color="auto"/>
          </w:divBdr>
        </w:div>
        <w:div w:id="1248147184">
          <w:marLeft w:val="0"/>
          <w:marRight w:val="0"/>
          <w:marTop w:val="0"/>
          <w:marBottom w:val="0"/>
          <w:divBdr>
            <w:top w:val="none" w:sz="0" w:space="0" w:color="auto"/>
            <w:left w:val="none" w:sz="0" w:space="0" w:color="auto"/>
            <w:bottom w:val="none" w:sz="0" w:space="0" w:color="auto"/>
            <w:right w:val="none" w:sz="0" w:space="0" w:color="auto"/>
          </w:divBdr>
        </w:div>
        <w:div w:id="228537549">
          <w:marLeft w:val="0"/>
          <w:marRight w:val="0"/>
          <w:marTop w:val="0"/>
          <w:marBottom w:val="0"/>
          <w:divBdr>
            <w:top w:val="none" w:sz="0" w:space="0" w:color="auto"/>
            <w:left w:val="none" w:sz="0" w:space="0" w:color="auto"/>
            <w:bottom w:val="none" w:sz="0" w:space="0" w:color="auto"/>
            <w:right w:val="none" w:sz="0" w:space="0" w:color="auto"/>
          </w:divBdr>
        </w:div>
        <w:div w:id="1201435133">
          <w:marLeft w:val="0"/>
          <w:marRight w:val="0"/>
          <w:marTop w:val="0"/>
          <w:marBottom w:val="0"/>
          <w:divBdr>
            <w:top w:val="none" w:sz="0" w:space="0" w:color="auto"/>
            <w:left w:val="none" w:sz="0" w:space="0" w:color="auto"/>
            <w:bottom w:val="none" w:sz="0" w:space="0" w:color="auto"/>
            <w:right w:val="none" w:sz="0" w:space="0" w:color="auto"/>
          </w:divBdr>
        </w:div>
        <w:div w:id="1187596239">
          <w:marLeft w:val="0"/>
          <w:marRight w:val="0"/>
          <w:marTop w:val="0"/>
          <w:marBottom w:val="0"/>
          <w:divBdr>
            <w:top w:val="none" w:sz="0" w:space="0" w:color="auto"/>
            <w:left w:val="none" w:sz="0" w:space="0" w:color="auto"/>
            <w:bottom w:val="none" w:sz="0" w:space="0" w:color="auto"/>
            <w:right w:val="none" w:sz="0" w:space="0" w:color="auto"/>
          </w:divBdr>
        </w:div>
        <w:div w:id="1569219889">
          <w:marLeft w:val="0"/>
          <w:marRight w:val="0"/>
          <w:marTop w:val="0"/>
          <w:marBottom w:val="0"/>
          <w:divBdr>
            <w:top w:val="none" w:sz="0" w:space="0" w:color="auto"/>
            <w:left w:val="none" w:sz="0" w:space="0" w:color="auto"/>
            <w:bottom w:val="none" w:sz="0" w:space="0" w:color="auto"/>
            <w:right w:val="none" w:sz="0" w:space="0" w:color="auto"/>
          </w:divBdr>
        </w:div>
        <w:div w:id="666402651">
          <w:marLeft w:val="0"/>
          <w:marRight w:val="0"/>
          <w:marTop w:val="0"/>
          <w:marBottom w:val="0"/>
          <w:divBdr>
            <w:top w:val="none" w:sz="0" w:space="0" w:color="auto"/>
            <w:left w:val="none" w:sz="0" w:space="0" w:color="auto"/>
            <w:bottom w:val="none" w:sz="0" w:space="0" w:color="auto"/>
            <w:right w:val="none" w:sz="0" w:space="0" w:color="auto"/>
          </w:divBdr>
        </w:div>
        <w:div w:id="474100855">
          <w:marLeft w:val="0"/>
          <w:marRight w:val="0"/>
          <w:marTop w:val="0"/>
          <w:marBottom w:val="0"/>
          <w:divBdr>
            <w:top w:val="none" w:sz="0" w:space="0" w:color="auto"/>
            <w:left w:val="none" w:sz="0" w:space="0" w:color="auto"/>
            <w:bottom w:val="none" w:sz="0" w:space="0" w:color="auto"/>
            <w:right w:val="none" w:sz="0" w:space="0" w:color="auto"/>
          </w:divBdr>
        </w:div>
        <w:div w:id="288709819">
          <w:marLeft w:val="0"/>
          <w:marRight w:val="0"/>
          <w:marTop w:val="0"/>
          <w:marBottom w:val="0"/>
          <w:divBdr>
            <w:top w:val="none" w:sz="0" w:space="0" w:color="auto"/>
            <w:left w:val="none" w:sz="0" w:space="0" w:color="auto"/>
            <w:bottom w:val="none" w:sz="0" w:space="0" w:color="auto"/>
            <w:right w:val="none" w:sz="0" w:space="0" w:color="auto"/>
          </w:divBdr>
        </w:div>
        <w:div w:id="1383333913">
          <w:marLeft w:val="0"/>
          <w:marRight w:val="0"/>
          <w:marTop w:val="0"/>
          <w:marBottom w:val="0"/>
          <w:divBdr>
            <w:top w:val="none" w:sz="0" w:space="0" w:color="auto"/>
            <w:left w:val="none" w:sz="0" w:space="0" w:color="auto"/>
            <w:bottom w:val="none" w:sz="0" w:space="0" w:color="auto"/>
            <w:right w:val="none" w:sz="0" w:space="0" w:color="auto"/>
          </w:divBdr>
        </w:div>
        <w:div w:id="1680496809">
          <w:marLeft w:val="0"/>
          <w:marRight w:val="0"/>
          <w:marTop w:val="0"/>
          <w:marBottom w:val="0"/>
          <w:divBdr>
            <w:top w:val="none" w:sz="0" w:space="0" w:color="auto"/>
            <w:left w:val="none" w:sz="0" w:space="0" w:color="auto"/>
            <w:bottom w:val="none" w:sz="0" w:space="0" w:color="auto"/>
            <w:right w:val="none" w:sz="0" w:space="0" w:color="auto"/>
          </w:divBdr>
        </w:div>
        <w:div w:id="438257257">
          <w:marLeft w:val="0"/>
          <w:marRight w:val="0"/>
          <w:marTop w:val="0"/>
          <w:marBottom w:val="0"/>
          <w:divBdr>
            <w:top w:val="none" w:sz="0" w:space="0" w:color="auto"/>
            <w:left w:val="none" w:sz="0" w:space="0" w:color="auto"/>
            <w:bottom w:val="none" w:sz="0" w:space="0" w:color="auto"/>
            <w:right w:val="none" w:sz="0" w:space="0" w:color="auto"/>
          </w:divBdr>
        </w:div>
        <w:div w:id="762607211">
          <w:marLeft w:val="0"/>
          <w:marRight w:val="0"/>
          <w:marTop w:val="0"/>
          <w:marBottom w:val="0"/>
          <w:divBdr>
            <w:top w:val="none" w:sz="0" w:space="0" w:color="auto"/>
            <w:left w:val="none" w:sz="0" w:space="0" w:color="auto"/>
            <w:bottom w:val="none" w:sz="0" w:space="0" w:color="auto"/>
            <w:right w:val="none" w:sz="0" w:space="0" w:color="auto"/>
          </w:divBdr>
        </w:div>
        <w:div w:id="1340354556">
          <w:marLeft w:val="0"/>
          <w:marRight w:val="0"/>
          <w:marTop w:val="0"/>
          <w:marBottom w:val="0"/>
          <w:divBdr>
            <w:top w:val="none" w:sz="0" w:space="0" w:color="auto"/>
            <w:left w:val="none" w:sz="0" w:space="0" w:color="auto"/>
            <w:bottom w:val="none" w:sz="0" w:space="0" w:color="auto"/>
            <w:right w:val="none" w:sz="0" w:space="0" w:color="auto"/>
          </w:divBdr>
        </w:div>
        <w:div w:id="2017729711">
          <w:marLeft w:val="0"/>
          <w:marRight w:val="0"/>
          <w:marTop w:val="0"/>
          <w:marBottom w:val="0"/>
          <w:divBdr>
            <w:top w:val="none" w:sz="0" w:space="0" w:color="auto"/>
            <w:left w:val="none" w:sz="0" w:space="0" w:color="auto"/>
            <w:bottom w:val="none" w:sz="0" w:space="0" w:color="auto"/>
            <w:right w:val="none" w:sz="0" w:space="0" w:color="auto"/>
          </w:divBdr>
        </w:div>
        <w:div w:id="1770083474">
          <w:marLeft w:val="0"/>
          <w:marRight w:val="0"/>
          <w:marTop w:val="0"/>
          <w:marBottom w:val="0"/>
          <w:divBdr>
            <w:top w:val="none" w:sz="0" w:space="0" w:color="auto"/>
            <w:left w:val="none" w:sz="0" w:space="0" w:color="auto"/>
            <w:bottom w:val="none" w:sz="0" w:space="0" w:color="auto"/>
            <w:right w:val="none" w:sz="0" w:space="0" w:color="auto"/>
          </w:divBdr>
        </w:div>
        <w:div w:id="888954466">
          <w:marLeft w:val="0"/>
          <w:marRight w:val="0"/>
          <w:marTop w:val="0"/>
          <w:marBottom w:val="0"/>
          <w:divBdr>
            <w:top w:val="none" w:sz="0" w:space="0" w:color="auto"/>
            <w:left w:val="none" w:sz="0" w:space="0" w:color="auto"/>
            <w:bottom w:val="none" w:sz="0" w:space="0" w:color="auto"/>
            <w:right w:val="none" w:sz="0" w:space="0" w:color="auto"/>
          </w:divBdr>
        </w:div>
        <w:div w:id="890506573">
          <w:marLeft w:val="0"/>
          <w:marRight w:val="0"/>
          <w:marTop w:val="0"/>
          <w:marBottom w:val="0"/>
          <w:divBdr>
            <w:top w:val="none" w:sz="0" w:space="0" w:color="auto"/>
            <w:left w:val="none" w:sz="0" w:space="0" w:color="auto"/>
            <w:bottom w:val="none" w:sz="0" w:space="0" w:color="auto"/>
            <w:right w:val="none" w:sz="0" w:space="0" w:color="auto"/>
          </w:divBdr>
        </w:div>
        <w:div w:id="1430420611">
          <w:marLeft w:val="0"/>
          <w:marRight w:val="0"/>
          <w:marTop w:val="0"/>
          <w:marBottom w:val="0"/>
          <w:divBdr>
            <w:top w:val="none" w:sz="0" w:space="0" w:color="auto"/>
            <w:left w:val="none" w:sz="0" w:space="0" w:color="auto"/>
            <w:bottom w:val="none" w:sz="0" w:space="0" w:color="auto"/>
            <w:right w:val="none" w:sz="0" w:space="0" w:color="auto"/>
          </w:divBdr>
        </w:div>
        <w:div w:id="1272009880">
          <w:marLeft w:val="0"/>
          <w:marRight w:val="0"/>
          <w:marTop w:val="0"/>
          <w:marBottom w:val="0"/>
          <w:divBdr>
            <w:top w:val="none" w:sz="0" w:space="0" w:color="auto"/>
            <w:left w:val="none" w:sz="0" w:space="0" w:color="auto"/>
            <w:bottom w:val="none" w:sz="0" w:space="0" w:color="auto"/>
            <w:right w:val="none" w:sz="0" w:space="0" w:color="auto"/>
          </w:divBdr>
        </w:div>
        <w:div w:id="260603861">
          <w:marLeft w:val="0"/>
          <w:marRight w:val="0"/>
          <w:marTop w:val="0"/>
          <w:marBottom w:val="0"/>
          <w:divBdr>
            <w:top w:val="none" w:sz="0" w:space="0" w:color="auto"/>
            <w:left w:val="none" w:sz="0" w:space="0" w:color="auto"/>
            <w:bottom w:val="none" w:sz="0" w:space="0" w:color="auto"/>
            <w:right w:val="none" w:sz="0" w:space="0" w:color="auto"/>
          </w:divBdr>
        </w:div>
        <w:div w:id="2053190643">
          <w:marLeft w:val="0"/>
          <w:marRight w:val="0"/>
          <w:marTop w:val="0"/>
          <w:marBottom w:val="0"/>
          <w:divBdr>
            <w:top w:val="none" w:sz="0" w:space="0" w:color="auto"/>
            <w:left w:val="none" w:sz="0" w:space="0" w:color="auto"/>
            <w:bottom w:val="none" w:sz="0" w:space="0" w:color="auto"/>
            <w:right w:val="none" w:sz="0" w:space="0" w:color="auto"/>
          </w:divBdr>
        </w:div>
        <w:div w:id="1887594898">
          <w:marLeft w:val="0"/>
          <w:marRight w:val="0"/>
          <w:marTop w:val="0"/>
          <w:marBottom w:val="0"/>
          <w:divBdr>
            <w:top w:val="none" w:sz="0" w:space="0" w:color="auto"/>
            <w:left w:val="none" w:sz="0" w:space="0" w:color="auto"/>
            <w:bottom w:val="none" w:sz="0" w:space="0" w:color="auto"/>
            <w:right w:val="none" w:sz="0" w:space="0" w:color="auto"/>
          </w:divBdr>
        </w:div>
        <w:div w:id="1080449825">
          <w:marLeft w:val="0"/>
          <w:marRight w:val="0"/>
          <w:marTop w:val="0"/>
          <w:marBottom w:val="0"/>
          <w:divBdr>
            <w:top w:val="none" w:sz="0" w:space="0" w:color="auto"/>
            <w:left w:val="none" w:sz="0" w:space="0" w:color="auto"/>
            <w:bottom w:val="none" w:sz="0" w:space="0" w:color="auto"/>
            <w:right w:val="none" w:sz="0" w:space="0" w:color="auto"/>
          </w:divBdr>
        </w:div>
        <w:div w:id="1379234750">
          <w:marLeft w:val="0"/>
          <w:marRight w:val="0"/>
          <w:marTop w:val="0"/>
          <w:marBottom w:val="0"/>
          <w:divBdr>
            <w:top w:val="none" w:sz="0" w:space="0" w:color="auto"/>
            <w:left w:val="none" w:sz="0" w:space="0" w:color="auto"/>
            <w:bottom w:val="none" w:sz="0" w:space="0" w:color="auto"/>
            <w:right w:val="none" w:sz="0" w:space="0" w:color="auto"/>
          </w:divBdr>
        </w:div>
        <w:div w:id="2048555724">
          <w:marLeft w:val="0"/>
          <w:marRight w:val="0"/>
          <w:marTop w:val="0"/>
          <w:marBottom w:val="0"/>
          <w:divBdr>
            <w:top w:val="none" w:sz="0" w:space="0" w:color="auto"/>
            <w:left w:val="none" w:sz="0" w:space="0" w:color="auto"/>
            <w:bottom w:val="none" w:sz="0" w:space="0" w:color="auto"/>
            <w:right w:val="none" w:sz="0" w:space="0" w:color="auto"/>
          </w:divBdr>
        </w:div>
        <w:div w:id="790902378">
          <w:marLeft w:val="0"/>
          <w:marRight w:val="0"/>
          <w:marTop w:val="0"/>
          <w:marBottom w:val="0"/>
          <w:divBdr>
            <w:top w:val="none" w:sz="0" w:space="0" w:color="auto"/>
            <w:left w:val="none" w:sz="0" w:space="0" w:color="auto"/>
            <w:bottom w:val="none" w:sz="0" w:space="0" w:color="auto"/>
            <w:right w:val="none" w:sz="0" w:space="0" w:color="auto"/>
          </w:divBdr>
        </w:div>
        <w:div w:id="174080782">
          <w:marLeft w:val="0"/>
          <w:marRight w:val="0"/>
          <w:marTop w:val="0"/>
          <w:marBottom w:val="0"/>
          <w:divBdr>
            <w:top w:val="none" w:sz="0" w:space="0" w:color="auto"/>
            <w:left w:val="none" w:sz="0" w:space="0" w:color="auto"/>
            <w:bottom w:val="none" w:sz="0" w:space="0" w:color="auto"/>
            <w:right w:val="none" w:sz="0" w:space="0" w:color="auto"/>
          </w:divBdr>
        </w:div>
      </w:divsChild>
    </w:div>
    <w:div w:id="945231923">
      <w:marLeft w:val="480"/>
      <w:marRight w:val="0"/>
      <w:marTop w:val="0"/>
      <w:marBottom w:val="0"/>
      <w:divBdr>
        <w:top w:val="none" w:sz="0" w:space="0" w:color="auto"/>
        <w:left w:val="none" w:sz="0" w:space="0" w:color="auto"/>
        <w:bottom w:val="none" w:sz="0" w:space="0" w:color="auto"/>
        <w:right w:val="none" w:sz="0" w:space="0" w:color="auto"/>
      </w:divBdr>
    </w:div>
    <w:div w:id="945772070">
      <w:bodyDiv w:val="1"/>
      <w:marLeft w:val="0"/>
      <w:marRight w:val="0"/>
      <w:marTop w:val="0"/>
      <w:marBottom w:val="0"/>
      <w:divBdr>
        <w:top w:val="none" w:sz="0" w:space="0" w:color="auto"/>
        <w:left w:val="none" w:sz="0" w:space="0" w:color="auto"/>
        <w:bottom w:val="none" w:sz="0" w:space="0" w:color="auto"/>
        <w:right w:val="none" w:sz="0" w:space="0" w:color="auto"/>
      </w:divBdr>
    </w:div>
    <w:div w:id="945965691">
      <w:bodyDiv w:val="1"/>
      <w:marLeft w:val="0"/>
      <w:marRight w:val="0"/>
      <w:marTop w:val="0"/>
      <w:marBottom w:val="0"/>
      <w:divBdr>
        <w:top w:val="none" w:sz="0" w:space="0" w:color="auto"/>
        <w:left w:val="none" w:sz="0" w:space="0" w:color="auto"/>
        <w:bottom w:val="none" w:sz="0" w:space="0" w:color="auto"/>
        <w:right w:val="none" w:sz="0" w:space="0" w:color="auto"/>
      </w:divBdr>
    </w:div>
    <w:div w:id="946500761">
      <w:bodyDiv w:val="1"/>
      <w:marLeft w:val="0"/>
      <w:marRight w:val="0"/>
      <w:marTop w:val="0"/>
      <w:marBottom w:val="0"/>
      <w:divBdr>
        <w:top w:val="none" w:sz="0" w:space="0" w:color="auto"/>
        <w:left w:val="none" w:sz="0" w:space="0" w:color="auto"/>
        <w:bottom w:val="none" w:sz="0" w:space="0" w:color="auto"/>
        <w:right w:val="none" w:sz="0" w:space="0" w:color="auto"/>
      </w:divBdr>
    </w:div>
    <w:div w:id="946694062">
      <w:marLeft w:val="480"/>
      <w:marRight w:val="0"/>
      <w:marTop w:val="0"/>
      <w:marBottom w:val="0"/>
      <w:divBdr>
        <w:top w:val="none" w:sz="0" w:space="0" w:color="auto"/>
        <w:left w:val="none" w:sz="0" w:space="0" w:color="auto"/>
        <w:bottom w:val="none" w:sz="0" w:space="0" w:color="auto"/>
        <w:right w:val="none" w:sz="0" w:space="0" w:color="auto"/>
      </w:divBdr>
    </w:div>
    <w:div w:id="946696563">
      <w:bodyDiv w:val="1"/>
      <w:marLeft w:val="0"/>
      <w:marRight w:val="0"/>
      <w:marTop w:val="0"/>
      <w:marBottom w:val="0"/>
      <w:divBdr>
        <w:top w:val="none" w:sz="0" w:space="0" w:color="auto"/>
        <w:left w:val="none" w:sz="0" w:space="0" w:color="auto"/>
        <w:bottom w:val="none" w:sz="0" w:space="0" w:color="auto"/>
        <w:right w:val="none" w:sz="0" w:space="0" w:color="auto"/>
      </w:divBdr>
    </w:div>
    <w:div w:id="946932337">
      <w:bodyDiv w:val="1"/>
      <w:marLeft w:val="0"/>
      <w:marRight w:val="0"/>
      <w:marTop w:val="0"/>
      <w:marBottom w:val="0"/>
      <w:divBdr>
        <w:top w:val="none" w:sz="0" w:space="0" w:color="auto"/>
        <w:left w:val="none" w:sz="0" w:space="0" w:color="auto"/>
        <w:bottom w:val="none" w:sz="0" w:space="0" w:color="auto"/>
        <w:right w:val="none" w:sz="0" w:space="0" w:color="auto"/>
      </w:divBdr>
    </w:div>
    <w:div w:id="947195600">
      <w:marLeft w:val="480"/>
      <w:marRight w:val="0"/>
      <w:marTop w:val="0"/>
      <w:marBottom w:val="0"/>
      <w:divBdr>
        <w:top w:val="none" w:sz="0" w:space="0" w:color="auto"/>
        <w:left w:val="none" w:sz="0" w:space="0" w:color="auto"/>
        <w:bottom w:val="none" w:sz="0" w:space="0" w:color="auto"/>
        <w:right w:val="none" w:sz="0" w:space="0" w:color="auto"/>
      </w:divBdr>
    </w:div>
    <w:div w:id="947277128">
      <w:marLeft w:val="480"/>
      <w:marRight w:val="0"/>
      <w:marTop w:val="0"/>
      <w:marBottom w:val="0"/>
      <w:divBdr>
        <w:top w:val="none" w:sz="0" w:space="0" w:color="auto"/>
        <w:left w:val="none" w:sz="0" w:space="0" w:color="auto"/>
        <w:bottom w:val="none" w:sz="0" w:space="0" w:color="auto"/>
        <w:right w:val="none" w:sz="0" w:space="0" w:color="auto"/>
      </w:divBdr>
    </w:div>
    <w:div w:id="947860036">
      <w:bodyDiv w:val="1"/>
      <w:marLeft w:val="0"/>
      <w:marRight w:val="0"/>
      <w:marTop w:val="0"/>
      <w:marBottom w:val="0"/>
      <w:divBdr>
        <w:top w:val="none" w:sz="0" w:space="0" w:color="auto"/>
        <w:left w:val="none" w:sz="0" w:space="0" w:color="auto"/>
        <w:bottom w:val="none" w:sz="0" w:space="0" w:color="auto"/>
        <w:right w:val="none" w:sz="0" w:space="0" w:color="auto"/>
      </w:divBdr>
    </w:div>
    <w:div w:id="948197539">
      <w:marLeft w:val="480"/>
      <w:marRight w:val="0"/>
      <w:marTop w:val="0"/>
      <w:marBottom w:val="0"/>
      <w:divBdr>
        <w:top w:val="none" w:sz="0" w:space="0" w:color="auto"/>
        <w:left w:val="none" w:sz="0" w:space="0" w:color="auto"/>
        <w:bottom w:val="none" w:sz="0" w:space="0" w:color="auto"/>
        <w:right w:val="none" w:sz="0" w:space="0" w:color="auto"/>
      </w:divBdr>
    </w:div>
    <w:div w:id="948971371">
      <w:marLeft w:val="480"/>
      <w:marRight w:val="0"/>
      <w:marTop w:val="0"/>
      <w:marBottom w:val="0"/>
      <w:divBdr>
        <w:top w:val="none" w:sz="0" w:space="0" w:color="auto"/>
        <w:left w:val="none" w:sz="0" w:space="0" w:color="auto"/>
        <w:bottom w:val="none" w:sz="0" w:space="0" w:color="auto"/>
        <w:right w:val="none" w:sz="0" w:space="0" w:color="auto"/>
      </w:divBdr>
    </w:div>
    <w:div w:id="949121220">
      <w:bodyDiv w:val="1"/>
      <w:marLeft w:val="0"/>
      <w:marRight w:val="0"/>
      <w:marTop w:val="0"/>
      <w:marBottom w:val="0"/>
      <w:divBdr>
        <w:top w:val="none" w:sz="0" w:space="0" w:color="auto"/>
        <w:left w:val="none" w:sz="0" w:space="0" w:color="auto"/>
        <w:bottom w:val="none" w:sz="0" w:space="0" w:color="auto"/>
        <w:right w:val="none" w:sz="0" w:space="0" w:color="auto"/>
      </w:divBdr>
    </w:div>
    <w:div w:id="949319656">
      <w:marLeft w:val="480"/>
      <w:marRight w:val="0"/>
      <w:marTop w:val="0"/>
      <w:marBottom w:val="0"/>
      <w:divBdr>
        <w:top w:val="none" w:sz="0" w:space="0" w:color="auto"/>
        <w:left w:val="none" w:sz="0" w:space="0" w:color="auto"/>
        <w:bottom w:val="none" w:sz="0" w:space="0" w:color="auto"/>
        <w:right w:val="none" w:sz="0" w:space="0" w:color="auto"/>
      </w:divBdr>
    </w:div>
    <w:div w:id="949580475">
      <w:marLeft w:val="480"/>
      <w:marRight w:val="0"/>
      <w:marTop w:val="0"/>
      <w:marBottom w:val="0"/>
      <w:divBdr>
        <w:top w:val="none" w:sz="0" w:space="0" w:color="auto"/>
        <w:left w:val="none" w:sz="0" w:space="0" w:color="auto"/>
        <w:bottom w:val="none" w:sz="0" w:space="0" w:color="auto"/>
        <w:right w:val="none" w:sz="0" w:space="0" w:color="auto"/>
      </w:divBdr>
    </w:div>
    <w:div w:id="949701339">
      <w:marLeft w:val="480"/>
      <w:marRight w:val="0"/>
      <w:marTop w:val="0"/>
      <w:marBottom w:val="0"/>
      <w:divBdr>
        <w:top w:val="none" w:sz="0" w:space="0" w:color="auto"/>
        <w:left w:val="none" w:sz="0" w:space="0" w:color="auto"/>
        <w:bottom w:val="none" w:sz="0" w:space="0" w:color="auto"/>
        <w:right w:val="none" w:sz="0" w:space="0" w:color="auto"/>
      </w:divBdr>
    </w:div>
    <w:div w:id="949774882">
      <w:marLeft w:val="480"/>
      <w:marRight w:val="0"/>
      <w:marTop w:val="0"/>
      <w:marBottom w:val="0"/>
      <w:divBdr>
        <w:top w:val="none" w:sz="0" w:space="0" w:color="auto"/>
        <w:left w:val="none" w:sz="0" w:space="0" w:color="auto"/>
        <w:bottom w:val="none" w:sz="0" w:space="0" w:color="auto"/>
        <w:right w:val="none" w:sz="0" w:space="0" w:color="auto"/>
      </w:divBdr>
    </w:div>
    <w:div w:id="949780353">
      <w:marLeft w:val="480"/>
      <w:marRight w:val="0"/>
      <w:marTop w:val="0"/>
      <w:marBottom w:val="0"/>
      <w:divBdr>
        <w:top w:val="none" w:sz="0" w:space="0" w:color="auto"/>
        <w:left w:val="none" w:sz="0" w:space="0" w:color="auto"/>
        <w:bottom w:val="none" w:sz="0" w:space="0" w:color="auto"/>
        <w:right w:val="none" w:sz="0" w:space="0" w:color="auto"/>
      </w:divBdr>
    </w:div>
    <w:div w:id="949967704">
      <w:marLeft w:val="480"/>
      <w:marRight w:val="0"/>
      <w:marTop w:val="0"/>
      <w:marBottom w:val="0"/>
      <w:divBdr>
        <w:top w:val="none" w:sz="0" w:space="0" w:color="auto"/>
        <w:left w:val="none" w:sz="0" w:space="0" w:color="auto"/>
        <w:bottom w:val="none" w:sz="0" w:space="0" w:color="auto"/>
        <w:right w:val="none" w:sz="0" w:space="0" w:color="auto"/>
      </w:divBdr>
    </w:div>
    <w:div w:id="950237606">
      <w:marLeft w:val="480"/>
      <w:marRight w:val="0"/>
      <w:marTop w:val="0"/>
      <w:marBottom w:val="0"/>
      <w:divBdr>
        <w:top w:val="none" w:sz="0" w:space="0" w:color="auto"/>
        <w:left w:val="none" w:sz="0" w:space="0" w:color="auto"/>
        <w:bottom w:val="none" w:sz="0" w:space="0" w:color="auto"/>
        <w:right w:val="none" w:sz="0" w:space="0" w:color="auto"/>
      </w:divBdr>
    </w:div>
    <w:div w:id="951013031">
      <w:marLeft w:val="480"/>
      <w:marRight w:val="0"/>
      <w:marTop w:val="0"/>
      <w:marBottom w:val="0"/>
      <w:divBdr>
        <w:top w:val="none" w:sz="0" w:space="0" w:color="auto"/>
        <w:left w:val="none" w:sz="0" w:space="0" w:color="auto"/>
        <w:bottom w:val="none" w:sz="0" w:space="0" w:color="auto"/>
        <w:right w:val="none" w:sz="0" w:space="0" w:color="auto"/>
      </w:divBdr>
    </w:div>
    <w:div w:id="951133866">
      <w:bodyDiv w:val="1"/>
      <w:marLeft w:val="0"/>
      <w:marRight w:val="0"/>
      <w:marTop w:val="0"/>
      <w:marBottom w:val="0"/>
      <w:divBdr>
        <w:top w:val="none" w:sz="0" w:space="0" w:color="auto"/>
        <w:left w:val="none" w:sz="0" w:space="0" w:color="auto"/>
        <w:bottom w:val="none" w:sz="0" w:space="0" w:color="auto"/>
        <w:right w:val="none" w:sz="0" w:space="0" w:color="auto"/>
      </w:divBdr>
    </w:div>
    <w:div w:id="951327367">
      <w:marLeft w:val="480"/>
      <w:marRight w:val="0"/>
      <w:marTop w:val="0"/>
      <w:marBottom w:val="0"/>
      <w:divBdr>
        <w:top w:val="none" w:sz="0" w:space="0" w:color="auto"/>
        <w:left w:val="none" w:sz="0" w:space="0" w:color="auto"/>
        <w:bottom w:val="none" w:sz="0" w:space="0" w:color="auto"/>
        <w:right w:val="none" w:sz="0" w:space="0" w:color="auto"/>
      </w:divBdr>
    </w:div>
    <w:div w:id="952126584">
      <w:marLeft w:val="480"/>
      <w:marRight w:val="0"/>
      <w:marTop w:val="0"/>
      <w:marBottom w:val="0"/>
      <w:divBdr>
        <w:top w:val="none" w:sz="0" w:space="0" w:color="auto"/>
        <w:left w:val="none" w:sz="0" w:space="0" w:color="auto"/>
        <w:bottom w:val="none" w:sz="0" w:space="0" w:color="auto"/>
        <w:right w:val="none" w:sz="0" w:space="0" w:color="auto"/>
      </w:divBdr>
    </w:div>
    <w:div w:id="952397869">
      <w:bodyDiv w:val="1"/>
      <w:marLeft w:val="0"/>
      <w:marRight w:val="0"/>
      <w:marTop w:val="0"/>
      <w:marBottom w:val="0"/>
      <w:divBdr>
        <w:top w:val="none" w:sz="0" w:space="0" w:color="auto"/>
        <w:left w:val="none" w:sz="0" w:space="0" w:color="auto"/>
        <w:bottom w:val="none" w:sz="0" w:space="0" w:color="auto"/>
        <w:right w:val="none" w:sz="0" w:space="0" w:color="auto"/>
      </w:divBdr>
    </w:div>
    <w:div w:id="952902657">
      <w:marLeft w:val="480"/>
      <w:marRight w:val="0"/>
      <w:marTop w:val="0"/>
      <w:marBottom w:val="0"/>
      <w:divBdr>
        <w:top w:val="none" w:sz="0" w:space="0" w:color="auto"/>
        <w:left w:val="none" w:sz="0" w:space="0" w:color="auto"/>
        <w:bottom w:val="none" w:sz="0" w:space="0" w:color="auto"/>
        <w:right w:val="none" w:sz="0" w:space="0" w:color="auto"/>
      </w:divBdr>
    </w:div>
    <w:div w:id="953024943">
      <w:marLeft w:val="480"/>
      <w:marRight w:val="0"/>
      <w:marTop w:val="0"/>
      <w:marBottom w:val="0"/>
      <w:divBdr>
        <w:top w:val="none" w:sz="0" w:space="0" w:color="auto"/>
        <w:left w:val="none" w:sz="0" w:space="0" w:color="auto"/>
        <w:bottom w:val="none" w:sz="0" w:space="0" w:color="auto"/>
        <w:right w:val="none" w:sz="0" w:space="0" w:color="auto"/>
      </w:divBdr>
    </w:div>
    <w:div w:id="953826155">
      <w:marLeft w:val="480"/>
      <w:marRight w:val="0"/>
      <w:marTop w:val="0"/>
      <w:marBottom w:val="0"/>
      <w:divBdr>
        <w:top w:val="none" w:sz="0" w:space="0" w:color="auto"/>
        <w:left w:val="none" w:sz="0" w:space="0" w:color="auto"/>
        <w:bottom w:val="none" w:sz="0" w:space="0" w:color="auto"/>
        <w:right w:val="none" w:sz="0" w:space="0" w:color="auto"/>
      </w:divBdr>
    </w:div>
    <w:div w:id="953944493">
      <w:bodyDiv w:val="1"/>
      <w:marLeft w:val="0"/>
      <w:marRight w:val="0"/>
      <w:marTop w:val="0"/>
      <w:marBottom w:val="0"/>
      <w:divBdr>
        <w:top w:val="none" w:sz="0" w:space="0" w:color="auto"/>
        <w:left w:val="none" w:sz="0" w:space="0" w:color="auto"/>
        <w:bottom w:val="none" w:sz="0" w:space="0" w:color="auto"/>
        <w:right w:val="none" w:sz="0" w:space="0" w:color="auto"/>
      </w:divBdr>
    </w:div>
    <w:div w:id="954294079">
      <w:marLeft w:val="480"/>
      <w:marRight w:val="0"/>
      <w:marTop w:val="0"/>
      <w:marBottom w:val="0"/>
      <w:divBdr>
        <w:top w:val="none" w:sz="0" w:space="0" w:color="auto"/>
        <w:left w:val="none" w:sz="0" w:space="0" w:color="auto"/>
        <w:bottom w:val="none" w:sz="0" w:space="0" w:color="auto"/>
        <w:right w:val="none" w:sz="0" w:space="0" w:color="auto"/>
      </w:divBdr>
    </w:div>
    <w:div w:id="954335949">
      <w:marLeft w:val="480"/>
      <w:marRight w:val="0"/>
      <w:marTop w:val="0"/>
      <w:marBottom w:val="0"/>
      <w:divBdr>
        <w:top w:val="none" w:sz="0" w:space="0" w:color="auto"/>
        <w:left w:val="none" w:sz="0" w:space="0" w:color="auto"/>
        <w:bottom w:val="none" w:sz="0" w:space="0" w:color="auto"/>
        <w:right w:val="none" w:sz="0" w:space="0" w:color="auto"/>
      </w:divBdr>
    </w:div>
    <w:div w:id="954754913">
      <w:marLeft w:val="480"/>
      <w:marRight w:val="0"/>
      <w:marTop w:val="0"/>
      <w:marBottom w:val="0"/>
      <w:divBdr>
        <w:top w:val="none" w:sz="0" w:space="0" w:color="auto"/>
        <w:left w:val="none" w:sz="0" w:space="0" w:color="auto"/>
        <w:bottom w:val="none" w:sz="0" w:space="0" w:color="auto"/>
        <w:right w:val="none" w:sz="0" w:space="0" w:color="auto"/>
      </w:divBdr>
    </w:div>
    <w:div w:id="955909316">
      <w:bodyDiv w:val="1"/>
      <w:marLeft w:val="0"/>
      <w:marRight w:val="0"/>
      <w:marTop w:val="0"/>
      <w:marBottom w:val="0"/>
      <w:divBdr>
        <w:top w:val="none" w:sz="0" w:space="0" w:color="auto"/>
        <w:left w:val="none" w:sz="0" w:space="0" w:color="auto"/>
        <w:bottom w:val="none" w:sz="0" w:space="0" w:color="auto"/>
        <w:right w:val="none" w:sz="0" w:space="0" w:color="auto"/>
      </w:divBdr>
    </w:div>
    <w:div w:id="956302635">
      <w:marLeft w:val="480"/>
      <w:marRight w:val="0"/>
      <w:marTop w:val="0"/>
      <w:marBottom w:val="0"/>
      <w:divBdr>
        <w:top w:val="none" w:sz="0" w:space="0" w:color="auto"/>
        <w:left w:val="none" w:sz="0" w:space="0" w:color="auto"/>
        <w:bottom w:val="none" w:sz="0" w:space="0" w:color="auto"/>
        <w:right w:val="none" w:sz="0" w:space="0" w:color="auto"/>
      </w:divBdr>
    </w:div>
    <w:div w:id="956372544">
      <w:bodyDiv w:val="1"/>
      <w:marLeft w:val="0"/>
      <w:marRight w:val="0"/>
      <w:marTop w:val="0"/>
      <w:marBottom w:val="0"/>
      <w:divBdr>
        <w:top w:val="none" w:sz="0" w:space="0" w:color="auto"/>
        <w:left w:val="none" w:sz="0" w:space="0" w:color="auto"/>
        <w:bottom w:val="none" w:sz="0" w:space="0" w:color="auto"/>
        <w:right w:val="none" w:sz="0" w:space="0" w:color="auto"/>
      </w:divBdr>
    </w:div>
    <w:div w:id="956836585">
      <w:bodyDiv w:val="1"/>
      <w:marLeft w:val="0"/>
      <w:marRight w:val="0"/>
      <w:marTop w:val="0"/>
      <w:marBottom w:val="0"/>
      <w:divBdr>
        <w:top w:val="none" w:sz="0" w:space="0" w:color="auto"/>
        <w:left w:val="none" w:sz="0" w:space="0" w:color="auto"/>
        <w:bottom w:val="none" w:sz="0" w:space="0" w:color="auto"/>
        <w:right w:val="none" w:sz="0" w:space="0" w:color="auto"/>
      </w:divBdr>
    </w:div>
    <w:div w:id="956908208">
      <w:marLeft w:val="480"/>
      <w:marRight w:val="0"/>
      <w:marTop w:val="0"/>
      <w:marBottom w:val="0"/>
      <w:divBdr>
        <w:top w:val="none" w:sz="0" w:space="0" w:color="auto"/>
        <w:left w:val="none" w:sz="0" w:space="0" w:color="auto"/>
        <w:bottom w:val="none" w:sz="0" w:space="0" w:color="auto"/>
        <w:right w:val="none" w:sz="0" w:space="0" w:color="auto"/>
      </w:divBdr>
    </w:div>
    <w:div w:id="957493707">
      <w:bodyDiv w:val="1"/>
      <w:marLeft w:val="0"/>
      <w:marRight w:val="0"/>
      <w:marTop w:val="0"/>
      <w:marBottom w:val="0"/>
      <w:divBdr>
        <w:top w:val="none" w:sz="0" w:space="0" w:color="auto"/>
        <w:left w:val="none" w:sz="0" w:space="0" w:color="auto"/>
        <w:bottom w:val="none" w:sz="0" w:space="0" w:color="auto"/>
        <w:right w:val="none" w:sz="0" w:space="0" w:color="auto"/>
      </w:divBdr>
    </w:div>
    <w:div w:id="957566039">
      <w:marLeft w:val="480"/>
      <w:marRight w:val="0"/>
      <w:marTop w:val="0"/>
      <w:marBottom w:val="0"/>
      <w:divBdr>
        <w:top w:val="none" w:sz="0" w:space="0" w:color="auto"/>
        <w:left w:val="none" w:sz="0" w:space="0" w:color="auto"/>
        <w:bottom w:val="none" w:sz="0" w:space="0" w:color="auto"/>
        <w:right w:val="none" w:sz="0" w:space="0" w:color="auto"/>
      </w:divBdr>
    </w:div>
    <w:div w:id="957642064">
      <w:marLeft w:val="480"/>
      <w:marRight w:val="0"/>
      <w:marTop w:val="0"/>
      <w:marBottom w:val="0"/>
      <w:divBdr>
        <w:top w:val="none" w:sz="0" w:space="0" w:color="auto"/>
        <w:left w:val="none" w:sz="0" w:space="0" w:color="auto"/>
        <w:bottom w:val="none" w:sz="0" w:space="0" w:color="auto"/>
        <w:right w:val="none" w:sz="0" w:space="0" w:color="auto"/>
      </w:divBdr>
    </w:div>
    <w:div w:id="957761815">
      <w:marLeft w:val="480"/>
      <w:marRight w:val="0"/>
      <w:marTop w:val="0"/>
      <w:marBottom w:val="0"/>
      <w:divBdr>
        <w:top w:val="none" w:sz="0" w:space="0" w:color="auto"/>
        <w:left w:val="none" w:sz="0" w:space="0" w:color="auto"/>
        <w:bottom w:val="none" w:sz="0" w:space="0" w:color="auto"/>
        <w:right w:val="none" w:sz="0" w:space="0" w:color="auto"/>
      </w:divBdr>
    </w:div>
    <w:div w:id="958148339">
      <w:bodyDiv w:val="1"/>
      <w:marLeft w:val="0"/>
      <w:marRight w:val="0"/>
      <w:marTop w:val="0"/>
      <w:marBottom w:val="0"/>
      <w:divBdr>
        <w:top w:val="none" w:sz="0" w:space="0" w:color="auto"/>
        <w:left w:val="none" w:sz="0" w:space="0" w:color="auto"/>
        <w:bottom w:val="none" w:sz="0" w:space="0" w:color="auto"/>
        <w:right w:val="none" w:sz="0" w:space="0" w:color="auto"/>
      </w:divBdr>
    </w:div>
    <w:div w:id="958341345">
      <w:marLeft w:val="480"/>
      <w:marRight w:val="0"/>
      <w:marTop w:val="0"/>
      <w:marBottom w:val="0"/>
      <w:divBdr>
        <w:top w:val="none" w:sz="0" w:space="0" w:color="auto"/>
        <w:left w:val="none" w:sz="0" w:space="0" w:color="auto"/>
        <w:bottom w:val="none" w:sz="0" w:space="0" w:color="auto"/>
        <w:right w:val="none" w:sz="0" w:space="0" w:color="auto"/>
      </w:divBdr>
    </w:div>
    <w:div w:id="958493981">
      <w:marLeft w:val="480"/>
      <w:marRight w:val="0"/>
      <w:marTop w:val="0"/>
      <w:marBottom w:val="0"/>
      <w:divBdr>
        <w:top w:val="none" w:sz="0" w:space="0" w:color="auto"/>
        <w:left w:val="none" w:sz="0" w:space="0" w:color="auto"/>
        <w:bottom w:val="none" w:sz="0" w:space="0" w:color="auto"/>
        <w:right w:val="none" w:sz="0" w:space="0" w:color="auto"/>
      </w:divBdr>
    </w:div>
    <w:div w:id="958800070">
      <w:marLeft w:val="480"/>
      <w:marRight w:val="0"/>
      <w:marTop w:val="0"/>
      <w:marBottom w:val="0"/>
      <w:divBdr>
        <w:top w:val="none" w:sz="0" w:space="0" w:color="auto"/>
        <w:left w:val="none" w:sz="0" w:space="0" w:color="auto"/>
        <w:bottom w:val="none" w:sz="0" w:space="0" w:color="auto"/>
        <w:right w:val="none" w:sz="0" w:space="0" w:color="auto"/>
      </w:divBdr>
    </w:div>
    <w:div w:id="959451871">
      <w:marLeft w:val="480"/>
      <w:marRight w:val="0"/>
      <w:marTop w:val="0"/>
      <w:marBottom w:val="0"/>
      <w:divBdr>
        <w:top w:val="none" w:sz="0" w:space="0" w:color="auto"/>
        <w:left w:val="none" w:sz="0" w:space="0" w:color="auto"/>
        <w:bottom w:val="none" w:sz="0" w:space="0" w:color="auto"/>
        <w:right w:val="none" w:sz="0" w:space="0" w:color="auto"/>
      </w:divBdr>
    </w:div>
    <w:div w:id="959455084">
      <w:marLeft w:val="480"/>
      <w:marRight w:val="0"/>
      <w:marTop w:val="0"/>
      <w:marBottom w:val="0"/>
      <w:divBdr>
        <w:top w:val="none" w:sz="0" w:space="0" w:color="auto"/>
        <w:left w:val="none" w:sz="0" w:space="0" w:color="auto"/>
        <w:bottom w:val="none" w:sz="0" w:space="0" w:color="auto"/>
        <w:right w:val="none" w:sz="0" w:space="0" w:color="auto"/>
      </w:divBdr>
    </w:div>
    <w:div w:id="959797316">
      <w:marLeft w:val="480"/>
      <w:marRight w:val="0"/>
      <w:marTop w:val="0"/>
      <w:marBottom w:val="0"/>
      <w:divBdr>
        <w:top w:val="none" w:sz="0" w:space="0" w:color="auto"/>
        <w:left w:val="none" w:sz="0" w:space="0" w:color="auto"/>
        <w:bottom w:val="none" w:sz="0" w:space="0" w:color="auto"/>
        <w:right w:val="none" w:sz="0" w:space="0" w:color="auto"/>
      </w:divBdr>
    </w:div>
    <w:div w:id="959799452">
      <w:bodyDiv w:val="1"/>
      <w:marLeft w:val="0"/>
      <w:marRight w:val="0"/>
      <w:marTop w:val="0"/>
      <w:marBottom w:val="0"/>
      <w:divBdr>
        <w:top w:val="none" w:sz="0" w:space="0" w:color="auto"/>
        <w:left w:val="none" w:sz="0" w:space="0" w:color="auto"/>
        <w:bottom w:val="none" w:sz="0" w:space="0" w:color="auto"/>
        <w:right w:val="none" w:sz="0" w:space="0" w:color="auto"/>
      </w:divBdr>
    </w:div>
    <w:div w:id="960113258">
      <w:bodyDiv w:val="1"/>
      <w:marLeft w:val="0"/>
      <w:marRight w:val="0"/>
      <w:marTop w:val="0"/>
      <w:marBottom w:val="0"/>
      <w:divBdr>
        <w:top w:val="none" w:sz="0" w:space="0" w:color="auto"/>
        <w:left w:val="none" w:sz="0" w:space="0" w:color="auto"/>
        <w:bottom w:val="none" w:sz="0" w:space="0" w:color="auto"/>
        <w:right w:val="none" w:sz="0" w:space="0" w:color="auto"/>
      </w:divBdr>
    </w:div>
    <w:div w:id="960648792">
      <w:bodyDiv w:val="1"/>
      <w:marLeft w:val="0"/>
      <w:marRight w:val="0"/>
      <w:marTop w:val="0"/>
      <w:marBottom w:val="0"/>
      <w:divBdr>
        <w:top w:val="none" w:sz="0" w:space="0" w:color="auto"/>
        <w:left w:val="none" w:sz="0" w:space="0" w:color="auto"/>
        <w:bottom w:val="none" w:sz="0" w:space="0" w:color="auto"/>
        <w:right w:val="none" w:sz="0" w:space="0" w:color="auto"/>
      </w:divBdr>
    </w:div>
    <w:div w:id="960956193">
      <w:marLeft w:val="480"/>
      <w:marRight w:val="0"/>
      <w:marTop w:val="0"/>
      <w:marBottom w:val="0"/>
      <w:divBdr>
        <w:top w:val="none" w:sz="0" w:space="0" w:color="auto"/>
        <w:left w:val="none" w:sz="0" w:space="0" w:color="auto"/>
        <w:bottom w:val="none" w:sz="0" w:space="0" w:color="auto"/>
        <w:right w:val="none" w:sz="0" w:space="0" w:color="auto"/>
      </w:divBdr>
    </w:div>
    <w:div w:id="961153500">
      <w:bodyDiv w:val="1"/>
      <w:marLeft w:val="0"/>
      <w:marRight w:val="0"/>
      <w:marTop w:val="0"/>
      <w:marBottom w:val="0"/>
      <w:divBdr>
        <w:top w:val="none" w:sz="0" w:space="0" w:color="auto"/>
        <w:left w:val="none" w:sz="0" w:space="0" w:color="auto"/>
        <w:bottom w:val="none" w:sz="0" w:space="0" w:color="auto"/>
        <w:right w:val="none" w:sz="0" w:space="0" w:color="auto"/>
      </w:divBdr>
    </w:div>
    <w:div w:id="961230882">
      <w:bodyDiv w:val="1"/>
      <w:marLeft w:val="0"/>
      <w:marRight w:val="0"/>
      <w:marTop w:val="0"/>
      <w:marBottom w:val="0"/>
      <w:divBdr>
        <w:top w:val="none" w:sz="0" w:space="0" w:color="auto"/>
        <w:left w:val="none" w:sz="0" w:space="0" w:color="auto"/>
        <w:bottom w:val="none" w:sz="0" w:space="0" w:color="auto"/>
        <w:right w:val="none" w:sz="0" w:space="0" w:color="auto"/>
      </w:divBdr>
    </w:div>
    <w:div w:id="961419868">
      <w:bodyDiv w:val="1"/>
      <w:marLeft w:val="0"/>
      <w:marRight w:val="0"/>
      <w:marTop w:val="0"/>
      <w:marBottom w:val="0"/>
      <w:divBdr>
        <w:top w:val="none" w:sz="0" w:space="0" w:color="auto"/>
        <w:left w:val="none" w:sz="0" w:space="0" w:color="auto"/>
        <w:bottom w:val="none" w:sz="0" w:space="0" w:color="auto"/>
        <w:right w:val="none" w:sz="0" w:space="0" w:color="auto"/>
      </w:divBdr>
    </w:div>
    <w:div w:id="961612256">
      <w:marLeft w:val="480"/>
      <w:marRight w:val="0"/>
      <w:marTop w:val="0"/>
      <w:marBottom w:val="0"/>
      <w:divBdr>
        <w:top w:val="none" w:sz="0" w:space="0" w:color="auto"/>
        <w:left w:val="none" w:sz="0" w:space="0" w:color="auto"/>
        <w:bottom w:val="none" w:sz="0" w:space="0" w:color="auto"/>
        <w:right w:val="none" w:sz="0" w:space="0" w:color="auto"/>
      </w:divBdr>
    </w:div>
    <w:div w:id="961809590">
      <w:marLeft w:val="480"/>
      <w:marRight w:val="0"/>
      <w:marTop w:val="0"/>
      <w:marBottom w:val="0"/>
      <w:divBdr>
        <w:top w:val="none" w:sz="0" w:space="0" w:color="auto"/>
        <w:left w:val="none" w:sz="0" w:space="0" w:color="auto"/>
        <w:bottom w:val="none" w:sz="0" w:space="0" w:color="auto"/>
        <w:right w:val="none" w:sz="0" w:space="0" w:color="auto"/>
      </w:divBdr>
    </w:div>
    <w:div w:id="962275679">
      <w:bodyDiv w:val="1"/>
      <w:marLeft w:val="0"/>
      <w:marRight w:val="0"/>
      <w:marTop w:val="0"/>
      <w:marBottom w:val="0"/>
      <w:divBdr>
        <w:top w:val="none" w:sz="0" w:space="0" w:color="auto"/>
        <w:left w:val="none" w:sz="0" w:space="0" w:color="auto"/>
        <w:bottom w:val="none" w:sz="0" w:space="0" w:color="auto"/>
        <w:right w:val="none" w:sz="0" w:space="0" w:color="auto"/>
      </w:divBdr>
    </w:div>
    <w:div w:id="962420240">
      <w:marLeft w:val="480"/>
      <w:marRight w:val="0"/>
      <w:marTop w:val="0"/>
      <w:marBottom w:val="0"/>
      <w:divBdr>
        <w:top w:val="none" w:sz="0" w:space="0" w:color="auto"/>
        <w:left w:val="none" w:sz="0" w:space="0" w:color="auto"/>
        <w:bottom w:val="none" w:sz="0" w:space="0" w:color="auto"/>
        <w:right w:val="none" w:sz="0" w:space="0" w:color="auto"/>
      </w:divBdr>
    </w:div>
    <w:div w:id="962807920">
      <w:marLeft w:val="480"/>
      <w:marRight w:val="0"/>
      <w:marTop w:val="0"/>
      <w:marBottom w:val="0"/>
      <w:divBdr>
        <w:top w:val="none" w:sz="0" w:space="0" w:color="auto"/>
        <w:left w:val="none" w:sz="0" w:space="0" w:color="auto"/>
        <w:bottom w:val="none" w:sz="0" w:space="0" w:color="auto"/>
        <w:right w:val="none" w:sz="0" w:space="0" w:color="auto"/>
      </w:divBdr>
    </w:div>
    <w:div w:id="963076511">
      <w:marLeft w:val="480"/>
      <w:marRight w:val="0"/>
      <w:marTop w:val="0"/>
      <w:marBottom w:val="0"/>
      <w:divBdr>
        <w:top w:val="none" w:sz="0" w:space="0" w:color="auto"/>
        <w:left w:val="none" w:sz="0" w:space="0" w:color="auto"/>
        <w:bottom w:val="none" w:sz="0" w:space="0" w:color="auto"/>
        <w:right w:val="none" w:sz="0" w:space="0" w:color="auto"/>
      </w:divBdr>
    </w:div>
    <w:div w:id="963389761">
      <w:marLeft w:val="480"/>
      <w:marRight w:val="0"/>
      <w:marTop w:val="0"/>
      <w:marBottom w:val="0"/>
      <w:divBdr>
        <w:top w:val="none" w:sz="0" w:space="0" w:color="auto"/>
        <w:left w:val="none" w:sz="0" w:space="0" w:color="auto"/>
        <w:bottom w:val="none" w:sz="0" w:space="0" w:color="auto"/>
        <w:right w:val="none" w:sz="0" w:space="0" w:color="auto"/>
      </w:divBdr>
    </w:div>
    <w:div w:id="963534762">
      <w:marLeft w:val="480"/>
      <w:marRight w:val="0"/>
      <w:marTop w:val="0"/>
      <w:marBottom w:val="0"/>
      <w:divBdr>
        <w:top w:val="none" w:sz="0" w:space="0" w:color="auto"/>
        <w:left w:val="none" w:sz="0" w:space="0" w:color="auto"/>
        <w:bottom w:val="none" w:sz="0" w:space="0" w:color="auto"/>
        <w:right w:val="none" w:sz="0" w:space="0" w:color="auto"/>
      </w:divBdr>
    </w:div>
    <w:div w:id="964508248">
      <w:bodyDiv w:val="1"/>
      <w:marLeft w:val="0"/>
      <w:marRight w:val="0"/>
      <w:marTop w:val="0"/>
      <w:marBottom w:val="0"/>
      <w:divBdr>
        <w:top w:val="none" w:sz="0" w:space="0" w:color="auto"/>
        <w:left w:val="none" w:sz="0" w:space="0" w:color="auto"/>
        <w:bottom w:val="none" w:sz="0" w:space="0" w:color="auto"/>
        <w:right w:val="none" w:sz="0" w:space="0" w:color="auto"/>
      </w:divBdr>
    </w:div>
    <w:div w:id="964698823">
      <w:bodyDiv w:val="1"/>
      <w:marLeft w:val="0"/>
      <w:marRight w:val="0"/>
      <w:marTop w:val="0"/>
      <w:marBottom w:val="0"/>
      <w:divBdr>
        <w:top w:val="none" w:sz="0" w:space="0" w:color="auto"/>
        <w:left w:val="none" w:sz="0" w:space="0" w:color="auto"/>
        <w:bottom w:val="none" w:sz="0" w:space="0" w:color="auto"/>
        <w:right w:val="none" w:sz="0" w:space="0" w:color="auto"/>
      </w:divBdr>
    </w:div>
    <w:div w:id="964699669">
      <w:marLeft w:val="480"/>
      <w:marRight w:val="0"/>
      <w:marTop w:val="0"/>
      <w:marBottom w:val="0"/>
      <w:divBdr>
        <w:top w:val="none" w:sz="0" w:space="0" w:color="auto"/>
        <w:left w:val="none" w:sz="0" w:space="0" w:color="auto"/>
        <w:bottom w:val="none" w:sz="0" w:space="0" w:color="auto"/>
        <w:right w:val="none" w:sz="0" w:space="0" w:color="auto"/>
      </w:divBdr>
    </w:div>
    <w:div w:id="965235076">
      <w:marLeft w:val="480"/>
      <w:marRight w:val="0"/>
      <w:marTop w:val="0"/>
      <w:marBottom w:val="0"/>
      <w:divBdr>
        <w:top w:val="none" w:sz="0" w:space="0" w:color="auto"/>
        <w:left w:val="none" w:sz="0" w:space="0" w:color="auto"/>
        <w:bottom w:val="none" w:sz="0" w:space="0" w:color="auto"/>
        <w:right w:val="none" w:sz="0" w:space="0" w:color="auto"/>
      </w:divBdr>
    </w:div>
    <w:div w:id="965310941">
      <w:marLeft w:val="480"/>
      <w:marRight w:val="0"/>
      <w:marTop w:val="0"/>
      <w:marBottom w:val="0"/>
      <w:divBdr>
        <w:top w:val="none" w:sz="0" w:space="0" w:color="auto"/>
        <w:left w:val="none" w:sz="0" w:space="0" w:color="auto"/>
        <w:bottom w:val="none" w:sz="0" w:space="0" w:color="auto"/>
        <w:right w:val="none" w:sz="0" w:space="0" w:color="auto"/>
      </w:divBdr>
    </w:div>
    <w:div w:id="965355775">
      <w:marLeft w:val="480"/>
      <w:marRight w:val="0"/>
      <w:marTop w:val="0"/>
      <w:marBottom w:val="0"/>
      <w:divBdr>
        <w:top w:val="none" w:sz="0" w:space="0" w:color="auto"/>
        <w:left w:val="none" w:sz="0" w:space="0" w:color="auto"/>
        <w:bottom w:val="none" w:sz="0" w:space="0" w:color="auto"/>
        <w:right w:val="none" w:sz="0" w:space="0" w:color="auto"/>
      </w:divBdr>
    </w:div>
    <w:div w:id="966357526">
      <w:marLeft w:val="480"/>
      <w:marRight w:val="0"/>
      <w:marTop w:val="0"/>
      <w:marBottom w:val="0"/>
      <w:divBdr>
        <w:top w:val="none" w:sz="0" w:space="0" w:color="auto"/>
        <w:left w:val="none" w:sz="0" w:space="0" w:color="auto"/>
        <w:bottom w:val="none" w:sz="0" w:space="0" w:color="auto"/>
        <w:right w:val="none" w:sz="0" w:space="0" w:color="auto"/>
      </w:divBdr>
    </w:div>
    <w:div w:id="966357594">
      <w:bodyDiv w:val="1"/>
      <w:marLeft w:val="0"/>
      <w:marRight w:val="0"/>
      <w:marTop w:val="0"/>
      <w:marBottom w:val="0"/>
      <w:divBdr>
        <w:top w:val="none" w:sz="0" w:space="0" w:color="auto"/>
        <w:left w:val="none" w:sz="0" w:space="0" w:color="auto"/>
        <w:bottom w:val="none" w:sz="0" w:space="0" w:color="auto"/>
        <w:right w:val="none" w:sz="0" w:space="0" w:color="auto"/>
      </w:divBdr>
    </w:div>
    <w:div w:id="967127324">
      <w:marLeft w:val="480"/>
      <w:marRight w:val="0"/>
      <w:marTop w:val="0"/>
      <w:marBottom w:val="0"/>
      <w:divBdr>
        <w:top w:val="none" w:sz="0" w:space="0" w:color="auto"/>
        <w:left w:val="none" w:sz="0" w:space="0" w:color="auto"/>
        <w:bottom w:val="none" w:sz="0" w:space="0" w:color="auto"/>
        <w:right w:val="none" w:sz="0" w:space="0" w:color="auto"/>
      </w:divBdr>
    </w:div>
    <w:div w:id="967127782">
      <w:marLeft w:val="480"/>
      <w:marRight w:val="0"/>
      <w:marTop w:val="0"/>
      <w:marBottom w:val="0"/>
      <w:divBdr>
        <w:top w:val="none" w:sz="0" w:space="0" w:color="auto"/>
        <w:left w:val="none" w:sz="0" w:space="0" w:color="auto"/>
        <w:bottom w:val="none" w:sz="0" w:space="0" w:color="auto"/>
        <w:right w:val="none" w:sz="0" w:space="0" w:color="auto"/>
      </w:divBdr>
    </w:div>
    <w:div w:id="967584493">
      <w:marLeft w:val="480"/>
      <w:marRight w:val="0"/>
      <w:marTop w:val="0"/>
      <w:marBottom w:val="0"/>
      <w:divBdr>
        <w:top w:val="none" w:sz="0" w:space="0" w:color="auto"/>
        <w:left w:val="none" w:sz="0" w:space="0" w:color="auto"/>
        <w:bottom w:val="none" w:sz="0" w:space="0" w:color="auto"/>
        <w:right w:val="none" w:sz="0" w:space="0" w:color="auto"/>
      </w:divBdr>
    </w:div>
    <w:div w:id="967668054">
      <w:bodyDiv w:val="1"/>
      <w:marLeft w:val="0"/>
      <w:marRight w:val="0"/>
      <w:marTop w:val="0"/>
      <w:marBottom w:val="0"/>
      <w:divBdr>
        <w:top w:val="none" w:sz="0" w:space="0" w:color="auto"/>
        <w:left w:val="none" w:sz="0" w:space="0" w:color="auto"/>
        <w:bottom w:val="none" w:sz="0" w:space="0" w:color="auto"/>
        <w:right w:val="none" w:sz="0" w:space="0" w:color="auto"/>
      </w:divBdr>
    </w:div>
    <w:div w:id="967784027">
      <w:marLeft w:val="480"/>
      <w:marRight w:val="0"/>
      <w:marTop w:val="0"/>
      <w:marBottom w:val="0"/>
      <w:divBdr>
        <w:top w:val="none" w:sz="0" w:space="0" w:color="auto"/>
        <w:left w:val="none" w:sz="0" w:space="0" w:color="auto"/>
        <w:bottom w:val="none" w:sz="0" w:space="0" w:color="auto"/>
        <w:right w:val="none" w:sz="0" w:space="0" w:color="auto"/>
      </w:divBdr>
    </w:div>
    <w:div w:id="968317173">
      <w:marLeft w:val="480"/>
      <w:marRight w:val="0"/>
      <w:marTop w:val="0"/>
      <w:marBottom w:val="0"/>
      <w:divBdr>
        <w:top w:val="none" w:sz="0" w:space="0" w:color="auto"/>
        <w:left w:val="none" w:sz="0" w:space="0" w:color="auto"/>
        <w:bottom w:val="none" w:sz="0" w:space="0" w:color="auto"/>
        <w:right w:val="none" w:sz="0" w:space="0" w:color="auto"/>
      </w:divBdr>
    </w:div>
    <w:div w:id="968781463">
      <w:bodyDiv w:val="1"/>
      <w:marLeft w:val="0"/>
      <w:marRight w:val="0"/>
      <w:marTop w:val="0"/>
      <w:marBottom w:val="0"/>
      <w:divBdr>
        <w:top w:val="none" w:sz="0" w:space="0" w:color="auto"/>
        <w:left w:val="none" w:sz="0" w:space="0" w:color="auto"/>
        <w:bottom w:val="none" w:sz="0" w:space="0" w:color="auto"/>
        <w:right w:val="none" w:sz="0" w:space="0" w:color="auto"/>
      </w:divBdr>
    </w:div>
    <w:div w:id="969744696">
      <w:bodyDiv w:val="1"/>
      <w:marLeft w:val="0"/>
      <w:marRight w:val="0"/>
      <w:marTop w:val="0"/>
      <w:marBottom w:val="0"/>
      <w:divBdr>
        <w:top w:val="none" w:sz="0" w:space="0" w:color="auto"/>
        <w:left w:val="none" w:sz="0" w:space="0" w:color="auto"/>
        <w:bottom w:val="none" w:sz="0" w:space="0" w:color="auto"/>
        <w:right w:val="none" w:sz="0" w:space="0" w:color="auto"/>
      </w:divBdr>
    </w:div>
    <w:div w:id="970288695">
      <w:marLeft w:val="480"/>
      <w:marRight w:val="0"/>
      <w:marTop w:val="0"/>
      <w:marBottom w:val="0"/>
      <w:divBdr>
        <w:top w:val="none" w:sz="0" w:space="0" w:color="auto"/>
        <w:left w:val="none" w:sz="0" w:space="0" w:color="auto"/>
        <w:bottom w:val="none" w:sz="0" w:space="0" w:color="auto"/>
        <w:right w:val="none" w:sz="0" w:space="0" w:color="auto"/>
      </w:divBdr>
    </w:div>
    <w:div w:id="970791243">
      <w:bodyDiv w:val="1"/>
      <w:marLeft w:val="0"/>
      <w:marRight w:val="0"/>
      <w:marTop w:val="0"/>
      <w:marBottom w:val="0"/>
      <w:divBdr>
        <w:top w:val="none" w:sz="0" w:space="0" w:color="auto"/>
        <w:left w:val="none" w:sz="0" w:space="0" w:color="auto"/>
        <w:bottom w:val="none" w:sz="0" w:space="0" w:color="auto"/>
        <w:right w:val="none" w:sz="0" w:space="0" w:color="auto"/>
      </w:divBdr>
    </w:div>
    <w:div w:id="970940341">
      <w:marLeft w:val="480"/>
      <w:marRight w:val="0"/>
      <w:marTop w:val="0"/>
      <w:marBottom w:val="0"/>
      <w:divBdr>
        <w:top w:val="none" w:sz="0" w:space="0" w:color="auto"/>
        <w:left w:val="none" w:sz="0" w:space="0" w:color="auto"/>
        <w:bottom w:val="none" w:sz="0" w:space="0" w:color="auto"/>
        <w:right w:val="none" w:sz="0" w:space="0" w:color="auto"/>
      </w:divBdr>
    </w:div>
    <w:div w:id="971785701">
      <w:bodyDiv w:val="1"/>
      <w:marLeft w:val="0"/>
      <w:marRight w:val="0"/>
      <w:marTop w:val="0"/>
      <w:marBottom w:val="0"/>
      <w:divBdr>
        <w:top w:val="none" w:sz="0" w:space="0" w:color="auto"/>
        <w:left w:val="none" w:sz="0" w:space="0" w:color="auto"/>
        <w:bottom w:val="none" w:sz="0" w:space="0" w:color="auto"/>
        <w:right w:val="none" w:sz="0" w:space="0" w:color="auto"/>
      </w:divBdr>
    </w:div>
    <w:div w:id="972058594">
      <w:marLeft w:val="480"/>
      <w:marRight w:val="0"/>
      <w:marTop w:val="0"/>
      <w:marBottom w:val="0"/>
      <w:divBdr>
        <w:top w:val="none" w:sz="0" w:space="0" w:color="auto"/>
        <w:left w:val="none" w:sz="0" w:space="0" w:color="auto"/>
        <w:bottom w:val="none" w:sz="0" w:space="0" w:color="auto"/>
        <w:right w:val="none" w:sz="0" w:space="0" w:color="auto"/>
      </w:divBdr>
    </w:div>
    <w:div w:id="972976936">
      <w:bodyDiv w:val="1"/>
      <w:marLeft w:val="0"/>
      <w:marRight w:val="0"/>
      <w:marTop w:val="0"/>
      <w:marBottom w:val="0"/>
      <w:divBdr>
        <w:top w:val="none" w:sz="0" w:space="0" w:color="auto"/>
        <w:left w:val="none" w:sz="0" w:space="0" w:color="auto"/>
        <w:bottom w:val="none" w:sz="0" w:space="0" w:color="auto"/>
        <w:right w:val="none" w:sz="0" w:space="0" w:color="auto"/>
      </w:divBdr>
      <w:divsChild>
        <w:div w:id="809399757">
          <w:marLeft w:val="0"/>
          <w:marRight w:val="0"/>
          <w:marTop w:val="0"/>
          <w:marBottom w:val="0"/>
          <w:divBdr>
            <w:top w:val="none" w:sz="0" w:space="0" w:color="auto"/>
            <w:left w:val="none" w:sz="0" w:space="0" w:color="auto"/>
            <w:bottom w:val="none" w:sz="0" w:space="0" w:color="auto"/>
            <w:right w:val="none" w:sz="0" w:space="0" w:color="auto"/>
          </w:divBdr>
        </w:div>
        <w:div w:id="2102218044">
          <w:marLeft w:val="0"/>
          <w:marRight w:val="0"/>
          <w:marTop w:val="0"/>
          <w:marBottom w:val="0"/>
          <w:divBdr>
            <w:top w:val="none" w:sz="0" w:space="0" w:color="auto"/>
            <w:left w:val="none" w:sz="0" w:space="0" w:color="auto"/>
            <w:bottom w:val="none" w:sz="0" w:space="0" w:color="auto"/>
            <w:right w:val="none" w:sz="0" w:space="0" w:color="auto"/>
          </w:divBdr>
        </w:div>
        <w:div w:id="1363478030">
          <w:marLeft w:val="0"/>
          <w:marRight w:val="0"/>
          <w:marTop w:val="0"/>
          <w:marBottom w:val="0"/>
          <w:divBdr>
            <w:top w:val="none" w:sz="0" w:space="0" w:color="auto"/>
            <w:left w:val="none" w:sz="0" w:space="0" w:color="auto"/>
            <w:bottom w:val="none" w:sz="0" w:space="0" w:color="auto"/>
            <w:right w:val="none" w:sz="0" w:space="0" w:color="auto"/>
          </w:divBdr>
        </w:div>
        <w:div w:id="312107291">
          <w:marLeft w:val="0"/>
          <w:marRight w:val="0"/>
          <w:marTop w:val="0"/>
          <w:marBottom w:val="0"/>
          <w:divBdr>
            <w:top w:val="none" w:sz="0" w:space="0" w:color="auto"/>
            <w:left w:val="none" w:sz="0" w:space="0" w:color="auto"/>
            <w:bottom w:val="none" w:sz="0" w:space="0" w:color="auto"/>
            <w:right w:val="none" w:sz="0" w:space="0" w:color="auto"/>
          </w:divBdr>
        </w:div>
        <w:div w:id="1811969923">
          <w:marLeft w:val="0"/>
          <w:marRight w:val="0"/>
          <w:marTop w:val="0"/>
          <w:marBottom w:val="0"/>
          <w:divBdr>
            <w:top w:val="none" w:sz="0" w:space="0" w:color="auto"/>
            <w:left w:val="none" w:sz="0" w:space="0" w:color="auto"/>
            <w:bottom w:val="none" w:sz="0" w:space="0" w:color="auto"/>
            <w:right w:val="none" w:sz="0" w:space="0" w:color="auto"/>
          </w:divBdr>
        </w:div>
        <w:div w:id="538933750">
          <w:marLeft w:val="0"/>
          <w:marRight w:val="0"/>
          <w:marTop w:val="0"/>
          <w:marBottom w:val="0"/>
          <w:divBdr>
            <w:top w:val="none" w:sz="0" w:space="0" w:color="auto"/>
            <w:left w:val="none" w:sz="0" w:space="0" w:color="auto"/>
            <w:bottom w:val="none" w:sz="0" w:space="0" w:color="auto"/>
            <w:right w:val="none" w:sz="0" w:space="0" w:color="auto"/>
          </w:divBdr>
        </w:div>
        <w:div w:id="217908029">
          <w:marLeft w:val="0"/>
          <w:marRight w:val="0"/>
          <w:marTop w:val="0"/>
          <w:marBottom w:val="0"/>
          <w:divBdr>
            <w:top w:val="none" w:sz="0" w:space="0" w:color="auto"/>
            <w:left w:val="none" w:sz="0" w:space="0" w:color="auto"/>
            <w:bottom w:val="none" w:sz="0" w:space="0" w:color="auto"/>
            <w:right w:val="none" w:sz="0" w:space="0" w:color="auto"/>
          </w:divBdr>
        </w:div>
        <w:div w:id="2035380162">
          <w:marLeft w:val="0"/>
          <w:marRight w:val="0"/>
          <w:marTop w:val="0"/>
          <w:marBottom w:val="0"/>
          <w:divBdr>
            <w:top w:val="none" w:sz="0" w:space="0" w:color="auto"/>
            <w:left w:val="none" w:sz="0" w:space="0" w:color="auto"/>
            <w:bottom w:val="none" w:sz="0" w:space="0" w:color="auto"/>
            <w:right w:val="none" w:sz="0" w:space="0" w:color="auto"/>
          </w:divBdr>
        </w:div>
        <w:div w:id="715080769">
          <w:marLeft w:val="0"/>
          <w:marRight w:val="0"/>
          <w:marTop w:val="0"/>
          <w:marBottom w:val="0"/>
          <w:divBdr>
            <w:top w:val="none" w:sz="0" w:space="0" w:color="auto"/>
            <w:left w:val="none" w:sz="0" w:space="0" w:color="auto"/>
            <w:bottom w:val="none" w:sz="0" w:space="0" w:color="auto"/>
            <w:right w:val="none" w:sz="0" w:space="0" w:color="auto"/>
          </w:divBdr>
        </w:div>
        <w:div w:id="1611431258">
          <w:marLeft w:val="0"/>
          <w:marRight w:val="0"/>
          <w:marTop w:val="0"/>
          <w:marBottom w:val="0"/>
          <w:divBdr>
            <w:top w:val="none" w:sz="0" w:space="0" w:color="auto"/>
            <w:left w:val="none" w:sz="0" w:space="0" w:color="auto"/>
            <w:bottom w:val="none" w:sz="0" w:space="0" w:color="auto"/>
            <w:right w:val="none" w:sz="0" w:space="0" w:color="auto"/>
          </w:divBdr>
        </w:div>
        <w:div w:id="1071272775">
          <w:marLeft w:val="0"/>
          <w:marRight w:val="0"/>
          <w:marTop w:val="0"/>
          <w:marBottom w:val="0"/>
          <w:divBdr>
            <w:top w:val="none" w:sz="0" w:space="0" w:color="auto"/>
            <w:left w:val="none" w:sz="0" w:space="0" w:color="auto"/>
            <w:bottom w:val="none" w:sz="0" w:space="0" w:color="auto"/>
            <w:right w:val="none" w:sz="0" w:space="0" w:color="auto"/>
          </w:divBdr>
        </w:div>
        <w:div w:id="1237547446">
          <w:marLeft w:val="0"/>
          <w:marRight w:val="0"/>
          <w:marTop w:val="0"/>
          <w:marBottom w:val="0"/>
          <w:divBdr>
            <w:top w:val="none" w:sz="0" w:space="0" w:color="auto"/>
            <w:left w:val="none" w:sz="0" w:space="0" w:color="auto"/>
            <w:bottom w:val="none" w:sz="0" w:space="0" w:color="auto"/>
            <w:right w:val="none" w:sz="0" w:space="0" w:color="auto"/>
          </w:divBdr>
        </w:div>
        <w:div w:id="2120828741">
          <w:marLeft w:val="0"/>
          <w:marRight w:val="0"/>
          <w:marTop w:val="0"/>
          <w:marBottom w:val="0"/>
          <w:divBdr>
            <w:top w:val="none" w:sz="0" w:space="0" w:color="auto"/>
            <w:left w:val="none" w:sz="0" w:space="0" w:color="auto"/>
            <w:bottom w:val="none" w:sz="0" w:space="0" w:color="auto"/>
            <w:right w:val="none" w:sz="0" w:space="0" w:color="auto"/>
          </w:divBdr>
        </w:div>
        <w:div w:id="829642520">
          <w:marLeft w:val="0"/>
          <w:marRight w:val="0"/>
          <w:marTop w:val="0"/>
          <w:marBottom w:val="0"/>
          <w:divBdr>
            <w:top w:val="none" w:sz="0" w:space="0" w:color="auto"/>
            <w:left w:val="none" w:sz="0" w:space="0" w:color="auto"/>
            <w:bottom w:val="none" w:sz="0" w:space="0" w:color="auto"/>
            <w:right w:val="none" w:sz="0" w:space="0" w:color="auto"/>
          </w:divBdr>
        </w:div>
        <w:div w:id="416947064">
          <w:marLeft w:val="0"/>
          <w:marRight w:val="0"/>
          <w:marTop w:val="0"/>
          <w:marBottom w:val="0"/>
          <w:divBdr>
            <w:top w:val="none" w:sz="0" w:space="0" w:color="auto"/>
            <w:left w:val="none" w:sz="0" w:space="0" w:color="auto"/>
            <w:bottom w:val="none" w:sz="0" w:space="0" w:color="auto"/>
            <w:right w:val="none" w:sz="0" w:space="0" w:color="auto"/>
          </w:divBdr>
        </w:div>
        <w:div w:id="897790007">
          <w:marLeft w:val="0"/>
          <w:marRight w:val="0"/>
          <w:marTop w:val="0"/>
          <w:marBottom w:val="0"/>
          <w:divBdr>
            <w:top w:val="none" w:sz="0" w:space="0" w:color="auto"/>
            <w:left w:val="none" w:sz="0" w:space="0" w:color="auto"/>
            <w:bottom w:val="none" w:sz="0" w:space="0" w:color="auto"/>
            <w:right w:val="none" w:sz="0" w:space="0" w:color="auto"/>
          </w:divBdr>
        </w:div>
        <w:div w:id="1641423046">
          <w:marLeft w:val="0"/>
          <w:marRight w:val="0"/>
          <w:marTop w:val="0"/>
          <w:marBottom w:val="0"/>
          <w:divBdr>
            <w:top w:val="none" w:sz="0" w:space="0" w:color="auto"/>
            <w:left w:val="none" w:sz="0" w:space="0" w:color="auto"/>
            <w:bottom w:val="none" w:sz="0" w:space="0" w:color="auto"/>
            <w:right w:val="none" w:sz="0" w:space="0" w:color="auto"/>
          </w:divBdr>
        </w:div>
        <w:div w:id="8720213">
          <w:marLeft w:val="0"/>
          <w:marRight w:val="0"/>
          <w:marTop w:val="0"/>
          <w:marBottom w:val="0"/>
          <w:divBdr>
            <w:top w:val="none" w:sz="0" w:space="0" w:color="auto"/>
            <w:left w:val="none" w:sz="0" w:space="0" w:color="auto"/>
            <w:bottom w:val="none" w:sz="0" w:space="0" w:color="auto"/>
            <w:right w:val="none" w:sz="0" w:space="0" w:color="auto"/>
          </w:divBdr>
        </w:div>
        <w:div w:id="1609124055">
          <w:marLeft w:val="0"/>
          <w:marRight w:val="0"/>
          <w:marTop w:val="0"/>
          <w:marBottom w:val="0"/>
          <w:divBdr>
            <w:top w:val="none" w:sz="0" w:space="0" w:color="auto"/>
            <w:left w:val="none" w:sz="0" w:space="0" w:color="auto"/>
            <w:bottom w:val="none" w:sz="0" w:space="0" w:color="auto"/>
            <w:right w:val="none" w:sz="0" w:space="0" w:color="auto"/>
          </w:divBdr>
        </w:div>
        <w:div w:id="1561861532">
          <w:marLeft w:val="0"/>
          <w:marRight w:val="0"/>
          <w:marTop w:val="0"/>
          <w:marBottom w:val="0"/>
          <w:divBdr>
            <w:top w:val="none" w:sz="0" w:space="0" w:color="auto"/>
            <w:left w:val="none" w:sz="0" w:space="0" w:color="auto"/>
            <w:bottom w:val="none" w:sz="0" w:space="0" w:color="auto"/>
            <w:right w:val="none" w:sz="0" w:space="0" w:color="auto"/>
          </w:divBdr>
        </w:div>
        <w:div w:id="545681265">
          <w:marLeft w:val="0"/>
          <w:marRight w:val="0"/>
          <w:marTop w:val="0"/>
          <w:marBottom w:val="0"/>
          <w:divBdr>
            <w:top w:val="none" w:sz="0" w:space="0" w:color="auto"/>
            <w:left w:val="none" w:sz="0" w:space="0" w:color="auto"/>
            <w:bottom w:val="none" w:sz="0" w:space="0" w:color="auto"/>
            <w:right w:val="none" w:sz="0" w:space="0" w:color="auto"/>
          </w:divBdr>
        </w:div>
        <w:div w:id="1308507424">
          <w:marLeft w:val="0"/>
          <w:marRight w:val="0"/>
          <w:marTop w:val="0"/>
          <w:marBottom w:val="0"/>
          <w:divBdr>
            <w:top w:val="none" w:sz="0" w:space="0" w:color="auto"/>
            <w:left w:val="none" w:sz="0" w:space="0" w:color="auto"/>
            <w:bottom w:val="none" w:sz="0" w:space="0" w:color="auto"/>
            <w:right w:val="none" w:sz="0" w:space="0" w:color="auto"/>
          </w:divBdr>
        </w:div>
        <w:div w:id="1855724441">
          <w:marLeft w:val="0"/>
          <w:marRight w:val="0"/>
          <w:marTop w:val="0"/>
          <w:marBottom w:val="0"/>
          <w:divBdr>
            <w:top w:val="none" w:sz="0" w:space="0" w:color="auto"/>
            <w:left w:val="none" w:sz="0" w:space="0" w:color="auto"/>
            <w:bottom w:val="none" w:sz="0" w:space="0" w:color="auto"/>
            <w:right w:val="none" w:sz="0" w:space="0" w:color="auto"/>
          </w:divBdr>
        </w:div>
        <w:div w:id="1032456094">
          <w:marLeft w:val="0"/>
          <w:marRight w:val="0"/>
          <w:marTop w:val="0"/>
          <w:marBottom w:val="0"/>
          <w:divBdr>
            <w:top w:val="none" w:sz="0" w:space="0" w:color="auto"/>
            <w:left w:val="none" w:sz="0" w:space="0" w:color="auto"/>
            <w:bottom w:val="none" w:sz="0" w:space="0" w:color="auto"/>
            <w:right w:val="none" w:sz="0" w:space="0" w:color="auto"/>
          </w:divBdr>
        </w:div>
        <w:div w:id="1087536458">
          <w:marLeft w:val="0"/>
          <w:marRight w:val="0"/>
          <w:marTop w:val="0"/>
          <w:marBottom w:val="0"/>
          <w:divBdr>
            <w:top w:val="none" w:sz="0" w:space="0" w:color="auto"/>
            <w:left w:val="none" w:sz="0" w:space="0" w:color="auto"/>
            <w:bottom w:val="none" w:sz="0" w:space="0" w:color="auto"/>
            <w:right w:val="none" w:sz="0" w:space="0" w:color="auto"/>
          </w:divBdr>
        </w:div>
        <w:div w:id="96145861">
          <w:marLeft w:val="0"/>
          <w:marRight w:val="0"/>
          <w:marTop w:val="0"/>
          <w:marBottom w:val="0"/>
          <w:divBdr>
            <w:top w:val="none" w:sz="0" w:space="0" w:color="auto"/>
            <w:left w:val="none" w:sz="0" w:space="0" w:color="auto"/>
            <w:bottom w:val="none" w:sz="0" w:space="0" w:color="auto"/>
            <w:right w:val="none" w:sz="0" w:space="0" w:color="auto"/>
          </w:divBdr>
        </w:div>
        <w:div w:id="1592087482">
          <w:marLeft w:val="0"/>
          <w:marRight w:val="0"/>
          <w:marTop w:val="0"/>
          <w:marBottom w:val="0"/>
          <w:divBdr>
            <w:top w:val="none" w:sz="0" w:space="0" w:color="auto"/>
            <w:left w:val="none" w:sz="0" w:space="0" w:color="auto"/>
            <w:bottom w:val="none" w:sz="0" w:space="0" w:color="auto"/>
            <w:right w:val="none" w:sz="0" w:space="0" w:color="auto"/>
          </w:divBdr>
        </w:div>
        <w:div w:id="174225447">
          <w:marLeft w:val="0"/>
          <w:marRight w:val="0"/>
          <w:marTop w:val="0"/>
          <w:marBottom w:val="0"/>
          <w:divBdr>
            <w:top w:val="none" w:sz="0" w:space="0" w:color="auto"/>
            <w:left w:val="none" w:sz="0" w:space="0" w:color="auto"/>
            <w:bottom w:val="none" w:sz="0" w:space="0" w:color="auto"/>
            <w:right w:val="none" w:sz="0" w:space="0" w:color="auto"/>
          </w:divBdr>
        </w:div>
        <w:div w:id="1203597919">
          <w:marLeft w:val="0"/>
          <w:marRight w:val="0"/>
          <w:marTop w:val="0"/>
          <w:marBottom w:val="0"/>
          <w:divBdr>
            <w:top w:val="none" w:sz="0" w:space="0" w:color="auto"/>
            <w:left w:val="none" w:sz="0" w:space="0" w:color="auto"/>
            <w:bottom w:val="none" w:sz="0" w:space="0" w:color="auto"/>
            <w:right w:val="none" w:sz="0" w:space="0" w:color="auto"/>
          </w:divBdr>
        </w:div>
        <w:div w:id="1455489124">
          <w:marLeft w:val="0"/>
          <w:marRight w:val="0"/>
          <w:marTop w:val="0"/>
          <w:marBottom w:val="0"/>
          <w:divBdr>
            <w:top w:val="none" w:sz="0" w:space="0" w:color="auto"/>
            <w:left w:val="none" w:sz="0" w:space="0" w:color="auto"/>
            <w:bottom w:val="none" w:sz="0" w:space="0" w:color="auto"/>
            <w:right w:val="none" w:sz="0" w:space="0" w:color="auto"/>
          </w:divBdr>
        </w:div>
        <w:div w:id="1683166805">
          <w:marLeft w:val="0"/>
          <w:marRight w:val="0"/>
          <w:marTop w:val="0"/>
          <w:marBottom w:val="0"/>
          <w:divBdr>
            <w:top w:val="none" w:sz="0" w:space="0" w:color="auto"/>
            <w:left w:val="none" w:sz="0" w:space="0" w:color="auto"/>
            <w:bottom w:val="none" w:sz="0" w:space="0" w:color="auto"/>
            <w:right w:val="none" w:sz="0" w:space="0" w:color="auto"/>
          </w:divBdr>
        </w:div>
        <w:div w:id="346449524">
          <w:marLeft w:val="0"/>
          <w:marRight w:val="0"/>
          <w:marTop w:val="0"/>
          <w:marBottom w:val="0"/>
          <w:divBdr>
            <w:top w:val="none" w:sz="0" w:space="0" w:color="auto"/>
            <w:left w:val="none" w:sz="0" w:space="0" w:color="auto"/>
            <w:bottom w:val="none" w:sz="0" w:space="0" w:color="auto"/>
            <w:right w:val="none" w:sz="0" w:space="0" w:color="auto"/>
          </w:divBdr>
        </w:div>
        <w:div w:id="477265459">
          <w:marLeft w:val="0"/>
          <w:marRight w:val="0"/>
          <w:marTop w:val="0"/>
          <w:marBottom w:val="0"/>
          <w:divBdr>
            <w:top w:val="none" w:sz="0" w:space="0" w:color="auto"/>
            <w:left w:val="none" w:sz="0" w:space="0" w:color="auto"/>
            <w:bottom w:val="none" w:sz="0" w:space="0" w:color="auto"/>
            <w:right w:val="none" w:sz="0" w:space="0" w:color="auto"/>
          </w:divBdr>
        </w:div>
        <w:div w:id="507524855">
          <w:marLeft w:val="0"/>
          <w:marRight w:val="0"/>
          <w:marTop w:val="0"/>
          <w:marBottom w:val="0"/>
          <w:divBdr>
            <w:top w:val="none" w:sz="0" w:space="0" w:color="auto"/>
            <w:left w:val="none" w:sz="0" w:space="0" w:color="auto"/>
            <w:bottom w:val="none" w:sz="0" w:space="0" w:color="auto"/>
            <w:right w:val="none" w:sz="0" w:space="0" w:color="auto"/>
          </w:divBdr>
        </w:div>
        <w:div w:id="487988567">
          <w:marLeft w:val="0"/>
          <w:marRight w:val="0"/>
          <w:marTop w:val="0"/>
          <w:marBottom w:val="0"/>
          <w:divBdr>
            <w:top w:val="none" w:sz="0" w:space="0" w:color="auto"/>
            <w:left w:val="none" w:sz="0" w:space="0" w:color="auto"/>
            <w:bottom w:val="none" w:sz="0" w:space="0" w:color="auto"/>
            <w:right w:val="none" w:sz="0" w:space="0" w:color="auto"/>
          </w:divBdr>
        </w:div>
        <w:div w:id="1642538065">
          <w:marLeft w:val="0"/>
          <w:marRight w:val="0"/>
          <w:marTop w:val="0"/>
          <w:marBottom w:val="0"/>
          <w:divBdr>
            <w:top w:val="none" w:sz="0" w:space="0" w:color="auto"/>
            <w:left w:val="none" w:sz="0" w:space="0" w:color="auto"/>
            <w:bottom w:val="none" w:sz="0" w:space="0" w:color="auto"/>
            <w:right w:val="none" w:sz="0" w:space="0" w:color="auto"/>
          </w:divBdr>
        </w:div>
        <w:div w:id="2055960608">
          <w:marLeft w:val="0"/>
          <w:marRight w:val="0"/>
          <w:marTop w:val="0"/>
          <w:marBottom w:val="0"/>
          <w:divBdr>
            <w:top w:val="none" w:sz="0" w:space="0" w:color="auto"/>
            <w:left w:val="none" w:sz="0" w:space="0" w:color="auto"/>
            <w:bottom w:val="none" w:sz="0" w:space="0" w:color="auto"/>
            <w:right w:val="none" w:sz="0" w:space="0" w:color="auto"/>
          </w:divBdr>
        </w:div>
        <w:div w:id="1045565796">
          <w:marLeft w:val="0"/>
          <w:marRight w:val="0"/>
          <w:marTop w:val="0"/>
          <w:marBottom w:val="0"/>
          <w:divBdr>
            <w:top w:val="none" w:sz="0" w:space="0" w:color="auto"/>
            <w:left w:val="none" w:sz="0" w:space="0" w:color="auto"/>
            <w:bottom w:val="none" w:sz="0" w:space="0" w:color="auto"/>
            <w:right w:val="none" w:sz="0" w:space="0" w:color="auto"/>
          </w:divBdr>
        </w:div>
        <w:div w:id="496114530">
          <w:marLeft w:val="0"/>
          <w:marRight w:val="0"/>
          <w:marTop w:val="0"/>
          <w:marBottom w:val="0"/>
          <w:divBdr>
            <w:top w:val="none" w:sz="0" w:space="0" w:color="auto"/>
            <w:left w:val="none" w:sz="0" w:space="0" w:color="auto"/>
            <w:bottom w:val="none" w:sz="0" w:space="0" w:color="auto"/>
            <w:right w:val="none" w:sz="0" w:space="0" w:color="auto"/>
          </w:divBdr>
        </w:div>
        <w:div w:id="1439375337">
          <w:marLeft w:val="0"/>
          <w:marRight w:val="0"/>
          <w:marTop w:val="0"/>
          <w:marBottom w:val="0"/>
          <w:divBdr>
            <w:top w:val="none" w:sz="0" w:space="0" w:color="auto"/>
            <w:left w:val="none" w:sz="0" w:space="0" w:color="auto"/>
            <w:bottom w:val="none" w:sz="0" w:space="0" w:color="auto"/>
            <w:right w:val="none" w:sz="0" w:space="0" w:color="auto"/>
          </w:divBdr>
        </w:div>
        <w:div w:id="1622227995">
          <w:marLeft w:val="0"/>
          <w:marRight w:val="0"/>
          <w:marTop w:val="0"/>
          <w:marBottom w:val="0"/>
          <w:divBdr>
            <w:top w:val="none" w:sz="0" w:space="0" w:color="auto"/>
            <w:left w:val="none" w:sz="0" w:space="0" w:color="auto"/>
            <w:bottom w:val="none" w:sz="0" w:space="0" w:color="auto"/>
            <w:right w:val="none" w:sz="0" w:space="0" w:color="auto"/>
          </w:divBdr>
        </w:div>
        <w:div w:id="2034069413">
          <w:marLeft w:val="0"/>
          <w:marRight w:val="0"/>
          <w:marTop w:val="0"/>
          <w:marBottom w:val="0"/>
          <w:divBdr>
            <w:top w:val="none" w:sz="0" w:space="0" w:color="auto"/>
            <w:left w:val="none" w:sz="0" w:space="0" w:color="auto"/>
            <w:bottom w:val="none" w:sz="0" w:space="0" w:color="auto"/>
            <w:right w:val="none" w:sz="0" w:space="0" w:color="auto"/>
          </w:divBdr>
        </w:div>
        <w:div w:id="1721783691">
          <w:marLeft w:val="0"/>
          <w:marRight w:val="0"/>
          <w:marTop w:val="0"/>
          <w:marBottom w:val="0"/>
          <w:divBdr>
            <w:top w:val="none" w:sz="0" w:space="0" w:color="auto"/>
            <w:left w:val="none" w:sz="0" w:space="0" w:color="auto"/>
            <w:bottom w:val="none" w:sz="0" w:space="0" w:color="auto"/>
            <w:right w:val="none" w:sz="0" w:space="0" w:color="auto"/>
          </w:divBdr>
        </w:div>
        <w:div w:id="2024087685">
          <w:marLeft w:val="0"/>
          <w:marRight w:val="0"/>
          <w:marTop w:val="0"/>
          <w:marBottom w:val="0"/>
          <w:divBdr>
            <w:top w:val="none" w:sz="0" w:space="0" w:color="auto"/>
            <w:left w:val="none" w:sz="0" w:space="0" w:color="auto"/>
            <w:bottom w:val="none" w:sz="0" w:space="0" w:color="auto"/>
            <w:right w:val="none" w:sz="0" w:space="0" w:color="auto"/>
          </w:divBdr>
        </w:div>
        <w:div w:id="963732289">
          <w:marLeft w:val="0"/>
          <w:marRight w:val="0"/>
          <w:marTop w:val="0"/>
          <w:marBottom w:val="0"/>
          <w:divBdr>
            <w:top w:val="none" w:sz="0" w:space="0" w:color="auto"/>
            <w:left w:val="none" w:sz="0" w:space="0" w:color="auto"/>
            <w:bottom w:val="none" w:sz="0" w:space="0" w:color="auto"/>
            <w:right w:val="none" w:sz="0" w:space="0" w:color="auto"/>
          </w:divBdr>
        </w:div>
        <w:div w:id="785657449">
          <w:marLeft w:val="0"/>
          <w:marRight w:val="0"/>
          <w:marTop w:val="0"/>
          <w:marBottom w:val="0"/>
          <w:divBdr>
            <w:top w:val="none" w:sz="0" w:space="0" w:color="auto"/>
            <w:left w:val="none" w:sz="0" w:space="0" w:color="auto"/>
            <w:bottom w:val="none" w:sz="0" w:space="0" w:color="auto"/>
            <w:right w:val="none" w:sz="0" w:space="0" w:color="auto"/>
          </w:divBdr>
        </w:div>
        <w:div w:id="1754811754">
          <w:marLeft w:val="0"/>
          <w:marRight w:val="0"/>
          <w:marTop w:val="0"/>
          <w:marBottom w:val="0"/>
          <w:divBdr>
            <w:top w:val="none" w:sz="0" w:space="0" w:color="auto"/>
            <w:left w:val="none" w:sz="0" w:space="0" w:color="auto"/>
            <w:bottom w:val="none" w:sz="0" w:space="0" w:color="auto"/>
            <w:right w:val="none" w:sz="0" w:space="0" w:color="auto"/>
          </w:divBdr>
        </w:div>
        <w:div w:id="232855087">
          <w:marLeft w:val="0"/>
          <w:marRight w:val="0"/>
          <w:marTop w:val="0"/>
          <w:marBottom w:val="0"/>
          <w:divBdr>
            <w:top w:val="none" w:sz="0" w:space="0" w:color="auto"/>
            <w:left w:val="none" w:sz="0" w:space="0" w:color="auto"/>
            <w:bottom w:val="none" w:sz="0" w:space="0" w:color="auto"/>
            <w:right w:val="none" w:sz="0" w:space="0" w:color="auto"/>
          </w:divBdr>
        </w:div>
        <w:div w:id="2086148138">
          <w:marLeft w:val="0"/>
          <w:marRight w:val="0"/>
          <w:marTop w:val="0"/>
          <w:marBottom w:val="0"/>
          <w:divBdr>
            <w:top w:val="none" w:sz="0" w:space="0" w:color="auto"/>
            <w:left w:val="none" w:sz="0" w:space="0" w:color="auto"/>
            <w:bottom w:val="none" w:sz="0" w:space="0" w:color="auto"/>
            <w:right w:val="none" w:sz="0" w:space="0" w:color="auto"/>
          </w:divBdr>
        </w:div>
        <w:div w:id="82386706">
          <w:marLeft w:val="0"/>
          <w:marRight w:val="0"/>
          <w:marTop w:val="0"/>
          <w:marBottom w:val="0"/>
          <w:divBdr>
            <w:top w:val="none" w:sz="0" w:space="0" w:color="auto"/>
            <w:left w:val="none" w:sz="0" w:space="0" w:color="auto"/>
            <w:bottom w:val="none" w:sz="0" w:space="0" w:color="auto"/>
            <w:right w:val="none" w:sz="0" w:space="0" w:color="auto"/>
          </w:divBdr>
        </w:div>
        <w:div w:id="635646890">
          <w:marLeft w:val="0"/>
          <w:marRight w:val="0"/>
          <w:marTop w:val="0"/>
          <w:marBottom w:val="0"/>
          <w:divBdr>
            <w:top w:val="none" w:sz="0" w:space="0" w:color="auto"/>
            <w:left w:val="none" w:sz="0" w:space="0" w:color="auto"/>
            <w:bottom w:val="none" w:sz="0" w:space="0" w:color="auto"/>
            <w:right w:val="none" w:sz="0" w:space="0" w:color="auto"/>
          </w:divBdr>
        </w:div>
        <w:div w:id="141386837">
          <w:marLeft w:val="0"/>
          <w:marRight w:val="0"/>
          <w:marTop w:val="0"/>
          <w:marBottom w:val="0"/>
          <w:divBdr>
            <w:top w:val="none" w:sz="0" w:space="0" w:color="auto"/>
            <w:left w:val="none" w:sz="0" w:space="0" w:color="auto"/>
            <w:bottom w:val="none" w:sz="0" w:space="0" w:color="auto"/>
            <w:right w:val="none" w:sz="0" w:space="0" w:color="auto"/>
          </w:divBdr>
        </w:div>
        <w:div w:id="550771612">
          <w:marLeft w:val="0"/>
          <w:marRight w:val="0"/>
          <w:marTop w:val="0"/>
          <w:marBottom w:val="0"/>
          <w:divBdr>
            <w:top w:val="none" w:sz="0" w:space="0" w:color="auto"/>
            <w:left w:val="none" w:sz="0" w:space="0" w:color="auto"/>
            <w:bottom w:val="none" w:sz="0" w:space="0" w:color="auto"/>
            <w:right w:val="none" w:sz="0" w:space="0" w:color="auto"/>
          </w:divBdr>
        </w:div>
        <w:div w:id="2021852116">
          <w:marLeft w:val="0"/>
          <w:marRight w:val="0"/>
          <w:marTop w:val="0"/>
          <w:marBottom w:val="0"/>
          <w:divBdr>
            <w:top w:val="none" w:sz="0" w:space="0" w:color="auto"/>
            <w:left w:val="none" w:sz="0" w:space="0" w:color="auto"/>
            <w:bottom w:val="none" w:sz="0" w:space="0" w:color="auto"/>
            <w:right w:val="none" w:sz="0" w:space="0" w:color="auto"/>
          </w:divBdr>
        </w:div>
        <w:div w:id="1104686629">
          <w:marLeft w:val="0"/>
          <w:marRight w:val="0"/>
          <w:marTop w:val="0"/>
          <w:marBottom w:val="0"/>
          <w:divBdr>
            <w:top w:val="none" w:sz="0" w:space="0" w:color="auto"/>
            <w:left w:val="none" w:sz="0" w:space="0" w:color="auto"/>
            <w:bottom w:val="none" w:sz="0" w:space="0" w:color="auto"/>
            <w:right w:val="none" w:sz="0" w:space="0" w:color="auto"/>
          </w:divBdr>
        </w:div>
        <w:div w:id="1688631845">
          <w:marLeft w:val="0"/>
          <w:marRight w:val="0"/>
          <w:marTop w:val="0"/>
          <w:marBottom w:val="0"/>
          <w:divBdr>
            <w:top w:val="none" w:sz="0" w:space="0" w:color="auto"/>
            <w:left w:val="none" w:sz="0" w:space="0" w:color="auto"/>
            <w:bottom w:val="none" w:sz="0" w:space="0" w:color="auto"/>
            <w:right w:val="none" w:sz="0" w:space="0" w:color="auto"/>
          </w:divBdr>
        </w:div>
        <w:div w:id="1276018375">
          <w:marLeft w:val="0"/>
          <w:marRight w:val="0"/>
          <w:marTop w:val="0"/>
          <w:marBottom w:val="0"/>
          <w:divBdr>
            <w:top w:val="none" w:sz="0" w:space="0" w:color="auto"/>
            <w:left w:val="none" w:sz="0" w:space="0" w:color="auto"/>
            <w:bottom w:val="none" w:sz="0" w:space="0" w:color="auto"/>
            <w:right w:val="none" w:sz="0" w:space="0" w:color="auto"/>
          </w:divBdr>
        </w:div>
        <w:div w:id="1800340488">
          <w:marLeft w:val="0"/>
          <w:marRight w:val="0"/>
          <w:marTop w:val="0"/>
          <w:marBottom w:val="0"/>
          <w:divBdr>
            <w:top w:val="none" w:sz="0" w:space="0" w:color="auto"/>
            <w:left w:val="none" w:sz="0" w:space="0" w:color="auto"/>
            <w:bottom w:val="none" w:sz="0" w:space="0" w:color="auto"/>
            <w:right w:val="none" w:sz="0" w:space="0" w:color="auto"/>
          </w:divBdr>
        </w:div>
      </w:divsChild>
    </w:div>
    <w:div w:id="973212767">
      <w:bodyDiv w:val="1"/>
      <w:marLeft w:val="0"/>
      <w:marRight w:val="0"/>
      <w:marTop w:val="0"/>
      <w:marBottom w:val="0"/>
      <w:divBdr>
        <w:top w:val="none" w:sz="0" w:space="0" w:color="auto"/>
        <w:left w:val="none" w:sz="0" w:space="0" w:color="auto"/>
        <w:bottom w:val="none" w:sz="0" w:space="0" w:color="auto"/>
        <w:right w:val="none" w:sz="0" w:space="0" w:color="auto"/>
      </w:divBdr>
    </w:div>
    <w:div w:id="973563929">
      <w:bodyDiv w:val="1"/>
      <w:marLeft w:val="0"/>
      <w:marRight w:val="0"/>
      <w:marTop w:val="0"/>
      <w:marBottom w:val="0"/>
      <w:divBdr>
        <w:top w:val="none" w:sz="0" w:space="0" w:color="auto"/>
        <w:left w:val="none" w:sz="0" w:space="0" w:color="auto"/>
        <w:bottom w:val="none" w:sz="0" w:space="0" w:color="auto"/>
        <w:right w:val="none" w:sz="0" w:space="0" w:color="auto"/>
      </w:divBdr>
    </w:div>
    <w:div w:id="973607609">
      <w:bodyDiv w:val="1"/>
      <w:marLeft w:val="0"/>
      <w:marRight w:val="0"/>
      <w:marTop w:val="0"/>
      <w:marBottom w:val="0"/>
      <w:divBdr>
        <w:top w:val="none" w:sz="0" w:space="0" w:color="auto"/>
        <w:left w:val="none" w:sz="0" w:space="0" w:color="auto"/>
        <w:bottom w:val="none" w:sz="0" w:space="0" w:color="auto"/>
        <w:right w:val="none" w:sz="0" w:space="0" w:color="auto"/>
      </w:divBdr>
    </w:div>
    <w:div w:id="973802066">
      <w:marLeft w:val="480"/>
      <w:marRight w:val="0"/>
      <w:marTop w:val="0"/>
      <w:marBottom w:val="0"/>
      <w:divBdr>
        <w:top w:val="none" w:sz="0" w:space="0" w:color="auto"/>
        <w:left w:val="none" w:sz="0" w:space="0" w:color="auto"/>
        <w:bottom w:val="none" w:sz="0" w:space="0" w:color="auto"/>
        <w:right w:val="none" w:sz="0" w:space="0" w:color="auto"/>
      </w:divBdr>
    </w:div>
    <w:div w:id="973868900">
      <w:marLeft w:val="480"/>
      <w:marRight w:val="0"/>
      <w:marTop w:val="0"/>
      <w:marBottom w:val="0"/>
      <w:divBdr>
        <w:top w:val="none" w:sz="0" w:space="0" w:color="auto"/>
        <w:left w:val="none" w:sz="0" w:space="0" w:color="auto"/>
        <w:bottom w:val="none" w:sz="0" w:space="0" w:color="auto"/>
        <w:right w:val="none" w:sz="0" w:space="0" w:color="auto"/>
      </w:divBdr>
    </w:div>
    <w:div w:id="974020394">
      <w:marLeft w:val="480"/>
      <w:marRight w:val="0"/>
      <w:marTop w:val="0"/>
      <w:marBottom w:val="0"/>
      <w:divBdr>
        <w:top w:val="none" w:sz="0" w:space="0" w:color="auto"/>
        <w:left w:val="none" w:sz="0" w:space="0" w:color="auto"/>
        <w:bottom w:val="none" w:sz="0" w:space="0" w:color="auto"/>
        <w:right w:val="none" w:sz="0" w:space="0" w:color="auto"/>
      </w:divBdr>
    </w:div>
    <w:div w:id="974027003">
      <w:marLeft w:val="480"/>
      <w:marRight w:val="0"/>
      <w:marTop w:val="0"/>
      <w:marBottom w:val="0"/>
      <w:divBdr>
        <w:top w:val="none" w:sz="0" w:space="0" w:color="auto"/>
        <w:left w:val="none" w:sz="0" w:space="0" w:color="auto"/>
        <w:bottom w:val="none" w:sz="0" w:space="0" w:color="auto"/>
        <w:right w:val="none" w:sz="0" w:space="0" w:color="auto"/>
      </w:divBdr>
    </w:div>
    <w:div w:id="974456669">
      <w:marLeft w:val="480"/>
      <w:marRight w:val="0"/>
      <w:marTop w:val="0"/>
      <w:marBottom w:val="0"/>
      <w:divBdr>
        <w:top w:val="none" w:sz="0" w:space="0" w:color="auto"/>
        <w:left w:val="none" w:sz="0" w:space="0" w:color="auto"/>
        <w:bottom w:val="none" w:sz="0" w:space="0" w:color="auto"/>
        <w:right w:val="none" w:sz="0" w:space="0" w:color="auto"/>
      </w:divBdr>
    </w:div>
    <w:div w:id="974485732">
      <w:marLeft w:val="480"/>
      <w:marRight w:val="0"/>
      <w:marTop w:val="0"/>
      <w:marBottom w:val="0"/>
      <w:divBdr>
        <w:top w:val="none" w:sz="0" w:space="0" w:color="auto"/>
        <w:left w:val="none" w:sz="0" w:space="0" w:color="auto"/>
        <w:bottom w:val="none" w:sz="0" w:space="0" w:color="auto"/>
        <w:right w:val="none" w:sz="0" w:space="0" w:color="auto"/>
      </w:divBdr>
    </w:div>
    <w:div w:id="975718693">
      <w:marLeft w:val="480"/>
      <w:marRight w:val="0"/>
      <w:marTop w:val="0"/>
      <w:marBottom w:val="0"/>
      <w:divBdr>
        <w:top w:val="none" w:sz="0" w:space="0" w:color="auto"/>
        <w:left w:val="none" w:sz="0" w:space="0" w:color="auto"/>
        <w:bottom w:val="none" w:sz="0" w:space="0" w:color="auto"/>
        <w:right w:val="none" w:sz="0" w:space="0" w:color="auto"/>
      </w:divBdr>
    </w:div>
    <w:div w:id="976105995">
      <w:marLeft w:val="480"/>
      <w:marRight w:val="0"/>
      <w:marTop w:val="0"/>
      <w:marBottom w:val="0"/>
      <w:divBdr>
        <w:top w:val="none" w:sz="0" w:space="0" w:color="auto"/>
        <w:left w:val="none" w:sz="0" w:space="0" w:color="auto"/>
        <w:bottom w:val="none" w:sz="0" w:space="0" w:color="auto"/>
        <w:right w:val="none" w:sz="0" w:space="0" w:color="auto"/>
      </w:divBdr>
    </w:div>
    <w:div w:id="976186591">
      <w:marLeft w:val="480"/>
      <w:marRight w:val="0"/>
      <w:marTop w:val="0"/>
      <w:marBottom w:val="0"/>
      <w:divBdr>
        <w:top w:val="none" w:sz="0" w:space="0" w:color="auto"/>
        <w:left w:val="none" w:sz="0" w:space="0" w:color="auto"/>
        <w:bottom w:val="none" w:sz="0" w:space="0" w:color="auto"/>
        <w:right w:val="none" w:sz="0" w:space="0" w:color="auto"/>
      </w:divBdr>
    </w:div>
    <w:div w:id="976492550">
      <w:marLeft w:val="480"/>
      <w:marRight w:val="0"/>
      <w:marTop w:val="0"/>
      <w:marBottom w:val="0"/>
      <w:divBdr>
        <w:top w:val="none" w:sz="0" w:space="0" w:color="auto"/>
        <w:left w:val="none" w:sz="0" w:space="0" w:color="auto"/>
        <w:bottom w:val="none" w:sz="0" w:space="0" w:color="auto"/>
        <w:right w:val="none" w:sz="0" w:space="0" w:color="auto"/>
      </w:divBdr>
    </w:div>
    <w:div w:id="976647738">
      <w:marLeft w:val="480"/>
      <w:marRight w:val="0"/>
      <w:marTop w:val="0"/>
      <w:marBottom w:val="0"/>
      <w:divBdr>
        <w:top w:val="none" w:sz="0" w:space="0" w:color="auto"/>
        <w:left w:val="none" w:sz="0" w:space="0" w:color="auto"/>
        <w:bottom w:val="none" w:sz="0" w:space="0" w:color="auto"/>
        <w:right w:val="none" w:sz="0" w:space="0" w:color="auto"/>
      </w:divBdr>
    </w:div>
    <w:div w:id="976760802">
      <w:marLeft w:val="480"/>
      <w:marRight w:val="0"/>
      <w:marTop w:val="0"/>
      <w:marBottom w:val="0"/>
      <w:divBdr>
        <w:top w:val="none" w:sz="0" w:space="0" w:color="auto"/>
        <w:left w:val="none" w:sz="0" w:space="0" w:color="auto"/>
        <w:bottom w:val="none" w:sz="0" w:space="0" w:color="auto"/>
        <w:right w:val="none" w:sz="0" w:space="0" w:color="auto"/>
      </w:divBdr>
    </w:div>
    <w:div w:id="977223562">
      <w:marLeft w:val="480"/>
      <w:marRight w:val="0"/>
      <w:marTop w:val="0"/>
      <w:marBottom w:val="0"/>
      <w:divBdr>
        <w:top w:val="none" w:sz="0" w:space="0" w:color="auto"/>
        <w:left w:val="none" w:sz="0" w:space="0" w:color="auto"/>
        <w:bottom w:val="none" w:sz="0" w:space="0" w:color="auto"/>
        <w:right w:val="none" w:sz="0" w:space="0" w:color="auto"/>
      </w:divBdr>
    </w:div>
    <w:div w:id="977539285">
      <w:marLeft w:val="480"/>
      <w:marRight w:val="0"/>
      <w:marTop w:val="0"/>
      <w:marBottom w:val="0"/>
      <w:divBdr>
        <w:top w:val="none" w:sz="0" w:space="0" w:color="auto"/>
        <w:left w:val="none" w:sz="0" w:space="0" w:color="auto"/>
        <w:bottom w:val="none" w:sz="0" w:space="0" w:color="auto"/>
        <w:right w:val="none" w:sz="0" w:space="0" w:color="auto"/>
      </w:divBdr>
    </w:div>
    <w:div w:id="977686061">
      <w:marLeft w:val="480"/>
      <w:marRight w:val="0"/>
      <w:marTop w:val="0"/>
      <w:marBottom w:val="0"/>
      <w:divBdr>
        <w:top w:val="none" w:sz="0" w:space="0" w:color="auto"/>
        <w:left w:val="none" w:sz="0" w:space="0" w:color="auto"/>
        <w:bottom w:val="none" w:sz="0" w:space="0" w:color="auto"/>
        <w:right w:val="none" w:sz="0" w:space="0" w:color="auto"/>
      </w:divBdr>
    </w:div>
    <w:div w:id="978149937">
      <w:marLeft w:val="480"/>
      <w:marRight w:val="0"/>
      <w:marTop w:val="0"/>
      <w:marBottom w:val="0"/>
      <w:divBdr>
        <w:top w:val="none" w:sz="0" w:space="0" w:color="auto"/>
        <w:left w:val="none" w:sz="0" w:space="0" w:color="auto"/>
        <w:bottom w:val="none" w:sz="0" w:space="0" w:color="auto"/>
        <w:right w:val="none" w:sz="0" w:space="0" w:color="auto"/>
      </w:divBdr>
    </w:div>
    <w:div w:id="978416582">
      <w:marLeft w:val="480"/>
      <w:marRight w:val="0"/>
      <w:marTop w:val="0"/>
      <w:marBottom w:val="0"/>
      <w:divBdr>
        <w:top w:val="none" w:sz="0" w:space="0" w:color="auto"/>
        <w:left w:val="none" w:sz="0" w:space="0" w:color="auto"/>
        <w:bottom w:val="none" w:sz="0" w:space="0" w:color="auto"/>
        <w:right w:val="none" w:sz="0" w:space="0" w:color="auto"/>
      </w:divBdr>
    </w:div>
    <w:div w:id="978611202">
      <w:marLeft w:val="480"/>
      <w:marRight w:val="0"/>
      <w:marTop w:val="0"/>
      <w:marBottom w:val="0"/>
      <w:divBdr>
        <w:top w:val="none" w:sz="0" w:space="0" w:color="auto"/>
        <w:left w:val="none" w:sz="0" w:space="0" w:color="auto"/>
        <w:bottom w:val="none" w:sz="0" w:space="0" w:color="auto"/>
        <w:right w:val="none" w:sz="0" w:space="0" w:color="auto"/>
      </w:divBdr>
    </w:div>
    <w:div w:id="978806902">
      <w:marLeft w:val="480"/>
      <w:marRight w:val="0"/>
      <w:marTop w:val="0"/>
      <w:marBottom w:val="0"/>
      <w:divBdr>
        <w:top w:val="none" w:sz="0" w:space="0" w:color="auto"/>
        <w:left w:val="none" w:sz="0" w:space="0" w:color="auto"/>
        <w:bottom w:val="none" w:sz="0" w:space="0" w:color="auto"/>
        <w:right w:val="none" w:sz="0" w:space="0" w:color="auto"/>
      </w:divBdr>
    </w:div>
    <w:div w:id="979069244">
      <w:marLeft w:val="480"/>
      <w:marRight w:val="0"/>
      <w:marTop w:val="0"/>
      <w:marBottom w:val="0"/>
      <w:divBdr>
        <w:top w:val="none" w:sz="0" w:space="0" w:color="auto"/>
        <w:left w:val="none" w:sz="0" w:space="0" w:color="auto"/>
        <w:bottom w:val="none" w:sz="0" w:space="0" w:color="auto"/>
        <w:right w:val="none" w:sz="0" w:space="0" w:color="auto"/>
      </w:divBdr>
    </w:div>
    <w:div w:id="979457319">
      <w:marLeft w:val="480"/>
      <w:marRight w:val="0"/>
      <w:marTop w:val="0"/>
      <w:marBottom w:val="0"/>
      <w:divBdr>
        <w:top w:val="none" w:sz="0" w:space="0" w:color="auto"/>
        <w:left w:val="none" w:sz="0" w:space="0" w:color="auto"/>
        <w:bottom w:val="none" w:sz="0" w:space="0" w:color="auto"/>
        <w:right w:val="none" w:sz="0" w:space="0" w:color="auto"/>
      </w:divBdr>
    </w:div>
    <w:div w:id="979457508">
      <w:marLeft w:val="480"/>
      <w:marRight w:val="0"/>
      <w:marTop w:val="0"/>
      <w:marBottom w:val="0"/>
      <w:divBdr>
        <w:top w:val="none" w:sz="0" w:space="0" w:color="auto"/>
        <w:left w:val="none" w:sz="0" w:space="0" w:color="auto"/>
        <w:bottom w:val="none" w:sz="0" w:space="0" w:color="auto"/>
        <w:right w:val="none" w:sz="0" w:space="0" w:color="auto"/>
      </w:divBdr>
    </w:div>
    <w:div w:id="979461821">
      <w:marLeft w:val="480"/>
      <w:marRight w:val="0"/>
      <w:marTop w:val="0"/>
      <w:marBottom w:val="0"/>
      <w:divBdr>
        <w:top w:val="none" w:sz="0" w:space="0" w:color="auto"/>
        <w:left w:val="none" w:sz="0" w:space="0" w:color="auto"/>
        <w:bottom w:val="none" w:sz="0" w:space="0" w:color="auto"/>
        <w:right w:val="none" w:sz="0" w:space="0" w:color="auto"/>
      </w:divBdr>
    </w:div>
    <w:div w:id="979654689">
      <w:marLeft w:val="480"/>
      <w:marRight w:val="0"/>
      <w:marTop w:val="0"/>
      <w:marBottom w:val="0"/>
      <w:divBdr>
        <w:top w:val="none" w:sz="0" w:space="0" w:color="auto"/>
        <w:left w:val="none" w:sz="0" w:space="0" w:color="auto"/>
        <w:bottom w:val="none" w:sz="0" w:space="0" w:color="auto"/>
        <w:right w:val="none" w:sz="0" w:space="0" w:color="auto"/>
      </w:divBdr>
    </w:div>
    <w:div w:id="979768851">
      <w:bodyDiv w:val="1"/>
      <w:marLeft w:val="0"/>
      <w:marRight w:val="0"/>
      <w:marTop w:val="0"/>
      <w:marBottom w:val="0"/>
      <w:divBdr>
        <w:top w:val="none" w:sz="0" w:space="0" w:color="auto"/>
        <w:left w:val="none" w:sz="0" w:space="0" w:color="auto"/>
        <w:bottom w:val="none" w:sz="0" w:space="0" w:color="auto"/>
        <w:right w:val="none" w:sz="0" w:space="0" w:color="auto"/>
      </w:divBdr>
    </w:div>
    <w:div w:id="979841808">
      <w:bodyDiv w:val="1"/>
      <w:marLeft w:val="0"/>
      <w:marRight w:val="0"/>
      <w:marTop w:val="0"/>
      <w:marBottom w:val="0"/>
      <w:divBdr>
        <w:top w:val="none" w:sz="0" w:space="0" w:color="auto"/>
        <w:left w:val="none" w:sz="0" w:space="0" w:color="auto"/>
        <w:bottom w:val="none" w:sz="0" w:space="0" w:color="auto"/>
        <w:right w:val="none" w:sz="0" w:space="0" w:color="auto"/>
      </w:divBdr>
    </w:div>
    <w:div w:id="980425710">
      <w:bodyDiv w:val="1"/>
      <w:marLeft w:val="0"/>
      <w:marRight w:val="0"/>
      <w:marTop w:val="0"/>
      <w:marBottom w:val="0"/>
      <w:divBdr>
        <w:top w:val="none" w:sz="0" w:space="0" w:color="auto"/>
        <w:left w:val="none" w:sz="0" w:space="0" w:color="auto"/>
        <w:bottom w:val="none" w:sz="0" w:space="0" w:color="auto"/>
        <w:right w:val="none" w:sz="0" w:space="0" w:color="auto"/>
      </w:divBdr>
    </w:div>
    <w:div w:id="980843940">
      <w:bodyDiv w:val="1"/>
      <w:marLeft w:val="0"/>
      <w:marRight w:val="0"/>
      <w:marTop w:val="0"/>
      <w:marBottom w:val="0"/>
      <w:divBdr>
        <w:top w:val="none" w:sz="0" w:space="0" w:color="auto"/>
        <w:left w:val="none" w:sz="0" w:space="0" w:color="auto"/>
        <w:bottom w:val="none" w:sz="0" w:space="0" w:color="auto"/>
        <w:right w:val="none" w:sz="0" w:space="0" w:color="auto"/>
      </w:divBdr>
    </w:div>
    <w:div w:id="980884969">
      <w:marLeft w:val="480"/>
      <w:marRight w:val="0"/>
      <w:marTop w:val="0"/>
      <w:marBottom w:val="0"/>
      <w:divBdr>
        <w:top w:val="none" w:sz="0" w:space="0" w:color="auto"/>
        <w:left w:val="none" w:sz="0" w:space="0" w:color="auto"/>
        <w:bottom w:val="none" w:sz="0" w:space="0" w:color="auto"/>
        <w:right w:val="none" w:sz="0" w:space="0" w:color="auto"/>
      </w:divBdr>
    </w:div>
    <w:div w:id="981081356">
      <w:bodyDiv w:val="1"/>
      <w:marLeft w:val="0"/>
      <w:marRight w:val="0"/>
      <w:marTop w:val="0"/>
      <w:marBottom w:val="0"/>
      <w:divBdr>
        <w:top w:val="none" w:sz="0" w:space="0" w:color="auto"/>
        <w:left w:val="none" w:sz="0" w:space="0" w:color="auto"/>
        <w:bottom w:val="none" w:sz="0" w:space="0" w:color="auto"/>
        <w:right w:val="none" w:sz="0" w:space="0" w:color="auto"/>
      </w:divBdr>
    </w:div>
    <w:div w:id="981345572">
      <w:bodyDiv w:val="1"/>
      <w:marLeft w:val="0"/>
      <w:marRight w:val="0"/>
      <w:marTop w:val="0"/>
      <w:marBottom w:val="0"/>
      <w:divBdr>
        <w:top w:val="none" w:sz="0" w:space="0" w:color="auto"/>
        <w:left w:val="none" w:sz="0" w:space="0" w:color="auto"/>
        <w:bottom w:val="none" w:sz="0" w:space="0" w:color="auto"/>
        <w:right w:val="none" w:sz="0" w:space="0" w:color="auto"/>
      </w:divBdr>
    </w:div>
    <w:div w:id="981469560">
      <w:bodyDiv w:val="1"/>
      <w:marLeft w:val="0"/>
      <w:marRight w:val="0"/>
      <w:marTop w:val="0"/>
      <w:marBottom w:val="0"/>
      <w:divBdr>
        <w:top w:val="none" w:sz="0" w:space="0" w:color="auto"/>
        <w:left w:val="none" w:sz="0" w:space="0" w:color="auto"/>
        <w:bottom w:val="none" w:sz="0" w:space="0" w:color="auto"/>
        <w:right w:val="none" w:sz="0" w:space="0" w:color="auto"/>
      </w:divBdr>
    </w:div>
    <w:div w:id="981883332">
      <w:marLeft w:val="480"/>
      <w:marRight w:val="0"/>
      <w:marTop w:val="0"/>
      <w:marBottom w:val="0"/>
      <w:divBdr>
        <w:top w:val="none" w:sz="0" w:space="0" w:color="auto"/>
        <w:left w:val="none" w:sz="0" w:space="0" w:color="auto"/>
        <w:bottom w:val="none" w:sz="0" w:space="0" w:color="auto"/>
        <w:right w:val="none" w:sz="0" w:space="0" w:color="auto"/>
      </w:divBdr>
    </w:div>
    <w:div w:id="982345138">
      <w:bodyDiv w:val="1"/>
      <w:marLeft w:val="0"/>
      <w:marRight w:val="0"/>
      <w:marTop w:val="0"/>
      <w:marBottom w:val="0"/>
      <w:divBdr>
        <w:top w:val="none" w:sz="0" w:space="0" w:color="auto"/>
        <w:left w:val="none" w:sz="0" w:space="0" w:color="auto"/>
        <w:bottom w:val="none" w:sz="0" w:space="0" w:color="auto"/>
        <w:right w:val="none" w:sz="0" w:space="0" w:color="auto"/>
      </w:divBdr>
    </w:div>
    <w:div w:id="982586457">
      <w:marLeft w:val="480"/>
      <w:marRight w:val="0"/>
      <w:marTop w:val="0"/>
      <w:marBottom w:val="0"/>
      <w:divBdr>
        <w:top w:val="none" w:sz="0" w:space="0" w:color="auto"/>
        <w:left w:val="none" w:sz="0" w:space="0" w:color="auto"/>
        <w:bottom w:val="none" w:sz="0" w:space="0" w:color="auto"/>
        <w:right w:val="none" w:sz="0" w:space="0" w:color="auto"/>
      </w:divBdr>
    </w:div>
    <w:div w:id="982655132">
      <w:bodyDiv w:val="1"/>
      <w:marLeft w:val="0"/>
      <w:marRight w:val="0"/>
      <w:marTop w:val="0"/>
      <w:marBottom w:val="0"/>
      <w:divBdr>
        <w:top w:val="none" w:sz="0" w:space="0" w:color="auto"/>
        <w:left w:val="none" w:sz="0" w:space="0" w:color="auto"/>
        <w:bottom w:val="none" w:sz="0" w:space="0" w:color="auto"/>
        <w:right w:val="none" w:sz="0" w:space="0" w:color="auto"/>
      </w:divBdr>
    </w:div>
    <w:div w:id="982779452">
      <w:marLeft w:val="480"/>
      <w:marRight w:val="0"/>
      <w:marTop w:val="0"/>
      <w:marBottom w:val="0"/>
      <w:divBdr>
        <w:top w:val="none" w:sz="0" w:space="0" w:color="auto"/>
        <w:left w:val="none" w:sz="0" w:space="0" w:color="auto"/>
        <w:bottom w:val="none" w:sz="0" w:space="0" w:color="auto"/>
        <w:right w:val="none" w:sz="0" w:space="0" w:color="auto"/>
      </w:divBdr>
    </w:div>
    <w:div w:id="982928309">
      <w:marLeft w:val="480"/>
      <w:marRight w:val="0"/>
      <w:marTop w:val="0"/>
      <w:marBottom w:val="0"/>
      <w:divBdr>
        <w:top w:val="none" w:sz="0" w:space="0" w:color="auto"/>
        <w:left w:val="none" w:sz="0" w:space="0" w:color="auto"/>
        <w:bottom w:val="none" w:sz="0" w:space="0" w:color="auto"/>
        <w:right w:val="none" w:sz="0" w:space="0" w:color="auto"/>
      </w:divBdr>
    </w:div>
    <w:div w:id="983043176">
      <w:bodyDiv w:val="1"/>
      <w:marLeft w:val="0"/>
      <w:marRight w:val="0"/>
      <w:marTop w:val="0"/>
      <w:marBottom w:val="0"/>
      <w:divBdr>
        <w:top w:val="none" w:sz="0" w:space="0" w:color="auto"/>
        <w:left w:val="none" w:sz="0" w:space="0" w:color="auto"/>
        <w:bottom w:val="none" w:sz="0" w:space="0" w:color="auto"/>
        <w:right w:val="none" w:sz="0" w:space="0" w:color="auto"/>
      </w:divBdr>
    </w:div>
    <w:div w:id="984046974">
      <w:marLeft w:val="480"/>
      <w:marRight w:val="0"/>
      <w:marTop w:val="0"/>
      <w:marBottom w:val="0"/>
      <w:divBdr>
        <w:top w:val="none" w:sz="0" w:space="0" w:color="auto"/>
        <w:left w:val="none" w:sz="0" w:space="0" w:color="auto"/>
        <w:bottom w:val="none" w:sz="0" w:space="0" w:color="auto"/>
        <w:right w:val="none" w:sz="0" w:space="0" w:color="auto"/>
      </w:divBdr>
    </w:div>
    <w:div w:id="984358029">
      <w:bodyDiv w:val="1"/>
      <w:marLeft w:val="0"/>
      <w:marRight w:val="0"/>
      <w:marTop w:val="0"/>
      <w:marBottom w:val="0"/>
      <w:divBdr>
        <w:top w:val="none" w:sz="0" w:space="0" w:color="auto"/>
        <w:left w:val="none" w:sz="0" w:space="0" w:color="auto"/>
        <w:bottom w:val="none" w:sz="0" w:space="0" w:color="auto"/>
        <w:right w:val="none" w:sz="0" w:space="0" w:color="auto"/>
      </w:divBdr>
    </w:div>
    <w:div w:id="985284154">
      <w:bodyDiv w:val="1"/>
      <w:marLeft w:val="0"/>
      <w:marRight w:val="0"/>
      <w:marTop w:val="0"/>
      <w:marBottom w:val="0"/>
      <w:divBdr>
        <w:top w:val="none" w:sz="0" w:space="0" w:color="auto"/>
        <w:left w:val="none" w:sz="0" w:space="0" w:color="auto"/>
        <w:bottom w:val="none" w:sz="0" w:space="0" w:color="auto"/>
        <w:right w:val="none" w:sz="0" w:space="0" w:color="auto"/>
      </w:divBdr>
    </w:div>
    <w:div w:id="985552613">
      <w:marLeft w:val="480"/>
      <w:marRight w:val="0"/>
      <w:marTop w:val="0"/>
      <w:marBottom w:val="0"/>
      <w:divBdr>
        <w:top w:val="none" w:sz="0" w:space="0" w:color="auto"/>
        <w:left w:val="none" w:sz="0" w:space="0" w:color="auto"/>
        <w:bottom w:val="none" w:sz="0" w:space="0" w:color="auto"/>
        <w:right w:val="none" w:sz="0" w:space="0" w:color="auto"/>
      </w:divBdr>
    </w:div>
    <w:div w:id="986083314">
      <w:bodyDiv w:val="1"/>
      <w:marLeft w:val="0"/>
      <w:marRight w:val="0"/>
      <w:marTop w:val="0"/>
      <w:marBottom w:val="0"/>
      <w:divBdr>
        <w:top w:val="none" w:sz="0" w:space="0" w:color="auto"/>
        <w:left w:val="none" w:sz="0" w:space="0" w:color="auto"/>
        <w:bottom w:val="none" w:sz="0" w:space="0" w:color="auto"/>
        <w:right w:val="none" w:sz="0" w:space="0" w:color="auto"/>
      </w:divBdr>
    </w:div>
    <w:div w:id="986201956">
      <w:marLeft w:val="480"/>
      <w:marRight w:val="0"/>
      <w:marTop w:val="0"/>
      <w:marBottom w:val="0"/>
      <w:divBdr>
        <w:top w:val="none" w:sz="0" w:space="0" w:color="auto"/>
        <w:left w:val="none" w:sz="0" w:space="0" w:color="auto"/>
        <w:bottom w:val="none" w:sz="0" w:space="0" w:color="auto"/>
        <w:right w:val="none" w:sz="0" w:space="0" w:color="auto"/>
      </w:divBdr>
    </w:div>
    <w:div w:id="987132467">
      <w:marLeft w:val="480"/>
      <w:marRight w:val="0"/>
      <w:marTop w:val="0"/>
      <w:marBottom w:val="0"/>
      <w:divBdr>
        <w:top w:val="none" w:sz="0" w:space="0" w:color="auto"/>
        <w:left w:val="none" w:sz="0" w:space="0" w:color="auto"/>
        <w:bottom w:val="none" w:sz="0" w:space="0" w:color="auto"/>
        <w:right w:val="none" w:sz="0" w:space="0" w:color="auto"/>
      </w:divBdr>
    </w:div>
    <w:div w:id="987174894">
      <w:marLeft w:val="480"/>
      <w:marRight w:val="0"/>
      <w:marTop w:val="0"/>
      <w:marBottom w:val="0"/>
      <w:divBdr>
        <w:top w:val="none" w:sz="0" w:space="0" w:color="auto"/>
        <w:left w:val="none" w:sz="0" w:space="0" w:color="auto"/>
        <w:bottom w:val="none" w:sz="0" w:space="0" w:color="auto"/>
        <w:right w:val="none" w:sz="0" w:space="0" w:color="auto"/>
      </w:divBdr>
    </w:div>
    <w:div w:id="987830726">
      <w:bodyDiv w:val="1"/>
      <w:marLeft w:val="0"/>
      <w:marRight w:val="0"/>
      <w:marTop w:val="0"/>
      <w:marBottom w:val="0"/>
      <w:divBdr>
        <w:top w:val="none" w:sz="0" w:space="0" w:color="auto"/>
        <w:left w:val="none" w:sz="0" w:space="0" w:color="auto"/>
        <w:bottom w:val="none" w:sz="0" w:space="0" w:color="auto"/>
        <w:right w:val="none" w:sz="0" w:space="0" w:color="auto"/>
      </w:divBdr>
    </w:div>
    <w:div w:id="988048116">
      <w:marLeft w:val="480"/>
      <w:marRight w:val="0"/>
      <w:marTop w:val="0"/>
      <w:marBottom w:val="0"/>
      <w:divBdr>
        <w:top w:val="none" w:sz="0" w:space="0" w:color="auto"/>
        <w:left w:val="none" w:sz="0" w:space="0" w:color="auto"/>
        <w:bottom w:val="none" w:sz="0" w:space="0" w:color="auto"/>
        <w:right w:val="none" w:sz="0" w:space="0" w:color="auto"/>
      </w:divBdr>
    </w:div>
    <w:div w:id="988165780">
      <w:marLeft w:val="480"/>
      <w:marRight w:val="0"/>
      <w:marTop w:val="0"/>
      <w:marBottom w:val="0"/>
      <w:divBdr>
        <w:top w:val="none" w:sz="0" w:space="0" w:color="auto"/>
        <w:left w:val="none" w:sz="0" w:space="0" w:color="auto"/>
        <w:bottom w:val="none" w:sz="0" w:space="0" w:color="auto"/>
        <w:right w:val="none" w:sz="0" w:space="0" w:color="auto"/>
      </w:divBdr>
    </w:div>
    <w:div w:id="988289774">
      <w:marLeft w:val="480"/>
      <w:marRight w:val="0"/>
      <w:marTop w:val="0"/>
      <w:marBottom w:val="0"/>
      <w:divBdr>
        <w:top w:val="none" w:sz="0" w:space="0" w:color="auto"/>
        <w:left w:val="none" w:sz="0" w:space="0" w:color="auto"/>
        <w:bottom w:val="none" w:sz="0" w:space="0" w:color="auto"/>
        <w:right w:val="none" w:sz="0" w:space="0" w:color="auto"/>
      </w:divBdr>
    </w:div>
    <w:div w:id="989094498">
      <w:bodyDiv w:val="1"/>
      <w:marLeft w:val="0"/>
      <w:marRight w:val="0"/>
      <w:marTop w:val="0"/>
      <w:marBottom w:val="0"/>
      <w:divBdr>
        <w:top w:val="none" w:sz="0" w:space="0" w:color="auto"/>
        <w:left w:val="none" w:sz="0" w:space="0" w:color="auto"/>
        <w:bottom w:val="none" w:sz="0" w:space="0" w:color="auto"/>
        <w:right w:val="none" w:sz="0" w:space="0" w:color="auto"/>
      </w:divBdr>
    </w:div>
    <w:div w:id="989945289">
      <w:marLeft w:val="480"/>
      <w:marRight w:val="0"/>
      <w:marTop w:val="0"/>
      <w:marBottom w:val="0"/>
      <w:divBdr>
        <w:top w:val="none" w:sz="0" w:space="0" w:color="auto"/>
        <w:left w:val="none" w:sz="0" w:space="0" w:color="auto"/>
        <w:bottom w:val="none" w:sz="0" w:space="0" w:color="auto"/>
        <w:right w:val="none" w:sz="0" w:space="0" w:color="auto"/>
      </w:divBdr>
    </w:div>
    <w:div w:id="990208591">
      <w:marLeft w:val="480"/>
      <w:marRight w:val="0"/>
      <w:marTop w:val="0"/>
      <w:marBottom w:val="0"/>
      <w:divBdr>
        <w:top w:val="none" w:sz="0" w:space="0" w:color="auto"/>
        <w:left w:val="none" w:sz="0" w:space="0" w:color="auto"/>
        <w:bottom w:val="none" w:sz="0" w:space="0" w:color="auto"/>
        <w:right w:val="none" w:sz="0" w:space="0" w:color="auto"/>
      </w:divBdr>
    </w:div>
    <w:div w:id="990793651">
      <w:marLeft w:val="480"/>
      <w:marRight w:val="0"/>
      <w:marTop w:val="0"/>
      <w:marBottom w:val="0"/>
      <w:divBdr>
        <w:top w:val="none" w:sz="0" w:space="0" w:color="auto"/>
        <w:left w:val="none" w:sz="0" w:space="0" w:color="auto"/>
        <w:bottom w:val="none" w:sz="0" w:space="0" w:color="auto"/>
        <w:right w:val="none" w:sz="0" w:space="0" w:color="auto"/>
      </w:divBdr>
    </w:div>
    <w:div w:id="990793673">
      <w:marLeft w:val="480"/>
      <w:marRight w:val="0"/>
      <w:marTop w:val="0"/>
      <w:marBottom w:val="0"/>
      <w:divBdr>
        <w:top w:val="none" w:sz="0" w:space="0" w:color="auto"/>
        <w:left w:val="none" w:sz="0" w:space="0" w:color="auto"/>
        <w:bottom w:val="none" w:sz="0" w:space="0" w:color="auto"/>
        <w:right w:val="none" w:sz="0" w:space="0" w:color="auto"/>
      </w:divBdr>
    </w:div>
    <w:div w:id="990839121">
      <w:marLeft w:val="480"/>
      <w:marRight w:val="0"/>
      <w:marTop w:val="0"/>
      <w:marBottom w:val="0"/>
      <w:divBdr>
        <w:top w:val="none" w:sz="0" w:space="0" w:color="auto"/>
        <w:left w:val="none" w:sz="0" w:space="0" w:color="auto"/>
        <w:bottom w:val="none" w:sz="0" w:space="0" w:color="auto"/>
        <w:right w:val="none" w:sz="0" w:space="0" w:color="auto"/>
      </w:divBdr>
    </w:div>
    <w:div w:id="991494252">
      <w:marLeft w:val="480"/>
      <w:marRight w:val="0"/>
      <w:marTop w:val="0"/>
      <w:marBottom w:val="0"/>
      <w:divBdr>
        <w:top w:val="none" w:sz="0" w:space="0" w:color="auto"/>
        <w:left w:val="none" w:sz="0" w:space="0" w:color="auto"/>
        <w:bottom w:val="none" w:sz="0" w:space="0" w:color="auto"/>
        <w:right w:val="none" w:sz="0" w:space="0" w:color="auto"/>
      </w:divBdr>
    </w:div>
    <w:div w:id="991563665">
      <w:marLeft w:val="480"/>
      <w:marRight w:val="0"/>
      <w:marTop w:val="0"/>
      <w:marBottom w:val="0"/>
      <w:divBdr>
        <w:top w:val="none" w:sz="0" w:space="0" w:color="auto"/>
        <w:left w:val="none" w:sz="0" w:space="0" w:color="auto"/>
        <w:bottom w:val="none" w:sz="0" w:space="0" w:color="auto"/>
        <w:right w:val="none" w:sz="0" w:space="0" w:color="auto"/>
      </w:divBdr>
    </w:div>
    <w:div w:id="992489572">
      <w:marLeft w:val="480"/>
      <w:marRight w:val="0"/>
      <w:marTop w:val="0"/>
      <w:marBottom w:val="0"/>
      <w:divBdr>
        <w:top w:val="none" w:sz="0" w:space="0" w:color="auto"/>
        <w:left w:val="none" w:sz="0" w:space="0" w:color="auto"/>
        <w:bottom w:val="none" w:sz="0" w:space="0" w:color="auto"/>
        <w:right w:val="none" w:sz="0" w:space="0" w:color="auto"/>
      </w:divBdr>
    </w:div>
    <w:div w:id="992490562">
      <w:marLeft w:val="480"/>
      <w:marRight w:val="0"/>
      <w:marTop w:val="0"/>
      <w:marBottom w:val="0"/>
      <w:divBdr>
        <w:top w:val="none" w:sz="0" w:space="0" w:color="auto"/>
        <w:left w:val="none" w:sz="0" w:space="0" w:color="auto"/>
        <w:bottom w:val="none" w:sz="0" w:space="0" w:color="auto"/>
        <w:right w:val="none" w:sz="0" w:space="0" w:color="auto"/>
      </w:divBdr>
    </w:div>
    <w:div w:id="992679429">
      <w:bodyDiv w:val="1"/>
      <w:marLeft w:val="0"/>
      <w:marRight w:val="0"/>
      <w:marTop w:val="0"/>
      <w:marBottom w:val="0"/>
      <w:divBdr>
        <w:top w:val="none" w:sz="0" w:space="0" w:color="auto"/>
        <w:left w:val="none" w:sz="0" w:space="0" w:color="auto"/>
        <w:bottom w:val="none" w:sz="0" w:space="0" w:color="auto"/>
        <w:right w:val="none" w:sz="0" w:space="0" w:color="auto"/>
      </w:divBdr>
    </w:div>
    <w:div w:id="992686493">
      <w:bodyDiv w:val="1"/>
      <w:marLeft w:val="0"/>
      <w:marRight w:val="0"/>
      <w:marTop w:val="0"/>
      <w:marBottom w:val="0"/>
      <w:divBdr>
        <w:top w:val="none" w:sz="0" w:space="0" w:color="auto"/>
        <w:left w:val="none" w:sz="0" w:space="0" w:color="auto"/>
        <w:bottom w:val="none" w:sz="0" w:space="0" w:color="auto"/>
        <w:right w:val="none" w:sz="0" w:space="0" w:color="auto"/>
      </w:divBdr>
    </w:div>
    <w:div w:id="993341427">
      <w:marLeft w:val="480"/>
      <w:marRight w:val="0"/>
      <w:marTop w:val="0"/>
      <w:marBottom w:val="0"/>
      <w:divBdr>
        <w:top w:val="none" w:sz="0" w:space="0" w:color="auto"/>
        <w:left w:val="none" w:sz="0" w:space="0" w:color="auto"/>
        <w:bottom w:val="none" w:sz="0" w:space="0" w:color="auto"/>
        <w:right w:val="none" w:sz="0" w:space="0" w:color="auto"/>
      </w:divBdr>
    </w:div>
    <w:div w:id="993752538">
      <w:marLeft w:val="480"/>
      <w:marRight w:val="0"/>
      <w:marTop w:val="0"/>
      <w:marBottom w:val="0"/>
      <w:divBdr>
        <w:top w:val="none" w:sz="0" w:space="0" w:color="auto"/>
        <w:left w:val="none" w:sz="0" w:space="0" w:color="auto"/>
        <w:bottom w:val="none" w:sz="0" w:space="0" w:color="auto"/>
        <w:right w:val="none" w:sz="0" w:space="0" w:color="auto"/>
      </w:divBdr>
    </w:div>
    <w:div w:id="993804269">
      <w:marLeft w:val="480"/>
      <w:marRight w:val="0"/>
      <w:marTop w:val="0"/>
      <w:marBottom w:val="0"/>
      <w:divBdr>
        <w:top w:val="none" w:sz="0" w:space="0" w:color="auto"/>
        <w:left w:val="none" w:sz="0" w:space="0" w:color="auto"/>
        <w:bottom w:val="none" w:sz="0" w:space="0" w:color="auto"/>
        <w:right w:val="none" w:sz="0" w:space="0" w:color="auto"/>
      </w:divBdr>
    </w:div>
    <w:div w:id="993994829">
      <w:marLeft w:val="480"/>
      <w:marRight w:val="0"/>
      <w:marTop w:val="0"/>
      <w:marBottom w:val="0"/>
      <w:divBdr>
        <w:top w:val="none" w:sz="0" w:space="0" w:color="auto"/>
        <w:left w:val="none" w:sz="0" w:space="0" w:color="auto"/>
        <w:bottom w:val="none" w:sz="0" w:space="0" w:color="auto"/>
        <w:right w:val="none" w:sz="0" w:space="0" w:color="auto"/>
      </w:divBdr>
    </w:div>
    <w:div w:id="994142643">
      <w:bodyDiv w:val="1"/>
      <w:marLeft w:val="0"/>
      <w:marRight w:val="0"/>
      <w:marTop w:val="0"/>
      <w:marBottom w:val="0"/>
      <w:divBdr>
        <w:top w:val="none" w:sz="0" w:space="0" w:color="auto"/>
        <w:left w:val="none" w:sz="0" w:space="0" w:color="auto"/>
        <w:bottom w:val="none" w:sz="0" w:space="0" w:color="auto"/>
        <w:right w:val="none" w:sz="0" w:space="0" w:color="auto"/>
      </w:divBdr>
    </w:div>
    <w:div w:id="994338026">
      <w:bodyDiv w:val="1"/>
      <w:marLeft w:val="0"/>
      <w:marRight w:val="0"/>
      <w:marTop w:val="0"/>
      <w:marBottom w:val="0"/>
      <w:divBdr>
        <w:top w:val="none" w:sz="0" w:space="0" w:color="auto"/>
        <w:left w:val="none" w:sz="0" w:space="0" w:color="auto"/>
        <w:bottom w:val="none" w:sz="0" w:space="0" w:color="auto"/>
        <w:right w:val="none" w:sz="0" w:space="0" w:color="auto"/>
      </w:divBdr>
    </w:div>
    <w:div w:id="994603001">
      <w:marLeft w:val="480"/>
      <w:marRight w:val="0"/>
      <w:marTop w:val="0"/>
      <w:marBottom w:val="0"/>
      <w:divBdr>
        <w:top w:val="none" w:sz="0" w:space="0" w:color="auto"/>
        <w:left w:val="none" w:sz="0" w:space="0" w:color="auto"/>
        <w:bottom w:val="none" w:sz="0" w:space="0" w:color="auto"/>
        <w:right w:val="none" w:sz="0" w:space="0" w:color="auto"/>
      </w:divBdr>
    </w:div>
    <w:div w:id="994603941">
      <w:marLeft w:val="480"/>
      <w:marRight w:val="0"/>
      <w:marTop w:val="0"/>
      <w:marBottom w:val="0"/>
      <w:divBdr>
        <w:top w:val="none" w:sz="0" w:space="0" w:color="auto"/>
        <w:left w:val="none" w:sz="0" w:space="0" w:color="auto"/>
        <w:bottom w:val="none" w:sz="0" w:space="0" w:color="auto"/>
        <w:right w:val="none" w:sz="0" w:space="0" w:color="auto"/>
      </w:divBdr>
    </w:div>
    <w:div w:id="994990773">
      <w:marLeft w:val="480"/>
      <w:marRight w:val="0"/>
      <w:marTop w:val="0"/>
      <w:marBottom w:val="0"/>
      <w:divBdr>
        <w:top w:val="none" w:sz="0" w:space="0" w:color="auto"/>
        <w:left w:val="none" w:sz="0" w:space="0" w:color="auto"/>
        <w:bottom w:val="none" w:sz="0" w:space="0" w:color="auto"/>
        <w:right w:val="none" w:sz="0" w:space="0" w:color="auto"/>
      </w:divBdr>
    </w:div>
    <w:div w:id="995572936">
      <w:marLeft w:val="480"/>
      <w:marRight w:val="0"/>
      <w:marTop w:val="0"/>
      <w:marBottom w:val="0"/>
      <w:divBdr>
        <w:top w:val="none" w:sz="0" w:space="0" w:color="auto"/>
        <w:left w:val="none" w:sz="0" w:space="0" w:color="auto"/>
        <w:bottom w:val="none" w:sz="0" w:space="0" w:color="auto"/>
        <w:right w:val="none" w:sz="0" w:space="0" w:color="auto"/>
      </w:divBdr>
    </w:div>
    <w:div w:id="995768235">
      <w:bodyDiv w:val="1"/>
      <w:marLeft w:val="0"/>
      <w:marRight w:val="0"/>
      <w:marTop w:val="0"/>
      <w:marBottom w:val="0"/>
      <w:divBdr>
        <w:top w:val="none" w:sz="0" w:space="0" w:color="auto"/>
        <w:left w:val="none" w:sz="0" w:space="0" w:color="auto"/>
        <w:bottom w:val="none" w:sz="0" w:space="0" w:color="auto"/>
        <w:right w:val="none" w:sz="0" w:space="0" w:color="auto"/>
      </w:divBdr>
    </w:div>
    <w:div w:id="996226446">
      <w:marLeft w:val="480"/>
      <w:marRight w:val="0"/>
      <w:marTop w:val="0"/>
      <w:marBottom w:val="0"/>
      <w:divBdr>
        <w:top w:val="none" w:sz="0" w:space="0" w:color="auto"/>
        <w:left w:val="none" w:sz="0" w:space="0" w:color="auto"/>
        <w:bottom w:val="none" w:sz="0" w:space="0" w:color="auto"/>
        <w:right w:val="none" w:sz="0" w:space="0" w:color="auto"/>
      </w:divBdr>
    </w:div>
    <w:div w:id="996346093">
      <w:marLeft w:val="480"/>
      <w:marRight w:val="0"/>
      <w:marTop w:val="0"/>
      <w:marBottom w:val="0"/>
      <w:divBdr>
        <w:top w:val="none" w:sz="0" w:space="0" w:color="auto"/>
        <w:left w:val="none" w:sz="0" w:space="0" w:color="auto"/>
        <w:bottom w:val="none" w:sz="0" w:space="0" w:color="auto"/>
        <w:right w:val="none" w:sz="0" w:space="0" w:color="auto"/>
      </w:divBdr>
    </w:div>
    <w:div w:id="996417093">
      <w:marLeft w:val="480"/>
      <w:marRight w:val="0"/>
      <w:marTop w:val="0"/>
      <w:marBottom w:val="0"/>
      <w:divBdr>
        <w:top w:val="none" w:sz="0" w:space="0" w:color="auto"/>
        <w:left w:val="none" w:sz="0" w:space="0" w:color="auto"/>
        <w:bottom w:val="none" w:sz="0" w:space="0" w:color="auto"/>
        <w:right w:val="none" w:sz="0" w:space="0" w:color="auto"/>
      </w:divBdr>
    </w:div>
    <w:div w:id="996689571">
      <w:marLeft w:val="480"/>
      <w:marRight w:val="0"/>
      <w:marTop w:val="0"/>
      <w:marBottom w:val="0"/>
      <w:divBdr>
        <w:top w:val="none" w:sz="0" w:space="0" w:color="auto"/>
        <w:left w:val="none" w:sz="0" w:space="0" w:color="auto"/>
        <w:bottom w:val="none" w:sz="0" w:space="0" w:color="auto"/>
        <w:right w:val="none" w:sz="0" w:space="0" w:color="auto"/>
      </w:divBdr>
    </w:div>
    <w:div w:id="997541570">
      <w:bodyDiv w:val="1"/>
      <w:marLeft w:val="0"/>
      <w:marRight w:val="0"/>
      <w:marTop w:val="0"/>
      <w:marBottom w:val="0"/>
      <w:divBdr>
        <w:top w:val="none" w:sz="0" w:space="0" w:color="auto"/>
        <w:left w:val="none" w:sz="0" w:space="0" w:color="auto"/>
        <w:bottom w:val="none" w:sz="0" w:space="0" w:color="auto"/>
        <w:right w:val="none" w:sz="0" w:space="0" w:color="auto"/>
      </w:divBdr>
    </w:div>
    <w:div w:id="997655612">
      <w:marLeft w:val="480"/>
      <w:marRight w:val="0"/>
      <w:marTop w:val="0"/>
      <w:marBottom w:val="0"/>
      <w:divBdr>
        <w:top w:val="none" w:sz="0" w:space="0" w:color="auto"/>
        <w:left w:val="none" w:sz="0" w:space="0" w:color="auto"/>
        <w:bottom w:val="none" w:sz="0" w:space="0" w:color="auto"/>
        <w:right w:val="none" w:sz="0" w:space="0" w:color="auto"/>
      </w:divBdr>
    </w:div>
    <w:div w:id="997883154">
      <w:marLeft w:val="480"/>
      <w:marRight w:val="0"/>
      <w:marTop w:val="0"/>
      <w:marBottom w:val="0"/>
      <w:divBdr>
        <w:top w:val="none" w:sz="0" w:space="0" w:color="auto"/>
        <w:left w:val="none" w:sz="0" w:space="0" w:color="auto"/>
        <w:bottom w:val="none" w:sz="0" w:space="0" w:color="auto"/>
        <w:right w:val="none" w:sz="0" w:space="0" w:color="auto"/>
      </w:divBdr>
    </w:div>
    <w:div w:id="998188948">
      <w:marLeft w:val="480"/>
      <w:marRight w:val="0"/>
      <w:marTop w:val="0"/>
      <w:marBottom w:val="0"/>
      <w:divBdr>
        <w:top w:val="none" w:sz="0" w:space="0" w:color="auto"/>
        <w:left w:val="none" w:sz="0" w:space="0" w:color="auto"/>
        <w:bottom w:val="none" w:sz="0" w:space="0" w:color="auto"/>
        <w:right w:val="none" w:sz="0" w:space="0" w:color="auto"/>
      </w:divBdr>
    </w:div>
    <w:div w:id="998196564">
      <w:bodyDiv w:val="1"/>
      <w:marLeft w:val="0"/>
      <w:marRight w:val="0"/>
      <w:marTop w:val="0"/>
      <w:marBottom w:val="0"/>
      <w:divBdr>
        <w:top w:val="none" w:sz="0" w:space="0" w:color="auto"/>
        <w:left w:val="none" w:sz="0" w:space="0" w:color="auto"/>
        <w:bottom w:val="none" w:sz="0" w:space="0" w:color="auto"/>
        <w:right w:val="none" w:sz="0" w:space="0" w:color="auto"/>
      </w:divBdr>
    </w:div>
    <w:div w:id="998268655">
      <w:marLeft w:val="480"/>
      <w:marRight w:val="0"/>
      <w:marTop w:val="0"/>
      <w:marBottom w:val="0"/>
      <w:divBdr>
        <w:top w:val="none" w:sz="0" w:space="0" w:color="auto"/>
        <w:left w:val="none" w:sz="0" w:space="0" w:color="auto"/>
        <w:bottom w:val="none" w:sz="0" w:space="0" w:color="auto"/>
        <w:right w:val="none" w:sz="0" w:space="0" w:color="auto"/>
      </w:divBdr>
    </w:div>
    <w:div w:id="998381817">
      <w:bodyDiv w:val="1"/>
      <w:marLeft w:val="0"/>
      <w:marRight w:val="0"/>
      <w:marTop w:val="0"/>
      <w:marBottom w:val="0"/>
      <w:divBdr>
        <w:top w:val="none" w:sz="0" w:space="0" w:color="auto"/>
        <w:left w:val="none" w:sz="0" w:space="0" w:color="auto"/>
        <w:bottom w:val="none" w:sz="0" w:space="0" w:color="auto"/>
        <w:right w:val="none" w:sz="0" w:space="0" w:color="auto"/>
      </w:divBdr>
    </w:div>
    <w:div w:id="998538518">
      <w:marLeft w:val="480"/>
      <w:marRight w:val="0"/>
      <w:marTop w:val="0"/>
      <w:marBottom w:val="0"/>
      <w:divBdr>
        <w:top w:val="none" w:sz="0" w:space="0" w:color="auto"/>
        <w:left w:val="none" w:sz="0" w:space="0" w:color="auto"/>
        <w:bottom w:val="none" w:sz="0" w:space="0" w:color="auto"/>
        <w:right w:val="none" w:sz="0" w:space="0" w:color="auto"/>
      </w:divBdr>
    </w:div>
    <w:div w:id="998584232">
      <w:marLeft w:val="480"/>
      <w:marRight w:val="0"/>
      <w:marTop w:val="0"/>
      <w:marBottom w:val="0"/>
      <w:divBdr>
        <w:top w:val="none" w:sz="0" w:space="0" w:color="auto"/>
        <w:left w:val="none" w:sz="0" w:space="0" w:color="auto"/>
        <w:bottom w:val="none" w:sz="0" w:space="0" w:color="auto"/>
        <w:right w:val="none" w:sz="0" w:space="0" w:color="auto"/>
      </w:divBdr>
    </w:div>
    <w:div w:id="998659619">
      <w:marLeft w:val="480"/>
      <w:marRight w:val="0"/>
      <w:marTop w:val="0"/>
      <w:marBottom w:val="0"/>
      <w:divBdr>
        <w:top w:val="none" w:sz="0" w:space="0" w:color="auto"/>
        <w:left w:val="none" w:sz="0" w:space="0" w:color="auto"/>
        <w:bottom w:val="none" w:sz="0" w:space="0" w:color="auto"/>
        <w:right w:val="none" w:sz="0" w:space="0" w:color="auto"/>
      </w:divBdr>
    </w:div>
    <w:div w:id="998845748">
      <w:marLeft w:val="480"/>
      <w:marRight w:val="0"/>
      <w:marTop w:val="0"/>
      <w:marBottom w:val="0"/>
      <w:divBdr>
        <w:top w:val="none" w:sz="0" w:space="0" w:color="auto"/>
        <w:left w:val="none" w:sz="0" w:space="0" w:color="auto"/>
        <w:bottom w:val="none" w:sz="0" w:space="0" w:color="auto"/>
        <w:right w:val="none" w:sz="0" w:space="0" w:color="auto"/>
      </w:divBdr>
    </w:div>
    <w:div w:id="998970281">
      <w:marLeft w:val="480"/>
      <w:marRight w:val="0"/>
      <w:marTop w:val="0"/>
      <w:marBottom w:val="0"/>
      <w:divBdr>
        <w:top w:val="none" w:sz="0" w:space="0" w:color="auto"/>
        <w:left w:val="none" w:sz="0" w:space="0" w:color="auto"/>
        <w:bottom w:val="none" w:sz="0" w:space="0" w:color="auto"/>
        <w:right w:val="none" w:sz="0" w:space="0" w:color="auto"/>
      </w:divBdr>
    </w:div>
    <w:div w:id="999309519">
      <w:marLeft w:val="480"/>
      <w:marRight w:val="0"/>
      <w:marTop w:val="0"/>
      <w:marBottom w:val="0"/>
      <w:divBdr>
        <w:top w:val="none" w:sz="0" w:space="0" w:color="auto"/>
        <w:left w:val="none" w:sz="0" w:space="0" w:color="auto"/>
        <w:bottom w:val="none" w:sz="0" w:space="0" w:color="auto"/>
        <w:right w:val="none" w:sz="0" w:space="0" w:color="auto"/>
      </w:divBdr>
    </w:div>
    <w:div w:id="999312946">
      <w:bodyDiv w:val="1"/>
      <w:marLeft w:val="0"/>
      <w:marRight w:val="0"/>
      <w:marTop w:val="0"/>
      <w:marBottom w:val="0"/>
      <w:divBdr>
        <w:top w:val="none" w:sz="0" w:space="0" w:color="auto"/>
        <w:left w:val="none" w:sz="0" w:space="0" w:color="auto"/>
        <w:bottom w:val="none" w:sz="0" w:space="0" w:color="auto"/>
        <w:right w:val="none" w:sz="0" w:space="0" w:color="auto"/>
      </w:divBdr>
    </w:div>
    <w:div w:id="999426588">
      <w:marLeft w:val="480"/>
      <w:marRight w:val="0"/>
      <w:marTop w:val="0"/>
      <w:marBottom w:val="0"/>
      <w:divBdr>
        <w:top w:val="none" w:sz="0" w:space="0" w:color="auto"/>
        <w:left w:val="none" w:sz="0" w:space="0" w:color="auto"/>
        <w:bottom w:val="none" w:sz="0" w:space="0" w:color="auto"/>
        <w:right w:val="none" w:sz="0" w:space="0" w:color="auto"/>
      </w:divBdr>
    </w:div>
    <w:div w:id="999699435">
      <w:marLeft w:val="480"/>
      <w:marRight w:val="0"/>
      <w:marTop w:val="0"/>
      <w:marBottom w:val="0"/>
      <w:divBdr>
        <w:top w:val="none" w:sz="0" w:space="0" w:color="auto"/>
        <w:left w:val="none" w:sz="0" w:space="0" w:color="auto"/>
        <w:bottom w:val="none" w:sz="0" w:space="0" w:color="auto"/>
        <w:right w:val="none" w:sz="0" w:space="0" w:color="auto"/>
      </w:divBdr>
    </w:div>
    <w:div w:id="1000155498">
      <w:bodyDiv w:val="1"/>
      <w:marLeft w:val="0"/>
      <w:marRight w:val="0"/>
      <w:marTop w:val="0"/>
      <w:marBottom w:val="0"/>
      <w:divBdr>
        <w:top w:val="none" w:sz="0" w:space="0" w:color="auto"/>
        <w:left w:val="none" w:sz="0" w:space="0" w:color="auto"/>
        <w:bottom w:val="none" w:sz="0" w:space="0" w:color="auto"/>
        <w:right w:val="none" w:sz="0" w:space="0" w:color="auto"/>
      </w:divBdr>
    </w:div>
    <w:div w:id="1000695237">
      <w:marLeft w:val="480"/>
      <w:marRight w:val="0"/>
      <w:marTop w:val="0"/>
      <w:marBottom w:val="0"/>
      <w:divBdr>
        <w:top w:val="none" w:sz="0" w:space="0" w:color="auto"/>
        <w:left w:val="none" w:sz="0" w:space="0" w:color="auto"/>
        <w:bottom w:val="none" w:sz="0" w:space="0" w:color="auto"/>
        <w:right w:val="none" w:sz="0" w:space="0" w:color="auto"/>
      </w:divBdr>
    </w:div>
    <w:div w:id="1001160065">
      <w:marLeft w:val="480"/>
      <w:marRight w:val="0"/>
      <w:marTop w:val="0"/>
      <w:marBottom w:val="0"/>
      <w:divBdr>
        <w:top w:val="none" w:sz="0" w:space="0" w:color="auto"/>
        <w:left w:val="none" w:sz="0" w:space="0" w:color="auto"/>
        <w:bottom w:val="none" w:sz="0" w:space="0" w:color="auto"/>
        <w:right w:val="none" w:sz="0" w:space="0" w:color="auto"/>
      </w:divBdr>
    </w:div>
    <w:div w:id="1001815688">
      <w:marLeft w:val="480"/>
      <w:marRight w:val="0"/>
      <w:marTop w:val="0"/>
      <w:marBottom w:val="0"/>
      <w:divBdr>
        <w:top w:val="none" w:sz="0" w:space="0" w:color="auto"/>
        <w:left w:val="none" w:sz="0" w:space="0" w:color="auto"/>
        <w:bottom w:val="none" w:sz="0" w:space="0" w:color="auto"/>
        <w:right w:val="none" w:sz="0" w:space="0" w:color="auto"/>
      </w:divBdr>
    </w:div>
    <w:div w:id="1002465323">
      <w:marLeft w:val="480"/>
      <w:marRight w:val="0"/>
      <w:marTop w:val="0"/>
      <w:marBottom w:val="0"/>
      <w:divBdr>
        <w:top w:val="none" w:sz="0" w:space="0" w:color="auto"/>
        <w:left w:val="none" w:sz="0" w:space="0" w:color="auto"/>
        <w:bottom w:val="none" w:sz="0" w:space="0" w:color="auto"/>
        <w:right w:val="none" w:sz="0" w:space="0" w:color="auto"/>
      </w:divBdr>
    </w:div>
    <w:div w:id="1002468794">
      <w:marLeft w:val="480"/>
      <w:marRight w:val="0"/>
      <w:marTop w:val="0"/>
      <w:marBottom w:val="0"/>
      <w:divBdr>
        <w:top w:val="none" w:sz="0" w:space="0" w:color="auto"/>
        <w:left w:val="none" w:sz="0" w:space="0" w:color="auto"/>
        <w:bottom w:val="none" w:sz="0" w:space="0" w:color="auto"/>
        <w:right w:val="none" w:sz="0" w:space="0" w:color="auto"/>
      </w:divBdr>
    </w:div>
    <w:div w:id="1002509737">
      <w:marLeft w:val="480"/>
      <w:marRight w:val="0"/>
      <w:marTop w:val="0"/>
      <w:marBottom w:val="0"/>
      <w:divBdr>
        <w:top w:val="none" w:sz="0" w:space="0" w:color="auto"/>
        <w:left w:val="none" w:sz="0" w:space="0" w:color="auto"/>
        <w:bottom w:val="none" w:sz="0" w:space="0" w:color="auto"/>
        <w:right w:val="none" w:sz="0" w:space="0" w:color="auto"/>
      </w:divBdr>
    </w:div>
    <w:div w:id="1002514684">
      <w:marLeft w:val="480"/>
      <w:marRight w:val="0"/>
      <w:marTop w:val="0"/>
      <w:marBottom w:val="0"/>
      <w:divBdr>
        <w:top w:val="none" w:sz="0" w:space="0" w:color="auto"/>
        <w:left w:val="none" w:sz="0" w:space="0" w:color="auto"/>
        <w:bottom w:val="none" w:sz="0" w:space="0" w:color="auto"/>
        <w:right w:val="none" w:sz="0" w:space="0" w:color="auto"/>
      </w:divBdr>
    </w:div>
    <w:div w:id="1002968433">
      <w:marLeft w:val="480"/>
      <w:marRight w:val="0"/>
      <w:marTop w:val="0"/>
      <w:marBottom w:val="0"/>
      <w:divBdr>
        <w:top w:val="none" w:sz="0" w:space="0" w:color="auto"/>
        <w:left w:val="none" w:sz="0" w:space="0" w:color="auto"/>
        <w:bottom w:val="none" w:sz="0" w:space="0" w:color="auto"/>
        <w:right w:val="none" w:sz="0" w:space="0" w:color="auto"/>
      </w:divBdr>
    </w:div>
    <w:div w:id="1003237374">
      <w:marLeft w:val="480"/>
      <w:marRight w:val="0"/>
      <w:marTop w:val="0"/>
      <w:marBottom w:val="0"/>
      <w:divBdr>
        <w:top w:val="none" w:sz="0" w:space="0" w:color="auto"/>
        <w:left w:val="none" w:sz="0" w:space="0" w:color="auto"/>
        <w:bottom w:val="none" w:sz="0" w:space="0" w:color="auto"/>
        <w:right w:val="none" w:sz="0" w:space="0" w:color="auto"/>
      </w:divBdr>
    </w:div>
    <w:div w:id="1003631465">
      <w:marLeft w:val="480"/>
      <w:marRight w:val="0"/>
      <w:marTop w:val="0"/>
      <w:marBottom w:val="0"/>
      <w:divBdr>
        <w:top w:val="none" w:sz="0" w:space="0" w:color="auto"/>
        <w:left w:val="none" w:sz="0" w:space="0" w:color="auto"/>
        <w:bottom w:val="none" w:sz="0" w:space="0" w:color="auto"/>
        <w:right w:val="none" w:sz="0" w:space="0" w:color="auto"/>
      </w:divBdr>
    </w:div>
    <w:div w:id="1004668785">
      <w:marLeft w:val="480"/>
      <w:marRight w:val="0"/>
      <w:marTop w:val="0"/>
      <w:marBottom w:val="0"/>
      <w:divBdr>
        <w:top w:val="none" w:sz="0" w:space="0" w:color="auto"/>
        <w:left w:val="none" w:sz="0" w:space="0" w:color="auto"/>
        <w:bottom w:val="none" w:sz="0" w:space="0" w:color="auto"/>
        <w:right w:val="none" w:sz="0" w:space="0" w:color="auto"/>
      </w:divBdr>
    </w:div>
    <w:div w:id="1005401890">
      <w:bodyDiv w:val="1"/>
      <w:marLeft w:val="0"/>
      <w:marRight w:val="0"/>
      <w:marTop w:val="0"/>
      <w:marBottom w:val="0"/>
      <w:divBdr>
        <w:top w:val="none" w:sz="0" w:space="0" w:color="auto"/>
        <w:left w:val="none" w:sz="0" w:space="0" w:color="auto"/>
        <w:bottom w:val="none" w:sz="0" w:space="0" w:color="auto"/>
        <w:right w:val="none" w:sz="0" w:space="0" w:color="auto"/>
      </w:divBdr>
    </w:div>
    <w:div w:id="1005480609">
      <w:marLeft w:val="480"/>
      <w:marRight w:val="0"/>
      <w:marTop w:val="0"/>
      <w:marBottom w:val="0"/>
      <w:divBdr>
        <w:top w:val="none" w:sz="0" w:space="0" w:color="auto"/>
        <w:left w:val="none" w:sz="0" w:space="0" w:color="auto"/>
        <w:bottom w:val="none" w:sz="0" w:space="0" w:color="auto"/>
        <w:right w:val="none" w:sz="0" w:space="0" w:color="auto"/>
      </w:divBdr>
    </w:div>
    <w:div w:id="1005672577">
      <w:marLeft w:val="480"/>
      <w:marRight w:val="0"/>
      <w:marTop w:val="0"/>
      <w:marBottom w:val="0"/>
      <w:divBdr>
        <w:top w:val="none" w:sz="0" w:space="0" w:color="auto"/>
        <w:left w:val="none" w:sz="0" w:space="0" w:color="auto"/>
        <w:bottom w:val="none" w:sz="0" w:space="0" w:color="auto"/>
        <w:right w:val="none" w:sz="0" w:space="0" w:color="auto"/>
      </w:divBdr>
    </w:div>
    <w:div w:id="1006060322">
      <w:marLeft w:val="480"/>
      <w:marRight w:val="0"/>
      <w:marTop w:val="0"/>
      <w:marBottom w:val="0"/>
      <w:divBdr>
        <w:top w:val="none" w:sz="0" w:space="0" w:color="auto"/>
        <w:left w:val="none" w:sz="0" w:space="0" w:color="auto"/>
        <w:bottom w:val="none" w:sz="0" w:space="0" w:color="auto"/>
        <w:right w:val="none" w:sz="0" w:space="0" w:color="auto"/>
      </w:divBdr>
    </w:div>
    <w:div w:id="1006321854">
      <w:marLeft w:val="480"/>
      <w:marRight w:val="0"/>
      <w:marTop w:val="0"/>
      <w:marBottom w:val="0"/>
      <w:divBdr>
        <w:top w:val="none" w:sz="0" w:space="0" w:color="auto"/>
        <w:left w:val="none" w:sz="0" w:space="0" w:color="auto"/>
        <w:bottom w:val="none" w:sz="0" w:space="0" w:color="auto"/>
        <w:right w:val="none" w:sz="0" w:space="0" w:color="auto"/>
      </w:divBdr>
    </w:div>
    <w:div w:id="1006639315">
      <w:marLeft w:val="480"/>
      <w:marRight w:val="0"/>
      <w:marTop w:val="0"/>
      <w:marBottom w:val="0"/>
      <w:divBdr>
        <w:top w:val="none" w:sz="0" w:space="0" w:color="auto"/>
        <w:left w:val="none" w:sz="0" w:space="0" w:color="auto"/>
        <w:bottom w:val="none" w:sz="0" w:space="0" w:color="auto"/>
        <w:right w:val="none" w:sz="0" w:space="0" w:color="auto"/>
      </w:divBdr>
    </w:div>
    <w:div w:id="1008560817">
      <w:marLeft w:val="480"/>
      <w:marRight w:val="0"/>
      <w:marTop w:val="0"/>
      <w:marBottom w:val="0"/>
      <w:divBdr>
        <w:top w:val="none" w:sz="0" w:space="0" w:color="auto"/>
        <w:left w:val="none" w:sz="0" w:space="0" w:color="auto"/>
        <w:bottom w:val="none" w:sz="0" w:space="0" w:color="auto"/>
        <w:right w:val="none" w:sz="0" w:space="0" w:color="auto"/>
      </w:divBdr>
    </w:div>
    <w:div w:id="1009063419">
      <w:marLeft w:val="480"/>
      <w:marRight w:val="0"/>
      <w:marTop w:val="0"/>
      <w:marBottom w:val="0"/>
      <w:divBdr>
        <w:top w:val="none" w:sz="0" w:space="0" w:color="auto"/>
        <w:left w:val="none" w:sz="0" w:space="0" w:color="auto"/>
        <w:bottom w:val="none" w:sz="0" w:space="0" w:color="auto"/>
        <w:right w:val="none" w:sz="0" w:space="0" w:color="auto"/>
      </w:divBdr>
    </w:div>
    <w:div w:id="1009066253">
      <w:marLeft w:val="480"/>
      <w:marRight w:val="0"/>
      <w:marTop w:val="0"/>
      <w:marBottom w:val="0"/>
      <w:divBdr>
        <w:top w:val="none" w:sz="0" w:space="0" w:color="auto"/>
        <w:left w:val="none" w:sz="0" w:space="0" w:color="auto"/>
        <w:bottom w:val="none" w:sz="0" w:space="0" w:color="auto"/>
        <w:right w:val="none" w:sz="0" w:space="0" w:color="auto"/>
      </w:divBdr>
    </w:div>
    <w:div w:id="1010331367">
      <w:marLeft w:val="480"/>
      <w:marRight w:val="0"/>
      <w:marTop w:val="0"/>
      <w:marBottom w:val="0"/>
      <w:divBdr>
        <w:top w:val="none" w:sz="0" w:space="0" w:color="auto"/>
        <w:left w:val="none" w:sz="0" w:space="0" w:color="auto"/>
        <w:bottom w:val="none" w:sz="0" w:space="0" w:color="auto"/>
        <w:right w:val="none" w:sz="0" w:space="0" w:color="auto"/>
      </w:divBdr>
    </w:div>
    <w:div w:id="1010526752">
      <w:marLeft w:val="480"/>
      <w:marRight w:val="0"/>
      <w:marTop w:val="0"/>
      <w:marBottom w:val="0"/>
      <w:divBdr>
        <w:top w:val="none" w:sz="0" w:space="0" w:color="auto"/>
        <w:left w:val="none" w:sz="0" w:space="0" w:color="auto"/>
        <w:bottom w:val="none" w:sz="0" w:space="0" w:color="auto"/>
        <w:right w:val="none" w:sz="0" w:space="0" w:color="auto"/>
      </w:divBdr>
    </w:div>
    <w:div w:id="1010717858">
      <w:bodyDiv w:val="1"/>
      <w:marLeft w:val="0"/>
      <w:marRight w:val="0"/>
      <w:marTop w:val="0"/>
      <w:marBottom w:val="0"/>
      <w:divBdr>
        <w:top w:val="none" w:sz="0" w:space="0" w:color="auto"/>
        <w:left w:val="none" w:sz="0" w:space="0" w:color="auto"/>
        <w:bottom w:val="none" w:sz="0" w:space="0" w:color="auto"/>
        <w:right w:val="none" w:sz="0" w:space="0" w:color="auto"/>
      </w:divBdr>
    </w:div>
    <w:div w:id="1011686964">
      <w:marLeft w:val="480"/>
      <w:marRight w:val="0"/>
      <w:marTop w:val="0"/>
      <w:marBottom w:val="0"/>
      <w:divBdr>
        <w:top w:val="none" w:sz="0" w:space="0" w:color="auto"/>
        <w:left w:val="none" w:sz="0" w:space="0" w:color="auto"/>
        <w:bottom w:val="none" w:sz="0" w:space="0" w:color="auto"/>
        <w:right w:val="none" w:sz="0" w:space="0" w:color="auto"/>
      </w:divBdr>
    </w:div>
    <w:div w:id="1011881524">
      <w:marLeft w:val="480"/>
      <w:marRight w:val="0"/>
      <w:marTop w:val="0"/>
      <w:marBottom w:val="0"/>
      <w:divBdr>
        <w:top w:val="none" w:sz="0" w:space="0" w:color="auto"/>
        <w:left w:val="none" w:sz="0" w:space="0" w:color="auto"/>
        <w:bottom w:val="none" w:sz="0" w:space="0" w:color="auto"/>
        <w:right w:val="none" w:sz="0" w:space="0" w:color="auto"/>
      </w:divBdr>
    </w:div>
    <w:div w:id="1012491346">
      <w:marLeft w:val="480"/>
      <w:marRight w:val="0"/>
      <w:marTop w:val="0"/>
      <w:marBottom w:val="0"/>
      <w:divBdr>
        <w:top w:val="none" w:sz="0" w:space="0" w:color="auto"/>
        <w:left w:val="none" w:sz="0" w:space="0" w:color="auto"/>
        <w:bottom w:val="none" w:sz="0" w:space="0" w:color="auto"/>
        <w:right w:val="none" w:sz="0" w:space="0" w:color="auto"/>
      </w:divBdr>
    </w:div>
    <w:div w:id="1012532989">
      <w:marLeft w:val="480"/>
      <w:marRight w:val="0"/>
      <w:marTop w:val="0"/>
      <w:marBottom w:val="0"/>
      <w:divBdr>
        <w:top w:val="none" w:sz="0" w:space="0" w:color="auto"/>
        <w:left w:val="none" w:sz="0" w:space="0" w:color="auto"/>
        <w:bottom w:val="none" w:sz="0" w:space="0" w:color="auto"/>
        <w:right w:val="none" w:sz="0" w:space="0" w:color="auto"/>
      </w:divBdr>
    </w:div>
    <w:div w:id="1012684346">
      <w:marLeft w:val="480"/>
      <w:marRight w:val="0"/>
      <w:marTop w:val="0"/>
      <w:marBottom w:val="0"/>
      <w:divBdr>
        <w:top w:val="none" w:sz="0" w:space="0" w:color="auto"/>
        <w:left w:val="none" w:sz="0" w:space="0" w:color="auto"/>
        <w:bottom w:val="none" w:sz="0" w:space="0" w:color="auto"/>
        <w:right w:val="none" w:sz="0" w:space="0" w:color="auto"/>
      </w:divBdr>
    </w:div>
    <w:div w:id="1012728020">
      <w:marLeft w:val="480"/>
      <w:marRight w:val="0"/>
      <w:marTop w:val="0"/>
      <w:marBottom w:val="0"/>
      <w:divBdr>
        <w:top w:val="none" w:sz="0" w:space="0" w:color="auto"/>
        <w:left w:val="none" w:sz="0" w:space="0" w:color="auto"/>
        <w:bottom w:val="none" w:sz="0" w:space="0" w:color="auto"/>
        <w:right w:val="none" w:sz="0" w:space="0" w:color="auto"/>
      </w:divBdr>
    </w:div>
    <w:div w:id="1012879864">
      <w:marLeft w:val="480"/>
      <w:marRight w:val="0"/>
      <w:marTop w:val="0"/>
      <w:marBottom w:val="0"/>
      <w:divBdr>
        <w:top w:val="none" w:sz="0" w:space="0" w:color="auto"/>
        <w:left w:val="none" w:sz="0" w:space="0" w:color="auto"/>
        <w:bottom w:val="none" w:sz="0" w:space="0" w:color="auto"/>
        <w:right w:val="none" w:sz="0" w:space="0" w:color="auto"/>
      </w:divBdr>
    </w:div>
    <w:div w:id="1012996118">
      <w:marLeft w:val="480"/>
      <w:marRight w:val="0"/>
      <w:marTop w:val="0"/>
      <w:marBottom w:val="0"/>
      <w:divBdr>
        <w:top w:val="none" w:sz="0" w:space="0" w:color="auto"/>
        <w:left w:val="none" w:sz="0" w:space="0" w:color="auto"/>
        <w:bottom w:val="none" w:sz="0" w:space="0" w:color="auto"/>
        <w:right w:val="none" w:sz="0" w:space="0" w:color="auto"/>
      </w:divBdr>
    </w:div>
    <w:div w:id="1013337409">
      <w:marLeft w:val="480"/>
      <w:marRight w:val="0"/>
      <w:marTop w:val="0"/>
      <w:marBottom w:val="0"/>
      <w:divBdr>
        <w:top w:val="none" w:sz="0" w:space="0" w:color="auto"/>
        <w:left w:val="none" w:sz="0" w:space="0" w:color="auto"/>
        <w:bottom w:val="none" w:sz="0" w:space="0" w:color="auto"/>
        <w:right w:val="none" w:sz="0" w:space="0" w:color="auto"/>
      </w:divBdr>
    </w:div>
    <w:div w:id="1013340492">
      <w:bodyDiv w:val="1"/>
      <w:marLeft w:val="0"/>
      <w:marRight w:val="0"/>
      <w:marTop w:val="0"/>
      <w:marBottom w:val="0"/>
      <w:divBdr>
        <w:top w:val="none" w:sz="0" w:space="0" w:color="auto"/>
        <w:left w:val="none" w:sz="0" w:space="0" w:color="auto"/>
        <w:bottom w:val="none" w:sz="0" w:space="0" w:color="auto"/>
        <w:right w:val="none" w:sz="0" w:space="0" w:color="auto"/>
      </w:divBdr>
    </w:div>
    <w:div w:id="1013848724">
      <w:bodyDiv w:val="1"/>
      <w:marLeft w:val="0"/>
      <w:marRight w:val="0"/>
      <w:marTop w:val="0"/>
      <w:marBottom w:val="0"/>
      <w:divBdr>
        <w:top w:val="none" w:sz="0" w:space="0" w:color="auto"/>
        <w:left w:val="none" w:sz="0" w:space="0" w:color="auto"/>
        <w:bottom w:val="none" w:sz="0" w:space="0" w:color="auto"/>
        <w:right w:val="none" w:sz="0" w:space="0" w:color="auto"/>
      </w:divBdr>
    </w:div>
    <w:div w:id="1013872360">
      <w:marLeft w:val="480"/>
      <w:marRight w:val="0"/>
      <w:marTop w:val="0"/>
      <w:marBottom w:val="0"/>
      <w:divBdr>
        <w:top w:val="none" w:sz="0" w:space="0" w:color="auto"/>
        <w:left w:val="none" w:sz="0" w:space="0" w:color="auto"/>
        <w:bottom w:val="none" w:sz="0" w:space="0" w:color="auto"/>
        <w:right w:val="none" w:sz="0" w:space="0" w:color="auto"/>
      </w:divBdr>
    </w:div>
    <w:div w:id="1013991251">
      <w:marLeft w:val="480"/>
      <w:marRight w:val="0"/>
      <w:marTop w:val="0"/>
      <w:marBottom w:val="0"/>
      <w:divBdr>
        <w:top w:val="none" w:sz="0" w:space="0" w:color="auto"/>
        <w:left w:val="none" w:sz="0" w:space="0" w:color="auto"/>
        <w:bottom w:val="none" w:sz="0" w:space="0" w:color="auto"/>
        <w:right w:val="none" w:sz="0" w:space="0" w:color="auto"/>
      </w:divBdr>
    </w:div>
    <w:div w:id="1014379750">
      <w:bodyDiv w:val="1"/>
      <w:marLeft w:val="0"/>
      <w:marRight w:val="0"/>
      <w:marTop w:val="0"/>
      <w:marBottom w:val="0"/>
      <w:divBdr>
        <w:top w:val="none" w:sz="0" w:space="0" w:color="auto"/>
        <w:left w:val="none" w:sz="0" w:space="0" w:color="auto"/>
        <w:bottom w:val="none" w:sz="0" w:space="0" w:color="auto"/>
        <w:right w:val="none" w:sz="0" w:space="0" w:color="auto"/>
      </w:divBdr>
    </w:div>
    <w:div w:id="1014382164">
      <w:marLeft w:val="480"/>
      <w:marRight w:val="0"/>
      <w:marTop w:val="0"/>
      <w:marBottom w:val="0"/>
      <w:divBdr>
        <w:top w:val="none" w:sz="0" w:space="0" w:color="auto"/>
        <w:left w:val="none" w:sz="0" w:space="0" w:color="auto"/>
        <w:bottom w:val="none" w:sz="0" w:space="0" w:color="auto"/>
        <w:right w:val="none" w:sz="0" w:space="0" w:color="auto"/>
      </w:divBdr>
    </w:div>
    <w:div w:id="1014527473">
      <w:marLeft w:val="480"/>
      <w:marRight w:val="0"/>
      <w:marTop w:val="0"/>
      <w:marBottom w:val="0"/>
      <w:divBdr>
        <w:top w:val="none" w:sz="0" w:space="0" w:color="auto"/>
        <w:left w:val="none" w:sz="0" w:space="0" w:color="auto"/>
        <w:bottom w:val="none" w:sz="0" w:space="0" w:color="auto"/>
        <w:right w:val="none" w:sz="0" w:space="0" w:color="auto"/>
      </w:divBdr>
    </w:div>
    <w:div w:id="1014575252">
      <w:marLeft w:val="480"/>
      <w:marRight w:val="0"/>
      <w:marTop w:val="0"/>
      <w:marBottom w:val="0"/>
      <w:divBdr>
        <w:top w:val="none" w:sz="0" w:space="0" w:color="auto"/>
        <w:left w:val="none" w:sz="0" w:space="0" w:color="auto"/>
        <w:bottom w:val="none" w:sz="0" w:space="0" w:color="auto"/>
        <w:right w:val="none" w:sz="0" w:space="0" w:color="auto"/>
      </w:divBdr>
    </w:div>
    <w:div w:id="1014769028">
      <w:marLeft w:val="480"/>
      <w:marRight w:val="0"/>
      <w:marTop w:val="0"/>
      <w:marBottom w:val="0"/>
      <w:divBdr>
        <w:top w:val="none" w:sz="0" w:space="0" w:color="auto"/>
        <w:left w:val="none" w:sz="0" w:space="0" w:color="auto"/>
        <w:bottom w:val="none" w:sz="0" w:space="0" w:color="auto"/>
        <w:right w:val="none" w:sz="0" w:space="0" w:color="auto"/>
      </w:divBdr>
    </w:div>
    <w:div w:id="1014840912">
      <w:bodyDiv w:val="1"/>
      <w:marLeft w:val="0"/>
      <w:marRight w:val="0"/>
      <w:marTop w:val="0"/>
      <w:marBottom w:val="0"/>
      <w:divBdr>
        <w:top w:val="none" w:sz="0" w:space="0" w:color="auto"/>
        <w:left w:val="none" w:sz="0" w:space="0" w:color="auto"/>
        <w:bottom w:val="none" w:sz="0" w:space="0" w:color="auto"/>
        <w:right w:val="none" w:sz="0" w:space="0" w:color="auto"/>
      </w:divBdr>
    </w:div>
    <w:div w:id="1015031762">
      <w:marLeft w:val="480"/>
      <w:marRight w:val="0"/>
      <w:marTop w:val="0"/>
      <w:marBottom w:val="0"/>
      <w:divBdr>
        <w:top w:val="none" w:sz="0" w:space="0" w:color="auto"/>
        <w:left w:val="none" w:sz="0" w:space="0" w:color="auto"/>
        <w:bottom w:val="none" w:sz="0" w:space="0" w:color="auto"/>
        <w:right w:val="none" w:sz="0" w:space="0" w:color="auto"/>
      </w:divBdr>
    </w:div>
    <w:div w:id="1015153402">
      <w:marLeft w:val="480"/>
      <w:marRight w:val="0"/>
      <w:marTop w:val="0"/>
      <w:marBottom w:val="0"/>
      <w:divBdr>
        <w:top w:val="none" w:sz="0" w:space="0" w:color="auto"/>
        <w:left w:val="none" w:sz="0" w:space="0" w:color="auto"/>
        <w:bottom w:val="none" w:sz="0" w:space="0" w:color="auto"/>
        <w:right w:val="none" w:sz="0" w:space="0" w:color="auto"/>
      </w:divBdr>
    </w:div>
    <w:div w:id="1015766548">
      <w:marLeft w:val="480"/>
      <w:marRight w:val="0"/>
      <w:marTop w:val="0"/>
      <w:marBottom w:val="0"/>
      <w:divBdr>
        <w:top w:val="none" w:sz="0" w:space="0" w:color="auto"/>
        <w:left w:val="none" w:sz="0" w:space="0" w:color="auto"/>
        <w:bottom w:val="none" w:sz="0" w:space="0" w:color="auto"/>
        <w:right w:val="none" w:sz="0" w:space="0" w:color="auto"/>
      </w:divBdr>
    </w:div>
    <w:div w:id="1015811392">
      <w:marLeft w:val="480"/>
      <w:marRight w:val="0"/>
      <w:marTop w:val="0"/>
      <w:marBottom w:val="0"/>
      <w:divBdr>
        <w:top w:val="none" w:sz="0" w:space="0" w:color="auto"/>
        <w:left w:val="none" w:sz="0" w:space="0" w:color="auto"/>
        <w:bottom w:val="none" w:sz="0" w:space="0" w:color="auto"/>
        <w:right w:val="none" w:sz="0" w:space="0" w:color="auto"/>
      </w:divBdr>
    </w:div>
    <w:div w:id="1015959468">
      <w:marLeft w:val="480"/>
      <w:marRight w:val="0"/>
      <w:marTop w:val="0"/>
      <w:marBottom w:val="0"/>
      <w:divBdr>
        <w:top w:val="none" w:sz="0" w:space="0" w:color="auto"/>
        <w:left w:val="none" w:sz="0" w:space="0" w:color="auto"/>
        <w:bottom w:val="none" w:sz="0" w:space="0" w:color="auto"/>
        <w:right w:val="none" w:sz="0" w:space="0" w:color="auto"/>
      </w:divBdr>
    </w:div>
    <w:div w:id="1016082859">
      <w:marLeft w:val="480"/>
      <w:marRight w:val="0"/>
      <w:marTop w:val="0"/>
      <w:marBottom w:val="0"/>
      <w:divBdr>
        <w:top w:val="none" w:sz="0" w:space="0" w:color="auto"/>
        <w:left w:val="none" w:sz="0" w:space="0" w:color="auto"/>
        <w:bottom w:val="none" w:sz="0" w:space="0" w:color="auto"/>
        <w:right w:val="none" w:sz="0" w:space="0" w:color="auto"/>
      </w:divBdr>
    </w:div>
    <w:div w:id="1016688915">
      <w:marLeft w:val="480"/>
      <w:marRight w:val="0"/>
      <w:marTop w:val="0"/>
      <w:marBottom w:val="0"/>
      <w:divBdr>
        <w:top w:val="none" w:sz="0" w:space="0" w:color="auto"/>
        <w:left w:val="none" w:sz="0" w:space="0" w:color="auto"/>
        <w:bottom w:val="none" w:sz="0" w:space="0" w:color="auto"/>
        <w:right w:val="none" w:sz="0" w:space="0" w:color="auto"/>
      </w:divBdr>
    </w:div>
    <w:div w:id="1017002837">
      <w:marLeft w:val="480"/>
      <w:marRight w:val="0"/>
      <w:marTop w:val="0"/>
      <w:marBottom w:val="0"/>
      <w:divBdr>
        <w:top w:val="none" w:sz="0" w:space="0" w:color="auto"/>
        <w:left w:val="none" w:sz="0" w:space="0" w:color="auto"/>
        <w:bottom w:val="none" w:sz="0" w:space="0" w:color="auto"/>
        <w:right w:val="none" w:sz="0" w:space="0" w:color="auto"/>
      </w:divBdr>
    </w:div>
    <w:div w:id="1017197239">
      <w:marLeft w:val="480"/>
      <w:marRight w:val="0"/>
      <w:marTop w:val="0"/>
      <w:marBottom w:val="0"/>
      <w:divBdr>
        <w:top w:val="none" w:sz="0" w:space="0" w:color="auto"/>
        <w:left w:val="none" w:sz="0" w:space="0" w:color="auto"/>
        <w:bottom w:val="none" w:sz="0" w:space="0" w:color="auto"/>
        <w:right w:val="none" w:sz="0" w:space="0" w:color="auto"/>
      </w:divBdr>
    </w:div>
    <w:div w:id="1018431436">
      <w:bodyDiv w:val="1"/>
      <w:marLeft w:val="0"/>
      <w:marRight w:val="0"/>
      <w:marTop w:val="0"/>
      <w:marBottom w:val="0"/>
      <w:divBdr>
        <w:top w:val="none" w:sz="0" w:space="0" w:color="auto"/>
        <w:left w:val="none" w:sz="0" w:space="0" w:color="auto"/>
        <w:bottom w:val="none" w:sz="0" w:space="0" w:color="auto"/>
        <w:right w:val="none" w:sz="0" w:space="0" w:color="auto"/>
      </w:divBdr>
    </w:div>
    <w:div w:id="1018579735">
      <w:bodyDiv w:val="1"/>
      <w:marLeft w:val="0"/>
      <w:marRight w:val="0"/>
      <w:marTop w:val="0"/>
      <w:marBottom w:val="0"/>
      <w:divBdr>
        <w:top w:val="none" w:sz="0" w:space="0" w:color="auto"/>
        <w:left w:val="none" w:sz="0" w:space="0" w:color="auto"/>
        <w:bottom w:val="none" w:sz="0" w:space="0" w:color="auto"/>
        <w:right w:val="none" w:sz="0" w:space="0" w:color="auto"/>
      </w:divBdr>
    </w:div>
    <w:div w:id="1018699788">
      <w:marLeft w:val="480"/>
      <w:marRight w:val="0"/>
      <w:marTop w:val="0"/>
      <w:marBottom w:val="0"/>
      <w:divBdr>
        <w:top w:val="none" w:sz="0" w:space="0" w:color="auto"/>
        <w:left w:val="none" w:sz="0" w:space="0" w:color="auto"/>
        <w:bottom w:val="none" w:sz="0" w:space="0" w:color="auto"/>
        <w:right w:val="none" w:sz="0" w:space="0" w:color="auto"/>
      </w:divBdr>
    </w:div>
    <w:div w:id="1019085931">
      <w:marLeft w:val="480"/>
      <w:marRight w:val="0"/>
      <w:marTop w:val="0"/>
      <w:marBottom w:val="0"/>
      <w:divBdr>
        <w:top w:val="none" w:sz="0" w:space="0" w:color="auto"/>
        <w:left w:val="none" w:sz="0" w:space="0" w:color="auto"/>
        <w:bottom w:val="none" w:sz="0" w:space="0" w:color="auto"/>
        <w:right w:val="none" w:sz="0" w:space="0" w:color="auto"/>
      </w:divBdr>
    </w:div>
    <w:div w:id="1019545551">
      <w:marLeft w:val="480"/>
      <w:marRight w:val="0"/>
      <w:marTop w:val="0"/>
      <w:marBottom w:val="0"/>
      <w:divBdr>
        <w:top w:val="none" w:sz="0" w:space="0" w:color="auto"/>
        <w:left w:val="none" w:sz="0" w:space="0" w:color="auto"/>
        <w:bottom w:val="none" w:sz="0" w:space="0" w:color="auto"/>
        <w:right w:val="none" w:sz="0" w:space="0" w:color="auto"/>
      </w:divBdr>
    </w:div>
    <w:div w:id="1020006662">
      <w:marLeft w:val="480"/>
      <w:marRight w:val="0"/>
      <w:marTop w:val="0"/>
      <w:marBottom w:val="0"/>
      <w:divBdr>
        <w:top w:val="none" w:sz="0" w:space="0" w:color="auto"/>
        <w:left w:val="none" w:sz="0" w:space="0" w:color="auto"/>
        <w:bottom w:val="none" w:sz="0" w:space="0" w:color="auto"/>
        <w:right w:val="none" w:sz="0" w:space="0" w:color="auto"/>
      </w:divBdr>
    </w:div>
    <w:div w:id="1020083194">
      <w:bodyDiv w:val="1"/>
      <w:marLeft w:val="0"/>
      <w:marRight w:val="0"/>
      <w:marTop w:val="0"/>
      <w:marBottom w:val="0"/>
      <w:divBdr>
        <w:top w:val="none" w:sz="0" w:space="0" w:color="auto"/>
        <w:left w:val="none" w:sz="0" w:space="0" w:color="auto"/>
        <w:bottom w:val="none" w:sz="0" w:space="0" w:color="auto"/>
        <w:right w:val="none" w:sz="0" w:space="0" w:color="auto"/>
      </w:divBdr>
    </w:div>
    <w:div w:id="1020158653">
      <w:marLeft w:val="480"/>
      <w:marRight w:val="0"/>
      <w:marTop w:val="0"/>
      <w:marBottom w:val="0"/>
      <w:divBdr>
        <w:top w:val="none" w:sz="0" w:space="0" w:color="auto"/>
        <w:left w:val="none" w:sz="0" w:space="0" w:color="auto"/>
        <w:bottom w:val="none" w:sz="0" w:space="0" w:color="auto"/>
        <w:right w:val="none" w:sz="0" w:space="0" w:color="auto"/>
      </w:divBdr>
    </w:div>
    <w:div w:id="1020162991">
      <w:bodyDiv w:val="1"/>
      <w:marLeft w:val="0"/>
      <w:marRight w:val="0"/>
      <w:marTop w:val="0"/>
      <w:marBottom w:val="0"/>
      <w:divBdr>
        <w:top w:val="none" w:sz="0" w:space="0" w:color="auto"/>
        <w:left w:val="none" w:sz="0" w:space="0" w:color="auto"/>
        <w:bottom w:val="none" w:sz="0" w:space="0" w:color="auto"/>
        <w:right w:val="none" w:sz="0" w:space="0" w:color="auto"/>
      </w:divBdr>
    </w:div>
    <w:div w:id="1020812100">
      <w:marLeft w:val="480"/>
      <w:marRight w:val="0"/>
      <w:marTop w:val="0"/>
      <w:marBottom w:val="0"/>
      <w:divBdr>
        <w:top w:val="none" w:sz="0" w:space="0" w:color="auto"/>
        <w:left w:val="none" w:sz="0" w:space="0" w:color="auto"/>
        <w:bottom w:val="none" w:sz="0" w:space="0" w:color="auto"/>
        <w:right w:val="none" w:sz="0" w:space="0" w:color="auto"/>
      </w:divBdr>
    </w:div>
    <w:div w:id="1021199506">
      <w:marLeft w:val="480"/>
      <w:marRight w:val="0"/>
      <w:marTop w:val="0"/>
      <w:marBottom w:val="0"/>
      <w:divBdr>
        <w:top w:val="none" w:sz="0" w:space="0" w:color="auto"/>
        <w:left w:val="none" w:sz="0" w:space="0" w:color="auto"/>
        <w:bottom w:val="none" w:sz="0" w:space="0" w:color="auto"/>
        <w:right w:val="none" w:sz="0" w:space="0" w:color="auto"/>
      </w:divBdr>
    </w:div>
    <w:div w:id="1021275432">
      <w:marLeft w:val="480"/>
      <w:marRight w:val="0"/>
      <w:marTop w:val="0"/>
      <w:marBottom w:val="0"/>
      <w:divBdr>
        <w:top w:val="none" w:sz="0" w:space="0" w:color="auto"/>
        <w:left w:val="none" w:sz="0" w:space="0" w:color="auto"/>
        <w:bottom w:val="none" w:sz="0" w:space="0" w:color="auto"/>
        <w:right w:val="none" w:sz="0" w:space="0" w:color="auto"/>
      </w:divBdr>
    </w:div>
    <w:div w:id="1021399258">
      <w:marLeft w:val="480"/>
      <w:marRight w:val="0"/>
      <w:marTop w:val="0"/>
      <w:marBottom w:val="0"/>
      <w:divBdr>
        <w:top w:val="none" w:sz="0" w:space="0" w:color="auto"/>
        <w:left w:val="none" w:sz="0" w:space="0" w:color="auto"/>
        <w:bottom w:val="none" w:sz="0" w:space="0" w:color="auto"/>
        <w:right w:val="none" w:sz="0" w:space="0" w:color="auto"/>
      </w:divBdr>
    </w:div>
    <w:div w:id="1021666507">
      <w:bodyDiv w:val="1"/>
      <w:marLeft w:val="0"/>
      <w:marRight w:val="0"/>
      <w:marTop w:val="0"/>
      <w:marBottom w:val="0"/>
      <w:divBdr>
        <w:top w:val="none" w:sz="0" w:space="0" w:color="auto"/>
        <w:left w:val="none" w:sz="0" w:space="0" w:color="auto"/>
        <w:bottom w:val="none" w:sz="0" w:space="0" w:color="auto"/>
        <w:right w:val="none" w:sz="0" w:space="0" w:color="auto"/>
      </w:divBdr>
    </w:div>
    <w:div w:id="1021974823">
      <w:marLeft w:val="480"/>
      <w:marRight w:val="0"/>
      <w:marTop w:val="0"/>
      <w:marBottom w:val="0"/>
      <w:divBdr>
        <w:top w:val="none" w:sz="0" w:space="0" w:color="auto"/>
        <w:left w:val="none" w:sz="0" w:space="0" w:color="auto"/>
        <w:bottom w:val="none" w:sz="0" w:space="0" w:color="auto"/>
        <w:right w:val="none" w:sz="0" w:space="0" w:color="auto"/>
      </w:divBdr>
    </w:div>
    <w:div w:id="1023018107">
      <w:marLeft w:val="480"/>
      <w:marRight w:val="0"/>
      <w:marTop w:val="0"/>
      <w:marBottom w:val="0"/>
      <w:divBdr>
        <w:top w:val="none" w:sz="0" w:space="0" w:color="auto"/>
        <w:left w:val="none" w:sz="0" w:space="0" w:color="auto"/>
        <w:bottom w:val="none" w:sz="0" w:space="0" w:color="auto"/>
        <w:right w:val="none" w:sz="0" w:space="0" w:color="auto"/>
      </w:divBdr>
    </w:div>
    <w:div w:id="1023481832">
      <w:marLeft w:val="480"/>
      <w:marRight w:val="0"/>
      <w:marTop w:val="0"/>
      <w:marBottom w:val="0"/>
      <w:divBdr>
        <w:top w:val="none" w:sz="0" w:space="0" w:color="auto"/>
        <w:left w:val="none" w:sz="0" w:space="0" w:color="auto"/>
        <w:bottom w:val="none" w:sz="0" w:space="0" w:color="auto"/>
        <w:right w:val="none" w:sz="0" w:space="0" w:color="auto"/>
      </w:divBdr>
    </w:div>
    <w:div w:id="1023821439">
      <w:marLeft w:val="480"/>
      <w:marRight w:val="0"/>
      <w:marTop w:val="0"/>
      <w:marBottom w:val="0"/>
      <w:divBdr>
        <w:top w:val="none" w:sz="0" w:space="0" w:color="auto"/>
        <w:left w:val="none" w:sz="0" w:space="0" w:color="auto"/>
        <w:bottom w:val="none" w:sz="0" w:space="0" w:color="auto"/>
        <w:right w:val="none" w:sz="0" w:space="0" w:color="auto"/>
      </w:divBdr>
    </w:div>
    <w:div w:id="1024210616">
      <w:marLeft w:val="480"/>
      <w:marRight w:val="0"/>
      <w:marTop w:val="0"/>
      <w:marBottom w:val="0"/>
      <w:divBdr>
        <w:top w:val="none" w:sz="0" w:space="0" w:color="auto"/>
        <w:left w:val="none" w:sz="0" w:space="0" w:color="auto"/>
        <w:bottom w:val="none" w:sz="0" w:space="0" w:color="auto"/>
        <w:right w:val="none" w:sz="0" w:space="0" w:color="auto"/>
      </w:divBdr>
    </w:div>
    <w:div w:id="1026324165">
      <w:bodyDiv w:val="1"/>
      <w:marLeft w:val="0"/>
      <w:marRight w:val="0"/>
      <w:marTop w:val="0"/>
      <w:marBottom w:val="0"/>
      <w:divBdr>
        <w:top w:val="none" w:sz="0" w:space="0" w:color="auto"/>
        <w:left w:val="none" w:sz="0" w:space="0" w:color="auto"/>
        <w:bottom w:val="none" w:sz="0" w:space="0" w:color="auto"/>
        <w:right w:val="none" w:sz="0" w:space="0" w:color="auto"/>
      </w:divBdr>
    </w:div>
    <w:div w:id="1026563153">
      <w:marLeft w:val="480"/>
      <w:marRight w:val="0"/>
      <w:marTop w:val="0"/>
      <w:marBottom w:val="0"/>
      <w:divBdr>
        <w:top w:val="none" w:sz="0" w:space="0" w:color="auto"/>
        <w:left w:val="none" w:sz="0" w:space="0" w:color="auto"/>
        <w:bottom w:val="none" w:sz="0" w:space="0" w:color="auto"/>
        <w:right w:val="none" w:sz="0" w:space="0" w:color="auto"/>
      </w:divBdr>
    </w:div>
    <w:div w:id="1026563183">
      <w:marLeft w:val="480"/>
      <w:marRight w:val="0"/>
      <w:marTop w:val="0"/>
      <w:marBottom w:val="0"/>
      <w:divBdr>
        <w:top w:val="none" w:sz="0" w:space="0" w:color="auto"/>
        <w:left w:val="none" w:sz="0" w:space="0" w:color="auto"/>
        <w:bottom w:val="none" w:sz="0" w:space="0" w:color="auto"/>
        <w:right w:val="none" w:sz="0" w:space="0" w:color="auto"/>
      </w:divBdr>
    </w:div>
    <w:div w:id="1026904798">
      <w:marLeft w:val="480"/>
      <w:marRight w:val="0"/>
      <w:marTop w:val="0"/>
      <w:marBottom w:val="0"/>
      <w:divBdr>
        <w:top w:val="none" w:sz="0" w:space="0" w:color="auto"/>
        <w:left w:val="none" w:sz="0" w:space="0" w:color="auto"/>
        <w:bottom w:val="none" w:sz="0" w:space="0" w:color="auto"/>
        <w:right w:val="none" w:sz="0" w:space="0" w:color="auto"/>
      </w:divBdr>
    </w:div>
    <w:div w:id="1027222169">
      <w:marLeft w:val="480"/>
      <w:marRight w:val="0"/>
      <w:marTop w:val="0"/>
      <w:marBottom w:val="0"/>
      <w:divBdr>
        <w:top w:val="none" w:sz="0" w:space="0" w:color="auto"/>
        <w:left w:val="none" w:sz="0" w:space="0" w:color="auto"/>
        <w:bottom w:val="none" w:sz="0" w:space="0" w:color="auto"/>
        <w:right w:val="none" w:sz="0" w:space="0" w:color="auto"/>
      </w:divBdr>
    </w:div>
    <w:div w:id="1027490547">
      <w:marLeft w:val="480"/>
      <w:marRight w:val="0"/>
      <w:marTop w:val="0"/>
      <w:marBottom w:val="0"/>
      <w:divBdr>
        <w:top w:val="none" w:sz="0" w:space="0" w:color="auto"/>
        <w:left w:val="none" w:sz="0" w:space="0" w:color="auto"/>
        <w:bottom w:val="none" w:sz="0" w:space="0" w:color="auto"/>
        <w:right w:val="none" w:sz="0" w:space="0" w:color="auto"/>
      </w:divBdr>
    </w:div>
    <w:div w:id="1027561315">
      <w:marLeft w:val="480"/>
      <w:marRight w:val="0"/>
      <w:marTop w:val="0"/>
      <w:marBottom w:val="0"/>
      <w:divBdr>
        <w:top w:val="none" w:sz="0" w:space="0" w:color="auto"/>
        <w:left w:val="none" w:sz="0" w:space="0" w:color="auto"/>
        <w:bottom w:val="none" w:sz="0" w:space="0" w:color="auto"/>
        <w:right w:val="none" w:sz="0" w:space="0" w:color="auto"/>
      </w:divBdr>
    </w:div>
    <w:div w:id="1027604639">
      <w:bodyDiv w:val="1"/>
      <w:marLeft w:val="0"/>
      <w:marRight w:val="0"/>
      <w:marTop w:val="0"/>
      <w:marBottom w:val="0"/>
      <w:divBdr>
        <w:top w:val="none" w:sz="0" w:space="0" w:color="auto"/>
        <w:left w:val="none" w:sz="0" w:space="0" w:color="auto"/>
        <w:bottom w:val="none" w:sz="0" w:space="0" w:color="auto"/>
        <w:right w:val="none" w:sz="0" w:space="0" w:color="auto"/>
      </w:divBdr>
    </w:div>
    <w:div w:id="1027676852">
      <w:marLeft w:val="480"/>
      <w:marRight w:val="0"/>
      <w:marTop w:val="0"/>
      <w:marBottom w:val="0"/>
      <w:divBdr>
        <w:top w:val="none" w:sz="0" w:space="0" w:color="auto"/>
        <w:left w:val="none" w:sz="0" w:space="0" w:color="auto"/>
        <w:bottom w:val="none" w:sz="0" w:space="0" w:color="auto"/>
        <w:right w:val="none" w:sz="0" w:space="0" w:color="auto"/>
      </w:divBdr>
    </w:div>
    <w:div w:id="1028067939">
      <w:marLeft w:val="480"/>
      <w:marRight w:val="0"/>
      <w:marTop w:val="0"/>
      <w:marBottom w:val="0"/>
      <w:divBdr>
        <w:top w:val="none" w:sz="0" w:space="0" w:color="auto"/>
        <w:left w:val="none" w:sz="0" w:space="0" w:color="auto"/>
        <w:bottom w:val="none" w:sz="0" w:space="0" w:color="auto"/>
        <w:right w:val="none" w:sz="0" w:space="0" w:color="auto"/>
      </w:divBdr>
    </w:div>
    <w:div w:id="1028532055">
      <w:marLeft w:val="480"/>
      <w:marRight w:val="0"/>
      <w:marTop w:val="0"/>
      <w:marBottom w:val="0"/>
      <w:divBdr>
        <w:top w:val="none" w:sz="0" w:space="0" w:color="auto"/>
        <w:left w:val="none" w:sz="0" w:space="0" w:color="auto"/>
        <w:bottom w:val="none" w:sz="0" w:space="0" w:color="auto"/>
        <w:right w:val="none" w:sz="0" w:space="0" w:color="auto"/>
      </w:divBdr>
    </w:div>
    <w:div w:id="1029136568">
      <w:marLeft w:val="480"/>
      <w:marRight w:val="0"/>
      <w:marTop w:val="0"/>
      <w:marBottom w:val="0"/>
      <w:divBdr>
        <w:top w:val="none" w:sz="0" w:space="0" w:color="auto"/>
        <w:left w:val="none" w:sz="0" w:space="0" w:color="auto"/>
        <w:bottom w:val="none" w:sz="0" w:space="0" w:color="auto"/>
        <w:right w:val="none" w:sz="0" w:space="0" w:color="auto"/>
      </w:divBdr>
    </w:div>
    <w:div w:id="1029375129">
      <w:marLeft w:val="480"/>
      <w:marRight w:val="0"/>
      <w:marTop w:val="0"/>
      <w:marBottom w:val="0"/>
      <w:divBdr>
        <w:top w:val="none" w:sz="0" w:space="0" w:color="auto"/>
        <w:left w:val="none" w:sz="0" w:space="0" w:color="auto"/>
        <w:bottom w:val="none" w:sz="0" w:space="0" w:color="auto"/>
        <w:right w:val="none" w:sz="0" w:space="0" w:color="auto"/>
      </w:divBdr>
    </w:div>
    <w:div w:id="1029842518">
      <w:bodyDiv w:val="1"/>
      <w:marLeft w:val="0"/>
      <w:marRight w:val="0"/>
      <w:marTop w:val="0"/>
      <w:marBottom w:val="0"/>
      <w:divBdr>
        <w:top w:val="none" w:sz="0" w:space="0" w:color="auto"/>
        <w:left w:val="none" w:sz="0" w:space="0" w:color="auto"/>
        <w:bottom w:val="none" w:sz="0" w:space="0" w:color="auto"/>
        <w:right w:val="none" w:sz="0" w:space="0" w:color="auto"/>
      </w:divBdr>
    </w:div>
    <w:div w:id="1030376035">
      <w:marLeft w:val="480"/>
      <w:marRight w:val="0"/>
      <w:marTop w:val="0"/>
      <w:marBottom w:val="0"/>
      <w:divBdr>
        <w:top w:val="none" w:sz="0" w:space="0" w:color="auto"/>
        <w:left w:val="none" w:sz="0" w:space="0" w:color="auto"/>
        <w:bottom w:val="none" w:sz="0" w:space="0" w:color="auto"/>
        <w:right w:val="none" w:sz="0" w:space="0" w:color="auto"/>
      </w:divBdr>
    </w:div>
    <w:div w:id="1030953717">
      <w:bodyDiv w:val="1"/>
      <w:marLeft w:val="0"/>
      <w:marRight w:val="0"/>
      <w:marTop w:val="0"/>
      <w:marBottom w:val="0"/>
      <w:divBdr>
        <w:top w:val="none" w:sz="0" w:space="0" w:color="auto"/>
        <w:left w:val="none" w:sz="0" w:space="0" w:color="auto"/>
        <w:bottom w:val="none" w:sz="0" w:space="0" w:color="auto"/>
        <w:right w:val="none" w:sz="0" w:space="0" w:color="auto"/>
      </w:divBdr>
    </w:div>
    <w:div w:id="1031881228">
      <w:marLeft w:val="480"/>
      <w:marRight w:val="0"/>
      <w:marTop w:val="0"/>
      <w:marBottom w:val="0"/>
      <w:divBdr>
        <w:top w:val="none" w:sz="0" w:space="0" w:color="auto"/>
        <w:left w:val="none" w:sz="0" w:space="0" w:color="auto"/>
        <w:bottom w:val="none" w:sz="0" w:space="0" w:color="auto"/>
        <w:right w:val="none" w:sz="0" w:space="0" w:color="auto"/>
      </w:divBdr>
    </w:div>
    <w:div w:id="1031883622">
      <w:marLeft w:val="480"/>
      <w:marRight w:val="0"/>
      <w:marTop w:val="0"/>
      <w:marBottom w:val="0"/>
      <w:divBdr>
        <w:top w:val="none" w:sz="0" w:space="0" w:color="auto"/>
        <w:left w:val="none" w:sz="0" w:space="0" w:color="auto"/>
        <w:bottom w:val="none" w:sz="0" w:space="0" w:color="auto"/>
        <w:right w:val="none" w:sz="0" w:space="0" w:color="auto"/>
      </w:divBdr>
    </w:div>
    <w:div w:id="1032724522">
      <w:marLeft w:val="480"/>
      <w:marRight w:val="0"/>
      <w:marTop w:val="0"/>
      <w:marBottom w:val="0"/>
      <w:divBdr>
        <w:top w:val="none" w:sz="0" w:space="0" w:color="auto"/>
        <w:left w:val="none" w:sz="0" w:space="0" w:color="auto"/>
        <w:bottom w:val="none" w:sz="0" w:space="0" w:color="auto"/>
        <w:right w:val="none" w:sz="0" w:space="0" w:color="auto"/>
      </w:divBdr>
    </w:div>
    <w:div w:id="1033112729">
      <w:marLeft w:val="480"/>
      <w:marRight w:val="0"/>
      <w:marTop w:val="0"/>
      <w:marBottom w:val="0"/>
      <w:divBdr>
        <w:top w:val="none" w:sz="0" w:space="0" w:color="auto"/>
        <w:left w:val="none" w:sz="0" w:space="0" w:color="auto"/>
        <w:bottom w:val="none" w:sz="0" w:space="0" w:color="auto"/>
        <w:right w:val="none" w:sz="0" w:space="0" w:color="auto"/>
      </w:divBdr>
    </w:div>
    <w:div w:id="1033574956">
      <w:bodyDiv w:val="1"/>
      <w:marLeft w:val="0"/>
      <w:marRight w:val="0"/>
      <w:marTop w:val="0"/>
      <w:marBottom w:val="0"/>
      <w:divBdr>
        <w:top w:val="none" w:sz="0" w:space="0" w:color="auto"/>
        <w:left w:val="none" w:sz="0" w:space="0" w:color="auto"/>
        <w:bottom w:val="none" w:sz="0" w:space="0" w:color="auto"/>
        <w:right w:val="none" w:sz="0" w:space="0" w:color="auto"/>
      </w:divBdr>
    </w:div>
    <w:div w:id="1034113248">
      <w:marLeft w:val="480"/>
      <w:marRight w:val="0"/>
      <w:marTop w:val="0"/>
      <w:marBottom w:val="0"/>
      <w:divBdr>
        <w:top w:val="none" w:sz="0" w:space="0" w:color="auto"/>
        <w:left w:val="none" w:sz="0" w:space="0" w:color="auto"/>
        <w:bottom w:val="none" w:sz="0" w:space="0" w:color="auto"/>
        <w:right w:val="none" w:sz="0" w:space="0" w:color="auto"/>
      </w:divBdr>
    </w:div>
    <w:div w:id="1034190751">
      <w:marLeft w:val="480"/>
      <w:marRight w:val="0"/>
      <w:marTop w:val="0"/>
      <w:marBottom w:val="0"/>
      <w:divBdr>
        <w:top w:val="none" w:sz="0" w:space="0" w:color="auto"/>
        <w:left w:val="none" w:sz="0" w:space="0" w:color="auto"/>
        <w:bottom w:val="none" w:sz="0" w:space="0" w:color="auto"/>
        <w:right w:val="none" w:sz="0" w:space="0" w:color="auto"/>
      </w:divBdr>
    </w:div>
    <w:div w:id="1034230566">
      <w:marLeft w:val="480"/>
      <w:marRight w:val="0"/>
      <w:marTop w:val="0"/>
      <w:marBottom w:val="0"/>
      <w:divBdr>
        <w:top w:val="none" w:sz="0" w:space="0" w:color="auto"/>
        <w:left w:val="none" w:sz="0" w:space="0" w:color="auto"/>
        <w:bottom w:val="none" w:sz="0" w:space="0" w:color="auto"/>
        <w:right w:val="none" w:sz="0" w:space="0" w:color="auto"/>
      </w:divBdr>
    </w:div>
    <w:div w:id="1034623662">
      <w:marLeft w:val="480"/>
      <w:marRight w:val="0"/>
      <w:marTop w:val="0"/>
      <w:marBottom w:val="0"/>
      <w:divBdr>
        <w:top w:val="none" w:sz="0" w:space="0" w:color="auto"/>
        <w:left w:val="none" w:sz="0" w:space="0" w:color="auto"/>
        <w:bottom w:val="none" w:sz="0" w:space="0" w:color="auto"/>
        <w:right w:val="none" w:sz="0" w:space="0" w:color="auto"/>
      </w:divBdr>
    </w:div>
    <w:div w:id="1034694034">
      <w:marLeft w:val="480"/>
      <w:marRight w:val="0"/>
      <w:marTop w:val="0"/>
      <w:marBottom w:val="0"/>
      <w:divBdr>
        <w:top w:val="none" w:sz="0" w:space="0" w:color="auto"/>
        <w:left w:val="none" w:sz="0" w:space="0" w:color="auto"/>
        <w:bottom w:val="none" w:sz="0" w:space="0" w:color="auto"/>
        <w:right w:val="none" w:sz="0" w:space="0" w:color="auto"/>
      </w:divBdr>
    </w:div>
    <w:div w:id="1034887831">
      <w:marLeft w:val="480"/>
      <w:marRight w:val="0"/>
      <w:marTop w:val="0"/>
      <w:marBottom w:val="0"/>
      <w:divBdr>
        <w:top w:val="none" w:sz="0" w:space="0" w:color="auto"/>
        <w:left w:val="none" w:sz="0" w:space="0" w:color="auto"/>
        <w:bottom w:val="none" w:sz="0" w:space="0" w:color="auto"/>
        <w:right w:val="none" w:sz="0" w:space="0" w:color="auto"/>
      </w:divBdr>
    </w:div>
    <w:div w:id="1035156855">
      <w:marLeft w:val="480"/>
      <w:marRight w:val="0"/>
      <w:marTop w:val="0"/>
      <w:marBottom w:val="0"/>
      <w:divBdr>
        <w:top w:val="none" w:sz="0" w:space="0" w:color="auto"/>
        <w:left w:val="none" w:sz="0" w:space="0" w:color="auto"/>
        <w:bottom w:val="none" w:sz="0" w:space="0" w:color="auto"/>
        <w:right w:val="none" w:sz="0" w:space="0" w:color="auto"/>
      </w:divBdr>
    </w:div>
    <w:div w:id="1035346623">
      <w:marLeft w:val="480"/>
      <w:marRight w:val="0"/>
      <w:marTop w:val="0"/>
      <w:marBottom w:val="0"/>
      <w:divBdr>
        <w:top w:val="none" w:sz="0" w:space="0" w:color="auto"/>
        <w:left w:val="none" w:sz="0" w:space="0" w:color="auto"/>
        <w:bottom w:val="none" w:sz="0" w:space="0" w:color="auto"/>
        <w:right w:val="none" w:sz="0" w:space="0" w:color="auto"/>
      </w:divBdr>
    </w:div>
    <w:div w:id="1035425121">
      <w:marLeft w:val="480"/>
      <w:marRight w:val="0"/>
      <w:marTop w:val="0"/>
      <w:marBottom w:val="0"/>
      <w:divBdr>
        <w:top w:val="none" w:sz="0" w:space="0" w:color="auto"/>
        <w:left w:val="none" w:sz="0" w:space="0" w:color="auto"/>
        <w:bottom w:val="none" w:sz="0" w:space="0" w:color="auto"/>
        <w:right w:val="none" w:sz="0" w:space="0" w:color="auto"/>
      </w:divBdr>
    </w:div>
    <w:div w:id="1036392005">
      <w:marLeft w:val="480"/>
      <w:marRight w:val="0"/>
      <w:marTop w:val="0"/>
      <w:marBottom w:val="0"/>
      <w:divBdr>
        <w:top w:val="none" w:sz="0" w:space="0" w:color="auto"/>
        <w:left w:val="none" w:sz="0" w:space="0" w:color="auto"/>
        <w:bottom w:val="none" w:sz="0" w:space="0" w:color="auto"/>
        <w:right w:val="none" w:sz="0" w:space="0" w:color="auto"/>
      </w:divBdr>
    </w:div>
    <w:div w:id="1036542381">
      <w:marLeft w:val="480"/>
      <w:marRight w:val="0"/>
      <w:marTop w:val="0"/>
      <w:marBottom w:val="0"/>
      <w:divBdr>
        <w:top w:val="none" w:sz="0" w:space="0" w:color="auto"/>
        <w:left w:val="none" w:sz="0" w:space="0" w:color="auto"/>
        <w:bottom w:val="none" w:sz="0" w:space="0" w:color="auto"/>
        <w:right w:val="none" w:sz="0" w:space="0" w:color="auto"/>
      </w:divBdr>
    </w:div>
    <w:div w:id="1036661393">
      <w:marLeft w:val="480"/>
      <w:marRight w:val="0"/>
      <w:marTop w:val="0"/>
      <w:marBottom w:val="0"/>
      <w:divBdr>
        <w:top w:val="none" w:sz="0" w:space="0" w:color="auto"/>
        <w:left w:val="none" w:sz="0" w:space="0" w:color="auto"/>
        <w:bottom w:val="none" w:sz="0" w:space="0" w:color="auto"/>
        <w:right w:val="none" w:sz="0" w:space="0" w:color="auto"/>
      </w:divBdr>
    </w:div>
    <w:div w:id="1037312389">
      <w:marLeft w:val="480"/>
      <w:marRight w:val="0"/>
      <w:marTop w:val="0"/>
      <w:marBottom w:val="0"/>
      <w:divBdr>
        <w:top w:val="none" w:sz="0" w:space="0" w:color="auto"/>
        <w:left w:val="none" w:sz="0" w:space="0" w:color="auto"/>
        <w:bottom w:val="none" w:sz="0" w:space="0" w:color="auto"/>
        <w:right w:val="none" w:sz="0" w:space="0" w:color="auto"/>
      </w:divBdr>
    </w:div>
    <w:div w:id="1037465598">
      <w:bodyDiv w:val="1"/>
      <w:marLeft w:val="0"/>
      <w:marRight w:val="0"/>
      <w:marTop w:val="0"/>
      <w:marBottom w:val="0"/>
      <w:divBdr>
        <w:top w:val="none" w:sz="0" w:space="0" w:color="auto"/>
        <w:left w:val="none" w:sz="0" w:space="0" w:color="auto"/>
        <w:bottom w:val="none" w:sz="0" w:space="0" w:color="auto"/>
        <w:right w:val="none" w:sz="0" w:space="0" w:color="auto"/>
      </w:divBdr>
    </w:div>
    <w:div w:id="1037775214">
      <w:marLeft w:val="480"/>
      <w:marRight w:val="0"/>
      <w:marTop w:val="0"/>
      <w:marBottom w:val="0"/>
      <w:divBdr>
        <w:top w:val="none" w:sz="0" w:space="0" w:color="auto"/>
        <w:left w:val="none" w:sz="0" w:space="0" w:color="auto"/>
        <w:bottom w:val="none" w:sz="0" w:space="0" w:color="auto"/>
        <w:right w:val="none" w:sz="0" w:space="0" w:color="auto"/>
      </w:divBdr>
    </w:div>
    <w:div w:id="1037926228">
      <w:bodyDiv w:val="1"/>
      <w:marLeft w:val="0"/>
      <w:marRight w:val="0"/>
      <w:marTop w:val="0"/>
      <w:marBottom w:val="0"/>
      <w:divBdr>
        <w:top w:val="none" w:sz="0" w:space="0" w:color="auto"/>
        <w:left w:val="none" w:sz="0" w:space="0" w:color="auto"/>
        <w:bottom w:val="none" w:sz="0" w:space="0" w:color="auto"/>
        <w:right w:val="none" w:sz="0" w:space="0" w:color="auto"/>
      </w:divBdr>
    </w:div>
    <w:div w:id="1038092123">
      <w:marLeft w:val="480"/>
      <w:marRight w:val="0"/>
      <w:marTop w:val="0"/>
      <w:marBottom w:val="0"/>
      <w:divBdr>
        <w:top w:val="none" w:sz="0" w:space="0" w:color="auto"/>
        <w:left w:val="none" w:sz="0" w:space="0" w:color="auto"/>
        <w:bottom w:val="none" w:sz="0" w:space="0" w:color="auto"/>
        <w:right w:val="none" w:sz="0" w:space="0" w:color="auto"/>
      </w:divBdr>
    </w:div>
    <w:div w:id="1038821770">
      <w:marLeft w:val="480"/>
      <w:marRight w:val="0"/>
      <w:marTop w:val="0"/>
      <w:marBottom w:val="0"/>
      <w:divBdr>
        <w:top w:val="none" w:sz="0" w:space="0" w:color="auto"/>
        <w:left w:val="none" w:sz="0" w:space="0" w:color="auto"/>
        <w:bottom w:val="none" w:sz="0" w:space="0" w:color="auto"/>
        <w:right w:val="none" w:sz="0" w:space="0" w:color="auto"/>
      </w:divBdr>
    </w:div>
    <w:div w:id="1039011973">
      <w:marLeft w:val="480"/>
      <w:marRight w:val="0"/>
      <w:marTop w:val="0"/>
      <w:marBottom w:val="0"/>
      <w:divBdr>
        <w:top w:val="none" w:sz="0" w:space="0" w:color="auto"/>
        <w:left w:val="none" w:sz="0" w:space="0" w:color="auto"/>
        <w:bottom w:val="none" w:sz="0" w:space="0" w:color="auto"/>
        <w:right w:val="none" w:sz="0" w:space="0" w:color="auto"/>
      </w:divBdr>
    </w:div>
    <w:div w:id="1039278966">
      <w:bodyDiv w:val="1"/>
      <w:marLeft w:val="0"/>
      <w:marRight w:val="0"/>
      <w:marTop w:val="0"/>
      <w:marBottom w:val="0"/>
      <w:divBdr>
        <w:top w:val="none" w:sz="0" w:space="0" w:color="auto"/>
        <w:left w:val="none" w:sz="0" w:space="0" w:color="auto"/>
        <w:bottom w:val="none" w:sz="0" w:space="0" w:color="auto"/>
        <w:right w:val="none" w:sz="0" w:space="0" w:color="auto"/>
      </w:divBdr>
    </w:div>
    <w:div w:id="1039401503">
      <w:bodyDiv w:val="1"/>
      <w:marLeft w:val="0"/>
      <w:marRight w:val="0"/>
      <w:marTop w:val="0"/>
      <w:marBottom w:val="0"/>
      <w:divBdr>
        <w:top w:val="none" w:sz="0" w:space="0" w:color="auto"/>
        <w:left w:val="none" w:sz="0" w:space="0" w:color="auto"/>
        <w:bottom w:val="none" w:sz="0" w:space="0" w:color="auto"/>
        <w:right w:val="none" w:sz="0" w:space="0" w:color="auto"/>
      </w:divBdr>
    </w:div>
    <w:div w:id="1039890478">
      <w:bodyDiv w:val="1"/>
      <w:marLeft w:val="0"/>
      <w:marRight w:val="0"/>
      <w:marTop w:val="0"/>
      <w:marBottom w:val="0"/>
      <w:divBdr>
        <w:top w:val="none" w:sz="0" w:space="0" w:color="auto"/>
        <w:left w:val="none" w:sz="0" w:space="0" w:color="auto"/>
        <w:bottom w:val="none" w:sz="0" w:space="0" w:color="auto"/>
        <w:right w:val="none" w:sz="0" w:space="0" w:color="auto"/>
      </w:divBdr>
    </w:div>
    <w:div w:id="1040007825">
      <w:marLeft w:val="480"/>
      <w:marRight w:val="0"/>
      <w:marTop w:val="0"/>
      <w:marBottom w:val="0"/>
      <w:divBdr>
        <w:top w:val="none" w:sz="0" w:space="0" w:color="auto"/>
        <w:left w:val="none" w:sz="0" w:space="0" w:color="auto"/>
        <w:bottom w:val="none" w:sz="0" w:space="0" w:color="auto"/>
        <w:right w:val="none" w:sz="0" w:space="0" w:color="auto"/>
      </w:divBdr>
    </w:div>
    <w:div w:id="1040545263">
      <w:marLeft w:val="480"/>
      <w:marRight w:val="0"/>
      <w:marTop w:val="0"/>
      <w:marBottom w:val="0"/>
      <w:divBdr>
        <w:top w:val="none" w:sz="0" w:space="0" w:color="auto"/>
        <w:left w:val="none" w:sz="0" w:space="0" w:color="auto"/>
        <w:bottom w:val="none" w:sz="0" w:space="0" w:color="auto"/>
        <w:right w:val="none" w:sz="0" w:space="0" w:color="auto"/>
      </w:divBdr>
    </w:div>
    <w:div w:id="1040857727">
      <w:marLeft w:val="480"/>
      <w:marRight w:val="0"/>
      <w:marTop w:val="0"/>
      <w:marBottom w:val="0"/>
      <w:divBdr>
        <w:top w:val="none" w:sz="0" w:space="0" w:color="auto"/>
        <w:left w:val="none" w:sz="0" w:space="0" w:color="auto"/>
        <w:bottom w:val="none" w:sz="0" w:space="0" w:color="auto"/>
        <w:right w:val="none" w:sz="0" w:space="0" w:color="auto"/>
      </w:divBdr>
    </w:div>
    <w:div w:id="1040932779">
      <w:marLeft w:val="480"/>
      <w:marRight w:val="0"/>
      <w:marTop w:val="0"/>
      <w:marBottom w:val="0"/>
      <w:divBdr>
        <w:top w:val="none" w:sz="0" w:space="0" w:color="auto"/>
        <w:left w:val="none" w:sz="0" w:space="0" w:color="auto"/>
        <w:bottom w:val="none" w:sz="0" w:space="0" w:color="auto"/>
        <w:right w:val="none" w:sz="0" w:space="0" w:color="auto"/>
      </w:divBdr>
    </w:div>
    <w:div w:id="1041783882">
      <w:bodyDiv w:val="1"/>
      <w:marLeft w:val="0"/>
      <w:marRight w:val="0"/>
      <w:marTop w:val="0"/>
      <w:marBottom w:val="0"/>
      <w:divBdr>
        <w:top w:val="none" w:sz="0" w:space="0" w:color="auto"/>
        <w:left w:val="none" w:sz="0" w:space="0" w:color="auto"/>
        <w:bottom w:val="none" w:sz="0" w:space="0" w:color="auto"/>
        <w:right w:val="none" w:sz="0" w:space="0" w:color="auto"/>
      </w:divBdr>
      <w:divsChild>
        <w:div w:id="65224738">
          <w:marLeft w:val="0"/>
          <w:marRight w:val="0"/>
          <w:marTop w:val="0"/>
          <w:marBottom w:val="0"/>
          <w:divBdr>
            <w:top w:val="none" w:sz="0" w:space="0" w:color="auto"/>
            <w:left w:val="none" w:sz="0" w:space="0" w:color="auto"/>
            <w:bottom w:val="none" w:sz="0" w:space="0" w:color="auto"/>
            <w:right w:val="none" w:sz="0" w:space="0" w:color="auto"/>
          </w:divBdr>
        </w:div>
        <w:div w:id="1952083726">
          <w:marLeft w:val="0"/>
          <w:marRight w:val="0"/>
          <w:marTop w:val="0"/>
          <w:marBottom w:val="0"/>
          <w:divBdr>
            <w:top w:val="none" w:sz="0" w:space="0" w:color="auto"/>
            <w:left w:val="none" w:sz="0" w:space="0" w:color="auto"/>
            <w:bottom w:val="none" w:sz="0" w:space="0" w:color="auto"/>
            <w:right w:val="none" w:sz="0" w:space="0" w:color="auto"/>
          </w:divBdr>
        </w:div>
        <w:div w:id="1117140730">
          <w:marLeft w:val="0"/>
          <w:marRight w:val="0"/>
          <w:marTop w:val="0"/>
          <w:marBottom w:val="0"/>
          <w:divBdr>
            <w:top w:val="none" w:sz="0" w:space="0" w:color="auto"/>
            <w:left w:val="none" w:sz="0" w:space="0" w:color="auto"/>
            <w:bottom w:val="none" w:sz="0" w:space="0" w:color="auto"/>
            <w:right w:val="none" w:sz="0" w:space="0" w:color="auto"/>
          </w:divBdr>
        </w:div>
        <w:div w:id="1532381467">
          <w:marLeft w:val="0"/>
          <w:marRight w:val="0"/>
          <w:marTop w:val="0"/>
          <w:marBottom w:val="0"/>
          <w:divBdr>
            <w:top w:val="none" w:sz="0" w:space="0" w:color="auto"/>
            <w:left w:val="none" w:sz="0" w:space="0" w:color="auto"/>
            <w:bottom w:val="none" w:sz="0" w:space="0" w:color="auto"/>
            <w:right w:val="none" w:sz="0" w:space="0" w:color="auto"/>
          </w:divBdr>
        </w:div>
        <w:div w:id="1295671454">
          <w:marLeft w:val="0"/>
          <w:marRight w:val="0"/>
          <w:marTop w:val="0"/>
          <w:marBottom w:val="0"/>
          <w:divBdr>
            <w:top w:val="none" w:sz="0" w:space="0" w:color="auto"/>
            <w:left w:val="none" w:sz="0" w:space="0" w:color="auto"/>
            <w:bottom w:val="none" w:sz="0" w:space="0" w:color="auto"/>
            <w:right w:val="none" w:sz="0" w:space="0" w:color="auto"/>
          </w:divBdr>
        </w:div>
        <w:div w:id="645823283">
          <w:marLeft w:val="0"/>
          <w:marRight w:val="0"/>
          <w:marTop w:val="0"/>
          <w:marBottom w:val="0"/>
          <w:divBdr>
            <w:top w:val="none" w:sz="0" w:space="0" w:color="auto"/>
            <w:left w:val="none" w:sz="0" w:space="0" w:color="auto"/>
            <w:bottom w:val="none" w:sz="0" w:space="0" w:color="auto"/>
            <w:right w:val="none" w:sz="0" w:space="0" w:color="auto"/>
          </w:divBdr>
        </w:div>
        <w:div w:id="1211455686">
          <w:marLeft w:val="0"/>
          <w:marRight w:val="0"/>
          <w:marTop w:val="0"/>
          <w:marBottom w:val="0"/>
          <w:divBdr>
            <w:top w:val="none" w:sz="0" w:space="0" w:color="auto"/>
            <w:left w:val="none" w:sz="0" w:space="0" w:color="auto"/>
            <w:bottom w:val="none" w:sz="0" w:space="0" w:color="auto"/>
            <w:right w:val="none" w:sz="0" w:space="0" w:color="auto"/>
          </w:divBdr>
        </w:div>
        <w:div w:id="181748184">
          <w:marLeft w:val="0"/>
          <w:marRight w:val="0"/>
          <w:marTop w:val="0"/>
          <w:marBottom w:val="0"/>
          <w:divBdr>
            <w:top w:val="none" w:sz="0" w:space="0" w:color="auto"/>
            <w:left w:val="none" w:sz="0" w:space="0" w:color="auto"/>
            <w:bottom w:val="none" w:sz="0" w:space="0" w:color="auto"/>
            <w:right w:val="none" w:sz="0" w:space="0" w:color="auto"/>
          </w:divBdr>
        </w:div>
        <w:div w:id="1761902028">
          <w:marLeft w:val="0"/>
          <w:marRight w:val="0"/>
          <w:marTop w:val="0"/>
          <w:marBottom w:val="0"/>
          <w:divBdr>
            <w:top w:val="none" w:sz="0" w:space="0" w:color="auto"/>
            <w:left w:val="none" w:sz="0" w:space="0" w:color="auto"/>
            <w:bottom w:val="none" w:sz="0" w:space="0" w:color="auto"/>
            <w:right w:val="none" w:sz="0" w:space="0" w:color="auto"/>
          </w:divBdr>
        </w:div>
        <w:div w:id="120924299">
          <w:marLeft w:val="0"/>
          <w:marRight w:val="0"/>
          <w:marTop w:val="0"/>
          <w:marBottom w:val="0"/>
          <w:divBdr>
            <w:top w:val="none" w:sz="0" w:space="0" w:color="auto"/>
            <w:left w:val="none" w:sz="0" w:space="0" w:color="auto"/>
            <w:bottom w:val="none" w:sz="0" w:space="0" w:color="auto"/>
            <w:right w:val="none" w:sz="0" w:space="0" w:color="auto"/>
          </w:divBdr>
        </w:div>
        <w:div w:id="1123688873">
          <w:marLeft w:val="0"/>
          <w:marRight w:val="0"/>
          <w:marTop w:val="0"/>
          <w:marBottom w:val="0"/>
          <w:divBdr>
            <w:top w:val="none" w:sz="0" w:space="0" w:color="auto"/>
            <w:left w:val="none" w:sz="0" w:space="0" w:color="auto"/>
            <w:bottom w:val="none" w:sz="0" w:space="0" w:color="auto"/>
            <w:right w:val="none" w:sz="0" w:space="0" w:color="auto"/>
          </w:divBdr>
        </w:div>
        <w:div w:id="445973392">
          <w:marLeft w:val="0"/>
          <w:marRight w:val="0"/>
          <w:marTop w:val="0"/>
          <w:marBottom w:val="0"/>
          <w:divBdr>
            <w:top w:val="none" w:sz="0" w:space="0" w:color="auto"/>
            <w:left w:val="none" w:sz="0" w:space="0" w:color="auto"/>
            <w:bottom w:val="none" w:sz="0" w:space="0" w:color="auto"/>
            <w:right w:val="none" w:sz="0" w:space="0" w:color="auto"/>
          </w:divBdr>
        </w:div>
        <w:div w:id="904295444">
          <w:marLeft w:val="0"/>
          <w:marRight w:val="0"/>
          <w:marTop w:val="0"/>
          <w:marBottom w:val="0"/>
          <w:divBdr>
            <w:top w:val="none" w:sz="0" w:space="0" w:color="auto"/>
            <w:left w:val="none" w:sz="0" w:space="0" w:color="auto"/>
            <w:bottom w:val="none" w:sz="0" w:space="0" w:color="auto"/>
            <w:right w:val="none" w:sz="0" w:space="0" w:color="auto"/>
          </w:divBdr>
        </w:div>
        <w:div w:id="1109813440">
          <w:marLeft w:val="0"/>
          <w:marRight w:val="0"/>
          <w:marTop w:val="0"/>
          <w:marBottom w:val="0"/>
          <w:divBdr>
            <w:top w:val="none" w:sz="0" w:space="0" w:color="auto"/>
            <w:left w:val="none" w:sz="0" w:space="0" w:color="auto"/>
            <w:bottom w:val="none" w:sz="0" w:space="0" w:color="auto"/>
            <w:right w:val="none" w:sz="0" w:space="0" w:color="auto"/>
          </w:divBdr>
        </w:div>
        <w:div w:id="198857143">
          <w:marLeft w:val="0"/>
          <w:marRight w:val="0"/>
          <w:marTop w:val="0"/>
          <w:marBottom w:val="0"/>
          <w:divBdr>
            <w:top w:val="none" w:sz="0" w:space="0" w:color="auto"/>
            <w:left w:val="none" w:sz="0" w:space="0" w:color="auto"/>
            <w:bottom w:val="none" w:sz="0" w:space="0" w:color="auto"/>
            <w:right w:val="none" w:sz="0" w:space="0" w:color="auto"/>
          </w:divBdr>
        </w:div>
        <w:div w:id="758792630">
          <w:marLeft w:val="0"/>
          <w:marRight w:val="0"/>
          <w:marTop w:val="0"/>
          <w:marBottom w:val="0"/>
          <w:divBdr>
            <w:top w:val="none" w:sz="0" w:space="0" w:color="auto"/>
            <w:left w:val="none" w:sz="0" w:space="0" w:color="auto"/>
            <w:bottom w:val="none" w:sz="0" w:space="0" w:color="auto"/>
            <w:right w:val="none" w:sz="0" w:space="0" w:color="auto"/>
          </w:divBdr>
        </w:div>
        <w:div w:id="941452553">
          <w:marLeft w:val="0"/>
          <w:marRight w:val="0"/>
          <w:marTop w:val="0"/>
          <w:marBottom w:val="0"/>
          <w:divBdr>
            <w:top w:val="none" w:sz="0" w:space="0" w:color="auto"/>
            <w:left w:val="none" w:sz="0" w:space="0" w:color="auto"/>
            <w:bottom w:val="none" w:sz="0" w:space="0" w:color="auto"/>
            <w:right w:val="none" w:sz="0" w:space="0" w:color="auto"/>
          </w:divBdr>
        </w:div>
        <w:div w:id="1111171662">
          <w:marLeft w:val="0"/>
          <w:marRight w:val="0"/>
          <w:marTop w:val="0"/>
          <w:marBottom w:val="0"/>
          <w:divBdr>
            <w:top w:val="none" w:sz="0" w:space="0" w:color="auto"/>
            <w:left w:val="none" w:sz="0" w:space="0" w:color="auto"/>
            <w:bottom w:val="none" w:sz="0" w:space="0" w:color="auto"/>
            <w:right w:val="none" w:sz="0" w:space="0" w:color="auto"/>
          </w:divBdr>
        </w:div>
        <w:div w:id="1109469020">
          <w:marLeft w:val="0"/>
          <w:marRight w:val="0"/>
          <w:marTop w:val="0"/>
          <w:marBottom w:val="0"/>
          <w:divBdr>
            <w:top w:val="none" w:sz="0" w:space="0" w:color="auto"/>
            <w:left w:val="none" w:sz="0" w:space="0" w:color="auto"/>
            <w:bottom w:val="none" w:sz="0" w:space="0" w:color="auto"/>
            <w:right w:val="none" w:sz="0" w:space="0" w:color="auto"/>
          </w:divBdr>
        </w:div>
        <w:div w:id="610014931">
          <w:marLeft w:val="0"/>
          <w:marRight w:val="0"/>
          <w:marTop w:val="0"/>
          <w:marBottom w:val="0"/>
          <w:divBdr>
            <w:top w:val="none" w:sz="0" w:space="0" w:color="auto"/>
            <w:left w:val="none" w:sz="0" w:space="0" w:color="auto"/>
            <w:bottom w:val="none" w:sz="0" w:space="0" w:color="auto"/>
            <w:right w:val="none" w:sz="0" w:space="0" w:color="auto"/>
          </w:divBdr>
        </w:div>
        <w:div w:id="1327634748">
          <w:marLeft w:val="0"/>
          <w:marRight w:val="0"/>
          <w:marTop w:val="0"/>
          <w:marBottom w:val="0"/>
          <w:divBdr>
            <w:top w:val="none" w:sz="0" w:space="0" w:color="auto"/>
            <w:left w:val="none" w:sz="0" w:space="0" w:color="auto"/>
            <w:bottom w:val="none" w:sz="0" w:space="0" w:color="auto"/>
            <w:right w:val="none" w:sz="0" w:space="0" w:color="auto"/>
          </w:divBdr>
        </w:div>
        <w:div w:id="583077662">
          <w:marLeft w:val="0"/>
          <w:marRight w:val="0"/>
          <w:marTop w:val="0"/>
          <w:marBottom w:val="0"/>
          <w:divBdr>
            <w:top w:val="none" w:sz="0" w:space="0" w:color="auto"/>
            <w:left w:val="none" w:sz="0" w:space="0" w:color="auto"/>
            <w:bottom w:val="none" w:sz="0" w:space="0" w:color="auto"/>
            <w:right w:val="none" w:sz="0" w:space="0" w:color="auto"/>
          </w:divBdr>
        </w:div>
        <w:div w:id="1239441564">
          <w:marLeft w:val="0"/>
          <w:marRight w:val="0"/>
          <w:marTop w:val="0"/>
          <w:marBottom w:val="0"/>
          <w:divBdr>
            <w:top w:val="none" w:sz="0" w:space="0" w:color="auto"/>
            <w:left w:val="none" w:sz="0" w:space="0" w:color="auto"/>
            <w:bottom w:val="none" w:sz="0" w:space="0" w:color="auto"/>
            <w:right w:val="none" w:sz="0" w:space="0" w:color="auto"/>
          </w:divBdr>
        </w:div>
        <w:div w:id="1685010813">
          <w:marLeft w:val="0"/>
          <w:marRight w:val="0"/>
          <w:marTop w:val="0"/>
          <w:marBottom w:val="0"/>
          <w:divBdr>
            <w:top w:val="none" w:sz="0" w:space="0" w:color="auto"/>
            <w:left w:val="none" w:sz="0" w:space="0" w:color="auto"/>
            <w:bottom w:val="none" w:sz="0" w:space="0" w:color="auto"/>
            <w:right w:val="none" w:sz="0" w:space="0" w:color="auto"/>
          </w:divBdr>
        </w:div>
        <w:div w:id="1930384870">
          <w:marLeft w:val="0"/>
          <w:marRight w:val="0"/>
          <w:marTop w:val="0"/>
          <w:marBottom w:val="0"/>
          <w:divBdr>
            <w:top w:val="none" w:sz="0" w:space="0" w:color="auto"/>
            <w:left w:val="none" w:sz="0" w:space="0" w:color="auto"/>
            <w:bottom w:val="none" w:sz="0" w:space="0" w:color="auto"/>
            <w:right w:val="none" w:sz="0" w:space="0" w:color="auto"/>
          </w:divBdr>
        </w:div>
        <w:div w:id="400831864">
          <w:marLeft w:val="0"/>
          <w:marRight w:val="0"/>
          <w:marTop w:val="0"/>
          <w:marBottom w:val="0"/>
          <w:divBdr>
            <w:top w:val="none" w:sz="0" w:space="0" w:color="auto"/>
            <w:left w:val="none" w:sz="0" w:space="0" w:color="auto"/>
            <w:bottom w:val="none" w:sz="0" w:space="0" w:color="auto"/>
            <w:right w:val="none" w:sz="0" w:space="0" w:color="auto"/>
          </w:divBdr>
        </w:div>
        <w:div w:id="1708530455">
          <w:marLeft w:val="0"/>
          <w:marRight w:val="0"/>
          <w:marTop w:val="0"/>
          <w:marBottom w:val="0"/>
          <w:divBdr>
            <w:top w:val="none" w:sz="0" w:space="0" w:color="auto"/>
            <w:left w:val="none" w:sz="0" w:space="0" w:color="auto"/>
            <w:bottom w:val="none" w:sz="0" w:space="0" w:color="auto"/>
            <w:right w:val="none" w:sz="0" w:space="0" w:color="auto"/>
          </w:divBdr>
        </w:div>
        <w:div w:id="405424169">
          <w:marLeft w:val="0"/>
          <w:marRight w:val="0"/>
          <w:marTop w:val="0"/>
          <w:marBottom w:val="0"/>
          <w:divBdr>
            <w:top w:val="none" w:sz="0" w:space="0" w:color="auto"/>
            <w:left w:val="none" w:sz="0" w:space="0" w:color="auto"/>
            <w:bottom w:val="none" w:sz="0" w:space="0" w:color="auto"/>
            <w:right w:val="none" w:sz="0" w:space="0" w:color="auto"/>
          </w:divBdr>
        </w:div>
        <w:div w:id="1518158782">
          <w:marLeft w:val="0"/>
          <w:marRight w:val="0"/>
          <w:marTop w:val="0"/>
          <w:marBottom w:val="0"/>
          <w:divBdr>
            <w:top w:val="none" w:sz="0" w:space="0" w:color="auto"/>
            <w:left w:val="none" w:sz="0" w:space="0" w:color="auto"/>
            <w:bottom w:val="none" w:sz="0" w:space="0" w:color="auto"/>
            <w:right w:val="none" w:sz="0" w:space="0" w:color="auto"/>
          </w:divBdr>
        </w:div>
        <w:div w:id="1908105565">
          <w:marLeft w:val="0"/>
          <w:marRight w:val="0"/>
          <w:marTop w:val="0"/>
          <w:marBottom w:val="0"/>
          <w:divBdr>
            <w:top w:val="none" w:sz="0" w:space="0" w:color="auto"/>
            <w:left w:val="none" w:sz="0" w:space="0" w:color="auto"/>
            <w:bottom w:val="none" w:sz="0" w:space="0" w:color="auto"/>
            <w:right w:val="none" w:sz="0" w:space="0" w:color="auto"/>
          </w:divBdr>
        </w:div>
        <w:div w:id="1822770853">
          <w:marLeft w:val="0"/>
          <w:marRight w:val="0"/>
          <w:marTop w:val="0"/>
          <w:marBottom w:val="0"/>
          <w:divBdr>
            <w:top w:val="none" w:sz="0" w:space="0" w:color="auto"/>
            <w:left w:val="none" w:sz="0" w:space="0" w:color="auto"/>
            <w:bottom w:val="none" w:sz="0" w:space="0" w:color="auto"/>
            <w:right w:val="none" w:sz="0" w:space="0" w:color="auto"/>
          </w:divBdr>
        </w:div>
        <w:div w:id="2132239078">
          <w:marLeft w:val="0"/>
          <w:marRight w:val="0"/>
          <w:marTop w:val="0"/>
          <w:marBottom w:val="0"/>
          <w:divBdr>
            <w:top w:val="none" w:sz="0" w:space="0" w:color="auto"/>
            <w:left w:val="none" w:sz="0" w:space="0" w:color="auto"/>
            <w:bottom w:val="none" w:sz="0" w:space="0" w:color="auto"/>
            <w:right w:val="none" w:sz="0" w:space="0" w:color="auto"/>
          </w:divBdr>
        </w:div>
        <w:div w:id="1045521182">
          <w:marLeft w:val="0"/>
          <w:marRight w:val="0"/>
          <w:marTop w:val="0"/>
          <w:marBottom w:val="0"/>
          <w:divBdr>
            <w:top w:val="none" w:sz="0" w:space="0" w:color="auto"/>
            <w:left w:val="none" w:sz="0" w:space="0" w:color="auto"/>
            <w:bottom w:val="none" w:sz="0" w:space="0" w:color="auto"/>
            <w:right w:val="none" w:sz="0" w:space="0" w:color="auto"/>
          </w:divBdr>
        </w:div>
        <w:div w:id="1964194310">
          <w:marLeft w:val="0"/>
          <w:marRight w:val="0"/>
          <w:marTop w:val="0"/>
          <w:marBottom w:val="0"/>
          <w:divBdr>
            <w:top w:val="none" w:sz="0" w:space="0" w:color="auto"/>
            <w:left w:val="none" w:sz="0" w:space="0" w:color="auto"/>
            <w:bottom w:val="none" w:sz="0" w:space="0" w:color="auto"/>
            <w:right w:val="none" w:sz="0" w:space="0" w:color="auto"/>
          </w:divBdr>
        </w:div>
        <w:div w:id="901478597">
          <w:marLeft w:val="0"/>
          <w:marRight w:val="0"/>
          <w:marTop w:val="0"/>
          <w:marBottom w:val="0"/>
          <w:divBdr>
            <w:top w:val="none" w:sz="0" w:space="0" w:color="auto"/>
            <w:left w:val="none" w:sz="0" w:space="0" w:color="auto"/>
            <w:bottom w:val="none" w:sz="0" w:space="0" w:color="auto"/>
            <w:right w:val="none" w:sz="0" w:space="0" w:color="auto"/>
          </w:divBdr>
        </w:div>
        <w:div w:id="1199274507">
          <w:marLeft w:val="0"/>
          <w:marRight w:val="0"/>
          <w:marTop w:val="0"/>
          <w:marBottom w:val="0"/>
          <w:divBdr>
            <w:top w:val="none" w:sz="0" w:space="0" w:color="auto"/>
            <w:left w:val="none" w:sz="0" w:space="0" w:color="auto"/>
            <w:bottom w:val="none" w:sz="0" w:space="0" w:color="auto"/>
            <w:right w:val="none" w:sz="0" w:space="0" w:color="auto"/>
          </w:divBdr>
        </w:div>
        <w:div w:id="1160928809">
          <w:marLeft w:val="0"/>
          <w:marRight w:val="0"/>
          <w:marTop w:val="0"/>
          <w:marBottom w:val="0"/>
          <w:divBdr>
            <w:top w:val="none" w:sz="0" w:space="0" w:color="auto"/>
            <w:left w:val="none" w:sz="0" w:space="0" w:color="auto"/>
            <w:bottom w:val="none" w:sz="0" w:space="0" w:color="auto"/>
            <w:right w:val="none" w:sz="0" w:space="0" w:color="auto"/>
          </w:divBdr>
        </w:div>
        <w:div w:id="271594360">
          <w:marLeft w:val="0"/>
          <w:marRight w:val="0"/>
          <w:marTop w:val="0"/>
          <w:marBottom w:val="0"/>
          <w:divBdr>
            <w:top w:val="none" w:sz="0" w:space="0" w:color="auto"/>
            <w:left w:val="none" w:sz="0" w:space="0" w:color="auto"/>
            <w:bottom w:val="none" w:sz="0" w:space="0" w:color="auto"/>
            <w:right w:val="none" w:sz="0" w:space="0" w:color="auto"/>
          </w:divBdr>
        </w:div>
        <w:div w:id="1229999323">
          <w:marLeft w:val="0"/>
          <w:marRight w:val="0"/>
          <w:marTop w:val="0"/>
          <w:marBottom w:val="0"/>
          <w:divBdr>
            <w:top w:val="none" w:sz="0" w:space="0" w:color="auto"/>
            <w:left w:val="none" w:sz="0" w:space="0" w:color="auto"/>
            <w:bottom w:val="none" w:sz="0" w:space="0" w:color="auto"/>
            <w:right w:val="none" w:sz="0" w:space="0" w:color="auto"/>
          </w:divBdr>
        </w:div>
        <w:div w:id="1303147849">
          <w:marLeft w:val="0"/>
          <w:marRight w:val="0"/>
          <w:marTop w:val="0"/>
          <w:marBottom w:val="0"/>
          <w:divBdr>
            <w:top w:val="none" w:sz="0" w:space="0" w:color="auto"/>
            <w:left w:val="none" w:sz="0" w:space="0" w:color="auto"/>
            <w:bottom w:val="none" w:sz="0" w:space="0" w:color="auto"/>
            <w:right w:val="none" w:sz="0" w:space="0" w:color="auto"/>
          </w:divBdr>
        </w:div>
        <w:div w:id="490950240">
          <w:marLeft w:val="0"/>
          <w:marRight w:val="0"/>
          <w:marTop w:val="0"/>
          <w:marBottom w:val="0"/>
          <w:divBdr>
            <w:top w:val="none" w:sz="0" w:space="0" w:color="auto"/>
            <w:left w:val="none" w:sz="0" w:space="0" w:color="auto"/>
            <w:bottom w:val="none" w:sz="0" w:space="0" w:color="auto"/>
            <w:right w:val="none" w:sz="0" w:space="0" w:color="auto"/>
          </w:divBdr>
        </w:div>
        <w:div w:id="1057896295">
          <w:marLeft w:val="0"/>
          <w:marRight w:val="0"/>
          <w:marTop w:val="0"/>
          <w:marBottom w:val="0"/>
          <w:divBdr>
            <w:top w:val="none" w:sz="0" w:space="0" w:color="auto"/>
            <w:left w:val="none" w:sz="0" w:space="0" w:color="auto"/>
            <w:bottom w:val="none" w:sz="0" w:space="0" w:color="auto"/>
            <w:right w:val="none" w:sz="0" w:space="0" w:color="auto"/>
          </w:divBdr>
        </w:div>
        <w:div w:id="819615318">
          <w:marLeft w:val="0"/>
          <w:marRight w:val="0"/>
          <w:marTop w:val="0"/>
          <w:marBottom w:val="0"/>
          <w:divBdr>
            <w:top w:val="none" w:sz="0" w:space="0" w:color="auto"/>
            <w:left w:val="none" w:sz="0" w:space="0" w:color="auto"/>
            <w:bottom w:val="none" w:sz="0" w:space="0" w:color="auto"/>
            <w:right w:val="none" w:sz="0" w:space="0" w:color="auto"/>
          </w:divBdr>
        </w:div>
        <w:div w:id="1277253784">
          <w:marLeft w:val="0"/>
          <w:marRight w:val="0"/>
          <w:marTop w:val="0"/>
          <w:marBottom w:val="0"/>
          <w:divBdr>
            <w:top w:val="none" w:sz="0" w:space="0" w:color="auto"/>
            <w:left w:val="none" w:sz="0" w:space="0" w:color="auto"/>
            <w:bottom w:val="none" w:sz="0" w:space="0" w:color="auto"/>
            <w:right w:val="none" w:sz="0" w:space="0" w:color="auto"/>
          </w:divBdr>
        </w:div>
        <w:div w:id="71435642">
          <w:marLeft w:val="0"/>
          <w:marRight w:val="0"/>
          <w:marTop w:val="0"/>
          <w:marBottom w:val="0"/>
          <w:divBdr>
            <w:top w:val="none" w:sz="0" w:space="0" w:color="auto"/>
            <w:left w:val="none" w:sz="0" w:space="0" w:color="auto"/>
            <w:bottom w:val="none" w:sz="0" w:space="0" w:color="auto"/>
            <w:right w:val="none" w:sz="0" w:space="0" w:color="auto"/>
          </w:divBdr>
        </w:div>
        <w:div w:id="1184052878">
          <w:marLeft w:val="0"/>
          <w:marRight w:val="0"/>
          <w:marTop w:val="0"/>
          <w:marBottom w:val="0"/>
          <w:divBdr>
            <w:top w:val="none" w:sz="0" w:space="0" w:color="auto"/>
            <w:left w:val="none" w:sz="0" w:space="0" w:color="auto"/>
            <w:bottom w:val="none" w:sz="0" w:space="0" w:color="auto"/>
            <w:right w:val="none" w:sz="0" w:space="0" w:color="auto"/>
          </w:divBdr>
        </w:div>
        <w:div w:id="1547403216">
          <w:marLeft w:val="0"/>
          <w:marRight w:val="0"/>
          <w:marTop w:val="0"/>
          <w:marBottom w:val="0"/>
          <w:divBdr>
            <w:top w:val="none" w:sz="0" w:space="0" w:color="auto"/>
            <w:left w:val="none" w:sz="0" w:space="0" w:color="auto"/>
            <w:bottom w:val="none" w:sz="0" w:space="0" w:color="auto"/>
            <w:right w:val="none" w:sz="0" w:space="0" w:color="auto"/>
          </w:divBdr>
        </w:div>
        <w:div w:id="639919832">
          <w:marLeft w:val="0"/>
          <w:marRight w:val="0"/>
          <w:marTop w:val="0"/>
          <w:marBottom w:val="0"/>
          <w:divBdr>
            <w:top w:val="none" w:sz="0" w:space="0" w:color="auto"/>
            <w:left w:val="none" w:sz="0" w:space="0" w:color="auto"/>
            <w:bottom w:val="none" w:sz="0" w:space="0" w:color="auto"/>
            <w:right w:val="none" w:sz="0" w:space="0" w:color="auto"/>
          </w:divBdr>
        </w:div>
        <w:div w:id="161242945">
          <w:marLeft w:val="0"/>
          <w:marRight w:val="0"/>
          <w:marTop w:val="0"/>
          <w:marBottom w:val="0"/>
          <w:divBdr>
            <w:top w:val="none" w:sz="0" w:space="0" w:color="auto"/>
            <w:left w:val="none" w:sz="0" w:space="0" w:color="auto"/>
            <w:bottom w:val="none" w:sz="0" w:space="0" w:color="auto"/>
            <w:right w:val="none" w:sz="0" w:space="0" w:color="auto"/>
          </w:divBdr>
        </w:div>
        <w:div w:id="869074121">
          <w:marLeft w:val="0"/>
          <w:marRight w:val="0"/>
          <w:marTop w:val="0"/>
          <w:marBottom w:val="0"/>
          <w:divBdr>
            <w:top w:val="none" w:sz="0" w:space="0" w:color="auto"/>
            <w:left w:val="none" w:sz="0" w:space="0" w:color="auto"/>
            <w:bottom w:val="none" w:sz="0" w:space="0" w:color="auto"/>
            <w:right w:val="none" w:sz="0" w:space="0" w:color="auto"/>
          </w:divBdr>
        </w:div>
        <w:div w:id="1496411375">
          <w:marLeft w:val="0"/>
          <w:marRight w:val="0"/>
          <w:marTop w:val="0"/>
          <w:marBottom w:val="0"/>
          <w:divBdr>
            <w:top w:val="none" w:sz="0" w:space="0" w:color="auto"/>
            <w:left w:val="none" w:sz="0" w:space="0" w:color="auto"/>
            <w:bottom w:val="none" w:sz="0" w:space="0" w:color="auto"/>
            <w:right w:val="none" w:sz="0" w:space="0" w:color="auto"/>
          </w:divBdr>
        </w:div>
        <w:div w:id="2903892">
          <w:marLeft w:val="0"/>
          <w:marRight w:val="0"/>
          <w:marTop w:val="0"/>
          <w:marBottom w:val="0"/>
          <w:divBdr>
            <w:top w:val="none" w:sz="0" w:space="0" w:color="auto"/>
            <w:left w:val="none" w:sz="0" w:space="0" w:color="auto"/>
            <w:bottom w:val="none" w:sz="0" w:space="0" w:color="auto"/>
            <w:right w:val="none" w:sz="0" w:space="0" w:color="auto"/>
          </w:divBdr>
        </w:div>
        <w:div w:id="1404569077">
          <w:marLeft w:val="0"/>
          <w:marRight w:val="0"/>
          <w:marTop w:val="0"/>
          <w:marBottom w:val="0"/>
          <w:divBdr>
            <w:top w:val="none" w:sz="0" w:space="0" w:color="auto"/>
            <w:left w:val="none" w:sz="0" w:space="0" w:color="auto"/>
            <w:bottom w:val="none" w:sz="0" w:space="0" w:color="auto"/>
            <w:right w:val="none" w:sz="0" w:space="0" w:color="auto"/>
          </w:divBdr>
        </w:div>
        <w:div w:id="1468550352">
          <w:marLeft w:val="0"/>
          <w:marRight w:val="0"/>
          <w:marTop w:val="0"/>
          <w:marBottom w:val="0"/>
          <w:divBdr>
            <w:top w:val="none" w:sz="0" w:space="0" w:color="auto"/>
            <w:left w:val="none" w:sz="0" w:space="0" w:color="auto"/>
            <w:bottom w:val="none" w:sz="0" w:space="0" w:color="auto"/>
            <w:right w:val="none" w:sz="0" w:space="0" w:color="auto"/>
          </w:divBdr>
        </w:div>
        <w:div w:id="1812937556">
          <w:marLeft w:val="0"/>
          <w:marRight w:val="0"/>
          <w:marTop w:val="0"/>
          <w:marBottom w:val="0"/>
          <w:divBdr>
            <w:top w:val="none" w:sz="0" w:space="0" w:color="auto"/>
            <w:left w:val="none" w:sz="0" w:space="0" w:color="auto"/>
            <w:bottom w:val="none" w:sz="0" w:space="0" w:color="auto"/>
            <w:right w:val="none" w:sz="0" w:space="0" w:color="auto"/>
          </w:divBdr>
        </w:div>
        <w:div w:id="834497157">
          <w:marLeft w:val="0"/>
          <w:marRight w:val="0"/>
          <w:marTop w:val="0"/>
          <w:marBottom w:val="0"/>
          <w:divBdr>
            <w:top w:val="none" w:sz="0" w:space="0" w:color="auto"/>
            <w:left w:val="none" w:sz="0" w:space="0" w:color="auto"/>
            <w:bottom w:val="none" w:sz="0" w:space="0" w:color="auto"/>
            <w:right w:val="none" w:sz="0" w:space="0" w:color="auto"/>
          </w:divBdr>
        </w:div>
        <w:div w:id="1988123931">
          <w:marLeft w:val="0"/>
          <w:marRight w:val="0"/>
          <w:marTop w:val="0"/>
          <w:marBottom w:val="0"/>
          <w:divBdr>
            <w:top w:val="none" w:sz="0" w:space="0" w:color="auto"/>
            <w:left w:val="none" w:sz="0" w:space="0" w:color="auto"/>
            <w:bottom w:val="none" w:sz="0" w:space="0" w:color="auto"/>
            <w:right w:val="none" w:sz="0" w:space="0" w:color="auto"/>
          </w:divBdr>
        </w:div>
        <w:div w:id="1649435097">
          <w:marLeft w:val="0"/>
          <w:marRight w:val="0"/>
          <w:marTop w:val="0"/>
          <w:marBottom w:val="0"/>
          <w:divBdr>
            <w:top w:val="none" w:sz="0" w:space="0" w:color="auto"/>
            <w:left w:val="none" w:sz="0" w:space="0" w:color="auto"/>
            <w:bottom w:val="none" w:sz="0" w:space="0" w:color="auto"/>
            <w:right w:val="none" w:sz="0" w:space="0" w:color="auto"/>
          </w:divBdr>
        </w:div>
        <w:div w:id="1512648916">
          <w:marLeft w:val="0"/>
          <w:marRight w:val="0"/>
          <w:marTop w:val="0"/>
          <w:marBottom w:val="0"/>
          <w:divBdr>
            <w:top w:val="none" w:sz="0" w:space="0" w:color="auto"/>
            <w:left w:val="none" w:sz="0" w:space="0" w:color="auto"/>
            <w:bottom w:val="none" w:sz="0" w:space="0" w:color="auto"/>
            <w:right w:val="none" w:sz="0" w:space="0" w:color="auto"/>
          </w:divBdr>
        </w:div>
        <w:div w:id="644433952">
          <w:marLeft w:val="0"/>
          <w:marRight w:val="0"/>
          <w:marTop w:val="0"/>
          <w:marBottom w:val="0"/>
          <w:divBdr>
            <w:top w:val="none" w:sz="0" w:space="0" w:color="auto"/>
            <w:left w:val="none" w:sz="0" w:space="0" w:color="auto"/>
            <w:bottom w:val="none" w:sz="0" w:space="0" w:color="auto"/>
            <w:right w:val="none" w:sz="0" w:space="0" w:color="auto"/>
          </w:divBdr>
        </w:div>
        <w:div w:id="1822041045">
          <w:marLeft w:val="0"/>
          <w:marRight w:val="0"/>
          <w:marTop w:val="0"/>
          <w:marBottom w:val="0"/>
          <w:divBdr>
            <w:top w:val="none" w:sz="0" w:space="0" w:color="auto"/>
            <w:left w:val="none" w:sz="0" w:space="0" w:color="auto"/>
            <w:bottom w:val="none" w:sz="0" w:space="0" w:color="auto"/>
            <w:right w:val="none" w:sz="0" w:space="0" w:color="auto"/>
          </w:divBdr>
        </w:div>
        <w:div w:id="1065253348">
          <w:marLeft w:val="0"/>
          <w:marRight w:val="0"/>
          <w:marTop w:val="0"/>
          <w:marBottom w:val="0"/>
          <w:divBdr>
            <w:top w:val="none" w:sz="0" w:space="0" w:color="auto"/>
            <w:left w:val="none" w:sz="0" w:space="0" w:color="auto"/>
            <w:bottom w:val="none" w:sz="0" w:space="0" w:color="auto"/>
            <w:right w:val="none" w:sz="0" w:space="0" w:color="auto"/>
          </w:divBdr>
        </w:div>
        <w:div w:id="1320578633">
          <w:marLeft w:val="0"/>
          <w:marRight w:val="0"/>
          <w:marTop w:val="0"/>
          <w:marBottom w:val="0"/>
          <w:divBdr>
            <w:top w:val="none" w:sz="0" w:space="0" w:color="auto"/>
            <w:left w:val="none" w:sz="0" w:space="0" w:color="auto"/>
            <w:bottom w:val="none" w:sz="0" w:space="0" w:color="auto"/>
            <w:right w:val="none" w:sz="0" w:space="0" w:color="auto"/>
          </w:divBdr>
        </w:div>
      </w:divsChild>
    </w:div>
    <w:div w:id="1042094071">
      <w:marLeft w:val="480"/>
      <w:marRight w:val="0"/>
      <w:marTop w:val="0"/>
      <w:marBottom w:val="0"/>
      <w:divBdr>
        <w:top w:val="none" w:sz="0" w:space="0" w:color="auto"/>
        <w:left w:val="none" w:sz="0" w:space="0" w:color="auto"/>
        <w:bottom w:val="none" w:sz="0" w:space="0" w:color="auto"/>
        <w:right w:val="none" w:sz="0" w:space="0" w:color="auto"/>
      </w:divBdr>
    </w:div>
    <w:div w:id="1043212757">
      <w:marLeft w:val="480"/>
      <w:marRight w:val="0"/>
      <w:marTop w:val="0"/>
      <w:marBottom w:val="0"/>
      <w:divBdr>
        <w:top w:val="none" w:sz="0" w:space="0" w:color="auto"/>
        <w:left w:val="none" w:sz="0" w:space="0" w:color="auto"/>
        <w:bottom w:val="none" w:sz="0" w:space="0" w:color="auto"/>
        <w:right w:val="none" w:sz="0" w:space="0" w:color="auto"/>
      </w:divBdr>
    </w:div>
    <w:div w:id="1043671788">
      <w:marLeft w:val="480"/>
      <w:marRight w:val="0"/>
      <w:marTop w:val="0"/>
      <w:marBottom w:val="0"/>
      <w:divBdr>
        <w:top w:val="none" w:sz="0" w:space="0" w:color="auto"/>
        <w:left w:val="none" w:sz="0" w:space="0" w:color="auto"/>
        <w:bottom w:val="none" w:sz="0" w:space="0" w:color="auto"/>
        <w:right w:val="none" w:sz="0" w:space="0" w:color="auto"/>
      </w:divBdr>
    </w:div>
    <w:div w:id="1043944684">
      <w:marLeft w:val="480"/>
      <w:marRight w:val="0"/>
      <w:marTop w:val="0"/>
      <w:marBottom w:val="0"/>
      <w:divBdr>
        <w:top w:val="none" w:sz="0" w:space="0" w:color="auto"/>
        <w:left w:val="none" w:sz="0" w:space="0" w:color="auto"/>
        <w:bottom w:val="none" w:sz="0" w:space="0" w:color="auto"/>
        <w:right w:val="none" w:sz="0" w:space="0" w:color="auto"/>
      </w:divBdr>
    </w:div>
    <w:div w:id="1044016166">
      <w:marLeft w:val="480"/>
      <w:marRight w:val="0"/>
      <w:marTop w:val="0"/>
      <w:marBottom w:val="0"/>
      <w:divBdr>
        <w:top w:val="none" w:sz="0" w:space="0" w:color="auto"/>
        <w:left w:val="none" w:sz="0" w:space="0" w:color="auto"/>
        <w:bottom w:val="none" w:sz="0" w:space="0" w:color="auto"/>
        <w:right w:val="none" w:sz="0" w:space="0" w:color="auto"/>
      </w:divBdr>
    </w:div>
    <w:div w:id="1045908733">
      <w:marLeft w:val="480"/>
      <w:marRight w:val="0"/>
      <w:marTop w:val="0"/>
      <w:marBottom w:val="0"/>
      <w:divBdr>
        <w:top w:val="none" w:sz="0" w:space="0" w:color="auto"/>
        <w:left w:val="none" w:sz="0" w:space="0" w:color="auto"/>
        <w:bottom w:val="none" w:sz="0" w:space="0" w:color="auto"/>
        <w:right w:val="none" w:sz="0" w:space="0" w:color="auto"/>
      </w:divBdr>
    </w:div>
    <w:div w:id="1046181801">
      <w:bodyDiv w:val="1"/>
      <w:marLeft w:val="0"/>
      <w:marRight w:val="0"/>
      <w:marTop w:val="0"/>
      <w:marBottom w:val="0"/>
      <w:divBdr>
        <w:top w:val="none" w:sz="0" w:space="0" w:color="auto"/>
        <w:left w:val="none" w:sz="0" w:space="0" w:color="auto"/>
        <w:bottom w:val="none" w:sz="0" w:space="0" w:color="auto"/>
        <w:right w:val="none" w:sz="0" w:space="0" w:color="auto"/>
      </w:divBdr>
      <w:divsChild>
        <w:div w:id="1873495220">
          <w:marLeft w:val="480"/>
          <w:marRight w:val="0"/>
          <w:marTop w:val="0"/>
          <w:marBottom w:val="0"/>
          <w:divBdr>
            <w:top w:val="none" w:sz="0" w:space="0" w:color="auto"/>
            <w:left w:val="none" w:sz="0" w:space="0" w:color="auto"/>
            <w:bottom w:val="none" w:sz="0" w:space="0" w:color="auto"/>
            <w:right w:val="none" w:sz="0" w:space="0" w:color="auto"/>
          </w:divBdr>
        </w:div>
        <w:div w:id="1616668114">
          <w:marLeft w:val="480"/>
          <w:marRight w:val="0"/>
          <w:marTop w:val="0"/>
          <w:marBottom w:val="0"/>
          <w:divBdr>
            <w:top w:val="none" w:sz="0" w:space="0" w:color="auto"/>
            <w:left w:val="none" w:sz="0" w:space="0" w:color="auto"/>
            <w:bottom w:val="none" w:sz="0" w:space="0" w:color="auto"/>
            <w:right w:val="none" w:sz="0" w:space="0" w:color="auto"/>
          </w:divBdr>
        </w:div>
        <w:div w:id="1356466627">
          <w:marLeft w:val="480"/>
          <w:marRight w:val="0"/>
          <w:marTop w:val="0"/>
          <w:marBottom w:val="0"/>
          <w:divBdr>
            <w:top w:val="none" w:sz="0" w:space="0" w:color="auto"/>
            <w:left w:val="none" w:sz="0" w:space="0" w:color="auto"/>
            <w:bottom w:val="none" w:sz="0" w:space="0" w:color="auto"/>
            <w:right w:val="none" w:sz="0" w:space="0" w:color="auto"/>
          </w:divBdr>
        </w:div>
        <w:div w:id="1436754711">
          <w:marLeft w:val="480"/>
          <w:marRight w:val="0"/>
          <w:marTop w:val="0"/>
          <w:marBottom w:val="0"/>
          <w:divBdr>
            <w:top w:val="none" w:sz="0" w:space="0" w:color="auto"/>
            <w:left w:val="none" w:sz="0" w:space="0" w:color="auto"/>
            <w:bottom w:val="none" w:sz="0" w:space="0" w:color="auto"/>
            <w:right w:val="none" w:sz="0" w:space="0" w:color="auto"/>
          </w:divBdr>
        </w:div>
        <w:div w:id="1833180256">
          <w:marLeft w:val="480"/>
          <w:marRight w:val="0"/>
          <w:marTop w:val="0"/>
          <w:marBottom w:val="0"/>
          <w:divBdr>
            <w:top w:val="none" w:sz="0" w:space="0" w:color="auto"/>
            <w:left w:val="none" w:sz="0" w:space="0" w:color="auto"/>
            <w:bottom w:val="none" w:sz="0" w:space="0" w:color="auto"/>
            <w:right w:val="none" w:sz="0" w:space="0" w:color="auto"/>
          </w:divBdr>
        </w:div>
        <w:div w:id="1256134144">
          <w:marLeft w:val="480"/>
          <w:marRight w:val="0"/>
          <w:marTop w:val="0"/>
          <w:marBottom w:val="0"/>
          <w:divBdr>
            <w:top w:val="none" w:sz="0" w:space="0" w:color="auto"/>
            <w:left w:val="none" w:sz="0" w:space="0" w:color="auto"/>
            <w:bottom w:val="none" w:sz="0" w:space="0" w:color="auto"/>
            <w:right w:val="none" w:sz="0" w:space="0" w:color="auto"/>
          </w:divBdr>
        </w:div>
        <w:div w:id="350499588">
          <w:marLeft w:val="480"/>
          <w:marRight w:val="0"/>
          <w:marTop w:val="0"/>
          <w:marBottom w:val="0"/>
          <w:divBdr>
            <w:top w:val="none" w:sz="0" w:space="0" w:color="auto"/>
            <w:left w:val="none" w:sz="0" w:space="0" w:color="auto"/>
            <w:bottom w:val="none" w:sz="0" w:space="0" w:color="auto"/>
            <w:right w:val="none" w:sz="0" w:space="0" w:color="auto"/>
          </w:divBdr>
        </w:div>
        <w:div w:id="2014601420">
          <w:marLeft w:val="480"/>
          <w:marRight w:val="0"/>
          <w:marTop w:val="0"/>
          <w:marBottom w:val="0"/>
          <w:divBdr>
            <w:top w:val="none" w:sz="0" w:space="0" w:color="auto"/>
            <w:left w:val="none" w:sz="0" w:space="0" w:color="auto"/>
            <w:bottom w:val="none" w:sz="0" w:space="0" w:color="auto"/>
            <w:right w:val="none" w:sz="0" w:space="0" w:color="auto"/>
          </w:divBdr>
        </w:div>
        <w:div w:id="1359699703">
          <w:marLeft w:val="480"/>
          <w:marRight w:val="0"/>
          <w:marTop w:val="0"/>
          <w:marBottom w:val="0"/>
          <w:divBdr>
            <w:top w:val="none" w:sz="0" w:space="0" w:color="auto"/>
            <w:left w:val="none" w:sz="0" w:space="0" w:color="auto"/>
            <w:bottom w:val="none" w:sz="0" w:space="0" w:color="auto"/>
            <w:right w:val="none" w:sz="0" w:space="0" w:color="auto"/>
          </w:divBdr>
        </w:div>
        <w:div w:id="759912393">
          <w:marLeft w:val="480"/>
          <w:marRight w:val="0"/>
          <w:marTop w:val="0"/>
          <w:marBottom w:val="0"/>
          <w:divBdr>
            <w:top w:val="none" w:sz="0" w:space="0" w:color="auto"/>
            <w:left w:val="none" w:sz="0" w:space="0" w:color="auto"/>
            <w:bottom w:val="none" w:sz="0" w:space="0" w:color="auto"/>
            <w:right w:val="none" w:sz="0" w:space="0" w:color="auto"/>
          </w:divBdr>
        </w:div>
        <w:div w:id="1099107464">
          <w:marLeft w:val="480"/>
          <w:marRight w:val="0"/>
          <w:marTop w:val="0"/>
          <w:marBottom w:val="0"/>
          <w:divBdr>
            <w:top w:val="none" w:sz="0" w:space="0" w:color="auto"/>
            <w:left w:val="none" w:sz="0" w:space="0" w:color="auto"/>
            <w:bottom w:val="none" w:sz="0" w:space="0" w:color="auto"/>
            <w:right w:val="none" w:sz="0" w:space="0" w:color="auto"/>
          </w:divBdr>
        </w:div>
        <w:div w:id="428889662">
          <w:marLeft w:val="480"/>
          <w:marRight w:val="0"/>
          <w:marTop w:val="0"/>
          <w:marBottom w:val="0"/>
          <w:divBdr>
            <w:top w:val="none" w:sz="0" w:space="0" w:color="auto"/>
            <w:left w:val="none" w:sz="0" w:space="0" w:color="auto"/>
            <w:bottom w:val="none" w:sz="0" w:space="0" w:color="auto"/>
            <w:right w:val="none" w:sz="0" w:space="0" w:color="auto"/>
          </w:divBdr>
        </w:div>
        <w:div w:id="615478809">
          <w:marLeft w:val="480"/>
          <w:marRight w:val="0"/>
          <w:marTop w:val="0"/>
          <w:marBottom w:val="0"/>
          <w:divBdr>
            <w:top w:val="none" w:sz="0" w:space="0" w:color="auto"/>
            <w:left w:val="none" w:sz="0" w:space="0" w:color="auto"/>
            <w:bottom w:val="none" w:sz="0" w:space="0" w:color="auto"/>
            <w:right w:val="none" w:sz="0" w:space="0" w:color="auto"/>
          </w:divBdr>
        </w:div>
        <w:div w:id="295140707">
          <w:marLeft w:val="480"/>
          <w:marRight w:val="0"/>
          <w:marTop w:val="0"/>
          <w:marBottom w:val="0"/>
          <w:divBdr>
            <w:top w:val="none" w:sz="0" w:space="0" w:color="auto"/>
            <w:left w:val="none" w:sz="0" w:space="0" w:color="auto"/>
            <w:bottom w:val="none" w:sz="0" w:space="0" w:color="auto"/>
            <w:right w:val="none" w:sz="0" w:space="0" w:color="auto"/>
          </w:divBdr>
        </w:div>
        <w:div w:id="363674562">
          <w:marLeft w:val="480"/>
          <w:marRight w:val="0"/>
          <w:marTop w:val="0"/>
          <w:marBottom w:val="0"/>
          <w:divBdr>
            <w:top w:val="none" w:sz="0" w:space="0" w:color="auto"/>
            <w:left w:val="none" w:sz="0" w:space="0" w:color="auto"/>
            <w:bottom w:val="none" w:sz="0" w:space="0" w:color="auto"/>
            <w:right w:val="none" w:sz="0" w:space="0" w:color="auto"/>
          </w:divBdr>
        </w:div>
        <w:div w:id="1608195650">
          <w:marLeft w:val="480"/>
          <w:marRight w:val="0"/>
          <w:marTop w:val="0"/>
          <w:marBottom w:val="0"/>
          <w:divBdr>
            <w:top w:val="none" w:sz="0" w:space="0" w:color="auto"/>
            <w:left w:val="none" w:sz="0" w:space="0" w:color="auto"/>
            <w:bottom w:val="none" w:sz="0" w:space="0" w:color="auto"/>
            <w:right w:val="none" w:sz="0" w:space="0" w:color="auto"/>
          </w:divBdr>
        </w:div>
        <w:div w:id="1487433864">
          <w:marLeft w:val="480"/>
          <w:marRight w:val="0"/>
          <w:marTop w:val="0"/>
          <w:marBottom w:val="0"/>
          <w:divBdr>
            <w:top w:val="none" w:sz="0" w:space="0" w:color="auto"/>
            <w:left w:val="none" w:sz="0" w:space="0" w:color="auto"/>
            <w:bottom w:val="none" w:sz="0" w:space="0" w:color="auto"/>
            <w:right w:val="none" w:sz="0" w:space="0" w:color="auto"/>
          </w:divBdr>
        </w:div>
        <w:div w:id="460729043">
          <w:marLeft w:val="480"/>
          <w:marRight w:val="0"/>
          <w:marTop w:val="0"/>
          <w:marBottom w:val="0"/>
          <w:divBdr>
            <w:top w:val="none" w:sz="0" w:space="0" w:color="auto"/>
            <w:left w:val="none" w:sz="0" w:space="0" w:color="auto"/>
            <w:bottom w:val="none" w:sz="0" w:space="0" w:color="auto"/>
            <w:right w:val="none" w:sz="0" w:space="0" w:color="auto"/>
          </w:divBdr>
        </w:div>
        <w:div w:id="941956507">
          <w:marLeft w:val="480"/>
          <w:marRight w:val="0"/>
          <w:marTop w:val="0"/>
          <w:marBottom w:val="0"/>
          <w:divBdr>
            <w:top w:val="none" w:sz="0" w:space="0" w:color="auto"/>
            <w:left w:val="none" w:sz="0" w:space="0" w:color="auto"/>
            <w:bottom w:val="none" w:sz="0" w:space="0" w:color="auto"/>
            <w:right w:val="none" w:sz="0" w:space="0" w:color="auto"/>
          </w:divBdr>
        </w:div>
        <w:div w:id="1527448185">
          <w:marLeft w:val="480"/>
          <w:marRight w:val="0"/>
          <w:marTop w:val="0"/>
          <w:marBottom w:val="0"/>
          <w:divBdr>
            <w:top w:val="none" w:sz="0" w:space="0" w:color="auto"/>
            <w:left w:val="none" w:sz="0" w:space="0" w:color="auto"/>
            <w:bottom w:val="none" w:sz="0" w:space="0" w:color="auto"/>
            <w:right w:val="none" w:sz="0" w:space="0" w:color="auto"/>
          </w:divBdr>
        </w:div>
        <w:div w:id="1991057699">
          <w:marLeft w:val="480"/>
          <w:marRight w:val="0"/>
          <w:marTop w:val="0"/>
          <w:marBottom w:val="0"/>
          <w:divBdr>
            <w:top w:val="none" w:sz="0" w:space="0" w:color="auto"/>
            <w:left w:val="none" w:sz="0" w:space="0" w:color="auto"/>
            <w:bottom w:val="none" w:sz="0" w:space="0" w:color="auto"/>
            <w:right w:val="none" w:sz="0" w:space="0" w:color="auto"/>
          </w:divBdr>
        </w:div>
        <w:div w:id="961427381">
          <w:marLeft w:val="480"/>
          <w:marRight w:val="0"/>
          <w:marTop w:val="0"/>
          <w:marBottom w:val="0"/>
          <w:divBdr>
            <w:top w:val="none" w:sz="0" w:space="0" w:color="auto"/>
            <w:left w:val="none" w:sz="0" w:space="0" w:color="auto"/>
            <w:bottom w:val="none" w:sz="0" w:space="0" w:color="auto"/>
            <w:right w:val="none" w:sz="0" w:space="0" w:color="auto"/>
          </w:divBdr>
        </w:div>
        <w:div w:id="2017264727">
          <w:marLeft w:val="480"/>
          <w:marRight w:val="0"/>
          <w:marTop w:val="0"/>
          <w:marBottom w:val="0"/>
          <w:divBdr>
            <w:top w:val="none" w:sz="0" w:space="0" w:color="auto"/>
            <w:left w:val="none" w:sz="0" w:space="0" w:color="auto"/>
            <w:bottom w:val="none" w:sz="0" w:space="0" w:color="auto"/>
            <w:right w:val="none" w:sz="0" w:space="0" w:color="auto"/>
          </w:divBdr>
        </w:div>
        <w:div w:id="856114790">
          <w:marLeft w:val="480"/>
          <w:marRight w:val="0"/>
          <w:marTop w:val="0"/>
          <w:marBottom w:val="0"/>
          <w:divBdr>
            <w:top w:val="none" w:sz="0" w:space="0" w:color="auto"/>
            <w:left w:val="none" w:sz="0" w:space="0" w:color="auto"/>
            <w:bottom w:val="none" w:sz="0" w:space="0" w:color="auto"/>
            <w:right w:val="none" w:sz="0" w:space="0" w:color="auto"/>
          </w:divBdr>
        </w:div>
        <w:div w:id="1049764163">
          <w:marLeft w:val="480"/>
          <w:marRight w:val="0"/>
          <w:marTop w:val="0"/>
          <w:marBottom w:val="0"/>
          <w:divBdr>
            <w:top w:val="none" w:sz="0" w:space="0" w:color="auto"/>
            <w:left w:val="none" w:sz="0" w:space="0" w:color="auto"/>
            <w:bottom w:val="none" w:sz="0" w:space="0" w:color="auto"/>
            <w:right w:val="none" w:sz="0" w:space="0" w:color="auto"/>
          </w:divBdr>
        </w:div>
        <w:div w:id="2125994805">
          <w:marLeft w:val="480"/>
          <w:marRight w:val="0"/>
          <w:marTop w:val="0"/>
          <w:marBottom w:val="0"/>
          <w:divBdr>
            <w:top w:val="none" w:sz="0" w:space="0" w:color="auto"/>
            <w:left w:val="none" w:sz="0" w:space="0" w:color="auto"/>
            <w:bottom w:val="none" w:sz="0" w:space="0" w:color="auto"/>
            <w:right w:val="none" w:sz="0" w:space="0" w:color="auto"/>
          </w:divBdr>
        </w:div>
        <w:div w:id="1753624197">
          <w:marLeft w:val="480"/>
          <w:marRight w:val="0"/>
          <w:marTop w:val="0"/>
          <w:marBottom w:val="0"/>
          <w:divBdr>
            <w:top w:val="none" w:sz="0" w:space="0" w:color="auto"/>
            <w:left w:val="none" w:sz="0" w:space="0" w:color="auto"/>
            <w:bottom w:val="none" w:sz="0" w:space="0" w:color="auto"/>
            <w:right w:val="none" w:sz="0" w:space="0" w:color="auto"/>
          </w:divBdr>
        </w:div>
        <w:div w:id="86923138">
          <w:marLeft w:val="480"/>
          <w:marRight w:val="0"/>
          <w:marTop w:val="0"/>
          <w:marBottom w:val="0"/>
          <w:divBdr>
            <w:top w:val="none" w:sz="0" w:space="0" w:color="auto"/>
            <w:left w:val="none" w:sz="0" w:space="0" w:color="auto"/>
            <w:bottom w:val="none" w:sz="0" w:space="0" w:color="auto"/>
            <w:right w:val="none" w:sz="0" w:space="0" w:color="auto"/>
          </w:divBdr>
        </w:div>
        <w:div w:id="806122330">
          <w:marLeft w:val="480"/>
          <w:marRight w:val="0"/>
          <w:marTop w:val="0"/>
          <w:marBottom w:val="0"/>
          <w:divBdr>
            <w:top w:val="none" w:sz="0" w:space="0" w:color="auto"/>
            <w:left w:val="none" w:sz="0" w:space="0" w:color="auto"/>
            <w:bottom w:val="none" w:sz="0" w:space="0" w:color="auto"/>
            <w:right w:val="none" w:sz="0" w:space="0" w:color="auto"/>
          </w:divBdr>
        </w:div>
        <w:div w:id="1606767391">
          <w:marLeft w:val="480"/>
          <w:marRight w:val="0"/>
          <w:marTop w:val="0"/>
          <w:marBottom w:val="0"/>
          <w:divBdr>
            <w:top w:val="none" w:sz="0" w:space="0" w:color="auto"/>
            <w:left w:val="none" w:sz="0" w:space="0" w:color="auto"/>
            <w:bottom w:val="none" w:sz="0" w:space="0" w:color="auto"/>
            <w:right w:val="none" w:sz="0" w:space="0" w:color="auto"/>
          </w:divBdr>
        </w:div>
        <w:div w:id="1955626712">
          <w:marLeft w:val="480"/>
          <w:marRight w:val="0"/>
          <w:marTop w:val="0"/>
          <w:marBottom w:val="0"/>
          <w:divBdr>
            <w:top w:val="none" w:sz="0" w:space="0" w:color="auto"/>
            <w:left w:val="none" w:sz="0" w:space="0" w:color="auto"/>
            <w:bottom w:val="none" w:sz="0" w:space="0" w:color="auto"/>
            <w:right w:val="none" w:sz="0" w:space="0" w:color="auto"/>
          </w:divBdr>
        </w:div>
        <w:div w:id="1305962114">
          <w:marLeft w:val="480"/>
          <w:marRight w:val="0"/>
          <w:marTop w:val="0"/>
          <w:marBottom w:val="0"/>
          <w:divBdr>
            <w:top w:val="none" w:sz="0" w:space="0" w:color="auto"/>
            <w:left w:val="none" w:sz="0" w:space="0" w:color="auto"/>
            <w:bottom w:val="none" w:sz="0" w:space="0" w:color="auto"/>
            <w:right w:val="none" w:sz="0" w:space="0" w:color="auto"/>
          </w:divBdr>
        </w:div>
        <w:div w:id="1788622122">
          <w:marLeft w:val="480"/>
          <w:marRight w:val="0"/>
          <w:marTop w:val="0"/>
          <w:marBottom w:val="0"/>
          <w:divBdr>
            <w:top w:val="none" w:sz="0" w:space="0" w:color="auto"/>
            <w:left w:val="none" w:sz="0" w:space="0" w:color="auto"/>
            <w:bottom w:val="none" w:sz="0" w:space="0" w:color="auto"/>
            <w:right w:val="none" w:sz="0" w:space="0" w:color="auto"/>
          </w:divBdr>
        </w:div>
        <w:div w:id="1879318172">
          <w:marLeft w:val="480"/>
          <w:marRight w:val="0"/>
          <w:marTop w:val="0"/>
          <w:marBottom w:val="0"/>
          <w:divBdr>
            <w:top w:val="none" w:sz="0" w:space="0" w:color="auto"/>
            <w:left w:val="none" w:sz="0" w:space="0" w:color="auto"/>
            <w:bottom w:val="none" w:sz="0" w:space="0" w:color="auto"/>
            <w:right w:val="none" w:sz="0" w:space="0" w:color="auto"/>
          </w:divBdr>
        </w:div>
        <w:div w:id="545337691">
          <w:marLeft w:val="480"/>
          <w:marRight w:val="0"/>
          <w:marTop w:val="0"/>
          <w:marBottom w:val="0"/>
          <w:divBdr>
            <w:top w:val="none" w:sz="0" w:space="0" w:color="auto"/>
            <w:left w:val="none" w:sz="0" w:space="0" w:color="auto"/>
            <w:bottom w:val="none" w:sz="0" w:space="0" w:color="auto"/>
            <w:right w:val="none" w:sz="0" w:space="0" w:color="auto"/>
          </w:divBdr>
        </w:div>
        <w:div w:id="1945110745">
          <w:marLeft w:val="480"/>
          <w:marRight w:val="0"/>
          <w:marTop w:val="0"/>
          <w:marBottom w:val="0"/>
          <w:divBdr>
            <w:top w:val="none" w:sz="0" w:space="0" w:color="auto"/>
            <w:left w:val="none" w:sz="0" w:space="0" w:color="auto"/>
            <w:bottom w:val="none" w:sz="0" w:space="0" w:color="auto"/>
            <w:right w:val="none" w:sz="0" w:space="0" w:color="auto"/>
          </w:divBdr>
        </w:div>
        <w:div w:id="1563366991">
          <w:marLeft w:val="480"/>
          <w:marRight w:val="0"/>
          <w:marTop w:val="0"/>
          <w:marBottom w:val="0"/>
          <w:divBdr>
            <w:top w:val="none" w:sz="0" w:space="0" w:color="auto"/>
            <w:left w:val="none" w:sz="0" w:space="0" w:color="auto"/>
            <w:bottom w:val="none" w:sz="0" w:space="0" w:color="auto"/>
            <w:right w:val="none" w:sz="0" w:space="0" w:color="auto"/>
          </w:divBdr>
        </w:div>
        <w:div w:id="1669671580">
          <w:marLeft w:val="480"/>
          <w:marRight w:val="0"/>
          <w:marTop w:val="0"/>
          <w:marBottom w:val="0"/>
          <w:divBdr>
            <w:top w:val="none" w:sz="0" w:space="0" w:color="auto"/>
            <w:left w:val="none" w:sz="0" w:space="0" w:color="auto"/>
            <w:bottom w:val="none" w:sz="0" w:space="0" w:color="auto"/>
            <w:right w:val="none" w:sz="0" w:space="0" w:color="auto"/>
          </w:divBdr>
        </w:div>
        <w:div w:id="1571499419">
          <w:marLeft w:val="480"/>
          <w:marRight w:val="0"/>
          <w:marTop w:val="0"/>
          <w:marBottom w:val="0"/>
          <w:divBdr>
            <w:top w:val="none" w:sz="0" w:space="0" w:color="auto"/>
            <w:left w:val="none" w:sz="0" w:space="0" w:color="auto"/>
            <w:bottom w:val="none" w:sz="0" w:space="0" w:color="auto"/>
            <w:right w:val="none" w:sz="0" w:space="0" w:color="auto"/>
          </w:divBdr>
        </w:div>
        <w:div w:id="2049597041">
          <w:marLeft w:val="480"/>
          <w:marRight w:val="0"/>
          <w:marTop w:val="0"/>
          <w:marBottom w:val="0"/>
          <w:divBdr>
            <w:top w:val="none" w:sz="0" w:space="0" w:color="auto"/>
            <w:left w:val="none" w:sz="0" w:space="0" w:color="auto"/>
            <w:bottom w:val="none" w:sz="0" w:space="0" w:color="auto"/>
            <w:right w:val="none" w:sz="0" w:space="0" w:color="auto"/>
          </w:divBdr>
        </w:div>
        <w:div w:id="1285818101">
          <w:marLeft w:val="480"/>
          <w:marRight w:val="0"/>
          <w:marTop w:val="0"/>
          <w:marBottom w:val="0"/>
          <w:divBdr>
            <w:top w:val="none" w:sz="0" w:space="0" w:color="auto"/>
            <w:left w:val="none" w:sz="0" w:space="0" w:color="auto"/>
            <w:bottom w:val="none" w:sz="0" w:space="0" w:color="auto"/>
            <w:right w:val="none" w:sz="0" w:space="0" w:color="auto"/>
          </w:divBdr>
        </w:div>
        <w:div w:id="1463813560">
          <w:marLeft w:val="480"/>
          <w:marRight w:val="0"/>
          <w:marTop w:val="0"/>
          <w:marBottom w:val="0"/>
          <w:divBdr>
            <w:top w:val="none" w:sz="0" w:space="0" w:color="auto"/>
            <w:left w:val="none" w:sz="0" w:space="0" w:color="auto"/>
            <w:bottom w:val="none" w:sz="0" w:space="0" w:color="auto"/>
            <w:right w:val="none" w:sz="0" w:space="0" w:color="auto"/>
          </w:divBdr>
        </w:div>
        <w:div w:id="1826848544">
          <w:marLeft w:val="480"/>
          <w:marRight w:val="0"/>
          <w:marTop w:val="0"/>
          <w:marBottom w:val="0"/>
          <w:divBdr>
            <w:top w:val="none" w:sz="0" w:space="0" w:color="auto"/>
            <w:left w:val="none" w:sz="0" w:space="0" w:color="auto"/>
            <w:bottom w:val="none" w:sz="0" w:space="0" w:color="auto"/>
            <w:right w:val="none" w:sz="0" w:space="0" w:color="auto"/>
          </w:divBdr>
        </w:div>
        <w:div w:id="423037213">
          <w:marLeft w:val="480"/>
          <w:marRight w:val="0"/>
          <w:marTop w:val="0"/>
          <w:marBottom w:val="0"/>
          <w:divBdr>
            <w:top w:val="none" w:sz="0" w:space="0" w:color="auto"/>
            <w:left w:val="none" w:sz="0" w:space="0" w:color="auto"/>
            <w:bottom w:val="none" w:sz="0" w:space="0" w:color="auto"/>
            <w:right w:val="none" w:sz="0" w:space="0" w:color="auto"/>
          </w:divBdr>
        </w:div>
        <w:div w:id="32849391">
          <w:marLeft w:val="480"/>
          <w:marRight w:val="0"/>
          <w:marTop w:val="0"/>
          <w:marBottom w:val="0"/>
          <w:divBdr>
            <w:top w:val="none" w:sz="0" w:space="0" w:color="auto"/>
            <w:left w:val="none" w:sz="0" w:space="0" w:color="auto"/>
            <w:bottom w:val="none" w:sz="0" w:space="0" w:color="auto"/>
            <w:right w:val="none" w:sz="0" w:space="0" w:color="auto"/>
          </w:divBdr>
        </w:div>
        <w:div w:id="1629359108">
          <w:marLeft w:val="480"/>
          <w:marRight w:val="0"/>
          <w:marTop w:val="0"/>
          <w:marBottom w:val="0"/>
          <w:divBdr>
            <w:top w:val="none" w:sz="0" w:space="0" w:color="auto"/>
            <w:left w:val="none" w:sz="0" w:space="0" w:color="auto"/>
            <w:bottom w:val="none" w:sz="0" w:space="0" w:color="auto"/>
            <w:right w:val="none" w:sz="0" w:space="0" w:color="auto"/>
          </w:divBdr>
        </w:div>
        <w:div w:id="454100857">
          <w:marLeft w:val="480"/>
          <w:marRight w:val="0"/>
          <w:marTop w:val="0"/>
          <w:marBottom w:val="0"/>
          <w:divBdr>
            <w:top w:val="none" w:sz="0" w:space="0" w:color="auto"/>
            <w:left w:val="none" w:sz="0" w:space="0" w:color="auto"/>
            <w:bottom w:val="none" w:sz="0" w:space="0" w:color="auto"/>
            <w:right w:val="none" w:sz="0" w:space="0" w:color="auto"/>
          </w:divBdr>
        </w:div>
        <w:div w:id="49808308">
          <w:marLeft w:val="480"/>
          <w:marRight w:val="0"/>
          <w:marTop w:val="0"/>
          <w:marBottom w:val="0"/>
          <w:divBdr>
            <w:top w:val="none" w:sz="0" w:space="0" w:color="auto"/>
            <w:left w:val="none" w:sz="0" w:space="0" w:color="auto"/>
            <w:bottom w:val="none" w:sz="0" w:space="0" w:color="auto"/>
            <w:right w:val="none" w:sz="0" w:space="0" w:color="auto"/>
          </w:divBdr>
        </w:div>
        <w:div w:id="638190171">
          <w:marLeft w:val="480"/>
          <w:marRight w:val="0"/>
          <w:marTop w:val="0"/>
          <w:marBottom w:val="0"/>
          <w:divBdr>
            <w:top w:val="none" w:sz="0" w:space="0" w:color="auto"/>
            <w:left w:val="none" w:sz="0" w:space="0" w:color="auto"/>
            <w:bottom w:val="none" w:sz="0" w:space="0" w:color="auto"/>
            <w:right w:val="none" w:sz="0" w:space="0" w:color="auto"/>
          </w:divBdr>
        </w:div>
        <w:div w:id="623079524">
          <w:marLeft w:val="480"/>
          <w:marRight w:val="0"/>
          <w:marTop w:val="0"/>
          <w:marBottom w:val="0"/>
          <w:divBdr>
            <w:top w:val="none" w:sz="0" w:space="0" w:color="auto"/>
            <w:left w:val="none" w:sz="0" w:space="0" w:color="auto"/>
            <w:bottom w:val="none" w:sz="0" w:space="0" w:color="auto"/>
            <w:right w:val="none" w:sz="0" w:space="0" w:color="auto"/>
          </w:divBdr>
        </w:div>
        <w:div w:id="637229643">
          <w:marLeft w:val="480"/>
          <w:marRight w:val="0"/>
          <w:marTop w:val="0"/>
          <w:marBottom w:val="0"/>
          <w:divBdr>
            <w:top w:val="none" w:sz="0" w:space="0" w:color="auto"/>
            <w:left w:val="none" w:sz="0" w:space="0" w:color="auto"/>
            <w:bottom w:val="none" w:sz="0" w:space="0" w:color="auto"/>
            <w:right w:val="none" w:sz="0" w:space="0" w:color="auto"/>
          </w:divBdr>
        </w:div>
        <w:div w:id="603731022">
          <w:marLeft w:val="480"/>
          <w:marRight w:val="0"/>
          <w:marTop w:val="0"/>
          <w:marBottom w:val="0"/>
          <w:divBdr>
            <w:top w:val="none" w:sz="0" w:space="0" w:color="auto"/>
            <w:left w:val="none" w:sz="0" w:space="0" w:color="auto"/>
            <w:bottom w:val="none" w:sz="0" w:space="0" w:color="auto"/>
            <w:right w:val="none" w:sz="0" w:space="0" w:color="auto"/>
          </w:divBdr>
        </w:div>
        <w:div w:id="556668946">
          <w:marLeft w:val="480"/>
          <w:marRight w:val="0"/>
          <w:marTop w:val="0"/>
          <w:marBottom w:val="0"/>
          <w:divBdr>
            <w:top w:val="none" w:sz="0" w:space="0" w:color="auto"/>
            <w:left w:val="none" w:sz="0" w:space="0" w:color="auto"/>
            <w:bottom w:val="none" w:sz="0" w:space="0" w:color="auto"/>
            <w:right w:val="none" w:sz="0" w:space="0" w:color="auto"/>
          </w:divBdr>
        </w:div>
        <w:div w:id="1982152891">
          <w:marLeft w:val="480"/>
          <w:marRight w:val="0"/>
          <w:marTop w:val="0"/>
          <w:marBottom w:val="0"/>
          <w:divBdr>
            <w:top w:val="none" w:sz="0" w:space="0" w:color="auto"/>
            <w:left w:val="none" w:sz="0" w:space="0" w:color="auto"/>
            <w:bottom w:val="none" w:sz="0" w:space="0" w:color="auto"/>
            <w:right w:val="none" w:sz="0" w:space="0" w:color="auto"/>
          </w:divBdr>
        </w:div>
        <w:div w:id="793448433">
          <w:marLeft w:val="480"/>
          <w:marRight w:val="0"/>
          <w:marTop w:val="0"/>
          <w:marBottom w:val="0"/>
          <w:divBdr>
            <w:top w:val="none" w:sz="0" w:space="0" w:color="auto"/>
            <w:left w:val="none" w:sz="0" w:space="0" w:color="auto"/>
            <w:bottom w:val="none" w:sz="0" w:space="0" w:color="auto"/>
            <w:right w:val="none" w:sz="0" w:space="0" w:color="auto"/>
          </w:divBdr>
        </w:div>
        <w:div w:id="740951526">
          <w:marLeft w:val="480"/>
          <w:marRight w:val="0"/>
          <w:marTop w:val="0"/>
          <w:marBottom w:val="0"/>
          <w:divBdr>
            <w:top w:val="none" w:sz="0" w:space="0" w:color="auto"/>
            <w:left w:val="none" w:sz="0" w:space="0" w:color="auto"/>
            <w:bottom w:val="none" w:sz="0" w:space="0" w:color="auto"/>
            <w:right w:val="none" w:sz="0" w:space="0" w:color="auto"/>
          </w:divBdr>
        </w:div>
        <w:div w:id="906264064">
          <w:marLeft w:val="480"/>
          <w:marRight w:val="0"/>
          <w:marTop w:val="0"/>
          <w:marBottom w:val="0"/>
          <w:divBdr>
            <w:top w:val="none" w:sz="0" w:space="0" w:color="auto"/>
            <w:left w:val="none" w:sz="0" w:space="0" w:color="auto"/>
            <w:bottom w:val="none" w:sz="0" w:space="0" w:color="auto"/>
            <w:right w:val="none" w:sz="0" w:space="0" w:color="auto"/>
          </w:divBdr>
        </w:div>
        <w:div w:id="663433818">
          <w:marLeft w:val="480"/>
          <w:marRight w:val="0"/>
          <w:marTop w:val="0"/>
          <w:marBottom w:val="0"/>
          <w:divBdr>
            <w:top w:val="none" w:sz="0" w:space="0" w:color="auto"/>
            <w:left w:val="none" w:sz="0" w:space="0" w:color="auto"/>
            <w:bottom w:val="none" w:sz="0" w:space="0" w:color="auto"/>
            <w:right w:val="none" w:sz="0" w:space="0" w:color="auto"/>
          </w:divBdr>
        </w:div>
        <w:div w:id="1562403164">
          <w:marLeft w:val="480"/>
          <w:marRight w:val="0"/>
          <w:marTop w:val="0"/>
          <w:marBottom w:val="0"/>
          <w:divBdr>
            <w:top w:val="none" w:sz="0" w:space="0" w:color="auto"/>
            <w:left w:val="none" w:sz="0" w:space="0" w:color="auto"/>
            <w:bottom w:val="none" w:sz="0" w:space="0" w:color="auto"/>
            <w:right w:val="none" w:sz="0" w:space="0" w:color="auto"/>
          </w:divBdr>
        </w:div>
        <w:div w:id="793405525">
          <w:marLeft w:val="480"/>
          <w:marRight w:val="0"/>
          <w:marTop w:val="0"/>
          <w:marBottom w:val="0"/>
          <w:divBdr>
            <w:top w:val="none" w:sz="0" w:space="0" w:color="auto"/>
            <w:left w:val="none" w:sz="0" w:space="0" w:color="auto"/>
            <w:bottom w:val="none" w:sz="0" w:space="0" w:color="auto"/>
            <w:right w:val="none" w:sz="0" w:space="0" w:color="auto"/>
          </w:divBdr>
        </w:div>
        <w:div w:id="1800415227">
          <w:marLeft w:val="480"/>
          <w:marRight w:val="0"/>
          <w:marTop w:val="0"/>
          <w:marBottom w:val="0"/>
          <w:divBdr>
            <w:top w:val="none" w:sz="0" w:space="0" w:color="auto"/>
            <w:left w:val="none" w:sz="0" w:space="0" w:color="auto"/>
            <w:bottom w:val="none" w:sz="0" w:space="0" w:color="auto"/>
            <w:right w:val="none" w:sz="0" w:space="0" w:color="auto"/>
          </w:divBdr>
        </w:div>
        <w:div w:id="1833795199">
          <w:marLeft w:val="480"/>
          <w:marRight w:val="0"/>
          <w:marTop w:val="0"/>
          <w:marBottom w:val="0"/>
          <w:divBdr>
            <w:top w:val="none" w:sz="0" w:space="0" w:color="auto"/>
            <w:left w:val="none" w:sz="0" w:space="0" w:color="auto"/>
            <w:bottom w:val="none" w:sz="0" w:space="0" w:color="auto"/>
            <w:right w:val="none" w:sz="0" w:space="0" w:color="auto"/>
          </w:divBdr>
        </w:div>
        <w:div w:id="2006856425">
          <w:marLeft w:val="480"/>
          <w:marRight w:val="0"/>
          <w:marTop w:val="0"/>
          <w:marBottom w:val="0"/>
          <w:divBdr>
            <w:top w:val="none" w:sz="0" w:space="0" w:color="auto"/>
            <w:left w:val="none" w:sz="0" w:space="0" w:color="auto"/>
            <w:bottom w:val="none" w:sz="0" w:space="0" w:color="auto"/>
            <w:right w:val="none" w:sz="0" w:space="0" w:color="auto"/>
          </w:divBdr>
        </w:div>
        <w:div w:id="1087732037">
          <w:marLeft w:val="480"/>
          <w:marRight w:val="0"/>
          <w:marTop w:val="0"/>
          <w:marBottom w:val="0"/>
          <w:divBdr>
            <w:top w:val="none" w:sz="0" w:space="0" w:color="auto"/>
            <w:left w:val="none" w:sz="0" w:space="0" w:color="auto"/>
            <w:bottom w:val="none" w:sz="0" w:space="0" w:color="auto"/>
            <w:right w:val="none" w:sz="0" w:space="0" w:color="auto"/>
          </w:divBdr>
        </w:div>
        <w:div w:id="1969509954">
          <w:marLeft w:val="480"/>
          <w:marRight w:val="0"/>
          <w:marTop w:val="0"/>
          <w:marBottom w:val="0"/>
          <w:divBdr>
            <w:top w:val="none" w:sz="0" w:space="0" w:color="auto"/>
            <w:left w:val="none" w:sz="0" w:space="0" w:color="auto"/>
            <w:bottom w:val="none" w:sz="0" w:space="0" w:color="auto"/>
            <w:right w:val="none" w:sz="0" w:space="0" w:color="auto"/>
          </w:divBdr>
        </w:div>
        <w:div w:id="699088787">
          <w:marLeft w:val="480"/>
          <w:marRight w:val="0"/>
          <w:marTop w:val="0"/>
          <w:marBottom w:val="0"/>
          <w:divBdr>
            <w:top w:val="none" w:sz="0" w:space="0" w:color="auto"/>
            <w:left w:val="none" w:sz="0" w:space="0" w:color="auto"/>
            <w:bottom w:val="none" w:sz="0" w:space="0" w:color="auto"/>
            <w:right w:val="none" w:sz="0" w:space="0" w:color="auto"/>
          </w:divBdr>
        </w:div>
        <w:div w:id="2037778475">
          <w:marLeft w:val="480"/>
          <w:marRight w:val="0"/>
          <w:marTop w:val="0"/>
          <w:marBottom w:val="0"/>
          <w:divBdr>
            <w:top w:val="none" w:sz="0" w:space="0" w:color="auto"/>
            <w:left w:val="none" w:sz="0" w:space="0" w:color="auto"/>
            <w:bottom w:val="none" w:sz="0" w:space="0" w:color="auto"/>
            <w:right w:val="none" w:sz="0" w:space="0" w:color="auto"/>
          </w:divBdr>
        </w:div>
        <w:div w:id="934703995">
          <w:marLeft w:val="480"/>
          <w:marRight w:val="0"/>
          <w:marTop w:val="0"/>
          <w:marBottom w:val="0"/>
          <w:divBdr>
            <w:top w:val="none" w:sz="0" w:space="0" w:color="auto"/>
            <w:left w:val="none" w:sz="0" w:space="0" w:color="auto"/>
            <w:bottom w:val="none" w:sz="0" w:space="0" w:color="auto"/>
            <w:right w:val="none" w:sz="0" w:space="0" w:color="auto"/>
          </w:divBdr>
        </w:div>
        <w:div w:id="974605975">
          <w:marLeft w:val="480"/>
          <w:marRight w:val="0"/>
          <w:marTop w:val="0"/>
          <w:marBottom w:val="0"/>
          <w:divBdr>
            <w:top w:val="none" w:sz="0" w:space="0" w:color="auto"/>
            <w:left w:val="none" w:sz="0" w:space="0" w:color="auto"/>
            <w:bottom w:val="none" w:sz="0" w:space="0" w:color="auto"/>
            <w:right w:val="none" w:sz="0" w:space="0" w:color="auto"/>
          </w:divBdr>
        </w:div>
        <w:div w:id="589193427">
          <w:marLeft w:val="480"/>
          <w:marRight w:val="0"/>
          <w:marTop w:val="0"/>
          <w:marBottom w:val="0"/>
          <w:divBdr>
            <w:top w:val="none" w:sz="0" w:space="0" w:color="auto"/>
            <w:left w:val="none" w:sz="0" w:space="0" w:color="auto"/>
            <w:bottom w:val="none" w:sz="0" w:space="0" w:color="auto"/>
            <w:right w:val="none" w:sz="0" w:space="0" w:color="auto"/>
          </w:divBdr>
        </w:div>
        <w:div w:id="875973160">
          <w:marLeft w:val="480"/>
          <w:marRight w:val="0"/>
          <w:marTop w:val="0"/>
          <w:marBottom w:val="0"/>
          <w:divBdr>
            <w:top w:val="none" w:sz="0" w:space="0" w:color="auto"/>
            <w:left w:val="none" w:sz="0" w:space="0" w:color="auto"/>
            <w:bottom w:val="none" w:sz="0" w:space="0" w:color="auto"/>
            <w:right w:val="none" w:sz="0" w:space="0" w:color="auto"/>
          </w:divBdr>
        </w:div>
        <w:div w:id="1865631128">
          <w:marLeft w:val="480"/>
          <w:marRight w:val="0"/>
          <w:marTop w:val="0"/>
          <w:marBottom w:val="0"/>
          <w:divBdr>
            <w:top w:val="none" w:sz="0" w:space="0" w:color="auto"/>
            <w:left w:val="none" w:sz="0" w:space="0" w:color="auto"/>
            <w:bottom w:val="none" w:sz="0" w:space="0" w:color="auto"/>
            <w:right w:val="none" w:sz="0" w:space="0" w:color="auto"/>
          </w:divBdr>
        </w:div>
        <w:div w:id="268855662">
          <w:marLeft w:val="480"/>
          <w:marRight w:val="0"/>
          <w:marTop w:val="0"/>
          <w:marBottom w:val="0"/>
          <w:divBdr>
            <w:top w:val="none" w:sz="0" w:space="0" w:color="auto"/>
            <w:left w:val="none" w:sz="0" w:space="0" w:color="auto"/>
            <w:bottom w:val="none" w:sz="0" w:space="0" w:color="auto"/>
            <w:right w:val="none" w:sz="0" w:space="0" w:color="auto"/>
          </w:divBdr>
        </w:div>
        <w:div w:id="1046183126">
          <w:marLeft w:val="480"/>
          <w:marRight w:val="0"/>
          <w:marTop w:val="0"/>
          <w:marBottom w:val="0"/>
          <w:divBdr>
            <w:top w:val="none" w:sz="0" w:space="0" w:color="auto"/>
            <w:left w:val="none" w:sz="0" w:space="0" w:color="auto"/>
            <w:bottom w:val="none" w:sz="0" w:space="0" w:color="auto"/>
            <w:right w:val="none" w:sz="0" w:space="0" w:color="auto"/>
          </w:divBdr>
        </w:div>
      </w:divsChild>
    </w:div>
    <w:div w:id="1046297067">
      <w:marLeft w:val="480"/>
      <w:marRight w:val="0"/>
      <w:marTop w:val="0"/>
      <w:marBottom w:val="0"/>
      <w:divBdr>
        <w:top w:val="none" w:sz="0" w:space="0" w:color="auto"/>
        <w:left w:val="none" w:sz="0" w:space="0" w:color="auto"/>
        <w:bottom w:val="none" w:sz="0" w:space="0" w:color="auto"/>
        <w:right w:val="none" w:sz="0" w:space="0" w:color="auto"/>
      </w:divBdr>
    </w:div>
    <w:div w:id="1046637589">
      <w:bodyDiv w:val="1"/>
      <w:marLeft w:val="0"/>
      <w:marRight w:val="0"/>
      <w:marTop w:val="0"/>
      <w:marBottom w:val="0"/>
      <w:divBdr>
        <w:top w:val="none" w:sz="0" w:space="0" w:color="auto"/>
        <w:left w:val="none" w:sz="0" w:space="0" w:color="auto"/>
        <w:bottom w:val="none" w:sz="0" w:space="0" w:color="auto"/>
        <w:right w:val="none" w:sz="0" w:space="0" w:color="auto"/>
      </w:divBdr>
    </w:div>
    <w:div w:id="1046684266">
      <w:bodyDiv w:val="1"/>
      <w:marLeft w:val="0"/>
      <w:marRight w:val="0"/>
      <w:marTop w:val="0"/>
      <w:marBottom w:val="0"/>
      <w:divBdr>
        <w:top w:val="none" w:sz="0" w:space="0" w:color="auto"/>
        <w:left w:val="none" w:sz="0" w:space="0" w:color="auto"/>
        <w:bottom w:val="none" w:sz="0" w:space="0" w:color="auto"/>
        <w:right w:val="none" w:sz="0" w:space="0" w:color="auto"/>
      </w:divBdr>
    </w:div>
    <w:div w:id="1046756640">
      <w:marLeft w:val="480"/>
      <w:marRight w:val="0"/>
      <w:marTop w:val="0"/>
      <w:marBottom w:val="0"/>
      <w:divBdr>
        <w:top w:val="none" w:sz="0" w:space="0" w:color="auto"/>
        <w:left w:val="none" w:sz="0" w:space="0" w:color="auto"/>
        <w:bottom w:val="none" w:sz="0" w:space="0" w:color="auto"/>
        <w:right w:val="none" w:sz="0" w:space="0" w:color="auto"/>
      </w:divBdr>
    </w:div>
    <w:div w:id="1047414550">
      <w:marLeft w:val="480"/>
      <w:marRight w:val="0"/>
      <w:marTop w:val="0"/>
      <w:marBottom w:val="0"/>
      <w:divBdr>
        <w:top w:val="none" w:sz="0" w:space="0" w:color="auto"/>
        <w:left w:val="none" w:sz="0" w:space="0" w:color="auto"/>
        <w:bottom w:val="none" w:sz="0" w:space="0" w:color="auto"/>
        <w:right w:val="none" w:sz="0" w:space="0" w:color="auto"/>
      </w:divBdr>
    </w:div>
    <w:div w:id="1047415571">
      <w:bodyDiv w:val="1"/>
      <w:marLeft w:val="0"/>
      <w:marRight w:val="0"/>
      <w:marTop w:val="0"/>
      <w:marBottom w:val="0"/>
      <w:divBdr>
        <w:top w:val="none" w:sz="0" w:space="0" w:color="auto"/>
        <w:left w:val="none" w:sz="0" w:space="0" w:color="auto"/>
        <w:bottom w:val="none" w:sz="0" w:space="0" w:color="auto"/>
        <w:right w:val="none" w:sz="0" w:space="0" w:color="auto"/>
      </w:divBdr>
    </w:div>
    <w:div w:id="1047683343">
      <w:marLeft w:val="480"/>
      <w:marRight w:val="0"/>
      <w:marTop w:val="0"/>
      <w:marBottom w:val="0"/>
      <w:divBdr>
        <w:top w:val="none" w:sz="0" w:space="0" w:color="auto"/>
        <w:left w:val="none" w:sz="0" w:space="0" w:color="auto"/>
        <w:bottom w:val="none" w:sz="0" w:space="0" w:color="auto"/>
        <w:right w:val="none" w:sz="0" w:space="0" w:color="auto"/>
      </w:divBdr>
    </w:div>
    <w:div w:id="1047803430">
      <w:bodyDiv w:val="1"/>
      <w:marLeft w:val="0"/>
      <w:marRight w:val="0"/>
      <w:marTop w:val="0"/>
      <w:marBottom w:val="0"/>
      <w:divBdr>
        <w:top w:val="none" w:sz="0" w:space="0" w:color="auto"/>
        <w:left w:val="none" w:sz="0" w:space="0" w:color="auto"/>
        <w:bottom w:val="none" w:sz="0" w:space="0" w:color="auto"/>
        <w:right w:val="none" w:sz="0" w:space="0" w:color="auto"/>
      </w:divBdr>
    </w:div>
    <w:div w:id="1047995150">
      <w:marLeft w:val="480"/>
      <w:marRight w:val="0"/>
      <w:marTop w:val="0"/>
      <w:marBottom w:val="0"/>
      <w:divBdr>
        <w:top w:val="none" w:sz="0" w:space="0" w:color="auto"/>
        <w:left w:val="none" w:sz="0" w:space="0" w:color="auto"/>
        <w:bottom w:val="none" w:sz="0" w:space="0" w:color="auto"/>
        <w:right w:val="none" w:sz="0" w:space="0" w:color="auto"/>
      </w:divBdr>
    </w:div>
    <w:div w:id="1048844731">
      <w:marLeft w:val="480"/>
      <w:marRight w:val="0"/>
      <w:marTop w:val="0"/>
      <w:marBottom w:val="0"/>
      <w:divBdr>
        <w:top w:val="none" w:sz="0" w:space="0" w:color="auto"/>
        <w:left w:val="none" w:sz="0" w:space="0" w:color="auto"/>
        <w:bottom w:val="none" w:sz="0" w:space="0" w:color="auto"/>
        <w:right w:val="none" w:sz="0" w:space="0" w:color="auto"/>
      </w:divBdr>
    </w:div>
    <w:div w:id="1048989174">
      <w:marLeft w:val="480"/>
      <w:marRight w:val="0"/>
      <w:marTop w:val="0"/>
      <w:marBottom w:val="0"/>
      <w:divBdr>
        <w:top w:val="none" w:sz="0" w:space="0" w:color="auto"/>
        <w:left w:val="none" w:sz="0" w:space="0" w:color="auto"/>
        <w:bottom w:val="none" w:sz="0" w:space="0" w:color="auto"/>
        <w:right w:val="none" w:sz="0" w:space="0" w:color="auto"/>
      </w:divBdr>
    </w:div>
    <w:div w:id="1049571436">
      <w:marLeft w:val="480"/>
      <w:marRight w:val="0"/>
      <w:marTop w:val="0"/>
      <w:marBottom w:val="0"/>
      <w:divBdr>
        <w:top w:val="none" w:sz="0" w:space="0" w:color="auto"/>
        <w:left w:val="none" w:sz="0" w:space="0" w:color="auto"/>
        <w:bottom w:val="none" w:sz="0" w:space="0" w:color="auto"/>
        <w:right w:val="none" w:sz="0" w:space="0" w:color="auto"/>
      </w:divBdr>
    </w:div>
    <w:div w:id="1049693689">
      <w:bodyDiv w:val="1"/>
      <w:marLeft w:val="0"/>
      <w:marRight w:val="0"/>
      <w:marTop w:val="0"/>
      <w:marBottom w:val="0"/>
      <w:divBdr>
        <w:top w:val="none" w:sz="0" w:space="0" w:color="auto"/>
        <w:left w:val="none" w:sz="0" w:space="0" w:color="auto"/>
        <w:bottom w:val="none" w:sz="0" w:space="0" w:color="auto"/>
        <w:right w:val="none" w:sz="0" w:space="0" w:color="auto"/>
      </w:divBdr>
    </w:div>
    <w:div w:id="1049955583">
      <w:marLeft w:val="480"/>
      <w:marRight w:val="0"/>
      <w:marTop w:val="0"/>
      <w:marBottom w:val="0"/>
      <w:divBdr>
        <w:top w:val="none" w:sz="0" w:space="0" w:color="auto"/>
        <w:left w:val="none" w:sz="0" w:space="0" w:color="auto"/>
        <w:bottom w:val="none" w:sz="0" w:space="0" w:color="auto"/>
        <w:right w:val="none" w:sz="0" w:space="0" w:color="auto"/>
      </w:divBdr>
    </w:div>
    <w:div w:id="1050224661">
      <w:marLeft w:val="480"/>
      <w:marRight w:val="0"/>
      <w:marTop w:val="0"/>
      <w:marBottom w:val="0"/>
      <w:divBdr>
        <w:top w:val="none" w:sz="0" w:space="0" w:color="auto"/>
        <w:left w:val="none" w:sz="0" w:space="0" w:color="auto"/>
        <w:bottom w:val="none" w:sz="0" w:space="0" w:color="auto"/>
        <w:right w:val="none" w:sz="0" w:space="0" w:color="auto"/>
      </w:divBdr>
    </w:div>
    <w:div w:id="1050224974">
      <w:marLeft w:val="480"/>
      <w:marRight w:val="0"/>
      <w:marTop w:val="0"/>
      <w:marBottom w:val="0"/>
      <w:divBdr>
        <w:top w:val="none" w:sz="0" w:space="0" w:color="auto"/>
        <w:left w:val="none" w:sz="0" w:space="0" w:color="auto"/>
        <w:bottom w:val="none" w:sz="0" w:space="0" w:color="auto"/>
        <w:right w:val="none" w:sz="0" w:space="0" w:color="auto"/>
      </w:divBdr>
    </w:div>
    <w:div w:id="1050570787">
      <w:bodyDiv w:val="1"/>
      <w:marLeft w:val="0"/>
      <w:marRight w:val="0"/>
      <w:marTop w:val="0"/>
      <w:marBottom w:val="0"/>
      <w:divBdr>
        <w:top w:val="none" w:sz="0" w:space="0" w:color="auto"/>
        <w:left w:val="none" w:sz="0" w:space="0" w:color="auto"/>
        <w:bottom w:val="none" w:sz="0" w:space="0" w:color="auto"/>
        <w:right w:val="none" w:sz="0" w:space="0" w:color="auto"/>
      </w:divBdr>
    </w:div>
    <w:div w:id="1050618591">
      <w:bodyDiv w:val="1"/>
      <w:marLeft w:val="0"/>
      <w:marRight w:val="0"/>
      <w:marTop w:val="0"/>
      <w:marBottom w:val="0"/>
      <w:divBdr>
        <w:top w:val="none" w:sz="0" w:space="0" w:color="auto"/>
        <w:left w:val="none" w:sz="0" w:space="0" w:color="auto"/>
        <w:bottom w:val="none" w:sz="0" w:space="0" w:color="auto"/>
        <w:right w:val="none" w:sz="0" w:space="0" w:color="auto"/>
      </w:divBdr>
    </w:div>
    <w:div w:id="1050836141">
      <w:bodyDiv w:val="1"/>
      <w:marLeft w:val="0"/>
      <w:marRight w:val="0"/>
      <w:marTop w:val="0"/>
      <w:marBottom w:val="0"/>
      <w:divBdr>
        <w:top w:val="none" w:sz="0" w:space="0" w:color="auto"/>
        <w:left w:val="none" w:sz="0" w:space="0" w:color="auto"/>
        <w:bottom w:val="none" w:sz="0" w:space="0" w:color="auto"/>
        <w:right w:val="none" w:sz="0" w:space="0" w:color="auto"/>
      </w:divBdr>
    </w:div>
    <w:div w:id="1050882302">
      <w:bodyDiv w:val="1"/>
      <w:marLeft w:val="0"/>
      <w:marRight w:val="0"/>
      <w:marTop w:val="0"/>
      <w:marBottom w:val="0"/>
      <w:divBdr>
        <w:top w:val="none" w:sz="0" w:space="0" w:color="auto"/>
        <w:left w:val="none" w:sz="0" w:space="0" w:color="auto"/>
        <w:bottom w:val="none" w:sz="0" w:space="0" w:color="auto"/>
        <w:right w:val="none" w:sz="0" w:space="0" w:color="auto"/>
      </w:divBdr>
    </w:div>
    <w:div w:id="1051152514">
      <w:marLeft w:val="480"/>
      <w:marRight w:val="0"/>
      <w:marTop w:val="0"/>
      <w:marBottom w:val="0"/>
      <w:divBdr>
        <w:top w:val="none" w:sz="0" w:space="0" w:color="auto"/>
        <w:left w:val="none" w:sz="0" w:space="0" w:color="auto"/>
        <w:bottom w:val="none" w:sz="0" w:space="0" w:color="auto"/>
        <w:right w:val="none" w:sz="0" w:space="0" w:color="auto"/>
      </w:divBdr>
    </w:div>
    <w:div w:id="1051879975">
      <w:marLeft w:val="480"/>
      <w:marRight w:val="0"/>
      <w:marTop w:val="0"/>
      <w:marBottom w:val="0"/>
      <w:divBdr>
        <w:top w:val="none" w:sz="0" w:space="0" w:color="auto"/>
        <w:left w:val="none" w:sz="0" w:space="0" w:color="auto"/>
        <w:bottom w:val="none" w:sz="0" w:space="0" w:color="auto"/>
        <w:right w:val="none" w:sz="0" w:space="0" w:color="auto"/>
      </w:divBdr>
    </w:div>
    <w:div w:id="1052191853">
      <w:marLeft w:val="480"/>
      <w:marRight w:val="0"/>
      <w:marTop w:val="0"/>
      <w:marBottom w:val="0"/>
      <w:divBdr>
        <w:top w:val="none" w:sz="0" w:space="0" w:color="auto"/>
        <w:left w:val="none" w:sz="0" w:space="0" w:color="auto"/>
        <w:bottom w:val="none" w:sz="0" w:space="0" w:color="auto"/>
        <w:right w:val="none" w:sz="0" w:space="0" w:color="auto"/>
      </w:divBdr>
    </w:div>
    <w:div w:id="1052654630">
      <w:marLeft w:val="480"/>
      <w:marRight w:val="0"/>
      <w:marTop w:val="0"/>
      <w:marBottom w:val="0"/>
      <w:divBdr>
        <w:top w:val="none" w:sz="0" w:space="0" w:color="auto"/>
        <w:left w:val="none" w:sz="0" w:space="0" w:color="auto"/>
        <w:bottom w:val="none" w:sz="0" w:space="0" w:color="auto"/>
        <w:right w:val="none" w:sz="0" w:space="0" w:color="auto"/>
      </w:divBdr>
    </w:div>
    <w:div w:id="1052732266">
      <w:marLeft w:val="480"/>
      <w:marRight w:val="0"/>
      <w:marTop w:val="0"/>
      <w:marBottom w:val="0"/>
      <w:divBdr>
        <w:top w:val="none" w:sz="0" w:space="0" w:color="auto"/>
        <w:left w:val="none" w:sz="0" w:space="0" w:color="auto"/>
        <w:bottom w:val="none" w:sz="0" w:space="0" w:color="auto"/>
        <w:right w:val="none" w:sz="0" w:space="0" w:color="auto"/>
      </w:divBdr>
    </w:div>
    <w:div w:id="1052771562">
      <w:marLeft w:val="480"/>
      <w:marRight w:val="0"/>
      <w:marTop w:val="0"/>
      <w:marBottom w:val="0"/>
      <w:divBdr>
        <w:top w:val="none" w:sz="0" w:space="0" w:color="auto"/>
        <w:left w:val="none" w:sz="0" w:space="0" w:color="auto"/>
        <w:bottom w:val="none" w:sz="0" w:space="0" w:color="auto"/>
        <w:right w:val="none" w:sz="0" w:space="0" w:color="auto"/>
      </w:divBdr>
    </w:div>
    <w:div w:id="1054353651">
      <w:bodyDiv w:val="1"/>
      <w:marLeft w:val="0"/>
      <w:marRight w:val="0"/>
      <w:marTop w:val="0"/>
      <w:marBottom w:val="0"/>
      <w:divBdr>
        <w:top w:val="none" w:sz="0" w:space="0" w:color="auto"/>
        <w:left w:val="none" w:sz="0" w:space="0" w:color="auto"/>
        <w:bottom w:val="none" w:sz="0" w:space="0" w:color="auto"/>
        <w:right w:val="none" w:sz="0" w:space="0" w:color="auto"/>
      </w:divBdr>
    </w:div>
    <w:div w:id="1054965323">
      <w:marLeft w:val="480"/>
      <w:marRight w:val="0"/>
      <w:marTop w:val="0"/>
      <w:marBottom w:val="0"/>
      <w:divBdr>
        <w:top w:val="none" w:sz="0" w:space="0" w:color="auto"/>
        <w:left w:val="none" w:sz="0" w:space="0" w:color="auto"/>
        <w:bottom w:val="none" w:sz="0" w:space="0" w:color="auto"/>
        <w:right w:val="none" w:sz="0" w:space="0" w:color="auto"/>
      </w:divBdr>
    </w:div>
    <w:div w:id="1055157752">
      <w:marLeft w:val="480"/>
      <w:marRight w:val="0"/>
      <w:marTop w:val="0"/>
      <w:marBottom w:val="0"/>
      <w:divBdr>
        <w:top w:val="none" w:sz="0" w:space="0" w:color="auto"/>
        <w:left w:val="none" w:sz="0" w:space="0" w:color="auto"/>
        <w:bottom w:val="none" w:sz="0" w:space="0" w:color="auto"/>
        <w:right w:val="none" w:sz="0" w:space="0" w:color="auto"/>
      </w:divBdr>
    </w:div>
    <w:div w:id="1055398230">
      <w:bodyDiv w:val="1"/>
      <w:marLeft w:val="0"/>
      <w:marRight w:val="0"/>
      <w:marTop w:val="0"/>
      <w:marBottom w:val="0"/>
      <w:divBdr>
        <w:top w:val="none" w:sz="0" w:space="0" w:color="auto"/>
        <w:left w:val="none" w:sz="0" w:space="0" w:color="auto"/>
        <w:bottom w:val="none" w:sz="0" w:space="0" w:color="auto"/>
        <w:right w:val="none" w:sz="0" w:space="0" w:color="auto"/>
      </w:divBdr>
    </w:div>
    <w:div w:id="1055660355">
      <w:marLeft w:val="480"/>
      <w:marRight w:val="0"/>
      <w:marTop w:val="0"/>
      <w:marBottom w:val="0"/>
      <w:divBdr>
        <w:top w:val="none" w:sz="0" w:space="0" w:color="auto"/>
        <w:left w:val="none" w:sz="0" w:space="0" w:color="auto"/>
        <w:bottom w:val="none" w:sz="0" w:space="0" w:color="auto"/>
        <w:right w:val="none" w:sz="0" w:space="0" w:color="auto"/>
      </w:divBdr>
    </w:div>
    <w:div w:id="1056314610">
      <w:marLeft w:val="480"/>
      <w:marRight w:val="0"/>
      <w:marTop w:val="0"/>
      <w:marBottom w:val="0"/>
      <w:divBdr>
        <w:top w:val="none" w:sz="0" w:space="0" w:color="auto"/>
        <w:left w:val="none" w:sz="0" w:space="0" w:color="auto"/>
        <w:bottom w:val="none" w:sz="0" w:space="0" w:color="auto"/>
        <w:right w:val="none" w:sz="0" w:space="0" w:color="auto"/>
      </w:divBdr>
    </w:div>
    <w:div w:id="1056471159">
      <w:marLeft w:val="480"/>
      <w:marRight w:val="0"/>
      <w:marTop w:val="0"/>
      <w:marBottom w:val="0"/>
      <w:divBdr>
        <w:top w:val="none" w:sz="0" w:space="0" w:color="auto"/>
        <w:left w:val="none" w:sz="0" w:space="0" w:color="auto"/>
        <w:bottom w:val="none" w:sz="0" w:space="0" w:color="auto"/>
        <w:right w:val="none" w:sz="0" w:space="0" w:color="auto"/>
      </w:divBdr>
    </w:div>
    <w:div w:id="1056585815">
      <w:marLeft w:val="480"/>
      <w:marRight w:val="0"/>
      <w:marTop w:val="0"/>
      <w:marBottom w:val="0"/>
      <w:divBdr>
        <w:top w:val="none" w:sz="0" w:space="0" w:color="auto"/>
        <w:left w:val="none" w:sz="0" w:space="0" w:color="auto"/>
        <w:bottom w:val="none" w:sz="0" w:space="0" w:color="auto"/>
        <w:right w:val="none" w:sz="0" w:space="0" w:color="auto"/>
      </w:divBdr>
    </w:div>
    <w:div w:id="1056930111">
      <w:marLeft w:val="480"/>
      <w:marRight w:val="0"/>
      <w:marTop w:val="0"/>
      <w:marBottom w:val="0"/>
      <w:divBdr>
        <w:top w:val="none" w:sz="0" w:space="0" w:color="auto"/>
        <w:left w:val="none" w:sz="0" w:space="0" w:color="auto"/>
        <w:bottom w:val="none" w:sz="0" w:space="0" w:color="auto"/>
        <w:right w:val="none" w:sz="0" w:space="0" w:color="auto"/>
      </w:divBdr>
    </w:div>
    <w:div w:id="1056970054">
      <w:marLeft w:val="480"/>
      <w:marRight w:val="0"/>
      <w:marTop w:val="0"/>
      <w:marBottom w:val="0"/>
      <w:divBdr>
        <w:top w:val="none" w:sz="0" w:space="0" w:color="auto"/>
        <w:left w:val="none" w:sz="0" w:space="0" w:color="auto"/>
        <w:bottom w:val="none" w:sz="0" w:space="0" w:color="auto"/>
        <w:right w:val="none" w:sz="0" w:space="0" w:color="auto"/>
      </w:divBdr>
    </w:div>
    <w:div w:id="1057583510">
      <w:marLeft w:val="480"/>
      <w:marRight w:val="0"/>
      <w:marTop w:val="0"/>
      <w:marBottom w:val="0"/>
      <w:divBdr>
        <w:top w:val="none" w:sz="0" w:space="0" w:color="auto"/>
        <w:left w:val="none" w:sz="0" w:space="0" w:color="auto"/>
        <w:bottom w:val="none" w:sz="0" w:space="0" w:color="auto"/>
        <w:right w:val="none" w:sz="0" w:space="0" w:color="auto"/>
      </w:divBdr>
    </w:div>
    <w:div w:id="1057894769">
      <w:marLeft w:val="480"/>
      <w:marRight w:val="0"/>
      <w:marTop w:val="0"/>
      <w:marBottom w:val="0"/>
      <w:divBdr>
        <w:top w:val="none" w:sz="0" w:space="0" w:color="auto"/>
        <w:left w:val="none" w:sz="0" w:space="0" w:color="auto"/>
        <w:bottom w:val="none" w:sz="0" w:space="0" w:color="auto"/>
        <w:right w:val="none" w:sz="0" w:space="0" w:color="auto"/>
      </w:divBdr>
    </w:div>
    <w:div w:id="1058014489">
      <w:marLeft w:val="480"/>
      <w:marRight w:val="0"/>
      <w:marTop w:val="0"/>
      <w:marBottom w:val="0"/>
      <w:divBdr>
        <w:top w:val="none" w:sz="0" w:space="0" w:color="auto"/>
        <w:left w:val="none" w:sz="0" w:space="0" w:color="auto"/>
        <w:bottom w:val="none" w:sz="0" w:space="0" w:color="auto"/>
        <w:right w:val="none" w:sz="0" w:space="0" w:color="auto"/>
      </w:divBdr>
    </w:div>
    <w:div w:id="1058865567">
      <w:marLeft w:val="480"/>
      <w:marRight w:val="0"/>
      <w:marTop w:val="0"/>
      <w:marBottom w:val="0"/>
      <w:divBdr>
        <w:top w:val="none" w:sz="0" w:space="0" w:color="auto"/>
        <w:left w:val="none" w:sz="0" w:space="0" w:color="auto"/>
        <w:bottom w:val="none" w:sz="0" w:space="0" w:color="auto"/>
        <w:right w:val="none" w:sz="0" w:space="0" w:color="auto"/>
      </w:divBdr>
    </w:div>
    <w:div w:id="1058938138">
      <w:marLeft w:val="480"/>
      <w:marRight w:val="0"/>
      <w:marTop w:val="0"/>
      <w:marBottom w:val="0"/>
      <w:divBdr>
        <w:top w:val="none" w:sz="0" w:space="0" w:color="auto"/>
        <w:left w:val="none" w:sz="0" w:space="0" w:color="auto"/>
        <w:bottom w:val="none" w:sz="0" w:space="0" w:color="auto"/>
        <w:right w:val="none" w:sz="0" w:space="0" w:color="auto"/>
      </w:divBdr>
    </w:div>
    <w:div w:id="1059210589">
      <w:marLeft w:val="480"/>
      <w:marRight w:val="0"/>
      <w:marTop w:val="0"/>
      <w:marBottom w:val="0"/>
      <w:divBdr>
        <w:top w:val="none" w:sz="0" w:space="0" w:color="auto"/>
        <w:left w:val="none" w:sz="0" w:space="0" w:color="auto"/>
        <w:bottom w:val="none" w:sz="0" w:space="0" w:color="auto"/>
        <w:right w:val="none" w:sz="0" w:space="0" w:color="auto"/>
      </w:divBdr>
    </w:div>
    <w:div w:id="1059397931">
      <w:marLeft w:val="480"/>
      <w:marRight w:val="0"/>
      <w:marTop w:val="0"/>
      <w:marBottom w:val="0"/>
      <w:divBdr>
        <w:top w:val="none" w:sz="0" w:space="0" w:color="auto"/>
        <w:left w:val="none" w:sz="0" w:space="0" w:color="auto"/>
        <w:bottom w:val="none" w:sz="0" w:space="0" w:color="auto"/>
        <w:right w:val="none" w:sz="0" w:space="0" w:color="auto"/>
      </w:divBdr>
    </w:div>
    <w:div w:id="1059984852">
      <w:marLeft w:val="480"/>
      <w:marRight w:val="0"/>
      <w:marTop w:val="0"/>
      <w:marBottom w:val="0"/>
      <w:divBdr>
        <w:top w:val="none" w:sz="0" w:space="0" w:color="auto"/>
        <w:left w:val="none" w:sz="0" w:space="0" w:color="auto"/>
        <w:bottom w:val="none" w:sz="0" w:space="0" w:color="auto"/>
        <w:right w:val="none" w:sz="0" w:space="0" w:color="auto"/>
      </w:divBdr>
    </w:div>
    <w:div w:id="1059985517">
      <w:marLeft w:val="480"/>
      <w:marRight w:val="0"/>
      <w:marTop w:val="0"/>
      <w:marBottom w:val="0"/>
      <w:divBdr>
        <w:top w:val="none" w:sz="0" w:space="0" w:color="auto"/>
        <w:left w:val="none" w:sz="0" w:space="0" w:color="auto"/>
        <w:bottom w:val="none" w:sz="0" w:space="0" w:color="auto"/>
        <w:right w:val="none" w:sz="0" w:space="0" w:color="auto"/>
      </w:divBdr>
    </w:div>
    <w:div w:id="1060060062">
      <w:bodyDiv w:val="1"/>
      <w:marLeft w:val="0"/>
      <w:marRight w:val="0"/>
      <w:marTop w:val="0"/>
      <w:marBottom w:val="0"/>
      <w:divBdr>
        <w:top w:val="none" w:sz="0" w:space="0" w:color="auto"/>
        <w:left w:val="none" w:sz="0" w:space="0" w:color="auto"/>
        <w:bottom w:val="none" w:sz="0" w:space="0" w:color="auto"/>
        <w:right w:val="none" w:sz="0" w:space="0" w:color="auto"/>
      </w:divBdr>
    </w:div>
    <w:div w:id="1060208443">
      <w:marLeft w:val="480"/>
      <w:marRight w:val="0"/>
      <w:marTop w:val="0"/>
      <w:marBottom w:val="0"/>
      <w:divBdr>
        <w:top w:val="none" w:sz="0" w:space="0" w:color="auto"/>
        <w:left w:val="none" w:sz="0" w:space="0" w:color="auto"/>
        <w:bottom w:val="none" w:sz="0" w:space="0" w:color="auto"/>
        <w:right w:val="none" w:sz="0" w:space="0" w:color="auto"/>
      </w:divBdr>
    </w:div>
    <w:div w:id="1060441385">
      <w:marLeft w:val="480"/>
      <w:marRight w:val="0"/>
      <w:marTop w:val="0"/>
      <w:marBottom w:val="0"/>
      <w:divBdr>
        <w:top w:val="none" w:sz="0" w:space="0" w:color="auto"/>
        <w:left w:val="none" w:sz="0" w:space="0" w:color="auto"/>
        <w:bottom w:val="none" w:sz="0" w:space="0" w:color="auto"/>
        <w:right w:val="none" w:sz="0" w:space="0" w:color="auto"/>
      </w:divBdr>
    </w:div>
    <w:div w:id="1060978429">
      <w:bodyDiv w:val="1"/>
      <w:marLeft w:val="0"/>
      <w:marRight w:val="0"/>
      <w:marTop w:val="0"/>
      <w:marBottom w:val="0"/>
      <w:divBdr>
        <w:top w:val="none" w:sz="0" w:space="0" w:color="auto"/>
        <w:left w:val="none" w:sz="0" w:space="0" w:color="auto"/>
        <w:bottom w:val="none" w:sz="0" w:space="0" w:color="auto"/>
        <w:right w:val="none" w:sz="0" w:space="0" w:color="auto"/>
      </w:divBdr>
    </w:div>
    <w:div w:id="1061441688">
      <w:marLeft w:val="480"/>
      <w:marRight w:val="0"/>
      <w:marTop w:val="0"/>
      <w:marBottom w:val="0"/>
      <w:divBdr>
        <w:top w:val="none" w:sz="0" w:space="0" w:color="auto"/>
        <w:left w:val="none" w:sz="0" w:space="0" w:color="auto"/>
        <w:bottom w:val="none" w:sz="0" w:space="0" w:color="auto"/>
        <w:right w:val="none" w:sz="0" w:space="0" w:color="auto"/>
      </w:divBdr>
    </w:div>
    <w:div w:id="1061557339">
      <w:marLeft w:val="480"/>
      <w:marRight w:val="0"/>
      <w:marTop w:val="0"/>
      <w:marBottom w:val="0"/>
      <w:divBdr>
        <w:top w:val="none" w:sz="0" w:space="0" w:color="auto"/>
        <w:left w:val="none" w:sz="0" w:space="0" w:color="auto"/>
        <w:bottom w:val="none" w:sz="0" w:space="0" w:color="auto"/>
        <w:right w:val="none" w:sz="0" w:space="0" w:color="auto"/>
      </w:divBdr>
    </w:div>
    <w:div w:id="1061565366">
      <w:bodyDiv w:val="1"/>
      <w:marLeft w:val="0"/>
      <w:marRight w:val="0"/>
      <w:marTop w:val="0"/>
      <w:marBottom w:val="0"/>
      <w:divBdr>
        <w:top w:val="none" w:sz="0" w:space="0" w:color="auto"/>
        <w:left w:val="none" w:sz="0" w:space="0" w:color="auto"/>
        <w:bottom w:val="none" w:sz="0" w:space="0" w:color="auto"/>
        <w:right w:val="none" w:sz="0" w:space="0" w:color="auto"/>
      </w:divBdr>
    </w:div>
    <w:div w:id="1061909596">
      <w:marLeft w:val="480"/>
      <w:marRight w:val="0"/>
      <w:marTop w:val="0"/>
      <w:marBottom w:val="0"/>
      <w:divBdr>
        <w:top w:val="none" w:sz="0" w:space="0" w:color="auto"/>
        <w:left w:val="none" w:sz="0" w:space="0" w:color="auto"/>
        <w:bottom w:val="none" w:sz="0" w:space="0" w:color="auto"/>
        <w:right w:val="none" w:sz="0" w:space="0" w:color="auto"/>
      </w:divBdr>
    </w:div>
    <w:div w:id="1062366447">
      <w:bodyDiv w:val="1"/>
      <w:marLeft w:val="0"/>
      <w:marRight w:val="0"/>
      <w:marTop w:val="0"/>
      <w:marBottom w:val="0"/>
      <w:divBdr>
        <w:top w:val="none" w:sz="0" w:space="0" w:color="auto"/>
        <w:left w:val="none" w:sz="0" w:space="0" w:color="auto"/>
        <w:bottom w:val="none" w:sz="0" w:space="0" w:color="auto"/>
        <w:right w:val="none" w:sz="0" w:space="0" w:color="auto"/>
      </w:divBdr>
    </w:div>
    <w:div w:id="1062873060">
      <w:bodyDiv w:val="1"/>
      <w:marLeft w:val="0"/>
      <w:marRight w:val="0"/>
      <w:marTop w:val="0"/>
      <w:marBottom w:val="0"/>
      <w:divBdr>
        <w:top w:val="none" w:sz="0" w:space="0" w:color="auto"/>
        <w:left w:val="none" w:sz="0" w:space="0" w:color="auto"/>
        <w:bottom w:val="none" w:sz="0" w:space="0" w:color="auto"/>
        <w:right w:val="none" w:sz="0" w:space="0" w:color="auto"/>
      </w:divBdr>
    </w:div>
    <w:div w:id="1063065072">
      <w:marLeft w:val="480"/>
      <w:marRight w:val="0"/>
      <w:marTop w:val="0"/>
      <w:marBottom w:val="0"/>
      <w:divBdr>
        <w:top w:val="none" w:sz="0" w:space="0" w:color="auto"/>
        <w:left w:val="none" w:sz="0" w:space="0" w:color="auto"/>
        <w:bottom w:val="none" w:sz="0" w:space="0" w:color="auto"/>
        <w:right w:val="none" w:sz="0" w:space="0" w:color="auto"/>
      </w:divBdr>
    </w:div>
    <w:div w:id="1063257188">
      <w:marLeft w:val="480"/>
      <w:marRight w:val="0"/>
      <w:marTop w:val="0"/>
      <w:marBottom w:val="0"/>
      <w:divBdr>
        <w:top w:val="none" w:sz="0" w:space="0" w:color="auto"/>
        <w:left w:val="none" w:sz="0" w:space="0" w:color="auto"/>
        <w:bottom w:val="none" w:sz="0" w:space="0" w:color="auto"/>
        <w:right w:val="none" w:sz="0" w:space="0" w:color="auto"/>
      </w:divBdr>
    </w:div>
    <w:div w:id="1063330820">
      <w:marLeft w:val="480"/>
      <w:marRight w:val="0"/>
      <w:marTop w:val="0"/>
      <w:marBottom w:val="0"/>
      <w:divBdr>
        <w:top w:val="none" w:sz="0" w:space="0" w:color="auto"/>
        <w:left w:val="none" w:sz="0" w:space="0" w:color="auto"/>
        <w:bottom w:val="none" w:sz="0" w:space="0" w:color="auto"/>
        <w:right w:val="none" w:sz="0" w:space="0" w:color="auto"/>
      </w:divBdr>
    </w:div>
    <w:div w:id="1063410042">
      <w:marLeft w:val="480"/>
      <w:marRight w:val="0"/>
      <w:marTop w:val="0"/>
      <w:marBottom w:val="0"/>
      <w:divBdr>
        <w:top w:val="none" w:sz="0" w:space="0" w:color="auto"/>
        <w:left w:val="none" w:sz="0" w:space="0" w:color="auto"/>
        <w:bottom w:val="none" w:sz="0" w:space="0" w:color="auto"/>
        <w:right w:val="none" w:sz="0" w:space="0" w:color="auto"/>
      </w:divBdr>
    </w:div>
    <w:div w:id="1063480645">
      <w:bodyDiv w:val="1"/>
      <w:marLeft w:val="0"/>
      <w:marRight w:val="0"/>
      <w:marTop w:val="0"/>
      <w:marBottom w:val="0"/>
      <w:divBdr>
        <w:top w:val="none" w:sz="0" w:space="0" w:color="auto"/>
        <w:left w:val="none" w:sz="0" w:space="0" w:color="auto"/>
        <w:bottom w:val="none" w:sz="0" w:space="0" w:color="auto"/>
        <w:right w:val="none" w:sz="0" w:space="0" w:color="auto"/>
      </w:divBdr>
    </w:div>
    <w:div w:id="1063531429">
      <w:marLeft w:val="480"/>
      <w:marRight w:val="0"/>
      <w:marTop w:val="0"/>
      <w:marBottom w:val="0"/>
      <w:divBdr>
        <w:top w:val="none" w:sz="0" w:space="0" w:color="auto"/>
        <w:left w:val="none" w:sz="0" w:space="0" w:color="auto"/>
        <w:bottom w:val="none" w:sz="0" w:space="0" w:color="auto"/>
        <w:right w:val="none" w:sz="0" w:space="0" w:color="auto"/>
      </w:divBdr>
    </w:div>
    <w:div w:id="1063941203">
      <w:marLeft w:val="480"/>
      <w:marRight w:val="0"/>
      <w:marTop w:val="0"/>
      <w:marBottom w:val="0"/>
      <w:divBdr>
        <w:top w:val="none" w:sz="0" w:space="0" w:color="auto"/>
        <w:left w:val="none" w:sz="0" w:space="0" w:color="auto"/>
        <w:bottom w:val="none" w:sz="0" w:space="0" w:color="auto"/>
        <w:right w:val="none" w:sz="0" w:space="0" w:color="auto"/>
      </w:divBdr>
    </w:div>
    <w:div w:id="1063983675">
      <w:marLeft w:val="480"/>
      <w:marRight w:val="0"/>
      <w:marTop w:val="0"/>
      <w:marBottom w:val="0"/>
      <w:divBdr>
        <w:top w:val="none" w:sz="0" w:space="0" w:color="auto"/>
        <w:left w:val="none" w:sz="0" w:space="0" w:color="auto"/>
        <w:bottom w:val="none" w:sz="0" w:space="0" w:color="auto"/>
        <w:right w:val="none" w:sz="0" w:space="0" w:color="auto"/>
      </w:divBdr>
    </w:div>
    <w:div w:id="1064064479">
      <w:marLeft w:val="480"/>
      <w:marRight w:val="0"/>
      <w:marTop w:val="0"/>
      <w:marBottom w:val="0"/>
      <w:divBdr>
        <w:top w:val="none" w:sz="0" w:space="0" w:color="auto"/>
        <w:left w:val="none" w:sz="0" w:space="0" w:color="auto"/>
        <w:bottom w:val="none" w:sz="0" w:space="0" w:color="auto"/>
        <w:right w:val="none" w:sz="0" w:space="0" w:color="auto"/>
      </w:divBdr>
    </w:div>
    <w:div w:id="1064259380">
      <w:marLeft w:val="480"/>
      <w:marRight w:val="0"/>
      <w:marTop w:val="0"/>
      <w:marBottom w:val="0"/>
      <w:divBdr>
        <w:top w:val="none" w:sz="0" w:space="0" w:color="auto"/>
        <w:left w:val="none" w:sz="0" w:space="0" w:color="auto"/>
        <w:bottom w:val="none" w:sz="0" w:space="0" w:color="auto"/>
        <w:right w:val="none" w:sz="0" w:space="0" w:color="auto"/>
      </w:divBdr>
    </w:div>
    <w:div w:id="1064379433">
      <w:marLeft w:val="480"/>
      <w:marRight w:val="0"/>
      <w:marTop w:val="0"/>
      <w:marBottom w:val="0"/>
      <w:divBdr>
        <w:top w:val="none" w:sz="0" w:space="0" w:color="auto"/>
        <w:left w:val="none" w:sz="0" w:space="0" w:color="auto"/>
        <w:bottom w:val="none" w:sz="0" w:space="0" w:color="auto"/>
        <w:right w:val="none" w:sz="0" w:space="0" w:color="auto"/>
      </w:divBdr>
    </w:div>
    <w:div w:id="1064379753">
      <w:bodyDiv w:val="1"/>
      <w:marLeft w:val="0"/>
      <w:marRight w:val="0"/>
      <w:marTop w:val="0"/>
      <w:marBottom w:val="0"/>
      <w:divBdr>
        <w:top w:val="none" w:sz="0" w:space="0" w:color="auto"/>
        <w:left w:val="none" w:sz="0" w:space="0" w:color="auto"/>
        <w:bottom w:val="none" w:sz="0" w:space="0" w:color="auto"/>
        <w:right w:val="none" w:sz="0" w:space="0" w:color="auto"/>
      </w:divBdr>
    </w:div>
    <w:div w:id="1064572679">
      <w:marLeft w:val="480"/>
      <w:marRight w:val="0"/>
      <w:marTop w:val="0"/>
      <w:marBottom w:val="0"/>
      <w:divBdr>
        <w:top w:val="none" w:sz="0" w:space="0" w:color="auto"/>
        <w:left w:val="none" w:sz="0" w:space="0" w:color="auto"/>
        <w:bottom w:val="none" w:sz="0" w:space="0" w:color="auto"/>
        <w:right w:val="none" w:sz="0" w:space="0" w:color="auto"/>
      </w:divBdr>
    </w:div>
    <w:div w:id="1064597971">
      <w:marLeft w:val="480"/>
      <w:marRight w:val="0"/>
      <w:marTop w:val="0"/>
      <w:marBottom w:val="0"/>
      <w:divBdr>
        <w:top w:val="none" w:sz="0" w:space="0" w:color="auto"/>
        <w:left w:val="none" w:sz="0" w:space="0" w:color="auto"/>
        <w:bottom w:val="none" w:sz="0" w:space="0" w:color="auto"/>
        <w:right w:val="none" w:sz="0" w:space="0" w:color="auto"/>
      </w:divBdr>
    </w:div>
    <w:div w:id="1064641382">
      <w:marLeft w:val="480"/>
      <w:marRight w:val="0"/>
      <w:marTop w:val="0"/>
      <w:marBottom w:val="0"/>
      <w:divBdr>
        <w:top w:val="none" w:sz="0" w:space="0" w:color="auto"/>
        <w:left w:val="none" w:sz="0" w:space="0" w:color="auto"/>
        <w:bottom w:val="none" w:sz="0" w:space="0" w:color="auto"/>
        <w:right w:val="none" w:sz="0" w:space="0" w:color="auto"/>
      </w:divBdr>
    </w:div>
    <w:div w:id="1064909104">
      <w:marLeft w:val="480"/>
      <w:marRight w:val="0"/>
      <w:marTop w:val="0"/>
      <w:marBottom w:val="0"/>
      <w:divBdr>
        <w:top w:val="none" w:sz="0" w:space="0" w:color="auto"/>
        <w:left w:val="none" w:sz="0" w:space="0" w:color="auto"/>
        <w:bottom w:val="none" w:sz="0" w:space="0" w:color="auto"/>
        <w:right w:val="none" w:sz="0" w:space="0" w:color="auto"/>
      </w:divBdr>
    </w:div>
    <w:div w:id="1065179541">
      <w:marLeft w:val="480"/>
      <w:marRight w:val="0"/>
      <w:marTop w:val="0"/>
      <w:marBottom w:val="0"/>
      <w:divBdr>
        <w:top w:val="none" w:sz="0" w:space="0" w:color="auto"/>
        <w:left w:val="none" w:sz="0" w:space="0" w:color="auto"/>
        <w:bottom w:val="none" w:sz="0" w:space="0" w:color="auto"/>
        <w:right w:val="none" w:sz="0" w:space="0" w:color="auto"/>
      </w:divBdr>
    </w:div>
    <w:div w:id="1065494062">
      <w:marLeft w:val="480"/>
      <w:marRight w:val="0"/>
      <w:marTop w:val="0"/>
      <w:marBottom w:val="0"/>
      <w:divBdr>
        <w:top w:val="none" w:sz="0" w:space="0" w:color="auto"/>
        <w:left w:val="none" w:sz="0" w:space="0" w:color="auto"/>
        <w:bottom w:val="none" w:sz="0" w:space="0" w:color="auto"/>
        <w:right w:val="none" w:sz="0" w:space="0" w:color="auto"/>
      </w:divBdr>
    </w:div>
    <w:div w:id="1065835305">
      <w:marLeft w:val="480"/>
      <w:marRight w:val="0"/>
      <w:marTop w:val="0"/>
      <w:marBottom w:val="0"/>
      <w:divBdr>
        <w:top w:val="none" w:sz="0" w:space="0" w:color="auto"/>
        <w:left w:val="none" w:sz="0" w:space="0" w:color="auto"/>
        <w:bottom w:val="none" w:sz="0" w:space="0" w:color="auto"/>
        <w:right w:val="none" w:sz="0" w:space="0" w:color="auto"/>
      </w:divBdr>
    </w:div>
    <w:div w:id="1066300320">
      <w:marLeft w:val="480"/>
      <w:marRight w:val="0"/>
      <w:marTop w:val="0"/>
      <w:marBottom w:val="0"/>
      <w:divBdr>
        <w:top w:val="none" w:sz="0" w:space="0" w:color="auto"/>
        <w:left w:val="none" w:sz="0" w:space="0" w:color="auto"/>
        <w:bottom w:val="none" w:sz="0" w:space="0" w:color="auto"/>
        <w:right w:val="none" w:sz="0" w:space="0" w:color="auto"/>
      </w:divBdr>
    </w:div>
    <w:div w:id="1066730771">
      <w:marLeft w:val="480"/>
      <w:marRight w:val="0"/>
      <w:marTop w:val="0"/>
      <w:marBottom w:val="0"/>
      <w:divBdr>
        <w:top w:val="none" w:sz="0" w:space="0" w:color="auto"/>
        <w:left w:val="none" w:sz="0" w:space="0" w:color="auto"/>
        <w:bottom w:val="none" w:sz="0" w:space="0" w:color="auto"/>
        <w:right w:val="none" w:sz="0" w:space="0" w:color="auto"/>
      </w:divBdr>
    </w:div>
    <w:div w:id="1066875150">
      <w:marLeft w:val="480"/>
      <w:marRight w:val="0"/>
      <w:marTop w:val="0"/>
      <w:marBottom w:val="0"/>
      <w:divBdr>
        <w:top w:val="none" w:sz="0" w:space="0" w:color="auto"/>
        <w:left w:val="none" w:sz="0" w:space="0" w:color="auto"/>
        <w:bottom w:val="none" w:sz="0" w:space="0" w:color="auto"/>
        <w:right w:val="none" w:sz="0" w:space="0" w:color="auto"/>
      </w:divBdr>
    </w:div>
    <w:div w:id="1067070482">
      <w:marLeft w:val="480"/>
      <w:marRight w:val="0"/>
      <w:marTop w:val="0"/>
      <w:marBottom w:val="0"/>
      <w:divBdr>
        <w:top w:val="none" w:sz="0" w:space="0" w:color="auto"/>
        <w:left w:val="none" w:sz="0" w:space="0" w:color="auto"/>
        <w:bottom w:val="none" w:sz="0" w:space="0" w:color="auto"/>
        <w:right w:val="none" w:sz="0" w:space="0" w:color="auto"/>
      </w:divBdr>
    </w:div>
    <w:div w:id="1067532424">
      <w:bodyDiv w:val="1"/>
      <w:marLeft w:val="0"/>
      <w:marRight w:val="0"/>
      <w:marTop w:val="0"/>
      <w:marBottom w:val="0"/>
      <w:divBdr>
        <w:top w:val="none" w:sz="0" w:space="0" w:color="auto"/>
        <w:left w:val="none" w:sz="0" w:space="0" w:color="auto"/>
        <w:bottom w:val="none" w:sz="0" w:space="0" w:color="auto"/>
        <w:right w:val="none" w:sz="0" w:space="0" w:color="auto"/>
      </w:divBdr>
    </w:div>
    <w:div w:id="1067845796">
      <w:marLeft w:val="480"/>
      <w:marRight w:val="0"/>
      <w:marTop w:val="0"/>
      <w:marBottom w:val="0"/>
      <w:divBdr>
        <w:top w:val="none" w:sz="0" w:space="0" w:color="auto"/>
        <w:left w:val="none" w:sz="0" w:space="0" w:color="auto"/>
        <w:bottom w:val="none" w:sz="0" w:space="0" w:color="auto"/>
        <w:right w:val="none" w:sz="0" w:space="0" w:color="auto"/>
      </w:divBdr>
    </w:div>
    <w:div w:id="1068188370">
      <w:marLeft w:val="480"/>
      <w:marRight w:val="0"/>
      <w:marTop w:val="0"/>
      <w:marBottom w:val="0"/>
      <w:divBdr>
        <w:top w:val="none" w:sz="0" w:space="0" w:color="auto"/>
        <w:left w:val="none" w:sz="0" w:space="0" w:color="auto"/>
        <w:bottom w:val="none" w:sz="0" w:space="0" w:color="auto"/>
        <w:right w:val="none" w:sz="0" w:space="0" w:color="auto"/>
      </w:divBdr>
    </w:div>
    <w:div w:id="1068385833">
      <w:marLeft w:val="480"/>
      <w:marRight w:val="0"/>
      <w:marTop w:val="0"/>
      <w:marBottom w:val="0"/>
      <w:divBdr>
        <w:top w:val="none" w:sz="0" w:space="0" w:color="auto"/>
        <w:left w:val="none" w:sz="0" w:space="0" w:color="auto"/>
        <w:bottom w:val="none" w:sz="0" w:space="0" w:color="auto"/>
        <w:right w:val="none" w:sz="0" w:space="0" w:color="auto"/>
      </w:divBdr>
    </w:div>
    <w:div w:id="1068498976">
      <w:marLeft w:val="480"/>
      <w:marRight w:val="0"/>
      <w:marTop w:val="0"/>
      <w:marBottom w:val="0"/>
      <w:divBdr>
        <w:top w:val="none" w:sz="0" w:space="0" w:color="auto"/>
        <w:left w:val="none" w:sz="0" w:space="0" w:color="auto"/>
        <w:bottom w:val="none" w:sz="0" w:space="0" w:color="auto"/>
        <w:right w:val="none" w:sz="0" w:space="0" w:color="auto"/>
      </w:divBdr>
    </w:div>
    <w:div w:id="1068654518">
      <w:marLeft w:val="480"/>
      <w:marRight w:val="0"/>
      <w:marTop w:val="0"/>
      <w:marBottom w:val="0"/>
      <w:divBdr>
        <w:top w:val="none" w:sz="0" w:space="0" w:color="auto"/>
        <w:left w:val="none" w:sz="0" w:space="0" w:color="auto"/>
        <w:bottom w:val="none" w:sz="0" w:space="0" w:color="auto"/>
        <w:right w:val="none" w:sz="0" w:space="0" w:color="auto"/>
      </w:divBdr>
    </w:div>
    <w:div w:id="1068958081">
      <w:marLeft w:val="480"/>
      <w:marRight w:val="0"/>
      <w:marTop w:val="0"/>
      <w:marBottom w:val="0"/>
      <w:divBdr>
        <w:top w:val="none" w:sz="0" w:space="0" w:color="auto"/>
        <w:left w:val="none" w:sz="0" w:space="0" w:color="auto"/>
        <w:bottom w:val="none" w:sz="0" w:space="0" w:color="auto"/>
        <w:right w:val="none" w:sz="0" w:space="0" w:color="auto"/>
      </w:divBdr>
    </w:div>
    <w:div w:id="1068960356">
      <w:marLeft w:val="480"/>
      <w:marRight w:val="0"/>
      <w:marTop w:val="0"/>
      <w:marBottom w:val="0"/>
      <w:divBdr>
        <w:top w:val="none" w:sz="0" w:space="0" w:color="auto"/>
        <w:left w:val="none" w:sz="0" w:space="0" w:color="auto"/>
        <w:bottom w:val="none" w:sz="0" w:space="0" w:color="auto"/>
        <w:right w:val="none" w:sz="0" w:space="0" w:color="auto"/>
      </w:divBdr>
    </w:div>
    <w:div w:id="1068963793">
      <w:marLeft w:val="480"/>
      <w:marRight w:val="0"/>
      <w:marTop w:val="0"/>
      <w:marBottom w:val="0"/>
      <w:divBdr>
        <w:top w:val="none" w:sz="0" w:space="0" w:color="auto"/>
        <w:left w:val="none" w:sz="0" w:space="0" w:color="auto"/>
        <w:bottom w:val="none" w:sz="0" w:space="0" w:color="auto"/>
        <w:right w:val="none" w:sz="0" w:space="0" w:color="auto"/>
      </w:divBdr>
    </w:div>
    <w:div w:id="1069041051">
      <w:marLeft w:val="480"/>
      <w:marRight w:val="0"/>
      <w:marTop w:val="0"/>
      <w:marBottom w:val="0"/>
      <w:divBdr>
        <w:top w:val="none" w:sz="0" w:space="0" w:color="auto"/>
        <w:left w:val="none" w:sz="0" w:space="0" w:color="auto"/>
        <w:bottom w:val="none" w:sz="0" w:space="0" w:color="auto"/>
        <w:right w:val="none" w:sz="0" w:space="0" w:color="auto"/>
      </w:divBdr>
    </w:div>
    <w:div w:id="1069155394">
      <w:bodyDiv w:val="1"/>
      <w:marLeft w:val="0"/>
      <w:marRight w:val="0"/>
      <w:marTop w:val="0"/>
      <w:marBottom w:val="0"/>
      <w:divBdr>
        <w:top w:val="none" w:sz="0" w:space="0" w:color="auto"/>
        <w:left w:val="none" w:sz="0" w:space="0" w:color="auto"/>
        <w:bottom w:val="none" w:sz="0" w:space="0" w:color="auto"/>
        <w:right w:val="none" w:sz="0" w:space="0" w:color="auto"/>
      </w:divBdr>
    </w:div>
    <w:div w:id="1069420924">
      <w:marLeft w:val="480"/>
      <w:marRight w:val="0"/>
      <w:marTop w:val="0"/>
      <w:marBottom w:val="0"/>
      <w:divBdr>
        <w:top w:val="none" w:sz="0" w:space="0" w:color="auto"/>
        <w:left w:val="none" w:sz="0" w:space="0" w:color="auto"/>
        <w:bottom w:val="none" w:sz="0" w:space="0" w:color="auto"/>
        <w:right w:val="none" w:sz="0" w:space="0" w:color="auto"/>
      </w:divBdr>
    </w:div>
    <w:div w:id="1069577038">
      <w:bodyDiv w:val="1"/>
      <w:marLeft w:val="0"/>
      <w:marRight w:val="0"/>
      <w:marTop w:val="0"/>
      <w:marBottom w:val="0"/>
      <w:divBdr>
        <w:top w:val="none" w:sz="0" w:space="0" w:color="auto"/>
        <w:left w:val="none" w:sz="0" w:space="0" w:color="auto"/>
        <w:bottom w:val="none" w:sz="0" w:space="0" w:color="auto"/>
        <w:right w:val="none" w:sz="0" w:space="0" w:color="auto"/>
      </w:divBdr>
    </w:div>
    <w:div w:id="1069620192">
      <w:bodyDiv w:val="1"/>
      <w:marLeft w:val="0"/>
      <w:marRight w:val="0"/>
      <w:marTop w:val="0"/>
      <w:marBottom w:val="0"/>
      <w:divBdr>
        <w:top w:val="none" w:sz="0" w:space="0" w:color="auto"/>
        <w:left w:val="none" w:sz="0" w:space="0" w:color="auto"/>
        <w:bottom w:val="none" w:sz="0" w:space="0" w:color="auto"/>
        <w:right w:val="none" w:sz="0" w:space="0" w:color="auto"/>
      </w:divBdr>
    </w:div>
    <w:div w:id="1071121124">
      <w:bodyDiv w:val="1"/>
      <w:marLeft w:val="0"/>
      <w:marRight w:val="0"/>
      <w:marTop w:val="0"/>
      <w:marBottom w:val="0"/>
      <w:divBdr>
        <w:top w:val="none" w:sz="0" w:space="0" w:color="auto"/>
        <w:left w:val="none" w:sz="0" w:space="0" w:color="auto"/>
        <w:bottom w:val="none" w:sz="0" w:space="0" w:color="auto"/>
        <w:right w:val="none" w:sz="0" w:space="0" w:color="auto"/>
      </w:divBdr>
    </w:div>
    <w:div w:id="1071267548">
      <w:marLeft w:val="480"/>
      <w:marRight w:val="0"/>
      <w:marTop w:val="0"/>
      <w:marBottom w:val="0"/>
      <w:divBdr>
        <w:top w:val="none" w:sz="0" w:space="0" w:color="auto"/>
        <w:left w:val="none" w:sz="0" w:space="0" w:color="auto"/>
        <w:bottom w:val="none" w:sz="0" w:space="0" w:color="auto"/>
        <w:right w:val="none" w:sz="0" w:space="0" w:color="auto"/>
      </w:divBdr>
    </w:div>
    <w:div w:id="1071542240">
      <w:marLeft w:val="480"/>
      <w:marRight w:val="0"/>
      <w:marTop w:val="0"/>
      <w:marBottom w:val="0"/>
      <w:divBdr>
        <w:top w:val="none" w:sz="0" w:space="0" w:color="auto"/>
        <w:left w:val="none" w:sz="0" w:space="0" w:color="auto"/>
        <w:bottom w:val="none" w:sz="0" w:space="0" w:color="auto"/>
        <w:right w:val="none" w:sz="0" w:space="0" w:color="auto"/>
      </w:divBdr>
    </w:div>
    <w:div w:id="1071655567">
      <w:bodyDiv w:val="1"/>
      <w:marLeft w:val="0"/>
      <w:marRight w:val="0"/>
      <w:marTop w:val="0"/>
      <w:marBottom w:val="0"/>
      <w:divBdr>
        <w:top w:val="none" w:sz="0" w:space="0" w:color="auto"/>
        <w:left w:val="none" w:sz="0" w:space="0" w:color="auto"/>
        <w:bottom w:val="none" w:sz="0" w:space="0" w:color="auto"/>
        <w:right w:val="none" w:sz="0" w:space="0" w:color="auto"/>
      </w:divBdr>
    </w:div>
    <w:div w:id="1072116666">
      <w:marLeft w:val="480"/>
      <w:marRight w:val="0"/>
      <w:marTop w:val="0"/>
      <w:marBottom w:val="0"/>
      <w:divBdr>
        <w:top w:val="none" w:sz="0" w:space="0" w:color="auto"/>
        <w:left w:val="none" w:sz="0" w:space="0" w:color="auto"/>
        <w:bottom w:val="none" w:sz="0" w:space="0" w:color="auto"/>
        <w:right w:val="none" w:sz="0" w:space="0" w:color="auto"/>
      </w:divBdr>
    </w:div>
    <w:div w:id="1072199935">
      <w:bodyDiv w:val="1"/>
      <w:marLeft w:val="0"/>
      <w:marRight w:val="0"/>
      <w:marTop w:val="0"/>
      <w:marBottom w:val="0"/>
      <w:divBdr>
        <w:top w:val="none" w:sz="0" w:space="0" w:color="auto"/>
        <w:left w:val="none" w:sz="0" w:space="0" w:color="auto"/>
        <w:bottom w:val="none" w:sz="0" w:space="0" w:color="auto"/>
        <w:right w:val="none" w:sz="0" w:space="0" w:color="auto"/>
      </w:divBdr>
    </w:div>
    <w:div w:id="1073044411">
      <w:bodyDiv w:val="1"/>
      <w:marLeft w:val="0"/>
      <w:marRight w:val="0"/>
      <w:marTop w:val="0"/>
      <w:marBottom w:val="0"/>
      <w:divBdr>
        <w:top w:val="none" w:sz="0" w:space="0" w:color="auto"/>
        <w:left w:val="none" w:sz="0" w:space="0" w:color="auto"/>
        <w:bottom w:val="none" w:sz="0" w:space="0" w:color="auto"/>
        <w:right w:val="none" w:sz="0" w:space="0" w:color="auto"/>
      </w:divBdr>
    </w:div>
    <w:div w:id="1073116065">
      <w:marLeft w:val="480"/>
      <w:marRight w:val="0"/>
      <w:marTop w:val="0"/>
      <w:marBottom w:val="0"/>
      <w:divBdr>
        <w:top w:val="none" w:sz="0" w:space="0" w:color="auto"/>
        <w:left w:val="none" w:sz="0" w:space="0" w:color="auto"/>
        <w:bottom w:val="none" w:sz="0" w:space="0" w:color="auto"/>
        <w:right w:val="none" w:sz="0" w:space="0" w:color="auto"/>
      </w:divBdr>
    </w:div>
    <w:div w:id="1073164155">
      <w:bodyDiv w:val="1"/>
      <w:marLeft w:val="0"/>
      <w:marRight w:val="0"/>
      <w:marTop w:val="0"/>
      <w:marBottom w:val="0"/>
      <w:divBdr>
        <w:top w:val="none" w:sz="0" w:space="0" w:color="auto"/>
        <w:left w:val="none" w:sz="0" w:space="0" w:color="auto"/>
        <w:bottom w:val="none" w:sz="0" w:space="0" w:color="auto"/>
        <w:right w:val="none" w:sz="0" w:space="0" w:color="auto"/>
      </w:divBdr>
    </w:div>
    <w:div w:id="1073697324">
      <w:marLeft w:val="480"/>
      <w:marRight w:val="0"/>
      <w:marTop w:val="0"/>
      <w:marBottom w:val="0"/>
      <w:divBdr>
        <w:top w:val="none" w:sz="0" w:space="0" w:color="auto"/>
        <w:left w:val="none" w:sz="0" w:space="0" w:color="auto"/>
        <w:bottom w:val="none" w:sz="0" w:space="0" w:color="auto"/>
        <w:right w:val="none" w:sz="0" w:space="0" w:color="auto"/>
      </w:divBdr>
    </w:div>
    <w:div w:id="1073816599">
      <w:marLeft w:val="480"/>
      <w:marRight w:val="0"/>
      <w:marTop w:val="0"/>
      <w:marBottom w:val="0"/>
      <w:divBdr>
        <w:top w:val="none" w:sz="0" w:space="0" w:color="auto"/>
        <w:left w:val="none" w:sz="0" w:space="0" w:color="auto"/>
        <w:bottom w:val="none" w:sz="0" w:space="0" w:color="auto"/>
        <w:right w:val="none" w:sz="0" w:space="0" w:color="auto"/>
      </w:divBdr>
    </w:div>
    <w:div w:id="1073964856">
      <w:marLeft w:val="480"/>
      <w:marRight w:val="0"/>
      <w:marTop w:val="0"/>
      <w:marBottom w:val="0"/>
      <w:divBdr>
        <w:top w:val="none" w:sz="0" w:space="0" w:color="auto"/>
        <w:left w:val="none" w:sz="0" w:space="0" w:color="auto"/>
        <w:bottom w:val="none" w:sz="0" w:space="0" w:color="auto"/>
        <w:right w:val="none" w:sz="0" w:space="0" w:color="auto"/>
      </w:divBdr>
    </w:div>
    <w:div w:id="1074012289">
      <w:marLeft w:val="480"/>
      <w:marRight w:val="0"/>
      <w:marTop w:val="0"/>
      <w:marBottom w:val="0"/>
      <w:divBdr>
        <w:top w:val="none" w:sz="0" w:space="0" w:color="auto"/>
        <w:left w:val="none" w:sz="0" w:space="0" w:color="auto"/>
        <w:bottom w:val="none" w:sz="0" w:space="0" w:color="auto"/>
        <w:right w:val="none" w:sz="0" w:space="0" w:color="auto"/>
      </w:divBdr>
    </w:div>
    <w:div w:id="1074359218">
      <w:bodyDiv w:val="1"/>
      <w:marLeft w:val="0"/>
      <w:marRight w:val="0"/>
      <w:marTop w:val="0"/>
      <w:marBottom w:val="0"/>
      <w:divBdr>
        <w:top w:val="none" w:sz="0" w:space="0" w:color="auto"/>
        <w:left w:val="none" w:sz="0" w:space="0" w:color="auto"/>
        <w:bottom w:val="none" w:sz="0" w:space="0" w:color="auto"/>
        <w:right w:val="none" w:sz="0" w:space="0" w:color="auto"/>
      </w:divBdr>
    </w:div>
    <w:div w:id="1074477699">
      <w:marLeft w:val="480"/>
      <w:marRight w:val="0"/>
      <w:marTop w:val="0"/>
      <w:marBottom w:val="0"/>
      <w:divBdr>
        <w:top w:val="none" w:sz="0" w:space="0" w:color="auto"/>
        <w:left w:val="none" w:sz="0" w:space="0" w:color="auto"/>
        <w:bottom w:val="none" w:sz="0" w:space="0" w:color="auto"/>
        <w:right w:val="none" w:sz="0" w:space="0" w:color="auto"/>
      </w:divBdr>
    </w:div>
    <w:div w:id="1074739694">
      <w:marLeft w:val="480"/>
      <w:marRight w:val="0"/>
      <w:marTop w:val="0"/>
      <w:marBottom w:val="0"/>
      <w:divBdr>
        <w:top w:val="none" w:sz="0" w:space="0" w:color="auto"/>
        <w:left w:val="none" w:sz="0" w:space="0" w:color="auto"/>
        <w:bottom w:val="none" w:sz="0" w:space="0" w:color="auto"/>
        <w:right w:val="none" w:sz="0" w:space="0" w:color="auto"/>
      </w:divBdr>
    </w:div>
    <w:div w:id="1075325100">
      <w:marLeft w:val="480"/>
      <w:marRight w:val="0"/>
      <w:marTop w:val="0"/>
      <w:marBottom w:val="0"/>
      <w:divBdr>
        <w:top w:val="none" w:sz="0" w:space="0" w:color="auto"/>
        <w:left w:val="none" w:sz="0" w:space="0" w:color="auto"/>
        <w:bottom w:val="none" w:sz="0" w:space="0" w:color="auto"/>
        <w:right w:val="none" w:sz="0" w:space="0" w:color="auto"/>
      </w:divBdr>
    </w:div>
    <w:div w:id="1075325133">
      <w:marLeft w:val="480"/>
      <w:marRight w:val="0"/>
      <w:marTop w:val="0"/>
      <w:marBottom w:val="0"/>
      <w:divBdr>
        <w:top w:val="none" w:sz="0" w:space="0" w:color="auto"/>
        <w:left w:val="none" w:sz="0" w:space="0" w:color="auto"/>
        <w:bottom w:val="none" w:sz="0" w:space="0" w:color="auto"/>
        <w:right w:val="none" w:sz="0" w:space="0" w:color="auto"/>
      </w:divBdr>
    </w:div>
    <w:div w:id="1075588651">
      <w:bodyDiv w:val="1"/>
      <w:marLeft w:val="0"/>
      <w:marRight w:val="0"/>
      <w:marTop w:val="0"/>
      <w:marBottom w:val="0"/>
      <w:divBdr>
        <w:top w:val="none" w:sz="0" w:space="0" w:color="auto"/>
        <w:left w:val="none" w:sz="0" w:space="0" w:color="auto"/>
        <w:bottom w:val="none" w:sz="0" w:space="0" w:color="auto"/>
        <w:right w:val="none" w:sz="0" w:space="0" w:color="auto"/>
      </w:divBdr>
    </w:div>
    <w:div w:id="1076125419">
      <w:marLeft w:val="480"/>
      <w:marRight w:val="0"/>
      <w:marTop w:val="0"/>
      <w:marBottom w:val="0"/>
      <w:divBdr>
        <w:top w:val="none" w:sz="0" w:space="0" w:color="auto"/>
        <w:left w:val="none" w:sz="0" w:space="0" w:color="auto"/>
        <w:bottom w:val="none" w:sz="0" w:space="0" w:color="auto"/>
        <w:right w:val="none" w:sz="0" w:space="0" w:color="auto"/>
      </w:divBdr>
    </w:div>
    <w:div w:id="1076168187">
      <w:marLeft w:val="480"/>
      <w:marRight w:val="0"/>
      <w:marTop w:val="0"/>
      <w:marBottom w:val="0"/>
      <w:divBdr>
        <w:top w:val="none" w:sz="0" w:space="0" w:color="auto"/>
        <w:left w:val="none" w:sz="0" w:space="0" w:color="auto"/>
        <w:bottom w:val="none" w:sz="0" w:space="0" w:color="auto"/>
        <w:right w:val="none" w:sz="0" w:space="0" w:color="auto"/>
      </w:divBdr>
    </w:div>
    <w:div w:id="1076584591">
      <w:marLeft w:val="480"/>
      <w:marRight w:val="0"/>
      <w:marTop w:val="0"/>
      <w:marBottom w:val="0"/>
      <w:divBdr>
        <w:top w:val="none" w:sz="0" w:space="0" w:color="auto"/>
        <w:left w:val="none" w:sz="0" w:space="0" w:color="auto"/>
        <w:bottom w:val="none" w:sz="0" w:space="0" w:color="auto"/>
        <w:right w:val="none" w:sz="0" w:space="0" w:color="auto"/>
      </w:divBdr>
    </w:div>
    <w:div w:id="1077360548">
      <w:marLeft w:val="480"/>
      <w:marRight w:val="0"/>
      <w:marTop w:val="0"/>
      <w:marBottom w:val="0"/>
      <w:divBdr>
        <w:top w:val="none" w:sz="0" w:space="0" w:color="auto"/>
        <w:left w:val="none" w:sz="0" w:space="0" w:color="auto"/>
        <w:bottom w:val="none" w:sz="0" w:space="0" w:color="auto"/>
        <w:right w:val="none" w:sz="0" w:space="0" w:color="auto"/>
      </w:divBdr>
    </w:div>
    <w:div w:id="1077628200">
      <w:marLeft w:val="480"/>
      <w:marRight w:val="0"/>
      <w:marTop w:val="0"/>
      <w:marBottom w:val="0"/>
      <w:divBdr>
        <w:top w:val="none" w:sz="0" w:space="0" w:color="auto"/>
        <w:left w:val="none" w:sz="0" w:space="0" w:color="auto"/>
        <w:bottom w:val="none" w:sz="0" w:space="0" w:color="auto"/>
        <w:right w:val="none" w:sz="0" w:space="0" w:color="auto"/>
      </w:divBdr>
    </w:div>
    <w:div w:id="1077635398">
      <w:bodyDiv w:val="1"/>
      <w:marLeft w:val="0"/>
      <w:marRight w:val="0"/>
      <w:marTop w:val="0"/>
      <w:marBottom w:val="0"/>
      <w:divBdr>
        <w:top w:val="none" w:sz="0" w:space="0" w:color="auto"/>
        <w:left w:val="none" w:sz="0" w:space="0" w:color="auto"/>
        <w:bottom w:val="none" w:sz="0" w:space="0" w:color="auto"/>
        <w:right w:val="none" w:sz="0" w:space="0" w:color="auto"/>
      </w:divBdr>
    </w:div>
    <w:div w:id="1077944622">
      <w:marLeft w:val="480"/>
      <w:marRight w:val="0"/>
      <w:marTop w:val="0"/>
      <w:marBottom w:val="0"/>
      <w:divBdr>
        <w:top w:val="none" w:sz="0" w:space="0" w:color="auto"/>
        <w:left w:val="none" w:sz="0" w:space="0" w:color="auto"/>
        <w:bottom w:val="none" w:sz="0" w:space="0" w:color="auto"/>
        <w:right w:val="none" w:sz="0" w:space="0" w:color="auto"/>
      </w:divBdr>
    </w:div>
    <w:div w:id="1078097029">
      <w:marLeft w:val="480"/>
      <w:marRight w:val="0"/>
      <w:marTop w:val="0"/>
      <w:marBottom w:val="0"/>
      <w:divBdr>
        <w:top w:val="none" w:sz="0" w:space="0" w:color="auto"/>
        <w:left w:val="none" w:sz="0" w:space="0" w:color="auto"/>
        <w:bottom w:val="none" w:sz="0" w:space="0" w:color="auto"/>
        <w:right w:val="none" w:sz="0" w:space="0" w:color="auto"/>
      </w:divBdr>
    </w:div>
    <w:div w:id="1079057394">
      <w:bodyDiv w:val="1"/>
      <w:marLeft w:val="0"/>
      <w:marRight w:val="0"/>
      <w:marTop w:val="0"/>
      <w:marBottom w:val="0"/>
      <w:divBdr>
        <w:top w:val="none" w:sz="0" w:space="0" w:color="auto"/>
        <w:left w:val="none" w:sz="0" w:space="0" w:color="auto"/>
        <w:bottom w:val="none" w:sz="0" w:space="0" w:color="auto"/>
        <w:right w:val="none" w:sz="0" w:space="0" w:color="auto"/>
      </w:divBdr>
    </w:div>
    <w:div w:id="1079248196">
      <w:marLeft w:val="480"/>
      <w:marRight w:val="0"/>
      <w:marTop w:val="0"/>
      <w:marBottom w:val="0"/>
      <w:divBdr>
        <w:top w:val="none" w:sz="0" w:space="0" w:color="auto"/>
        <w:left w:val="none" w:sz="0" w:space="0" w:color="auto"/>
        <w:bottom w:val="none" w:sz="0" w:space="0" w:color="auto"/>
        <w:right w:val="none" w:sz="0" w:space="0" w:color="auto"/>
      </w:divBdr>
    </w:div>
    <w:div w:id="1079712441">
      <w:marLeft w:val="480"/>
      <w:marRight w:val="0"/>
      <w:marTop w:val="0"/>
      <w:marBottom w:val="0"/>
      <w:divBdr>
        <w:top w:val="none" w:sz="0" w:space="0" w:color="auto"/>
        <w:left w:val="none" w:sz="0" w:space="0" w:color="auto"/>
        <w:bottom w:val="none" w:sz="0" w:space="0" w:color="auto"/>
        <w:right w:val="none" w:sz="0" w:space="0" w:color="auto"/>
      </w:divBdr>
    </w:div>
    <w:div w:id="1080106116">
      <w:marLeft w:val="480"/>
      <w:marRight w:val="0"/>
      <w:marTop w:val="0"/>
      <w:marBottom w:val="0"/>
      <w:divBdr>
        <w:top w:val="none" w:sz="0" w:space="0" w:color="auto"/>
        <w:left w:val="none" w:sz="0" w:space="0" w:color="auto"/>
        <w:bottom w:val="none" w:sz="0" w:space="0" w:color="auto"/>
        <w:right w:val="none" w:sz="0" w:space="0" w:color="auto"/>
      </w:divBdr>
    </w:div>
    <w:div w:id="1080179820">
      <w:bodyDiv w:val="1"/>
      <w:marLeft w:val="0"/>
      <w:marRight w:val="0"/>
      <w:marTop w:val="0"/>
      <w:marBottom w:val="0"/>
      <w:divBdr>
        <w:top w:val="none" w:sz="0" w:space="0" w:color="auto"/>
        <w:left w:val="none" w:sz="0" w:space="0" w:color="auto"/>
        <w:bottom w:val="none" w:sz="0" w:space="0" w:color="auto"/>
        <w:right w:val="none" w:sz="0" w:space="0" w:color="auto"/>
      </w:divBdr>
    </w:div>
    <w:div w:id="1080517838">
      <w:marLeft w:val="480"/>
      <w:marRight w:val="0"/>
      <w:marTop w:val="0"/>
      <w:marBottom w:val="0"/>
      <w:divBdr>
        <w:top w:val="none" w:sz="0" w:space="0" w:color="auto"/>
        <w:left w:val="none" w:sz="0" w:space="0" w:color="auto"/>
        <w:bottom w:val="none" w:sz="0" w:space="0" w:color="auto"/>
        <w:right w:val="none" w:sz="0" w:space="0" w:color="auto"/>
      </w:divBdr>
    </w:div>
    <w:div w:id="1081294877">
      <w:marLeft w:val="480"/>
      <w:marRight w:val="0"/>
      <w:marTop w:val="0"/>
      <w:marBottom w:val="0"/>
      <w:divBdr>
        <w:top w:val="none" w:sz="0" w:space="0" w:color="auto"/>
        <w:left w:val="none" w:sz="0" w:space="0" w:color="auto"/>
        <w:bottom w:val="none" w:sz="0" w:space="0" w:color="auto"/>
        <w:right w:val="none" w:sz="0" w:space="0" w:color="auto"/>
      </w:divBdr>
    </w:div>
    <w:div w:id="1081637046">
      <w:bodyDiv w:val="1"/>
      <w:marLeft w:val="0"/>
      <w:marRight w:val="0"/>
      <w:marTop w:val="0"/>
      <w:marBottom w:val="0"/>
      <w:divBdr>
        <w:top w:val="none" w:sz="0" w:space="0" w:color="auto"/>
        <w:left w:val="none" w:sz="0" w:space="0" w:color="auto"/>
        <w:bottom w:val="none" w:sz="0" w:space="0" w:color="auto"/>
        <w:right w:val="none" w:sz="0" w:space="0" w:color="auto"/>
      </w:divBdr>
    </w:div>
    <w:div w:id="1081679657">
      <w:marLeft w:val="480"/>
      <w:marRight w:val="0"/>
      <w:marTop w:val="0"/>
      <w:marBottom w:val="0"/>
      <w:divBdr>
        <w:top w:val="none" w:sz="0" w:space="0" w:color="auto"/>
        <w:left w:val="none" w:sz="0" w:space="0" w:color="auto"/>
        <w:bottom w:val="none" w:sz="0" w:space="0" w:color="auto"/>
        <w:right w:val="none" w:sz="0" w:space="0" w:color="auto"/>
      </w:divBdr>
    </w:div>
    <w:div w:id="1082527129">
      <w:bodyDiv w:val="1"/>
      <w:marLeft w:val="0"/>
      <w:marRight w:val="0"/>
      <w:marTop w:val="0"/>
      <w:marBottom w:val="0"/>
      <w:divBdr>
        <w:top w:val="none" w:sz="0" w:space="0" w:color="auto"/>
        <w:left w:val="none" w:sz="0" w:space="0" w:color="auto"/>
        <w:bottom w:val="none" w:sz="0" w:space="0" w:color="auto"/>
        <w:right w:val="none" w:sz="0" w:space="0" w:color="auto"/>
      </w:divBdr>
      <w:divsChild>
        <w:div w:id="1921257494">
          <w:marLeft w:val="480"/>
          <w:marRight w:val="0"/>
          <w:marTop w:val="0"/>
          <w:marBottom w:val="0"/>
          <w:divBdr>
            <w:top w:val="none" w:sz="0" w:space="0" w:color="auto"/>
            <w:left w:val="none" w:sz="0" w:space="0" w:color="auto"/>
            <w:bottom w:val="none" w:sz="0" w:space="0" w:color="auto"/>
            <w:right w:val="none" w:sz="0" w:space="0" w:color="auto"/>
          </w:divBdr>
        </w:div>
        <w:div w:id="635062717">
          <w:marLeft w:val="480"/>
          <w:marRight w:val="0"/>
          <w:marTop w:val="0"/>
          <w:marBottom w:val="0"/>
          <w:divBdr>
            <w:top w:val="none" w:sz="0" w:space="0" w:color="auto"/>
            <w:left w:val="none" w:sz="0" w:space="0" w:color="auto"/>
            <w:bottom w:val="none" w:sz="0" w:space="0" w:color="auto"/>
            <w:right w:val="none" w:sz="0" w:space="0" w:color="auto"/>
          </w:divBdr>
        </w:div>
        <w:div w:id="335616224">
          <w:marLeft w:val="480"/>
          <w:marRight w:val="0"/>
          <w:marTop w:val="0"/>
          <w:marBottom w:val="0"/>
          <w:divBdr>
            <w:top w:val="none" w:sz="0" w:space="0" w:color="auto"/>
            <w:left w:val="none" w:sz="0" w:space="0" w:color="auto"/>
            <w:bottom w:val="none" w:sz="0" w:space="0" w:color="auto"/>
            <w:right w:val="none" w:sz="0" w:space="0" w:color="auto"/>
          </w:divBdr>
        </w:div>
        <w:div w:id="946232507">
          <w:marLeft w:val="480"/>
          <w:marRight w:val="0"/>
          <w:marTop w:val="0"/>
          <w:marBottom w:val="0"/>
          <w:divBdr>
            <w:top w:val="none" w:sz="0" w:space="0" w:color="auto"/>
            <w:left w:val="none" w:sz="0" w:space="0" w:color="auto"/>
            <w:bottom w:val="none" w:sz="0" w:space="0" w:color="auto"/>
            <w:right w:val="none" w:sz="0" w:space="0" w:color="auto"/>
          </w:divBdr>
        </w:div>
        <w:div w:id="1156264751">
          <w:marLeft w:val="480"/>
          <w:marRight w:val="0"/>
          <w:marTop w:val="0"/>
          <w:marBottom w:val="0"/>
          <w:divBdr>
            <w:top w:val="none" w:sz="0" w:space="0" w:color="auto"/>
            <w:left w:val="none" w:sz="0" w:space="0" w:color="auto"/>
            <w:bottom w:val="none" w:sz="0" w:space="0" w:color="auto"/>
            <w:right w:val="none" w:sz="0" w:space="0" w:color="auto"/>
          </w:divBdr>
        </w:div>
        <w:div w:id="1419474506">
          <w:marLeft w:val="480"/>
          <w:marRight w:val="0"/>
          <w:marTop w:val="0"/>
          <w:marBottom w:val="0"/>
          <w:divBdr>
            <w:top w:val="none" w:sz="0" w:space="0" w:color="auto"/>
            <w:left w:val="none" w:sz="0" w:space="0" w:color="auto"/>
            <w:bottom w:val="none" w:sz="0" w:space="0" w:color="auto"/>
            <w:right w:val="none" w:sz="0" w:space="0" w:color="auto"/>
          </w:divBdr>
        </w:div>
        <w:div w:id="1345354223">
          <w:marLeft w:val="480"/>
          <w:marRight w:val="0"/>
          <w:marTop w:val="0"/>
          <w:marBottom w:val="0"/>
          <w:divBdr>
            <w:top w:val="none" w:sz="0" w:space="0" w:color="auto"/>
            <w:left w:val="none" w:sz="0" w:space="0" w:color="auto"/>
            <w:bottom w:val="none" w:sz="0" w:space="0" w:color="auto"/>
            <w:right w:val="none" w:sz="0" w:space="0" w:color="auto"/>
          </w:divBdr>
        </w:div>
        <w:div w:id="912273103">
          <w:marLeft w:val="480"/>
          <w:marRight w:val="0"/>
          <w:marTop w:val="0"/>
          <w:marBottom w:val="0"/>
          <w:divBdr>
            <w:top w:val="none" w:sz="0" w:space="0" w:color="auto"/>
            <w:left w:val="none" w:sz="0" w:space="0" w:color="auto"/>
            <w:bottom w:val="none" w:sz="0" w:space="0" w:color="auto"/>
            <w:right w:val="none" w:sz="0" w:space="0" w:color="auto"/>
          </w:divBdr>
        </w:div>
        <w:div w:id="1019040700">
          <w:marLeft w:val="480"/>
          <w:marRight w:val="0"/>
          <w:marTop w:val="0"/>
          <w:marBottom w:val="0"/>
          <w:divBdr>
            <w:top w:val="none" w:sz="0" w:space="0" w:color="auto"/>
            <w:left w:val="none" w:sz="0" w:space="0" w:color="auto"/>
            <w:bottom w:val="none" w:sz="0" w:space="0" w:color="auto"/>
            <w:right w:val="none" w:sz="0" w:space="0" w:color="auto"/>
          </w:divBdr>
        </w:div>
        <w:div w:id="2055423736">
          <w:marLeft w:val="480"/>
          <w:marRight w:val="0"/>
          <w:marTop w:val="0"/>
          <w:marBottom w:val="0"/>
          <w:divBdr>
            <w:top w:val="none" w:sz="0" w:space="0" w:color="auto"/>
            <w:left w:val="none" w:sz="0" w:space="0" w:color="auto"/>
            <w:bottom w:val="none" w:sz="0" w:space="0" w:color="auto"/>
            <w:right w:val="none" w:sz="0" w:space="0" w:color="auto"/>
          </w:divBdr>
        </w:div>
        <w:div w:id="873424444">
          <w:marLeft w:val="480"/>
          <w:marRight w:val="0"/>
          <w:marTop w:val="0"/>
          <w:marBottom w:val="0"/>
          <w:divBdr>
            <w:top w:val="none" w:sz="0" w:space="0" w:color="auto"/>
            <w:left w:val="none" w:sz="0" w:space="0" w:color="auto"/>
            <w:bottom w:val="none" w:sz="0" w:space="0" w:color="auto"/>
            <w:right w:val="none" w:sz="0" w:space="0" w:color="auto"/>
          </w:divBdr>
        </w:div>
        <w:div w:id="1317606876">
          <w:marLeft w:val="480"/>
          <w:marRight w:val="0"/>
          <w:marTop w:val="0"/>
          <w:marBottom w:val="0"/>
          <w:divBdr>
            <w:top w:val="none" w:sz="0" w:space="0" w:color="auto"/>
            <w:left w:val="none" w:sz="0" w:space="0" w:color="auto"/>
            <w:bottom w:val="none" w:sz="0" w:space="0" w:color="auto"/>
            <w:right w:val="none" w:sz="0" w:space="0" w:color="auto"/>
          </w:divBdr>
        </w:div>
        <w:div w:id="369456401">
          <w:marLeft w:val="480"/>
          <w:marRight w:val="0"/>
          <w:marTop w:val="0"/>
          <w:marBottom w:val="0"/>
          <w:divBdr>
            <w:top w:val="none" w:sz="0" w:space="0" w:color="auto"/>
            <w:left w:val="none" w:sz="0" w:space="0" w:color="auto"/>
            <w:bottom w:val="none" w:sz="0" w:space="0" w:color="auto"/>
            <w:right w:val="none" w:sz="0" w:space="0" w:color="auto"/>
          </w:divBdr>
        </w:div>
        <w:div w:id="214974026">
          <w:marLeft w:val="480"/>
          <w:marRight w:val="0"/>
          <w:marTop w:val="0"/>
          <w:marBottom w:val="0"/>
          <w:divBdr>
            <w:top w:val="none" w:sz="0" w:space="0" w:color="auto"/>
            <w:left w:val="none" w:sz="0" w:space="0" w:color="auto"/>
            <w:bottom w:val="none" w:sz="0" w:space="0" w:color="auto"/>
            <w:right w:val="none" w:sz="0" w:space="0" w:color="auto"/>
          </w:divBdr>
        </w:div>
        <w:div w:id="478037724">
          <w:marLeft w:val="480"/>
          <w:marRight w:val="0"/>
          <w:marTop w:val="0"/>
          <w:marBottom w:val="0"/>
          <w:divBdr>
            <w:top w:val="none" w:sz="0" w:space="0" w:color="auto"/>
            <w:left w:val="none" w:sz="0" w:space="0" w:color="auto"/>
            <w:bottom w:val="none" w:sz="0" w:space="0" w:color="auto"/>
            <w:right w:val="none" w:sz="0" w:space="0" w:color="auto"/>
          </w:divBdr>
        </w:div>
        <w:div w:id="1825121481">
          <w:marLeft w:val="480"/>
          <w:marRight w:val="0"/>
          <w:marTop w:val="0"/>
          <w:marBottom w:val="0"/>
          <w:divBdr>
            <w:top w:val="none" w:sz="0" w:space="0" w:color="auto"/>
            <w:left w:val="none" w:sz="0" w:space="0" w:color="auto"/>
            <w:bottom w:val="none" w:sz="0" w:space="0" w:color="auto"/>
            <w:right w:val="none" w:sz="0" w:space="0" w:color="auto"/>
          </w:divBdr>
        </w:div>
        <w:div w:id="1426194616">
          <w:marLeft w:val="480"/>
          <w:marRight w:val="0"/>
          <w:marTop w:val="0"/>
          <w:marBottom w:val="0"/>
          <w:divBdr>
            <w:top w:val="none" w:sz="0" w:space="0" w:color="auto"/>
            <w:left w:val="none" w:sz="0" w:space="0" w:color="auto"/>
            <w:bottom w:val="none" w:sz="0" w:space="0" w:color="auto"/>
            <w:right w:val="none" w:sz="0" w:space="0" w:color="auto"/>
          </w:divBdr>
        </w:div>
        <w:div w:id="661934698">
          <w:marLeft w:val="480"/>
          <w:marRight w:val="0"/>
          <w:marTop w:val="0"/>
          <w:marBottom w:val="0"/>
          <w:divBdr>
            <w:top w:val="none" w:sz="0" w:space="0" w:color="auto"/>
            <w:left w:val="none" w:sz="0" w:space="0" w:color="auto"/>
            <w:bottom w:val="none" w:sz="0" w:space="0" w:color="auto"/>
            <w:right w:val="none" w:sz="0" w:space="0" w:color="auto"/>
          </w:divBdr>
        </w:div>
        <w:div w:id="9720991">
          <w:marLeft w:val="480"/>
          <w:marRight w:val="0"/>
          <w:marTop w:val="0"/>
          <w:marBottom w:val="0"/>
          <w:divBdr>
            <w:top w:val="none" w:sz="0" w:space="0" w:color="auto"/>
            <w:left w:val="none" w:sz="0" w:space="0" w:color="auto"/>
            <w:bottom w:val="none" w:sz="0" w:space="0" w:color="auto"/>
            <w:right w:val="none" w:sz="0" w:space="0" w:color="auto"/>
          </w:divBdr>
        </w:div>
        <w:div w:id="1158570148">
          <w:marLeft w:val="480"/>
          <w:marRight w:val="0"/>
          <w:marTop w:val="0"/>
          <w:marBottom w:val="0"/>
          <w:divBdr>
            <w:top w:val="none" w:sz="0" w:space="0" w:color="auto"/>
            <w:left w:val="none" w:sz="0" w:space="0" w:color="auto"/>
            <w:bottom w:val="none" w:sz="0" w:space="0" w:color="auto"/>
            <w:right w:val="none" w:sz="0" w:space="0" w:color="auto"/>
          </w:divBdr>
        </w:div>
        <w:div w:id="939138561">
          <w:marLeft w:val="480"/>
          <w:marRight w:val="0"/>
          <w:marTop w:val="0"/>
          <w:marBottom w:val="0"/>
          <w:divBdr>
            <w:top w:val="none" w:sz="0" w:space="0" w:color="auto"/>
            <w:left w:val="none" w:sz="0" w:space="0" w:color="auto"/>
            <w:bottom w:val="none" w:sz="0" w:space="0" w:color="auto"/>
            <w:right w:val="none" w:sz="0" w:space="0" w:color="auto"/>
          </w:divBdr>
        </w:div>
        <w:div w:id="125003741">
          <w:marLeft w:val="480"/>
          <w:marRight w:val="0"/>
          <w:marTop w:val="0"/>
          <w:marBottom w:val="0"/>
          <w:divBdr>
            <w:top w:val="none" w:sz="0" w:space="0" w:color="auto"/>
            <w:left w:val="none" w:sz="0" w:space="0" w:color="auto"/>
            <w:bottom w:val="none" w:sz="0" w:space="0" w:color="auto"/>
            <w:right w:val="none" w:sz="0" w:space="0" w:color="auto"/>
          </w:divBdr>
        </w:div>
        <w:div w:id="1054812916">
          <w:marLeft w:val="480"/>
          <w:marRight w:val="0"/>
          <w:marTop w:val="0"/>
          <w:marBottom w:val="0"/>
          <w:divBdr>
            <w:top w:val="none" w:sz="0" w:space="0" w:color="auto"/>
            <w:left w:val="none" w:sz="0" w:space="0" w:color="auto"/>
            <w:bottom w:val="none" w:sz="0" w:space="0" w:color="auto"/>
            <w:right w:val="none" w:sz="0" w:space="0" w:color="auto"/>
          </w:divBdr>
        </w:div>
        <w:div w:id="51586545">
          <w:marLeft w:val="480"/>
          <w:marRight w:val="0"/>
          <w:marTop w:val="0"/>
          <w:marBottom w:val="0"/>
          <w:divBdr>
            <w:top w:val="none" w:sz="0" w:space="0" w:color="auto"/>
            <w:left w:val="none" w:sz="0" w:space="0" w:color="auto"/>
            <w:bottom w:val="none" w:sz="0" w:space="0" w:color="auto"/>
            <w:right w:val="none" w:sz="0" w:space="0" w:color="auto"/>
          </w:divBdr>
        </w:div>
        <w:div w:id="1007707829">
          <w:marLeft w:val="480"/>
          <w:marRight w:val="0"/>
          <w:marTop w:val="0"/>
          <w:marBottom w:val="0"/>
          <w:divBdr>
            <w:top w:val="none" w:sz="0" w:space="0" w:color="auto"/>
            <w:left w:val="none" w:sz="0" w:space="0" w:color="auto"/>
            <w:bottom w:val="none" w:sz="0" w:space="0" w:color="auto"/>
            <w:right w:val="none" w:sz="0" w:space="0" w:color="auto"/>
          </w:divBdr>
        </w:div>
        <w:div w:id="1398894798">
          <w:marLeft w:val="480"/>
          <w:marRight w:val="0"/>
          <w:marTop w:val="0"/>
          <w:marBottom w:val="0"/>
          <w:divBdr>
            <w:top w:val="none" w:sz="0" w:space="0" w:color="auto"/>
            <w:left w:val="none" w:sz="0" w:space="0" w:color="auto"/>
            <w:bottom w:val="none" w:sz="0" w:space="0" w:color="auto"/>
            <w:right w:val="none" w:sz="0" w:space="0" w:color="auto"/>
          </w:divBdr>
        </w:div>
        <w:div w:id="1744182010">
          <w:marLeft w:val="480"/>
          <w:marRight w:val="0"/>
          <w:marTop w:val="0"/>
          <w:marBottom w:val="0"/>
          <w:divBdr>
            <w:top w:val="none" w:sz="0" w:space="0" w:color="auto"/>
            <w:left w:val="none" w:sz="0" w:space="0" w:color="auto"/>
            <w:bottom w:val="none" w:sz="0" w:space="0" w:color="auto"/>
            <w:right w:val="none" w:sz="0" w:space="0" w:color="auto"/>
          </w:divBdr>
        </w:div>
        <w:div w:id="366875930">
          <w:marLeft w:val="480"/>
          <w:marRight w:val="0"/>
          <w:marTop w:val="0"/>
          <w:marBottom w:val="0"/>
          <w:divBdr>
            <w:top w:val="none" w:sz="0" w:space="0" w:color="auto"/>
            <w:left w:val="none" w:sz="0" w:space="0" w:color="auto"/>
            <w:bottom w:val="none" w:sz="0" w:space="0" w:color="auto"/>
            <w:right w:val="none" w:sz="0" w:space="0" w:color="auto"/>
          </w:divBdr>
        </w:div>
        <w:div w:id="337737842">
          <w:marLeft w:val="480"/>
          <w:marRight w:val="0"/>
          <w:marTop w:val="0"/>
          <w:marBottom w:val="0"/>
          <w:divBdr>
            <w:top w:val="none" w:sz="0" w:space="0" w:color="auto"/>
            <w:left w:val="none" w:sz="0" w:space="0" w:color="auto"/>
            <w:bottom w:val="none" w:sz="0" w:space="0" w:color="auto"/>
            <w:right w:val="none" w:sz="0" w:space="0" w:color="auto"/>
          </w:divBdr>
        </w:div>
        <w:div w:id="1090811762">
          <w:marLeft w:val="480"/>
          <w:marRight w:val="0"/>
          <w:marTop w:val="0"/>
          <w:marBottom w:val="0"/>
          <w:divBdr>
            <w:top w:val="none" w:sz="0" w:space="0" w:color="auto"/>
            <w:left w:val="none" w:sz="0" w:space="0" w:color="auto"/>
            <w:bottom w:val="none" w:sz="0" w:space="0" w:color="auto"/>
            <w:right w:val="none" w:sz="0" w:space="0" w:color="auto"/>
          </w:divBdr>
        </w:div>
        <w:div w:id="1697385303">
          <w:marLeft w:val="480"/>
          <w:marRight w:val="0"/>
          <w:marTop w:val="0"/>
          <w:marBottom w:val="0"/>
          <w:divBdr>
            <w:top w:val="none" w:sz="0" w:space="0" w:color="auto"/>
            <w:left w:val="none" w:sz="0" w:space="0" w:color="auto"/>
            <w:bottom w:val="none" w:sz="0" w:space="0" w:color="auto"/>
            <w:right w:val="none" w:sz="0" w:space="0" w:color="auto"/>
          </w:divBdr>
        </w:div>
        <w:div w:id="853690422">
          <w:marLeft w:val="480"/>
          <w:marRight w:val="0"/>
          <w:marTop w:val="0"/>
          <w:marBottom w:val="0"/>
          <w:divBdr>
            <w:top w:val="none" w:sz="0" w:space="0" w:color="auto"/>
            <w:left w:val="none" w:sz="0" w:space="0" w:color="auto"/>
            <w:bottom w:val="none" w:sz="0" w:space="0" w:color="auto"/>
            <w:right w:val="none" w:sz="0" w:space="0" w:color="auto"/>
          </w:divBdr>
        </w:div>
        <w:div w:id="616177985">
          <w:marLeft w:val="480"/>
          <w:marRight w:val="0"/>
          <w:marTop w:val="0"/>
          <w:marBottom w:val="0"/>
          <w:divBdr>
            <w:top w:val="none" w:sz="0" w:space="0" w:color="auto"/>
            <w:left w:val="none" w:sz="0" w:space="0" w:color="auto"/>
            <w:bottom w:val="none" w:sz="0" w:space="0" w:color="auto"/>
            <w:right w:val="none" w:sz="0" w:space="0" w:color="auto"/>
          </w:divBdr>
        </w:div>
        <w:div w:id="1698045774">
          <w:marLeft w:val="480"/>
          <w:marRight w:val="0"/>
          <w:marTop w:val="0"/>
          <w:marBottom w:val="0"/>
          <w:divBdr>
            <w:top w:val="none" w:sz="0" w:space="0" w:color="auto"/>
            <w:left w:val="none" w:sz="0" w:space="0" w:color="auto"/>
            <w:bottom w:val="none" w:sz="0" w:space="0" w:color="auto"/>
            <w:right w:val="none" w:sz="0" w:space="0" w:color="auto"/>
          </w:divBdr>
        </w:div>
        <w:div w:id="1950382828">
          <w:marLeft w:val="480"/>
          <w:marRight w:val="0"/>
          <w:marTop w:val="0"/>
          <w:marBottom w:val="0"/>
          <w:divBdr>
            <w:top w:val="none" w:sz="0" w:space="0" w:color="auto"/>
            <w:left w:val="none" w:sz="0" w:space="0" w:color="auto"/>
            <w:bottom w:val="none" w:sz="0" w:space="0" w:color="auto"/>
            <w:right w:val="none" w:sz="0" w:space="0" w:color="auto"/>
          </w:divBdr>
        </w:div>
        <w:div w:id="827936329">
          <w:marLeft w:val="480"/>
          <w:marRight w:val="0"/>
          <w:marTop w:val="0"/>
          <w:marBottom w:val="0"/>
          <w:divBdr>
            <w:top w:val="none" w:sz="0" w:space="0" w:color="auto"/>
            <w:left w:val="none" w:sz="0" w:space="0" w:color="auto"/>
            <w:bottom w:val="none" w:sz="0" w:space="0" w:color="auto"/>
            <w:right w:val="none" w:sz="0" w:space="0" w:color="auto"/>
          </w:divBdr>
        </w:div>
        <w:div w:id="680739568">
          <w:marLeft w:val="480"/>
          <w:marRight w:val="0"/>
          <w:marTop w:val="0"/>
          <w:marBottom w:val="0"/>
          <w:divBdr>
            <w:top w:val="none" w:sz="0" w:space="0" w:color="auto"/>
            <w:left w:val="none" w:sz="0" w:space="0" w:color="auto"/>
            <w:bottom w:val="none" w:sz="0" w:space="0" w:color="auto"/>
            <w:right w:val="none" w:sz="0" w:space="0" w:color="auto"/>
          </w:divBdr>
        </w:div>
        <w:div w:id="993023380">
          <w:marLeft w:val="480"/>
          <w:marRight w:val="0"/>
          <w:marTop w:val="0"/>
          <w:marBottom w:val="0"/>
          <w:divBdr>
            <w:top w:val="none" w:sz="0" w:space="0" w:color="auto"/>
            <w:left w:val="none" w:sz="0" w:space="0" w:color="auto"/>
            <w:bottom w:val="none" w:sz="0" w:space="0" w:color="auto"/>
            <w:right w:val="none" w:sz="0" w:space="0" w:color="auto"/>
          </w:divBdr>
        </w:div>
        <w:div w:id="795761783">
          <w:marLeft w:val="480"/>
          <w:marRight w:val="0"/>
          <w:marTop w:val="0"/>
          <w:marBottom w:val="0"/>
          <w:divBdr>
            <w:top w:val="none" w:sz="0" w:space="0" w:color="auto"/>
            <w:left w:val="none" w:sz="0" w:space="0" w:color="auto"/>
            <w:bottom w:val="none" w:sz="0" w:space="0" w:color="auto"/>
            <w:right w:val="none" w:sz="0" w:space="0" w:color="auto"/>
          </w:divBdr>
        </w:div>
        <w:div w:id="2039622839">
          <w:marLeft w:val="480"/>
          <w:marRight w:val="0"/>
          <w:marTop w:val="0"/>
          <w:marBottom w:val="0"/>
          <w:divBdr>
            <w:top w:val="none" w:sz="0" w:space="0" w:color="auto"/>
            <w:left w:val="none" w:sz="0" w:space="0" w:color="auto"/>
            <w:bottom w:val="none" w:sz="0" w:space="0" w:color="auto"/>
            <w:right w:val="none" w:sz="0" w:space="0" w:color="auto"/>
          </w:divBdr>
        </w:div>
        <w:div w:id="1962497556">
          <w:marLeft w:val="480"/>
          <w:marRight w:val="0"/>
          <w:marTop w:val="0"/>
          <w:marBottom w:val="0"/>
          <w:divBdr>
            <w:top w:val="none" w:sz="0" w:space="0" w:color="auto"/>
            <w:left w:val="none" w:sz="0" w:space="0" w:color="auto"/>
            <w:bottom w:val="none" w:sz="0" w:space="0" w:color="auto"/>
            <w:right w:val="none" w:sz="0" w:space="0" w:color="auto"/>
          </w:divBdr>
        </w:div>
        <w:div w:id="745765899">
          <w:marLeft w:val="480"/>
          <w:marRight w:val="0"/>
          <w:marTop w:val="0"/>
          <w:marBottom w:val="0"/>
          <w:divBdr>
            <w:top w:val="none" w:sz="0" w:space="0" w:color="auto"/>
            <w:left w:val="none" w:sz="0" w:space="0" w:color="auto"/>
            <w:bottom w:val="none" w:sz="0" w:space="0" w:color="auto"/>
            <w:right w:val="none" w:sz="0" w:space="0" w:color="auto"/>
          </w:divBdr>
        </w:div>
        <w:div w:id="59140057">
          <w:marLeft w:val="480"/>
          <w:marRight w:val="0"/>
          <w:marTop w:val="0"/>
          <w:marBottom w:val="0"/>
          <w:divBdr>
            <w:top w:val="none" w:sz="0" w:space="0" w:color="auto"/>
            <w:left w:val="none" w:sz="0" w:space="0" w:color="auto"/>
            <w:bottom w:val="none" w:sz="0" w:space="0" w:color="auto"/>
            <w:right w:val="none" w:sz="0" w:space="0" w:color="auto"/>
          </w:divBdr>
        </w:div>
        <w:div w:id="1585063388">
          <w:marLeft w:val="480"/>
          <w:marRight w:val="0"/>
          <w:marTop w:val="0"/>
          <w:marBottom w:val="0"/>
          <w:divBdr>
            <w:top w:val="none" w:sz="0" w:space="0" w:color="auto"/>
            <w:left w:val="none" w:sz="0" w:space="0" w:color="auto"/>
            <w:bottom w:val="none" w:sz="0" w:space="0" w:color="auto"/>
            <w:right w:val="none" w:sz="0" w:space="0" w:color="auto"/>
          </w:divBdr>
        </w:div>
        <w:div w:id="1401250426">
          <w:marLeft w:val="480"/>
          <w:marRight w:val="0"/>
          <w:marTop w:val="0"/>
          <w:marBottom w:val="0"/>
          <w:divBdr>
            <w:top w:val="none" w:sz="0" w:space="0" w:color="auto"/>
            <w:left w:val="none" w:sz="0" w:space="0" w:color="auto"/>
            <w:bottom w:val="none" w:sz="0" w:space="0" w:color="auto"/>
            <w:right w:val="none" w:sz="0" w:space="0" w:color="auto"/>
          </w:divBdr>
        </w:div>
        <w:div w:id="472211984">
          <w:marLeft w:val="480"/>
          <w:marRight w:val="0"/>
          <w:marTop w:val="0"/>
          <w:marBottom w:val="0"/>
          <w:divBdr>
            <w:top w:val="none" w:sz="0" w:space="0" w:color="auto"/>
            <w:left w:val="none" w:sz="0" w:space="0" w:color="auto"/>
            <w:bottom w:val="none" w:sz="0" w:space="0" w:color="auto"/>
            <w:right w:val="none" w:sz="0" w:space="0" w:color="auto"/>
          </w:divBdr>
        </w:div>
        <w:div w:id="1752508893">
          <w:marLeft w:val="480"/>
          <w:marRight w:val="0"/>
          <w:marTop w:val="0"/>
          <w:marBottom w:val="0"/>
          <w:divBdr>
            <w:top w:val="none" w:sz="0" w:space="0" w:color="auto"/>
            <w:left w:val="none" w:sz="0" w:space="0" w:color="auto"/>
            <w:bottom w:val="none" w:sz="0" w:space="0" w:color="auto"/>
            <w:right w:val="none" w:sz="0" w:space="0" w:color="auto"/>
          </w:divBdr>
        </w:div>
        <w:div w:id="21900110">
          <w:marLeft w:val="480"/>
          <w:marRight w:val="0"/>
          <w:marTop w:val="0"/>
          <w:marBottom w:val="0"/>
          <w:divBdr>
            <w:top w:val="none" w:sz="0" w:space="0" w:color="auto"/>
            <w:left w:val="none" w:sz="0" w:space="0" w:color="auto"/>
            <w:bottom w:val="none" w:sz="0" w:space="0" w:color="auto"/>
            <w:right w:val="none" w:sz="0" w:space="0" w:color="auto"/>
          </w:divBdr>
        </w:div>
        <w:div w:id="677923711">
          <w:marLeft w:val="480"/>
          <w:marRight w:val="0"/>
          <w:marTop w:val="0"/>
          <w:marBottom w:val="0"/>
          <w:divBdr>
            <w:top w:val="none" w:sz="0" w:space="0" w:color="auto"/>
            <w:left w:val="none" w:sz="0" w:space="0" w:color="auto"/>
            <w:bottom w:val="none" w:sz="0" w:space="0" w:color="auto"/>
            <w:right w:val="none" w:sz="0" w:space="0" w:color="auto"/>
          </w:divBdr>
        </w:div>
        <w:div w:id="1581913267">
          <w:marLeft w:val="480"/>
          <w:marRight w:val="0"/>
          <w:marTop w:val="0"/>
          <w:marBottom w:val="0"/>
          <w:divBdr>
            <w:top w:val="none" w:sz="0" w:space="0" w:color="auto"/>
            <w:left w:val="none" w:sz="0" w:space="0" w:color="auto"/>
            <w:bottom w:val="none" w:sz="0" w:space="0" w:color="auto"/>
            <w:right w:val="none" w:sz="0" w:space="0" w:color="auto"/>
          </w:divBdr>
        </w:div>
        <w:div w:id="959610471">
          <w:marLeft w:val="480"/>
          <w:marRight w:val="0"/>
          <w:marTop w:val="0"/>
          <w:marBottom w:val="0"/>
          <w:divBdr>
            <w:top w:val="none" w:sz="0" w:space="0" w:color="auto"/>
            <w:left w:val="none" w:sz="0" w:space="0" w:color="auto"/>
            <w:bottom w:val="none" w:sz="0" w:space="0" w:color="auto"/>
            <w:right w:val="none" w:sz="0" w:space="0" w:color="auto"/>
          </w:divBdr>
        </w:div>
        <w:div w:id="687563943">
          <w:marLeft w:val="480"/>
          <w:marRight w:val="0"/>
          <w:marTop w:val="0"/>
          <w:marBottom w:val="0"/>
          <w:divBdr>
            <w:top w:val="none" w:sz="0" w:space="0" w:color="auto"/>
            <w:left w:val="none" w:sz="0" w:space="0" w:color="auto"/>
            <w:bottom w:val="none" w:sz="0" w:space="0" w:color="auto"/>
            <w:right w:val="none" w:sz="0" w:space="0" w:color="auto"/>
          </w:divBdr>
        </w:div>
        <w:div w:id="1430195177">
          <w:marLeft w:val="480"/>
          <w:marRight w:val="0"/>
          <w:marTop w:val="0"/>
          <w:marBottom w:val="0"/>
          <w:divBdr>
            <w:top w:val="none" w:sz="0" w:space="0" w:color="auto"/>
            <w:left w:val="none" w:sz="0" w:space="0" w:color="auto"/>
            <w:bottom w:val="none" w:sz="0" w:space="0" w:color="auto"/>
            <w:right w:val="none" w:sz="0" w:space="0" w:color="auto"/>
          </w:divBdr>
        </w:div>
        <w:div w:id="414938638">
          <w:marLeft w:val="480"/>
          <w:marRight w:val="0"/>
          <w:marTop w:val="0"/>
          <w:marBottom w:val="0"/>
          <w:divBdr>
            <w:top w:val="none" w:sz="0" w:space="0" w:color="auto"/>
            <w:left w:val="none" w:sz="0" w:space="0" w:color="auto"/>
            <w:bottom w:val="none" w:sz="0" w:space="0" w:color="auto"/>
            <w:right w:val="none" w:sz="0" w:space="0" w:color="auto"/>
          </w:divBdr>
        </w:div>
        <w:div w:id="1638606622">
          <w:marLeft w:val="480"/>
          <w:marRight w:val="0"/>
          <w:marTop w:val="0"/>
          <w:marBottom w:val="0"/>
          <w:divBdr>
            <w:top w:val="none" w:sz="0" w:space="0" w:color="auto"/>
            <w:left w:val="none" w:sz="0" w:space="0" w:color="auto"/>
            <w:bottom w:val="none" w:sz="0" w:space="0" w:color="auto"/>
            <w:right w:val="none" w:sz="0" w:space="0" w:color="auto"/>
          </w:divBdr>
        </w:div>
        <w:div w:id="835150113">
          <w:marLeft w:val="480"/>
          <w:marRight w:val="0"/>
          <w:marTop w:val="0"/>
          <w:marBottom w:val="0"/>
          <w:divBdr>
            <w:top w:val="none" w:sz="0" w:space="0" w:color="auto"/>
            <w:left w:val="none" w:sz="0" w:space="0" w:color="auto"/>
            <w:bottom w:val="none" w:sz="0" w:space="0" w:color="auto"/>
            <w:right w:val="none" w:sz="0" w:space="0" w:color="auto"/>
          </w:divBdr>
        </w:div>
        <w:div w:id="750279143">
          <w:marLeft w:val="480"/>
          <w:marRight w:val="0"/>
          <w:marTop w:val="0"/>
          <w:marBottom w:val="0"/>
          <w:divBdr>
            <w:top w:val="none" w:sz="0" w:space="0" w:color="auto"/>
            <w:left w:val="none" w:sz="0" w:space="0" w:color="auto"/>
            <w:bottom w:val="none" w:sz="0" w:space="0" w:color="auto"/>
            <w:right w:val="none" w:sz="0" w:space="0" w:color="auto"/>
          </w:divBdr>
        </w:div>
        <w:div w:id="932279080">
          <w:marLeft w:val="480"/>
          <w:marRight w:val="0"/>
          <w:marTop w:val="0"/>
          <w:marBottom w:val="0"/>
          <w:divBdr>
            <w:top w:val="none" w:sz="0" w:space="0" w:color="auto"/>
            <w:left w:val="none" w:sz="0" w:space="0" w:color="auto"/>
            <w:bottom w:val="none" w:sz="0" w:space="0" w:color="auto"/>
            <w:right w:val="none" w:sz="0" w:space="0" w:color="auto"/>
          </w:divBdr>
        </w:div>
        <w:div w:id="761879139">
          <w:marLeft w:val="480"/>
          <w:marRight w:val="0"/>
          <w:marTop w:val="0"/>
          <w:marBottom w:val="0"/>
          <w:divBdr>
            <w:top w:val="none" w:sz="0" w:space="0" w:color="auto"/>
            <w:left w:val="none" w:sz="0" w:space="0" w:color="auto"/>
            <w:bottom w:val="none" w:sz="0" w:space="0" w:color="auto"/>
            <w:right w:val="none" w:sz="0" w:space="0" w:color="auto"/>
          </w:divBdr>
        </w:div>
        <w:div w:id="177431385">
          <w:marLeft w:val="480"/>
          <w:marRight w:val="0"/>
          <w:marTop w:val="0"/>
          <w:marBottom w:val="0"/>
          <w:divBdr>
            <w:top w:val="none" w:sz="0" w:space="0" w:color="auto"/>
            <w:left w:val="none" w:sz="0" w:space="0" w:color="auto"/>
            <w:bottom w:val="none" w:sz="0" w:space="0" w:color="auto"/>
            <w:right w:val="none" w:sz="0" w:space="0" w:color="auto"/>
          </w:divBdr>
        </w:div>
        <w:div w:id="1513494307">
          <w:marLeft w:val="480"/>
          <w:marRight w:val="0"/>
          <w:marTop w:val="0"/>
          <w:marBottom w:val="0"/>
          <w:divBdr>
            <w:top w:val="none" w:sz="0" w:space="0" w:color="auto"/>
            <w:left w:val="none" w:sz="0" w:space="0" w:color="auto"/>
            <w:bottom w:val="none" w:sz="0" w:space="0" w:color="auto"/>
            <w:right w:val="none" w:sz="0" w:space="0" w:color="auto"/>
          </w:divBdr>
        </w:div>
        <w:div w:id="47993362">
          <w:marLeft w:val="480"/>
          <w:marRight w:val="0"/>
          <w:marTop w:val="0"/>
          <w:marBottom w:val="0"/>
          <w:divBdr>
            <w:top w:val="none" w:sz="0" w:space="0" w:color="auto"/>
            <w:left w:val="none" w:sz="0" w:space="0" w:color="auto"/>
            <w:bottom w:val="none" w:sz="0" w:space="0" w:color="auto"/>
            <w:right w:val="none" w:sz="0" w:space="0" w:color="auto"/>
          </w:divBdr>
        </w:div>
        <w:div w:id="1378819486">
          <w:marLeft w:val="480"/>
          <w:marRight w:val="0"/>
          <w:marTop w:val="0"/>
          <w:marBottom w:val="0"/>
          <w:divBdr>
            <w:top w:val="none" w:sz="0" w:space="0" w:color="auto"/>
            <w:left w:val="none" w:sz="0" w:space="0" w:color="auto"/>
            <w:bottom w:val="none" w:sz="0" w:space="0" w:color="auto"/>
            <w:right w:val="none" w:sz="0" w:space="0" w:color="auto"/>
          </w:divBdr>
        </w:div>
        <w:div w:id="1740401466">
          <w:marLeft w:val="480"/>
          <w:marRight w:val="0"/>
          <w:marTop w:val="0"/>
          <w:marBottom w:val="0"/>
          <w:divBdr>
            <w:top w:val="none" w:sz="0" w:space="0" w:color="auto"/>
            <w:left w:val="none" w:sz="0" w:space="0" w:color="auto"/>
            <w:bottom w:val="none" w:sz="0" w:space="0" w:color="auto"/>
            <w:right w:val="none" w:sz="0" w:space="0" w:color="auto"/>
          </w:divBdr>
        </w:div>
        <w:div w:id="2032149494">
          <w:marLeft w:val="480"/>
          <w:marRight w:val="0"/>
          <w:marTop w:val="0"/>
          <w:marBottom w:val="0"/>
          <w:divBdr>
            <w:top w:val="none" w:sz="0" w:space="0" w:color="auto"/>
            <w:left w:val="none" w:sz="0" w:space="0" w:color="auto"/>
            <w:bottom w:val="none" w:sz="0" w:space="0" w:color="auto"/>
            <w:right w:val="none" w:sz="0" w:space="0" w:color="auto"/>
          </w:divBdr>
        </w:div>
        <w:div w:id="1615867355">
          <w:marLeft w:val="480"/>
          <w:marRight w:val="0"/>
          <w:marTop w:val="0"/>
          <w:marBottom w:val="0"/>
          <w:divBdr>
            <w:top w:val="none" w:sz="0" w:space="0" w:color="auto"/>
            <w:left w:val="none" w:sz="0" w:space="0" w:color="auto"/>
            <w:bottom w:val="none" w:sz="0" w:space="0" w:color="auto"/>
            <w:right w:val="none" w:sz="0" w:space="0" w:color="auto"/>
          </w:divBdr>
        </w:div>
        <w:div w:id="771821657">
          <w:marLeft w:val="480"/>
          <w:marRight w:val="0"/>
          <w:marTop w:val="0"/>
          <w:marBottom w:val="0"/>
          <w:divBdr>
            <w:top w:val="none" w:sz="0" w:space="0" w:color="auto"/>
            <w:left w:val="none" w:sz="0" w:space="0" w:color="auto"/>
            <w:bottom w:val="none" w:sz="0" w:space="0" w:color="auto"/>
            <w:right w:val="none" w:sz="0" w:space="0" w:color="auto"/>
          </w:divBdr>
        </w:div>
      </w:divsChild>
    </w:div>
    <w:div w:id="1082794192">
      <w:marLeft w:val="480"/>
      <w:marRight w:val="0"/>
      <w:marTop w:val="0"/>
      <w:marBottom w:val="0"/>
      <w:divBdr>
        <w:top w:val="none" w:sz="0" w:space="0" w:color="auto"/>
        <w:left w:val="none" w:sz="0" w:space="0" w:color="auto"/>
        <w:bottom w:val="none" w:sz="0" w:space="0" w:color="auto"/>
        <w:right w:val="none" w:sz="0" w:space="0" w:color="auto"/>
      </w:divBdr>
    </w:div>
    <w:div w:id="1083144724">
      <w:marLeft w:val="480"/>
      <w:marRight w:val="0"/>
      <w:marTop w:val="0"/>
      <w:marBottom w:val="0"/>
      <w:divBdr>
        <w:top w:val="none" w:sz="0" w:space="0" w:color="auto"/>
        <w:left w:val="none" w:sz="0" w:space="0" w:color="auto"/>
        <w:bottom w:val="none" w:sz="0" w:space="0" w:color="auto"/>
        <w:right w:val="none" w:sz="0" w:space="0" w:color="auto"/>
      </w:divBdr>
    </w:div>
    <w:div w:id="1083457423">
      <w:marLeft w:val="480"/>
      <w:marRight w:val="0"/>
      <w:marTop w:val="0"/>
      <w:marBottom w:val="0"/>
      <w:divBdr>
        <w:top w:val="none" w:sz="0" w:space="0" w:color="auto"/>
        <w:left w:val="none" w:sz="0" w:space="0" w:color="auto"/>
        <w:bottom w:val="none" w:sz="0" w:space="0" w:color="auto"/>
        <w:right w:val="none" w:sz="0" w:space="0" w:color="auto"/>
      </w:divBdr>
    </w:div>
    <w:div w:id="1084372958">
      <w:bodyDiv w:val="1"/>
      <w:marLeft w:val="0"/>
      <w:marRight w:val="0"/>
      <w:marTop w:val="0"/>
      <w:marBottom w:val="0"/>
      <w:divBdr>
        <w:top w:val="none" w:sz="0" w:space="0" w:color="auto"/>
        <w:left w:val="none" w:sz="0" w:space="0" w:color="auto"/>
        <w:bottom w:val="none" w:sz="0" w:space="0" w:color="auto"/>
        <w:right w:val="none" w:sz="0" w:space="0" w:color="auto"/>
      </w:divBdr>
    </w:div>
    <w:div w:id="1084447920">
      <w:marLeft w:val="480"/>
      <w:marRight w:val="0"/>
      <w:marTop w:val="0"/>
      <w:marBottom w:val="0"/>
      <w:divBdr>
        <w:top w:val="none" w:sz="0" w:space="0" w:color="auto"/>
        <w:left w:val="none" w:sz="0" w:space="0" w:color="auto"/>
        <w:bottom w:val="none" w:sz="0" w:space="0" w:color="auto"/>
        <w:right w:val="none" w:sz="0" w:space="0" w:color="auto"/>
      </w:divBdr>
    </w:div>
    <w:div w:id="1085421209">
      <w:marLeft w:val="480"/>
      <w:marRight w:val="0"/>
      <w:marTop w:val="0"/>
      <w:marBottom w:val="0"/>
      <w:divBdr>
        <w:top w:val="none" w:sz="0" w:space="0" w:color="auto"/>
        <w:left w:val="none" w:sz="0" w:space="0" w:color="auto"/>
        <w:bottom w:val="none" w:sz="0" w:space="0" w:color="auto"/>
        <w:right w:val="none" w:sz="0" w:space="0" w:color="auto"/>
      </w:divBdr>
    </w:div>
    <w:div w:id="1085570758">
      <w:marLeft w:val="480"/>
      <w:marRight w:val="0"/>
      <w:marTop w:val="0"/>
      <w:marBottom w:val="0"/>
      <w:divBdr>
        <w:top w:val="none" w:sz="0" w:space="0" w:color="auto"/>
        <w:left w:val="none" w:sz="0" w:space="0" w:color="auto"/>
        <w:bottom w:val="none" w:sz="0" w:space="0" w:color="auto"/>
        <w:right w:val="none" w:sz="0" w:space="0" w:color="auto"/>
      </w:divBdr>
    </w:div>
    <w:div w:id="1085691871">
      <w:marLeft w:val="480"/>
      <w:marRight w:val="0"/>
      <w:marTop w:val="0"/>
      <w:marBottom w:val="0"/>
      <w:divBdr>
        <w:top w:val="none" w:sz="0" w:space="0" w:color="auto"/>
        <w:left w:val="none" w:sz="0" w:space="0" w:color="auto"/>
        <w:bottom w:val="none" w:sz="0" w:space="0" w:color="auto"/>
        <w:right w:val="none" w:sz="0" w:space="0" w:color="auto"/>
      </w:divBdr>
    </w:div>
    <w:div w:id="1086341317">
      <w:marLeft w:val="480"/>
      <w:marRight w:val="0"/>
      <w:marTop w:val="0"/>
      <w:marBottom w:val="0"/>
      <w:divBdr>
        <w:top w:val="none" w:sz="0" w:space="0" w:color="auto"/>
        <w:left w:val="none" w:sz="0" w:space="0" w:color="auto"/>
        <w:bottom w:val="none" w:sz="0" w:space="0" w:color="auto"/>
        <w:right w:val="none" w:sz="0" w:space="0" w:color="auto"/>
      </w:divBdr>
    </w:div>
    <w:div w:id="1086465292">
      <w:marLeft w:val="480"/>
      <w:marRight w:val="0"/>
      <w:marTop w:val="0"/>
      <w:marBottom w:val="0"/>
      <w:divBdr>
        <w:top w:val="none" w:sz="0" w:space="0" w:color="auto"/>
        <w:left w:val="none" w:sz="0" w:space="0" w:color="auto"/>
        <w:bottom w:val="none" w:sz="0" w:space="0" w:color="auto"/>
        <w:right w:val="none" w:sz="0" w:space="0" w:color="auto"/>
      </w:divBdr>
    </w:div>
    <w:div w:id="1086465349">
      <w:marLeft w:val="480"/>
      <w:marRight w:val="0"/>
      <w:marTop w:val="0"/>
      <w:marBottom w:val="0"/>
      <w:divBdr>
        <w:top w:val="none" w:sz="0" w:space="0" w:color="auto"/>
        <w:left w:val="none" w:sz="0" w:space="0" w:color="auto"/>
        <w:bottom w:val="none" w:sz="0" w:space="0" w:color="auto"/>
        <w:right w:val="none" w:sz="0" w:space="0" w:color="auto"/>
      </w:divBdr>
    </w:div>
    <w:div w:id="1086658563">
      <w:bodyDiv w:val="1"/>
      <w:marLeft w:val="0"/>
      <w:marRight w:val="0"/>
      <w:marTop w:val="0"/>
      <w:marBottom w:val="0"/>
      <w:divBdr>
        <w:top w:val="none" w:sz="0" w:space="0" w:color="auto"/>
        <w:left w:val="none" w:sz="0" w:space="0" w:color="auto"/>
        <w:bottom w:val="none" w:sz="0" w:space="0" w:color="auto"/>
        <w:right w:val="none" w:sz="0" w:space="0" w:color="auto"/>
      </w:divBdr>
    </w:div>
    <w:div w:id="1086926431">
      <w:marLeft w:val="480"/>
      <w:marRight w:val="0"/>
      <w:marTop w:val="0"/>
      <w:marBottom w:val="0"/>
      <w:divBdr>
        <w:top w:val="none" w:sz="0" w:space="0" w:color="auto"/>
        <w:left w:val="none" w:sz="0" w:space="0" w:color="auto"/>
        <w:bottom w:val="none" w:sz="0" w:space="0" w:color="auto"/>
        <w:right w:val="none" w:sz="0" w:space="0" w:color="auto"/>
      </w:divBdr>
    </w:div>
    <w:div w:id="1087189894">
      <w:marLeft w:val="480"/>
      <w:marRight w:val="0"/>
      <w:marTop w:val="0"/>
      <w:marBottom w:val="0"/>
      <w:divBdr>
        <w:top w:val="none" w:sz="0" w:space="0" w:color="auto"/>
        <w:left w:val="none" w:sz="0" w:space="0" w:color="auto"/>
        <w:bottom w:val="none" w:sz="0" w:space="0" w:color="auto"/>
        <w:right w:val="none" w:sz="0" w:space="0" w:color="auto"/>
      </w:divBdr>
    </w:div>
    <w:div w:id="1087849946">
      <w:marLeft w:val="480"/>
      <w:marRight w:val="0"/>
      <w:marTop w:val="0"/>
      <w:marBottom w:val="0"/>
      <w:divBdr>
        <w:top w:val="none" w:sz="0" w:space="0" w:color="auto"/>
        <w:left w:val="none" w:sz="0" w:space="0" w:color="auto"/>
        <w:bottom w:val="none" w:sz="0" w:space="0" w:color="auto"/>
        <w:right w:val="none" w:sz="0" w:space="0" w:color="auto"/>
      </w:divBdr>
    </w:div>
    <w:div w:id="1088162207">
      <w:marLeft w:val="480"/>
      <w:marRight w:val="0"/>
      <w:marTop w:val="0"/>
      <w:marBottom w:val="0"/>
      <w:divBdr>
        <w:top w:val="none" w:sz="0" w:space="0" w:color="auto"/>
        <w:left w:val="none" w:sz="0" w:space="0" w:color="auto"/>
        <w:bottom w:val="none" w:sz="0" w:space="0" w:color="auto"/>
        <w:right w:val="none" w:sz="0" w:space="0" w:color="auto"/>
      </w:divBdr>
    </w:div>
    <w:div w:id="1088232263">
      <w:marLeft w:val="480"/>
      <w:marRight w:val="0"/>
      <w:marTop w:val="0"/>
      <w:marBottom w:val="0"/>
      <w:divBdr>
        <w:top w:val="none" w:sz="0" w:space="0" w:color="auto"/>
        <w:left w:val="none" w:sz="0" w:space="0" w:color="auto"/>
        <w:bottom w:val="none" w:sz="0" w:space="0" w:color="auto"/>
        <w:right w:val="none" w:sz="0" w:space="0" w:color="auto"/>
      </w:divBdr>
    </w:div>
    <w:div w:id="1088573109">
      <w:marLeft w:val="480"/>
      <w:marRight w:val="0"/>
      <w:marTop w:val="0"/>
      <w:marBottom w:val="0"/>
      <w:divBdr>
        <w:top w:val="none" w:sz="0" w:space="0" w:color="auto"/>
        <w:left w:val="none" w:sz="0" w:space="0" w:color="auto"/>
        <w:bottom w:val="none" w:sz="0" w:space="0" w:color="auto"/>
        <w:right w:val="none" w:sz="0" w:space="0" w:color="auto"/>
      </w:divBdr>
    </w:div>
    <w:div w:id="1089930749">
      <w:marLeft w:val="480"/>
      <w:marRight w:val="0"/>
      <w:marTop w:val="0"/>
      <w:marBottom w:val="0"/>
      <w:divBdr>
        <w:top w:val="none" w:sz="0" w:space="0" w:color="auto"/>
        <w:left w:val="none" w:sz="0" w:space="0" w:color="auto"/>
        <w:bottom w:val="none" w:sz="0" w:space="0" w:color="auto"/>
        <w:right w:val="none" w:sz="0" w:space="0" w:color="auto"/>
      </w:divBdr>
    </w:div>
    <w:div w:id="1089959556">
      <w:bodyDiv w:val="1"/>
      <w:marLeft w:val="0"/>
      <w:marRight w:val="0"/>
      <w:marTop w:val="0"/>
      <w:marBottom w:val="0"/>
      <w:divBdr>
        <w:top w:val="none" w:sz="0" w:space="0" w:color="auto"/>
        <w:left w:val="none" w:sz="0" w:space="0" w:color="auto"/>
        <w:bottom w:val="none" w:sz="0" w:space="0" w:color="auto"/>
        <w:right w:val="none" w:sz="0" w:space="0" w:color="auto"/>
      </w:divBdr>
      <w:divsChild>
        <w:div w:id="1120610319">
          <w:marLeft w:val="480"/>
          <w:marRight w:val="0"/>
          <w:marTop w:val="0"/>
          <w:marBottom w:val="0"/>
          <w:divBdr>
            <w:top w:val="none" w:sz="0" w:space="0" w:color="auto"/>
            <w:left w:val="none" w:sz="0" w:space="0" w:color="auto"/>
            <w:bottom w:val="none" w:sz="0" w:space="0" w:color="auto"/>
            <w:right w:val="none" w:sz="0" w:space="0" w:color="auto"/>
          </w:divBdr>
        </w:div>
        <w:div w:id="673994518">
          <w:marLeft w:val="480"/>
          <w:marRight w:val="0"/>
          <w:marTop w:val="0"/>
          <w:marBottom w:val="0"/>
          <w:divBdr>
            <w:top w:val="none" w:sz="0" w:space="0" w:color="auto"/>
            <w:left w:val="none" w:sz="0" w:space="0" w:color="auto"/>
            <w:bottom w:val="none" w:sz="0" w:space="0" w:color="auto"/>
            <w:right w:val="none" w:sz="0" w:space="0" w:color="auto"/>
          </w:divBdr>
        </w:div>
        <w:div w:id="206915935">
          <w:marLeft w:val="480"/>
          <w:marRight w:val="0"/>
          <w:marTop w:val="0"/>
          <w:marBottom w:val="0"/>
          <w:divBdr>
            <w:top w:val="none" w:sz="0" w:space="0" w:color="auto"/>
            <w:left w:val="none" w:sz="0" w:space="0" w:color="auto"/>
            <w:bottom w:val="none" w:sz="0" w:space="0" w:color="auto"/>
            <w:right w:val="none" w:sz="0" w:space="0" w:color="auto"/>
          </w:divBdr>
        </w:div>
        <w:div w:id="1127547778">
          <w:marLeft w:val="480"/>
          <w:marRight w:val="0"/>
          <w:marTop w:val="0"/>
          <w:marBottom w:val="0"/>
          <w:divBdr>
            <w:top w:val="none" w:sz="0" w:space="0" w:color="auto"/>
            <w:left w:val="none" w:sz="0" w:space="0" w:color="auto"/>
            <w:bottom w:val="none" w:sz="0" w:space="0" w:color="auto"/>
            <w:right w:val="none" w:sz="0" w:space="0" w:color="auto"/>
          </w:divBdr>
        </w:div>
        <w:div w:id="1298410545">
          <w:marLeft w:val="480"/>
          <w:marRight w:val="0"/>
          <w:marTop w:val="0"/>
          <w:marBottom w:val="0"/>
          <w:divBdr>
            <w:top w:val="none" w:sz="0" w:space="0" w:color="auto"/>
            <w:left w:val="none" w:sz="0" w:space="0" w:color="auto"/>
            <w:bottom w:val="none" w:sz="0" w:space="0" w:color="auto"/>
            <w:right w:val="none" w:sz="0" w:space="0" w:color="auto"/>
          </w:divBdr>
        </w:div>
        <w:div w:id="984164848">
          <w:marLeft w:val="480"/>
          <w:marRight w:val="0"/>
          <w:marTop w:val="0"/>
          <w:marBottom w:val="0"/>
          <w:divBdr>
            <w:top w:val="none" w:sz="0" w:space="0" w:color="auto"/>
            <w:left w:val="none" w:sz="0" w:space="0" w:color="auto"/>
            <w:bottom w:val="none" w:sz="0" w:space="0" w:color="auto"/>
            <w:right w:val="none" w:sz="0" w:space="0" w:color="auto"/>
          </w:divBdr>
        </w:div>
        <w:div w:id="1795100483">
          <w:marLeft w:val="480"/>
          <w:marRight w:val="0"/>
          <w:marTop w:val="0"/>
          <w:marBottom w:val="0"/>
          <w:divBdr>
            <w:top w:val="none" w:sz="0" w:space="0" w:color="auto"/>
            <w:left w:val="none" w:sz="0" w:space="0" w:color="auto"/>
            <w:bottom w:val="none" w:sz="0" w:space="0" w:color="auto"/>
            <w:right w:val="none" w:sz="0" w:space="0" w:color="auto"/>
          </w:divBdr>
        </w:div>
        <w:div w:id="1369522567">
          <w:marLeft w:val="480"/>
          <w:marRight w:val="0"/>
          <w:marTop w:val="0"/>
          <w:marBottom w:val="0"/>
          <w:divBdr>
            <w:top w:val="none" w:sz="0" w:space="0" w:color="auto"/>
            <w:left w:val="none" w:sz="0" w:space="0" w:color="auto"/>
            <w:bottom w:val="none" w:sz="0" w:space="0" w:color="auto"/>
            <w:right w:val="none" w:sz="0" w:space="0" w:color="auto"/>
          </w:divBdr>
        </w:div>
        <w:div w:id="911620277">
          <w:marLeft w:val="480"/>
          <w:marRight w:val="0"/>
          <w:marTop w:val="0"/>
          <w:marBottom w:val="0"/>
          <w:divBdr>
            <w:top w:val="none" w:sz="0" w:space="0" w:color="auto"/>
            <w:left w:val="none" w:sz="0" w:space="0" w:color="auto"/>
            <w:bottom w:val="none" w:sz="0" w:space="0" w:color="auto"/>
            <w:right w:val="none" w:sz="0" w:space="0" w:color="auto"/>
          </w:divBdr>
        </w:div>
        <w:div w:id="1921327729">
          <w:marLeft w:val="480"/>
          <w:marRight w:val="0"/>
          <w:marTop w:val="0"/>
          <w:marBottom w:val="0"/>
          <w:divBdr>
            <w:top w:val="none" w:sz="0" w:space="0" w:color="auto"/>
            <w:left w:val="none" w:sz="0" w:space="0" w:color="auto"/>
            <w:bottom w:val="none" w:sz="0" w:space="0" w:color="auto"/>
            <w:right w:val="none" w:sz="0" w:space="0" w:color="auto"/>
          </w:divBdr>
        </w:div>
        <w:div w:id="1274366107">
          <w:marLeft w:val="480"/>
          <w:marRight w:val="0"/>
          <w:marTop w:val="0"/>
          <w:marBottom w:val="0"/>
          <w:divBdr>
            <w:top w:val="none" w:sz="0" w:space="0" w:color="auto"/>
            <w:left w:val="none" w:sz="0" w:space="0" w:color="auto"/>
            <w:bottom w:val="none" w:sz="0" w:space="0" w:color="auto"/>
            <w:right w:val="none" w:sz="0" w:space="0" w:color="auto"/>
          </w:divBdr>
        </w:div>
        <w:div w:id="1575891803">
          <w:marLeft w:val="480"/>
          <w:marRight w:val="0"/>
          <w:marTop w:val="0"/>
          <w:marBottom w:val="0"/>
          <w:divBdr>
            <w:top w:val="none" w:sz="0" w:space="0" w:color="auto"/>
            <w:left w:val="none" w:sz="0" w:space="0" w:color="auto"/>
            <w:bottom w:val="none" w:sz="0" w:space="0" w:color="auto"/>
            <w:right w:val="none" w:sz="0" w:space="0" w:color="auto"/>
          </w:divBdr>
        </w:div>
        <w:div w:id="1473907686">
          <w:marLeft w:val="480"/>
          <w:marRight w:val="0"/>
          <w:marTop w:val="0"/>
          <w:marBottom w:val="0"/>
          <w:divBdr>
            <w:top w:val="none" w:sz="0" w:space="0" w:color="auto"/>
            <w:left w:val="none" w:sz="0" w:space="0" w:color="auto"/>
            <w:bottom w:val="none" w:sz="0" w:space="0" w:color="auto"/>
            <w:right w:val="none" w:sz="0" w:space="0" w:color="auto"/>
          </w:divBdr>
        </w:div>
        <w:div w:id="222908208">
          <w:marLeft w:val="480"/>
          <w:marRight w:val="0"/>
          <w:marTop w:val="0"/>
          <w:marBottom w:val="0"/>
          <w:divBdr>
            <w:top w:val="none" w:sz="0" w:space="0" w:color="auto"/>
            <w:left w:val="none" w:sz="0" w:space="0" w:color="auto"/>
            <w:bottom w:val="none" w:sz="0" w:space="0" w:color="auto"/>
            <w:right w:val="none" w:sz="0" w:space="0" w:color="auto"/>
          </w:divBdr>
        </w:div>
        <w:div w:id="533882180">
          <w:marLeft w:val="480"/>
          <w:marRight w:val="0"/>
          <w:marTop w:val="0"/>
          <w:marBottom w:val="0"/>
          <w:divBdr>
            <w:top w:val="none" w:sz="0" w:space="0" w:color="auto"/>
            <w:left w:val="none" w:sz="0" w:space="0" w:color="auto"/>
            <w:bottom w:val="none" w:sz="0" w:space="0" w:color="auto"/>
            <w:right w:val="none" w:sz="0" w:space="0" w:color="auto"/>
          </w:divBdr>
        </w:div>
        <w:div w:id="1513914054">
          <w:marLeft w:val="480"/>
          <w:marRight w:val="0"/>
          <w:marTop w:val="0"/>
          <w:marBottom w:val="0"/>
          <w:divBdr>
            <w:top w:val="none" w:sz="0" w:space="0" w:color="auto"/>
            <w:left w:val="none" w:sz="0" w:space="0" w:color="auto"/>
            <w:bottom w:val="none" w:sz="0" w:space="0" w:color="auto"/>
            <w:right w:val="none" w:sz="0" w:space="0" w:color="auto"/>
          </w:divBdr>
        </w:div>
        <w:div w:id="748842801">
          <w:marLeft w:val="480"/>
          <w:marRight w:val="0"/>
          <w:marTop w:val="0"/>
          <w:marBottom w:val="0"/>
          <w:divBdr>
            <w:top w:val="none" w:sz="0" w:space="0" w:color="auto"/>
            <w:left w:val="none" w:sz="0" w:space="0" w:color="auto"/>
            <w:bottom w:val="none" w:sz="0" w:space="0" w:color="auto"/>
            <w:right w:val="none" w:sz="0" w:space="0" w:color="auto"/>
          </w:divBdr>
        </w:div>
        <w:div w:id="1495342836">
          <w:marLeft w:val="480"/>
          <w:marRight w:val="0"/>
          <w:marTop w:val="0"/>
          <w:marBottom w:val="0"/>
          <w:divBdr>
            <w:top w:val="none" w:sz="0" w:space="0" w:color="auto"/>
            <w:left w:val="none" w:sz="0" w:space="0" w:color="auto"/>
            <w:bottom w:val="none" w:sz="0" w:space="0" w:color="auto"/>
            <w:right w:val="none" w:sz="0" w:space="0" w:color="auto"/>
          </w:divBdr>
        </w:div>
        <w:div w:id="1233658293">
          <w:marLeft w:val="480"/>
          <w:marRight w:val="0"/>
          <w:marTop w:val="0"/>
          <w:marBottom w:val="0"/>
          <w:divBdr>
            <w:top w:val="none" w:sz="0" w:space="0" w:color="auto"/>
            <w:left w:val="none" w:sz="0" w:space="0" w:color="auto"/>
            <w:bottom w:val="none" w:sz="0" w:space="0" w:color="auto"/>
            <w:right w:val="none" w:sz="0" w:space="0" w:color="auto"/>
          </w:divBdr>
        </w:div>
        <w:div w:id="1195539281">
          <w:marLeft w:val="480"/>
          <w:marRight w:val="0"/>
          <w:marTop w:val="0"/>
          <w:marBottom w:val="0"/>
          <w:divBdr>
            <w:top w:val="none" w:sz="0" w:space="0" w:color="auto"/>
            <w:left w:val="none" w:sz="0" w:space="0" w:color="auto"/>
            <w:bottom w:val="none" w:sz="0" w:space="0" w:color="auto"/>
            <w:right w:val="none" w:sz="0" w:space="0" w:color="auto"/>
          </w:divBdr>
        </w:div>
        <w:div w:id="1777940880">
          <w:marLeft w:val="480"/>
          <w:marRight w:val="0"/>
          <w:marTop w:val="0"/>
          <w:marBottom w:val="0"/>
          <w:divBdr>
            <w:top w:val="none" w:sz="0" w:space="0" w:color="auto"/>
            <w:left w:val="none" w:sz="0" w:space="0" w:color="auto"/>
            <w:bottom w:val="none" w:sz="0" w:space="0" w:color="auto"/>
            <w:right w:val="none" w:sz="0" w:space="0" w:color="auto"/>
          </w:divBdr>
        </w:div>
        <w:div w:id="129709166">
          <w:marLeft w:val="480"/>
          <w:marRight w:val="0"/>
          <w:marTop w:val="0"/>
          <w:marBottom w:val="0"/>
          <w:divBdr>
            <w:top w:val="none" w:sz="0" w:space="0" w:color="auto"/>
            <w:left w:val="none" w:sz="0" w:space="0" w:color="auto"/>
            <w:bottom w:val="none" w:sz="0" w:space="0" w:color="auto"/>
            <w:right w:val="none" w:sz="0" w:space="0" w:color="auto"/>
          </w:divBdr>
        </w:div>
        <w:div w:id="473837625">
          <w:marLeft w:val="480"/>
          <w:marRight w:val="0"/>
          <w:marTop w:val="0"/>
          <w:marBottom w:val="0"/>
          <w:divBdr>
            <w:top w:val="none" w:sz="0" w:space="0" w:color="auto"/>
            <w:left w:val="none" w:sz="0" w:space="0" w:color="auto"/>
            <w:bottom w:val="none" w:sz="0" w:space="0" w:color="auto"/>
            <w:right w:val="none" w:sz="0" w:space="0" w:color="auto"/>
          </w:divBdr>
        </w:div>
        <w:div w:id="1753308670">
          <w:marLeft w:val="480"/>
          <w:marRight w:val="0"/>
          <w:marTop w:val="0"/>
          <w:marBottom w:val="0"/>
          <w:divBdr>
            <w:top w:val="none" w:sz="0" w:space="0" w:color="auto"/>
            <w:left w:val="none" w:sz="0" w:space="0" w:color="auto"/>
            <w:bottom w:val="none" w:sz="0" w:space="0" w:color="auto"/>
            <w:right w:val="none" w:sz="0" w:space="0" w:color="auto"/>
          </w:divBdr>
        </w:div>
        <w:div w:id="528493067">
          <w:marLeft w:val="480"/>
          <w:marRight w:val="0"/>
          <w:marTop w:val="0"/>
          <w:marBottom w:val="0"/>
          <w:divBdr>
            <w:top w:val="none" w:sz="0" w:space="0" w:color="auto"/>
            <w:left w:val="none" w:sz="0" w:space="0" w:color="auto"/>
            <w:bottom w:val="none" w:sz="0" w:space="0" w:color="auto"/>
            <w:right w:val="none" w:sz="0" w:space="0" w:color="auto"/>
          </w:divBdr>
        </w:div>
        <w:div w:id="1377703669">
          <w:marLeft w:val="480"/>
          <w:marRight w:val="0"/>
          <w:marTop w:val="0"/>
          <w:marBottom w:val="0"/>
          <w:divBdr>
            <w:top w:val="none" w:sz="0" w:space="0" w:color="auto"/>
            <w:left w:val="none" w:sz="0" w:space="0" w:color="auto"/>
            <w:bottom w:val="none" w:sz="0" w:space="0" w:color="auto"/>
            <w:right w:val="none" w:sz="0" w:space="0" w:color="auto"/>
          </w:divBdr>
        </w:div>
        <w:div w:id="447628122">
          <w:marLeft w:val="480"/>
          <w:marRight w:val="0"/>
          <w:marTop w:val="0"/>
          <w:marBottom w:val="0"/>
          <w:divBdr>
            <w:top w:val="none" w:sz="0" w:space="0" w:color="auto"/>
            <w:left w:val="none" w:sz="0" w:space="0" w:color="auto"/>
            <w:bottom w:val="none" w:sz="0" w:space="0" w:color="auto"/>
            <w:right w:val="none" w:sz="0" w:space="0" w:color="auto"/>
          </w:divBdr>
        </w:div>
        <w:div w:id="1032656753">
          <w:marLeft w:val="480"/>
          <w:marRight w:val="0"/>
          <w:marTop w:val="0"/>
          <w:marBottom w:val="0"/>
          <w:divBdr>
            <w:top w:val="none" w:sz="0" w:space="0" w:color="auto"/>
            <w:left w:val="none" w:sz="0" w:space="0" w:color="auto"/>
            <w:bottom w:val="none" w:sz="0" w:space="0" w:color="auto"/>
            <w:right w:val="none" w:sz="0" w:space="0" w:color="auto"/>
          </w:divBdr>
        </w:div>
        <w:div w:id="365839595">
          <w:marLeft w:val="480"/>
          <w:marRight w:val="0"/>
          <w:marTop w:val="0"/>
          <w:marBottom w:val="0"/>
          <w:divBdr>
            <w:top w:val="none" w:sz="0" w:space="0" w:color="auto"/>
            <w:left w:val="none" w:sz="0" w:space="0" w:color="auto"/>
            <w:bottom w:val="none" w:sz="0" w:space="0" w:color="auto"/>
            <w:right w:val="none" w:sz="0" w:space="0" w:color="auto"/>
          </w:divBdr>
        </w:div>
        <w:div w:id="1791508577">
          <w:marLeft w:val="480"/>
          <w:marRight w:val="0"/>
          <w:marTop w:val="0"/>
          <w:marBottom w:val="0"/>
          <w:divBdr>
            <w:top w:val="none" w:sz="0" w:space="0" w:color="auto"/>
            <w:left w:val="none" w:sz="0" w:space="0" w:color="auto"/>
            <w:bottom w:val="none" w:sz="0" w:space="0" w:color="auto"/>
            <w:right w:val="none" w:sz="0" w:space="0" w:color="auto"/>
          </w:divBdr>
        </w:div>
        <w:div w:id="1719818709">
          <w:marLeft w:val="480"/>
          <w:marRight w:val="0"/>
          <w:marTop w:val="0"/>
          <w:marBottom w:val="0"/>
          <w:divBdr>
            <w:top w:val="none" w:sz="0" w:space="0" w:color="auto"/>
            <w:left w:val="none" w:sz="0" w:space="0" w:color="auto"/>
            <w:bottom w:val="none" w:sz="0" w:space="0" w:color="auto"/>
            <w:right w:val="none" w:sz="0" w:space="0" w:color="auto"/>
          </w:divBdr>
        </w:div>
        <w:div w:id="915165321">
          <w:marLeft w:val="480"/>
          <w:marRight w:val="0"/>
          <w:marTop w:val="0"/>
          <w:marBottom w:val="0"/>
          <w:divBdr>
            <w:top w:val="none" w:sz="0" w:space="0" w:color="auto"/>
            <w:left w:val="none" w:sz="0" w:space="0" w:color="auto"/>
            <w:bottom w:val="none" w:sz="0" w:space="0" w:color="auto"/>
            <w:right w:val="none" w:sz="0" w:space="0" w:color="auto"/>
          </w:divBdr>
        </w:div>
        <w:div w:id="634062072">
          <w:marLeft w:val="480"/>
          <w:marRight w:val="0"/>
          <w:marTop w:val="0"/>
          <w:marBottom w:val="0"/>
          <w:divBdr>
            <w:top w:val="none" w:sz="0" w:space="0" w:color="auto"/>
            <w:left w:val="none" w:sz="0" w:space="0" w:color="auto"/>
            <w:bottom w:val="none" w:sz="0" w:space="0" w:color="auto"/>
            <w:right w:val="none" w:sz="0" w:space="0" w:color="auto"/>
          </w:divBdr>
        </w:div>
        <w:div w:id="518852278">
          <w:marLeft w:val="480"/>
          <w:marRight w:val="0"/>
          <w:marTop w:val="0"/>
          <w:marBottom w:val="0"/>
          <w:divBdr>
            <w:top w:val="none" w:sz="0" w:space="0" w:color="auto"/>
            <w:left w:val="none" w:sz="0" w:space="0" w:color="auto"/>
            <w:bottom w:val="none" w:sz="0" w:space="0" w:color="auto"/>
            <w:right w:val="none" w:sz="0" w:space="0" w:color="auto"/>
          </w:divBdr>
        </w:div>
        <w:div w:id="436022290">
          <w:marLeft w:val="480"/>
          <w:marRight w:val="0"/>
          <w:marTop w:val="0"/>
          <w:marBottom w:val="0"/>
          <w:divBdr>
            <w:top w:val="none" w:sz="0" w:space="0" w:color="auto"/>
            <w:left w:val="none" w:sz="0" w:space="0" w:color="auto"/>
            <w:bottom w:val="none" w:sz="0" w:space="0" w:color="auto"/>
            <w:right w:val="none" w:sz="0" w:space="0" w:color="auto"/>
          </w:divBdr>
        </w:div>
        <w:div w:id="2127461067">
          <w:marLeft w:val="480"/>
          <w:marRight w:val="0"/>
          <w:marTop w:val="0"/>
          <w:marBottom w:val="0"/>
          <w:divBdr>
            <w:top w:val="none" w:sz="0" w:space="0" w:color="auto"/>
            <w:left w:val="none" w:sz="0" w:space="0" w:color="auto"/>
            <w:bottom w:val="none" w:sz="0" w:space="0" w:color="auto"/>
            <w:right w:val="none" w:sz="0" w:space="0" w:color="auto"/>
          </w:divBdr>
        </w:div>
        <w:div w:id="1629975334">
          <w:marLeft w:val="480"/>
          <w:marRight w:val="0"/>
          <w:marTop w:val="0"/>
          <w:marBottom w:val="0"/>
          <w:divBdr>
            <w:top w:val="none" w:sz="0" w:space="0" w:color="auto"/>
            <w:left w:val="none" w:sz="0" w:space="0" w:color="auto"/>
            <w:bottom w:val="none" w:sz="0" w:space="0" w:color="auto"/>
            <w:right w:val="none" w:sz="0" w:space="0" w:color="auto"/>
          </w:divBdr>
        </w:div>
        <w:div w:id="1232811549">
          <w:marLeft w:val="480"/>
          <w:marRight w:val="0"/>
          <w:marTop w:val="0"/>
          <w:marBottom w:val="0"/>
          <w:divBdr>
            <w:top w:val="none" w:sz="0" w:space="0" w:color="auto"/>
            <w:left w:val="none" w:sz="0" w:space="0" w:color="auto"/>
            <w:bottom w:val="none" w:sz="0" w:space="0" w:color="auto"/>
            <w:right w:val="none" w:sz="0" w:space="0" w:color="auto"/>
          </w:divBdr>
        </w:div>
        <w:div w:id="554395507">
          <w:marLeft w:val="480"/>
          <w:marRight w:val="0"/>
          <w:marTop w:val="0"/>
          <w:marBottom w:val="0"/>
          <w:divBdr>
            <w:top w:val="none" w:sz="0" w:space="0" w:color="auto"/>
            <w:left w:val="none" w:sz="0" w:space="0" w:color="auto"/>
            <w:bottom w:val="none" w:sz="0" w:space="0" w:color="auto"/>
            <w:right w:val="none" w:sz="0" w:space="0" w:color="auto"/>
          </w:divBdr>
        </w:div>
        <w:div w:id="2028288737">
          <w:marLeft w:val="480"/>
          <w:marRight w:val="0"/>
          <w:marTop w:val="0"/>
          <w:marBottom w:val="0"/>
          <w:divBdr>
            <w:top w:val="none" w:sz="0" w:space="0" w:color="auto"/>
            <w:left w:val="none" w:sz="0" w:space="0" w:color="auto"/>
            <w:bottom w:val="none" w:sz="0" w:space="0" w:color="auto"/>
            <w:right w:val="none" w:sz="0" w:space="0" w:color="auto"/>
          </w:divBdr>
        </w:div>
        <w:div w:id="1332098252">
          <w:marLeft w:val="480"/>
          <w:marRight w:val="0"/>
          <w:marTop w:val="0"/>
          <w:marBottom w:val="0"/>
          <w:divBdr>
            <w:top w:val="none" w:sz="0" w:space="0" w:color="auto"/>
            <w:left w:val="none" w:sz="0" w:space="0" w:color="auto"/>
            <w:bottom w:val="none" w:sz="0" w:space="0" w:color="auto"/>
            <w:right w:val="none" w:sz="0" w:space="0" w:color="auto"/>
          </w:divBdr>
        </w:div>
        <w:div w:id="680396241">
          <w:marLeft w:val="480"/>
          <w:marRight w:val="0"/>
          <w:marTop w:val="0"/>
          <w:marBottom w:val="0"/>
          <w:divBdr>
            <w:top w:val="none" w:sz="0" w:space="0" w:color="auto"/>
            <w:left w:val="none" w:sz="0" w:space="0" w:color="auto"/>
            <w:bottom w:val="none" w:sz="0" w:space="0" w:color="auto"/>
            <w:right w:val="none" w:sz="0" w:space="0" w:color="auto"/>
          </w:divBdr>
        </w:div>
        <w:div w:id="1609393414">
          <w:marLeft w:val="480"/>
          <w:marRight w:val="0"/>
          <w:marTop w:val="0"/>
          <w:marBottom w:val="0"/>
          <w:divBdr>
            <w:top w:val="none" w:sz="0" w:space="0" w:color="auto"/>
            <w:left w:val="none" w:sz="0" w:space="0" w:color="auto"/>
            <w:bottom w:val="none" w:sz="0" w:space="0" w:color="auto"/>
            <w:right w:val="none" w:sz="0" w:space="0" w:color="auto"/>
          </w:divBdr>
        </w:div>
        <w:div w:id="1668678482">
          <w:marLeft w:val="480"/>
          <w:marRight w:val="0"/>
          <w:marTop w:val="0"/>
          <w:marBottom w:val="0"/>
          <w:divBdr>
            <w:top w:val="none" w:sz="0" w:space="0" w:color="auto"/>
            <w:left w:val="none" w:sz="0" w:space="0" w:color="auto"/>
            <w:bottom w:val="none" w:sz="0" w:space="0" w:color="auto"/>
            <w:right w:val="none" w:sz="0" w:space="0" w:color="auto"/>
          </w:divBdr>
        </w:div>
        <w:div w:id="68887978">
          <w:marLeft w:val="480"/>
          <w:marRight w:val="0"/>
          <w:marTop w:val="0"/>
          <w:marBottom w:val="0"/>
          <w:divBdr>
            <w:top w:val="none" w:sz="0" w:space="0" w:color="auto"/>
            <w:left w:val="none" w:sz="0" w:space="0" w:color="auto"/>
            <w:bottom w:val="none" w:sz="0" w:space="0" w:color="auto"/>
            <w:right w:val="none" w:sz="0" w:space="0" w:color="auto"/>
          </w:divBdr>
        </w:div>
        <w:div w:id="576868494">
          <w:marLeft w:val="480"/>
          <w:marRight w:val="0"/>
          <w:marTop w:val="0"/>
          <w:marBottom w:val="0"/>
          <w:divBdr>
            <w:top w:val="none" w:sz="0" w:space="0" w:color="auto"/>
            <w:left w:val="none" w:sz="0" w:space="0" w:color="auto"/>
            <w:bottom w:val="none" w:sz="0" w:space="0" w:color="auto"/>
            <w:right w:val="none" w:sz="0" w:space="0" w:color="auto"/>
          </w:divBdr>
        </w:div>
        <w:div w:id="944464568">
          <w:marLeft w:val="480"/>
          <w:marRight w:val="0"/>
          <w:marTop w:val="0"/>
          <w:marBottom w:val="0"/>
          <w:divBdr>
            <w:top w:val="none" w:sz="0" w:space="0" w:color="auto"/>
            <w:left w:val="none" w:sz="0" w:space="0" w:color="auto"/>
            <w:bottom w:val="none" w:sz="0" w:space="0" w:color="auto"/>
            <w:right w:val="none" w:sz="0" w:space="0" w:color="auto"/>
          </w:divBdr>
        </w:div>
        <w:div w:id="1076711208">
          <w:marLeft w:val="480"/>
          <w:marRight w:val="0"/>
          <w:marTop w:val="0"/>
          <w:marBottom w:val="0"/>
          <w:divBdr>
            <w:top w:val="none" w:sz="0" w:space="0" w:color="auto"/>
            <w:left w:val="none" w:sz="0" w:space="0" w:color="auto"/>
            <w:bottom w:val="none" w:sz="0" w:space="0" w:color="auto"/>
            <w:right w:val="none" w:sz="0" w:space="0" w:color="auto"/>
          </w:divBdr>
        </w:div>
        <w:div w:id="1849523293">
          <w:marLeft w:val="480"/>
          <w:marRight w:val="0"/>
          <w:marTop w:val="0"/>
          <w:marBottom w:val="0"/>
          <w:divBdr>
            <w:top w:val="none" w:sz="0" w:space="0" w:color="auto"/>
            <w:left w:val="none" w:sz="0" w:space="0" w:color="auto"/>
            <w:bottom w:val="none" w:sz="0" w:space="0" w:color="auto"/>
            <w:right w:val="none" w:sz="0" w:space="0" w:color="auto"/>
          </w:divBdr>
        </w:div>
        <w:div w:id="321008405">
          <w:marLeft w:val="480"/>
          <w:marRight w:val="0"/>
          <w:marTop w:val="0"/>
          <w:marBottom w:val="0"/>
          <w:divBdr>
            <w:top w:val="none" w:sz="0" w:space="0" w:color="auto"/>
            <w:left w:val="none" w:sz="0" w:space="0" w:color="auto"/>
            <w:bottom w:val="none" w:sz="0" w:space="0" w:color="auto"/>
            <w:right w:val="none" w:sz="0" w:space="0" w:color="auto"/>
          </w:divBdr>
        </w:div>
        <w:div w:id="1674648765">
          <w:marLeft w:val="480"/>
          <w:marRight w:val="0"/>
          <w:marTop w:val="0"/>
          <w:marBottom w:val="0"/>
          <w:divBdr>
            <w:top w:val="none" w:sz="0" w:space="0" w:color="auto"/>
            <w:left w:val="none" w:sz="0" w:space="0" w:color="auto"/>
            <w:bottom w:val="none" w:sz="0" w:space="0" w:color="auto"/>
            <w:right w:val="none" w:sz="0" w:space="0" w:color="auto"/>
          </w:divBdr>
        </w:div>
        <w:div w:id="421074203">
          <w:marLeft w:val="480"/>
          <w:marRight w:val="0"/>
          <w:marTop w:val="0"/>
          <w:marBottom w:val="0"/>
          <w:divBdr>
            <w:top w:val="none" w:sz="0" w:space="0" w:color="auto"/>
            <w:left w:val="none" w:sz="0" w:space="0" w:color="auto"/>
            <w:bottom w:val="none" w:sz="0" w:space="0" w:color="auto"/>
            <w:right w:val="none" w:sz="0" w:space="0" w:color="auto"/>
          </w:divBdr>
        </w:div>
        <w:div w:id="856770249">
          <w:marLeft w:val="480"/>
          <w:marRight w:val="0"/>
          <w:marTop w:val="0"/>
          <w:marBottom w:val="0"/>
          <w:divBdr>
            <w:top w:val="none" w:sz="0" w:space="0" w:color="auto"/>
            <w:left w:val="none" w:sz="0" w:space="0" w:color="auto"/>
            <w:bottom w:val="none" w:sz="0" w:space="0" w:color="auto"/>
            <w:right w:val="none" w:sz="0" w:space="0" w:color="auto"/>
          </w:divBdr>
        </w:div>
        <w:div w:id="1998679557">
          <w:marLeft w:val="480"/>
          <w:marRight w:val="0"/>
          <w:marTop w:val="0"/>
          <w:marBottom w:val="0"/>
          <w:divBdr>
            <w:top w:val="none" w:sz="0" w:space="0" w:color="auto"/>
            <w:left w:val="none" w:sz="0" w:space="0" w:color="auto"/>
            <w:bottom w:val="none" w:sz="0" w:space="0" w:color="auto"/>
            <w:right w:val="none" w:sz="0" w:space="0" w:color="auto"/>
          </w:divBdr>
        </w:div>
        <w:div w:id="729428058">
          <w:marLeft w:val="480"/>
          <w:marRight w:val="0"/>
          <w:marTop w:val="0"/>
          <w:marBottom w:val="0"/>
          <w:divBdr>
            <w:top w:val="none" w:sz="0" w:space="0" w:color="auto"/>
            <w:left w:val="none" w:sz="0" w:space="0" w:color="auto"/>
            <w:bottom w:val="none" w:sz="0" w:space="0" w:color="auto"/>
            <w:right w:val="none" w:sz="0" w:space="0" w:color="auto"/>
          </w:divBdr>
        </w:div>
        <w:div w:id="1854032508">
          <w:marLeft w:val="480"/>
          <w:marRight w:val="0"/>
          <w:marTop w:val="0"/>
          <w:marBottom w:val="0"/>
          <w:divBdr>
            <w:top w:val="none" w:sz="0" w:space="0" w:color="auto"/>
            <w:left w:val="none" w:sz="0" w:space="0" w:color="auto"/>
            <w:bottom w:val="none" w:sz="0" w:space="0" w:color="auto"/>
            <w:right w:val="none" w:sz="0" w:space="0" w:color="auto"/>
          </w:divBdr>
        </w:div>
        <w:div w:id="1276408640">
          <w:marLeft w:val="480"/>
          <w:marRight w:val="0"/>
          <w:marTop w:val="0"/>
          <w:marBottom w:val="0"/>
          <w:divBdr>
            <w:top w:val="none" w:sz="0" w:space="0" w:color="auto"/>
            <w:left w:val="none" w:sz="0" w:space="0" w:color="auto"/>
            <w:bottom w:val="none" w:sz="0" w:space="0" w:color="auto"/>
            <w:right w:val="none" w:sz="0" w:space="0" w:color="auto"/>
          </w:divBdr>
        </w:div>
        <w:div w:id="313803803">
          <w:marLeft w:val="480"/>
          <w:marRight w:val="0"/>
          <w:marTop w:val="0"/>
          <w:marBottom w:val="0"/>
          <w:divBdr>
            <w:top w:val="none" w:sz="0" w:space="0" w:color="auto"/>
            <w:left w:val="none" w:sz="0" w:space="0" w:color="auto"/>
            <w:bottom w:val="none" w:sz="0" w:space="0" w:color="auto"/>
            <w:right w:val="none" w:sz="0" w:space="0" w:color="auto"/>
          </w:divBdr>
        </w:div>
        <w:div w:id="141629925">
          <w:marLeft w:val="480"/>
          <w:marRight w:val="0"/>
          <w:marTop w:val="0"/>
          <w:marBottom w:val="0"/>
          <w:divBdr>
            <w:top w:val="none" w:sz="0" w:space="0" w:color="auto"/>
            <w:left w:val="none" w:sz="0" w:space="0" w:color="auto"/>
            <w:bottom w:val="none" w:sz="0" w:space="0" w:color="auto"/>
            <w:right w:val="none" w:sz="0" w:space="0" w:color="auto"/>
          </w:divBdr>
        </w:div>
        <w:div w:id="732433222">
          <w:marLeft w:val="480"/>
          <w:marRight w:val="0"/>
          <w:marTop w:val="0"/>
          <w:marBottom w:val="0"/>
          <w:divBdr>
            <w:top w:val="none" w:sz="0" w:space="0" w:color="auto"/>
            <w:left w:val="none" w:sz="0" w:space="0" w:color="auto"/>
            <w:bottom w:val="none" w:sz="0" w:space="0" w:color="auto"/>
            <w:right w:val="none" w:sz="0" w:space="0" w:color="auto"/>
          </w:divBdr>
        </w:div>
        <w:div w:id="1288967729">
          <w:marLeft w:val="480"/>
          <w:marRight w:val="0"/>
          <w:marTop w:val="0"/>
          <w:marBottom w:val="0"/>
          <w:divBdr>
            <w:top w:val="none" w:sz="0" w:space="0" w:color="auto"/>
            <w:left w:val="none" w:sz="0" w:space="0" w:color="auto"/>
            <w:bottom w:val="none" w:sz="0" w:space="0" w:color="auto"/>
            <w:right w:val="none" w:sz="0" w:space="0" w:color="auto"/>
          </w:divBdr>
        </w:div>
        <w:div w:id="599407780">
          <w:marLeft w:val="480"/>
          <w:marRight w:val="0"/>
          <w:marTop w:val="0"/>
          <w:marBottom w:val="0"/>
          <w:divBdr>
            <w:top w:val="none" w:sz="0" w:space="0" w:color="auto"/>
            <w:left w:val="none" w:sz="0" w:space="0" w:color="auto"/>
            <w:bottom w:val="none" w:sz="0" w:space="0" w:color="auto"/>
            <w:right w:val="none" w:sz="0" w:space="0" w:color="auto"/>
          </w:divBdr>
        </w:div>
        <w:div w:id="51735476">
          <w:marLeft w:val="480"/>
          <w:marRight w:val="0"/>
          <w:marTop w:val="0"/>
          <w:marBottom w:val="0"/>
          <w:divBdr>
            <w:top w:val="none" w:sz="0" w:space="0" w:color="auto"/>
            <w:left w:val="none" w:sz="0" w:space="0" w:color="auto"/>
            <w:bottom w:val="none" w:sz="0" w:space="0" w:color="auto"/>
            <w:right w:val="none" w:sz="0" w:space="0" w:color="auto"/>
          </w:divBdr>
        </w:div>
        <w:div w:id="1735422772">
          <w:marLeft w:val="480"/>
          <w:marRight w:val="0"/>
          <w:marTop w:val="0"/>
          <w:marBottom w:val="0"/>
          <w:divBdr>
            <w:top w:val="none" w:sz="0" w:space="0" w:color="auto"/>
            <w:left w:val="none" w:sz="0" w:space="0" w:color="auto"/>
            <w:bottom w:val="none" w:sz="0" w:space="0" w:color="auto"/>
            <w:right w:val="none" w:sz="0" w:space="0" w:color="auto"/>
          </w:divBdr>
        </w:div>
        <w:div w:id="1119034415">
          <w:marLeft w:val="480"/>
          <w:marRight w:val="0"/>
          <w:marTop w:val="0"/>
          <w:marBottom w:val="0"/>
          <w:divBdr>
            <w:top w:val="none" w:sz="0" w:space="0" w:color="auto"/>
            <w:left w:val="none" w:sz="0" w:space="0" w:color="auto"/>
            <w:bottom w:val="none" w:sz="0" w:space="0" w:color="auto"/>
            <w:right w:val="none" w:sz="0" w:space="0" w:color="auto"/>
          </w:divBdr>
        </w:div>
      </w:divsChild>
    </w:div>
    <w:div w:id="1090392526">
      <w:marLeft w:val="480"/>
      <w:marRight w:val="0"/>
      <w:marTop w:val="0"/>
      <w:marBottom w:val="0"/>
      <w:divBdr>
        <w:top w:val="none" w:sz="0" w:space="0" w:color="auto"/>
        <w:left w:val="none" w:sz="0" w:space="0" w:color="auto"/>
        <w:bottom w:val="none" w:sz="0" w:space="0" w:color="auto"/>
        <w:right w:val="none" w:sz="0" w:space="0" w:color="auto"/>
      </w:divBdr>
    </w:div>
    <w:div w:id="1091513463">
      <w:marLeft w:val="480"/>
      <w:marRight w:val="0"/>
      <w:marTop w:val="0"/>
      <w:marBottom w:val="0"/>
      <w:divBdr>
        <w:top w:val="none" w:sz="0" w:space="0" w:color="auto"/>
        <w:left w:val="none" w:sz="0" w:space="0" w:color="auto"/>
        <w:bottom w:val="none" w:sz="0" w:space="0" w:color="auto"/>
        <w:right w:val="none" w:sz="0" w:space="0" w:color="auto"/>
      </w:divBdr>
    </w:div>
    <w:div w:id="1091587757">
      <w:bodyDiv w:val="1"/>
      <w:marLeft w:val="0"/>
      <w:marRight w:val="0"/>
      <w:marTop w:val="0"/>
      <w:marBottom w:val="0"/>
      <w:divBdr>
        <w:top w:val="none" w:sz="0" w:space="0" w:color="auto"/>
        <w:left w:val="none" w:sz="0" w:space="0" w:color="auto"/>
        <w:bottom w:val="none" w:sz="0" w:space="0" w:color="auto"/>
        <w:right w:val="none" w:sz="0" w:space="0" w:color="auto"/>
      </w:divBdr>
    </w:div>
    <w:div w:id="1091704978">
      <w:marLeft w:val="480"/>
      <w:marRight w:val="0"/>
      <w:marTop w:val="0"/>
      <w:marBottom w:val="0"/>
      <w:divBdr>
        <w:top w:val="none" w:sz="0" w:space="0" w:color="auto"/>
        <w:left w:val="none" w:sz="0" w:space="0" w:color="auto"/>
        <w:bottom w:val="none" w:sz="0" w:space="0" w:color="auto"/>
        <w:right w:val="none" w:sz="0" w:space="0" w:color="auto"/>
      </w:divBdr>
    </w:div>
    <w:div w:id="1091775873">
      <w:marLeft w:val="480"/>
      <w:marRight w:val="0"/>
      <w:marTop w:val="0"/>
      <w:marBottom w:val="0"/>
      <w:divBdr>
        <w:top w:val="none" w:sz="0" w:space="0" w:color="auto"/>
        <w:left w:val="none" w:sz="0" w:space="0" w:color="auto"/>
        <w:bottom w:val="none" w:sz="0" w:space="0" w:color="auto"/>
        <w:right w:val="none" w:sz="0" w:space="0" w:color="auto"/>
      </w:divBdr>
    </w:div>
    <w:div w:id="1092169491">
      <w:bodyDiv w:val="1"/>
      <w:marLeft w:val="0"/>
      <w:marRight w:val="0"/>
      <w:marTop w:val="0"/>
      <w:marBottom w:val="0"/>
      <w:divBdr>
        <w:top w:val="none" w:sz="0" w:space="0" w:color="auto"/>
        <w:left w:val="none" w:sz="0" w:space="0" w:color="auto"/>
        <w:bottom w:val="none" w:sz="0" w:space="0" w:color="auto"/>
        <w:right w:val="none" w:sz="0" w:space="0" w:color="auto"/>
      </w:divBdr>
    </w:div>
    <w:div w:id="1092356478">
      <w:marLeft w:val="480"/>
      <w:marRight w:val="0"/>
      <w:marTop w:val="0"/>
      <w:marBottom w:val="0"/>
      <w:divBdr>
        <w:top w:val="none" w:sz="0" w:space="0" w:color="auto"/>
        <w:left w:val="none" w:sz="0" w:space="0" w:color="auto"/>
        <w:bottom w:val="none" w:sz="0" w:space="0" w:color="auto"/>
        <w:right w:val="none" w:sz="0" w:space="0" w:color="auto"/>
      </w:divBdr>
    </w:div>
    <w:div w:id="1092357595">
      <w:marLeft w:val="480"/>
      <w:marRight w:val="0"/>
      <w:marTop w:val="0"/>
      <w:marBottom w:val="0"/>
      <w:divBdr>
        <w:top w:val="none" w:sz="0" w:space="0" w:color="auto"/>
        <w:left w:val="none" w:sz="0" w:space="0" w:color="auto"/>
        <w:bottom w:val="none" w:sz="0" w:space="0" w:color="auto"/>
        <w:right w:val="none" w:sz="0" w:space="0" w:color="auto"/>
      </w:divBdr>
    </w:div>
    <w:div w:id="1092627866">
      <w:marLeft w:val="480"/>
      <w:marRight w:val="0"/>
      <w:marTop w:val="0"/>
      <w:marBottom w:val="0"/>
      <w:divBdr>
        <w:top w:val="none" w:sz="0" w:space="0" w:color="auto"/>
        <w:left w:val="none" w:sz="0" w:space="0" w:color="auto"/>
        <w:bottom w:val="none" w:sz="0" w:space="0" w:color="auto"/>
        <w:right w:val="none" w:sz="0" w:space="0" w:color="auto"/>
      </w:divBdr>
    </w:div>
    <w:div w:id="1093433712">
      <w:marLeft w:val="480"/>
      <w:marRight w:val="0"/>
      <w:marTop w:val="0"/>
      <w:marBottom w:val="0"/>
      <w:divBdr>
        <w:top w:val="none" w:sz="0" w:space="0" w:color="auto"/>
        <w:left w:val="none" w:sz="0" w:space="0" w:color="auto"/>
        <w:bottom w:val="none" w:sz="0" w:space="0" w:color="auto"/>
        <w:right w:val="none" w:sz="0" w:space="0" w:color="auto"/>
      </w:divBdr>
    </w:div>
    <w:div w:id="1094084563">
      <w:marLeft w:val="480"/>
      <w:marRight w:val="0"/>
      <w:marTop w:val="0"/>
      <w:marBottom w:val="0"/>
      <w:divBdr>
        <w:top w:val="none" w:sz="0" w:space="0" w:color="auto"/>
        <w:left w:val="none" w:sz="0" w:space="0" w:color="auto"/>
        <w:bottom w:val="none" w:sz="0" w:space="0" w:color="auto"/>
        <w:right w:val="none" w:sz="0" w:space="0" w:color="auto"/>
      </w:divBdr>
    </w:div>
    <w:div w:id="1094326238">
      <w:bodyDiv w:val="1"/>
      <w:marLeft w:val="0"/>
      <w:marRight w:val="0"/>
      <w:marTop w:val="0"/>
      <w:marBottom w:val="0"/>
      <w:divBdr>
        <w:top w:val="none" w:sz="0" w:space="0" w:color="auto"/>
        <w:left w:val="none" w:sz="0" w:space="0" w:color="auto"/>
        <w:bottom w:val="none" w:sz="0" w:space="0" w:color="auto"/>
        <w:right w:val="none" w:sz="0" w:space="0" w:color="auto"/>
      </w:divBdr>
    </w:div>
    <w:div w:id="1094714253">
      <w:bodyDiv w:val="1"/>
      <w:marLeft w:val="0"/>
      <w:marRight w:val="0"/>
      <w:marTop w:val="0"/>
      <w:marBottom w:val="0"/>
      <w:divBdr>
        <w:top w:val="none" w:sz="0" w:space="0" w:color="auto"/>
        <w:left w:val="none" w:sz="0" w:space="0" w:color="auto"/>
        <w:bottom w:val="none" w:sz="0" w:space="0" w:color="auto"/>
        <w:right w:val="none" w:sz="0" w:space="0" w:color="auto"/>
      </w:divBdr>
    </w:div>
    <w:div w:id="1095243624">
      <w:marLeft w:val="480"/>
      <w:marRight w:val="0"/>
      <w:marTop w:val="0"/>
      <w:marBottom w:val="0"/>
      <w:divBdr>
        <w:top w:val="none" w:sz="0" w:space="0" w:color="auto"/>
        <w:left w:val="none" w:sz="0" w:space="0" w:color="auto"/>
        <w:bottom w:val="none" w:sz="0" w:space="0" w:color="auto"/>
        <w:right w:val="none" w:sz="0" w:space="0" w:color="auto"/>
      </w:divBdr>
    </w:div>
    <w:div w:id="1095327557">
      <w:marLeft w:val="480"/>
      <w:marRight w:val="0"/>
      <w:marTop w:val="0"/>
      <w:marBottom w:val="0"/>
      <w:divBdr>
        <w:top w:val="none" w:sz="0" w:space="0" w:color="auto"/>
        <w:left w:val="none" w:sz="0" w:space="0" w:color="auto"/>
        <w:bottom w:val="none" w:sz="0" w:space="0" w:color="auto"/>
        <w:right w:val="none" w:sz="0" w:space="0" w:color="auto"/>
      </w:divBdr>
    </w:div>
    <w:div w:id="1095398154">
      <w:marLeft w:val="480"/>
      <w:marRight w:val="0"/>
      <w:marTop w:val="0"/>
      <w:marBottom w:val="0"/>
      <w:divBdr>
        <w:top w:val="none" w:sz="0" w:space="0" w:color="auto"/>
        <w:left w:val="none" w:sz="0" w:space="0" w:color="auto"/>
        <w:bottom w:val="none" w:sz="0" w:space="0" w:color="auto"/>
        <w:right w:val="none" w:sz="0" w:space="0" w:color="auto"/>
      </w:divBdr>
    </w:div>
    <w:div w:id="1095441698">
      <w:bodyDiv w:val="1"/>
      <w:marLeft w:val="0"/>
      <w:marRight w:val="0"/>
      <w:marTop w:val="0"/>
      <w:marBottom w:val="0"/>
      <w:divBdr>
        <w:top w:val="none" w:sz="0" w:space="0" w:color="auto"/>
        <w:left w:val="none" w:sz="0" w:space="0" w:color="auto"/>
        <w:bottom w:val="none" w:sz="0" w:space="0" w:color="auto"/>
        <w:right w:val="none" w:sz="0" w:space="0" w:color="auto"/>
      </w:divBdr>
      <w:divsChild>
        <w:div w:id="1495534565">
          <w:marLeft w:val="480"/>
          <w:marRight w:val="0"/>
          <w:marTop w:val="0"/>
          <w:marBottom w:val="0"/>
          <w:divBdr>
            <w:top w:val="none" w:sz="0" w:space="0" w:color="auto"/>
            <w:left w:val="none" w:sz="0" w:space="0" w:color="auto"/>
            <w:bottom w:val="none" w:sz="0" w:space="0" w:color="auto"/>
            <w:right w:val="none" w:sz="0" w:space="0" w:color="auto"/>
          </w:divBdr>
        </w:div>
        <w:div w:id="288825847">
          <w:marLeft w:val="480"/>
          <w:marRight w:val="0"/>
          <w:marTop w:val="0"/>
          <w:marBottom w:val="0"/>
          <w:divBdr>
            <w:top w:val="none" w:sz="0" w:space="0" w:color="auto"/>
            <w:left w:val="none" w:sz="0" w:space="0" w:color="auto"/>
            <w:bottom w:val="none" w:sz="0" w:space="0" w:color="auto"/>
            <w:right w:val="none" w:sz="0" w:space="0" w:color="auto"/>
          </w:divBdr>
        </w:div>
        <w:div w:id="376516409">
          <w:marLeft w:val="480"/>
          <w:marRight w:val="0"/>
          <w:marTop w:val="0"/>
          <w:marBottom w:val="0"/>
          <w:divBdr>
            <w:top w:val="none" w:sz="0" w:space="0" w:color="auto"/>
            <w:left w:val="none" w:sz="0" w:space="0" w:color="auto"/>
            <w:bottom w:val="none" w:sz="0" w:space="0" w:color="auto"/>
            <w:right w:val="none" w:sz="0" w:space="0" w:color="auto"/>
          </w:divBdr>
        </w:div>
        <w:div w:id="759643966">
          <w:marLeft w:val="480"/>
          <w:marRight w:val="0"/>
          <w:marTop w:val="0"/>
          <w:marBottom w:val="0"/>
          <w:divBdr>
            <w:top w:val="none" w:sz="0" w:space="0" w:color="auto"/>
            <w:left w:val="none" w:sz="0" w:space="0" w:color="auto"/>
            <w:bottom w:val="none" w:sz="0" w:space="0" w:color="auto"/>
            <w:right w:val="none" w:sz="0" w:space="0" w:color="auto"/>
          </w:divBdr>
        </w:div>
        <w:div w:id="2016610804">
          <w:marLeft w:val="480"/>
          <w:marRight w:val="0"/>
          <w:marTop w:val="0"/>
          <w:marBottom w:val="0"/>
          <w:divBdr>
            <w:top w:val="none" w:sz="0" w:space="0" w:color="auto"/>
            <w:left w:val="none" w:sz="0" w:space="0" w:color="auto"/>
            <w:bottom w:val="none" w:sz="0" w:space="0" w:color="auto"/>
            <w:right w:val="none" w:sz="0" w:space="0" w:color="auto"/>
          </w:divBdr>
        </w:div>
        <w:div w:id="44332211">
          <w:marLeft w:val="480"/>
          <w:marRight w:val="0"/>
          <w:marTop w:val="0"/>
          <w:marBottom w:val="0"/>
          <w:divBdr>
            <w:top w:val="none" w:sz="0" w:space="0" w:color="auto"/>
            <w:left w:val="none" w:sz="0" w:space="0" w:color="auto"/>
            <w:bottom w:val="none" w:sz="0" w:space="0" w:color="auto"/>
            <w:right w:val="none" w:sz="0" w:space="0" w:color="auto"/>
          </w:divBdr>
        </w:div>
        <w:div w:id="1238324243">
          <w:marLeft w:val="480"/>
          <w:marRight w:val="0"/>
          <w:marTop w:val="0"/>
          <w:marBottom w:val="0"/>
          <w:divBdr>
            <w:top w:val="none" w:sz="0" w:space="0" w:color="auto"/>
            <w:left w:val="none" w:sz="0" w:space="0" w:color="auto"/>
            <w:bottom w:val="none" w:sz="0" w:space="0" w:color="auto"/>
            <w:right w:val="none" w:sz="0" w:space="0" w:color="auto"/>
          </w:divBdr>
        </w:div>
        <w:div w:id="497884365">
          <w:marLeft w:val="480"/>
          <w:marRight w:val="0"/>
          <w:marTop w:val="0"/>
          <w:marBottom w:val="0"/>
          <w:divBdr>
            <w:top w:val="none" w:sz="0" w:space="0" w:color="auto"/>
            <w:left w:val="none" w:sz="0" w:space="0" w:color="auto"/>
            <w:bottom w:val="none" w:sz="0" w:space="0" w:color="auto"/>
            <w:right w:val="none" w:sz="0" w:space="0" w:color="auto"/>
          </w:divBdr>
        </w:div>
        <w:div w:id="1908807411">
          <w:marLeft w:val="480"/>
          <w:marRight w:val="0"/>
          <w:marTop w:val="0"/>
          <w:marBottom w:val="0"/>
          <w:divBdr>
            <w:top w:val="none" w:sz="0" w:space="0" w:color="auto"/>
            <w:left w:val="none" w:sz="0" w:space="0" w:color="auto"/>
            <w:bottom w:val="none" w:sz="0" w:space="0" w:color="auto"/>
            <w:right w:val="none" w:sz="0" w:space="0" w:color="auto"/>
          </w:divBdr>
        </w:div>
        <w:div w:id="2044943350">
          <w:marLeft w:val="480"/>
          <w:marRight w:val="0"/>
          <w:marTop w:val="0"/>
          <w:marBottom w:val="0"/>
          <w:divBdr>
            <w:top w:val="none" w:sz="0" w:space="0" w:color="auto"/>
            <w:left w:val="none" w:sz="0" w:space="0" w:color="auto"/>
            <w:bottom w:val="none" w:sz="0" w:space="0" w:color="auto"/>
            <w:right w:val="none" w:sz="0" w:space="0" w:color="auto"/>
          </w:divBdr>
        </w:div>
        <w:div w:id="1681546038">
          <w:marLeft w:val="480"/>
          <w:marRight w:val="0"/>
          <w:marTop w:val="0"/>
          <w:marBottom w:val="0"/>
          <w:divBdr>
            <w:top w:val="none" w:sz="0" w:space="0" w:color="auto"/>
            <w:left w:val="none" w:sz="0" w:space="0" w:color="auto"/>
            <w:bottom w:val="none" w:sz="0" w:space="0" w:color="auto"/>
            <w:right w:val="none" w:sz="0" w:space="0" w:color="auto"/>
          </w:divBdr>
        </w:div>
        <w:div w:id="1129787848">
          <w:marLeft w:val="480"/>
          <w:marRight w:val="0"/>
          <w:marTop w:val="0"/>
          <w:marBottom w:val="0"/>
          <w:divBdr>
            <w:top w:val="none" w:sz="0" w:space="0" w:color="auto"/>
            <w:left w:val="none" w:sz="0" w:space="0" w:color="auto"/>
            <w:bottom w:val="none" w:sz="0" w:space="0" w:color="auto"/>
            <w:right w:val="none" w:sz="0" w:space="0" w:color="auto"/>
          </w:divBdr>
        </w:div>
        <w:div w:id="1211378068">
          <w:marLeft w:val="480"/>
          <w:marRight w:val="0"/>
          <w:marTop w:val="0"/>
          <w:marBottom w:val="0"/>
          <w:divBdr>
            <w:top w:val="none" w:sz="0" w:space="0" w:color="auto"/>
            <w:left w:val="none" w:sz="0" w:space="0" w:color="auto"/>
            <w:bottom w:val="none" w:sz="0" w:space="0" w:color="auto"/>
            <w:right w:val="none" w:sz="0" w:space="0" w:color="auto"/>
          </w:divBdr>
        </w:div>
        <w:div w:id="550457454">
          <w:marLeft w:val="480"/>
          <w:marRight w:val="0"/>
          <w:marTop w:val="0"/>
          <w:marBottom w:val="0"/>
          <w:divBdr>
            <w:top w:val="none" w:sz="0" w:space="0" w:color="auto"/>
            <w:left w:val="none" w:sz="0" w:space="0" w:color="auto"/>
            <w:bottom w:val="none" w:sz="0" w:space="0" w:color="auto"/>
            <w:right w:val="none" w:sz="0" w:space="0" w:color="auto"/>
          </w:divBdr>
        </w:div>
        <w:div w:id="1757088512">
          <w:marLeft w:val="480"/>
          <w:marRight w:val="0"/>
          <w:marTop w:val="0"/>
          <w:marBottom w:val="0"/>
          <w:divBdr>
            <w:top w:val="none" w:sz="0" w:space="0" w:color="auto"/>
            <w:left w:val="none" w:sz="0" w:space="0" w:color="auto"/>
            <w:bottom w:val="none" w:sz="0" w:space="0" w:color="auto"/>
            <w:right w:val="none" w:sz="0" w:space="0" w:color="auto"/>
          </w:divBdr>
        </w:div>
        <w:div w:id="648051857">
          <w:marLeft w:val="480"/>
          <w:marRight w:val="0"/>
          <w:marTop w:val="0"/>
          <w:marBottom w:val="0"/>
          <w:divBdr>
            <w:top w:val="none" w:sz="0" w:space="0" w:color="auto"/>
            <w:left w:val="none" w:sz="0" w:space="0" w:color="auto"/>
            <w:bottom w:val="none" w:sz="0" w:space="0" w:color="auto"/>
            <w:right w:val="none" w:sz="0" w:space="0" w:color="auto"/>
          </w:divBdr>
        </w:div>
        <w:div w:id="367028503">
          <w:marLeft w:val="480"/>
          <w:marRight w:val="0"/>
          <w:marTop w:val="0"/>
          <w:marBottom w:val="0"/>
          <w:divBdr>
            <w:top w:val="none" w:sz="0" w:space="0" w:color="auto"/>
            <w:left w:val="none" w:sz="0" w:space="0" w:color="auto"/>
            <w:bottom w:val="none" w:sz="0" w:space="0" w:color="auto"/>
            <w:right w:val="none" w:sz="0" w:space="0" w:color="auto"/>
          </w:divBdr>
        </w:div>
        <w:div w:id="1407218518">
          <w:marLeft w:val="480"/>
          <w:marRight w:val="0"/>
          <w:marTop w:val="0"/>
          <w:marBottom w:val="0"/>
          <w:divBdr>
            <w:top w:val="none" w:sz="0" w:space="0" w:color="auto"/>
            <w:left w:val="none" w:sz="0" w:space="0" w:color="auto"/>
            <w:bottom w:val="none" w:sz="0" w:space="0" w:color="auto"/>
            <w:right w:val="none" w:sz="0" w:space="0" w:color="auto"/>
          </w:divBdr>
        </w:div>
        <w:div w:id="1911960057">
          <w:marLeft w:val="480"/>
          <w:marRight w:val="0"/>
          <w:marTop w:val="0"/>
          <w:marBottom w:val="0"/>
          <w:divBdr>
            <w:top w:val="none" w:sz="0" w:space="0" w:color="auto"/>
            <w:left w:val="none" w:sz="0" w:space="0" w:color="auto"/>
            <w:bottom w:val="none" w:sz="0" w:space="0" w:color="auto"/>
            <w:right w:val="none" w:sz="0" w:space="0" w:color="auto"/>
          </w:divBdr>
        </w:div>
        <w:div w:id="709767150">
          <w:marLeft w:val="480"/>
          <w:marRight w:val="0"/>
          <w:marTop w:val="0"/>
          <w:marBottom w:val="0"/>
          <w:divBdr>
            <w:top w:val="none" w:sz="0" w:space="0" w:color="auto"/>
            <w:left w:val="none" w:sz="0" w:space="0" w:color="auto"/>
            <w:bottom w:val="none" w:sz="0" w:space="0" w:color="auto"/>
            <w:right w:val="none" w:sz="0" w:space="0" w:color="auto"/>
          </w:divBdr>
        </w:div>
        <w:div w:id="1661732579">
          <w:marLeft w:val="480"/>
          <w:marRight w:val="0"/>
          <w:marTop w:val="0"/>
          <w:marBottom w:val="0"/>
          <w:divBdr>
            <w:top w:val="none" w:sz="0" w:space="0" w:color="auto"/>
            <w:left w:val="none" w:sz="0" w:space="0" w:color="auto"/>
            <w:bottom w:val="none" w:sz="0" w:space="0" w:color="auto"/>
            <w:right w:val="none" w:sz="0" w:space="0" w:color="auto"/>
          </w:divBdr>
        </w:div>
        <w:div w:id="1913199921">
          <w:marLeft w:val="480"/>
          <w:marRight w:val="0"/>
          <w:marTop w:val="0"/>
          <w:marBottom w:val="0"/>
          <w:divBdr>
            <w:top w:val="none" w:sz="0" w:space="0" w:color="auto"/>
            <w:left w:val="none" w:sz="0" w:space="0" w:color="auto"/>
            <w:bottom w:val="none" w:sz="0" w:space="0" w:color="auto"/>
            <w:right w:val="none" w:sz="0" w:space="0" w:color="auto"/>
          </w:divBdr>
        </w:div>
        <w:div w:id="243421479">
          <w:marLeft w:val="480"/>
          <w:marRight w:val="0"/>
          <w:marTop w:val="0"/>
          <w:marBottom w:val="0"/>
          <w:divBdr>
            <w:top w:val="none" w:sz="0" w:space="0" w:color="auto"/>
            <w:left w:val="none" w:sz="0" w:space="0" w:color="auto"/>
            <w:bottom w:val="none" w:sz="0" w:space="0" w:color="auto"/>
            <w:right w:val="none" w:sz="0" w:space="0" w:color="auto"/>
          </w:divBdr>
        </w:div>
        <w:div w:id="936250181">
          <w:marLeft w:val="480"/>
          <w:marRight w:val="0"/>
          <w:marTop w:val="0"/>
          <w:marBottom w:val="0"/>
          <w:divBdr>
            <w:top w:val="none" w:sz="0" w:space="0" w:color="auto"/>
            <w:left w:val="none" w:sz="0" w:space="0" w:color="auto"/>
            <w:bottom w:val="none" w:sz="0" w:space="0" w:color="auto"/>
            <w:right w:val="none" w:sz="0" w:space="0" w:color="auto"/>
          </w:divBdr>
        </w:div>
        <w:div w:id="755517460">
          <w:marLeft w:val="480"/>
          <w:marRight w:val="0"/>
          <w:marTop w:val="0"/>
          <w:marBottom w:val="0"/>
          <w:divBdr>
            <w:top w:val="none" w:sz="0" w:space="0" w:color="auto"/>
            <w:left w:val="none" w:sz="0" w:space="0" w:color="auto"/>
            <w:bottom w:val="none" w:sz="0" w:space="0" w:color="auto"/>
            <w:right w:val="none" w:sz="0" w:space="0" w:color="auto"/>
          </w:divBdr>
        </w:div>
        <w:div w:id="1834832097">
          <w:marLeft w:val="480"/>
          <w:marRight w:val="0"/>
          <w:marTop w:val="0"/>
          <w:marBottom w:val="0"/>
          <w:divBdr>
            <w:top w:val="none" w:sz="0" w:space="0" w:color="auto"/>
            <w:left w:val="none" w:sz="0" w:space="0" w:color="auto"/>
            <w:bottom w:val="none" w:sz="0" w:space="0" w:color="auto"/>
            <w:right w:val="none" w:sz="0" w:space="0" w:color="auto"/>
          </w:divBdr>
        </w:div>
        <w:div w:id="531960969">
          <w:marLeft w:val="480"/>
          <w:marRight w:val="0"/>
          <w:marTop w:val="0"/>
          <w:marBottom w:val="0"/>
          <w:divBdr>
            <w:top w:val="none" w:sz="0" w:space="0" w:color="auto"/>
            <w:left w:val="none" w:sz="0" w:space="0" w:color="auto"/>
            <w:bottom w:val="none" w:sz="0" w:space="0" w:color="auto"/>
            <w:right w:val="none" w:sz="0" w:space="0" w:color="auto"/>
          </w:divBdr>
        </w:div>
        <w:div w:id="1321277295">
          <w:marLeft w:val="480"/>
          <w:marRight w:val="0"/>
          <w:marTop w:val="0"/>
          <w:marBottom w:val="0"/>
          <w:divBdr>
            <w:top w:val="none" w:sz="0" w:space="0" w:color="auto"/>
            <w:left w:val="none" w:sz="0" w:space="0" w:color="auto"/>
            <w:bottom w:val="none" w:sz="0" w:space="0" w:color="auto"/>
            <w:right w:val="none" w:sz="0" w:space="0" w:color="auto"/>
          </w:divBdr>
        </w:div>
        <w:div w:id="2081177101">
          <w:marLeft w:val="480"/>
          <w:marRight w:val="0"/>
          <w:marTop w:val="0"/>
          <w:marBottom w:val="0"/>
          <w:divBdr>
            <w:top w:val="none" w:sz="0" w:space="0" w:color="auto"/>
            <w:left w:val="none" w:sz="0" w:space="0" w:color="auto"/>
            <w:bottom w:val="none" w:sz="0" w:space="0" w:color="auto"/>
            <w:right w:val="none" w:sz="0" w:space="0" w:color="auto"/>
          </w:divBdr>
        </w:div>
        <w:div w:id="741756663">
          <w:marLeft w:val="480"/>
          <w:marRight w:val="0"/>
          <w:marTop w:val="0"/>
          <w:marBottom w:val="0"/>
          <w:divBdr>
            <w:top w:val="none" w:sz="0" w:space="0" w:color="auto"/>
            <w:left w:val="none" w:sz="0" w:space="0" w:color="auto"/>
            <w:bottom w:val="none" w:sz="0" w:space="0" w:color="auto"/>
            <w:right w:val="none" w:sz="0" w:space="0" w:color="auto"/>
          </w:divBdr>
        </w:div>
        <w:div w:id="1160003167">
          <w:marLeft w:val="480"/>
          <w:marRight w:val="0"/>
          <w:marTop w:val="0"/>
          <w:marBottom w:val="0"/>
          <w:divBdr>
            <w:top w:val="none" w:sz="0" w:space="0" w:color="auto"/>
            <w:left w:val="none" w:sz="0" w:space="0" w:color="auto"/>
            <w:bottom w:val="none" w:sz="0" w:space="0" w:color="auto"/>
            <w:right w:val="none" w:sz="0" w:space="0" w:color="auto"/>
          </w:divBdr>
        </w:div>
        <w:div w:id="1846362609">
          <w:marLeft w:val="480"/>
          <w:marRight w:val="0"/>
          <w:marTop w:val="0"/>
          <w:marBottom w:val="0"/>
          <w:divBdr>
            <w:top w:val="none" w:sz="0" w:space="0" w:color="auto"/>
            <w:left w:val="none" w:sz="0" w:space="0" w:color="auto"/>
            <w:bottom w:val="none" w:sz="0" w:space="0" w:color="auto"/>
            <w:right w:val="none" w:sz="0" w:space="0" w:color="auto"/>
          </w:divBdr>
        </w:div>
        <w:div w:id="719400891">
          <w:marLeft w:val="480"/>
          <w:marRight w:val="0"/>
          <w:marTop w:val="0"/>
          <w:marBottom w:val="0"/>
          <w:divBdr>
            <w:top w:val="none" w:sz="0" w:space="0" w:color="auto"/>
            <w:left w:val="none" w:sz="0" w:space="0" w:color="auto"/>
            <w:bottom w:val="none" w:sz="0" w:space="0" w:color="auto"/>
            <w:right w:val="none" w:sz="0" w:space="0" w:color="auto"/>
          </w:divBdr>
        </w:div>
        <w:div w:id="1868718614">
          <w:marLeft w:val="480"/>
          <w:marRight w:val="0"/>
          <w:marTop w:val="0"/>
          <w:marBottom w:val="0"/>
          <w:divBdr>
            <w:top w:val="none" w:sz="0" w:space="0" w:color="auto"/>
            <w:left w:val="none" w:sz="0" w:space="0" w:color="auto"/>
            <w:bottom w:val="none" w:sz="0" w:space="0" w:color="auto"/>
            <w:right w:val="none" w:sz="0" w:space="0" w:color="auto"/>
          </w:divBdr>
        </w:div>
        <w:div w:id="2079476949">
          <w:marLeft w:val="480"/>
          <w:marRight w:val="0"/>
          <w:marTop w:val="0"/>
          <w:marBottom w:val="0"/>
          <w:divBdr>
            <w:top w:val="none" w:sz="0" w:space="0" w:color="auto"/>
            <w:left w:val="none" w:sz="0" w:space="0" w:color="auto"/>
            <w:bottom w:val="none" w:sz="0" w:space="0" w:color="auto"/>
            <w:right w:val="none" w:sz="0" w:space="0" w:color="auto"/>
          </w:divBdr>
        </w:div>
        <w:div w:id="170336165">
          <w:marLeft w:val="480"/>
          <w:marRight w:val="0"/>
          <w:marTop w:val="0"/>
          <w:marBottom w:val="0"/>
          <w:divBdr>
            <w:top w:val="none" w:sz="0" w:space="0" w:color="auto"/>
            <w:left w:val="none" w:sz="0" w:space="0" w:color="auto"/>
            <w:bottom w:val="none" w:sz="0" w:space="0" w:color="auto"/>
            <w:right w:val="none" w:sz="0" w:space="0" w:color="auto"/>
          </w:divBdr>
        </w:div>
        <w:div w:id="1973705945">
          <w:marLeft w:val="480"/>
          <w:marRight w:val="0"/>
          <w:marTop w:val="0"/>
          <w:marBottom w:val="0"/>
          <w:divBdr>
            <w:top w:val="none" w:sz="0" w:space="0" w:color="auto"/>
            <w:left w:val="none" w:sz="0" w:space="0" w:color="auto"/>
            <w:bottom w:val="none" w:sz="0" w:space="0" w:color="auto"/>
            <w:right w:val="none" w:sz="0" w:space="0" w:color="auto"/>
          </w:divBdr>
        </w:div>
        <w:div w:id="2096125559">
          <w:marLeft w:val="480"/>
          <w:marRight w:val="0"/>
          <w:marTop w:val="0"/>
          <w:marBottom w:val="0"/>
          <w:divBdr>
            <w:top w:val="none" w:sz="0" w:space="0" w:color="auto"/>
            <w:left w:val="none" w:sz="0" w:space="0" w:color="auto"/>
            <w:bottom w:val="none" w:sz="0" w:space="0" w:color="auto"/>
            <w:right w:val="none" w:sz="0" w:space="0" w:color="auto"/>
          </w:divBdr>
        </w:div>
        <w:div w:id="970020590">
          <w:marLeft w:val="480"/>
          <w:marRight w:val="0"/>
          <w:marTop w:val="0"/>
          <w:marBottom w:val="0"/>
          <w:divBdr>
            <w:top w:val="none" w:sz="0" w:space="0" w:color="auto"/>
            <w:left w:val="none" w:sz="0" w:space="0" w:color="auto"/>
            <w:bottom w:val="none" w:sz="0" w:space="0" w:color="auto"/>
            <w:right w:val="none" w:sz="0" w:space="0" w:color="auto"/>
          </w:divBdr>
        </w:div>
        <w:div w:id="1508523259">
          <w:marLeft w:val="480"/>
          <w:marRight w:val="0"/>
          <w:marTop w:val="0"/>
          <w:marBottom w:val="0"/>
          <w:divBdr>
            <w:top w:val="none" w:sz="0" w:space="0" w:color="auto"/>
            <w:left w:val="none" w:sz="0" w:space="0" w:color="auto"/>
            <w:bottom w:val="none" w:sz="0" w:space="0" w:color="auto"/>
            <w:right w:val="none" w:sz="0" w:space="0" w:color="auto"/>
          </w:divBdr>
        </w:div>
        <w:div w:id="2021351871">
          <w:marLeft w:val="480"/>
          <w:marRight w:val="0"/>
          <w:marTop w:val="0"/>
          <w:marBottom w:val="0"/>
          <w:divBdr>
            <w:top w:val="none" w:sz="0" w:space="0" w:color="auto"/>
            <w:left w:val="none" w:sz="0" w:space="0" w:color="auto"/>
            <w:bottom w:val="none" w:sz="0" w:space="0" w:color="auto"/>
            <w:right w:val="none" w:sz="0" w:space="0" w:color="auto"/>
          </w:divBdr>
        </w:div>
        <w:div w:id="1065489033">
          <w:marLeft w:val="480"/>
          <w:marRight w:val="0"/>
          <w:marTop w:val="0"/>
          <w:marBottom w:val="0"/>
          <w:divBdr>
            <w:top w:val="none" w:sz="0" w:space="0" w:color="auto"/>
            <w:left w:val="none" w:sz="0" w:space="0" w:color="auto"/>
            <w:bottom w:val="none" w:sz="0" w:space="0" w:color="auto"/>
            <w:right w:val="none" w:sz="0" w:space="0" w:color="auto"/>
          </w:divBdr>
        </w:div>
        <w:div w:id="189608672">
          <w:marLeft w:val="480"/>
          <w:marRight w:val="0"/>
          <w:marTop w:val="0"/>
          <w:marBottom w:val="0"/>
          <w:divBdr>
            <w:top w:val="none" w:sz="0" w:space="0" w:color="auto"/>
            <w:left w:val="none" w:sz="0" w:space="0" w:color="auto"/>
            <w:bottom w:val="none" w:sz="0" w:space="0" w:color="auto"/>
            <w:right w:val="none" w:sz="0" w:space="0" w:color="auto"/>
          </w:divBdr>
        </w:div>
        <w:div w:id="81337954">
          <w:marLeft w:val="480"/>
          <w:marRight w:val="0"/>
          <w:marTop w:val="0"/>
          <w:marBottom w:val="0"/>
          <w:divBdr>
            <w:top w:val="none" w:sz="0" w:space="0" w:color="auto"/>
            <w:left w:val="none" w:sz="0" w:space="0" w:color="auto"/>
            <w:bottom w:val="none" w:sz="0" w:space="0" w:color="auto"/>
            <w:right w:val="none" w:sz="0" w:space="0" w:color="auto"/>
          </w:divBdr>
        </w:div>
        <w:div w:id="1785660482">
          <w:marLeft w:val="480"/>
          <w:marRight w:val="0"/>
          <w:marTop w:val="0"/>
          <w:marBottom w:val="0"/>
          <w:divBdr>
            <w:top w:val="none" w:sz="0" w:space="0" w:color="auto"/>
            <w:left w:val="none" w:sz="0" w:space="0" w:color="auto"/>
            <w:bottom w:val="none" w:sz="0" w:space="0" w:color="auto"/>
            <w:right w:val="none" w:sz="0" w:space="0" w:color="auto"/>
          </w:divBdr>
        </w:div>
        <w:div w:id="1115833134">
          <w:marLeft w:val="480"/>
          <w:marRight w:val="0"/>
          <w:marTop w:val="0"/>
          <w:marBottom w:val="0"/>
          <w:divBdr>
            <w:top w:val="none" w:sz="0" w:space="0" w:color="auto"/>
            <w:left w:val="none" w:sz="0" w:space="0" w:color="auto"/>
            <w:bottom w:val="none" w:sz="0" w:space="0" w:color="auto"/>
            <w:right w:val="none" w:sz="0" w:space="0" w:color="auto"/>
          </w:divBdr>
        </w:div>
        <w:div w:id="329866110">
          <w:marLeft w:val="480"/>
          <w:marRight w:val="0"/>
          <w:marTop w:val="0"/>
          <w:marBottom w:val="0"/>
          <w:divBdr>
            <w:top w:val="none" w:sz="0" w:space="0" w:color="auto"/>
            <w:left w:val="none" w:sz="0" w:space="0" w:color="auto"/>
            <w:bottom w:val="none" w:sz="0" w:space="0" w:color="auto"/>
            <w:right w:val="none" w:sz="0" w:space="0" w:color="auto"/>
          </w:divBdr>
        </w:div>
        <w:div w:id="1852404644">
          <w:marLeft w:val="480"/>
          <w:marRight w:val="0"/>
          <w:marTop w:val="0"/>
          <w:marBottom w:val="0"/>
          <w:divBdr>
            <w:top w:val="none" w:sz="0" w:space="0" w:color="auto"/>
            <w:left w:val="none" w:sz="0" w:space="0" w:color="auto"/>
            <w:bottom w:val="none" w:sz="0" w:space="0" w:color="auto"/>
            <w:right w:val="none" w:sz="0" w:space="0" w:color="auto"/>
          </w:divBdr>
        </w:div>
        <w:div w:id="1105926338">
          <w:marLeft w:val="480"/>
          <w:marRight w:val="0"/>
          <w:marTop w:val="0"/>
          <w:marBottom w:val="0"/>
          <w:divBdr>
            <w:top w:val="none" w:sz="0" w:space="0" w:color="auto"/>
            <w:left w:val="none" w:sz="0" w:space="0" w:color="auto"/>
            <w:bottom w:val="none" w:sz="0" w:space="0" w:color="auto"/>
            <w:right w:val="none" w:sz="0" w:space="0" w:color="auto"/>
          </w:divBdr>
        </w:div>
        <w:div w:id="1029649363">
          <w:marLeft w:val="480"/>
          <w:marRight w:val="0"/>
          <w:marTop w:val="0"/>
          <w:marBottom w:val="0"/>
          <w:divBdr>
            <w:top w:val="none" w:sz="0" w:space="0" w:color="auto"/>
            <w:left w:val="none" w:sz="0" w:space="0" w:color="auto"/>
            <w:bottom w:val="none" w:sz="0" w:space="0" w:color="auto"/>
            <w:right w:val="none" w:sz="0" w:space="0" w:color="auto"/>
          </w:divBdr>
        </w:div>
        <w:div w:id="57411283">
          <w:marLeft w:val="480"/>
          <w:marRight w:val="0"/>
          <w:marTop w:val="0"/>
          <w:marBottom w:val="0"/>
          <w:divBdr>
            <w:top w:val="none" w:sz="0" w:space="0" w:color="auto"/>
            <w:left w:val="none" w:sz="0" w:space="0" w:color="auto"/>
            <w:bottom w:val="none" w:sz="0" w:space="0" w:color="auto"/>
            <w:right w:val="none" w:sz="0" w:space="0" w:color="auto"/>
          </w:divBdr>
        </w:div>
        <w:div w:id="1146581475">
          <w:marLeft w:val="480"/>
          <w:marRight w:val="0"/>
          <w:marTop w:val="0"/>
          <w:marBottom w:val="0"/>
          <w:divBdr>
            <w:top w:val="none" w:sz="0" w:space="0" w:color="auto"/>
            <w:left w:val="none" w:sz="0" w:space="0" w:color="auto"/>
            <w:bottom w:val="none" w:sz="0" w:space="0" w:color="auto"/>
            <w:right w:val="none" w:sz="0" w:space="0" w:color="auto"/>
          </w:divBdr>
        </w:div>
        <w:div w:id="955790097">
          <w:marLeft w:val="480"/>
          <w:marRight w:val="0"/>
          <w:marTop w:val="0"/>
          <w:marBottom w:val="0"/>
          <w:divBdr>
            <w:top w:val="none" w:sz="0" w:space="0" w:color="auto"/>
            <w:left w:val="none" w:sz="0" w:space="0" w:color="auto"/>
            <w:bottom w:val="none" w:sz="0" w:space="0" w:color="auto"/>
            <w:right w:val="none" w:sz="0" w:space="0" w:color="auto"/>
          </w:divBdr>
        </w:div>
        <w:div w:id="1201360222">
          <w:marLeft w:val="480"/>
          <w:marRight w:val="0"/>
          <w:marTop w:val="0"/>
          <w:marBottom w:val="0"/>
          <w:divBdr>
            <w:top w:val="none" w:sz="0" w:space="0" w:color="auto"/>
            <w:left w:val="none" w:sz="0" w:space="0" w:color="auto"/>
            <w:bottom w:val="none" w:sz="0" w:space="0" w:color="auto"/>
            <w:right w:val="none" w:sz="0" w:space="0" w:color="auto"/>
          </w:divBdr>
        </w:div>
        <w:div w:id="342511311">
          <w:marLeft w:val="480"/>
          <w:marRight w:val="0"/>
          <w:marTop w:val="0"/>
          <w:marBottom w:val="0"/>
          <w:divBdr>
            <w:top w:val="none" w:sz="0" w:space="0" w:color="auto"/>
            <w:left w:val="none" w:sz="0" w:space="0" w:color="auto"/>
            <w:bottom w:val="none" w:sz="0" w:space="0" w:color="auto"/>
            <w:right w:val="none" w:sz="0" w:space="0" w:color="auto"/>
          </w:divBdr>
        </w:div>
        <w:div w:id="958685432">
          <w:marLeft w:val="480"/>
          <w:marRight w:val="0"/>
          <w:marTop w:val="0"/>
          <w:marBottom w:val="0"/>
          <w:divBdr>
            <w:top w:val="none" w:sz="0" w:space="0" w:color="auto"/>
            <w:left w:val="none" w:sz="0" w:space="0" w:color="auto"/>
            <w:bottom w:val="none" w:sz="0" w:space="0" w:color="auto"/>
            <w:right w:val="none" w:sz="0" w:space="0" w:color="auto"/>
          </w:divBdr>
        </w:div>
        <w:div w:id="1105538952">
          <w:marLeft w:val="480"/>
          <w:marRight w:val="0"/>
          <w:marTop w:val="0"/>
          <w:marBottom w:val="0"/>
          <w:divBdr>
            <w:top w:val="none" w:sz="0" w:space="0" w:color="auto"/>
            <w:left w:val="none" w:sz="0" w:space="0" w:color="auto"/>
            <w:bottom w:val="none" w:sz="0" w:space="0" w:color="auto"/>
            <w:right w:val="none" w:sz="0" w:space="0" w:color="auto"/>
          </w:divBdr>
        </w:div>
        <w:div w:id="1557620113">
          <w:marLeft w:val="480"/>
          <w:marRight w:val="0"/>
          <w:marTop w:val="0"/>
          <w:marBottom w:val="0"/>
          <w:divBdr>
            <w:top w:val="none" w:sz="0" w:space="0" w:color="auto"/>
            <w:left w:val="none" w:sz="0" w:space="0" w:color="auto"/>
            <w:bottom w:val="none" w:sz="0" w:space="0" w:color="auto"/>
            <w:right w:val="none" w:sz="0" w:space="0" w:color="auto"/>
          </w:divBdr>
        </w:div>
        <w:div w:id="2061398630">
          <w:marLeft w:val="480"/>
          <w:marRight w:val="0"/>
          <w:marTop w:val="0"/>
          <w:marBottom w:val="0"/>
          <w:divBdr>
            <w:top w:val="none" w:sz="0" w:space="0" w:color="auto"/>
            <w:left w:val="none" w:sz="0" w:space="0" w:color="auto"/>
            <w:bottom w:val="none" w:sz="0" w:space="0" w:color="auto"/>
            <w:right w:val="none" w:sz="0" w:space="0" w:color="auto"/>
          </w:divBdr>
        </w:div>
        <w:div w:id="1089698658">
          <w:marLeft w:val="480"/>
          <w:marRight w:val="0"/>
          <w:marTop w:val="0"/>
          <w:marBottom w:val="0"/>
          <w:divBdr>
            <w:top w:val="none" w:sz="0" w:space="0" w:color="auto"/>
            <w:left w:val="none" w:sz="0" w:space="0" w:color="auto"/>
            <w:bottom w:val="none" w:sz="0" w:space="0" w:color="auto"/>
            <w:right w:val="none" w:sz="0" w:space="0" w:color="auto"/>
          </w:divBdr>
        </w:div>
        <w:div w:id="195822157">
          <w:marLeft w:val="480"/>
          <w:marRight w:val="0"/>
          <w:marTop w:val="0"/>
          <w:marBottom w:val="0"/>
          <w:divBdr>
            <w:top w:val="none" w:sz="0" w:space="0" w:color="auto"/>
            <w:left w:val="none" w:sz="0" w:space="0" w:color="auto"/>
            <w:bottom w:val="none" w:sz="0" w:space="0" w:color="auto"/>
            <w:right w:val="none" w:sz="0" w:space="0" w:color="auto"/>
          </w:divBdr>
        </w:div>
        <w:div w:id="692415987">
          <w:marLeft w:val="480"/>
          <w:marRight w:val="0"/>
          <w:marTop w:val="0"/>
          <w:marBottom w:val="0"/>
          <w:divBdr>
            <w:top w:val="none" w:sz="0" w:space="0" w:color="auto"/>
            <w:left w:val="none" w:sz="0" w:space="0" w:color="auto"/>
            <w:bottom w:val="none" w:sz="0" w:space="0" w:color="auto"/>
            <w:right w:val="none" w:sz="0" w:space="0" w:color="auto"/>
          </w:divBdr>
        </w:div>
        <w:div w:id="1409228231">
          <w:marLeft w:val="480"/>
          <w:marRight w:val="0"/>
          <w:marTop w:val="0"/>
          <w:marBottom w:val="0"/>
          <w:divBdr>
            <w:top w:val="none" w:sz="0" w:space="0" w:color="auto"/>
            <w:left w:val="none" w:sz="0" w:space="0" w:color="auto"/>
            <w:bottom w:val="none" w:sz="0" w:space="0" w:color="auto"/>
            <w:right w:val="none" w:sz="0" w:space="0" w:color="auto"/>
          </w:divBdr>
        </w:div>
        <w:div w:id="1945841612">
          <w:marLeft w:val="480"/>
          <w:marRight w:val="0"/>
          <w:marTop w:val="0"/>
          <w:marBottom w:val="0"/>
          <w:divBdr>
            <w:top w:val="none" w:sz="0" w:space="0" w:color="auto"/>
            <w:left w:val="none" w:sz="0" w:space="0" w:color="auto"/>
            <w:bottom w:val="none" w:sz="0" w:space="0" w:color="auto"/>
            <w:right w:val="none" w:sz="0" w:space="0" w:color="auto"/>
          </w:divBdr>
        </w:div>
        <w:div w:id="611476827">
          <w:marLeft w:val="480"/>
          <w:marRight w:val="0"/>
          <w:marTop w:val="0"/>
          <w:marBottom w:val="0"/>
          <w:divBdr>
            <w:top w:val="none" w:sz="0" w:space="0" w:color="auto"/>
            <w:left w:val="none" w:sz="0" w:space="0" w:color="auto"/>
            <w:bottom w:val="none" w:sz="0" w:space="0" w:color="auto"/>
            <w:right w:val="none" w:sz="0" w:space="0" w:color="auto"/>
          </w:divBdr>
        </w:div>
        <w:div w:id="2037270211">
          <w:marLeft w:val="480"/>
          <w:marRight w:val="0"/>
          <w:marTop w:val="0"/>
          <w:marBottom w:val="0"/>
          <w:divBdr>
            <w:top w:val="none" w:sz="0" w:space="0" w:color="auto"/>
            <w:left w:val="none" w:sz="0" w:space="0" w:color="auto"/>
            <w:bottom w:val="none" w:sz="0" w:space="0" w:color="auto"/>
            <w:right w:val="none" w:sz="0" w:space="0" w:color="auto"/>
          </w:divBdr>
        </w:div>
        <w:div w:id="1491365737">
          <w:marLeft w:val="480"/>
          <w:marRight w:val="0"/>
          <w:marTop w:val="0"/>
          <w:marBottom w:val="0"/>
          <w:divBdr>
            <w:top w:val="none" w:sz="0" w:space="0" w:color="auto"/>
            <w:left w:val="none" w:sz="0" w:space="0" w:color="auto"/>
            <w:bottom w:val="none" w:sz="0" w:space="0" w:color="auto"/>
            <w:right w:val="none" w:sz="0" w:space="0" w:color="auto"/>
          </w:divBdr>
        </w:div>
        <w:div w:id="1825659955">
          <w:marLeft w:val="480"/>
          <w:marRight w:val="0"/>
          <w:marTop w:val="0"/>
          <w:marBottom w:val="0"/>
          <w:divBdr>
            <w:top w:val="none" w:sz="0" w:space="0" w:color="auto"/>
            <w:left w:val="none" w:sz="0" w:space="0" w:color="auto"/>
            <w:bottom w:val="none" w:sz="0" w:space="0" w:color="auto"/>
            <w:right w:val="none" w:sz="0" w:space="0" w:color="auto"/>
          </w:divBdr>
        </w:div>
        <w:div w:id="726954563">
          <w:marLeft w:val="480"/>
          <w:marRight w:val="0"/>
          <w:marTop w:val="0"/>
          <w:marBottom w:val="0"/>
          <w:divBdr>
            <w:top w:val="none" w:sz="0" w:space="0" w:color="auto"/>
            <w:left w:val="none" w:sz="0" w:space="0" w:color="auto"/>
            <w:bottom w:val="none" w:sz="0" w:space="0" w:color="auto"/>
            <w:right w:val="none" w:sz="0" w:space="0" w:color="auto"/>
          </w:divBdr>
        </w:div>
        <w:div w:id="1805272761">
          <w:marLeft w:val="480"/>
          <w:marRight w:val="0"/>
          <w:marTop w:val="0"/>
          <w:marBottom w:val="0"/>
          <w:divBdr>
            <w:top w:val="none" w:sz="0" w:space="0" w:color="auto"/>
            <w:left w:val="none" w:sz="0" w:space="0" w:color="auto"/>
            <w:bottom w:val="none" w:sz="0" w:space="0" w:color="auto"/>
            <w:right w:val="none" w:sz="0" w:space="0" w:color="auto"/>
          </w:divBdr>
        </w:div>
        <w:div w:id="1078483893">
          <w:marLeft w:val="480"/>
          <w:marRight w:val="0"/>
          <w:marTop w:val="0"/>
          <w:marBottom w:val="0"/>
          <w:divBdr>
            <w:top w:val="none" w:sz="0" w:space="0" w:color="auto"/>
            <w:left w:val="none" w:sz="0" w:space="0" w:color="auto"/>
            <w:bottom w:val="none" w:sz="0" w:space="0" w:color="auto"/>
            <w:right w:val="none" w:sz="0" w:space="0" w:color="auto"/>
          </w:divBdr>
        </w:div>
        <w:div w:id="1855534131">
          <w:marLeft w:val="480"/>
          <w:marRight w:val="0"/>
          <w:marTop w:val="0"/>
          <w:marBottom w:val="0"/>
          <w:divBdr>
            <w:top w:val="none" w:sz="0" w:space="0" w:color="auto"/>
            <w:left w:val="none" w:sz="0" w:space="0" w:color="auto"/>
            <w:bottom w:val="none" w:sz="0" w:space="0" w:color="auto"/>
            <w:right w:val="none" w:sz="0" w:space="0" w:color="auto"/>
          </w:divBdr>
        </w:div>
        <w:div w:id="1038821669">
          <w:marLeft w:val="480"/>
          <w:marRight w:val="0"/>
          <w:marTop w:val="0"/>
          <w:marBottom w:val="0"/>
          <w:divBdr>
            <w:top w:val="none" w:sz="0" w:space="0" w:color="auto"/>
            <w:left w:val="none" w:sz="0" w:space="0" w:color="auto"/>
            <w:bottom w:val="none" w:sz="0" w:space="0" w:color="auto"/>
            <w:right w:val="none" w:sz="0" w:space="0" w:color="auto"/>
          </w:divBdr>
        </w:div>
        <w:div w:id="2127656690">
          <w:marLeft w:val="480"/>
          <w:marRight w:val="0"/>
          <w:marTop w:val="0"/>
          <w:marBottom w:val="0"/>
          <w:divBdr>
            <w:top w:val="none" w:sz="0" w:space="0" w:color="auto"/>
            <w:left w:val="none" w:sz="0" w:space="0" w:color="auto"/>
            <w:bottom w:val="none" w:sz="0" w:space="0" w:color="auto"/>
            <w:right w:val="none" w:sz="0" w:space="0" w:color="auto"/>
          </w:divBdr>
        </w:div>
      </w:divsChild>
    </w:div>
    <w:div w:id="1095638542">
      <w:bodyDiv w:val="1"/>
      <w:marLeft w:val="0"/>
      <w:marRight w:val="0"/>
      <w:marTop w:val="0"/>
      <w:marBottom w:val="0"/>
      <w:divBdr>
        <w:top w:val="none" w:sz="0" w:space="0" w:color="auto"/>
        <w:left w:val="none" w:sz="0" w:space="0" w:color="auto"/>
        <w:bottom w:val="none" w:sz="0" w:space="0" w:color="auto"/>
        <w:right w:val="none" w:sz="0" w:space="0" w:color="auto"/>
      </w:divBdr>
    </w:div>
    <w:div w:id="1095857167">
      <w:marLeft w:val="480"/>
      <w:marRight w:val="0"/>
      <w:marTop w:val="0"/>
      <w:marBottom w:val="0"/>
      <w:divBdr>
        <w:top w:val="none" w:sz="0" w:space="0" w:color="auto"/>
        <w:left w:val="none" w:sz="0" w:space="0" w:color="auto"/>
        <w:bottom w:val="none" w:sz="0" w:space="0" w:color="auto"/>
        <w:right w:val="none" w:sz="0" w:space="0" w:color="auto"/>
      </w:divBdr>
    </w:div>
    <w:div w:id="1095900939">
      <w:marLeft w:val="480"/>
      <w:marRight w:val="0"/>
      <w:marTop w:val="0"/>
      <w:marBottom w:val="0"/>
      <w:divBdr>
        <w:top w:val="none" w:sz="0" w:space="0" w:color="auto"/>
        <w:left w:val="none" w:sz="0" w:space="0" w:color="auto"/>
        <w:bottom w:val="none" w:sz="0" w:space="0" w:color="auto"/>
        <w:right w:val="none" w:sz="0" w:space="0" w:color="auto"/>
      </w:divBdr>
    </w:div>
    <w:div w:id="1096710275">
      <w:marLeft w:val="480"/>
      <w:marRight w:val="0"/>
      <w:marTop w:val="0"/>
      <w:marBottom w:val="0"/>
      <w:divBdr>
        <w:top w:val="none" w:sz="0" w:space="0" w:color="auto"/>
        <w:left w:val="none" w:sz="0" w:space="0" w:color="auto"/>
        <w:bottom w:val="none" w:sz="0" w:space="0" w:color="auto"/>
        <w:right w:val="none" w:sz="0" w:space="0" w:color="auto"/>
      </w:divBdr>
    </w:div>
    <w:div w:id="1096941612">
      <w:marLeft w:val="480"/>
      <w:marRight w:val="0"/>
      <w:marTop w:val="0"/>
      <w:marBottom w:val="0"/>
      <w:divBdr>
        <w:top w:val="none" w:sz="0" w:space="0" w:color="auto"/>
        <w:left w:val="none" w:sz="0" w:space="0" w:color="auto"/>
        <w:bottom w:val="none" w:sz="0" w:space="0" w:color="auto"/>
        <w:right w:val="none" w:sz="0" w:space="0" w:color="auto"/>
      </w:divBdr>
    </w:div>
    <w:div w:id="1097286206">
      <w:marLeft w:val="480"/>
      <w:marRight w:val="0"/>
      <w:marTop w:val="0"/>
      <w:marBottom w:val="0"/>
      <w:divBdr>
        <w:top w:val="none" w:sz="0" w:space="0" w:color="auto"/>
        <w:left w:val="none" w:sz="0" w:space="0" w:color="auto"/>
        <w:bottom w:val="none" w:sz="0" w:space="0" w:color="auto"/>
        <w:right w:val="none" w:sz="0" w:space="0" w:color="auto"/>
      </w:divBdr>
    </w:div>
    <w:div w:id="1097479491">
      <w:bodyDiv w:val="1"/>
      <w:marLeft w:val="0"/>
      <w:marRight w:val="0"/>
      <w:marTop w:val="0"/>
      <w:marBottom w:val="0"/>
      <w:divBdr>
        <w:top w:val="none" w:sz="0" w:space="0" w:color="auto"/>
        <w:left w:val="none" w:sz="0" w:space="0" w:color="auto"/>
        <w:bottom w:val="none" w:sz="0" w:space="0" w:color="auto"/>
        <w:right w:val="none" w:sz="0" w:space="0" w:color="auto"/>
      </w:divBdr>
    </w:div>
    <w:div w:id="1097864889">
      <w:marLeft w:val="480"/>
      <w:marRight w:val="0"/>
      <w:marTop w:val="0"/>
      <w:marBottom w:val="0"/>
      <w:divBdr>
        <w:top w:val="none" w:sz="0" w:space="0" w:color="auto"/>
        <w:left w:val="none" w:sz="0" w:space="0" w:color="auto"/>
        <w:bottom w:val="none" w:sz="0" w:space="0" w:color="auto"/>
        <w:right w:val="none" w:sz="0" w:space="0" w:color="auto"/>
      </w:divBdr>
    </w:div>
    <w:div w:id="1098022139">
      <w:bodyDiv w:val="1"/>
      <w:marLeft w:val="0"/>
      <w:marRight w:val="0"/>
      <w:marTop w:val="0"/>
      <w:marBottom w:val="0"/>
      <w:divBdr>
        <w:top w:val="none" w:sz="0" w:space="0" w:color="auto"/>
        <w:left w:val="none" w:sz="0" w:space="0" w:color="auto"/>
        <w:bottom w:val="none" w:sz="0" w:space="0" w:color="auto"/>
        <w:right w:val="none" w:sz="0" w:space="0" w:color="auto"/>
      </w:divBdr>
    </w:div>
    <w:div w:id="1098058870">
      <w:bodyDiv w:val="1"/>
      <w:marLeft w:val="0"/>
      <w:marRight w:val="0"/>
      <w:marTop w:val="0"/>
      <w:marBottom w:val="0"/>
      <w:divBdr>
        <w:top w:val="none" w:sz="0" w:space="0" w:color="auto"/>
        <w:left w:val="none" w:sz="0" w:space="0" w:color="auto"/>
        <w:bottom w:val="none" w:sz="0" w:space="0" w:color="auto"/>
        <w:right w:val="none" w:sz="0" w:space="0" w:color="auto"/>
      </w:divBdr>
    </w:div>
    <w:div w:id="1098061093">
      <w:marLeft w:val="480"/>
      <w:marRight w:val="0"/>
      <w:marTop w:val="0"/>
      <w:marBottom w:val="0"/>
      <w:divBdr>
        <w:top w:val="none" w:sz="0" w:space="0" w:color="auto"/>
        <w:left w:val="none" w:sz="0" w:space="0" w:color="auto"/>
        <w:bottom w:val="none" w:sz="0" w:space="0" w:color="auto"/>
        <w:right w:val="none" w:sz="0" w:space="0" w:color="auto"/>
      </w:divBdr>
    </w:div>
    <w:div w:id="1098212507">
      <w:bodyDiv w:val="1"/>
      <w:marLeft w:val="0"/>
      <w:marRight w:val="0"/>
      <w:marTop w:val="0"/>
      <w:marBottom w:val="0"/>
      <w:divBdr>
        <w:top w:val="none" w:sz="0" w:space="0" w:color="auto"/>
        <w:left w:val="none" w:sz="0" w:space="0" w:color="auto"/>
        <w:bottom w:val="none" w:sz="0" w:space="0" w:color="auto"/>
        <w:right w:val="none" w:sz="0" w:space="0" w:color="auto"/>
      </w:divBdr>
    </w:div>
    <w:div w:id="1098407759">
      <w:marLeft w:val="480"/>
      <w:marRight w:val="0"/>
      <w:marTop w:val="0"/>
      <w:marBottom w:val="0"/>
      <w:divBdr>
        <w:top w:val="none" w:sz="0" w:space="0" w:color="auto"/>
        <w:left w:val="none" w:sz="0" w:space="0" w:color="auto"/>
        <w:bottom w:val="none" w:sz="0" w:space="0" w:color="auto"/>
        <w:right w:val="none" w:sz="0" w:space="0" w:color="auto"/>
      </w:divBdr>
    </w:div>
    <w:div w:id="1098722620">
      <w:marLeft w:val="480"/>
      <w:marRight w:val="0"/>
      <w:marTop w:val="0"/>
      <w:marBottom w:val="0"/>
      <w:divBdr>
        <w:top w:val="none" w:sz="0" w:space="0" w:color="auto"/>
        <w:left w:val="none" w:sz="0" w:space="0" w:color="auto"/>
        <w:bottom w:val="none" w:sz="0" w:space="0" w:color="auto"/>
        <w:right w:val="none" w:sz="0" w:space="0" w:color="auto"/>
      </w:divBdr>
    </w:div>
    <w:div w:id="1099108046">
      <w:marLeft w:val="480"/>
      <w:marRight w:val="0"/>
      <w:marTop w:val="0"/>
      <w:marBottom w:val="0"/>
      <w:divBdr>
        <w:top w:val="none" w:sz="0" w:space="0" w:color="auto"/>
        <w:left w:val="none" w:sz="0" w:space="0" w:color="auto"/>
        <w:bottom w:val="none" w:sz="0" w:space="0" w:color="auto"/>
        <w:right w:val="none" w:sz="0" w:space="0" w:color="auto"/>
      </w:divBdr>
    </w:div>
    <w:div w:id="1099179673">
      <w:marLeft w:val="480"/>
      <w:marRight w:val="0"/>
      <w:marTop w:val="0"/>
      <w:marBottom w:val="0"/>
      <w:divBdr>
        <w:top w:val="none" w:sz="0" w:space="0" w:color="auto"/>
        <w:left w:val="none" w:sz="0" w:space="0" w:color="auto"/>
        <w:bottom w:val="none" w:sz="0" w:space="0" w:color="auto"/>
        <w:right w:val="none" w:sz="0" w:space="0" w:color="auto"/>
      </w:divBdr>
    </w:div>
    <w:div w:id="1099568037">
      <w:marLeft w:val="480"/>
      <w:marRight w:val="0"/>
      <w:marTop w:val="0"/>
      <w:marBottom w:val="0"/>
      <w:divBdr>
        <w:top w:val="none" w:sz="0" w:space="0" w:color="auto"/>
        <w:left w:val="none" w:sz="0" w:space="0" w:color="auto"/>
        <w:bottom w:val="none" w:sz="0" w:space="0" w:color="auto"/>
        <w:right w:val="none" w:sz="0" w:space="0" w:color="auto"/>
      </w:divBdr>
    </w:div>
    <w:div w:id="1099641299">
      <w:marLeft w:val="480"/>
      <w:marRight w:val="0"/>
      <w:marTop w:val="0"/>
      <w:marBottom w:val="0"/>
      <w:divBdr>
        <w:top w:val="none" w:sz="0" w:space="0" w:color="auto"/>
        <w:left w:val="none" w:sz="0" w:space="0" w:color="auto"/>
        <w:bottom w:val="none" w:sz="0" w:space="0" w:color="auto"/>
        <w:right w:val="none" w:sz="0" w:space="0" w:color="auto"/>
      </w:divBdr>
    </w:div>
    <w:div w:id="1099760255">
      <w:marLeft w:val="480"/>
      <w:marRight w:val="0"/>
      <w:marTop w:val="0"/>
      <w:marBottom w:val="0"/>
      <w:divBdr>
        <w:top w:val="none" w:sz="0" w:space="0" w:color="auto"/>
        <w:left w:val="none" w:sz="0" w:space="0" w:color="auto"/>
        <w:bottom w:val="none" w:sz="0" w:space="0" w:color="auto"/>
        <w:right w:val="none" w:sz="0" w:space="0" w:color="auto"/>
      </w:divBdr>
    </w:div>
    <w:div w:id="1099984144">
      <w:marLeft w:val="480"/>
      <w:marRight w:val="0"/>
      <w:marTop w:val="0"/>
      <w:marBottom w:val="0"/>
      <w:divBdr>
        <w:top w:val="none" w:sz="0" w:space="0" w:color="auto"/>
        <w:left w:val="none" w:sz="0" w:space="0" w:color="auto"/>
        <w:bottom w:val="none" w:sz="0" w:space="0" w:color="auto"/>
        <w:right w:val="none" w:sz="0" w:space="0" w:color="auto"/>
      </w:divBdr>
    </w:div>
    <w:div w:id="1100641347">
      <w:marLeft w:val="480"/>
      <w:marRight w:val="0"/>
      <w:marTop w:val="0"/>
      <w:marBottom w:val="0"/>
      <w:divBdr>
        <w:top w:val="none" w:sz="0" w:space="0" w:color="auto"/>
        <w:left w:val="none" w:sz="0" w:space="0" w:color="auto"/>
        <w:bottom w:val="none" w:sz="0" w:space="0" w:color="auto"/>
        <w:right w:val="none" w:sz="0" w:space="0" w:color="auto"/>
      </w:divBdr>
    </w:div>
    <w:div w:id="1101073952">
      <w:marLeft w:val="480"/>
      <w:marRight w:val="0"/>
      <w:marTop w:val="0"/>
      <w:marBottom w:val="0"/>
      <w:divBdr>
        <w:top w:val="none" w:sz="0" w:space="0" w:color="auto"/>
        <w:left w:val="none" w:sz="0" w:space="0" w:color="auto"/>
        <w:bottom w:val="none" w:sz="0" w:space="0" w:color="auto"/>
        <w:right w:val="none" w:sz="0" w:space="0" w:color="auto"/>
      </w:divBdr>
    </w:div>
    <w:div w:id="1101220497">
      <w:bodyDiv w:val="1"/>
      <w:marLeft w:val="0"/>
      <w:marRight w:val="0"/>
      <w:marTop w:val="0"/>
      <w:marBottom w:val="0"/>
      <w:divBdr>
        <w:top w:val="none" w:sz="0" w:space="0" w:color="auto"/>
        <w:left w:val="none" w:sz="0" w:space="0" w:color="auto"/>
        <w:bottom w:val="none" w:sz="0" w:space="0" w:color="auto"/>
        <w:right w:val="none" w:sz="0" w:space="0" w:color="auto"/>
      </w:divBdr>
    </w:div>
    <w:div w:id="1101871994">
      <w:marLeft w:val="480"/>
      <w:marRight w:val="0"/>
      <w:marTop w:val="0"/>
      <w:marBottom w:val="0"/>
      <w:divBdr>
        <w:top w:val="none" w:sz="0" w:space="0" w:color="auto"/>
        <w:left w:val="none" w:sz="0" w:space="0" w:color="auto"/>
        <w:bottom w:val="none" w:sz="0" w:space="0" w:color="auto"/>
        <w:right w:val="none" w:sz="0" w:space="0" w:color="auto"/>
      </w:divBdr>
    </w:div>
    <w:div w:id="1102069262">
      <w:marLeft w:val="480"/>
      <w:marRight w:val="0"/>
      <w:marTop w:val="0"/>
      <w:marBottom w:val="0"/>
      <w:divBdr>
        <w:top w:val="none" w:sz="0" w:space="0" w:color="auto"/>
        <w:left w:val="none" w:sz="0" w:space="0" w:color="auto"/>
        <w:bottom w:val="none" w:sz="0" w:space="0" w:color="auto"/>
        <w:right w:val="none" w:sz="0" w:space="0" w:color="auto"/>
      </w:divBdr>
    </w:div>
    <w:div w:id="1102216825">
      <w:bodyDiv w:val="1"/>
      <w:marLeft w:val="0"/>
      <w:marRight w:val="0"/>
      <w:marTop w:val="0"/>
      <w:marBottom w:val="0"/>
      <w:divBdr>
        <w:top w:val="none" w:sz="0" w:space="0" w:color="auto"/>
        <w:left w:val="none" w:sz="0" w:space="0" w:color="auto"/>
        <w:bottom w:val="none" w:sz="0" w:space="0" w:color="auto"/>
        <w:right w:val="none" w:sz="0" w:space="0" w:color="auto"/>
      </w:divBdr>
    </w:div>
    <w:div w:id="1102412907">
      <w:marLeft w:val="480"/>
      <w:marRight w:val="0"/>
      <w:marTop w:val="0"/>
      <w:marBottom w:val="0"/>
      <w:divBdr>
        <w:top w:val="none" w:sz="0" w:space="0" w:color="auto"/>
        <w:left w:val="none" w:sz="0" w:space="0" w:color="auto"/>
        <w:bottom w:val="none" w:sz="0" w:space="0" w:color="auto"/>
        <w:right w:val="none" w:sz="0" w:space="0" w:color="auto"/>
      </w:divBdr>
    </w:div>
    <w:div w:id="1102720890">
      <w:marLeft w:val="480"/>
      <w:marRight w:val="0"/>
      <w:marTop w:val="0"/>
      <w:marBottom w:val="0"/>
      <w:divBdr>
        <w:top w:val="none" w:sz="0" w:space="0" w:color="auto"/>
        <w:left w:val="none" w:sz="0" w:space="0" w:color="auto"/>
        <w:bottom w:val="none" w:sz="0" w:space="0" w:color="auto"/>
        <w:right w:val="none" w:sz="0" w:space="0" w:color="auto"/>
      </w:divBdr>
    </w:div>
    <w:div w:id="1102840747">
      <w:bodyDiv w:val="1"/>
      <w:marLeft w:val="0"/>
      <w:marRight w:val="0"/>
      <w:marTop w:val="0"/>
      <w:marBottom w:val="0"/>
      <w:divBdr>
        <w:top w:val="none" w:sz="0" w:space="0" w:color="auto"/>
        <w:left w:val="none" w:sz="0" w:space="0" w:color="auto"/>
        <w:bottom w:val="none" w:sz="0" w:space="0" w:color="auto"/>
        <w:right w:val="none" w:sz="0" w:space="0" w:color="auto"/>
      </w:divBdr>
    </w:div>
    <w:div w:id="1103258368">
      <w:marLeft w:val="480"/>
      <w:marRight w:val="0"/>
      <w:marTop w:val="0"/>
      <w:marBottom w:val="0"/>
      <w:divBdr>
        <w:top w:val="none" w:sz="0" w:space="0" w:color="auto"/>
        <w:left w:val="none" w:sz="0" w:space="0" w:color="auto"/>
        <w:bottom w:val="none" w:sz="0" w:space="0" w:color="auto"/>
        <w:right w:val="none" w:sz="0" w:space="0" w:color="auto"/>
      </w:divBdr>
    </w:div>
    <w:div w:id="1103381556">
      <w:marLeft w:val="480"/>
      <w:marRight w:val="0"/>
      <w:marTop w:val="0"/>
      <w:marBottom w:val="0"/>
      <w:divBdr>
        <w:top w:val="none" w:sz="0" w:space="0" w:color="auto"/>
        <w:left w:val="none" w:sz="0" w:space="0" w:color="auto"/>
        <w:bottom w:val="none" w:sz="0" w:space="0" w:color="auto"/>
        <w:right w:val="none" w:sz="0" w:space="0" w:color="auto"/>
      </w:divBdr>
    </w:div>
    <w:div w:id="1103568874">
      <w:marLeft w:val="480"/>
      <w:marRight w:val="0"/>
      <w:marTop w:val="0"/>
      <w:marBottom w:val="0"/>
      <w:divBdr>
        <w:top w:val="none" w:sz="0" w:space="0" w:color="auto"/>
        <w:left w:val="none" w:sz="0" w:space="0" w:color="auto"/>
        <w:bottom w:val="none" w:sz="0" w:space="0" w:color="auto"/>
        <w:right w:val="none" w:sz="0" w:space="0" w:color="auto"/>
      </w:divBdr>
    </w:div>
    <w:div w:id="1104182678">
      <w:marLeft w:val="480"/>
      <w:marRight w:val="0"/>
      <w:marTop w:val="0"/>
      <w:marBottom w:val="0"/>
      <w:divBdr>
        <w:top w:val="none" w:sz="0" w:space="0" w:color="auto"/>
        <w:left w:val="none" w:sz="0" w:space="0" w:color="auto"/>
        <w:bottom w:val="none" w:sz="0" w:space="0" w:color="auto"/>
        <w:right w:val="none" w:sz="0" w:space="0" w:color="auto"/>
      </w:divBdr>
    </w:div>
    <w:div w:id="1105618726">
      <w:marLeft w:val="480"/>
      <w:marRight w:val="0"/>
      <w:marTop w:val="0"/>
      <w:marBottom w:val="0"/>
      <w:divBdr>
        <w:top w:val="none" w:sz="0" w:space="0" w:color="auto"/>
        <w:left w:val="none" w:sz="0" w:space="0" w:color="auto"/>
        <w:bottom w:val="none" w:sz="0" w:space="0" w:color="auto"/>
        <w:right w:val="none" w:sz="0" w:space="0" w:color="auto"/>
      </w:divBdr>
    </w:div>
    <w:div w:id="1106147992">
      <w:marLeft w:val="480"/>
      <w:marRight w:val="0"/>
      <w:marTop w:val="0"/>
      <w:marBottom w:val="0"/>
      <w:divBdr>
        <w:top w:val="none" w:sz="0" w:space="0" w:color="auto"/>
        <w:left w:val="none" w:sz="0" w:space="0" w:color="auto"/>
        <w:bottom w:val="none" w:sz="0" w:space="0" w:color="auto"/>
        <w:right w:val="none" w:sz="0" w:space="0" w:color="auto"/>
      </w:divBdr>
    </w:div>
    <w:div w:id="1106653912">
      <w:marLeft w:val="480"/>
      <w:marRight w:val="0"/>
      <w:marTop w:val="0"/>
      <w:marBottom w:val="0"/>
      <w:divBdr>
        <w:top w:val="none" w:sz="0" w:space="0" w:color="auto"/>
        <w:left w:val="none" w:sz="0" w:space="0" w:color="auto"/>
        <w:bottom w:val="none" w:sz="0" w:space="0" w:color="auto"/>
        <w:right w:val="none" w:sz="0" w:space="0" w:color="auto"/>
      </w:divBdr>
    </w:div>
    <w:div w:id="1106730340">
      <w:marLeft w:val="480"/>
      <w:marRight w:val="0"/>
      <w:marTop w:val="0"/>
      <w:marBottom w:val="0"/>
      <w:divBdr>
        <w:top w:val="none" w:sz="0" w:space="0" w:color="auto"/>
        <w:left w:val="none" w:sz="0" w:space="0" w:color="auto"/>
        <w:bottom w:val="none" w:sz="0" w:space="0" w:color="auto"/>
        <w:right w:val="none" w:sz="0" w:space="0" w:color="auto"/>
      </w:divBdr>
    </w:div>
    <w:div w:id="1106732144">
      <w:marLeft w:val="480"/>
      <w:marRight w:val="0"/>
      <w:marTop w:val="0"/>
      <w:marBottom w:val="0"/>
      <w:divBdr>
        <w:top w:val="none" w:sz="0" w:space="0" w:color="auto"/>
        <w:left w:val="none" w:sz="0" w:space="0" w:color="auto"/>
        <w:bottom w:val="none" w:sz="0" w:space="0" w:color="auto"/>
        <w:right w:val="none" w:sz="0" w:space="0" w:color="auto"/>
      </w:divBdr>
    </w:div>
    <w:div w:id="1108040829">
      <w:marLeft w:val="480"/>
      <w:marRight w:val="0"/>
      <w:marTop w:val="0"/>
      <w:marBottom w:val="0"/>
      <w:divBdr>
        <w:top w:val="none" w:sz="0" w:space="0" w:color="auto"/>
        <w:left w:val="none" w:sz="0" w:space="0" w:color="auto"/>
        <w:bottom w:val="none" w:sz="0" w:space="0" w:color="auto"/>
        <w:right w:val="none" w:sz="0" w:space="0" w:color="auto"/>
      </w:divBdr>
    </w:div>
    <w:div w:id="1108966558">
      <w:marLeft w:val="480"/>
      <w:marRight w:val="0"/>
      <w:marTop w:val="0"/>
      <w:marBottom w:val="0"/>
      <w:divBdr>
        <w:top w:val="none" w:sz="0" w:space="0" w:color="auto"/>
        <w:left w:val="none" w:sz="0" w:space="0" w:color="auto"/>
        <w:bottom w:val="none" w:sz="0" w:space="0" w:color="auto"/>
        <w:right w:val="none" w:sz="0" w:space="0" w:color="auto"/>
      </w:divBdr>
    </w:div>
    <w:div w:id="1109160888">
      <w:marLeft w:val="480"/>
      <w:marRight w:val="0"/>
      <w:marTop w:val="0"/>
      <w:marBottom w:val="0"/>
      <w:divBdr>
        <w:top w:val="none" w:sz="0" w:space="0" w:color="auto"/>
        <w:left w:val="none" w:sz="0" w:space="0" w:color="auto"/>
        <w:bottom w:val="none" w:sz="0" w:space="0" w:color="auto"/>
        <w:right w:val="none" w:sz="0" w:space="0" w:color="auto"/>
      </w:divBdr>
    </w:div>
    <w:div w:id="1109593032">
      <w:marLeft w:val="480"/>
      <w:marRight w:val="0"/>
      <w:marTop w:val="0"/>
      <w:marBottom w:val="0"/>
      <w:divBdr>
        <w:top w:val="none" w:sz="0" w:space="0" w:color="auto"/>
        <w:left w:val="none" w:sz="0" w:space="0" w:color="auto"/>
        <w:bottom w:val="none" w:sz="0" w:space="0" w:color="auto"/>
        <w:right w:val="none" w:sz="0" w:space="0" w:color="auto"/>
      </w:divBdr>
    </w:div>
    <w:div w:id="1109618289">
      <w:bodyDiv w:val="1"/>
      <w:marLeft w:val="0"/>
      <w:marRight w:val="0"/>
      <w:marTop w:val="0"/>
      <w:marBottom w:val="0"/>
      <w:divBdr>
        <w:top w:val="none" w:sz="0" w:space="0" w:color="auto"/>
        <w:left w:val="none" w:sz="0" w:space="0" w:color="auto"/>
        <w:bottom w:val="none" w:sz="0" w:space="0" w:color="auto"/>
        <w:right w:val="none" w:sz="0" w:space="0" w:color="auto"/>
      </w:divBdr>
    </w:div>
    <w:div w:id="1109661055">
      <w:marLeft w:val="480"/>
      <w:marRight w:val="0"/>
      <w:marTop w:val="0"/>
      <w:marBottom w:val="0"/>
      <w:divBdr>
        <w:top w:val="none" w:sz="0" w:space="0" w:color="auto"/>
        <w:left w:val="none" w:sz="0" w:space="0" w:color="auto"/>
        <w:bottom w:val="none" w:sz="0" w:space="0" w:color="auto"/>
        <w:right w:val="none" w:sz="0" w:space="0" w:color="auto"/>
      </w:divBdr>
    </w:div>
    <w:div w:id="1112286822">
      <w:marLeft w:val="480"/>
      <w:marRight w:val="0"/>
      <w:marTop w:val="0"/>
      <w:marBottom w:val="0"/>
      <w:divBdr>
        <w:top w:val="none" w:sz="0" w:space="0" w:color="auto"/>
        <w:left w:val="none" w:sz="0" w:space="0" w:color="auto"/>
        <w:bottom w:val="none" w:sz="0" w:space="0" w:color="auto"/>
        <w:right w:val="none" w:sz="0" w:space="0" w:color="auto"/>
      </w:divBdr>
    </w:div>
    <w:div w:id="1112551149">
      <w:marLeft w:val="480"/>
      <w:marRight w:val="0"/>
      <w:marTop w:val="0"/>
      <w:marBottom w:val="0"/>
      <w:divBdr>
        <w:top w:val="none" w:sz="0" w:space="0" w:color="auto"/>
        <w:left w:val="none" w:sz="0" w:space="0" w:color="auto"/>
        <w:bottom w:val="none" w:sz="0" w:space="0" w:color="auto"/>
        <w:right w:val="none" w:sz="0" w:space="0" w:color="auto"/>
      </w:divBdr>
    </w:div>
    <w:div w:id="1112556106">
      <w:bodyDiv w:val="1"/>
      <w:marLeft w:val="0"/>
      <w:marRight w:val="0"/>
      <w:marTop w:val="0"/>
      <w:marBottom w:val="0"/>
      <w:divBdr>
        <w:top w:val="none" w:sz="0" w:space="0" w:color="auto"/>
        <w:left w:val="none" w:sz="0" w:space="0" w:color="auto"/>
        <w:bottom w:val="none" w:sz="0" w:space="0" w:color="auto"/>
        <w:right w:val="none" w:sz="0" w:space="0" w:color="auto"/>
      </w:divBdr>
    </w:div>
    <w:div w:id="1112823067">
      <w:bodyDiv w:val="1"/>
      <w:marLeft w:val="0"/>
      <w:marRight w:val="0"/>
      <w:marTop w:val="0"/>
      <w:marBottom w:val="0"/>
      <w:divBdr>
        <w:top w:val="none" w:sz="0" w:space="0" w:color="auto"/>
        <w:left w:val="none" w:sz="0" w:space="0" w:color="auto"/>
        <w:bottom w:val="none" w:sz="0" w:space="0" w:color="auto"/>
        <w:right w:val="none" w:sz="0" w:space="0" w:color="auto"/>
      </w:divBdr>
    </w:div>
    <w:div w:id="1113205534">
      <w:marLeft w:val="480"/>
      <w:marRight w:val="0"/>
      <w:marTop w:val="0"/>
      <w:marBottom w:val="0"/>
      <w:divBdr>
        <w:top w:val="none" w:sz="0" w:space="0" w:color="auto"/>
        <w:left w:val="none" w:sz="0" w:space="0" w:color="auto"/>
        <w:bottom w:val="none" w:sz="0" w:space="0" w:color="auto"/>
        <w:right w:val="none" w:sz="0" w:space="0" w:color="auto"/>
      </w:divBdr>
    </w:div>
    <w:div w:id="1113793743">
      <w:marLeft w:val="480"/>
      <w:marRight w:val="0"/>
      <w:marTop w:val="0"/>
      <w:marBottom w:val="0"/>
      <w:divBdr>
        <w:top w:val="none" w:sz="0" w:space="0" w:color="auto"/>
        <w:left w:val="none" w:sz="0" w:space="0" w:color="auto"/>
        <w:bottom w:val="none" w:sz="0" w:space="0" w:color="auto"/>
        <w:right w:val="none" w:sz="0" w:space="0" w:color="auto"/>
      </w:divBdr>
    </w:div>
    <w:div w:id="1114128933">
      <w:marLeft w:val="480"/>
      <w:marRight w:val="0"/>
      <w:marTop w:val="0"/>
      <w:marBottom w:val="0"/>
      <w:divBdr>
        <w:top w:val="none" w:sz="0" w:space="0" w:color="auto"/>
        <w:left w:val="none" w:sz="0" w:space="0" w:color="auto"/>
        <w:bottom w:val="none" w:sz="0" w:space="0" w:color="auto"/>
        <w:right w:val="none" w:sz="0" w:space="0" w:color="auto"/>
      </w:divBdr>
    </w:div>
    <w:div w:id="1114517742">
      <w:marLeft w:val="480"/>
      <w:marRight w:val="0"/>
      <w:marTop w:val="0"/>
      <w:marBottom w:val="0"/>
      <w:divBdr>
        <w:top w:val="none" w:sz="0" w:space="0" w:color="auto"/>
        <w:left w:val="none" w:sz="0" w:space="0" w:color="auto"/>
        <w:bottom w:val="none" w:sz="0" w:space="0" w:color="auto"/>
        <w:right w:val="none" w:sz="0" w:space="0" w:color="auto"/>
      </w:divBdr>
    </w:div>
    <w:div w:id="1115052569">
      <w:marLeft w:val="480"/>
      <w:marRight w:val="0"/>
      <w:marTop w:val="0"/>
      <w:marBottom w:val="0"/>
      <w:divBdr>
        <w:top w:val="none" w:sz="0" w:space="0" w:color="auto"/>
        <w:left w:val="none" w:sz="0" w:space="0" w:color="auto"/>
        <w:bottom w:val="none" w:sz="0" w:space="0" w:color="auto"/>
        <w:right w:val="none" w:sz="0" w:space="0" w:color="auto"/>
      </w:divBdr>
    </w:div>
    <w:div w:id="1115175609">
      <w:marLeft w:val="480"/>
      <w:marRight w:val="0"/>
      <w:marTop w:val="0"/>
      <w:marBottom w:val="0"/>
      <w:divBdr>
        <w:top w:val="none" w:sz="0" w:space="0" w:color="auto"/>
        <w:left w:val="none" w:sz="0" w:space="0" w:color="auto"/>
        <w:bottom w:val="none" w:sz="0" w:space="0" w:color="auto"/>
        <w:right w:val="none" w:sz="0" w:space="0" w:color="auto"/>
      </w:divBdr>
    </w:div>
    <w:div w:id="1115250215">
      <w:bodyDiv w:val="1"/>
      <w:marLeft w:val="0"/>
      <w:marRight w:val="0"/>
      <w:marTop w:val="0"/>
      <w:marBottom w:val="0"/>
      <w:divBdr>
        <w:top w:val="none" w:sz="0" w:space="0" w:color="auto"/>
        <w:left w:val="none" w:sz="0" w:space="0" w:color="auto"/>
        <w:bottom w:val="none" w:sz="0" w:space="0" w:color="auto"/>
        <w:right w:val="none" w:sz="0" w:space="0" w:color="auto"/>
      </w:divBdr>
    </w:div>
    <w:div w:id="1115368090">
      <w:marLeft w:val="480"/>
      <w:marRight w:val="0"/>
      <w:marTop w:val="0"/>
      <w:marBottom w:val="0"/>
      <w:divBdr>
        <w:top w:val="none" w:sz="0" w:space="0" w:color="auto"/>
        <w:left w:val="none" w:sz="0" w:space="0" w:color="auto"/>
        <w:bottom w:val="none" w:sz="0" w:space="0" w:color="auto"/>
        <w:right w:val="none" w:sz="0" w:space="0" w:color="auto"/>
      </w:divBdr>
    </w:div>
    <w:div w:id="1115439325">
      <w:marLeft w:val="480"/>
      <w:marRight w:val="0"/>
      <w:marTop w:val="0"/>
      <w:marBottom w:val="0"/>
      <w:divBdr>
        <w:top w:val="none" w:sz="0" w:space="0" w:color="auto"/>
        <w:left w:val="none" w:sz="0" w:space="0" w:color="auto"/>
        <w:bottom w:val="none" w:sz="0" w:space="0" w:color="auto"/>
        <w:right w:val="none" w:sz="0" w:space="0" w:color="auto"/>
      </w:divBdr>
    </w:div>
    <w:div w:id="1115904995">
      <w:marLeft w:val="480"/>
      <w:marRight w:val="0"/>
      <w:marTop w:val="0"/>
      <w:marBottom w:val="0"/>
      <w:divBdr>
        <w:top w:val="none" w:sz="0" w:space="0" w:color="auto"/>
        <w:left w:val="none" w:sz="0" w:space="0" w:color="auto"/>
        <w:bottom w:val="none" w:sz="0" w:space="0" w:color="auto"/>
        <w:right w:val="none" w:sz="0" w:space="0" w:color="auto"/>
      </w:divBdr>
    </w:div>
    <w:div w:id="1116103259">
      <w:bodyDiv w:val="1"/>
      <w:marLeft w:val="0"/>
      <w:marRight w:val="0"/>
      <w:marTop w:val="0"/>
      <w:marBottom w:val="0"/>
      <w:divBdr>
        <w:top w:val="none" w:sz="0" w:space="0" w:color="auto"/>
        <w:left w:val="none" w:sz="0" w:space="0" w:color="auto"/>
        <w:bottom w:val="none" w:sz="0" w:space="0" w:color="auto"/>
        <w:right w:val="none" w:sz="0" w:space="0" w:color="auto"/>
      </w:divBdr>
    </w:div>
    <w:div w:id="1116145924">
      <w:bodyDiv w:val="1"/>
      <w:marLeft w:val="0"/>
      <w:marRight w:val="0"/>
      <w:marTop w:val="0"/>
      <w:marBottom w:val="0"/>
      <w:divBdr>
        <w:top w:val="none" w:sz="0" w:space="0" w:color="auto"/>
        <w:left w:val="none" w:sz="0" w:space="0" w:color="auto"/>
        <w:bottom w:val="none" w:sz="0" w:space="0" w:color="auto"/>
        <w:right w:val="none" w:sz="0" w:space="0" w:color="auto"/>
      </w:divBdr>
    </w:div>
    <w:div w:id="1116674335">
      <w:marLeft w:val="480"/>
      <w:marRight w:val="0"/>
      <w:marTop w:val="0"/>
      <w:marBottom w:val="0"/>
      <w:divBdr>
        <w:top w:val="none" w:sz="0" w:space="0" w:color="auto"/>
        <w:left w:val="none" w:sz="0" w:space="0" w:color="auto"/>
        <w:bottom w:val="none" w:sz="0" w:space="0" w:color="auto"/>
        <w:right w:val="none" w:sz="0" w:space="0" w:color="auto"/>
      </w:divBdr>
    </w:div>
    <w:div w:id="1116682834">
      <w:marLeft w:val="480"/>
      <w:marRight w:val="0"/>
      <w:marTop w:val="0"/>
      <w:marBottom w:val="0"/>
      <w:divBdr>
        <w:top w:val="none" w:sz="0" w:space="0" w:color="auto"/>
        <w:left w:val="none" w:sz="0" w:space="0" w:color="auto"/>
        <w:bottom w:val="none" w:sz="0" w:space="0" w:color="auto"/>
        <w:right w:val="none" w:sz="0" w:space="0" w:color="auto"/>
      </w:divBdr>
    </w:div>
    <w:div w:id="1117067092">
      <w:marLeft w:val="480"/>
      <w:marRight w:val="0"/>
      <w:marTop w:val="0"/>
      <w:marBottom w:val="0"/>
      <w:divBdr>
        <w:top w:val="none" w:sz="0" w:space="0" w:color="auto"/>
        <w:left w:val="none" w:sz="0" w:space="0" w:color="auto"/>
        <w:bottom w:val="none" w:sz="0" w:space="0" w:color="auto"/>
        <w:right w:val="none" w:sz="0" w:space="0" w:color="auto"/>
      </w:divBdr>
    </w:div>
    <w:div w:id="1117526094">
      <w:marLeft w:val="480"/>
      <w:marRight w:val="0"/>
      <w:marTop w:val="0"/>
      <w:marBottom w:val="0"/>
      <w:divBdr>
        <w:top w:val="none" w:sz="0" w:space="0" w:color="auto"/>
        <w:left w:val="none" w:sz="0" w:space="0" w:color="auto"/>
        <w:bottom w:val="none" w:sz="0" w:space="0" w:color="auto"/>
        <w:right w:val="none" w:sz="0" w:space="0" w:color="auto"/>
      </w:divBdr>
    </w:div>
    <w:div w:id="1117916143">
      <w:marLeft w:val="480"/>
      <w:marRight w:val="0"/>
      <w:marTop w:val="0"/>
      <w:marBottom w:val="0"/>
      <w:divBdr>
        <w:top w:val="none" w:sz="0" w:space="0" w:color="auto"/>
        <w:left w:val="none" w:sz="0" w:space="0" w:color="auto"/>
        <w:bottom w:val="none" w:sz="0" w:space="0" w:color="auto"/>
        <w:right w:val="none" w:sz="0" w:space="0" w:color="auto"/>
      </w:divBdr>
    </w:div>
    <w:div w:id="1118453872">
      <w:bodyDiv w:val="1"/>
      <w:marLeft w:val="0"/>
      <w:marRight w:val="0"/>
      <w:marTop w:val="0"/>
      <w:marBottom w:val="0"/>
      <w:divBdr>
        <w:top w:val="none" w:sz="0" w:space="0" w:color="auto"/>
        <w:left w:val="none" w:sz="0" w:space="0" w:color="auto"/>
        <w:bottom w:val="none" w:sz="0" w:space="0" w:color="auto"/>
        <w:right w:val="none" w:sz="0" w:space="0" w:color="auto"/>
      </w:divBdr>
    </w:div>
    <w:div w:id="1118765191">
      <w:marLeft w:val="480"/>
      <w:marRight w:val="0"/>
      <w:marTop w:val="0"/>
      <w:marBottom w:val="0"/>
      <w:divBdr>
        <w:top w:val="none" w:sz="0" w:space="0" w:color="auto"/>
        <w:left w:val="none" w:sz="0" w:space="0" w:color="auto"/>
        <w:bottom w:val="none" w:sz="0" w:space="0" w:color="auto"/>
        <w:right w:val="none" w:sz="0" w:space="0" w:color="auto"/>
      </w:divBdr>
    </w:div>
    <w:div w:id="1119297727">
      <w:marLeft w:val="480"/>
      <w:marRight w:val="0"/>
      <w:marTop w:val="0"/>
      <w:marBottom w:val="0"/>
      <w:divBdr>
        <w:top w:val="none" w:sz="0" w:space="0" w:color="auto"/>
        <w:left w:val="none" w:sz="0" w:space="0" w:color="auto"/>
        <w:bottom w:val="none" w:sz="0" w:space="0" w:color="auto"/>
        <w:right w:val="none" w:sz="0" w:space="0" w:color="auto"/>
      </w:divBdr>
    </w:div>
    <w:div w:id="1119644465">
      <w:marLeft w:val="480"/>
      <w:marRight w:val="0"/>
      <w:marTop w:val="0"/>
      <w:marBottom w:val="0"/>
      <w:divBdr>
        <w:top w:val="none" w:sz="0" w:space="0" w:color="auto"/>
        <w:left w:val="none" w:sz="0" w:space="0" w:color="auto"/>
        <w:bottom w:val="none" w:sz="0" w:space="0" w:color="auto"/>
        <w:right w:val="none" w:sz="0" w:space="0" w:color="auto"/>
      </w:divBdr>
    </w:div>
    <w:div w:id="1120106771">
      <w:marLeft w:val="480"/>
      <w:marRight w:val="0"/>
      <w:marTop w:val="0"/>
      <w:marBottom w:val="0"/>
      <w:divBdr>
        <w:top w:val="none" w:sz="0" w:space="0" w:color="auto"/>
        <w:left w:val="none" w:sz="0" w:space="0" w:color="auto"/>
        <w:bottom w:val="none" w:sz="0" w:space="0" w:color="auto"/>
        <w:right w:val="none" w:sz="0" w:space="0" w:color="auto"/>
      </w:divBdr>
    </w:div>
    <w:div w:id="1120760775">
      <w:marLeft w:val="480"/>
      <w:marRight w:val="0"/>
      <w:marTop w:val="0"/>
      <w:marBottom w:val="0"/>
      <w:divBdr>
        <w:top w:val="none" w:sz="0" w:space="0" w:color="auto"/>
        <w:left w:val="none" w:sz="0" w:space="0" w:color="auto"/>
        <w:bottom w:val="none" w:sz="0" w:space="0" w:color="auto"/>
        <w:right w:val="none" w:sz="0" w:space="0" w:color="auto"/>
      </w:divBdr>
    </w:div>
    <w:div w:id="1120762925">
      <w:marLeft w:val="480"/>
      <w:marRight w:val="0"/>
      <w:marTop w:val="0"/>
      <w:marBottom w:val="0"/>
      <w:divBdr>
        <w:top w:val="none" w:sz="0" w:space="0" w:color="auto"/>
        <w:left w:val="none" w:sz="0" w:space="0" w:color="auto"/>
        <w:bottom w:val="none" w:sz="0" w:space="0" w:color="auto"/>
        <w:right w:val="none" w:sz="0" w:space="0" w:color="auto"/>
      </w:divBdr>
    </w:div>
    <w:div w:id="1121461605">
      <w:marLeft w:val="480"/>
      <w:marRight w:val="0"/>
      <w:marTop w:val="0"/>
      <w:marBottom w:val="0"/>
      <w:divBdr>
        <w:top w:val="none" w:sz="0" w:space="0" w:color="auto"/>
        <w:left w:val="none" w:sz="0" w:space="0" w:color="auto"/>
        <w:bottom w:val="none" w:sz="0" w:space="0" w:color="auto"/>
        <w:right w:val="none" w:sz="0" w:space="0" w:color="auto"/>
      </w:divBdr>
    </w:div>
    <w:div w:id="1122071251">
      <w:bodyDiv w:val="1"/>
      <w:marLeft w:val="0"/>
      <w:marRight w:val="0"/>
      <w:marTop w:val="0"/>
      <w:marBottom w:val="0"/>
      <w:divBdr>
        <w:top w:val="none" w:sz="0" w:space="0" w:color="auto"/>
        <w:left w:val="none" w:sz="0" w:space="0" w:color="auto"/>
        <w:bottom w:val="none" w:sz="0" w:space="0" w:color="auto"/>
        <w:right w:val="none" w:sz="0" w:space="0" w:color="auto"/>
      </w:divBdr>
    </w:div>
    <w:div w:id="1122845843">
      <w:bodyDiv w:val="1"/>
      <w:marLeft w:val="0"/>
      <w:marRight w:val="0"/>
      <w:marTop w:val="0"/>
      <w:marBottom w:val="0"/>
      <w:divBdr>
        <w:top w:val="none" w:sz="0" w:space="0" w:color="auto"/>
        <w:left w:val="none" w:sz="0" w:space="0" w:color="auto"/>
        <w:bottom w:val="none" w:sz="0" w:space="0" w:color="auto"/>
        <w:right w:val="none" w:sz="0" w:space="0" w:color="auto"/>
      </w:divBdr>
    </w:div>
    <w:div w:id="1123116324">
      <w:marLeft w:val="480"/>
      <w:marRight w:val="0"/>
      <w:marTop w:val="0"/>
      <w:marBottom w:val="0"/>
      <w:divBdr>
        <w:top w:val="none" w:sz="0" w:space="0" w:color="auto"/>
        <w:left w:val="none" w:sz="0" w:space="0" w:color="auto"/>
        <w:bottom w:val="none" w:sz="0" w:space="0" w:color="auto"/>
        <w:right w:val="none" w:sz="0" w:space="0" w:color="auto"/>
      </w:divBdr>
    </w:div>
    <w:div w:id="1123185143">
      <w:bodyDiv w:val="1"/>
      <w:marLeft w:val="0"/>
      <w:marRight w:val="0"/>
      <w:marTop w:val="0"/>
      <w:marBottom w:val="0"/>
      <w:divBdr>
        <w:top w:val="none" w:sz="0" w:space="0" w:color="auto"/>
        <w:left w:val="none" w:sz="0" w:space="0" w:color="auto"/>
        <w:bottom w:val="none" w:sz="0" w:space="0" w:color="auto"/>
        <w:right w:val="none" w:sz="0" w:space="0" w:color="auto"/>
      </w:divBdr>
      <w:divsChild>
        <w:div w:id="1985889149">
          <w:marLeft w:val="0"/>
          <w:marRight w:val="0"/>
          <w:marTop w:val="0"/>
          <w:marBottom w:val="0"/>
          <w:divBdr>
            <w:top w:val="none" w:sz="0" w:space="0" w:color="auto"/>
            <w:left w:val="none" w:sz="0" w:space="0" w:color="auto"/>
            <w:bottom w:val="none" w:sz="0" w:space="0" w:color="auto"/>
            <w:right w:val="none" w:sz="0" w:space="0" w:color="auto"/>
          </w:divBdr>
        </w:div>
        <w:div w:id="2128348356">
          <w:marLeft w:val="0"/>
          <w:marRight w:val="0"/>
          <w:marTop w:val="0"/>
          <w:marBottom w:val="0"/>
          <w:divBdr>
            <w:top w:val="none" w:sz="0" w:space="0" w:color="auto"/>
            <w:left w:val="none" w:sz="0" w:space="0" w:color="auto"/>
            <w:bottom w:val="none" w:sz="0" w:space="0" w:color="auto"/>
            <w:right w:val="none" w:sz="0" w:space="0" w:color="auto"/>
          </w:divBdr>
        </w:div>
        <w:div w:id="1563324145">
          <w:marLeft w:val="0"/>
          <w:marRight w:val="0"/>
          <w:marTop w:val="0"/>
          <w:marBottom w:val="0"/>
          <w:divBdr>
            <w:top w:val="none" w:sz="0" w:space="0" w:color="auto"/>
            <w:left w:val="none" w:sz="0" w:space="0" w:color="auto"/>
            <w:bottom w:val="none" w:sz="0" w:space="0" w:color="auto"/>
            <w:right w:val="none" w:sz="0" w:space="0" w:color="auto"/>
          </w:divBdr>
        </w:div>
        <w:div w:id="967978029">
          <w:marLeft w:val="0"/>
          <w:marRight w:val="0"/>
          <w:marTop w:val="0"/>
          <w:marBottom w:val="0"/>
          <w:divBdr>
            <w:top w:val="none" w:sz="0" w:space="0" w:color="auto"/>
            <w:left w:val="none" w:sz="0" w:space="0" w:color="auto"/>
            <w:bottom w:val="none" w:sz="0" w:space="0" w:color="auto"/>
            <w:right w:val="none" w:sz="0" w:space="0" w:color="auto"/>
          </w:divBdr>
        </w:div>
        <w:div w:id="1663192237">
          <w:marLeft w:val="0"/>
          <w:marRight w:val="0"/>
          <w:marTop w:val="0"/>
          <w:marBottom w:val="0"/>
          <w:divBdr>
            <w:top w:val="none" w:sz="0" w:space="0" w:color="auto"/>
            <w:left w:val="none" w:sz="0" w:space="0" w:color="auto"/>
            <w:bottom w:val="none" w:sz="0" w:space="0" w:color="auto"/>
            <w:right w:val="none" w:sz="0" w:space="0" w:color="auto"/>
          </w:divBdr>
        </w:div>
        <w:div w:id="1478035547">
          <w:marLeft w:val="0"/>
          <w:marRight w:val="0"/>
          <w:marTop w:val="0"/>
          <w:marBottom w:val="0"/>
          <w:divBdr>
            <w:top w:val="none" w:sz="0" w:space="0" w:color="auto"/>
            <w:left w:val="none" w:sz="0" w:space="0" w:color="auto"/>
            <w:bottom w:val="none" w:sz="0" w:space="0" w:color="auto"/>
            <w:right w:val="none" w:sz="0" w:space="0" w:color="auto"/>
          </w:divBdr>
        </w:div>
        <w:div w:id="918907597">
          <w:marLeft w:val="0"/>
          <w:marRight w:val="0"/>
          <w:marTop w:val="0"/>
          <w:marBottom w:val="0"/>
          <w:divBdr>
            <w:top w:val="none" w:sz="0" w:space="0" w:color="auto"/>
            <w:left w:val="none" w:sz="0" w:space="0" w:color="auto"/>
            <w:bottom w:val="none" w:sz="0" w:space="0" w:color="auto"/>
            <w:right w:val="none" w:sz="0" w:space="0" w:color="auto"/>
          </w:divBdr>
        </w:div>
        <w:div w:id="2094735255">
          <w:marLeft w:val="0"/>
          <w:marRight w:val="0"/>
          <w:marTop w:val="0"/>
          <w:marBottom w:val="0"/>
          <w:divBdr>
            <w:top w:val="none" w:sz="0" w:space="0" w:color="auto"/>
            <w:left w:val="none" w:sz="0" w:space="0" w:color="auto"/>
            <w:bottom w:val="none" w:sz="0" w:space="0" w:color="auto"/>
            <w:right w:val="none" w:sz="0" w:space="0" w:color="auto"/>
          </w:divBdr>
        </w:div>
        <w:div w:id="29576092">
          <w:marLeft w:val="0"/>
          <w:marRight w:val="0"/>
          <w:marTop w:val="0"/>
          <w:marBottom w:val="0"/>
          <w:divBdr>
            <w:top w:val="none" w:sz="0" w:space="0" w:color="auto"/>
            <w:left w:val="none" w:sz="0" w:space="0" w:color="auto"/>
            <w:bottom w:val="none" w:sz="0" w:space="0" w:color="auto"/>
            <w:right w:val="none" w:sz="0" w:space="0" w:color="auto"/>
          </w:divBdr>
        </w:div>
        <w:div w:id="1552229516">
          <w:marLeft w:val="0"/>
          <w:marRight w:val="0"/>
          <w:marTop w:val="0"/>
          <w:marBottom w:val="0"/>
          <w:divBdr>
            <w:top w:val="none" w:sz="0" w:space="0" w:color="auto"/>
            <w:left w:val="none" w:sz="0" w:space="0" w:color="auto"/>
            <w:bottom w:val="none" w:sz="0" w:space="0" w:color="auto"/>
            <w:right w:val="none" w:sz="0" w:space="0" w:color="auto"/>
          </w:divBdr>
        </w:div>
        <w:div w:id="1004211141">
          <w:marLeft w:val="0"/>
          <w:marRight w:val="0"/>
          <w:marTop w:val="0"/>
          <w:marBottom w:val="0"/>
          <w:divBdr>
            <w:top w:val="none" w:sz="0" w:space="0" w:color="auto"/>
            <w:left w:val="none" w:sz="0" w:space="0" w:color="auto"/>
            <w:bottom w:val="none" w:sz="0" w:space="0" w:color="auto"/>
            <w:right w:val="none" w:sz="0" w:space="0" w:color="auto"/>
          </w:divBdr>
        </w:div>
        <w:div w:id="525365588">
          <w:marLeft w:val="0"/>
          <w:marRight w:val="0"/>
          <w:marTop w:val="0"/>
          <w:marBottom w:val="0"/>
          <w:divBdr>
            <w:top w:val="none" w:sz="0" w:space="0" w:color="auto"/>
            <w:left w:val="none" w:sz="0" w:space="0" w:color="auto"/>
            <w:bottom w:val="none" w:sz="0" w:space="0" w:color="auto"/>
            <w:right w:val="none" w:sz="0" w:space="0" w:color="auto"/>
          </w:divBdr>
        </w:div>
        <w:div w:id="1847592309">
          <w:marLeft w:val="0"/>
          <w:marRight w:val="0"/>
          <w:marTop w:val="0"/>
          <w:marBottom w:val="0"/>
          <w:divBdr>
            <w:top w:val="none" w:sz="0" w:space="0" w:color="auto"/>
            <w:left w:val="none" w:sz="0" w:space="0" w:color="auto"/>
            <w:bottom w:val="none" w:sz="0" w:space="0" w:color="auto"/>
            <w:right w:val="none" w:sz="0" w:space="0" w:color="auto"/>
          </w:divBdr>
        </w:div>
        <w:div w:id="172381773">
          <w:marLeft w:val="0"/>
          <w:marRight w:val="0"/>
          <w:marTop w:val="0"/>
          <w:marBottom w:val="0"/>
          <w:divBdr>
            <w:top w:val="none" w:sz="0" w:space="0" w:color="auto"/>
            <w:left w:val="none" w:sz="0" w:space="0" w:color="auto"/>
            <w:bottom w:val="none" w:sz="0" w:space="0" w:color="auto"/>
            <w:right w:val="none" w:sz="0" w:space="0" w:color="auto"/>
          </w:divBdr>
        </w:div>
        <w:div w:id="1363281247">
          <w:marLeft w:val="0"/>
          <w:marRight w:val="0"/>
          <w:marTop w:val="0"/>
          <w:marBottom w:val="0"/>
          <w:divBdr>
            <w:top w:val="none" w:sz="0" w:space="0" w:color="auto"/>
            <w:left w:val="none" w:sz="0" w:space="0" w:color="auto"/>
            <w:bottom w:val="none" w:sz="0" w:space="0" w:color="auto"/>
            <w:right w:val="none" w:sz="0" w:space="0" w:color="auto"/>
          </w:divBdr>
        </w:div>
        <w:div w:id="410277158">
          <w:marLeft w:val="0"/>
          <w:marRight w:val="0"/>
          <w:marTop w:val="0"/>
          <w:marBottom w:val="0"/>
          <w:divBdr>
            <w:top w:val="none" w:sz="0" w:space="0" w:color="auto"/>
            <w:left w:val="none" w:sz="0" w:space="0" w:color="auto"/>
            <w:bottom w:val="none" w:sz="0" w:space="0" w:color="auto"/>
            <w:right w:val="none" w:sz="0" w:space="0" w:color="auto"/>
          </w:divBdr>
        </w:div>
        <w:div w:id="174736776">
          <w:marLeft w:val="0"/>
          <w:marRight w:val="0"/>
          <w:marTop w:val="0"/>
          <w:marBottom w:val="0"/>
          <w:divBdr>
            <w:top w:val="none" w:sz="0" w:space="0" w:color="auto"/>
            <w:left w:val="none" w:sz="0" w:space="0" w:color="auto"/>
            <w:bottom w:val="none" w:sz="0" w:space="0" w:color="auto"/>
            <w:right w:val="none" w:sz="0" w:space="0" w:color="auto"/>
          </w:divBdr>
        </w:div>
        <w:div w:id="201289561">
          <w:marLeft w:val="0"/>
          <w:marRight w:val="0"/>
          <w:marTop w:val="0"/>
          <w:marBottom w:val="0"/>
          <w:divBdr>
            <w:top w:val="none" w:sz="0" w:space="0" w:color="auto"/>
            <w:left w:val="none" w:sz="0" w:space="0" w:color="auto"/>
            <w:bottom w:val="none" w:sz="0" w:space="0" w:color="auto"/>
            <w:right w:val="none" w:sz="0" w:space="0" w:color="auto"/>
          </w:divBdr>
        </w:div>
        <w:div w:id="2072144512">
          <w:marLeft w:val="0"/>
          <w:marRight w:val="0"/>
          <w:marTop w:val="0"/>
          <w:marBottom w:val="0"/>
          <w:divBdr>
            <w:top w:val="none" w:sz="0" w:space="0" w:color="auto"/>
            <w:left w:val="none" w:sz="0" w:space="0" w:color="auto"/>
            <w:bottom w:val="none" w:sz="0" w:space="0" w:color="auto"/>
            <w:right w:val="none" w:sz="0" w:space="0" w:color="auto"/>
          </w:divBdr>
        </w:div>
        <w:div w:id="123817621">
          <w:marLeft w:val="0"/>
          <w:marRight w:val="0"/>
          <w:marTop w:val="0"/>
          <w:marBottom w:val="0"/>
          <w:divBdr>
            <w:top w:val="none" w:sz="0" w:space="0" w:color="auto"/>
            <w:left w:val="none" w:sz="0" w:space="0" w:color="auto"/>
            <w:bottom w:val="none" w:sz="0" w:space="0" w:color="auto"/>
            <w:right w:val="none" w:sz="0" w:space="0" w:color="auto"/>
          </w:divBdr>
        </w:div>
        <w:div w:id="485434790">
          <w:marLeft w:val="0"/>
          <w:marRight w:val="0"/>
          <w:marTop w:val="0"/>
          <w:marBottom w:val="0"/>
          <w:divBdr>
            <w:top w:val="none" w:sz="0" w:space="0" w:color="auto"/>
            <w:left w:val="none" w:sz="0" w:space="0" w:color="auto"/>
            <w:bottom w:val="none" w:sz="0" w:space="0" w:color="auto"/>
            <w:right w:val="none" w:sz="0" w:space="0" w:color="auto"/>
          </w:divBdr>
        </w:div>
        <w:div w:id="1695186355">
          <w:marLeft w:val="0"/>
          <w:marRight w:val="0"/>
          <w:marTop w:val="0"/>
          <w:marBottom w:val="0"/>
          <w:divBdr>
            <w:top w:val="none" w:sz="0" w:space="0" w:color="auto"/>
            <w:left w:val="none" w:sz="0" w:space="0" w:color="auto"/>
            <w:bottom w:val="none" w:sz="0" w:space="0" w:color="auto"/>
            <w:right w:val="none" w:sz="0" w:space="0" w:color="auto"/>
          </w:divBdr>
        </w:div>
        <w:div w:id="1753156933">
          <w:marLeft w:val="0"/>
          <w:marRight w:val="0"/>
          <w:marTop w:val="0"/>
          <w:marBottom w:val="0"/>
          <w:divBdr>
            <w:top w:val="none" w:sz="0" w:space="0" w:color="auto"/>
            <w:left w:val="none" w:sz="0" w:space="0" w:color="auto"/>
            <w:bottom w:val="none" w:sz="0" w:space="0" w:color="auto"/>
            <w:right w:val="none" w:sz="0" w:space="0" w:color="auto"/>
          </w:divBdr>
        </w:div>
        <w:div w:id="239945128">
          <w:marLeft w:val="0"/>
          <w:marRight w:val="0"/>
          <w:marTop w:val="0"/>
          <w:marBottom w:val="0"/>
          <w:divBdr>
            <w:top w:val="none" w:sz="0" w:space="0" w:color="auto"/>
            <w:left w:val="none" w:sz="0" w:space="0" w:color="auto"/>
            <w:bottom w:val="none" w:sz="0" w:space="0" w:color="auto"/>
            <w:right w:val="none" w:sz="0" w:space="0" w:color="auto"/>
          </w:divBdr>
        </w:div>
        <w:div w:id="1983735304">
          <w:marLeft w:val="0"/>
          <w:marRight w:val="0"/>
          <w:marTop w:val="0"/>
          <w:marBottom w:val="0"/>
          <w:divBdr>
            <w:top w:val="none" w:sz="0" w:space="0" w:color="auto"/>
            <w:left w:val="none" w:sz="0" w:space="0" w:color="auto"/>
            <w:bottom w:val="none" w:sz="0" w:space="0" w:color="auto"/>
            <w:right w:val="none" w:sz="0" w:space="0" w:color="auto"/>
          </w:divBdr>
        </w:div>
        <w:div w:id="1664580927">
          <w:marLeft w:val="0"/>
          <w:marRight w:val="0"/>
          <w:marTop w:val="0"/>
          <w:marBottom w:val="0"/>
          <w:divBdr>
            <w:top w:val="none" w:sz="0" w:space="0" w:color="auto"/>
            <w:left w:val="none" w:sz="0" w:space="0" w:color="auto"/>
            <w:bottom w:val="none" w:sz="0" w:space="0" w:color="auto"/>
            <w:right w:val="none" w:sz="0" w:space="0" w:color="auto"/>
          </w:divBdr>
        </w:div>
        <w:div w:id="952437889">
          <w:marLeft w:val="0"/>
          <w:marRight w:val="0"/>
          <w:marTop w:val="0"/>
          <w:marBottom w:val="0"/>
          <w:divBdr>
            <w:top w:val="none" w:sz="0" w:space="0" w:color="auto"/>
            <w:left w:val="none" w:sz="0" w:space="0" w:color="auto"/>
            <w:bottom w:val="none" w:sz="0" w:space="0" w:color="auto"/>
            <w:right w:val="none" w:sz="0" w:space="0" w:color="auto"/>
          </w:divBdr>
        </w:div>
        <w:div w:id="554241942">
          <w:marLeft w:val="0"/>
          <w:marRight w:val="0"/>
          <w:marTop w:val="0"/>
          <w:marBottom w:val="0"/>
          <w:divBdr>
            <w:top w:val="none" w:sz="0" w:space="0" w:color="auto"/>
            <w:left w:val="none" w:sz="0" w:space="0" w:color="auto"/>
            <w:bottom w:val="none" w:sz="0" w:space="0" w:color="auto"/>
            <w:right w:val="none" w:sz="0" w:space="0" w:color="auto"/>
          </w:divBdr>
        </w:div>
        <w:div w:id="1154377753">
          <w:marLeft w:val="0"/>
          <w:marRight w:val="0"/>
          <w:marTop w:val="0"/>
          <w:marBottom w:val="0"/>
          <w:divBdr>
            <w:top w:val="none" w:sz="0" w:space="0" w:color="auto"/>
            <w:left w:val="none" w:sz="0" w:space="0" w:color="auto"/>
            <w:bottom w:val="none" w:sz="0" w:space="0" w:color="auto"/>
            <w:right w:val="none" w:sz="0" w:space="0" w:color="auto"/>
          </w:divBdr>
        </w:div>
        <w:div w:id="1777557444">
          <w:marLeft w:val="0"/>
          <w:marRight w:val="0"/>
          <w:marTop w:val="0"/>
          <w:marBottom w:val="0"/>
          <w:divBdr>
            <w:top w:val="none" w:sz="0" w:space="0" w:color="auto"/>
            <w:left w:val="none" w:sz="0" w:space="0" w:color="auto"/>
            <w:bottom w:val="none" w:sz="0" w:space="0" w:color="auto"/>
            <w:right w:val="none" w:sz="0" w:space="0" w:color="auto"/>
          </w:divBdr>
        </w:div>
        <w:div w:id="1688865755">
          <w:marLeft w:val="0"/>
          <w:marRight w:val="0"/>
          <w:marTop w:val="0"/>
          <w:marBottom w:val="0"/>
          <w:divBdr>
            <w:top w:val="none" w:sz="0" w:space="0" w:color="auto"/>
            <w:left w:val="none" w:sz="0" w:space="0" w:color="auto"/>
            <w:bottom w:val="none" w:sz="0" w:space="0" w:color="auto"/>
            <w:right w:val="none" w:sz="0" w:space="0" w:color="auto"/>
          </w:divBdr>
        </w:div>
        <w:div w:id="1680430644">
          <w:marLeft w:val="0"/>
          <w:marRight w:val="0"/>
          <w:marTop w:val="0"/>
          <w:marBottom w:val="0"/>
          <w:divBdr>
            <w:top w:val="none" w:sz="0" w:space="0" w:color="auto"/>
            <w:left w:val="none" w:sz="0" w:space="0" w:color="auto"/>
            <w:bottom w:val="none" w:sz="0" w:space="0" w:color="auto"/>
            <w:right w:val="none" w:sz="0" w:space="0" w:color="auto"/>
          </w:divBdr>
        </w:div>
        <w:div w:id="1345355313">
          <w:marLeft w:val="0"/>
          <w:marRight w:val="0"/>
          <w:marTop w:val="0"/>
          <w:marBottom w:val="0"/>
          <w:divBdr>
            <w:top w:val="none" w:sz="0" w:space="0" w:color="auto"/>
            <w:left w:val="none" w:sz="0" w:space="0" w:color="auto"/>
            <w:bottom w:val="none" w:sz="0" w:space="0" w:color="auto"/>
            <w:right w:val="none" w:sz="0" w:space="0" w:color="auto"/>
          </w:divBdr>
        </w:div>
        <w:div w:id="971055479">
          <w:marLeft w:val="0"/>
          <w:marRight w:val="0"/>
          <w:marTop w:val="0"/>
          <w:marBottom w:val="0"/>
          <w:divBdr>
            <w:top w:val="none" w:sz="0" w:space="0" w:color="auto"/>
            <w:left w:val="none" w:sz="0" w:space="0" w:color="auto"/>
            <w:bottom w:val="none" w:sz="0" w:space="0" w:color="auto"/>
            <w:right w:val="none" w:sz="0" w:space="0" w:color="auto"/>
          </w:divBdr>
        </w:div>
        <w:div w:id="657467435">
          <w:marLeft w:val="0"/>
          <w:marRight w:val="0"/>
          <w:marTop w:val="0"/>
          <w:marBottom w:val="0"/>
          <w:divBdr>
            <w:top w:val="none" w:sz="0" w:space="0" w:color="auto"/>
            <w:left w:val="none" w:sz="0" w:space="0" w:color="auto"/>
            <w:bottom w:val="none" w:sz="0" w:space="0" w:color="auto"/>
            <w:right w:val="none" w:sz="0" w:space="0" w:color="auto"/>
          </w:divBdr>
        </w:div>
        <w:div w:id="513346640">
          <w:marLeft w:val="0"/>
          <w:marRight w:val="0"/>
          <w:marTop w:val="0"/>
          <w:marBottom w:val="0"/>
          <w:divBdr>
            <w:top w:val="none" w:sz="0" w:space="0" w:color="auto"/>
            <w:left w:val="none" w:sz="0" w:space="0" w:color="auto"/>
            <w:bottom w:val="none" w:sz="0" w:space="0" w:color="auto"/>
            <w:right w:val="none" w:sz="0" w:space="0" w:color="auto"/>
          </w:divBdr>
        </w:div>
        <w:div w:id="1647777067">
          <w:marLeft w:val="0"/>
          <w:marRight w:val="0"/>
          <w:marTop w:val="0"/>
          <w:marBottom w:val="0"/>
          <w:divBdr>
            <w:top w:val="none" w:sz="0" w:space="0" w:color="auto"/>
            <w:left w:val="none" w:sz="0" w:space="0" w:color="auto"/>
            <w:bottom w:val="none" w:sz="0" w:space="0" w:color="auto"/>
            <w:right w:val="none" w:sz="0" w:space="0" w:color="auto"/>
          </w:divBdr>
        </w:div>
        <w:div w:id="382681359">
          <w:marLeft w:val="0"/>
          <w:marRight w:val="0"/>
          <w:marTop w:val="0"/>
          <w:marBottom w:val="0"/>
          <w:divBdr>
            <w:top w:val="none" w:sz="0" w:space="0" w:color="auto"/>
            <w:left w:val="none" w:sz="0" w:space="0" w:color="auto"/>
            <w:bottom w:val="none" w:sz="0" w:space="0" w:color="auto"/>
            <w:right w:val="none" w:sz="0" w:space="0" w:color="auto"/>
          </w:divBdr>
        </w:div>
        <w:div w:id="2031178091">
          <w:marLeft w:val="0"/>
          <w:marRight w:val="0"/>
          <w:marTop w:val="0"/>
          <w:marBottom w:val="0"/>
          <w:divBdr>
            <w:top w:val="none" w:sz="0" w:space="0" w:color="auto"/>
            <w:left w:val="none" w:sz="0" w:space="0" w:color="auto"/>
            <w:bottom w:val="none" w:sz="0" w:space="0" w:color="auto"/>
            <w:right w:val="none" w:sz="0" w:space="0" w:color="auto"/>
          </w:divBdr>
        </w:div>
        <w:div w:id="1200783063">
          <w:marLeft w:val="0"/>
          <w:marRight w:val="0"/>
          <w:marTop w:val="0"/>
          <w:marBottom w:val="0"/>
          <w:divBdr>
            <w:top w:val="none" w:sz="0" w:space="0" w:color="auto"/>
            <w:left w:val="none" w:sz="0" w:space="0" w:color="auto"/>
            <w:bottom w:val="none" w:sz="0" w:space="0" w:color="auto"/>
            <w:right w:val="none" w:sz="0" w:space="0" w:color="auto"/>
          </w:divBdr>
        </w:div>
        <w:div w:id="1315069132">
          <w:marLeft w:val="0"/>
          <w:marRight w:val="0"/>
          <w:marTop w:val="0"/>
          <w:marBottom w:val="0"/>
          <w:divBdr>
            <w:top w:val="none" w:sz="0" w:space="0" w:color="auto"/>
            <w:left w:val="none" w:sz="0" w:space="0" w:color="auto"/>
            <w:bottom w:val="none" w:sz="0" w:space="0" w:color="auto"/>
            <w:right w:val="none" w:sz="0" w:space="0" w:color="auto"/>
          </w:divBdr>
        </w:div>
        <w:div w:id="1849058032">
          <w:marLeft w:val="0"/>
          <w:marRight w:val="0"/>
          <w:marTop w:val="0"/>
          <w:marBottom w:val="0"/>
          <w:divBdr>
            <w:top w:val="none" w:sz="0" w:space="0" w:color="auto"/>
            <w:left w:val="none" w:sz="0" w:space="0" w:color="auto"/>
            <w:bottom w:val="none" w:sz="0" w:space="0" w:color="auto"/>
            <w:right w:val="none" w:sz="0" w:space="0" w:color="auto"/>
          </w:divBdr>
        </w:div>
        <w:div w:id="1781030968">
          <w:marLeft w:val="0"/>
          <w:marRight w:val="0"/>
          <w:marTop w:val="0"/>
          <w:marBottom w:val="0"/>
          <w:divBdr>
            <w:top w:val="none" w:sz="0" w:space="0" w:color="auto"/>
            <w:left w:val="none" w:sz="0" w:space="0" w:color="auto"/>
            <w:bottom w:val="none" w:sz="0" w:space="0" w:color="auto"/>
            <w:right w:val="none" w:sz="0" w:space="0" w:color="auto"/>
          </w:divBdr>
        </w:div>
        <w:div w:id="752629703">
          <w:marLeft w:val="0"/>
          <w:marRight w:val="0"/>
          <w:marTop w:val="0"/>
          <w:marBottom w:val="0"/>
          <w:divBdr>
            <w:top w:val="none" w:sz="0" w:space="0" w:color="auto"/>
            <w:left w:val="none" w:sz="0" w:space="0" w:color="auto"/>
            <w:bottom w:val="none" w:sz="0" w:space="0" w:color="auto"/>
            <w:right w:val="none" w:sz="0" w:space="0" w:color="auto"/>
          </w:divBdr>
        </w:div>
        <w:div w:id="363600142">
          <w:marLeft w:val="0"/>
          <w:marRight w:val="0"/>
          <w:marTop w:val="0"/>
          <w:marBottom w:val="0"/>
          <w:divBdr>
            <w:top w:val="none" w:sz="0" w:space="0" w:color="auto"/>
            <w:left w:val="none" w:sz="0" w:space="0" w:color="auto"/>
            <w:bottom w:val="none" w:sz="0" w:space="0" w:color="auto"/>
            <w:right w:val="none" w:sz="0" w:space="0" w:color="auto"/>
          </w:divBdr>
        </w:div>
        <w:div w:id="429549429">
          <w:marLeft w:val="0"/>
          <w:marRight w:val="0"/>
          <w:marTop w:val="0"/>
          <w:marBottom w:val="0"/>
          <w:divBdr>
            <w:top w:val="none" w:sz="0" w:space="0" w:color="auto"/>
            <w:left w:val="none" w:sz="0" w:space="0" w:color="auto"/>
            <w:bottom w:val="none" w:sz="0" w:space="0" w:color="auto"/>
            <w:right w:val="none" w:sz="0" w:space="0" w:color="auto"/>
          </w:divBdr>
        </w:div>
        <w:div w:id="124275675">
          <w:marLeft w:val="0"/>
          <w:marRight w:val="0"/>
          <w:marTop w:val="0"/>
          <w:marBottom w:val="0"/>
          <w:divBdr>
            <w:top w:val="none" w:sz="0" w:space="0" w:color="auto"/>
            <w:left w:val="none" w:sz="0" w:space="0" w:color="auto"/>
            <w:bottom w:val="none" w:sz="0" w:space="0" w:color="auto"/>
            <w:right w:val="none" w:sz="0" w:space="0" w:color="auto"/>
          </w:divBdr>
        </w:div>
        <w:div w:id="1989823368">
          <w:marLeft w:val="0"/>
          <w:marRight w:val="0"/>
          <w:marTop w:val="0"/>
          <w:marBottom w:val="0"/>
          <w:divBdr>
            <w:top w:val="none" w:sz="0" w:space="0" w:color="auto"/>
            <w:left w:val="none" w:sz="0" w:space="0" w:color="auto"/>
            <w:bottom w:val="none" w:sz="0" w:space="0" w:color="auto"/>
            <w:right w:val="none" w:sz="0" w:space="0" w:color="auto"/>
          </w:divBdr>
        </w:div>
        <w:div w:id="452138582">
          <w:marLeft w:val="0"/>
          <w:marRight w:val="0"/>
          <w:marTop w:val="0"/>
          <w:marBottom w:val="0"/>
          <w:divBdr>
            <w:top w:val="none" w:sz="0" w:space="0" w:color="auto"/>
            <w:left w:val="none" w:sz="0" w:space="0" w:color="auto"/>
            <w:bottom w:val="none" w:sz="0" w:space="0" w:color="auto"/>
            <w:right w:val="none" w:sz="0" w:space="0" w:color="auto"/>
          </w:divBdr>
        </w:div>
        <w:div w:id="1226991270">
          <w:marLeft w:val="0"/>
          <w:marRight w:val="0"/>
          <w:marTop w:val="0"/>
          <w:marBottom w:val="0"/>
          <w:divBdr>
            <w:top w:val="none" w:sz="0" w:space="0" w:color="auto"/>
            <w:left w:val="none" w:sz="0" w:space="0" w:color="auto"/>
            <w:bottom w:val="none" w:sz="0" w:space="0" w:color="auto"/>
            <w:right w:val="none" w:sz="0" w:space="0" w:color="auto"/>
          </w:divBdr>
        </w:div>
        <w:div w:id="52044429">
          <w:marLeft w:val="0"/>
          <w:marRight w:val="0"/>
          <w:marTop w:val="0"/>
          <w:marBottom w:val="0"/>
          <w:divBdr>
            <w:top w:val="none" w:sz="0" w:space="0" w:color="auto"/>
            <w:left w:val="none" w:sz="0" w:space="0" w:color="auto"/>
            <w:bottom w:val="none" w:sz="0" w:space="0" w:color="auto"/>
            <w:right w:val="none" w:sz="0" w:space="0" w:color="auto"/>
          </w:divBdr>
        </w:div>
        <w:div w:id="1475174267">
          <w:marLeft w:val="0"/>
          <w:marRight w:val="0"/>
          <w:marTop w:val="0"/>
          <w:marBottom w:val="0"/>
          <w:divBdr>
            <w:top w:val="none" w:sz="0" w:space="0" w:color="auto"/>
            <w:left w:val="none" w:sz="0" w:space="0" w:color="auto"/>
            <w:bottom w:val="none" w:sz="0" w:space="0" w:color="auto"/>
            <w:right w:val="none" w:sz="0" w:space="0" w:color="auto"/>
          </w:divBdr>
        </w:div>
        <w:div w:id="484323219">
          <w:marLeft w:val="0"/>
          <w:marRight w:val="0"/>
          <w:marTop w:val="0"/>
          <w:marBottom w:val="0"/>
          <w:divBdr>
            <w:top w:val="none" w:sz="0" w:space="0" w:color="auto"/>
            <w:left w:val="none" w:sz="0" w:space="0" w:color="auto"/>
            <w:bottom w:val="none" w:sz="0" w:space="0" w:color="auto"/>
            <w:right w:val="none" w:sz="0" w:space="0" w:color="auto"/>
          </w:divBdr>
        </w:div>
        <w:div w:id="1698189318">
          <w:marLeft w:val="0"/>
          <w:marRight w:val="0"/>
          <w:marTop w:val="0"/>
          <w:marBottom w:val="0"/>
          <w:divBdr>
            <w:top w:val="none" w:sz="0" w:space="0" w:color="auto"/>
            <w:left w:val="none" w:sz="0" w:space="0" w:color="auto"/>
            <w:bottom w:val="none" w:sz="0" w:space="0" w:color="auto"/>
            <w:right w:val="none" w:sz="0" w:space="0" w:color="auto"/>
          </w:divBdr>
        </w:div>
        <w:div w:id="1572304279">
          <w:marLeft w:val="0"/>
          <w:marRight w:val="0"/>
          <w:marTop w:val="0"/>
          <w:marBottom w:val="0"/>
          <w:divBdr>
            <w:top w:val="none" w:sz="0" w:space="0" w:color="auto"/>
            <w:left w:val="none" w:sz="0" w:space="0" w:color="auto"/>
            <w:bottom w:val="none" w:sz="0" w:space="0" w:color="auto"/>
            <w:right w:val="none" w:sz="0" w:space="0" w:color="auto"/>
          </w:divBdr>
        </w:div>
        <w:div w:id="1510027613">
          <w:marLeft w:val="0"/>
          <w:marRight w:val="0"/>
          <w:marTop w:val="0"/>
          <w:marBottom w:val="0"/>
          <w:divBdr>
            <w:top w:val="none" w:sz="0" w:space="0" w:color="auto"/>
            <w:left w:val="none" w:sz="0" w:space="0" w:color="auto"/>
            <w:bottom w:val="none" w:sz="0" w:space="0" w:color="auto"/>
            <w:right w:val="none" w:sz="0" w:space="0" w:color="auto"/>
          </w:divBdr>
        </w:div>
        <w:div w:id="2031636086">
          <w:marLeft w:val="0"/>
          <w:marRight w:val="0"/>
          <w:marTop w:val="0"/>
          <w:marBottom w:val="0"/>
          <w:divBdr>
            <w:top w:val="none" w:sz="0" w:space="0" w:color="auto"/>
            <w:left w:val="none" w:sz="0" w:space="0" w:color="auto"/>
            <w:bottom w:val="none" w:sz="0" w:space="0" w:color="auto"/>
            <w:right w:val="none" w:sz="0" w:space="0" w:color="auto"/>
          </w:divBdr>
        </w:div>
        <w:div w:id="1960607606">
          <w:marLeft w:val="0"/>
          <w:marRight w:val="0"/>
          <w:marTop w:val="0"/>
          <w:marBottom w:val="0"/>
          <w:divBdr>
            <w:top w:val="none" w:sz="0" w:space="0" w:color="auto"/>
            <w:left w:val="none" w:sz="0" w:space="0" w:color="auto"/>
            <w:bottom w:val="none" w:sz="0" w:space="0" w:color="auto"/>
            <w:right w:val="none" w:sz="0" w:space="0" w:color="auto"/>
          </w:divBdr>
        </w:div>
      </w:divsChild>
    </w:div>
    <w:div w:id="1123227392">
      <w:marLeft w:val="480"/>
      <w:marRight w:val="0"/>
      <w:marTop w:val="0"/>
      <w:marBottom w:val="0"/>
      <w:divBdr>
        <w:top w:val="none" w:sz="0" w:space="0" w:color="auto"/>
        <w:left w:val="none" w:sz="0" w:space="0" w:color="auto"/>
        <w:bottom w:val="none" w:sz="0" w:space="0" w:color="auto"/>
        <w:right w:val="none" w:sz="0" w:space="0" w:color="auto"/>
      </w:divBdr>
    </w:div>
    <w:div w:id="1123233078">
      <w:marLeft w:val="480"/>
      <w:marRight w:val="0"/>
      <w:marTop w:val="0"/>
      <w:marBottom w:val="0"/>
      <w:divBdr>
        <w:top w:val="none" w:sz="0" w:space="0" w:color="auto"/>
        <w:left w:val="none" w:sz="0" w:space="0" w:color="auto"/>
        <w:bottom w:val="none" w:sz="0" w:space="0" w:color="auto"/>
        <w:right w:val="none" w:sz="0" w:space="0" w:color="auto"/>
      </w:divBdr>
    </w:div>
    <w:div w:id="1123306005">
      <w:marLeft w:val="480"/>
      <w:marRight w:val="0"/>
      <w:marTop w:val="0"/>
      <w:marBottom w:val="0"/>
      <w:divBdr>
        <w:top w:val="none" w:sz="0" w:space="0" w:color="auto"/>
        <w:left w:val="none" w:sz="0" w:space="0" w:color="auto"/>
        <w:bottom w:val="none" w:sz="0" w:space="0" w:color="auto"/>
        <w:right w:val="none" w:sz="0" w:space="0" w:color="auto"/>
      </w:divBdr>
    </w:div>
    <w:div w:id="1123962368">
      <w:marLeft w:val="480"/>
      <w:marRight w:val="0"/>
      <w:marTop w:val="0"/>
      <w:marBottom w:val="0"/>
      <w:divBdr>
        <w:top w:val="none" w:sz="0" w:space="0" w:color="auto"/>
        <w:left w:val="none" w:sz="0" w:space="0" w:color="auto"/>
        <w:bottom w:val="none" w:sz="0" w:space="0" w:color="auto"/>
        <w:right w:val="none" w:sz="0" w:space="0" w:color="auto"/>
      </w:divBdr>
    </w:div>
    <w:div w:id="1124495998">
      <w:marLeft w:val="480"/>
      <w:marRight w:val="0"/>
      <w:marTop w:val="0"/>
      <w:marBottom w:val="0"/>
      <w:divBdr>
        <w:top w:val="none" w:sz="0" w:space="0" w:color="auto"/>
        <w:left w:val="none" w:sz="0" w:space="0" w:color="auto"/>
        <w:bottom w:val="none" w:sz="0" w:space="0" w:color="auto"/>
        <w:right w:val="none" w:sz="0" w:space="0" w:color="auto"/>
      </w:divBdr>
    </w:div>
    <w:div w:id="1124619742">
      <w:marLeft w:val="480"/>
      <w:marRight w:val="0"/>
      <w:marTop w:val="0"/>
      <w:marBottom w:val="0"/>
      <w:divBdr>
        <w:top w:val="none" w:sz="0" w:space="0" w:color="auto"/>
        <w:left w:val="none" w:sz="0" w:space="0" w:color="auto"/>
        <w:bottom w:val="none" w:sz="0" w:space="0" w:color="auto"/>
        <w:right w:val="none" w:sz="0" w:space="0" w:color="auto"/>
      </w:divBdr>
    </w:div>
    <w:div w:id="1125349072">
      <w:bodyDiv w:val="1"/>
      <w:marLeft w:val="0"/>
      <w:marRight w:val="0"/>
      <w:marTop w:val="0"/>
      <w:marBottom w:val="0"/>
      <w:divBdr>
        <w:top w:val="none" w:sz="0" w:space="0" w:color="auto"/>
        <w:left w:val="none" w:sz="0" w:space="0" w:color="auto"/>
        <w:bottom w:val="none" w:sz="0" w:space="0" w:color="auto"/>
        <w:right w:val="none" w:sz="0" w:space="0" w:color="auto"/>
      </w:divBdr>
    </w:div>
    <w:div w:id="1125734957">
      <w:bodyDiv w:val="1"/>
      <w:marLeft w:val="0"/>
      <w:marRight w:val="0"/>
      <w:marTop w:val="0"/>
      <w:marBottom w:val="0"/>
      <w:divBdr>
        <w:top w:val="none" w:sz="0" w:space="0" w:color="auto"/>
        <w:left w:val="none" w:sz="0" w:space="0" w:color="auto"/>
        <w:bottom w:val="none" w:sz="0" w:space="0" w:color="auto"/>
        <w:right w:val="none" w:sz="0" w:space="0" w:color="auto"/>
      </w:divBdr>
    </w:div>
    <w:div w:id="1126434463">
      <w:bodyDiv w:val="1"/>
      <w:marLeft w:val="0"/>
      <w:marRight w:val="0"/>
      <w:marTop w:val="0"/>
      <w:marBottom w:val="0"/>
      <w:divBdr>
        <w:top w:val="none" w:sz="0" w:space="0" w:color="auto"/>
        <w:left w:val="none" w:sz="0" w:space="0" w:color="auto"/>
        <w:bottom w:val="none" w:sz="0" w:space="0" w:color="auto"/>
        <w:right w:val="none" w:sz="0" w:space="0" w:color="auto"/>
      </w:divBdr>
    </w:div>
    <w:div w:id="1126654836">
      <w:marLeft w:val="480"/>
      <w:marRight w:val="0"/>
      <w:marTop w:val="0"/>
      <w:marBottom w:val="0"/>
      <w:divBdr>
        <w:top w:val="none" w:sz="0" w:space="0" w:color="auto"/>
        <w:left w:val="none" w:sz="0" w:space="0" w:color="auto"/>
        <w:bottom w:val="none" w:sz="0" w:space="0" w:color="auto"/>
        <w:right w:val="none" w:sz="0" w:space="0" w:color="auto"/>
      </w:divBdr>
    </w:div>
    <w:div w:id="1126655828">
      <w:marLeft w:val="480"/>
      <w:marRight w:val="0"/>
      <w:marTop w:val="0"/>
      <w:marBottom w:val="0"/>
      <w:divBdr>
        <w:top w:val="none" w:sz="0" w:space="0" w:color="auto"/>
        <w:left w:val="none" w:sz="0" w:space="0" w:color="auto"/>
        <w:bottom w:val="none" w:sz="0" w:space="0" w:color="auto"/>
        <w:right w:val="none" w:sz="0" w:space="0" w:color="auto"/>
      </w:divBdr>
    </w:div>
    <w:div w:id="1126656644">
      <w:marLeft w:val="480"/>
      <w:marRight w:val="0"/>
      <w:marTop w:val="0"/>
      <w:marBottom w:val="0"/>
      <w:divBdr>
        <w:top w:val="none" w:sz="0" w:space="0" w:color="auto"/>
        <w:left w:val="none" w:sz="0" w:space="0" w:color="auto"/>
        <w:bottom w:val="none" w:sz="0" w:space="0" w:color="auto"/>
        <w:right w:val="none" w:sz="0" w:space="0" w:color="auto"/>
      </w:divBdr>
    </w:div>
    <w:div w:id="1126699688">
      <w:bodyDiv w:val="1"/>
      <w:marLeft w:val="0"/>
      <w:marRight w:val="0"/>
      <w:marTop w:val="0"/>
      <w:marBottom w:val="0"/>
      <w:divBdr>
        <w:top w:val="none" w:sz="0" w:space="0" w:color="auto"/>
        <w:left w:val="none" w:sz="0" w:space="0" w:color="auto"/>
        <w:bottom w:val="none" w:sz="0" w:space="0" w:color="auto"/>
        <w:right w:val="none" w:sz="0" w:space="0" w:color="auto"/>
      </w:divBdr>
    </w:div>
    <w:div w:id="1126777741">
      <w:bodyDiv w:val="1"/>
      <w:marLeft w:val="0"/>
      <w:marRight w:val="0"/>
      <w:marTop w:val="0"/>
      <w:marBottom w:val="0"/>
      <w:divBdr>
        <w:top w:val="none" w:sz="0" w:space="0" w:color="auto"/>
        <w:left w:val="none" w:sz="0" w:space="0" w:color="auto"/>
        <w:bottom w:val="none" w:sz="0" w:space="0" w:color="auto"/>
        <w:right w:val="none" w:sz="0" w:space="0" w:color="auto"/>
      </w:divBdr>
    </w:div>
    <w:div w:id="1126893545">
      <w:marLeft w:val="480"/>
      <w:marRight w:val="0"/>
      <w:marTop w:val="0"/>
      <w:marBottom w:val="0"/>
      <w:divBdr>
        <w:top w:val="none" w:sz="0" w:space="0" w:color="auto"/>
        <w:left w:val="none" w:sz="0" w:space="0" w:color="auto"/>
        <w:bottom w:val="none" w:sz="0" w:space="0" w:color="auto"/>
        <w:right w:val="none" w:sz="0" w:space="0" w:color="auto"/>
      </w:divBdr>
    </w:div>
    <w:div w:id="1127357924">
      <w:bodyDiv w:val="1"/>
      <w:marLeft w:val="0"/>
      <w:marRight w:val="0"/>
      <w:marTop w:val="0"/>
      <w:marBottom w:val="0"/>
      <w:divBdr>
        <w:top w:val="none" w:sz="0" w:space="0" w:color="auto"/>
        <w:left w:val="none" w:sz="0" w:space="0" w:color="auto"/>
        <w:bottom w:val="none" w:sz="0" w:space="0" w:color="auto"/>
        <w:right w:val="none" w:sz="0" w:space="0" w:color="auto"/>
      </w:divBdr>
    </w:div>
    <w:div w:id="1127970953">
      <w:marLeft w:val="480"/>
      <w:marRight w:val="0"/>
      <w:marTop w:val="0"/>
      <w:marBottom w:val="0"/>
      <w:divBdr>
        <w:top w:val="none" w:sz="0" w:space="0" w:color="auto"/>
        <w:left w:val="none" w:sz="0" w:space="0" w:color="auto"/>
        <w:bottom w:val="none" w:sz="0" w:space="0" w:color="auto"/>
        <w:right w:val="none" w:sz="0" w:space="0" w:color="auto"/>
      </w:divBdr>
    </w:div>
    <w:div w:id="1128009700">
      <w:marLeft w:val="480"/>
      <w:marRight w:val="0"/>
      <w:marTop w:val="0"/>
      <w:marBottom w:val="0"/>
      <w:divBdr>
        <w:top w:val="none" w:sz="0" w:space="0" w:color="auto"/>
        <w:left w:val="none" w:sz="0" w:space="0" w:color="auto"/>
        <w:bottom w:val="none" w:sz="0" w:space="0" w:color="auto"/>
        <w:right w:val="none" w:sz="0" w:space="0" w:color="auto"/>
      </w:divBdr>
    </w:div>
    <w:div w:id="1128011657">
      <w:marLeft w:val="480"/>
      <w:marRight w:val="0"/>
      <w:marTop w:val="0"/>
      <w:marBottom w:val="0"/>
      <w:divBdr>
        <w:top w:val="none" w:sz="0" w:space="0" w:color="auto"/>
        <w:left w:val="none" w:sz="0" w:space="0" w:color="auto"/>
        <w:bottom w:val="none" w:sz="0" w:space="0" w:color="auto"/>
        <w:right w:val="none" w:sz="0" w:space="0" w:color="auto"/>
      </w:divBdr>
    </w:div>
    <w:div w:id="1128596069">
      <w:marLeft w:val="480"/>
      <w:marRight w:val="0"/>
      <w:marTop w:val="0"/>
      <w:marBottom w:val="0"/>
      <w:divBdr>
        <w:top w:val="none" w:sz="0" w:space="0" w:color="auto"/>
        <w:left w:val="none" w:sz="0" w:space="0" w:color="auto"/>
        <w:bottom w:val="none" w:sz="0" w:space="0" w:color="auto"/>
        <w:right w:val="none" w:sz="0" w:space="0" w:color="auto"/>
      </w:divBdr>
    </w:div>
    <w:div w:id="1129277760">
      <w:marLeft w:val="480"/>
      <w:marRight w:val="0"/>
      <w:marTop w:val="0"/>
      <w:marBottom w:val="0"/>
      <w:divBdr>
        <w:top w:val="none" w:sz="0" w:space="0" w:color="auto"/>
        <w:left w:val="none" w:sz="0" w:space="0" w:color="auto"/>
        <w:bottom w:val="none" w:sz="0" w:space="0" w:color="auto"/>
        <w:right w:val="none" w:sz="0" w:space="0" w:color="auto"/>
      </w:divBdr>
    </w:div>
    <w:div w:id="1129317287">
      <w:marLeft w:val="480"/>
      <w:marRight w:val="0"/>
      <w:marTop w:val="0"/>
      <w:marBottom w:val="0"/>
      <w:divBdr>
        <w:top w:val="none" w:sz="0" w:space="0" w:color="auto"/>
        <w:left w:val="none" w:sz="0" w:space="0" w:color="auto"/>
        <w:bottom w:val="none" w:sz="0" w:space="0" w:color="auto"/>
        <w:right w:val="none" w:sz="0" w:space="0" w:color="auto"/>
      </w:divBdr>
    </w:div>
    <w:div w:id="1129473801">
      <w:marLeft w:val="480"/>
      <w:marRight w:val="0"/>
      <w:marTop w:val="0"/>
      <w:marBottom w:val="0"/>
      <w:divBdr>
        <w:top w:val="none" w:sz="0" w:space="0" w:color="auto"/>
        <w:left w:val="none" w:sz="0" w:space="0" w:color="auto"/>
        <w:bottom w:val="none" w:sz="0" w:space="0" w:color="auto"/>
        <w:right w:val="none" w:sz="0" w:space="0" w:color="auto"/>
      </w:divBdr>
    </w:div>
    <w:div w:id="1129787885">
      <w:marLeft w:val="480"/>
      <w:marRight w:val="0"/>
      <w:marTop w:val="0"/>
      <w:marBottom w:val="0"/>
      <w:divBdr>
        <w:top w:val="none" w:sz="0" w:space="0" w:color="auto"/>
        <w:left w:val="none" w:sz="0" w:space="0" w:color="auto"/>
        <w:bottom w:val="none" w:sz="0" w:space="0" w:color="auto"/>
        <w:right w:val="none" w:sz="0" w:space="0" w:color="auto"/>
      </w:divBdr>
    </w:div>
    <w:div w:id="1130055474">
      <w:marLeft w:val="480"/>
      <w:marRight w:val="0"/>
      <w:marTop w:val="0"/>
      <w:marBottom w:val="0"/>
      <w:divBdr>
        <w:top w:val="none" w:sz="0" w:space="0" w:color="auto"/>
        <w:left w:val="none" w:sz="0" w:space="0" w:color="auto"/>
        <w:bottom w:val="none" w:sz="0" w:space="0" w:color="auto"/>
        <w:right w:val="none" w:sz="0" w:space="0" w:color="auto"/>
      </w:divBdr>
    </w:div>
    <w:div w:id="1130324471">
      <w:marLeft w:val="480"/>
      <w:marRight w:val="0"/>
      <w:marTop w:val="0"/>
      <w:marBottom w:val="0"/>
      <w:divBdr>
        <w:top w:val="none" w:sz="0" w:space="0" w:color="auto"/>
        <w:left w:val="none" w:sz="0" w:space="0" w:color="auto"/>
        <w:bottom w:val="none" w:sz="0" w:space="0" w:color="auto"/>
        <w:right w:val="none" w:sz="0" w:space="0" w:color="auto"/>
      </w:divBdr>
    </w:div>
    <w:div w:id="1130900290">
      <w:marLeft w:val="480"/>
      <w:marRight w:val="0"/>
      <w:marTop w:val="0"/>
      <w:marBottom w:val="0"/>
      <w:divBdr>
        <w:top w:val="none" w:sz="0" w:space="0" w:color="auto"/>
        <w:left w:val="none" w:sz="0" w:space="0" w:color="auto"/>
        <w:bottom w:val="none" w:sz="0" w:space="0" w:color="auto"/>
        <w:right w:val="none" w:sz="0" w:space="0" w:color="auto"/>
      </w:divBdr>
    </w:div>
    <w:div w:id="1131022911">
      <w:marLeft w:val="480"/>
      <w:marRight w:val="0"/>
      <w:marTop w:val="0"/>
      <w:marBottom w:val="0"/>
      <w:divBdr>
        <w:top w:val="none" w:sz="0" w:space="0" w:color="auto"/>
        <w:left w:val="none" w:sz="0" w:space="0" w:color="auto"/>
        <w:bottom w:val="none" w:sz="0" w:space="0" w:color="auto"/>
        <w:right w:val="none" w:sz="0" w:space="0" w:color="auto"/>
      </w:divBdr>
    </w:div>
    <w:div w:id="1131283674">
      <w:marLeft w:val="480"/>
      <w:marRight w:val="0"/>
      <w:marTop w:val="0"/>
      <w:marBottom w:val="0"/>
      <w:divBdr>
        <w:top w:val="none" w:sz="0" w:space="0" w:color="auto"/>
        <w:left w:val="none" w:sz="0" w:space="0" w:color="auto"/>
        <w:bottom w:val="none" w:sz="0" w:space="0" w:color="auto"/>
        <w:right w:val="none" w:sz="0" w:space="0" w:color="auto"/>
      </w:divBdr>
    </w:div>
    <w:div w:id="1131366583">
      <w:marLeft w:val="480"/>
      <w:marRight w:val="0"/>
      <w:marTop w:val="0"/>
      <w:marBottom w:val="0"/>
      <w:divBdr>
        <w:top w:val="none" w:sz="0" w:space="0" w:color="auto"/>
        <w:left w:val="none" w:sz="0" w:space="0" w:color="auto"/>
        <w:bottom w:val="none" w:sz="0" w:space="0" w:color="auto"/>
        <w:right w:val="none" w:sz="0" w:space="0" w:color="auto"/>
      </w:divBdr>
    </w:div>
    <w:div w:id="1132288178">
      <w:marLeft w:val="480"/>
      <w:marRight w:val="0"/>
      <w:marTop w:val="0"/>
      <w:marBottom w:val="0"/>
      <w:divBdr>
        <w:top w:val="none" w:sz="0" w:space="0" w:color="auto"/>
        <w:left w:val="none" w:sz="0" w:space="0" w:color="auto"/>
        <w:bottom w:val="none" w:sz="0" w:space="0" w:color="auto"/>
        <w:right w:val="none" w:sz="0" w:space="0" w:color="auto"/>
      </w:divBdr>
    </w:div>
    <w:div w:id="1132408800">
      <w:marLeft w:val="480"/>
      <w:marRight w:val="0"/>
      <w:marTop w:val="0"/>
      <w:marBottom w:val="0"/>
      <w:divBdr>
        <w:top w:val="none" w:sz="0" w:space="0" w:color="auto"/>
        <w:left w:val="none" w:sz="0" w:space="0" w:color="auto"/>
        <w:bottom w:val="none" w:sz="0" w:space="0" w:color="auto"/>
        <w:right w:val="none" w:sz="0" w:space="0" w:color="auto"/>
      </w:divBdr>
    </w:div>
    <w:div w:id="1132671066">
      <w:marLeft w:val="480"/>
      <w:marRight w:val="0"/>
      <w:marTop w:val="0"/>
      <w:marBottom w:val="0"/>
      <w:divBdr>
        <w:top w:val="none" w:sz="0" w:space="0" w:color="auto"/>
        <w:left w:val="none" w:sz="0" w:space="0" w:color="auto"/>
        <w:bottom w:val="none" w:sz="0" w:space="0" w:color="auto"/>
        <w:right w:val="none" w:sz="0" w:space="0" w:color="auto"/>
      </w:divBdr>
    </w:div>
    <w:div w:id="1132821629">
      <w:bodyDiv w:val="1"/>
      <w:marLeft w:val="0"/>
      <w:marRight w:val="0"/>
      <w:marTop w:val="0"/>
      <w:marBottom w:val="0"/>
      <w:divBdr>
        <w:top w:val="none" w:sz="0" w:space="0" w:color="auto"/>
        <w:left w:val="none" w:sz="0" w:space="0" w:color="auto"/>
        <w:bottom w:val="none" w:sz="0" w:space="0" w:color="auto"/>
        <w:right w:val="none" w:sz="0" w:space="0" w:color="auto"/>
      </w:divBdr>
    </w:div>
    <w:div w:id="1133252060">
      <w:marLeft w:val="480"/>
      <w:marRight w:val="0"/>
      <w:marTop w:val="0"/>
      <w:marBottom w:val="0"/>
      <w:divBdr>
        <w:top w:val="none" w:sz="0" w:space="0" w:color="auto"/>
        <w:left w:val="none" w:sz="0" w:space="0" w:color="auto"/>
        <w:bottom w:val="none" w:sz="0" w:space="0" w:color="auto"/>
        <w:right w:val="none" w:sz="0" w:space="0" w:color="auto"/>
      </w:divBdr>
    </w:div>
    <w:div w:id="1133476301">
      <w:bodyDiv w:val="1"/>
      <w:marLeft w:val="0"/>
      <w:marRight w:val="0"/>
      <w:marTop w:val="0"/>
      <w:marBottom w:val="0"/>
      <w:divBdr>
        <w:top w:val="none" w:sz="0" w:space="0" w:color="auto"/>
        <w:left w:val="none" w:sz="0" w:space="0" w:color="auto"/>
        <w:bottom w:val="none" w:sz="0" w:space="0" w:color="auto"/>
        <w:right w:val="none" w:sz="0" w:space="0" w:color="auto"/>
      </w:divBdr>
    </w:div>
    <w:div w:id="1133598141">
      <w:marLeft w:val="480"/>
      <w:marRight w:val="0"/>
      <w:marTop w:val="0"/>
      <w:marBottom w:val="0"/>
      <w:divBdr>
        <w:top w:val="none" w:sz="0" w:space="0" w:color="auto"/>
        <w:left w:val="none" w:sz="0" w:space="0" w:color="auto"/>
        <w:bottom w:val="none" w:sz="0" w:space="0" w:color="auto"/>
        <w:right w:val="none" w:sz="0" w:space="0" w:color="auto"/>
      </w:divBdr>
    </w:div>
    <w:div w:id="1134174663">
      <w:marLeft w:val="480"/>
      <w:marRight w:val="0"/>
      <w:marTop w:val="0"/>
      <w:marBottom w:val="0"/>
      <w:divBdr>
        <w:top w:val="none" w:sz="0" w:space="0" w:color="auto"/>
        <w:left w:val="none" w:sz="0" w:space="0" w:color="auto"/>
        <w:bottom w:val="none" w:sz="0" w:space="0" w:color="auto"/>
        <w:right w:val="none" w:sz="0" w:space="0" w:color="auto"/>
      </w:divBdr>
    </w:div>
    <w:div w:id="1134375747">
      <w:marLeft w:val="480"/>
      <w:marRight w:val="0"/>
      <w:marTop w:val="0"/>
      <w:marBottom w:val="0"/>
      <w:divBdr>
        <w:top w:val="none" w:sz="0" w:space="0" w:color="auto"/>
        <w:left w:val="none" w:sz="0" w:space="0" w:color="auto"/>
        <w:bottom w:val="none" w:sz="0" w:space="0" w:color="auto"/>
        <w:right w:val="none" w:sz="0" w:space="0" w:color="auto"/>
      </w:divBdr>
    </w:div>
    <w:div w:id="1134907770">
      <w:marLeft w:val="480"/>
      <w:marRight w:val="0"/>
      <w:marTop w:val="0"/>
      <w:marBottom w:val="0"/>
      <w:divBdr>
        <w:top w:val="none" w:sz="0" w:space="0" w:color="auto"/>
        <w:left w:val="none" w:sz="0" w:space="0" w:color="auto"/>
        <w:bottom w:val="none" w:sz="0" w:space="0" w:color="auto"/>
        <w:right w:val="none" w:sz="0" w:space="0" w:color="auto"/>
      </w:divBdr>
    </w:div>
    <w:div w:id="1135101288">
      <w:bodyDiv w:val="1"/>
      <w:marLeft w:val="0"/>
      <w:marRight w:val="0"/>
      <w:marTop w:val="0"/>
      <w:marBottom w:val="0"/>
      <w:divBdr>
        <w:top w:val="none" w:sz="0" w:space="0" w:color="auto"/>
        <w:left w:val="none" w:sz="0" w:space="0" w:color="auto"/>
        <w:bottom w:val="none" w:sz="0" w:space="0" w:color="auto"/>
        <w:right w:val="none" w:sz="0" w:space="0" w:color="auto"/>
      </w:divBdr>
    </w:div>
    <w:div w:id="1135103782">
      <w:marLeft w:val="480"/>
      <w:marRight w:val="0"/>
      <w:marTop w:val="0"/>
      <w:marBottom w:val="0"/>
      <w:divBdr>
        <w:top w:val="none" w:sz="0" w:space="0" w:color="auto"/>
        <w:left w:val="none" w:sz="0" w:space="0" w:color="auto"/>
        <w:bottom w:val="none" w:sz="0" w:space="0" w:color="auto"/>
        <w:right w:val="none" w:sz="0" w:space="0" w:color="auto"/>
      </w:divBdr>
    </w:div>
    <w:div w:id="1136605666">
      <w:marLeft w:val="480"/>
      <w:marRight w:val="0"/>
      <w:marTop w:val="0"/>
      <w:marBottom w:val="0"/>
      <w:divBdr>
        <w:top w:val="none" w:sz="0" w:space="0" w:color="auto"/>
        <w:left w:val="none" w:sz="0" w:space="0" w:color="auto"/>
        <w:bottom w:val="none" w:sz="0" w:space="0" w:color="auto"/>
        <w:right w:val="none" w:sz="0" w:space="0" w:color="auto"/>
      </w:divBdr>
    </w:div>
    <w:div w:id="1136607965">
      <w:bodyDiv w:val="1"/>
      <w:marLeft w:val="0"/>
      <w:marRight w:val="0"/>
      <w:marTop w:val="0"/>
      <w:marBottom w:val="0"/>
      <w:divBdr>
        <w:top w:val="none" w:sz="0" w:space="0" w:color="auto"/>
        <w:left w:val="none" w:sz="0" w:space="0" w:color="auto"/>
        <w:bottom w:val="none" w:sz="0" w:space="0" w:color="auto"/>
        <w:right w:val="none" w:sz="0" w:space="0" w:color="auto"/>
      </w:divBdr>
    </w:div>
    <w:div w:id="1137840121">
      <w:bodyDiv w:val="1"/>
      <w:marLeft w:val="0"/>
      <w:marRight w:val="0"/>
      <w:marTop w:val="0"/>
      <w:marBottom w:val="0"/>
      <w:divBdr>
        <w:top w:val="none" w:sz="0" w:space="0" w:color="auto"/>
        <w:left w:val="none" w:sz="0" w:space="0" w:color="auto"/>
        <w:bottom w:val="none" w:sz="0" w:space="0" w:color="auto"/>
        <w:right w:val="none" w:sz="0" w:space="0" w:color="auto"/>
      </w:divBdr>
    </w:div>
    <w:div w:id="1138257300">
      <w:bodyDiv w:val="1"/>
      <w:marLeft w:val="0"/>
      <w:marRight w:val="0"/>
      <w:marTop w:val="0"/>
      <w:marBottom w:val="0"/>
      <w:divBdr>
        <w:top w:val="none" w:sz="0" w:space="0" w:color="auto"/>
        <w:left w:val="none" w:sz="0" w:space="0" w:color="auto"/>
        <w:bottom w:val="none" w:sz="0" w:space="0" w:color="auto"/>
        <w:right w:val="none" w:sz="0" w:space="0" w:color="auto"/>
      </w:divBdr>
    </w:div>
    <w:div w:id="1138301321">
      <w:marLeft w:val="480"/>
      <w:marRight w:val="0"/>
      <w:marTop w:val="0"/>
      <w:marBottom w:val="0"/>
      <w:divBdr>
        <w:top w:val="none" w:sz="0" w:space="0" w:color="auto"/>
        <w:left w:val="none" w:sz="0" w:space="0" w:color="auto"/>
        <w:bottom w:val="none" w:sz="0" w:space="0" w:color="auto"/>
        <w:right w:val="none" w:sz="0" w:space="0" w:color="auto"/>
      </w:divBdr>
    </w:div>
    <w:div w:id="1138375280">
      <w:bodyDiv w:val="1"/>
      <w:marLeft w:val="0"/>
      <w:marRight w:val="0"/>
      <w:marTop w:val="0"/>
      <w:marBottom w:val="0"/>
      <w:divBdr>
        <w:top w:val="none" w:sz="0" w:space="0" w:color="auto"/>
        <w:left w:val="none" w:sz="0" w:space="0" w:color="auto"/>
        <w:bottom w:val="none" w:sz="0" w:space="0" w:color="auto"/>
        <w:right w:val="none" w:sz="0" w:space="0" w:color="auto"/>
      </w:divBdr>
    </w:div>
    <w:div w:id="1138377822">
      <w:marLeft w:val="480"/>
      <w:marRight w:val="0"/>
      <w:marTop w:val="0"/>
      <w:marBottom w:val="0"/>
      <w:divBdr>
        <w:top w:val="none" w:sz="0" w:space="0" w:color="auto"/>
        <w:left w:val="none" w:sz="0" w:space="0" w:color="auto"/>
        <w:bottom w:val="none" w:sz="0" w:space="0" w:color="auto"/>
        <w:right w:val="none" w:sz="0" w:space="0" w:color="auto"/>
      </w:divBdr>
    </w:div>
    <w:div w:id="1139034997">
      <w:marLeft w:val="480"/>
      <w:marRight w:val="0"/>
      <w:marTop w:val="0"/>
      <w:marBottom w:val="0"/>
      <w:divBdr>
        <w:top w:val="none" w:sz="0" w:space="0" w:color="auto"/>
        <w:left w:val="none" w:sz="0" w:space="0" w:color="auto"/>
        <w:bottom w:val="none" w:sz="0" w:space="0" w:color="auto"/>
        <w:right w:val="none" w:sz="0" w:space="0" w:color="auto"/>
      </w:divBdr>
    </w:div>
    <w:div w:id="1139419542">
      <w:marLeft w:val="480"/>
      <w:marRight w:val="0"/>
      <w:marTop w:val="0"/>
      <w:marBottom w:val="0"/>
      <w:divBdr>
        <w:top w:val="none" w:sz="0" w:space="0" w:color="auto"/>
        <w:left w:val="none" w:sz="0" w:space="0" w:color="auto"/>
        <w:bottom w:val="none" w:sz="0" w:space="0" w:color="auto"/>
        <w:right w:val="none" w:sz="0" w:space="0" w:color="auto"/>
      </w:divBdr>
    </w:div>
    <w:div w:id="1139953230">
      <w:bodyDiv w:val="1"/>
      <w:marLeft w:val="0"/>
      <w:marRight w:val="0"/>
      <w:marTop w:val="0"/>
      <w:marBottom w:val="0"/>
      <w:divBdr>
        <w:top w:val="none" w:sz="0" w:space="0" w:color="auto"/>
        <w:left w:val="none" w:sz="0" w:space="0" w:color="auto"/>
        <w:bottom w:val="none" w:sz="0" w:space="0" w:color="auto"/>
        <w:right w:val="none" w:sz="0" w:space="0" w:color="auto"/>
      </w:divBdr>
    </w:div>
    <w:div w:id="1140147000">
      <w:marLeft w:val="480"/>
      <w:marRight w:val="0"/>
      <w:marTop w:val="0"/>
      <w:marBottom w:val="0"/>
      <w:divBdr>
        <w:top w:val="none" w:sz="0" w:space="0" w:color="auto"/>
        <w:left w:val="none" w:sz="0" w:space="0" w:color="auto"/>
        <w:bottom w:val="none" w:sz="0" w:space="0" w:color="auto"/>
        <w:right w:val="none" w:sz="0" w:space="0" w:color="auto"/>
      </w:divBdr>
    </w:div>
    <w:div w:id="1140339951">
      <w:marLeft w:val="480"/>
      <w:marRight w:val="0"/>
      <w:marTop w:val="0"/>
      <w:marBottom w:val="0"/>
      <w:divBdr>
        <w:top w:val="none" w:sz="0" w:space="0" w:color="auto"/>
        <w:left w:val="none" w:sz="0" w:space="0" w:color="auto"/>
        <w:bottom w:val="none" w:sz="0" w:space="0" w:color="auto"/>
        <w:right w:val="none" w:sz="0" w:space="0" w:color="auto"/>
      </w:divBdr>
    </w:div>
    <w:div w:id="1141194993">
      <w:marLeft w:val="480"/>
      <w:marRight w:val="0"/>
      <w:marTop w:val="0"/>
      <w:marBottom w:val="0"/>
      <w:divBdr>
        <w:top w:val="none" w:sz="0" w:space="0" w:color="auto"/>
        <w:left w:val="none" w:sz="0" w:space="0" w:color="auto"/>
        <w:bottom w:val="none" w:sz="0" w:space="0" w:color="auto"/>
        <w:right w:val="none" w:sz="0" w:space="0" w:color="auto"/>
      </w:divBdr>
    </w:div>
    <w:div w:id="1141581225">
      <w:marLeft w:val="480"/>
      <w:marRight w:val="0"/>
      <w:marTop w:val="0"/>
      <w:marBottom w:val="0"/>
      <w:divBdr>
        <w:top w:val="none" w:sz="0" w:space="0" w:color="auto"/>
        <w:left w:val="none" w:sz="0" w:space="0" w:color="auto"/>
        <w:bottom w:val="none" w:sz="0" w:space="0" w:color="auto"/>
        <w:right w:val="none" w:sz="0" w:space="0" w:color="auto"/>
      </w:divBdr>
    </w:div>
    <w:div w:id="1142238352">
      <w:marLeft w:val="480"/>
      <w:marRight w:val="0"/>
      <w:marTop w:val="0"/>
      <w:marBottom w:val="0"/>
      <w:divBdr>
        <w:top w:val="none" w:sz="0" w:space="0" w:color="auto"/>
        <w:left w:val="none" w:sz="0" w:space="0" w:color="auto"/>
        <w:bottom w:val="none" w:sz="0" w:space="0" w:color="auto"/>
        <w:right w:val="none" w:sz="0" w:space="0" w:color="auto"/>
      </w:divBdr>
    </w:div>
    <w:div w:id="1142238564">
      <w:marLeft w:val="480"/>
      <w:marRight w:val="0"/>
      <w:marTop w:val="0"/>
      <w:marBottom w:val="0"/>
      <w:divBdr>
        <w:top w:val="none" w:sz="0" w:space="0" w:color="auto"/>
        <w:left w:val="none" w:sz="0" w:space="0" w:color="auto"/>
        <w:bottom w:val="none" w:sz="0" w:space="0" w:color="auto"/>
        <w:right w:val="none" w:sz="0" w:space="0" w:color="auto"/>
      </w:divBdr>
    </w:div>
    <w:div w:id="1142304899">
      <w:bodyDiv w:val="1"/>
      <w:marLeft w:val="0"/>
      <w:marRight w:val="0"/>
      <w:marTop w:val="0"/>
      <w:marBottom w:val="0"/>
      <w:divBdr>
        <w:top w:val="none" w:sz="0" w:space="0" w:color="auto"/>
        <w:left w:val="none" w:sz="0" w:space="0" w:color="auto"/>
        <w:bottom w:val="none" w:sz="0" w:space="0" w:color="auto"/>
        <w:right w:val="none" w:sz="0" w:space="0" w:color="auto"/>
      </w:divBdr>
      <w:divsChild>
        <w:div w:id="231351705">
          <w:marLeft w:val="0"/>
          <w:marRight w:val="0"/>
          <w:marTop w:val="0"/>
          <w:marBottom w:val="0"/>
          <w:divBdr>
            <w:top w:val="none" w:sz="0" w:space="0" w:color="auto"/>
            <w:left w:val="none" w:sz="0" w:space="0" w:color="auto"/>
            <w:bottom w:val="none" w:sz="0" w:space="0" w:color="auto"/>
            <w:right w:val="none" w:sz="0" w:space="0" w:color="auto"/>
          </w:divBdr>
        </w:div>
        <w:div w:id="1421415520">
          <w:marLeft w:val="0"/>
          <w:marRight w:val="0"/>
          <w:marTop w:val="0"/>
          <w:marBottom w:val="0"/>
          <w:divBdr>
            <w:top w:val="none" w:sz="0" w:space="0" w:color="auto"/>
            <w:left w:val="none" w:sz="0" w:space="0" w:color="auto"/>
            <w:bottom w:val="none" w:sz="0" w:space="0" w:color="auto"/>
            <w:right w:val="none" w:sz="0" w:space="0" w:color="auto"/>
          </w:divBdr>
        </w:div>
        <w:div w:id="1402174886">
          <w:marLeft w:val="0"/>
          <w:marRight w:val="0"/>
          <w:marTop w:val="0"/>
          <w:marBottom w:val="0"/>
          <w:divBdr>
            <w:top w:val="none" w:sz="0" w:space="0" w:color="auto"/>
            <w:left w:val="none" w:sz="0" w:space="0" w:color="auto"/>
            <w:bottom w:val="none" w:sz="0" w:space="0" w:color="auto"/>
            <w:right w:val="none" w:sz="0" w:space="0" w:color="auto"/>
          </w:divBdr>
        </w:div>
        <w:div w:id="699816938">
          <w:marLeft w:val="0"/>
          <w:marRight w:val="0"/>
          <w:marTop w:val="0"/>
          <w:marBottom w:val="0"/>
          <w:divBdr>
            <w:top w:val="none" w:sz="0" w:space="0" w:color="auto"/>
            <w:left w:val="none" w:sz="0" w:space="0" w:color="auto"/>
            <w:bottom w:val="none" w:sz="0" w:space="0" w:color="auto"/>
            <w:right w:val="none" w:sz="0" w:space="0" w:color="auto"/>
          </w:divBdr>
        </w:div>
        <w:div w:id="1576820939">
          <w:marLeft w:val="0"/>
          <w:marRight w:val="0"/>
          <w:marTop w:val="0"/>
          <w:marBottom w:val="0"/>
          <w:divBdr>
            <w:top w:val="none" w:sz="0" w:space="0" w:color="auto"/>
            <w:left w:val="none" w:sz="0" w:space="0" w:color="auto"/>
            <w:bottom w:val="none" w:sz="0" w:space="0" w:color="auto"/>
            <w:right w:val="none" w:sz="0" w:space="0" w:color="auto"/>
          </w:divBdr>
        </w:div>
        <w:div w:id="1598362171">
          <w:marLeft w:val="0"/>
          <w:marRight w:val="0"/>
          <w:marTop w:val="0"/>
          <w:marBottom w:val="0"/>
          <w:divBdr>
            <w:top w:val="none" w:sz="0" w:space="0" w:color="auto"/>
            <w:left w:val="none" w:sz="0" w:space="0" w:color="auto"/>
            <w:bottom w:val="none" w:sz="0" w:space="0" w:color="auto"/>
            <w:right w:val="none" w:sz="0" w:space="0" w:color="auto"/>
          </w:divBdr>
        </w:div>
        <w:div w:id="351491795">
          <w:marLeft w:val="0"/>
          <w:marRight w:val="0"/>
          <w:marTop w:val="0"/>
          <w:marBottom w:val="0"/>
          <w:divBdr>
            <w:top w:val="none" w:sz="0" w:space="0" w:color="auto"/>
            <w:left w:val="none" w:sz="0" w:space="0" w:color="auto"/>
            <w:bottom w:val="none" w:sz="0" w:space="0" w:color="auto"/>
            <w:right w:val="none" w:sz="0" w:space="0" w:color="auto"/>
          </w:divBdr>
        </w:div>
        <w:div w:id="1565020106">
          <w:marLeft w:val="0"/>
          <w:marRight w:val="0"/>
          <w:marTop w:val="0"/>
          <w:marBottom w:val="0"/>
          <w:divBdr>
            <w:top w:val="none" w:sz="0" w:space="0" w:color="auto"/>
            <w:left w:val="none" w:sz="0" w:space="0" w:color="auto"/>
            <w:bottom w:val="none" w:sz="0" w:space="0" w:color="auto"/>
            <w:right w:val="none" w:sz="0" w:space="0" w:color="auto"/>
          </w:divBdr>
        </w:div>
        <w:div w:id="143131045">
          <w:marLeft w:val="0"/>
          <w:marRight w:val="0"/>
          <w:marTop w:val="0"/>
          <w:marBottom w:val="0"/>
          <w:divBdr>
            <w:top w:val="none" w:sz="0" w:space="0" w:color="auto"/>
            <w:left w:val="none" w:sz="0" w:space="0" w:color="auto"/>
            <w:bottom w:val="none" w:sz="0" w:space="0" w:color="auto"/>
            <w:right w:val="none" w:sz="0" w:space="0" w:color="auto"/>
          </w:divBdr>
        </w:div>
        <w:div w:id="1915819990">
          <w:marLeft w:val="0"/>
          <w:marRight w:val="0"/>
          <w:marTop w:val="0"/>
          <w:marBottom w:val="0"/>
          <w:divBdr>
            <w:top w:val="none" w:sz="0" w:space="0" w:color="auto"/>
            <w:left w:val="none" w:sz="0" w:space="0" w:color="auto"/>
            <w:bottom w:val="none" w:sz="0" w:space="0" w:color="auto"/>
            <w:right w:val="none" w:sz="0" w:space="0" w:color="auto"/>
          </w:divBdr>
        </w:div>
        <w:div w:id="1605528879">
          <w:marLeft w:val="0"/>
          <w:marRight w:val="0"/>
          <w:marTop w:val="0"/>
          <w:marBottom w:val="0"/>
          <w:divBdr>
            <w:top w:val="none" w:sz="0" w:space="0" w:color="auto"/>
            <w:left w:val="none" w:sz="0" w:space="0" w:color="auto"/>
            <w:bottom w:val="none" w:sz="0" w:space="0" w:color="auto"/>
            <w:right w:val="none" w:sz="0" w:space="0" w:color="auto"/>
          </w:divBdr>
        </w:div>
        <w:div w:id="238101625">
          <w:marLeft w:val="0"/>
          <w:marRight w:val="0"/>
          <w:marTop w:val="0"/>
          <w:marBottom w:val="0"/>
          <w:divBdr>
            <w:top w:val="none" w:sz="0" w:space="0" w:color="auto"/>
            <w:left w:val="none" w:sz="0" w:space="0" w:color="auto"/>
            <w:bottom w:val="none" w:sz="0" w:space="0" w:color="auto"/>
            <w:right w:val="none" w:sz="0" w:space="0" w:color="auto"/>
          </w:divBdr>
        </w:div>
        <w:div w:id="1045056924">
          <w:marLeft w:val="0"/>
          <w:marRight w:val="0"/>
          <w:marTop w:val="0"/>
          <w:marBottom w:val="0"/>
          <w:divBdr>
            <w:top w:val="none" w:sz="0" w:space="0" w:color="auto"/>
            <w:left w:val="none" w:sz="0" w:space="0" w:color="auto"/>
            <w:bottom w:val="none" w:sz="0" w:space="0" w:color="auto"/>
            <w:right w:val="none" w:sz="0" w:space="0" w:color="auto"/>
          </w:divBdr>
        </w:div>
        <w:div w:id="543566639">
          <w:marLeft w:val="0"/>
          <w:marRight w:val="0"/>
          <w:marTop w:val="0"/>
          <w:marBottom w:val="0"/>
          <w:divBdr>
            <w:top w:val="none" w:sz="0" w:space="0" w:color="auto"/>
            <w:left w:val="none" w:sz="0" w:space="0" w:color="auto"/>
            <w:bottom w:val="none" w:sz="0" w:space="0" w:color="auto"/>
            <w:right w:val="none" w:sz="0" w:space="0" w:color="auto"/>
          </w:divBdr>
        </w:div>
        <w:div w:id="2029673523">
          <w:marLeft w:val="0"/>
          <w:marRight w:val="0"/>
          <w:marTop w:val="0"/>
          <w:marBottom w:val="0"/>
          <w:divBdr>
            <w:top w:val="none" w:sz="0" w:space="0" w:color="auto"/>
            <w:left w:val="none" w:sz="0" w:space="0" w:color="auto"/>
            <w:bottom w:val="none" w:sz="0" w:space="0" w:color="auto"/>
            <w:right w:val="none" w:sz="0" w:space="0" w:color="auto"/>
          </w:divBdr>
        </w:div>
        <w:div w:id="1390303484">
          <w:marLeft w:val="0"/>
          <w:marRight w:val="0"/>
          <w:marTop w:val="0"/>
          <w:marBottom w:val="0"/>
          <w:divBdr>
            <w:top w:val="none" w:sz="0" w:space="0" w:color="auto"/>
            <w:left w:val="none" w:sz="0" w:space="0" w:color="auto"/>
            <w:bottom w:val="none" w:sz="0" w:space="0" w:color="auto"/>
            <w:right w:val="none" w:sz="0" w:space="0" w:color="auto"/>
          </w:divBdr>
        </w:div>
        <w:div w:id="1905530088">
          <w:marLeft w:val="0"/>
          <w:marRight w:val="0"/>
          <w:marTop w:val="0"/>
          <w:marBottom w:val="0"/>
          <w:divBdr>
            <w:top w:val="none" w:sz="0" w:space="0" w:color="auto"/>
            <w:left w:val="none" w:sz="0" w:space="0" w:color="auto"/>
            <w:bottom w:val="none" w:sz="0" w:space="0" w:color="auto"/>
            <w:right w:val="none" w:sz="0" w:space="0" w:color="auto"/>
          </w:divBdr>
        </w:div>
        <w:div w:id="564755352">
          <w:marLeft w:val="0"/>
          <w:marRight w:val="0"/>
          <w:marTop w:val="0"/>
          <w:marBottom w:val="0"/>
          <w:divBdr>
            <w:top w:val="none" w:sz="0" w:space="0" w:color="auto"/>
            <w:left w:val="none" w:sz="0" w:space="0" w:color="auto"/>
            <w:bottom w:val="none" w:sz="0" w:space="0" w:color="auto"/>
            <w:right w:val="none" w:sz="0" w:space="0" w:color="auto"/>
          </w:divBdr>
        </w:div>
        <w:div w:id="22294135">
          <w:marLeft w:val="0"/>
          <w:marRight w:val="0"/>
          <w:marTop w:val="0"/>
          <w:marBottom w:val="0"/>
          <w:divBdr>
            <w:top w:val="none" w:sz="0" w:space="0" w:color="auto"/>
            <w:left w:val="none" w:sz="0" w:space="0" w:color="auto"/>
            <w:bottom w:val="none" w:sz="0" w:space="0" w:color="auto"/>
            <w:right w:val="none" w:sz="0" w:space="0" w:color="auto"/>
          </w:divBdr>
        </w:div>
        <w:div w:id="2067559202">
          <w:marLeft w:val="0"/>
          <w:marRight w:val="0"/>
          <w:marTop w:val="0"/>
          <w:marBottom w:val="0"/>
          <w:divBdr>
            <w:top w:val="none" w:sz="0" w:space="0" w:color="auto"/>
            <w:left w:val="none" w:sz="0" w:space="0" w:color="auto"/>
            <w:bottom w:val="none" w:sz="0" w:space="0" w:color="auto"/>
            <w:right w:val="none" w:sz="0" w:space="0" w:color="auto"/>
          </w:divBdr>
        </w:div>
        <w:div w:id="1593464964">
          <w:marLeft w:val="0"/>
          <w:marRight w:val="0"/>
          <w:marTop w:val="0"/>
          <w:marBottom w:val="0"/>
          <w:divBdr>
            <w:top w:val="none" w:sz="0" w:space="0" w:color="auto"/>
            <w:left w:val="none" w:sz="0" w:space="0" w:color="auto"/>
            <w:bottom w:val="none" w:sz="0" w:space="0" w:color="auto"/>
            <w:right w:val="none" w:sz="0" w:space="0" w:color="auto"/>
          </w:divBdr>
        </w:div>
        <w:div w:id="654072350">
          <w:marLeft w:val="0"/>
          <w:marRight w:val="0"/>
          <w:marTop w:val="0"/>
          <w:marBottom w:val="0"/>
          <w:divBdr>
            <w:top w:val="none" w:sz="0" w:space="0" w:color="auto"/>
            <w:left w:val="none" w:sz="0" w:space="0" w:color="auto"/>
            <w:bottom w:val="none" w:sz="0" w:space="0" w:color="auto"/>
            <w:right w:val="none" w:sz="0" w:space="0" w:color="auto"/>
          </w:divBdr>
        </w:div>
        <w:div w:id="296691454">
          <w:marLeft w:val="0"/>
          <w:marRight w:val="0"/>
          <w:marTop w:val="0"/>
          <w:marBottom w:val="0"/>
          <w:divBdr>
            <w:top w:val="none" w:sz="0" w:space="0" w:color="auto"/>
            <w:left w:val="none" w:sz="0" w:space="0" w:color="auto"/>
            <w:bottom w:val="none" w:sz="0" w:space="0" w:color="auto"/>
            <w:right w:val="none" w:sz="0" w:space="0" w:color="auto"/>
          </w:divBdr>
        </w:div>
        <w:div w:id="629439292">
          <w:marLeft w:val="0"/>
          <w:marRight w:val="0"/>
          <w:marTop w:val="0"/>
          <w:marBottom w:val="0"/>
          <w:divBdr>
            <w:top w:val="none" w:sz="0" w:space="0" w:color="auto"/>
            <w:left w:val="none" w:sz="0" w:space="0" w:color="auto"/>
            <w:bottom w:val="none" w:sz="0" w:space="0" w:color="auto"/>
            <w:right w:val="none" w:sz="0" w:space="0" w:color="auto"/>
          </w:divBdr>
        </w:div>
        <w:div w:id="782961432">
          <w:marLeft w:val="0"/>
          <w:marRight w:val="0"/>
          <w:marTop w:val="0"/>
          <w:marBottom w:val="0"/>
          <w:divBdr>
            <w:top w:val="none" w:sz="0" w:space="0" w:color="auto"/>
            <w:left w:val="none" w:sz="0" w:space="0" w:color="auto"/>
            <w:bottom w:val="none" w:sz="0" w:space="0" w:color="auto"/>
            <w:right w:val="none" w:sz="0" w:space="0" w:color="auto"/>
          </w:divBdr>
        </w:div>
        <w:div w:id="1940217855">
          <w:marLeft w:val="0"/>
          <w:marRight w:val="0"/>
          <w:marTop w:val="0"/>
          <w:marBottom w:val="0"/>
          <w:divBdr>
            <w:top w:val="none" w:sz="0" w:space="0" w:color="auto"/>
            <w:left w:val="none" w:sz="0" w:space="0" w:color="auto"/>
            <w:bottom w:val="none" w:sz="0" w:space="0" w:color="auto"/>
            <w:right w:val="none" w:sz="0" w:space="0" w:color="auto"/>
          </w:divBdr>
        </w:div>
        <w:div w:id="780147094">
          <w:marLeft w:val="0"/>
          <w:marRight w:val="0"/>
          <w:marTop w:val="0"/>
          <w:marBottom w:val="0"/>
          <w:divBdr>
            <w:top w:val="none" w:sz="0" w:space="0" w:color="auto"/>
            <w:left w:val="none" w:sz="0" w:space="0" w:color="auto"/>
            <w:bottom w:val="none" w:sz="0" w:space="0" w:color="auto"/>
            <w:right w:val="none" w:sz="0" w:space="0" w:color="auto"/>
          </w:divBdr>
        </w:div>
        <w:div w:id="403375966">
          <w:marLeft w:val="0"/>
          <w:marRight w:val="0"/>
          <w:marTop w:val="0"/>
          <w:marBottom w:val="0"/>
          <w:divBdr>
            <w:top w:val="none" w:sz="0" w:space="0" w:color="auto"/>
            <w:left w:val="none" w:sz="0" w:space="0" w:color="auto"/>
            <w:bottom w:val="none" w:sz="0" w:space="0" w:color="auto"/>
            <w:right w:val="none" w:sz="0" w:space="0" w:color="auto"/>
          </w:divBdr>
        </w:div>
        <w:div w:id="1953366065">
          <w:marLeft w:val="0"/>
          <w:marRight w:val="0"/>
          <w:marTop w:val="0"/>
          <w:marBottom w:val="0"/>
          <w:divBdr>
            <w:top w:val="none" w:sz="0" w:space="0" w:color="auto"/>
            <w:left w:val="none" w:sz="0" w:space="0" w:color="auto"/>
            <w:bottom w:val="none" w:sz="0" w:space="0" w:color="auto"/>
            <w:right w:val="none" w:sz="0" w:space="0" w:color="auto"/>
          </w:divBdr>
        </w:div>
        <w:div w:id="1381393359">
          <w:marLeft w:val="0"/>
          <w:marRight w:val="0"/>
          <w:marTop w:val="0"/>
          <w:marBottom w:val="0"/>
          <w:divBdr>
            <w:top w:val="none" w:sz="0" w:space="0" w:color="auto"/>
            <w:left w:val="none" w:sz="0" w:space="0" w:color="auto"/>
            <w:bottom w:val="none" w:sz="0" w:space="0" w:color="auto"/>
            <w:right w:val="none" w:sz="0" w:space="0" w:color="auto"/>
          </w:divBdr>
        </w:div>
        <w:div w:id="2095469914">
          <w:marLeft w:val="0"/>
          <w:marRight w:val="0"/>
          <w:marTop w:val="0"/>
          <w:marBottom w:val="0"/>
          <w:divBdr>
            <w:top w:val="none" w:sz="0" w:space="0" w:color="auto"/>
            <w:left w:val="none" w:sz="0" w:space="0" w:color="auto"/>
            <w:bottom w:val="none" w:sz="0" w:space="0" w:color="auto"/>
            <w:right w:val="none" w:sz="0" w:space="0" w:color="auto"/>
          </w:divBdr>
        </w:div>
        <w:div w:id="1816675989">
          <w:marLeft w:val="0"/>
          <w:marRight w:val="0"/>
          <w:marTop w:val="0"/>
          <w:marBottom w:val="0"/>
          <w:divBdr>
            <w:top w:val="none" w:sz="0" w:space="0" w:color="auto"/>
            <w:left w:val="none" w:sz="0" w:space="0" w:color="auto"/>
            <w:bottom w:val="none" w:sz="0" w:space="0" w:color="auto"/>
            <w:right w:val="none" w:sz="0" w:space="0" w:color="auto"/>
          </w:divBdr>
        </w:div>
        <w:div w:id="963924084">
          <w:marLeft w:val="0"/>
          <w:marRight w:val="0"/>
          <w:marTop w:val="0"/>
          <w:marBottom w:val="0"/>
          <w:divBdr>
            <w:top w:val="none" w:sz="0" w:space="0" w:color="auto"/>
            <w:left w:val="none" w:sz="0" w:space="0" w:color="auto"/>
            <w:bottom w:val="none" w:sz="0" w:space="0" w:color="auto"/>
            <w:right w:val="none" w:sz="0" w:space="0" w:color="auto"/>
          </w:divBdr>
        </w:div>
        <w:div w:id="87242581">
          <w:marLeft w:val="0"/>
          <w:marRight w:val="0"/>
          <w:marTop w:val="0"/>
          <w:marBottom w:val="0"/>
          <w:divBdr>
            <w:top w:val="none" w:sz="0" w:space="0" w:color="auto"/>
            <w:left w:val="none" w:sz="0" w:space="0" w:color="auto"/>
            <w:bottom w:val="none" w:sz="0" w:space="0" w:color="auto"/>
            <w:right w:val="none" w:sz="0" w:space="0" w:color="auto"/>
          </w:divBdr>
        </w:div>
        <w:div w:id="101918841">
          <w:marLeft w:val="0"/>
          <w:marRight w:val="0"/>
          <w:marTop w:val="0"/>
          <w:marBottom w:val="0"/>
          <w:divBdr>
            <w:top w:val="none" w:sz="0" w:space="0" w:color="auto"/>
            <w:left w:val="none" w:sz="0" w:space="0" w:color="auto"/>
            <w:bottom w:val="none" w:sz="0" w:space="0" w:color="auto"/>
            <w:right w:val="none" w:sz="0" w:space="0" w:color="auto"/>
          </w:divBdr>
        </w:div>
        <w:div w:id="161630483">
          <w:marLeft w:val="0"/>
          <w:marRight w:val="0"/>
          <w:marTop w:val="0"/>
          <w:marBottom w:val="0"/>
          <w:divBdr>
            <w:top w:val="none" w:sz="0" w:space="0" w:color="auto"/>
            <w:left w:val="none" w:sz="0" w:space="0" w:color="auto"/>
            <w:bottom w:val="none" w:sz="0" w:space="0" w:color="auto"/>
            <w:right w:val="none" w:sz="0" w:space="0" w:color="auto"/>
          </w:divBdr>
        </w:div>
        <w:div w:id="1037663041">
          <w:marLeft w:val="0"/>
          <w:marRight w:val="0"/>
          <w:marTop w:val="0"/>
          <w:marBottom w:val="0"/>
          <w:divBdr>
            <w:top w:val="none" w:sz="0" w:space="0" w:color="auto"/>
            <w:left w:val="none" w:sz="0" w:space="0" w:color="auto"/>
            <w:bottom w:val="none" w:sz="0" w:space="0" w:color="auto"/>
            <w:right w:val="none" w:sz="0" w:space="0" w:color="auto"/>
          </w:divBdr>
        </w:div>
        <w:div w:id="898322885">
          <w:marLeft w:val="0"/>
          <w:marRight w:val="0"/>
          <w:marTop w:val="0"/>
          <w:marBottom w:val="0"/>
          <w:divBdr>
            <w:top w:val="none" w:sz="0" w:space="0" w:color="auto"/>
            <w:left w:val="none" w:sz="0" w:space="0" w:color="auto"/>
            <w:bottom w:val="none" w:sz="0" w:space="0" w:color="auto"/>
            <w:right w:val="none" w:sz="0" w:space="0" w:color="auto"/>
          </w:divBdr>
        </w:div>
        <w:div w:id="2021732957">
          <w:marLeft w:val="0"/>
          <w:marRight w:val="0"/>
          <w:marTop w:val="0"/>
          <w:marBottom w:val="0"/>
          <w:divBdr>
            <w:top w:val="none" w:sz="0" w:space="0" w:color="auto"/>
            <w:left w:val="none" w:sz="0" w:space="0" w:color="auto"/>
            <w:bottom w:val="none" w:sz="0" w:space="0" w:color="auto"/>
            <w:right w:val="none" w:sz="0" w:space="0" w:color="auto"/>
          </w:divBdr>
        </w:div>
        <w:div w:id="716205330">
          <w:marLeft w:val="0"/>
          <w:marRight w:val="0"/>
          <w:marTop w:val="0"/>
          <w:marBottom w:val="0"/>
          <w:divBdr>
            <w:top w:val="none" w:sz="0" w:space="0" w:color="auto"/>
            <w:left w:val="none" w:sz="0" w:space="0" w:color="auto"/>
            <w:bottom w:val="none" w:sz="0" w:space="0" w:color="auto"/>
            <w:right w:val="none" w:sz="0" w:space="0" w:color="auto"/>
          </w:divBdr>
        </w:div>
        <w:div w:id="1307515714">
          <w:marLeft w:val="0"/>
          <w:marRight w:val="0"/>
          <w:marTop w:val="0"/>
          <w:marBottom w:val="0"/>
          <w:divBdr>
            <w:top w:val="none" w:sz="0" w:space="0" w:color="auto"/>
            <w:left w:val="none" w:sz="0" w:space="0" w:color="auto"/>
            <w:bottom w:val="none" w:sz="0" w:space="0" w:color="auto"/>
            <w:right w:val="none" w:sz="0" w:space="0" w:color="auto"/>
          </w:divBdr>
        </w:div>
        <w:div w:id="1454322056">
          <w:marLeft w:val="0"/>
          <w:marRight w:val="0"/>
          <w:marTop w:val="0"/>
          <w:marBottom w:val="0"/>
          <w:divBdr>
            <w:top w:val="none" w:sz="0" w:space="0" w:color="auto"/>
            <w:left w:val="none" w:sz="0" w:space="0" w:color="auto"/>
            <w:bottom w:val="none" w:sz="0" w:space="0" w:color="auto"/>
            <w:right w:val="none" w:sz="0" w:space="0" w:color="auto"/>
          </w:divBdr>
        </w:div>
        <w:div w:id="2050571115">
          <w:marLeft w:val="0"/>
          <w:marRight w:val="0"/>
          <w:marTop w:val="0"/>
          <w:marBottom w:val="0"/>
          <w:divBdr>
            <w:top w:val="none" w:sz="0" w:space="0" w:color="auto"/>
            <w:left w:val="none" w:sz="0" w:space="0" w:color="auto"/>
            <w:bottom w:val="none" w:sz="0" w:space="0" w:color="auto"/>
            <w:right w:val="none" w:sz="0" w:space="0" w:color="auto"/>
          </w:divBdr>
        </w:div>
        <w:div w:id="2146390300">
          <w:marLeft w:val="0"/>
          <w:marRight w:val="0"/>
          <w:marTop w:val="0"/>
          <w:marBottom w:val="0"/>
          <w:divBdr>
            <w:top w:val="none" w:sz="0" w:space="0" w:color="auto"/>
            <w:left w:val="none" w:sz="0" w:space="0" w:color="auto"/>
            <w:bottom w:val="none" w:sz="0" w:space="0" w:color="auto"/>
            <w:right w:val="none" w:sz="0" w:space="0" w:color="auto"/>
          </w:divBdr>
        </w:div>
        <w:div w:id="959185782">
          <w:marLeft w:val="0"/>
          <w:marRight w:val="0"/>
          <w:marTop w:val="0"/>
          <w:marBottom w:val="0"/>
          <w:divBdr>
            <w:top w:val="none" w:sz="0" w:space="0" w:color="auto"/>
            <w:left w:val="none" w:sz="0" w:space="0" w:color="auto"/>
            <w:bottom w:val="none" w:sz="0" w:space="0" w:color="auto"/>
            <w:right w:val="none" w:sz="0" w:space="0" w:color="auto"/>
          </w:divBdr>
        </w:div>
        <w:div w:id="1114518548">
          <w:marLeft w:val="0"/>
          <w:marRight w:val="0"/>
          <w:marTop w:val="0"/>
          <w:marBottom w:val="0"/>
          <w:divBdr>
            <w:top w:val="none" w:sz="0" w:space="0" w:color="auto"/>
            <w:left w:val="none" w:sz="0" w:space="0" w:color="auto"/>
            <w:bottom w:val="none" w:sz="0" w:space="0" w:color="auto"/>
            <w:right w:val="none" w:sz="0" w:space="0" w:color="auto"/>
          </w:divBdr>
        </w:div>
        <w:div w:id="782067973">
          <w:marLeft w:val="0"/>
          <w:marRight w:val="0"/>
          <w:marTop w:val="0"/>
          <w:marBottom w:val="0"/>
          <w:divBdr>
            <w:top w:val="none" w:sz="0" w:space="0" w:color="auto"/>
            <w:left w:val="none" w:sz="0" w:space="0" w:color="auto"/>
            <w:bottom w:val="none" w:sz="0" w:space="0" w:color="auto"/>
            <w:right w:val="none" w:sz="0" w:space="0" w:color="auto"/>
          </w:divBdr>
        </w:div>
        <w:div w:id="475147037">
          <w:marLeft w:val="0"/>
          <w:marRight w:val="0"/>
          <w:marTop w:val="0"/>
          <w:marBottom w:val="0"/>
          <w:divBdr>
            <w:top w:val="none" w:sz="0" w:space="0" w:color="auto"/>
            <w:left w:val="none" w:sz="0" w:space="0" w:color="auto"/>
            <w:bottom w:val="none" w:sz="0" w:space="0" w:color="auto"/>
            <w:right w:val="none" w:sz="0" w:space="0" w:color="auto"/>
          </w:divBdr>
        </w:div>
        <w:div w:id="201987216">
          <w:marLeft w:val="0"/>
          <w:marRight w:val="0"/>
          <w:marTop w:val="0"/>
          <w:marBottom w:val="0"/>
          <w:divBdr>
            <w:top w:val="none" w:sz="0" w:space="0" w:color="auto"/>
            <w:left w:val="none" w:sz="0" w:space="0" w:color="auto"/>
            <w:bottom w:val="none" w:sz="0" w:space="0" w:color="auto"/>
            <w:right w:val="none" w:sz="0" w:space="0" w:color="auto"/>
          </w:divBdr>
        </w:div>
        <w:div w:id="229006986">
          <w:marLeft w:val="0"/>
          <w:marRight w:val="0"/>
          <w:marTop w:val="0"/>
          <w:marBottom w:val="0"/>
          <w:divBdr>
            <w:top w:val="none" w:sz="0" w:space="0" w:color="auto"/>
            <w:left w:val="none" w:sz="0" w:space="0" w:color="auto"/>
            <w:bottom w:val="none" w:sz="0" w:space="0" w:color="auto"/>
            <w:right w:val="none" w:sz="0" w:space="0" w:color="auto"/>
          </w:divBdr>
        </w:div>
        <w:div w:id="1194999989">
          <w:marLeft w:val="0"/>
          <w:marRight w:val="0"/>
          <w:marTop w:val="0"/>
          <w:marBottom w:val="0"/>
          <w:divBdr>
            <w:top w:val="none" w:sz="0" w:space="0" w:color="auto"/>
            <w:left w:val="none" w:sz="0" w:space="0" w:color="auto"/>
            <w:bottom w:val="none" w:sz="0" w:space="0" w:color="auto"/>
            <w:right w:val="none" w:sz="0" w:space="0" w:color="auto"/>
          </w:divBdr>
        </w:div>
        <w:div w:id="466092126">
          <w:marLeft w:val="0"/>
          <w:marRight w:val="0"/>
          <w:marTop w:val="0"/>
          <w:marBottom w:val="0"/>
          <w:divBdr>
            <w:top w:val="none" w:sz="0" w:space="0" w:color="auto"/>
            <w:left w:val="none" w:sz="0" w:space="0" w:color="auto"/>
            <w:bottom w:val="none" w:sz="0" w:space="0" w:color="auto"/>
            <w:right w:val="none" w:sz="0" w:space="0" w:color="auto"/>
          </w:divBdr>
        </w:div>
        <w:div w:id="350841286">
          <w:marLeft w:val="0"/>
          <w:marRight w:val="0"/>
          <w:marTop w:val="0"/>
          <w:marBottom w:val="0"/>
          <w:divBdr>
            <w:top w:val="none" w:sz="0" w:space="0" w:color="auto"/>
            <w:left w:val="none" w:sz="0" w:space="0" w:color="auto"/>
            <w:bottom w:val="none" w:sz="0" w:space="0" w:color="auto"/>
            <w:right w:val="none" w:sz="0" w:space="0" w:color="auto"/>
          </w:divBdr>
        </w:div>
        <w:div w:id="408237558">
          <w:marLeft w:val="0"/>
          <w:marRight w:val="0"/>
          <w:marTop w:val="0"/>
          <w:marBottom w:val="0"/>
          <w:divBdr>
            <w:top w:val="none" w:sz="0" w:space="0" w:color="auto"/>
            <w:left w:val="none" w:sz="0" w:space="0" w:color="auto"/>
            <w:bottom w:val="none" w:sz="0" w:space="0" w:color="auto"/>
            <w:right w:val="none" w:sz="0" w:space="0" w:color="auto"/>
          </w:divBdr>
        </w:div>
        <w:div w:id="54354864">
          <w:marLeft w:val="0"/>
          <w:marRight w:val="0"/>
          <w:marTop w:val="0"/>
          <w:marBottom w:val="0"/>
          <w:divBdr>
            <w:top w:val="none" w:sz="0" w:space="0" w:color="auto"/>
            <w:left w:val="none" w:sz="0" w:space="0" w:color="auto"/>
            <w:bottom w:val="none" w:sz="0" w:space="0" w:color="auto"/>
            <w:right w:val="none" w:sz="0" w:space="0" w:color="auto"/>
          </w:divBdr>
        </w:div>
        <w:div w:id="2069843352">
          <w:marLeft w:val="0"/>
          <w:marRight w:val="0"/>
          <w:marTop w:val="0"/>
          <w:marBottom w:val="0"/>
          <w:divBdr>
            <w:top w:val="none" w:sz="0" w:space="0" w:color="auto"/>
            <w:left w:val="none" w:sz="0" w:space="0" w:color="auto"/>
            <w:bottom w:val="none" w:sz="0" w:space="0" w:color="auto"/>
            <w:right w:val="none" w:sz="0" w:space="0" w:color="auto"/>
          </w:divBdr>
        </w:div>
        <w:div w:id="2061586262">
          <w:marLeft w:val="0"/>
          <w:marRight w:val="0"/>
          <w:marTop w:val="0"/>
          <w:marBottom w:val="0"/>
          <w:divBdr>
            <w:top w:val="none" w:sz="0" w:space="0" w:color="auto"/>
            <w:left w:val="none" w:sz="0" w:space="0" w:color="auto"/>
            <w:bottom w:val="none" w:sz="0" w:space="0" w:color="auto"/>
            <w:right w:val="none" w:sz="0" w:space="0" w:color="auto"/>
          </w:divBdr>
        </w:div>
        <w:div w:id="2110854062">
          <w:marLeft w:val="0"/>
          <w:marRight w:val="0"/>
          <w:marTop w:val="0"/>
          <w:marBottom w:val="0"/>
          <w:divBdr>
            <w:top w:val="none" w:sz="0" w:space="0" w:color="auto"/>
            <w:left w:val="none" w:sz="0" w:space="0" w:color="auto"/>
            <w:bottom w:val="none" w:sz="0" w:space="0" w:color="auto"/>
            <w:right w:val="none" w:sz="0" w:space="0" w:color="auto"/>
          </w:divBdr>
        </w:div>
        <w:div w:id="1719624248">
          <w:marLeft w:val="0"/>
          <w:marRight w:val="0"/>
          <w:marTop w:val="0"/>
          <w:marBottom w:val="0"/>
          <w:divBdr>
            <w:top w:val="none" w:sz="0" w:space="0" w:color="auto"/>
            <w:left w:val="none" w:sz="0" w:space="0" w:color="auto"/>
            <w:bottom w:val="none" w:sz="0" w:space="0" w:color="auto"/>
            <w:right w:val="none" w:sz="0" w:space="0" w:color="auto"/>
          </w:divBdr>
        </w:div>
        <w:div w:id="780731449">
          <w:marLeft w:val="0"/>
          <w:marRight w:val="0"/>
          <w:marTop w:val="0"/>
          <w:marBottom w:val="0"/>
          <w:divBdr>
            <w:top w:val="none" w:sz="0" w:space="0" w:color="auto"/>
            <w:left w:val="none" w:sz="0" w:space="0" w:color="auto"/>
            <w:bottom w:val="none" w:sz="0" w:space="0" w:color="auto"/>
            <w:right w:val="none" w:sz="0" w:space="0" w:color="auto"/>
          </w:divBdr>
        </w:div>
        <w:div w:id="1183590283">
          <w:marLeft w:val="0"/>
          <w:marRight w:val="0"/>
          <w:marTop w:val="0"/>
          <w:marBottom w:val="0"/>
          <w:divBdr>
            <w:top w:val="none" w:sz="0" w:space="0" w:color="auto"/>
            <w:left w:val="none" w:sz="0" w:space="0" w:color="auto"/>
            <w:bottom w:val="none" w:sz="0" w:space="0" w:color="auto"/>
            <w:right w:val="none" w:sz="0" w:space="0" w:color="auto"/>
          </w:divBdr>
        </w:div>
        <w:div w:id="1768429675">
          <w:marLeft w:val="0"/>
          <w:marRight w:val="0"/>
          <w:marTop w:val="0"/>
          <w:marBottom w:val="0"/>
          <w:divBdr>
            <w:top w:val="none" w:sz="0" w:space="0" w:color="auto"/>
            <w:left w:val="none" w:sz="0" w:space="0" w:color="auto"/>
            <w:bottom w:val="none" w:sz="0" w:space="0" w:color="auto"/>
            <w:right w:val="none" w:sz="0" w:space="0" w:color="auto"/>
          </w:divBdr>
        </w:div>
        <w:div w:id="885799008">
          <w:marLeft w:val="0"/>
          <w:marRight w:val="0"/>
          <w:marTop w:val="0"/>
          <w:marBottom w:val="0"/>
          <w:divBdr>
            <w:top w:val="none" w:sz="0" w:space="0" w:color="auto"/>
            <w:left w:val="none" w:sz="0" w:space="0" w:color="auto"/>
            <w:bottom w:val="none" w:sz="0" w:space="0" w:color="auto"/>
            <w:right w:val="none" w:sz="0" w:space="0" w:color="auto"/>
          </w:divBdr>
        </w:div>
      </w:divsChild>
    </w:div>
    <w:div w:id="1142429274">
      <w:marLeft w:val="480"/>
      <w:marRight w:val="0"/>
      <w:marTop w:val="0"/>
      <w:marBottom w:val="0"/>
      <w:divBdr>
        <w:top w:val="none" w:sz="0" w:space="0" w:color="auto"/>
        <w:left w:val="none" w:sz="0" w:space="0" w:color="auto"/>
        <w:bottom w:val="none" w:sz="0" w:space="0" w:color="auto"/>
        <w:right w:val="none" w:sz="0" w:space="0" w:color="auto"/>
      </w:divBdr>
    </w:div>
    <w:div w:id="1142504479">
      <w:marLeft w:val="480"/>
      <w:marRight w:val="0"/>
      <w:marTop w:val="0"/>
      <w:marBottom w:val="0"/>
      <w:divBdr>
        <w:top w:val="none" w:sz="0" w:space="0" w:color="auto"/>
        <w:left w:val="none" w:sz="0" w:space="0" w:color="auto"/>
        <w:bottom w:val="none" w:sz="0" w:space="0" w:color="auto"/>
        <w:right w:val="none" w:sz="0" w:space="0" w:color="auto"/>
      </w:divBdr>
    </w:div>
    <w:div w:id="1143159742">
      <w:marLeft w:val="480"/>
      <w:marRight w:val="0"/>
      <w:marTop w:val="0"/>
      <w:marBottom w:val="0"/>
      <w:divBdr>
        <w:top w:val="none" w:sz="0" w:space="0" w:color="auto"/>
        <w:left w:val="none" w:sz="0" w:space="0" w:color="auto"/>
        <w:bottom w:val="none" w:sz="0" w:space="0" w:color="auto"/>
        <w:right w:val="none" w:sz="0" w:space="0" w:color="auto"/>
      </w:divBdr>
    </w:div>
    <w:div w:id="1143278445">
      <w:marLeft w:val="480"/>
      <w:marRight w:val="0"/>
      <w:marTop w:val="0"/>
      <w:marBottom w:val="0"/>
      <w:divBdr>
        <w:top w:val="none" w:sz="0" w:space="0" w:color="auto"/>
        <w:left w:val="none" w:sz="0" w:space="0" w:color="auto"/>
        <w:bottom w:val="none" w:sz="0" w:space="0" w:color="auto"/>
        <w:right w:val="none" w:sz="0" w:space="0" w:color="auto"/>
      </w:divBdr>
    </w:div>
    <w:div w:id="1143355416">
      <w:marLeft w:val="480"/>
      <w:marRight w:val="0"/>
      <w:marTop w:val="0"/>
      <w:marBottom w:val="0"/>
      <w:divBdr>
        <w:top w:val="none" w:sz="0" w:space="0" w:color="auto"/>
        <w:left w:val="none" w:sz="0" w:space="0" w:color="auto"/>
        <w:bottom w:val="none" w:sz="0" w:space="0" w:color="auto"/>
        <w:right w:val="none" w:sz="0" w:space="0" w:color="auto"/>
      </w:divBdr>
    </w:div>
    <w:div w:id="1143934082">
      <w:marLeft w:val="480"/>
      <w:marRight w:val="0"/>
      <w:marTop w:val="0"/>
      <w:marBottom w:val="0"/>
      <w:divBdr>
        <w:top w:val="none" w:sz="0" w:space="0" w:color="auto"/>
        <w:left w:val="none" w:sz="0" w:space="0" w:color="auto"/>
        <w:bottom w:val="none" w:sz="0" w:space="0" w:color="auto"/>
        <w:right w:val="none" w:sz="0" w:space="0" w:color="auto"/>
      </w:divBdr>
    </w:div>
    <w:div w:id="1144393214">
      <w:marLeft w:val="480"/>
      <w:marRight w:val="0"/>
      <w:marTop w:val="0"/>
      <w:marBottom w:val="0"/>
      <w:divBdr>
        <w:top w:val="none" w:sz="0" w:space="0" w:color="auto"/>
        <w:left w:val="none" w:sz="0" w:space="0" w:color="auto"/>
        <w:bottom w:val="none" w:sz="0" w:space="0" w:color="auto"/>
        <w:right w:val="none" w:sz="0" w:space="0" w:color="auto"/>
      </w:divBdr>
    </w:div>
    <w:div w:id="1144929494">
      <w:bodyDiv w:val="1"/>
      <w:marLeft w:val="0"/>
      <w:marRight w:val="0"/>
      <w:marTop w:val="0"/>
      <w:marBottom w:val="0"/>
      <w:divBdr>
        <w:top w:val="none" w:sz="0" w:space="0" w:color="auto"/>
        <w:left w:val="none" w:sz="0" w:space="0" w:color="auto"/>
        <w:bottom w:val="none" w:sz="0" w:space="0" w:color="auto"/>
        <w:right w:val="none" w:sz="0" w:space="0" w:color="auto"/>
      </w:divBdr>
    </w:div>
    <w:div w:id="1145395403">
      <w:marLeft w:val="480"/>
      <w:marRight w:val="0"/>
      <w:marTop w:val="0"/>
      <w:marBottom w:val="0"/>
      <w:divBdr>
        <w:top w:val="none" w:sz="0" w:space="0" w:color="auto"/>
        <w:left w:val="none" w:sz="0" w:space="0" w:color="auto"/>
        <w:bottom w:val="none" w:sz="0" w:space="0" w:color="auto"/>
        <w:right w:val="none" w:sz="0" w:space="0" w:color="auto"/>
      </w:divBdr>
    </w:div>
    <w:div w:id="1145396197">
      <w:marLeft w:val="480"/>
      <w:marRight w:val="0"/>
      <w:marTop w:val="0"/>
      <w:marBottom w:val="0"/>
      <w:divBdr>
        <w:top w:val="none" w:sz="0" w:space="0" w:color="auto"/>
        <w:left w:val="none" w:sz="0" w:space="0" w:color="auto"/>
        <w:bottom w:val="none" w:sz="0" w:space="0" w:color="auto"/>
        <w:right w:val="none" w:sz="0" w:space="0" w:color="auto"/>
      </w:divBdr>
    </w:div>
    <w:div w:id="1145898957">
      <w:marLeft w:val="480"/>
      <w:marRight w:val="0"/>
      <w:marTop w:val="0"/>
      <w:marBottom w:val="0"/>
      <w:divBdr>
        <w:top w:val="none" w:sz="0" w:space="0" w:color="auto"/>
        <w:left w:val="none" w:sz="0" w:space="0" w:color="auto"/>
        <w:bottom w:val="none" w:sz="0" w:space="0" w:color="auto"/>
        <w:right w:val="none" w:sz="0" w:space="0" w:color="auto"/>
      </w:divBdr>
    </w:div>
    <w:div w:id="1146162496">
      <w:marLeft w:val="480"/>
      <w:marRight w:val="0"/>
      <w:marTop w:val="0"/>
      <w:marBottom w:val="0"/>
      <w:divBdr>
        <w:top w:val="none" w:sz="0" w:space="0" w:color="auto"/>
        <w:left w:val="none" w:sz="0" w:space="0" w:color="auto"/>
        <w:bottom w:val="none" w:sz="0" w:space="0" w:color="auto"/>
        <w:right w:val="none" w:sz="0" w:space="0" w:color="auto"/>
      </w:divBdr>
    </w:div>
    <w:div w:id="1146894310">
      <w:marLeft w:val="480"/>
      <w:marRight w:val="0"/>
      <w:marTop w:val="0"/>
      <w:marBottom w:val="0"/>
      <w:divBdr>
        <w:top w:val="none" w:sz="0" w:space="0" w:color="auto"/>
        <w:left w:val="none" w:sz="0" w:space="0" w:color="auto"/>
        <w:bottom w:val="none" w:sz="0" w:space="0" w:color="auto"/>
        <w:right w:val="none" w:sz="0" w:space="0" w:color="auto"/>
      </w:divBdr>
    </w:div>
    <w:div w:id="1147165955">
      <w:marLeft w:val="480"/>
      <w:marRight w:val="0"/>
      <w:marTop w:val="0"/>
      <w:marBottom w:val="0"/>
      <w:divBdr>
        <w:top w:val="none" w:sz="0" w:space="0" w:color="auto"/>
        <w:left w:val="none" w:sz="0" w:space="0" w:color="auto"/>
        <w:bottom w:val="none" w:sz="0" w:space="0" w:color="auto"/>
        <w:right w:val="none" w:sz="0" w:space="0" w:color="auto"/>
      </w:divBdr>
    </w:div>
    <w:div w:id="1147626720">
      <w:marLeft w:val="480"/>
      <w:marRight w:val="0"/>
      <w:marTop w:val="0"/>
      <w:marBottom w:val="0"/>
      <w:divBdr>
        <w:top w:val="none" w:sz="0" w:space="0" w:color="auto"/>
        <w:left w:val="none" w:sz="0" w:space="0" w:color="auto"/>
        <w:bottom w:val="none" w:sz="0" w:space="0" w:color="auto"/>
        <w:right w:val="none" w:sz="0" w:space="0" w:color="auto"/>
      </w:divBdr>
    </w:div>
    <w:div w:id="1147942622">
      <w:marLeft w:val="480"/>
      <w:marRight w:val="0"/>
      <w:marTop w:val="0"/>
      <w:marBottom w:val="0"/>
      <w:divBdr>
        <w:top w:val="none" w:sz="0" w:space="0" w:color="auto"/>
        <w:left w:val="none" w:sz="0" w:space="0" w:color="auto"/>
        <w:bottom w:val="none" w:sz="0" w:space="0" w:color="auto"/>
        <w:right w:val="none" w:sz="0" w:space="0" w:color="auto"/>
      </w:divBdr>
    </w:div>
    <w:div w:id="1148016633">
      <w:marLeft w:val="480"/>
      <w:marRight w:val="0"/>
      <w:marTop w:val="0"/>
      <w:marBottom w:val="0"/>
      <w:divBdr>
        <w:top w:val="none" w:sz="0" w:space="0" w:color="auto"/>
        <w:left w:val="none" w:sz="0" w:space="0" w:color="auto"/>
        <w:bottom w:val="none" w:sz="0" w:space="0" w:color="auto"/>
        <w:right w:val="none" w:sz="0" w:space="0" w:color="auto"/>
      </w:divBdr>
    </w:div>
    <w:div w:id="1148329504">
      <w:marLeft w:val="480"/>
      <w:marRight w:val="0"/>
      <w:marTop w:val="0"/>
      <w:marBottom w:val="0"/>
      <w:divBdr>
        <w:top w:val="none" w:sz="0" w:space="0" w:color="auto"/>
        <w:left w:val="none" w:sz="0" w:space="0" w:color="auto"/>
        <w:bottom w:val="none" w:sz="0" w:space="0" w:color="auto"/>
        <w:right w:val="none" w:sz="0" w:space="0" w:color="auto"/>
      </w:divBdr>
    </w:div>
    <w:div w:id="1148402136">
      <w:marLeft w:val="480"/>
      <w:marRight w:val="0"/>
      <w:marTop w:val="0"/>
      <w:marBottom w:val="0"/>
      <w:divBdr>
        <w:top w:val="none" w:sz="0" w:space="0" w:color="auto"/>
        <w:left w:val="none" w:sz="0" w:space="0" w:color="auto"/>
        <w:bottom w:val="none" w:sz="0" w:space="0" w:color="auto"/>
        <w:right w:val="none" w:sz="0" w:space="0" w:color="auto"/>
      </w:divBdr>
    </w:div>
    <w:div w:id="1148665962">
      <w:marLeft w:val="480"/>
      <w:marRight w:val="0"/>
      <w:marTop w:val="0"/>
      <w:marBottom w:val="0"/>
      <w:divBdr>
        <w:top w:val="none" w:sz="0" w:space="0" w:color="auto"/>
        <w:left w:val="none" w:sz="0" w:space="0" w:color="auto"/>
        <w:bottom w:val="none" w:sz="0" w:space="0" w:color="auto"/>
        <w:right w:val="none" w:sz="0" w:space="0" w:color="auto"/>
      </w:divBdr>
    </w:div>
    <w:div w:id="1148743879">
      <w:marLeft w:val="480"/>
      <w:marRight w:val="0"/>
      <w:marTop w:val="0"/>
      <w:marBottom w:val="0"/>
      <w:divBdr>
        <w:top w:val="none" w:sz="0" w:space="0" w:color="auto"/>
        <w:left w:val="none" w:sz="0" w:space="0" w:color="auto"/>
        <w:bottom w:val="none" w:sz="0" w:space="0" w:color="auto"/>
        <w:right w:val="none" w:sz="0" w:space="0" w:color="auto"/>
      </w:divBdr>
    </w:div>
    <w:div w:id="1148942133">
      <w:marLeft w:val="480"/>
      <w:marRight w:val="0"/>
      <w:marTop w:val="0"/>
      <w:marBottom w:val="0"/>
      <w:divBdr>
        <w:top w:val="none" w:sz="0" w:space="0" w:color="auto"/>
        <w:left w:val="none" w:sz="0" w:space="0" w:color="auto"/>
        <w:bottom w:val="none" w:sz="0" w:space="0" w:color="auto"/>
        <w:right w:val="none" w:sz="0" w:space="0" w:color="auto"/>
      </w:divBdr>
    </w:div>
    <w:div w:id="1149008122">
      <w:bodyDiv w:val="1"/>
      <w:marLeft w:val="0"/>
      <w:marRight w:val="0"/>
      <w:marTop w:val="0"/>
      <w:marBottom w:val="0"/>
      <w:divBdr>
        <w:top w:val="none" w:sz="0" w:space="0" w:color="auto"/>
        <w:left w:val="none" w:sz="0" w:space="0" w:color="auto"/>
        <w:bottom w:val="none" w:sz="0" w:space="0" w:color="auto"/>
        <w:right w:val="none" w:sz="0" w:space="0" w:color="auto"/>
      </w:divBdr>
      <w:divsChild>
        <w:div w:id="2033024073">
          <w:marLeft w:val="0"/>
          <w:marRight w:val="0"/>
          <w:marTop w:val="0"/>
          <w:marBottom w:val="0"/>
          <w:divBdr>
            <w:top w:val="none" w:sz="0" w:space="0" w:color="auto"/>
            <w:left w:val="none" w:sz="0" w:space="0" w:color="auto"/>
            <w:bottom w:val="none" w:sz="0" w:space="0" w:color="auto"/>
            <w:right w:val="none" w:sz="0" w:space="0" w:color="auto"/>
          </w:divBdr>
        </w:div>
        <w:div w:id="655306364">
          <w:marLeft w:val="0"/>
          <w:marRight w:val="0"/>
          <w:marTop w:val="0"/>
          <w:marBottom w:val="0"/>
          <w:divBdr>
            <w:top w:val="none" w:sz="0" w:space="0" w:color="auto"/>
            <w:left w:val="none" w:sz="0" w:space="0" w:color="auto"/>
            <w:bottom w:val="none" w:sz="0" w:space="0" w:color="auto"/>
            <w:right w:val="none" w:sz="0" w:space="0" w:color="auto"/>
          </w:divBdr>
        </w:div>
        <w:div w:id="661397885">
          <w:marLeft w:val="0"/>
          <w:marRight w:val="0"/>
          <w:marTop w:val="0"/>
          <w:marBottom w:val="0"/>
          <w:divBdr>
            <w:top w:val="none" w:sz="0" w:space="0" w:color="auto"/>
            <w:left w:val="none" w:sz="0" w:space="0" w:color="auto"/>
            <w:bottom w:val="none" w:sz="0" w:space="0" w:color="auto"/>
            <w:right w:val="none" w:sz="0" w:space="0" w:color="auto"/>
          </w:divBdr>
        </w:div>
        <w:div w:id="86967369">
          <w:marLeft w:val="0"/>
          <w:marRight w:val="0"/>
          <w:marTop w:val="0"/>
          <w:marBottom w:val="0"/>
          <w:divBdr>
            <w:top w:val="none" w:sz="0" w:space="0" w:color="auto"/>
            <w:left w:val="none" w:sz="0" w:space="0" w:color="auto"/>
            <w:bottom w:val="none" w:sz="0" w:space="0" w:color="auto"/>
            <w:right w:val="none" w:sz="0" w:space="0" w:color="auto"/>
          </w:divBdr>
        </w:div>
        <w:div w:id="359210063">
          <w:marLeft w:val="0"/>
          <w:marRight w:val="0"/>
          <w:marTop w:val="0"/>
          <w:marBottom w:val="0"/>
          <w:divBdr>
            <w:top w:val="none" w:sz="0" w:space="0" w:color="auto"/>
            <w:left w:val="none" w:sz="0" w:space="0" w:color="auto"/>
            <w:bottom w:val="none" w:sz="0" w:space="0" w:color="auto"/>
            <w:right w:val="none" w:sz="0" w:space="0" w:color="auto"/>
          </w:divBdr>
        </w:div>
        <w:div w:id="1588614071">
          <w:marLeft w:val="0"/>
          <w:marRight w:val="0"/>
          <w:marTop w:val="0"/>
          <w:marBottom w:val="0"/>
          <w:divBdr>
            <w:top w:val="none" w:sz="0" w:space="0" w:color="auto"/>
            <w:left w:val="none" w:sz="0" w:space="0" w:color="auto"/>
            <w:bottom w:val="none" w:sz="0" w:space="0" w:color="auto"/>
            <w:right w:val="none" w:sz="0" w:space="0" w:color="auto"/>
          </w:divBdr>
        </w:div>
        <w:div w:id="1969436184">
          <w:marLeft w:val="0"/>
          <w:marRight w:val="0"/>
          <w:marTop w:val="0"/>
          <w:marBottom w:val="0"/>
          <w:divBdr>
            <w:top w:val="none" w:sz="0" w:space="0" w:color="auto"/>
            <w:left w:val="none" w:sz="0" w:space="0" w:color="auto"/>
            <w:bottom w:val="none" w:sz="0" w:space="0" w:color="auto"/>
            <w:right w:val="none" w:sz="0" w:space="0" w:color="auto"/>
          </w:divBdr>
        </w:div>
        <w:div w:id="196043932">
          <w:marLeft w:val="0"/>
          <w:marRight w:val="0"/>
          <w:marTop w:val="0"/>
          <w:marBottom w:val="0"/>
          <w:divBdr>
            <w:top w:val="none" w:sz="0" w:space="0" w:color="auto"/>
            <w:left w:val="none" w:sz="0" w:space="0" w:color="auto"/>
            <w:bottom w:val="none" w:sz="0" w:space="0" w:color="auto"/>
            <w:right w:val="none" w:sz="0" w:space="0" w:color="auto"/>
          </w:divBdr>
        </w:div>
        <w:div w:id="1750728760">
          <w:marLeft w:val="0"/>
          <w:marRight w:val="0"/>
          <w:marTop w:val="0"/>
          <w:marBottom w:val="0"/>
          <w:divBdr>
            <w:top w:val="none" w:sz="0" w:space="0" w:color="auto"/>
            <w:left w:val="none" w:sz="0" w:space="0" w:color="auto"/>
            <w:bottom w:val="none" w:sz="0" w:space="0" w:color="auto"/>
            <w:right w:val="none" w:sz="0" w:space="0" w:color="auto"/>
          </w:divBdr>
        </w:div>
        <w:div w:id="751044496">
          <w:marLeft w:val="0"/>
          <w:marRight w:val="0"/>
          <w:marTop w:val="0"/>
          <w:marBottom w:val="0"/>
          <w:divBdr>
            <w:top w:val="none" w:sz="0" w:space="0" w:color="auto"/>
            <w:left w:val="none" w:sz="0" w:space="0" w:color="auto"/>
            <w:bottom w:val="none" w:sz="0" w:space="0" w:color="auto"/>
            <w:right w:val="none" w:sz="0" w:space="0" w:color="auto"/>
          </w:divBdr>
        </w:div>
        <w:div w:id="1644969277">
          <w:marLeft w:val="0"/>
          <w:marRight w:val="0"/>
          <w:marTop w:val="0"/>
          <w:marBottom w:val="0"/>
          <w:divBdr>
            <w:top w:val="none" w:sz="0" w:space="0" w:color="auto"/>
            <w:left w:val="none" w:sz="0" w:space="0" w:color="auto"/>
            <w:bottom w:val="none" w:sz="0" w:space="0" w:color="auto"/>
            <w:right w:val="none" w:sz="0" w:space="0" w:color="auto"/>
          </w:divBdr>
        </w:div>
        <w:div w:id="2071153233">
          <w:marLeft w:val="0"/>
          <w:marRight w:val="0"/>
          <w:marTop w:val="0"/>
          <w:marBottom w:val="0"/>
          <w:divBdr>
            <w:top w:val="none" w:sz="0" w:space="0" w:color="auto"/>
            <w:left w:val="none" w:sz="0" w:space="0" w:color="auto"/>
            <w:bottom w:val="none" w:sz="0" w:space="0" w:color="auto"/>
            <w:right w:val="none" w:sz="0" w:space="0" w:color="auto"/>
          </w:divBdr>
        </w:div>
        <w:div w:id="1782650161">
          <w:marLeft w:val="0"/>
          <w:marRight w:val="0"/>
          <w:marTop w:val="0"/>
          <w:marBottom w:val="0"/>
          <w:divBdr>
            <w:top w:val="none" w:sz="0" w:space="0" w:color="auto"/>
            <w:left w:val="none" w:sz="0" w:space="0" w:color="auto"/>
            <w:bottom w:val="none" w:sz="0" w:space="0" w:color="auto"/>
            <w:right w:val="none" w:sz="0" w:space="0" w:color="auto"/>
          </w:divBdr>
        </w:div>
        <w:div w:id="1531722704">
          <w:marLeft w:val="0"/>
          <w:marRight w:val="0"/>
          <w:marTop w:val="0"/>
          <w:marBottom w:val="0"/>
          <w:divBdr>
            <w:top w:val="none" w:sz="0" w:space="0" w:color="auto"/>
            <w:left w:val="none" w:sz="0" w:space="0" w:color="auto"/>
            <w:bottom w:val="none" w:sz="0" w:space="0" w:color="auto"/>
            <w:right w:val="none" w:sz="0" w:space="0" w:color="auto"/>
          </w:divBdr>
        </w:div>
        <w:div w:id="674455592">
          <w:marLeft w:val="0"/>
          <w:marRight w:val="0"/>
          <w:marTop w:val="0"/>
          <w:marBottom w:val="0"/>
          <w:divBdr>
            <w:top w:val="none" w:sz="0" w:space="0" w:color="auto"/>
            <w:left w:val="none" w:sz="0" w:space="0" w:color="auto"/>
            <w:bottom w:val="none" w:sz="0" w:space="0" w:color="auto"/>
            <w:right w:val="none" w:sz="0" w:space="0" w:color="auto"/>
          </w:divBdr>
        </w:div>
        <w:div w:id="1915582983">
          <w:marLeft w:val="0"/>
          <w:marRight w:val="0"/>
          <w:marTop w:val="0"/>
          <w:marBottom w:val="0"/>
          <w:divBdr>
            <w:top w:val="none" w:sz="0" w:space="0" w:color="auto"/>
            <w:left w:val="none" w:sz="0" w:space="0" w:color="auto"/>
            <w:bottom w:val="none" w:sz="0" w:space="0" w:color="auto"/>
            <w:right w:val="none" w:sz="0" w:space="0" w:color="auto"/>
          </w:divBdr>
        </w:div>
        <w:div w:id="988829257">
          <w:marLeft w:val="0"/>
          <w:marRight w:val="0"/>
          <w:marTop w:val="0"/>
          <w:marBottom w:val="0"/>
          <w:divBdr>
            <w:top w:val="none" w:sz="0" w:space="0" w:color="auto"/>
            <w:left w:val="none" w:sz="0" w:space="0" w:color="auto"/>
            <w:bottom w:val="none" w:sz="0" w:space="0" w:color="auto"/>
            <w:right w:val="none" w:sz="0" w:space="0" w:color="auto"/>
          </w:divBdr>
        </w:div>
        <w:div w:id="1106191263">
          <w:marLeft w:val="0"/>
          <w:marRight w:val="0"/>
          <w:marTop w:val="0"/>
          <w:marBottom w:val="0"/>
          <w:divBdr>
            <w:top w:val="none" w:sz="0" w:space="0" w:color="auto"/>
            <w:left w:val="none" w:sz="0" w:space="0" w:color="auto"/>
            <w:bottom w:val="none" w:sz="0" w:space="0" w:color="auto"/>
            <w:right w:val="none" w:sz="0" w:space="0" w:color="auto"/>
          </w:divBdr>
        </w:div>
        <w:div w:id="1075473323">
          <w:marLeft w:val="0"/>
          <w:marRight w:val="0"/>
          <w:marTop w:val="0"/>
          <w:marBottom w:val="0"/>
          <w:divBdr>
            <w:top w:val="none" w:sz="0" w:space="0" w:color="auto"/>
            <w:left w:val="none" w:sz="0" w:space="0" w:color="auto"/>
            <w:bottom w:val="none" w:sz="0" w:space="0" w:color="auto"/>
            <w:right w:val="none" w:sz="0" w:space="0" w:color="auto"/>
          </w:divBdr>
        </w:div>
        <w:div w:id="290483574">
          <w:marLeft w:val="0"/>
          <w:marRight w:val="0"/>
          <w:marTop w:val="0"/>
          <w:marBottom w:val="0"/>
          <w:divBdr>
            <w:top w:val="none" w:sz="0" w:space="0" w:color="auto"/>
            <w:left w:val="none" w:sz="0" w:space="0" w:color="auto"/>
            <w:bottom w:val="none" w:sz="0" w:space="0" w:color="auto"/>
            <w:right w:val="none" w:sz="0" w:space="0" w:color="auto"/>
          </w:divBdr>
        </w:div>
        <w:div w:id="1240873124">
          <w:marLeft w:val="0"/>
          <w:marRight w:val="0"/>
          <w:marTop w:val="0"/>
          <w:marBottom w:val="0"/>
          <w:divBdr>
            <w:top w:val="none" w:sz="0" w:space="0" w:color="auto"/>
            <w:left w:val="none" w:sz="0" w:space="0" w:color="auto"/>
            <w:bottom w:val="none" w:sz="0" w:space="0" w:color="auto"/>
            <w:right w:val="none" w:sz="0" w:space="0" w:color="auto"/>
          </w:divBdr>
        </w:div>
        <w:div w:id="1570578819">
          <w:marLeft w:val="0"/>
          <w:marRight w:val="0"/>
          <w:marTop w:val="0"/>
          <w:marBottom w:val="0"/>
          <w:divBdr>
            <w:top w:val="none" w:sz="0" w:space="0" w:color="auto"/>
            <w:left w:val="none" w:sz="0" w:space="0" w:color="auto"/>
            <w:bottom w:val="none" w:sz="0" w:space="0" w:color="auto"/>
            <w:right w:val="none" w:sz="0" w:space="0" w:color="auto"/>
          </w:divBdr>
        </w:div>
        <w:div w:id="1344477912">
          <w:marLeft w:val="0"/>
          <w:marRight w:val="0"/>
          <w:marTop w:val="0"/>
          <w:marBottom w:val="0"/>
          <w:divBdr>
            <w:top w:val="none" w:sz="0" w:space="0" w:color="auto"/>
            <w:left w:val="none" w:sz="0" w:space="0" w:color="auto"/>
            <w:bottom w:val="none" w:sz="0" w:space="0" w:color="auto"/>
            <w:right w:val="none" w:sz="0" w:space="0" w:color="auto"/>
          </w:divBdr>
        </w:div>
        <w:div w:id="722414072">
          <w:marLeft w:val="0"/>
          <w:marRight w:val="0"/>
          <w:marTop w:val="0"/>
          <w:marBottom w:val="0"/>
          <w:divBdr>
            <w:top w:val="none" w:sz="0" w:space="0" w:color="auto"/>
            <w:left w:val="none" w:sz="0" w:space="0" w:color="auto"/>
            <w:bottom w:val="none" w:sz="0" w:space="0" w:color="auto"/>
            <w:right w:val="none" w:sz="0" w:space="0" w:color="auto"/>
          </w:divBdr>
        </w:div>
        <w:div w:id="512837976">
          <w:marLeft w:val="0"/>
          <w:marRight w:val="0"/>
          <w:marTop w:val="0"/>
          <w:marBottom w:val="0"/>
          <w:divBdr>
            <w:top w:val="none" w:sz="0" w:space="0" w:color="auto"/>
            <w:left w:val="none" w:sz="0" w:space="0" w:color="auto"/>
            <w:bottom w:val="none" w:sz="0" w:space="0" w:color="auto"/>
            <w:right w:val="none" w:sz="0" w:space="0" w:color="auto"/>
          </w:divBdr>
        </w:div>
        <w:div w:id="286661102">
          <w:marLeft w:val="0"/>
          <w:marRight w:val="0"/>
          <w:marTop w:val="0"/>
          <w:marBottom w:val="0"/>
          <w:divBdr>
            <w:top w:val="none" w:sz="0" w:space="0" w:color="auto"/>
            <w:left w:val="none" w:sz="0" w:space="0" w:color="auto"/>
            <w:bottom w:val="none" w:sz="0" w:space="0" w:color="auto"/>
            <w:right w:val="none" w:sz="0" w:space="0" w:color="auto"/>
          </w:divBdr>
        </w:div>
        <w:div w:id="425033344">
          <w:marLeft w:val="0"/>
          <w:marRight w:val="0"/>
          <w:marTop w:val="0"/>
          <w:marBottom w:val="0"/>
          <w:divBdr>
            <w:top w:val="none" w:sz="0" w:space="0" w:color="auto"/>
            <w:left w:val="none" w:sz="0" w:space="0" w:color="auto"/>
            <w:bottom w:val="none" w:sz="0" w:space="0" w:color="auto"/>
            <w:right w:val="none" w:sz="0" w:space="0" w:color="auto"/>
          </w:divBdr>
        </w:div>
        <w:div w:id="90205932">
          <w:marLeft w:val="0"/>
          <w:marRight w:val="0"/>
          <w:marTop w:val="0"/>
          <w:marBottom w:val="0"/>
          <w:divBdr>
            <w:top w:val="none" w:sz="0" w:space="0" w:color="auto"/>
            <w:left w:val="none" w:sz="0" w:space="0" w:color="auto"/>
            <w:bottom w:val="none" w:sz="0" w:space="0" w:color="auto"/>
            <w:right w:val="none" w:sz="0" w:space="0" w:color="auto"/>
          </w:divBdr>
        </w:div>
        <w:div w:id="985162498">
          <w:marLeft w:val="0"/>
          <w:marRight w:val="0"/>
          <w:marTop w:val="0"/>
          <w:marBottom w:val="0"/>
          <w:divBdr>
            <w:top w:val="none" w:sz="0" w:space="0" w:color="auto"/>
            <w:left w:val="none" w:sz="0" w:space="0" w:color="auto"/>
            <w:bottom w:val="none" w:sz="0" w:space="0" w:color="auto"/>
            <w:right w:val="none" w:sz="0" w:space="0" w:color="auto"/>
          </w:divBdr>
        </w:div>
        <w:div w:id="566847286">
          <w:marLeft w:val="0"/>
          <w:marRight w:val="0"/>
          <w:marTop w:val="0"/>
          <w:marBottom w:val="0"/>
          <w:divBdr>
            <w:top w:val="none" w:sz="0" w:space="0" w:color="auto"/>
            <w:left w:val="none" w:sz="0" w:space="0" w:color="auto"/>
            <w:bottom w:val="none" w:sz="0" w:space="0" w:color="auto"/>
            <w:right w:val="none" w:sz="0" w:space="0" w:color="auto"/>
          </w:divBdr>
        </w:div>
        <w:div w:id="984353268">
          <w:marLeft w:val="0"/>
          <w:marRight w:val="0"/>
          <w:marTop w:val="0"/>
          <w:marBottom w:val="0"/>
          <w:divBdr>
            <w:top w:val="none" w:sz="0" w:space="0" w:color="auto"/>
            <w:left w:val="none" w:sz="0" w:space="0" w:color="auto"/>
            <w:bottom w:val="none" w:sz="0" w:space="0" w:color="auto"/>
            <w:right w:val="none" w:sz="0" w:space="0" w:color="auto"/>
          </w:divBdr>
        </w:div>
        <w:div w:id="426780314">
          <w:marLeft w:val="0"/>
          <w:marRight w:val="0"/>
          <w:marTop w:val="0"/>
          <w:marBottom w:val="0"/>
          <w:divBdr>
            <w:top w:val="none" w:sz="0" w:space="0" w:color="auto"/>
            <w:left w:val="none" w:sz="0" w:space="0" w:color="auto"/>
            <w:bottom w:val="none" w:sz="0" w:space="0" w:color="auto"/>
            <w:right w:val="none" w:sz="0" w:space="0" w:color="auto"/>
          </w:divBdr>
        </w:div>
        <w:div w:id="792091090">
          <w:marLeft w:val="0"/>
          <w:marRight w:val="0"/>
          <w:marTop w:val="0"/>
          <w:marBottom w:val="0"/>
          <w:divBdr>
            <w:top w:val="none" w:sz="0" w:space="0" w:color="auto"/>
            <w:left w:val="none" w:sz="0" w:space="0" w:color="auto"/>
            <w:bottom w:val="none" w:sz="0" w:space="0" w:color="auto"/>
            <w:right w:val="none" w:sz="0" w:space="0" w:color="auto"/>
          </w:divBdr>
        </w:div>
        <w:div w:id="1772896291">
          <w:marLeft w:val="0"/>
          <w:marRight w:val="0"/>
          <w:marTop w:val="0"/>
          <w:marBottom w:val="0"/>
          <w:divBdr>
            <w:top w:val="none" w:sz="0" w:space="0" w:color="auto"/>
            <w:left w:val="none" w:sz="0" w:space="0" w:color="auto"/>
            <w:bottom w:val="none" w:sz="0" w:space="0" w:color="auto"/>
            <w:right w:val="none" w:sz="0" w:space="0" w:color="auto"/>
          </w:divBdr>
        </w:div>
        <w:div w:id="1272013695">
          <w:marLeft w:val="0"/>
          <w:marRight w:val="0"/>
          <w:marTop w:val="0"/>
          <w:marBottom w:val="0"/>
          <w:divBdr>
            <w:top w:val="none" w:sz="0" w:space="0" w:color="auto"/>
            <w:left w:val="none" w:sz="0" w:space="0" w:color="auto"/>
            <w:bottom w:val="none" w:sz="0" w:space="0" w:color="auto"/>
            <w:right w:val="none" w:sz="0" w:space="0" w:color="auto"/>
          </w:divBdr>
        </w:div>
        <w:div w:id="1657496271">
          <w:marLeft w:val="0"/>
          <w:marRight w:val="0"/>
          <w:marTop w:val="0"/>
          <w:marBottom w:val="0"/>
          <w:divBdr>
            <w:top w:val="none" w:sz="0" w:space="0" w:color="auto"/>
            <w:left w:val="none" w:sz="0" w:space="0" w:color="auto"/>
            <w:bottom w:val="none" w:sz="0" w:space="0" w:color="auto"/>
            <w:right w:val="none" w:sz="0" w:space="0" w:color="auto"/>
          </w:divBdr>
        </w:div>
        <w:div w:id="560871710">
          <w:marLeft w:val="0"/>
          <w:marRight w:val="0"/>
          <w:marTop w:val="0"/>
          <w:marBottom w:val="0"/>
          <w:divBdr>
            <w:top w:val="none" w:sz="0" w:space="0" w:color="auto"/>
            <w:left w:val="none" w:sz="0" w:space="0" w:color="auto"/>
            <w:bottom w:val="none" w:sz="0" w:space="0" w:color="auto"/>
            <w:right w:val="none" w:sz="0" w:space="0" w:color="auto"/>
          </w:divBdr>
        </w:div>
        <w:div w:id="998579640">
          <w:marLeft w:val="0"/>
          <w:marRight w:val="0"/>
          <w:marTop w:val="0"/>
          <w:marBottom w:val="0"/>
          <w:divBdr>
            <w:top w:val="none" w:sz="0" w:space="0" w:color="auto"/>
            <w:left w:val="none" w:sz="0" w:space="0" w:color="auto"/>
            <w:bottom w:val="none" w:sz="0" w:space="0" w:color="auto"/>
            <w:right w:val="none" w:sz="0" w:space="0" w:color="auto"/>
          </w:divBdr>
        </w:div>
        <w:div w:id="1642730754">
          <w:marLeft w:val="0"/>
          <w:marRight w:val="0"/>
          <w:marTop w:val="0"/>
          <w:marBottom w:val="0"/>
          <w:divBdr>
            <w:top w:val="none" w:sz="0" w:space="0" w:color="auto"/>
            <w:left w:val="none" w:sz="0" w:space="0" w:color="auto"/>
            <w:bottom w:val="none" w:sz="0" w:space="0" w:color="auto"/>
            <w:right w:val="none" w:sz="0" w:space="0" w:color="auto"/>
          </w:divBdr>
        </w:div>
        <w:div w:id="1639988147">
          <w:marLeft w:val="0"/>
          <w:marRight w:val="0"/>
          <w:marTop w:val="0"/>
          <w:marBottom w:val="0"/>
          <w:divBdr>
            <w:top w:val="none" w:sz="0" w:space="0" w:color="auto"/>
            <w:left w:val="none" w:sz="0" w:space="0" w:color="auto"/>
            <w:bottom w:val="none" w:sz="0" w:space="0" w:color="auto"/>
            <w:right w:val="none" w:sz="0" w:space="0" w:color="auto"/>
          </w:divBdr>
        </w:div>
        <w:div w:id="875433334">
          <w:marLeft w:val="0"/>
          <w:marRight w:val="0"/>
          <w:marTop w:val="0"/>
          <w:marBottom w:val="0"/>
          <w:divBdr>
            <w:top w:val="none" w:sz="0" w:space="0" w:color="auto"/>
            <w:left w:val="none" w:sz="0" w:space="0" w:color="auto"/>
            <w:bottom w:val="none" w:sz="0" w:space="0" w:color="auto"/>
            <w:right w:val="none" w:sz="0" w:space="0" w:color="auto"/>
          </w:divBdr>
        </w:div>
        <w:div w:id="2140419598">
          <w:marLeft w:val="0"/>
          <w:marRight w:val="0"/>
          <w:marTop w:val="0"/>
          <w:marBottom w:val="0"/>
          <w:divBdr>
            <w:top w:val="none" w:sz="0" w:space="0" w:color="auto"/>
            <w:left w:val="none" w:sz="0" w:space="0" w:color="auto"/>
            <w:bottom w:val="none" w:sz="0" w:space="0" w:color="auto"/>
            <w:right w:val="none" w:sz="0" w:space="0" w:color="auto"/>
          </w:divBdr>
        </w:div>
        <w:div w:id="984747736">
          <w:marLeft w:val="0"/>
          <w:marRight w:val="0"/>
          <w:marTop w:val="0"/>
          <w:marBottom w:val="0"/>
          <w:divBdr>
            <w:top w:val="none" w:sz="0" w:space="0" w:color="auto"/>
            <w:left w:val="none" w:sz="0" w:space="0" w:color="auto"/>
            <w:bottom w:val="none" w:sz="0" w:space="0" w:color="auto"/>
            <w:right w:val="none" w:sz="0" w:space="0" w:color="auto"/>
          </w:divBdr>
        </w:div>
        <w:div w:id="1829125709">
          <w:marLeft w:val="0"/>
          <w:marRight w:val="0"/>
          <w:marTop w:val="0"/>
          <w:marBottom w:val="0"/>
          <w:divBdr>
            <w:top w:val="none" w:sz="0" w:space="0" w:color="auto"/>
            <w:left w:val="none" w:sz="0" w:space="0" w:color="auto"/>
            <w:bottom w:val="none" w:sz="0" w:space="0" w:color="auto"/>
            <w:right w:val="none" w:sz="0" w:space="0" w:color="auto"/>
          </w:divBdr>
        </w:div>
        <w:div w:id="27530344">
          <w:marLeft w:val="0"/>
          <w:marRight w:val="0"/>
          <w:marTop w:val="0"/>
          <w:marBottom w:val="0"/>
          <w:divBdr>
            <w:top w:val="none" w:sz="0" w:space="0" w:color="auto"/>
            <w:left w:val="none" w:sz="0" w:space="0" w:color="auto"/>
            <w:bottom w:val="none" w:sz="0" w:space="0" w:color="auto"/>
            <w:right w:val="none" w:sz="0" w:space="0" w:color="auto"/>
          </w:divBdr>
        </w:div>
        <w:div w:id="1031029735">
          <w:marLeft w:val="0"/>
          <w:marRight w:val="0"/>
          <w:marTop w:val="0"/>
          <w:marBottom w:val="0"/>
          <w:divBdr>
            <w:top w:val="none" w:sz="0" w:space="0" w:color="auto"/>
            <w:left w:val="none" w:sz="0" w:space="0" w:color="auto"/>
            <w:bottom w:val="none" w:sz="0" w:space="0" w:color="auto"/>
            <w:right w:val="none" w:sz="0" w:space="0" w:color="auto"/>
          </w:divBdr>
        </w:div>
        <w:div w:id="2052875697">
          <w:marLeft w:val="0"/>
          <w:marRight w:val="0"/>
          <w:marTop w:val="0"/>
          <w:marBottom w:val="0"/>
          <w:divBdr>
            <w:top w:val="none" w:sz="0" w:space="0" w:color="auto"/>
            <w:left w:val="none" w:sz="0" w:space="0" w:color="auto"/>
            <w:bottom w:val="none" w:sz="0" w:space="0" w:color="auto"/>
            <w:right w:val="none" w:sz="0" w:space="0" w:color="auto"/>
          </w:divBdr>
        </w:div>
        <w:div w:id="251864884">
          <w:marLeft w:val="0"/>
          <w:marRight w:val="0"/>
          <w:marTop w:val="0"/>
          <w:marBottom w:val="0"/>
          <w:divBdr>
            <w:top w:val="none" w:sz="0" w:space="0" w:color="auto"/>
            <w:left w:val="none" w:sz="0" w:space="0" w:color="auto"/>
            <w:bottom w:val="none" w:sz="0" w:space="0" w:color="auto"/>
            <w:right w:val="none" w:sz="0" w:space="0" w:color="auto"/>
          </w:divBdr>
        </w:div>
        <w:div w:id="5594536">
          <w:marLeft w:val="0"/>
          <w:marRight w:val="0"/>
          <w:marTop w:val="0"/>
          <w:marBottom w:val="0"/>
          <w:divBdr>
            <w:top w:val="none" w:sz="0" w:space="0" w:color="auto"/>
            <w:left w:val="none" w:sz="0" w:space="0" w:color="auto"/>
            <w:bottom w:val="none" w:sz="0" w:space="0" w:color="auto"/>
            <w:right w:val="none" w:sz="0" w:space="0" w:color="auto"/>
          </w:divBdr>
        </w:div>
        <w:div w:id="1717895485">
          <w:marLeft w:val="0"/>
          <w:marRight w:val="0"/>
          <w:marTop w:val="0"/>
          <w:marBottom w:val="0"/>
          <w:divBdr>
            <w:top w:val="none" w:sz="0" w:space="0" w:color="auto"/>
            <w:left w:val="none" w:sz="0" w:space="0" w:color="auto"/>
            <w:bottom w:val="none" w:sz="0" w:space="0" w:color="auto"/>
            <w:right w:val="none" w:sz="0" w:space="0" w:color="auto"/>
          </w:divBdr>
        </w:div>
        <w:div w:id="72360244">
          <w:marLeft w:val="0"/>
          <w:marRight w:val="0"/>
          <w:marTop w:val="0"/>
          <w:marBottom w:val="0"/>
          <w:divBdr>
            <w:top w:val="none" w:sz="0" w:space="0" w:color="auto"/>
            <w:left w:val="none" w:sz="0" w:space="0" w:color="auto"/>
            <w:bottom w:val="none" w:sz="0" w:space="0" w:color="auto"/>
            <w:right w:val="none" w:sz="0" w:space="0" w:color="auto"/>
          </w:divBdr>
        </w:div>
        <w:div w:id="1913544210">
          <w:marLeft w:val="0"/>
          <w:marRight w:val="0"/>
          <w:marTop w:val="0"/>
          <w:marBottom w:val="0"/>
          <w:divBdr>
            <w:top w:val="none" w:sz="0" w:space="0" w:color="auto"/>
            <w:left w:val="none" w:sz="0" w:space="0" w:color="auto"/>
            <w:bottom w:val="none" w:sz="0" w:space="0" w:color="auto"/>
            <w:right w:val="none" w:sz="0" w:space="0" w:color="auto"/>
          </w:divBdr>
        </w:div>
        <w:div w:id="996302617">
          <w:marLeft w:val="0"/>
          <w:marRight w:val="0"/>
          <w:marTop w:val="0"/>
          <w:marBottom w:val="0"/>
          <w:divBdr>
            <w:top w:val="none" w:sz="0" w:space="0" w:color="auto"/>
            <w:left w:val="none" w:sz="0" w:space="0" w:color="auto"/>
            <w:bottom w:val="none" w:sz="0" w:space="0" w:color="auto"/>
            <w:right w:val="none" w:sz="0" w:space="0" w:color="auto"/>
          </w:divBdr>
        </w:div>
        <w:div w:id="1074429820">
          <w:marLeft w:val="0"/>
          <w:marRight w:val="0"/>
          <w:marTop w:val="0"/>
          <w:marBottom w:val="0"/>
          <w:divBdr>
            <w:top w:val="none" w:sz="0" w:space="0" w:color="auto"/>
            <w:left w:val="none" w:sz="0" w:space="0" w:color="auto"/>
            <w:bottom w:val="none" w:sz="0" w:space="0" w:color="auto"/>
            <w:right w:val="none" w:sz="0" w:space="0" w:color="auto"/>
          </w:divBdr>
        </w:div>
        <w:div w:id="2145416949">
          <w:marLeft w:val="0"/>
          <w:marRight w:val="0"/>
          <w:marTop w:val="0"/>
          <w:marBottom w:val="0"/>
          <w:divBdr>
            <w:top w:val="none" w:sz="0" w:space="0" w:color="auto"/>
            <w:left w:val="none" w:sz="0" w:space="0" w:color="auto"/>
            <w:bottom w:val="none" w:sz="0" w:space="0" w:color="auto"/>
            <w:right w:val="none" w:sz="0" w:space="0" w:color="auto"/>
          </w:divBdr>
        </w:div>
        <w:div w:id="126702518">
          <w:marLeft w:val="0"/>
          <w:marRight w:val="0"/>
          <w:marTop w:val="0"/>
          <w:marBottom w:val="0"/>
          <w:divBdr>
            <w:top w:val="none" w:sz="0" w:space="0" w:color="auto"/>
            <w:left w:val="none" w:sz="0" w:space="0" w:color="auto"/>
            <w:bottom w:val="none" w:sz="0" w:space="0" w:color="auto"/>
            <w:right w:val="none" w:sz="0" w:space="0" w:color="auto"/>
          </w:divBdr>
        </w:div>
        <w:div w:id="559437988">
          <w:marLeft w:val="0"/>
          <w:marRight w:val="0"/>
          <w:marTop w:val="0"/>
          <w:marBottom w:val="0"/>
          <w:divBdr>
            <w:top w:val="none" w:sz="0" w:space="0" w:color="auto"/>
            <w:left w:val="none" w:sz="0" w:space="0" w:color="auto"/>
            <w:bottom w:val="none" w:sz="0" w:space="0" w:color="auto"/>
            <w:right w:val="none" w:sz="0" w:space="0" w:color="auto"/>
          </w:divBdr>
        </w:div>
        <w:div w:id="1337268949">
          <w:marLeft w:val="0"/>
          <w:marRight w:val="0"/>
          <w:marTop w:val="0"/>
          <w:marBottom w:val="0"/>
          <w:divBdr>
            <w:top w:val="none" w:sz="0" w:space="0" w:color="auto"/>
            <w:left w:val="none" w:sz="0" w:space="0" w:color="auto"/>
            <w:bottom w:val="none" w:sz="0" w:space="0" w:color="auto"/>
            <w:right w:val="none" w:sz="0" w:space="0" w:color="auto"/>
          </w:divBdr>
        </w:div>
      </w:divsChild>
    </w:div>
    <w:div w:id="1149245902">
      <w:marLeft w:val="480"/>
      <w:marRight w:val="0"/>
      <w:marTop w:val="0"/>
      <w:marBottom w:val="0"/>
      <w:divBdr>
        <w:top w:val="none" w:sz="0" w:space="0" w:color="auto"/>
        <w:left w:val="none" w:sz="0" w:space="0" w:color="auto"/>
        <w:bottom w:val="none" w:sz="0" w:space="0" w:color="auto"/>
        <w:right w:val="none" w:sz="0" w:space="0" w:color="auto"/>
      </w:divBdr>
    </w:div>
    <w:div w:id="1150051743">
      <w:bodyDiv w:val="1"/>
      <w:marLeft w:val="0"/>
      <w:marRight w:val="0"/>
      <w:marTop w:val="0"/>
      <w:marBottom w:val="0"/>
      <w:divBdr>
        <w:top w:val="none" w:sz="0" w:space="0" w:color="auto"/>
        <w:left w:val="none" w:sz="0" w:space="0" w:color="auto"/>
        <w:bottom w:val="none" w:sz="0" w:space="0" w:color="auto"/>
        <w:right w:val="none" w:sz="0" w:space="0" w:color="auto"/>
      </w:divBdr>
    </w:div>
    <w:div w:id="1150706114">
      <w:marLeft w:val="480"/>
      <w:marRight w:val="0"/>
      <w:marTop w:val="0"/>
      <w:marBottom w:val="0"/>
      <w:divBdr>
        <w:top w:val="none" w:sz="0" w:space="0" w:color="auto"/>
        <w:left w:val="none" w:sz="0" w:space="0" w:color="auto"/>
        <w:bottom w:val="none" w:sz="0" w:space="0" w:color="auto"/>
        <w:right w:val="none" w:sz="0" w:space="0" w:color="auto"/>
      </w:divBdr>
    </w:div>
    <w:div w:id="1151098439">
      <w:marLeft w:val="480"/>
      <w:marRight w:val="0"/>
      <w:marTop w:val="0"/>
      <w:marBottom w:val="0"/>
      <w:divBdr>
        <w:top w:val="none" w:sz="0" w:space="0" w:color="auto"/>
        <w:left w:val="none" w:sz="0" w:space="0" w:color="auto"/>
        <w:bottom w:val="none" w:sz="0" w:space="0" w:color="auto"/>
        <w:right w:val="none" w:sz="0" w:space="0" w:color="auto"/>
      </w:divBdr>
    </w:div>
    <w:div w:id="1151367545">
      <w:marLeft w:val="480"/>
      <w:marRight w:val="0"/>
      <w:marTop w:val="0"/>
      <w:marBottom w:val="0"/>
      <w:divBdr>
        <w:top w:val="none" w:sz="0" w:space="0" w:color="auto"/>
        <w:left w:val="none" w:sz="0" w:space="0" w:color="auto"/>
        <w:bottom w:val="none" w:sz="0" w:space="0" w:color="auto"/>
        <w:right w:val="none" w:sz="0" w:space="0" w:color="auto"/>
      </w:divBdr>
    </w:div>
    <w:div w:id="1151948124">
      <w:marLeft w:val="480"/>
      <w:marRight w:val="0"/>
      <w:marTop w:val="0"/>
      <w:marBottom w:val="0"/>
      <w:divBdr>
        <w:top w:val="none" w:sz="0" w:space="0" w:color="auto"/>
        <w:left w:val="none" w:sz="0" w:space="0" w:color="auto"/>
        <w:bottom w:val="none" w:sz="0" w:space="0" w:color="auto"/>
        <w:right w:val="none" w:sz="0" w:space="0" w:color="auto"/>
      </w:divBdr>
    </w:div>
    <w:div w:id="1152211486">
      <w:marLeft w:val="480"/>
      <w:marRight w:val="0"/>
      <w:marTop w:val="0"/>
      <w:marBottom w:val="0"/>
      <w:divBdr>
        <w:top w:val="none" w:sz="0" w:space="0" w:color="auto"/>
        <w:left w:val="none" w:sz="0" w:space="0" w:color="auto"/>
        <w:bottom w:val="none" w:sz="0" w:space="0" w:color="auto"/>
        <w:right w:val="none" w:sz="0" w:space="0" w:color="auto"/>
      </w:divBdr>
    </w:div>
    <w:div w:id="1152989268">
      <w:marLeft w:val="480"/>
      <w:marRight w:val="0"/>
      <w:marTop w:val="0"/>
      <w:marBottom w:val="0"/>
      <w:divBdr>
        <w:top w:val="none" w:sz="0" w:space="0" w:color="auto"/>
        <w:left w:val="none" w:sz="0" w:space="0" w:color="auto"/>
        <w:bottom w:val="none" w:sz="0" w:space="0" w:color="auto"/>
        <w:right w:val="none" w:sz="0" w:space="0" w:color="auto"/>
      </w:divBdr>
    </w:div>
    <w:div w:id="1152989444">
      <w:marLeft w:val="480"/>
      <w:marRight w:val="0"/>
      <w:marTop w:val="0"/>
      <w:marBottom w:val="0"/>
      <w:divBdr>
        <w:top w:val="none" w:sz="0" w:space="0" w:color="auto"/>
        <w:left w:val="none" w:sz="0" w:space="0" w:color="auto"/>
        <w:bottom w:val="none" w:sz="0" w:space="0" w:color="auto"/>
        <w:right w:val="none" w:sz="0" w:space="0" w:color="auto"/>
      </w:divBdr>
    </w:div>
    <w:div w:id="1153257904">
      <w:marLeft w:val="480"/>
      <w:marRight w:val="0"/>
      <w:marTop w:val="0"/>
      <w:marBottom w:val="0"/>
      <w:divBdr>
        <w:top w:val="none" w:sz="0" w:space="0" w:color="auto"/>
        <w:left w:val="none" w:sz="0" w:space="0" w:color="auto"/>
        <w:bottom w:val="none" w:sz="0" w:space="0" w:color="auto"/>
        <w:right w:val="none" w:sz="0" w:space="0" w:color="auto"/>
      </w:divBdr>
    </w:div>
    <w:div w:id="1153378225">
      <w:marLeft w:val="480"/>
      <w:marRight w:val="0"/>
      <w:marTop w:val="0"/>
      <w:marBottom w:val="0"/>
      <w:divBdr>
        <w:top w:val="none" w:sz="0" w:space="0" w:color="auto"/>
        <w:left w:val="none" w:sz="0" w:space="0" w:color="auto"/>
        <w:bottom w:val="none" w:sz="0" w:space="0" w:color="auto"/>
        <w:right w:val="none" w:sz="0" w:space="0" w:color="auto"/>
      </w:divBdr>
    </w:div>
    <w:div w:id="1153958461">
      <w:marLeft w:val="480"/>
      <w:marRight w:val="0"/>
      <w:marTop w:val="0"/>
      <w:marBottom w:val="0"/>
      <w:divBdr>
        <w:top w:val="none" w:sz="0" w:space="0" w:color="auto"/>
        <w:left w:val="none" w:sz="0" w:space="0" w:color="auto"/>
        <w:bottom w:val="none" w:sz="0" w:space="0" w:color="auto"/>
        <w:right w:val="none" w:sz="0" w:space="0" w:color="auto"/>
      </w:divBdr>
    </w:div>
    <w:div w:id="1153987290">
      <w:bodyDiv w:val="1"/>
      <w:marLeft w:val="0"/>
      <w:marRight w:val="0"/>
      <w:marTop w:val="0"/>
      <w:marBottom w:val="0"/>
      <w:divBdr>
        <w:top w:val="none" w:sz="0" w:space="0" w:color="auto"/>
        <w:left w:val="none" w:sz="0" w:space="0" w:color="auto"/>
        <w:bottom w:val="none" w:sz="0" w:space="0" w:color="auto"/>
        <w:right w:val="none" w:sz="0" w:space="0" w:color="auto"/>
      </w:divBdr>
    </w:div>
    <w:div w:id="1154024840">
      <w:bodyDiv w:val="1"/>
      <w:marLeft w:val="0"/>
      <w:marRight w:val="0"/>
      <w:marTop w:val="0"/>
      <w:marBottom w:val="0"/>
      <w:divBdr>
        <w:top w:val="none" w:sz="0" w:space="0" w:color="auto"/>
        <w:left w:val="none" w:sz="0" w:space="0" w:color="auto"/>
        <w:bottom w:val="none" w:sz="0" w:space="0" w:color="auto"/>
        <w:right w:val="none" w:sz="0" w:space="0" w:color="auto"/>
      </w:divBdr>
    </w:div>
    <w:div w:id="1154027224">
      <w:marLeft w:val="480"/>
      <w:marRight w:val="0"/>
      <w:marTop w:val="0"/>
      <w:marBottom w:val="0"/>
      <w:divBdr>
        <w:top w:val="none" w:sz="0" w:space="0" w:color="auto"/>
        <w:left w:val="none" w:sz="0" w:space="0" w:color="auto"/>
        <w:bottom w:val="none" w:sz="0" w:space="0" w:color="auto"/>
        <w:right w:val="none" w:sz="0" w:space="0" w:color="auto"/>
      </w:divBdr>
    </w:div>
    <w:div w:id="1154030168">
      <w:bodyDiv w:val="1"/>
      <w:marLeft w:val="0"/>
      <w:marRight w:val="0"/>
      <w:marTop w:val="0"/>
      <w:marBottom w:val="0"/>
      <w:divBdr>
        <w:top w:val="none" w:sz="0" w:space="0" w:color="auto"/>
        <w:left w:val="none" w:sz="0" w:space="0" w:color="auto"/>
        <w:bottom w:val="none" w:sz="0" w:space="0" w:color="auto"/>
        <w:right w:val="none" w:sz="0" w:space="0" w:color="auto"/>
      </w:divBdr>
    </w:div>
    <w:div w:id="1154100639">
      <w:marLeft w:val="480"/>
      <w:marRight w:val="0"/>
      <w:marTop w:val="0"/>
      <w:marBottom w:val="0"/>
      <w:divBdr>
        <w:top w:val="none" w:sz="0" w:space="0" w:color="auto"/>
        <w:left w:val="none" w:sz="0" w:space="0" w:color="auto"/>
        <w:bottom w:val="none" w:sz="0" w:space="0" w:color="auto"/>
        <w:right w:val="none" w:sz="0" w:space="0" w:color="auto"/>
      </w:divBdr>
    </w:div>
    <w:div w:id="1154375575">
      <w:bodyDiv w:val="1"/>
      <w:marLeft w:val="0"/>
      <w:marRight w:val="0"/>
      <w:marTop w:val="0"/>
      <w:marBottom w:val="0"/>
      <w:divBdr>
        <w:top w:val="none" w:sz="0" w:space="0" w:color="auto"/>
        <w:left w:val="none" w:sz="0" w:space="0" w:color="auto"/>
        <w:bottom w:val="none" w:sz="0" w:space="0" w:color="auto"/>
        <w:right w:val="none" w:sz="0" w:space="0" w:color="auto"/>
      </w:divBdr>
    </w:div>
    <w:div w:id="1155145706">
      <w:bodyDiv w:val="1"/>
      <w:marLeft w:val="0"/>
      <w:marRight w:val="0"/>
      <w:marTop w:val="0"/>
      <w:marBottom w:val="0"/>
      <w:divBdr>
        <w:top w:val="none" w:sz="0" w:space="0" w:color="auto"/>
        <w:left w:val="none" w:sz="0" w:space="0" w:color="auto"/>
        <w:bottom w:val="none" w:sz="0" w:space="0" w:color="auto"/>
        <w:right w:val="none" w:sz="0" w:space="0" w:color="auto"/>
      </w:divBdr>
    </w:div>
    <w:div w:id="1155338424">
      <w:marLeft w:val="480"/>
      <w:marRight w:val="0"/>
      <w:marTop w:val="0"/>
      <w:marBottom w:val="0"/>
      <w:divBdr>
        <w:top w:val="none" w:sz="0" w:space="0" w:color="auto"/>
        <w:left w:val="none" w:sz="0" w:space="0" w:color="auto"/>
        <w:bottom w:val="none" w:sz="0" w:space="0" w:color="auto"/>
        <w:right w:val="none" w:sz="0" w:space="0" w:color="auto"/>
      </w:divBdr>
    </w:div>
    <w:div w:id="1155948398">
      <w:marLeft w:val="480"/>
      <w:marRight w:val="0"/>
      <w:marTop w:val="0"/>
      <w:marBottom w:val="0"/>
      <w:divBdr>
        <w:top w:val="none" w:sz="0" w:space="0" w:color="auto"/>
        <w:left w:val="none" w:sz="0" w:space="0" w:color="auto"/>
        <w:bottom w:val="none" w:sz="0" w:space="0" w:color="auto"/>
        <w:right w:val="none" w:sz="0" w:space="0" w:color="auto"/>
      </w:divBdr>
    </w:div>
    <w:div w:id="1155993505">
      <w:marLeft w:val="480"/>
      <w:marRight w:val="0"/>
      <w:marTop w:val="0"/>
      <w:marBottom w:val="0"/>
      <w:divBdr>
        <w:top w:val="none" w:sz="0" w:space="0" w:color="auto"/>
        <w:left w:val="none" w:sz="0" w:space="0" w:color="auto"/>
        <w:bottom w:val="none" w:sz="0" w:space="0" w:color="auto"/>
        <w:right w:val="none" w:sz="0" w:space="0" w:color="auto"/>
      </w:divBdr>
    </w:div>
    <w:div w:id="1155999546">
      <w:bodyDiv w:val="1"/>
      <w:marLeft w:val="0"/>
      <w:marRight w:val="0"/>
      <w:marTop w:val="0"/>
      <w:marBottom w:val="0"/>
      <w:divBdr>
        <w:top w:val="none" w:sz="0" w:space="0" w:color="auto"/>
        <w:left w:val="none" w:sz="0" w:space="0" w:color="auto"/>
        <w:bottom w:val="none" w:sz="0" w:space="0" w:color="auto"/>
        <w:right w:val="none" w:sz="0" w:space="0" w:color="auto"/>
      </w:divBdr>
    </w:div>
    <w:div w:id="1156607740">
      <w:bodyDiv w:val="1"/>
      <w:marLeft w:val="0"/>
      <w:marRight w:val="0"/>
      <w:marTop w:val="0"/>
      <w:marBottom w:val="0"/>
      <w:divBdr>
        <w:top w:val="none" w:sz="0" w:space="0" w:color="auto"/>
        <w:left w:val="none" w:sz="0" w:space="0" w:color="auto"/>
        <w:bottom w:val="none" w:sz="0" w:space="0" w:color="auto"/>
        <w:right w:val="none" w:sz="0" w:space="0" w:color="auto"/>
      </w:divBdr>
    </w:div>
    <w:div w:id="1157068588">
      <w:marLeft w:val="480"/>
      <w:marRight w:val="0"/>
      <w:marTop w:val="0"/>
      <w:marBottom w:val="0"/>
      <w:divBdr>
        <w:top w:val="none" w:sz="0" w:space="0" w:color="auto"/>
        <w:left w:val="none" w:sz="0" w:space="0" w:color="auto"/>
        <w:bottom w:val="none" w:sz="0" w:space="0" w:color="auto"/>
        <w:right w:val="none" w:sz="0" w:space="0" w:color="auto"/>
      </w:divBdr>
    </w:div>
    <w:div w:id="1157528901">
      <w:bodyDiv w:val="1"/>
      <w:marLeft w:val="0"/>
      <w:marRight w:val="0"/>
      <w:marTop w:val="0"/>
      <w:marBottom w:val="0"/>
      <w:divBdr>
        <w:top w:val="none" w:sz="0" w:space="0" w:color="auto"/>
        <w:left w:val="none" w:sz="0" w:space="0" w:color="auto"/>
        <w:bottom w:val="none" w:sz="0" w:space="0" w:color="auto"/>
        <w:right w:val="none" w:sz="0" w:space="0" w:color="auto"/>
      </w:divBdr>
    </w:div>
    <w:div w:id="1158035277">
      <w:bodyDiv w:val="1"/>
      <w:marLeft w:val="0"/>
      <w:marRight w:val="0"/>
      <w:marTop w:val="0"/>
      <w:marBottom w:val="0"/>
      <w:divBdr>
        <w:top w:val="none" w:sz="0" w:space="0" w:color="auto"/>
        <w:left w:val="none" w:sz="0" w:space="0" w:color="auto"/>
        <w:bottom w:val="none" w:sz="0" w:space="0" w:color="auto"/>
        <w:right w:val="none" w:sz="0" w:space="0" w:color="auto"/>
      </w:divBdr>
    </w:div>
    <w:div w:id="1158156486">
      <w:bodyDiv w:val="1"/>
      <w:marLeft w:val="0"/>
      <w:marRight w:val="0"/>
      <w:marTop w:val="0"/>
      <w:marBottom w:val="0"/>
      <w:divBdr>
        <w:top w:val="none" w:sz="0" w:space="0" w:color="auto"/>
        <w:left w:val="none" w:sz="0" w:space="0" w:color="auto"/>
        <w:bottom w:val="none" w:sz="0" w:space="0" w:color="auto"/>
        <w:right w:val="none" w:sz="0" w:space="0" w:color="auto"/>
      </w:divBdr>
    </w:div>
    <w:div w:id="1158377720">
      <w:bodyDiv w:val="1"/>
      <w:marLeft w:val="0"/>
      <w:marRight w:val="0"/>
      <w:marTop w:val="0"/>
      <w:marBottom w:val="0"/>
      <w:divBdr>
        <w:top w:val="none" w:sz="0" w:space="0" w:color="auto"/>
        <w:left w:val="none" w:sz="0" w:space="0" w:color="auto"/>
        <w:bottom w:val="none" w:sz="0" w:space="0" w:color="auto"/>
        <w:right w:val="none" w:sz="0" w:space="0" w:color="auto"/>
      </w:divBdr>
    </w:div>
    <w:div w:id="1158838128">
      <w:bodyDiv w:val="1"/>
      <w:marLeft w:val="0"/>
      <w:marRight w:val="0"/>
      <w:marTop w:val="0"/>
      <w:marBottom w:val="0"/>
      <w:divBdr>
        <w:top w:val="none" w:sz="0" w:space="0" w:color="auto"/>
        <w:left w:val="none" w:sz="0" w:space="0" w:color="auto"/>
        <w:bottom w:val="none" w:sz="0" w:space="0" w:color="auto"/>
        <w:right w:val="none" w:sz="0" w:space="0" w:color="auto"/>
      </w:divBdr>
    </w:div>
    <w:div w:id="1158957355">
      <w:marLeft w:val="480"/>
      <w:marRight w:val="0"/>
      <w:marTop w:val="0"/>
      <w:marBottom w:val="0"/>
      <w:divBdr>
        <w:top w:val="none" w:sz="0" w:space="0" w:color="auto"/>
        <w:left w:val="none" w:sz="0" w:space="0" w:color="auto"/>
        <w:bottom w:val="none" w:sz="0" w:space="0" w:color="auto"/>
        <w:right w:val="none" w:sz="0" w:space="0" w:color="auto"/>
      </w:divBdr>
    </w:div>
    <w:div w:id="1159154094">
      <w:bodyDiv w:val="1"/>
      <w:marLeft w:val="0"/>
      <w:marRight w:val="0"/>
      <w:marTop w:val="0"/>
      <w:marBottom w:val="0"/>
      <w:divBdr>
        <w:top w:val="none" w:sz="0" w:space="0" w:color="auto"/>
        <w:left w:val="none" w:sz="0" w:space="0" w:color="auto"/>
        <w:bottom w:val="none" w:sz="0" w:space="0" w:color="auto"/>
        <w:right w:val="none" w:sz="0" w:space="0" w:color="auto"/>
      </w:divBdr>
    </w:div>
    <w:div w:id="1159154149">
      <w:marLeft w:val="480"/>
      <w:marRight w:val="0"/>
      <w:marTop w:val="0"/>
      <w:marBottom w:val="0"/>
      <w:divBdr>
        <w:top w:val="none" w:sz="0" w:space="0" w:color="auto"/>
        <w:left w:val="none" w:sz="0" w:space="0" w:color="auto"/>
        <w:bottom w:val="none" w:sz="0" w:space="0" w:color="auto"/>
        <w:right w:val="none" w:sz="0" w:space="0" w:color="auto"/>
      </w:divBdr>
    </w:div>
    <w:div w:id="1159618937">
      <w:marLeft w:val="480"/>
      <w:marRight w:val="0"/>
      <w:marTop w:val="0"/>
      <w:marBottom w:val="0"/>
      <w:divBdr>
        <w:top w:val="none" w:sz="0" w:space="0" w:color="auto"/>
        <w:left w:val="none" w:sz="0" w:space="0" w:color="auto"/>
        <w:bottom w:val="none" w:sz="0" w:space="0" w:color="auto"/>
        <w:right w:val="none" w:sz="0" w:space="0" w:color="auto"/>
      </w:divBdr>
    </w:div>
    <w:div w:id="1159686223">
      <w:marLeft w:val="480"/>
      <w:marRight w:val="0"/>
      <w:marTop w:val="0"/>
      <w:marBottom w:val="0"/>
      <w:divBdr>
        <w:top w:val="none" w:sz="0" w:space="0" w:color="auto"/>
        <w:left w:val="none" w:sz="0" w:space="0" w:color="auto"/>
        <w:bottom w:val="none" w:sz="0" w:space="0" w:color="auto"/>
        <w:right w:val="none" w:sz="0" w:space="0" w:color="auto"/>
      </w:divBdr>
    </w:div>
    <w:div w:id="1160385524">
      <w:marLeft w:val="480"/>
      <w:marRight w:val="0"/>
      <w:marTop w:val="0"/>
      <w:marBottom w:val="0"/>
      <w:divBdr>
        <w:top w:val="none" w:sz="0" w:space="0" w:color="auto"/>
        <w:left w:val="none" w:sz="0" w:space="0" w:color="auto"/>
        <w:bottom w:val="none" w:sz="0" w:space="0" w:color="auto"/>
        <w:right w:val="none" w:sz="0" w:space="0" w:color="auto"/>
      </w:divBdr>
    </w:div>
    <w:div w:id="1160581472">
      <w:marLeft w:val="480"/>
      <w:marRight w:val="0"/>
      <w:marTop w:val="0"/>
      <w:marBottom w:val="0"/>
      <w:divBdr>
        <w:top w:val="none" w:sz="0" w:space="0" w:color="auto"/>
        <w:left w:val="none" w:sz="0" w:space="0" w:color="auto"/>
        <w:bottom w:val="none" w:sz="0" w:space="0" w:color="auto"/>
        <w:right w:val="none" w:sz="0" w:space="0" w:color="auto"/>
      </w:divBdr>
    </w:div>
    <w:div w:id="1161312648">
      <w:bodyDiv w:val="1"/>
      <w:marLeft w:val="0"/>
      <w:marRight w:val="0"/>
      <w:marTop w:val="0"/>
      <w:marBottom w:val="0"/>
      <w:divBdr>
        <w:top w:val="none" w:sz="0" w:space="0" w:color="auto"/>
        <w:left w:val="none" w:sz="0" w:space="0" w:color="auto"/>
        <w:bottom w:val="none" w:sz="0" w:space="0" w:color="auto"/>
        <w:right w:val="none" w:sz="0" w:space="0" w:color="auto"/>
      </w:divBdr>
    </w:div>
    <w:div w:id="1161507183">
      <w:marLeft w:val="480"/>
      <w:marRight w:val="0"/>
      <w:marTop w:val="0"/>
      <w:marBottom w:val="0"/>
      <w:divBdr>
        <w:top w:val="none" w:sz="0" w:space="0" w:color="auto"/>
        <w:left w:val="none" w:sz="0" w:space="0" w:color="auto"/>
        <w:bottom w:val="none" w:sz="0" w:space="0" w:color="auto"/>
        <w:right w:val="none" w:sz="0" w:space="0" w:color="auto"/>
      </w:divBdr>
    </w:div>
    <w:div w:id="1161656952">
      <w:marLeft w:val="480"/>
      <w:marRight w:val="0"/>
      <w:marTop w:val="0"/>
      <w:marBottom w:val="0"/>
      <w:divBdr>
        <w:top w:val="none" w:sz="0" w:space="0" w:color="auto"/>
        <w:left w:val="none" w:sz="0" w:space="0" w:color="auto"/>
        <w:bottom w:val="none" w:sz="0" w:space="0" w:color="auto"/>
        <w:right w:val="none" w:sz="0" w:space="0" w:color="auto"/>
      </w:divBdr>
    </w:div>
    <w:div w:id="1161844808">
      <w:bodyDiv w:val="1"/>
      <w:marLeft w:val="0"/>
      <w:marRight w:val="0"/>
      <w:marTop w:val="0"/>
      <w:marBottom w:val="0"/>
      <w:divBdr>
        <w:top w:val="none" w:sz="0" w:space="0" w:color="auto"/>
        <w:left w:val="none" w:sz="0" w:space="0" w:color="auto"/>
        <w:bottom w:val="none" w:sz="0" w:space="0" w:color="auto"/>
        <w:right w:val="none" w:sz="0" w:space="0" w:color="auto"/>
      </w:divBdr>
    </w:div>
    <w:div w:id="1162043106">
      <w:marLeft w:val="480"/>
      <w:marRight w:val="0"/>
      <w:marTop w:val="0"/>
      <w:marBottom w:val="0"/>
      <w:divBdr>
        <w:top w:val="none" w:sz="0" w:space="0" w:color="auto"/>
        <w:left w:val="none" w:sz="0" w:space="0" w:color="auto"/>
        <w:bottom w:val="none" w:sz="0" w:space="0" w:color="auto"/>
        <w:right w:val="none" w:sz="0" w:space="0" w:color="auto"/>
      </w:divBdr>
    </w:div>
    <w:div w:id="1162159709">
      <w:marLeft w:val="480"/>
      <w:marRight w:val="0"/>
      <w:marTop w:val="0"/>
      <w:marBottom w:val="0"/>
      <w:divBdr>
        <w:top w:val="none" w:sz="0" w:space="0" w:color="auto"/>
        <w:left w:val="none" w:sz="0" w:space="0" w:color="auto"/>
        <w:bottom w:val="none" w:sz="0" w:space="0" w:color="auto"/>
        <w:right w:val="none" w:sz="0" w:space="0" w:color="auto"/>
      </w:divBdr>
    </w:div>
    <w:div w:id="1162233014">
      <w:marLeft w:val="480"/>
      <w:marRight w:val="0"/>
      <w:marTop w:val="0"/>
      <w:marBottom w:val="0"/>
      <w:divBdr>
        <w:top w:val="none" w:sz="0" w:space="0" w:color="auto"/>
        <w:left w:val="none" w:sz="0" w:space="0" w:color="auto"/>
        <w:bottom w:val="none" w:sz="0" w:space="0" w:color="auto"/>
        <w:right w:val="none" w:sz="0" w:space="0" w:color="auto"/>
      </w:divBdr>
    </w:div>
    <w:div w:id="1162351893">
      <w:marLeft w:val="480"/>
      <w:marRight w:val="0"/>
      <w:marTop w:val="0"/>
      <w:marBottom w:val="0"/>
      <w:divBdr>
        <w:top w:val="none" w:sz="0" w:space="0" w:color="auto"/>
        <w:left w:val="none" w:sz="0" w:space="0" w:color="auto"/>
        <w:bottom w:val="none" w:sz="0" w:space="0" w:color="auto"/>
        <w:right w:val="none" w:sz="0" w:space="0" w:color="auto"/>
      </w:divBdr>
    </w:div>
    <w:div w:id="1163086719">
      <w:bodyDiv w:val="1"/>
      <w:marLeft w:val="0"/>
      <w:marRight w:val="0"/>
      <w:marTop w:val="0"/>
      <w:marBottom w:val="0"/>
      <w:divBdr>
        <w:top w:val="none" w:sz="0" w:space="0" w:color="auto"/>
        <w:left w:val="none" w:sz="0" w:space="0" w:color="auto"/>
        <w:bottom w:val="none" w:sz="0" w:space="0" w:color="auto"/>
        <w:right w:val="none" w:sz="0" w:space="0" w:color="auto"/>
      </w:divBdr>
    </w:div>
    <w:div w:id="1163163321">
      <w:bodyDiv w:val="1"/>
      <w:marLeft w:val="0"/>
      <w:marRight w:val="0"/>
      <w:marTop w:val="0"/>
      <w:marBottom w:val="0"/>
      <w:divBdr>
        <w:top w:val="none" w:sz="0" w:space="0" w:color="auto"/>
        <w:left w:val="none" w:sz="0" w:space="0" w:color="auto"/>
        <w:bottom w:val="none" w:sz="0" w:space="0" w:color="auto"/>
        <w:right w:val="none" w:sz="0" w:space="0" w:color="auto"/>
      </w:divBdr>
    </w:div>
    <w:div w:id="1163277029">
      <w:bodyDiv w:val="1"/>
      <w:marLeft w:val="0"/>
      <w:marRight w:val="0"/>
      <w:marTop w:val="0"/>
      <w:marBottom w:val="0"/>
      <w:divBdr>
        <w:top w:val="none" w:sz="0" w:space="0" w:color="auto"/>
        <w:left w:val="none" w:sz="0" w:space="0" w:color="auto"/>
        <w:bottom w:val="none" w:sz="0" w:space="0" w:color="auto"/>
        <w:right w:val="none" w:sz="0" w:space="0" w:color="auto"/>
      </w:divBdr>
    </w:div>
    <w:div w:id="1163543674">
      <w:marLeft w:val="480"/>
      <w:marRight w:val="0"/>
      <w:marTop w:val="0"/>
      <w:marBottom w:val="0"/>
      <w:divBdr>
        <w:top w:val="none" w:sz="0" w:space="0" w:color="auto"/>
        <w:left w:val="none" w:sz="0" w:space="0" w:color="auto"/>
        <w:bottom w:val="none" w:sz="0" w:space="0" w:color="auto"/>
        <w:right w:val="none" w:sz="0" w:space="0" w:color="auto"/>
      </w:divBdr>
    </w:div>
    <w:div w:id="1163740794">
      <w:marLeft w:val="480"/>
      <w:marRight w:val="0"/>
      <w:marTop w:val="0"/>
      <w:marBottom w:val="0"/>
      <w:divBdr>
        <w:top w:val="none" w:sz="0" w:space="0" w:color="auto"/>
        <w:left w:val="none" w:sz="0" w:space="0" w:color="auto"/>
        <w:bottom w:val="none" w:sz="0" w:space="0" w:color="auto"/>
        <w:right w:val="none" w:sz="0" w:space="0" w:color="auto"/>
      </w:divBdr>
    </w:div>
    <w:div w:id="1163820125">
      <w:marLeft w:val="480"/>
      <w:marRight w:val="0"/>
      <w:marTop w:val="0"/>
      <w:marBottom w:val="0"/>
      <w:divBdr>
        <w:top w:val="none" w:sz="0" w:space="0" w:color="auto"/>
        <w:left w:val="none" w:sz="0" w:space="0" w:color="auto"/>
        <w:bottom w:val="none" w:sz="0" w:space="0" w:color="auto"/>
        <w:right w:val="none" w:sz="0" w:space="0" w:color="auto"/>
      </w:divBdr>
    </w:div>
    <w:div w:id="1163936032">
      <w:marLeft w:val="480"/>
      <w:marRight w:val="0"/>
      <w:marTop w:val="0"/>
      <w:marBottom w:val="0"/>
      <w:divBdr>
        <w:top w:val="none" w:sz="0" w:space="0" w:color="auto"/>
        <w:left w:val="none" w:sz="0" w:space="0" w:color="auto"/>
        <w:bottom w:val="none" w:sz="0" w:space="0" w:color="auto"/>
        <w:right w:val="none" w:sz="0" w:space="0" w:color="auto"/>
      </w:divBdr>
    </w:div>
    <w:div w:id="1164010321">
      <w:bodyDiv w:val="1"/>
      <w:marLeft w:val="0"/>
      <w:marRight w:val="0"/>
      <w:marTop w:val="0"/>
      <w:marBottom w:val="0"/>
      <w:divBdr>
        <w:top w:val="none" w:sz="0" w:space="0" w:color="auto"/>
        <w:left w:val="none" w:sz="0" w:space="0" w:color="auto"/>
        <w:bottom w:val="none" w:sz="0" w:space="0" w:color="auto"/>
        <w:right w:val="none" w:sz="0" w:space="0" w:color="auto"/>
      </w:divBdr>
    </w:div>
    <w:div w:id="1164319531">
      <w:marLeft w:val="480"/>
      <w:marRight w:val="0"/>
      <w:marTop w:val="0"/>
      <w:marBottom w:val="0"/>
      <w:divBdr>
        <w:top w:val="none" w:sz="0" w:space="0" w:color="auto"/>
        <w:left w:val="none" w:sz="0" w:space="0" w:color="auto"/>
        <w:bottom w:val="none" w:sz="0" w:space="0" w:color="auto"/>
        <w:right w:val="none" w:sz="0" w:space="0" w:color="auto"/>
      </w:divBdr>
    </w:div>
    <w:div w:id="1164512463">
      <w:bodyDiv w:val="1"/>
      <w:marLeft w:val="0"/>
      <w:marRight w:val="0"/>
      <w:marTop w:val="0"/>
      <w:marBottom w:val="0"/>
      <w:divBdr>
        <w:top w:val="none" w:sz="0" w:space="0" w:color="auto"/>
        <w:left w:val="none" w:sz="0" w:space="0" w:color="auto"/>
        <w:bottom w:val="none" w:sz="0" w:space="0" w:color="auto"/>
        <w:right w:val="none" w:sz="0" w:space="0" w:color="auto"/>
      </w:divBdr>
    </w:div>
    <w:div w:id="1164667101">
      <w:marLeft w:val="480"/>
      <w:marRight w:val="0"/>
      <w:marTop w:val="0"/>
      <w:marBottom w:val="0"/>
      <w:divBdr>
        <w:top w:val="none" w:sz="0" w:space="0" w:color="auto"/>
        <w:left w:val="none" w:sz="0" w:space="0" w:color="auto"/>
        <w:bottom w:val="none" w:sz="0" w:space="0" w:color="auto"/>
        <w:right w:val="none" w:sz="0" w:space="0" w:color="auto"/>
      </w:divBdr>
    </w:div>
    <w:div w:id="1164784625">
      <w:marLeft w:val="480"/>
      <w:marRight w:val="0"/>
      <w:marTop w:val="0"/>
      <w:marBottom w:val="0"/>
      <w:divBdr>
        <w:top w:val="none" w:sz="0" w:space="0" w:color="auto"/>
        <w:left w:val="none" w:sz="0" w:space="0" w:color="auto"/>
        <w:bottom w:val="none" w:sz="0" w:space="0" w:color="auto"/>
        <w:right w:val="none" w:sz="0" w:space="0" w:color="auto"/>
      </w:divBdr>
    </w:div>
    <w:div w:id="1165167714">
      <w:marLeft w:val="480"/>
      <w:marRight w:val="0"/>
      <w:marTop w:val="0"/>
      <w:marBottom w:val="0"/>
      <w:divBdr>
        <w:top w:val="none" w:sz="0" w:space="0" w:color="auto"/>
        <w:left w:val="none" w:sz="0" w:space="0" w:color="auto"/>
        <w:bottom w:val="none" w:sz="0" w:space="0" w:color="auto"/>
        <w:right w:val="none" w:sz="0" w:space="0" w:color="auto"/>
      </w:divBdr>
    </w:div>
    <w:div w:id="1165170032">
      <w:bodyDiv w:val="1"/>
      <w:marLeft w:val="0"/>
      <w:marRight w:val="0"/>
      <w:marTop w:val="0"/>
      <w:marBottom w:val="0"/>
      <w:divBdr>
        <w:top w:val="none" w:sz="0" w:space="0" w:color="auto"/>
        <w:left w:val="none" w:sz="0" w:space="0" w:color="auto"/>
        <w:bottom w:val="none" w:sz="0" w:space="0" w:color="auto"/>
        <w:right w:val="none" w:sz="0" w:space="0" w:color="auto"/>
      </w:divBdr>
    </w:div>
    <w:div w:id="1165171640">
      <w:marLeft w:val="480"/>
      <w:marRight w:val="0"/>
      <w:marTop w:val="0"/>
      <w:marBottom w:val="0"/>
      <w:divBdr>
        <w:top w:val="none" w:sz="0" w:space="0" w:color="auto"/>
        <w:left w:val="none" w:sz="0" w:space="0" w:color="auto"/>
        <w:bottom w:val="none" w:sz="0" w:space="0" w:color="auto"/>
        <w:right w:val="none" w:sz="0" w:space="0" w:color="auto"/>
      </w:divBdr>
    </w:div>
    <w:div w:id="1165239556">
      <w:marLeft w:val="480"/>
      <w:marRight w:val="0"/>
      <w:marTop w:val="0"/>
      <w:marBottom w:val="0"/>
      <w:divBdr>
        <w:top w:val="none" w:sz="0" w:space="0" w:color="auto"/>
        <w:left w:val="none" w:sz="0" w:space="0" w:color="auto"/>
        <w:bottom w:val="none" w:sz="0" w:space="0" w:color="auto"/>
        <w:right w:val="none" w:sz="0" w:space="0" w:color="auto"/>
      </w:divBdr>
    </w:div>
    <w:div w:id="1166284884">
      <w:bodyDiv w:val="1"/>
      <w:marLeft w:val="0"/>
      <w:marRight w:val="0"/>
      <w:marTop w:val="0"/>
      <w:marBottom w:val="0"/>
      <w:divBdr>
        <w:top w:val="none" w:sz="0" w:space="0" w:color="auto"/>
        <w:left w:val="none" w:sz="0" w:space="0" w:color="auto"/>
        <w:bottom w:val="none" w:sz="0" w:space="0" w:color="auto"/>
        <w:right w:val="none" w:sz="0" w:space="0" w:color="auto"/>
      </w:divBdr>
    </w:div>
    <w:div w:id="1166434180">
      <w:marLeft w:val="480"/>
      <w:marRight w:val="0"/>
      <w:marTop w:val="0"/>
      <w:marBottom w:val="0"/>
      <w:divBdr>
        <w:top w:val="none" w:sz="0" w:space="0" w:color="auto"/>
        <w:left w:val="none" w:sz="0" w:space="0" w:color="auto"/>
        <w:bottom w:val="none" w:sz="0" w:space="0" w:color="auto"/>
        <w:right w:val="none" w:sz="0" w:space="0" w:color="auto"/>
      </w:divBdr>
    </w:div>
    <w:div w:id="1166557148">
      <w:bodyDiv w:val="1"/>
      <w:marLeft w:val="0"/>
      <w:marRight w:val="0"/>
      <w:marTop w:val="0"/>
      <w:marBottom w:val="0"/>
      <w:divBdr>
        <w:top w:val="none" w:sz="0" w:space="0" w:color="auto"/>
        <w:left w:val="none" w:sz="0" w:space="0" w:color="auto"/>
        <w:bottom w:val="none" w:sz="0" w:space="0" w:color="auto"/>
        <w:right w:val="none" w:sz="0" w:space="0" w:color="auto"/>
      </w:divBdr>
    </w:div>
    <w:div w:id="1167095541">
      <w:marLeft w:val="480"/>
      <w:marRight w:val="0"/>
      <w:marTop w:val="0"/>
      <w:marBottom w:val="0"/>
      <w:divBdr>
        <w:top w:val="none" w:sz="0" w:space="0" w:color="auto"/>
        <w:left w:val="none" w:sz="0" w:space="0" w:color="auto"/>
        <w:bottom w:val="none" w:sz="0" w:space="0" w:color="auto"/>
        <w:right w:val="none" w:sz="0" w:space="0" w:color="auto"/>
      </w:divBdr>
    </w:div>
    <w:div w:id="1167135296">
      <w:marLeft w:val="480"/>
      <w:marRight w:val="0"/>
      <w:marTop w:val="0"/>
      <w:marBottom w:val="0"/>
      <w:divBdr>
        <w:top w:val="none" w:sz="0" w:space="0" w:color="auto"/>
        <w:left w:val="none" w:sz="0" w:space="0" w:color="auto"/>
        <w:bottom w:val="none" w:sz="0" w:space="0" w:color="auto"/>
        <w:right w:val="none" w:sz="0" w:space="0" w:color="auto"/>
      </w:divBdr>
    </w:div>
    <w:div w:id="1167357296">
      <w:bodyDiv w:val="1"/>
      <w:marLeft w:val="0"/>
      <w:marRight w:val="0"/>
      <w:marTop w:val="0"/>
      <w:marBottom w:val="0"/>
      <w:divBdr>
        <w:top w:val="none" w:sz="0" w:space="0" w:color="auto"/>
        <w:left w:val="none" w:sz="0" w:space="0" w:color="auto"/>
        <w:bottom w:val="none" w:sz="0" w:space="0" w:color="auto"/>
        <w:right w:val="none" w:sz="0" w:space="0" w:color="auto"/>
      </w:divBdr>
    </w:div>
    <w:div w:id="1167403275">
      <w:bodyDiv w:val="1"/>
      <w:marLeft w:val="0"/>
      <w:marRight w:val="0"/>
      <w:marTop w:val="0"/>
      <w:marBottom w:val="0"/>
      <w:divBdr>
        <w:top w:val="none" w:sz="0" w:space="0" w:color="auto"/>
        <w:left w:val="none" w:sz="0" w:space="0" w:color="auto"/>
        <w:bottom w:val="none" w:sz="0" w:space="0" w:color="auto"/>
        <w:right w:val="none" w:sz="0" w:space="0" w:color="auto"/>
      </w:divBdr>
    </w:div>
    <w:div w:id="1167591588">
      <w:marLeft w:val="480"/>
      <w:marRight w:val="0"/>
      <w:marTop w:val="0"/>
      <w:marBottom w:val="0"/>
      <w:divBdr>
        <w:top w:val="none" w:sz="0" w:space="0" w:color="auto"/>
        <w:left w:val="none" w:sz="0" w:space="0" w:color="auto"/>
        <w:bottom w:val="none" w:sz="0" w:space="0" w:color="auto"/>
        <w:right w:val="none" w:sz="0" w:space="0" w:color="auto"/>
      </w:divBdr>
    </w:div>
    <w:div w:id="1168134308">
      <w:marLeft w:val="480"/>
      <w:marRight w:val="0"/>
      <w:marTop w:val="0"/>
      <w:marBottom w:val="0"/>
      <w:divBdr>
        <w:top w:val="none" w:sz="0" w:space="0" w:color="auto"/>
        <w:left w:val="none" w:sz="0" w:space="0" w:color="auto"/>
        <w:bottom w:val="none" w:sz="0" w:space="0" w:color="auto"/>
        <w:right w:val="none" w:sz="0" w:space="0" w:color="auto"/>
      </w:divBdr>
    </w:div>
    <w:div w:id="1168208791">
      <w:marLeft w:val="480"/>
      <w:marRight w:val="0"/>
      <w:marTop w:val="0"/>
      <w:marBottom w:val="0"/>
      <w:divBdr>
        <w:top w:val="none" w:sz="0" w:space="0" w:color="auto"/>
        <w:left w:val="none" w:sz="0" w:space="0" w:color="auto"/>
        <w:bottom w:val="none" w:sz="0" w:space="0" w:color="auto"/>
        <w:right w:val="none" w:sz="0" w:space="0" w:color="auto"/>
      </w:divBdr>
    </w:div>
    <w:div w:id="1168254017">
      <w:marLeft w:val="480"/>
      <w:marRight w:val="0"/>
      <w:marTop w:val="0"/>
      <w:marBottom w:val="0"/>
      <w:divBdr>
        <w:top w:val="none" w:sz="0" w:space="0" w:color="auto"/>
        <w:left w:val="none" w:sz="0" w:space="0" w:color="auto"/>
        <w:bottom w:val="none" w:sz="0" w:space="0" w:color="auto"/>
        <w:right w:val="none" w:sz="0" w:space="0" w:color="auto"/>
      </w:divBdr>
    </w:div>
    <w:div w:id="1169321370">
      <w:marLeft w:val="480"/>
      <w:marRight w:val="0"/>
      <w:marTop w:val="0"/>
      <w:marBottom w:val="0"/>
      <w:divBdr>
        <w:top w:val="none" w:sz="0" w:space="0" w:color="auto"/>
        <w:left w:val="none" w:sz="0" w:space="0" w:color="auto"/>
        <w:bottom w:val="none" w:sz="0" w:space="0" w:color="auto"/>
        <w:right w:val="none" w:sz="0" w:space="0" w:color="auto"/>
      </w:divBdr>
    </w:div>
    <w:div w:id="1169369627">
      <w:bodyDiv w:val="1"/>
      <w:marLeft w:val="0"/>
      <w:marRight w:val="0"/>
      <w:marTop w:val="0"/>
      <w:marBottom w:val="0"/>
      <w:divBdr>
        <w:top w:val="none" w:sz="0" w:space="0" w:color="auto"/>
        <w:left w:val="none" w:sz="0" w:space="0" w:color="auto"/>
        <w:bottom w:val="none" w:sz="0" w:space="0" w:color="auto"/>
        <w:right w:val="none" w:sz="0" w:space="0" w:color="auto"/>
      </w:divBdr>
    </w:div>
    <w:div w:id="1170558077">
      <w:marLeft w:val="480"/>
      <w:marRight w:val="0"/>
      <w:marTop w:val="0"/>
      <w:marBottom w:val="0"/>
      <w:divBdr>
        <w:top w:val="none" w:sz="0" w:space="0" w:color="auto"/>
        <w:left w:val="none" w:sz="0" w:space="0" w:color="auto"/>
        <w:bottom w:val="none" w:sz="0" w:space="0" w:color="auto"/>
        <w:right w:val="none" w:sz="0" w:space="0" w:color="auto"/>
      </w:divBdr>
    </w:div>
    <w:div w:id="1170560003">
      <w:marLeft w:val="480"/>
      <w:marRight w:val="0"/>
      <w:marTop w:val="0"/>
      <w:marBottom w:val="0"/>
      <w:divBdr>
        <w:top w:val="none" w:sz="0" w:space="0" w:color="auto"/>
        <w:left w:val="none" w:sz="0" w:space="0" w:color="auto"/>
        <w:bottom w:val="none" w:sz="0" w:space="0" w:color="auto"/>
        <w:right w:val="none" w:sz="0" w:space="0" w:color="auto"/>
      </w:divBdr>
    </w:div>
    <w:div w:id="1170636590">
      <w:bodyDiv w:val="1"/>
      <w:marLeft w:val="0"/>
      <w:marRight w:val="0"/>
      <w:marTop w:val="0"/>
      <w:marBottom w:val="0"/>
      <w:divBdr>
        <w:top w:val="none" w:sz="0" w:space="0" w:color="auto"/>
        <w:left w:val="none" w:sz="0" w:space="0" w:color="auto"/>
        <w:bottom w:val="none" w:sz="0" w:space="0" w:color="auto"/>
        <w:right w:val="none" w:sz="0" w:space="0" w:color="auto"/>
      </w:divBdr>
    </w:div>
    <w:div w:id="1171218116">
      <w:bodyDiv w:val="1"/>
      <w:marLeft w:val="0"/>
      <w:marRight w:val="0"/>
      <w:marTop w:val="0"/>
      <w:marBottom w:val="0"/>
      <w:divBdr>
        <w:top w:val="none" w:sz="0" w:space="0" w:color="auto"/>
        <w:left w:val="none" w:sz="0" w:space="0" w:color="auto"/>
        <w:bottom w:val="none" w:sz="0" w:space="0" w:color="auto"/>
        <w:right w:val="none" w:sz="0" w:space="0" w:color="auto"/>
      </w:divBdr>
    </w:div>
    <w:div w:id="1171750271">
      <w:marLeft w:val="480"/>
      <w:marRight w:val="0"/>
      <w:marTop w:val="0"/>
      <w:marBottom w:val="0"/>
      <w:divBdr>
        <w:top w:val="none" w:sz="0" w:space="0" w:color="auto"/>
        <w:left w:val="none" w:sz="0" w:space="0" w:color="auto"/>
        <w:bottom w:val="none" w:sz="0" w:space="0" w:color="auto"/>
        <w:right w:val="none" w:sz="0" w:space="0" w:color="auto"/>
      </w:divBdr>
    </w:div>
    <w:div w:id="1171870539">
      <w:marLeft w:val="480"/>
      <w:marRight w:val="0"/>
      <w:marTop w:val="0"/>
      <w:marBottom w:val="0"/>
      <w:divBdr>
        <w:top w:val="none" w:sz="0" w:space="0" w:color="auto"/>
        <w:left w:val="none" w:sz="0" w:space="0" w:color="auto"/>
        <w:bottom w:val="none" w:sz="0" w:space="0" w:color="auto"/>
        <w:right w:val="none" w:sz="0" w:space="0" w:color="auto"/>
      </w:divBdr>
    </w:div>
    <w:div w:id="1172529255">
      <w:marLeft w:val="480"/>
      <w:marRight w:val="0"/>
      <w:marTop w:val="0"/>
      <w:marBottom w:val="0"/>
      <w:divBdr>
        <w:top w:val="none" w:sz="0" w:space="0" w:color="auto"/>
        <w:left w:val="none" w:sz="0" w:space="0" w:color="auto"/>
        <w:bottom w:val="none" w:sz="0" w:space="0" w:color="auto"/>
        <w:right w:val="none" w:sz="0" w:space="0" w:color="auto"/>
      </w:divBdr>
    </w:div>
    <w:div w:id="1172843233">
      <w:marLeft w:val="480"/>
      <w:marRight w:val="0"/>
      <w:marTop w:val="0"/>
      <w:marBottom w:val="0"/>
      <w:divBdr>
        <w:top w:val="none" w:sz="0" w:space="0" w:color="auto"/>
        <w:left w:val="none" w:sz="0" w:space="0" w:color="auto"/>
        <w:bottom w:val="none" w:sz="0" w:space="0" w:color="auto"/>
        <w:right w:val="none" w:sz="0" w:space="0" w:color="auto"/>
      </w:divBdr>
    </w:div>
    <w:div w:id="1172989477">
      <w:marLeft w:val="480"/>
      <w:marRight w:val="0"/>
      <w:marTop w:val="0"/>
      <w:marBottom w:val="0"/>
      <w:divBdr>
        <w:top w:val="none" w:sz="0" w:space="0" w:color="auto"/>
        <w:left w:val="none" w:sz="0" w:space="0" w:color="auto"/>
        <w:bottom w:val="none" w:sz="0" w:space="0" w:color="auto"/>
        <w:right w:val="none" w:sz="0" w:space="0" w:color="auto"/>
      </w:divBdr>
    </w:div>
    <w:div w:id="1173228514">
      <w:bodyDiv w:val="1"/>
      <w:marLeft w:val="0"/>
      <w:marRight w:val="0"/>
      <w:marTop w:val="0"/>
      <w:marBottom w:val="0"/>
      <w:divBdr>
        <w:top w:val="none" w:sz="0" w:space="0" w:color="auto"/>
        <w:left w:val="none" w:sz="0" w:space="0" w:color="auto"/>
        <w:bottom w:val="none" w:sz="0" w:space="0" w:color="auto"/>
        <w:right w:val="none" w:sz="0" w:space="0" w:color="auto"/>
      </w:divBdr>
    </w:div>
    <w:div w:id="1173452167">
      <w:marLeft w:val="480"/>
      <w:marRight w:val="0"/>
      <w:marTop w:val="0"/>
      <w:marBottom w:val="0"/>
      <w:divBdr>
        <w:top w:val="none" w:sz="0" w:space="0" w:color="auto"/>
        <w:left w:val="none" w:sz="0" w:space="0" w:color="auto"/>
        <w:bottom w:val="none" w:sz="0" w:space="0" w:color="auto"/>
        <w:right w:val="none" w:sz="0" w:space="0" w:color="auto"/>
      </w:divBdr>
    </w:div>
    <w:div w:id="1173835475">
      <w:marLeft w:val="480"/>
      <w:marRight w:val="0"/>
      <w:marTop w:val="0"/>
      <w:marBottom w:val="0"/>
      <w:divBdr>
        <w:top w:val="none" w:sz="0" w:space="0" w:color="auto"/>
        <w:left w:val="none" w:sz="0" w:space="0" w:color="auto"/>
        <w:bottom w:val="none" w:sz="0" w:space="0" w:color="auto"/>
        <w:right w:val="none" w:sz="0" w:space="0" w:color="auto"/>
      </w:divBdr>
    </w:div>
    <w:div w:id="1173836816">
      <w:marLeft w:val="480"/>
      <w:marRight w:val="0"/>
      <w:marTop w:val="0"/>
      <w:marBottom w:val="0"/>
      <w:divBdr>
        <w:top w:val="none" w:sz="0" w:space="0" w:color="auto"/>
        <w:left w:val="none" w:sz="0" w:space="0" w:color="auto"/>
        <w:bottom w:val="none" w:sz="0" w:space="0" w:color="auto"/>
        <w:right w:val="none" w:sz="0" w:space="0" w:color="auto"/>
      </w:divBdr>
    </w:div>
    <w:div w:id="1173883133">
      <w:marLeft w:val="480"/>
      <w:marRight w:val="0"/>
      <w:marTop w:val="0"/>
      <w:marBottom w:val="0"/>
      <w:divBdr>
        <w:top w:val="none" w:sz="0" w:space="0" w:color="auto"/>
        <w:left w:val="none" w:sz="0" w:space="0" w:color="auto"/>
        <w:bottom w:val="none" w:sz="0" w:space="0" w:color="auto"/>
        <w:right w:val="none" w:sz="0" w:space="0" w:color="auto"/>
      </w:divBdr>
    </w:div>
    <w:div w:id="1174032819">
      <w:marLeft w:val="480"/>
      <w:marRight w:val="0"/>
      <w:marTop w:val="0"/>
      <w:marBottom w:val="0"/>
      <w:divBdr>
        <w:top w:val="none" w:sz="0" w:space="0" w:color="auto"/>
        <w:left w:val="none" w:sz="0" w:space="0" w:color="auto"/>
        <w:bottom w:val="none" w:sz="0" w:space="0" w:color="auto"/>
        <w:right w:val="none" w:sz="0" w:space="0" w:color="auto"/>
      </w:divBdr>
    </w:div>
    <w:div w:id="1174149224">
      <w:marLeft w:val="480"/>
      <w:marRight w:val="0"/>
      <w:marTop w:val="0"/>
      <w:marBottom w:val="0"/>
      <w:divBdr>
        <w:top w:val="none" w:sz="0" w:space="0" w:color="auto"/>
        <w:left w:val="none" w:sz="0" w:space="0" w:color="auto"/>
        <w:bottom w:val="none" w:sz="0" w:space="0" w:color="auto"/>
        <w:right w:val="none" w:sz="0" w:space="0" w:color="auto"/>
      </w:divBdr>
    </w:div>
    <w:div w:id="1174803167">
      <w:marLeft w:val="480"/>
      <w:marRight w:val="0"/>
      <w:marTop w:val="0"/>
      <w:marBottom w:val="0"/>
      <w:divBdr>
        <w:top w:val="none" w:sz="0" w:space="0" w:color="auto"/>
        <w:left w:val="none" w:sz="0" w:space="0" w:color="auto"/>
        <w:bottom w:val="none" w:sz="0" w:space="0" w:color="auto"/>
        <w:right w:val="none" w:sz="0" w:space="0" w:color="auto"/>
      </w:divBdr>
    </w:div>
    <w:div w:id="1175074689">
      <w:marLeft w:val="480"/>
      <w:marRight w:val="0"/>
      <w:marTop w:val="0"/>
      <w:marBottom w:val="0"/>
      <w:divBdr>
        <w:top w:val="none" w:sz="0" w:space="0" w:color="auto"/>
        <w:left w:val="none" w:sz="0" w:space="0" w:color="auto"/>
        <w:bottom w:val="none" w:sz="0" w:space="0" w:color="auto"/>
        <w:right w:val="none" w:sz="0" w:space="0" w:color="auto"/>
      </w:divBdr>
    </w:div>
    <w:div w:id="1175148002">
      <w:marLeft w:val="480"/>
      <w:marRight w:val="0"/>
      <w:marTop w:val="0"/>
      <w:marBottom w:val="0"/>
      <w:divBdr>
        <w:top w:val="none" w:sz="0" w:space="0" w:color="auto"/>
        <w:left w:val="none" w:sz="0" w:space="0" w:color="auto"/>
        <w:bottom w:val="none" w:sz="0" w:space="0" w:color="auto"/>
        <w:right w:val="none" w:sz="0" w:space="0" w:color="auto"/>
      </w:divBdr>
    </w:div>
    <w:div w:id="1175656320">
      <w:marLeft w:val="480"/>
      <w:marRight w:val="0"/>
      <w:marTop w:val="0"/>
      <w:marBottom w:val="0"/>
      <w:divBdr>
        <w:top w:val="none" w:sz="0" w:space="0" w:color="auto"/>
        <w:left w:val="none" w:sz="0" w:space="0" w:color="auto"/>
        <w:bottom w:val="none" w:sz="0" w:space="0" w:color="auto"/>
        <w:right w:val="none" w:sz="0" w:space="0" w:color="auto"/>
      </w:divBdr>
    </w:div>
    <w:div w:id="1176774764">
      <w:marLeft w:val="480"/>
      <w:marRight w:val="0"/>
      <w:marTop w:val="0"/>
      <w:marBottom w:val="0"/>
      <w:divBdr>
        <w:top w:val="none" w:sz="0" w:space="0" w:color="auto"/>
        <w:left w:val="none" w:sz="0" w:space="0" w:color="auto"/>
        <w:bottom w:val="none" w:sz="0" w:space="0" w:color="auto"/>
        <w:right w:val="none" w:sz="0" w:space="0" w:color="auto"/>
      </w:divBdr>
    </w:div>
    <w:div w:id="1177620953">
      <w:marLeft w:val="480"/>
      <w:marRight w:val="0"/>
      <w:marTop w:val="0"/>
      <w:marBottom w:val="0"/>
      <w:divBdr>
        <w:top w:val="none" w:sz="0" w:space="0" w:color="auto"/>
        <w:left w:val="none" w:sz="0" w:space="0" w:color="auto"/>
        <w:bottom w:val="none" w:sz="0" w:space="0" w:color="auto"/>
        <w:right w:val="none" w:sz="0" w:space="0" w:color="auto"/>
      </w:divBdr>
    </w:div>
    <w:div w:id="1177647758">
      <w:marLeft w:val="480"/>
      <w:marRight w:val="0"/>
      <w:marTop w:val="0"/>
      <w:marBottom w:val="0"/>
      <w:divBdr>
        <w:top w:val="none" w:sz="0" w:space="0" w:color="auto"/>
        <w:left w:val="none" w:sz="0" w:space="0" w:color="auto"/>
        <w:bottom w:val="none" w:sz="0" w:space="0" w:color="auto"/>
        <w:right w:val="none" w:sz="0" w:space="0" w:color="auto"/>
      </w:divBdr>
    </w:div>
    <w:div w:id="1177694156">
      <w:marLeft w:val="480"/>
      <w:marRight w:val="0"/>
      <w:marTop w:val="0"/>
      <w:marBottom w:val="0"/>
      <w:divBdr>
        <w:top w:val="none" w:sz="0" w:space="0" w:color="auto"/>
        <w:left w:val="none" w:sz="0" w:space="0" w:color="auto"/>
        <w:bottom w:val="none" w:sz="0" w:space="0" w:color="auto"/>
        <w:right w:val="none" w:sz="0" w:space="0" w:color="auto"/>
      </w:divBdr>
    </w:div>
    <w:div w:id="1177959717">
      <w:marLeft w:val="480"/>
      <w:marRight w:val="0"/>
      <w:marTop w:val="0"/>
      <w:marBottom w:val="0"/>
      <w:divBdr>
        <w:top w:val="none" w:sz="0" w:space="0" w:color="auto"/>
        <w:left w:val="none" w:sz="0" w:space="0" w:color="auto"/>
        <w:bottom w:val="none" w:sz="0" w:space="0" w:color="auto"/>
        <w:right w:val="none" w:sz="0" w:space="0" w:color="auto"/>
      </w:divBdr>
    </w:div>
    <w:div w:id="1178498172">
      <w:marLeft w:val="480"/>
      <w:marRight w:val="0"/>
      <w:marTop w:val="0"/>
      <w:marBottom w:val="0"/>
      <w:divBdr>
        <w:top w:val="none" w:sz="0" w:space="0" w:color="auto"/>
        <w:left w:val="none" w:sz="0" w:space="0" w:color="auto"/>
        <w:bottom w:val="none" w:sz="0" w:space="0" w:color="auto"/>
        <w:right w:val="none" w:sz="0" w:space="0" w:color="auto"/>
      </w:divBdr>
    </w:div>
    <w:div w:id="1179076828">
      <w:bodyDiv w:val="1"/>
      <w:marLeft w:val="0"/>
      <w:marRight w:val="0"/>
      <w:marTop w:val="0"/>
      <w:marBottom w:val="0"/>
      <w:divBdr>
        <w:top w:val="none" w:sz="0" w:space="0" w:color="auto"/>
        <w:left w:val="none" w:sz="0" w:space="0" w:color="auto"/>
        <w:bottom w:val="none" w:sz="0" w:space="0" w:color="auto"/>
        <w:right w:val="none" w:sz="0" w:space="0" w:color="auto"/>
      </w:divBdr>
    </w:div>
    <w:div w:id="1179273344">
      <w:marLeft w:val="480"/>
      <w:marRight w:val="0"/>
      <w:marTop w:val="0"/>
      <w:marBottom w:val="0"/>
      <w:divBdr>
        <w:top w:val="none" w:sz="0" w:space="0" w:color="auto"/>
        <w:left w:val="none" w:sz="0" w:space="0" w:color="auto"/>
        <w:bottom w:val="none" w:sz="0" w:space="0" w:color="auto"/>
        <w:right w:val="none" w:sz="0" w:space="0" w:color="auto"/>
      </w:divBdr>
    </w:div>
    <w:div w:id="1179583470">
      <w:bodyDiv w:val="1"/>
      <w:marLeft w:val="0"/>
      <w:marRight w:val="0"/>
      <w:marTop w:val="0"/>
      <w:marBottom w:val="0"/>
      <w:divBdr>
        <w:top w:val="none" w:sz="0" w:space="0" w:color="auto"/>
        <w:left w:val="none" w:sz="0" w:space="0" w:color="auto"/>
        <w:bottom w:val="none" w:sz="0" w:space="0" w:color="auto"/>
        <w:right w:val="none" w:sz="0" w:space="0" w:color="auto"/>
      </w:divBdr>
    </w:div>
    <w:div w:id="1179663848">
      <w:marLeft w:val="480"/>
      <w:marRight w:val="0"/>
      <w:marTop w:val="0"/>
      <w:marBottom w:val="0"/>
      <w:divBdr>
        <w:top w:val="none" w:sz="0" w:space="0" w:color="auto"/>
        <w:left w:val="none" w:sz="0" w:space="0" w:color="auto"/>
        <w:bottom w:val="none" w:sz="0" w:space="0" w:color="auto"/>
        <w:right w:val="none" w:sz="0" w:space="0" w:color="auto"/>
      </w:divBdr>
    </w:div>
    <w:div w:id="1179737684">
      <w:bodyDiv w:val="1"/>
      <w:marLeft w:val="0"/>
      <w:marRight w:val="0"/>
      <w:marTop w:val="0"/>
      <w:marBottom w:val="0"/>
      <w:divBdr>
        <w:top w:val="none" w:sz="0" w:space="0" w:color="auto"/>
        <w:left w:val="none" w:sz="0" w:space="0" w:color="auto"/>
        <w:bottom w:val="none" w:sz="0" w:space="0" w:color="auto"/>
        <w:right w:val="none" w:sz="0" w:space="0" w:color="auto"/>
      </w:divBdr>
    </w:div>
    <w:div w:id="1180241752">
      <w:marLeft w:val="480"/>
      <w:marRight w:val="0"/>
      <w:marTop w:val="0"/>
      <w:marBottom w:val="0"/>
      <w:divBdr>
        <w:top w:val="none" w:sz="0" w:space="0" w:color="auto"/>
        <w:left w:val="none" w:sz="0" w:space="0" w:color="auto"/>
        <w:bottom w:val="none" w:sz="0" w:space="0" w:color="auto"/>
        <w:right w:val="none" w:sz="0" w:space="0" w:color="auto"/>
      </w:divBdr>
    </w:div>
    <w:div w:id="1180663549">
      <w:marLeft w:val="480"/>
      <w:marRight w:val="0"/>
      <w:marTop w:val="0"/>
      <w:marBottom w:val="0"/>
      <w:divBdr>
        <w:top w:val="none" w:sz="0" w:space="0" w:color="auto"/>
        <w:left w:val="none" w:sz="0" w:space="0" w:color="auto"/>
        <w:bottom w:val="none" w:sz="0" w:space="0" w:color="auto"/>
        <w:right w:val="none" w:sz="0" w:space="0" w:color="auto"/>
      </w:divBdr>
    </w:div>
    <w:div w:id="1180967764">
      <w:bodyDiv w:val="1"/>
      <w:marLeft w:val="0"/>
      <w:marRight w:val="0"/>
      <w:marTop w:val="0"/>
      <w:marBottom w:val="0"/>
      <w:divBdr>
        <w:top w:val="none" w:sz="0" w:space="0" w:color="auto"/>
        <w:left w:val="none" w:sz="0" w:space="0" w:color="auto"/>
        <w:bottom w:val="none" w:sz="0" w:space="0" w:color="auto"/>
        <w:right w:val="none" w:sz="0" w:space="0" w:color="auto"/>
      </w:divBdr>
      <w:divsChild>
        <w:div w:id="1929851041">
          <w:marLeft w:val="0"/>
          <w:marRight w:val="0"/>
          <w:marTop w:val="0"/>
          <w:marBottom w:val="0"/>
          <w:divBdr>
            <w:top w:val="none" w:sz="0" w:space="0" w:color="auto"/>
            <w:left w:val="none" w:sz="0" w:space="0" w:color="auto"/>
            <w:bottom w:val="none" w:sz="0" w:space="0" w:color="auto"/>
            <w:right w:val="none" w:sz="0" w:space="0" w:color="auto"/>
          </w:divBdr>
        </w:div>
        <w:div w:id="479465377">
          <w:marLeft w:val="0"/>
          <w:marRight w:val="0"/>
          <w:marTop w:val="0"/>
          <w:marBottom w:val="0"/>
          <w:divBdr>
            <w:top w:val="none" w:sz="0" w:space="0" w:color="auto"/>
            <w:left w:val="none" w:sz="0" w:space="0" w:color="auto"/>
            <w:bottom w:val="none" w:sz="0" w:space="0" w:color="auto"/>
            <w:right w:val="none" w:sz="0" w:space="0" w:color="auto"/>
          </w:divBdr>
        </w:div>
        <w:div w:id="2104063289">
          <w:marLeft w:val="0"/>
          <w:marRight w:val="0"/>
          <w:marTop w:val="0"/>
          <w:marBottom w:val="0"/>
          <w:divBdr>
            <w:top w:val="none" w:sz="0" w:space="0" w:color="auto"/>
            <w:left w:val="none" w:sz="0" w:space="0" w:color="auto"/>
            <w:bottom w:val="none" w:sz="0" w:space="0" w:color="auto"/>
            <w:right w:val="none" w:sz="0" w:space="0" w:color="auto"/>
          </w:divBdr>
        </w:div>
        <w:div w:id="307437686">
          <w:marLeft w:val="0"/>
          <w:marRight w:val="0"/>
          <w:marTop w:val="0"/>
          <w:marBottom w:val="0"/>
          <w:divBdr>
            <w:top w:val="none" w:sz="0" w:space="0" w:color="auto"/>
            <w:left w:val="none" w:sz="0" w:space="0" w:color="auto"/>
            <w:bottom w:val="none" w:sz="0" w:space="0" w:color="auto"/>
            <w:right w:val="none" w:sz="0" w:space="0" w:color="auto"/>
          </w:divBdr>
        </w:div>
        <w:div w:id="31654186">
          <w:marLeft w:val="0"/>
          <w:marRight w:val="0"/>
          <w:marTop w:val="0"/>
          <w:marBottom w:val="0"/>
          <w:divBdr>
            <w:top w:val="none" w:sz="0" w:space="0" w:color="auto"/>
            <w:left w:val="none" w:sz="0" w:space="0" w:color="auto"/>
            <w:bottom w:val="none" w:sz="0" w:space="0" w:color="auto"/>
            <w:right w:val="none" w:sz="0" w:space="0" w:color="auto"/>
          </w:divBdr>
        </w:div>
        <w:div w:id="1882327345">
          <w:marLeft w:val="0"/>
          <w:marRight w:val="0"/>
          <w:marTop w:val="0"/>
          <w:marBottom w:val="0"/>
          <w:divBdr>
            <w:top w:val="none" w:sz="0" w:space="0" w:color="auto"/>
            <w:left w:val="none" w:sz="0" w:space="0" w:color="auto"/>
            <w:bottom w:val="none" w:sz="0" w:space="0" w:color="auto"/>
            <w:right w:val="none" w:sz="0" w:space="0" w:color="auto"/>
          </w:divBdr>
        </w:div>
        <w:div w:id="673342204">
          <w:marLeft w:val="0"/>
          <w:marRight w:val="0"/>
          <w:marTop w:val="0"/>
          <w:marBottom w:val="0"/>
          <w:divBdr>
            <w:top w:val="none" w:sz="0" w:space="0" w:color="auto"/>
            <w:left w:val="none" w:sz="0" w:space="0" w:color="auto"/>
            <w:bottom w:val="none" w:sz="0" w:space="0" w:color="auto"/>
            <w:right w:val="none" w:sz="0" w:space="0" w:color="auto"/>
          </w:divBdr>
        </w:div>
        <w:div w:id="2096704028">
          <w:marLeft w:val="0"/>
          <w:marRight w:val="0"/>
          <w:marTop w:val="0"/>
          <w:marBottom w:val="0"/>
          <w:divBdr>
            <w:top w:val="none" w:sz="0" w:space="0" w:color="auto"/>
            <w:left w:val="none" w:sz="0" w:space="0" w:color="auto"/>
            <w:bottom w:val="none" w:sz="0" w:space="0" w:color="auto"/>
            <w:right w:val="none" w:sz="0" w:space="0" w:color="auto"/>
          </w:divBdr>
        </w:div>
        <w:div w:id="253362240">
          <w:marLeft w:val="0"/>
          <w:marRight w:val="0"/>
          <w:marTop w:val="0"/>
          <w:marBottom w:val="0"/>
          <w:divBdr>
            <w:top w:val="none" w:sz="0" w:space="0" w:color="auto"/>
            <w:left w:val="none" w:sz="0" w:space="0" w:color="auto"/>
            <w:bottom w:val="none" w:sz="0" w:space="0" w:color="auto"/>
            <w:right w:val="none" w:sz="0" w:space="0" w:color="auto"/>
          </w:divBdr>
        </w:div>
        <w:div w:id="1785538680">
          <w:marLeft w:val="0"/>
          <w:marRight w:val="0"/>
          <w:marTop w:val="0"/>
          <w:marBottom w:val="0"/>
          <w:divBdr>
            <w:top w:val="none" w:sz="0" w:space="0" w:color="auto"/>
            <w:left w:val="none" w:sz="0" w:space="0" w:color="auto"/>
            <w:bottom w:val="none" w:sz="0" w:space="0" w:color="auto"/>
            <w:right w:val="none" w:sz="0" w:space="0" w:color="auto"/>
          </w:divBdr>
        </w:div>
        <w:div w:id="216941511">
          <w:marLeft w:val="0"/>
          <w:marRight w:val="0"/>
          <w:marTop w:val="0"/>
          <w:marBottom w:val="0"/>
          <w:divBdr>
            <w:top w:val="none" w:sz="0" w:space="0" w:color="auto"/>
            <w:left w:val="none" w:sz="0" w:space="0" w:color="auto"/>
            <w:bottom w:val="none" w:sz="0" w:space="0" w:color="auto"/>
            <w:right w:val="none" w:sz="0" w:space="0" w:color="auto"/>
          </w:divBdr>
        </w:div>
        <w:div w:id="1565679729">
          <w:marLeft w:val="0"/>
          <w:marRight w:val="0"/>
          <w:marTop w:val="0"/>
          <w:marBottom w:val="0"/>
          <w:divBdr>
            <w:top w:val="none" w:sz="0" w:space="0" w:color="auto"/>
            <w:left w:val="none" w:sz="0" w:space="0" w:color="auto"/>
            <w:bottom w:val="none" w:sz="0" w:space="0" w:color="auto"/>
            <w:right w:val="none" w:sz="0" w:space="0" w:color="auto"/>
          </w:divBdr>
        </w:div>
        <w:div w:id="1984501959">
          <w:marLeft w:val="0"/>
          <w:marRight w:val="0"/>
          <w:marTop w:val="0"/>
          <w:marBottom w:val="0"/>
          <w:divBdr>
            <w:top w:val="none" w:sz="0" w:space="0" w:color="auto"/>
            <w:left w:val="none" w:sz="0" w:space="0" w:color="auto"/>
            <w:bottom w:val="none" w:sz="0" w:space="0" w:color="auto"/>
            <w:right w:val="none" w:sz="0" w:space="0" w:color="auto"/>
          </w:divBdr>
        </w:div>
        <w:div w:id="2133396185">
          <w:marLeft w:val="0"/>
          <w:marRight w:val="0"/>
          <w:marTop w:val="0"/>
          <w:marBottom w:val="0"/>
          <w:divBdr>
            <w:top w:val="none" w:sz="0" w:space="0" w:color="auto"/>
            <w:left w:val="none" w:sz="0" w:space="0" w:color="auto"/>
            <w:bottom w:val="none" w:sz="0" w:space="0" w:color="auto"/>
            <w:right w:val="none" w:sz="0" w:space="0" w:color="auto"/>
          </w:divBdr>
        </w:div>
        <w:div w:id="511258517">
          <w:marLeft w:val="0"/>
          <w:marRight w:val="0"/>
          <w:marTop w:val="0"/>
          <w:marBottom w:val="0"/>
          <w:divBdr>
            <w:top w:val="none" w:sz="0" w:space="0" w:color="auto"/>
            <w:left w:val="none" w:sz="0" w:space="0" w:color="auto"/>
            <w:bottom w:val="none" w:sz="0" w:space="0" w:color="auto"/>
            <w:right w:val="none" w:sz="0" w:space="0" w:color="auto"/>
          </w:divBdr>
        </w:div>
        <w:div w:id="640503616">
          <w:marLeft w:val="0"/>
          <w:marRight w:val="0"/>
          <w:marTop w:val="0"/>
          <w:marBottom w:val="0"/>
          <w:divBdr>
            <w:top w:val="none" w:sz="0" w:space="0" w:color="auto"/>
            <w:left w:val="none" w:sz="0" w:space="0" w:color="auto"/>
            <w:bottom w:val="none" w:sz="0" w:space="0" w:color="auto"/>
            <w:right w:val="none" w:sz="0" w:space="0" w:color="auto"/>
          </w:divBdr>
        </w:div>
        <w:div w:id="1923560354">
          <w:marLeft w:val="0"/>
          <w:marRight w:val="0"/>
          <w:marTop w:val="0"/>
          <w:marBottom w:val="0"/>
          <w:divBdr>
            <w:top w:val="none" w:sz="0" w:space="0" w:color="auto"/>
            <w:left w:val="none" w:sz="0" w:space="0" w:color="auto"/>
            <w:bottom w:val="none" w:sz="0" w:space="0" w:color="auto"/>
            <w:right w:val="none" w:sz="0" w:space="0" w:color="auto"/>
          </w:divBdr>
        </w:div>
        <w:div w:id="420370958">
          <w:marLeft w:val="0"/>
          <w:marRight w:val="0"/>
          <w:marTop w:val="0"/>
          <w:marBottom w:val="0"/>
          <w:divBdr>
            <w:top w:val="none" w:sz="0" w:space="0" w:color="auto"/>
            <w:left w:val="none" w:sz="0" w:space="0" w:color="auto"/>
            <w:bottom w:val="none" w:sz="0" w:space="0" w:color="auto"/>
            <w:right w:val="none" w:sz="0" w:space="0" w:color="auto"/>
          </w:divBdr>
        </w:div>
        <w:div w:id="1150516237">
          <w:marLeft w:val="0"/>
          <w:marRight w:val="0"/>
          <w:marTop w:val="0"/>
          <w:marBottom w:val="0"/>
          <w:divBdr>
            <w:top w:val="none" w:sz="0" w:space="0" w:color="auto"/>
            <w:left w:val="none" w:sz="0" w:space="0" w:color="auto"/>
            <w:bottom w:val="none" w:sz="0" w:space="0" w:color="auto"/>
            <w:right w:val="none" w:sz="0" w:space="0" w:color="auto"/>
          </w:divBdr>
        </w:div>
        <w:div w:id="557978248">
          <w:marLeft w:val="0"/>
          <w:marRight w:val="0"/>
          <w:marTop w:val="0"/>
          <w:marBottom w:val="0"/>
          <w:divBdr>
            <w:top w:val="none" w:sz="0" w:space="0" w:color="auto"/>
            <w:left w:val="none" w:sz="0" w:space="0" w:color="auto"/>
            <w:bottom w:val="none" w:sz="0" w:space="0" w:color="auto"/>
            <w:right w:val="none" w:sz="0" w:space="0" w:color="auto"/>
          </w:divBdr>
        </w:div>
        <w:div w:id="1065034224">
          <w:marLeft w:val="0"/>
          <w:marRight w:val="0"/>
          <w:marTop w:val="0"/>
          <w:marBottom w:val="0"/>
          <w:divBdr>
            <w:top w:val="none" w:sz="0" w:space="0" w:color="auto"/>
            <w:left w:val="none" w:sz="0" w:space="0" w:color="auto"/>
            <w:bottom w:val="none" w:sz="0" w:space="0" w:color="auto"/>
            <w:right w:val="none" w:sz="0" w:space="0" w:color="auto"/>
          </w:divBdr>
        </w:div>
        <w:div w:id="923074722">
          <w:marLeft w:val="0"/>
          <w:marRight w:val="0"/>
          <w:marTop w:val="0"/>
          <w:marBottom w:val="0"/>
          <w:divBdr>
            <w:top w:val="none" w:sz="0" w:space="0" w:color="auto"/>
            <w:left w:val="none" w:sz="0" w:space="0" w:color="auto"/>
            <w:bottom w:val="none" w:sz="0" w:space="0" w:color="auto"/>
            <w:right w:val="none" w:sz="0" w:space="0" w:color="auto"/>
          </w:divBdr>
        </w:div>
        <w:div w:id="2053575601">
          <w:marLeft w:val="0"/>
          <w:marRight w:val="0"/>
          <w:marTop w:val="0"/>
          <w:marBottom w:val="0"/>
          <w:divBdr>
            <w:top w:val="none" w:sz="0" w:space="0" w:color="auto"/>
            <w:left w:val="none" w:sz="0" w:space="0" w:color="auto"/>
            <w:bottom w:val="none" w:sz="0" w:space="0" w:color="auto"/>
            <w:right w:val="none" w:sz="0" w:space="0" w:color="auto"/>
          </w:divBdr>
        </w:div>
        <w:div w:id="1343164631">
          <w:marLeft w:val="0"/>
          <w:marRight w:val="0"/>
          <w:marTop w:val="0"/>
          <w:marBottom w:val="0"/>
          <w:divBdr>
            <w:top w:val="none" w:sz="0" w:space="0" w:color="auto"/>
            <w:left w:val="none" w:sz="0" w:space="0" w:color="auto"/>
            <w:bottom w:val="none" w:sz="0" w:space="0" w:color="auto"/>
            <w:right w:val="none" w:sz="0" w:space="0" w:color="auto"/>
          </w:divBdr>
        </w:div>
        <w:div w:id="1789349392">
          <w:marLeft w:val="0"/>
          <w:marRight w:val="0"/>
          <w:marTop w:val="0"/>
          <w:marBottom w:val="0"/>
          <w:divBdr>
            <w:top w:val="none" w:sz="0" w:space="0" w:color="auto"/>
            <w:left w:val="none" w:sz="0" w:space="0" w:color="auto"/>
            <w:bottom w:val="none" w:sz="0" w:space="0" w:color="auto"/>
            <w:right w:val="none" w:sz="0" w:space="0" w:color="auto"/>
          </w:divBdr>
        </w:div>
        <w:div w:id="1985423351">
          <w:marLeft w:val="0"/>
          <w:marRight w:val="0"/>
          <w:marTop w:val="0"/>
          <w:marBottom w:val="0"/>
          <w:divBdr>
            <w:top w:val="none" w:sz="0" w:space="0" w:color="auto"/>
            <w:left w:val="none" w:sz="0" w:space="0" w:color="auto"/>
            <w:bottom w:val="none" w:sz="0" w:space="0" w:color="auto"/>
            <w:right w:val="none" w:sz="0" w:space="0" w:color="auto"/>
          </w:divBdr>
        </w:div>
        <w:div w:id="1732190053">
          <w:marLeft w:val="0"/>
          <w:marRight w:val="0"/>
          <w:marTop w:val="0"/>
          <w:marBottom w:val="0"/>
          <w:divBdr>
            <w:top w:val="none" w:sz="0" w:space="0" w:color="auto"/>
            <w:left w:val="none" w:sz="0" w:space="0" w:color="auto"/>
            <w:bottom w:val="none" w:sz="0" w:space="0" w:color="auto"/>
            <w:right w:val="none" w:sz="0" w:space="0" w:color="auto"/>
          </w:divBdr>
        </w:div>
        <w:div w:id="1643774123">
          <w:marLeft w:val="0"/>
          <w:marRight w:val="0"/>
          <w:marTop w:val="0"/>
          <w:marBottom w:val="0"/>
          <w:divBdr>
            <w:top w:val="none" w:sz="0" w:space="0" w:color="auto"/>
            <w:left w:val="none" w:sz="0" w:space="0" w:color="auto"/>
            <w:bottom w:val="none" w:sz="0" w:space="0" w:color="auto"/>
            <w:right w:val="none" w:sz="0" w:space="0" w:color="auto"/>
          </w:divBdr>
        </w:div>
        <w:div w:id="717047264">
          <w:marLeft w:val="0"/>
          <w:marRight w:val="0"/>
          <w:marTop w:val="0"/>
          <w:marBottom w:val="0"/>
          <w:divBdr>
            <w:top w:val="none" w:sz="0" w:space="0" w:color="auto"/>
            <w:left w:val="none" w:sz="0" w:space="0" w:color="auto"/>
            <w:bottom w:val="none" w:sz="0" w:space="0" w:color="auto"/>
            <w:right w:val="none" w:sz="0" w:space="0" w:color="auto"/>
          </w:divBdr>
        </w:div>
        <w:div w:id="1107307204">
          <w:marLeft w:val="0"/>
          <w:marRight w:val="0"/>
          <w:marTop w:val="0"/>
          <w:marBottom w:val="0"/>
          <w:divBdr>
            <w:top w:val="none" w:sz="0" w:space="0" w:color="auto"/>
            <w:left w:val="none" w:sz="0" w:space="0" w:color="auto"/>
            <w:bottom w:val="none" w:sz="0" w:space="0" w:color="auto"/>
            <w:right w:val="none" w:sz="0" w:space="0" w:color="auto"/>
          </w:divBdr>
        </w:div>
        <w:div w:id="1962804154">
          <w:marLeft w:val="0"/>
          <w:marRight w:val="0"/>
          <w:marTop w:val="0"/>
          <w:marBottom w:val="0"/>
          <w:divBdr>
            <w:top w:val="none" w:sz="0" w:space="0" w:color="auto"/>
            <w:left w:val="none" w:sz="0" w:space="0" w:color="auto"/>
            <w:bottom w:val="none" w:sz="0" w:space="0" w:color="auto"/>
            <w:right w:val="none" w:sz="0" w:space="0" w:color="auto"/>
          </w:divBdr>
        </w:div>
        <w:div w:id="1415662111">
          <w:marLeft w:val="0"/>
          <w:marRight w:val="0"/>
          <w:marTop w:val="0"/>
          <w:marBottom w:val="0"/>
          <w:divBdr>
            <w:top w:val="none" w:sz="0" w:space="0" w:color="auto"/>
            <w:left w:val="none" w:sz="0" w:space="0" w:color="auto"/>
            <w:bottom w:val="none" w:sz="0" w:space="0" w:color="auto"/>
            <w:right w:val="none" w:sz="0" w:space="0" w:color="auto"/>
          </w:divBdr>
        </w:div>
        <w:div w:id="359547393">
          <w:marLeft w:val="0"/>
          <w:marRight w:val="0"/>
          <w:marTop w:val="0"/>
          <w:marBottom w:val="0"/>
          <w:divBdr>
            <w:top w:val="none" w:sz="0" w:space="0" w:color="auto"/>
            <w:left w:val="none" w:sz="0" w:space="0" w:color="auto"/>
            <w:bottom w:val="none" w:sz="0" w:space="0" w:color="auto"/>
            <w:right w:val="none" w:sz="0" w:space="0" w:color="auto"/>
          </w:divBdr>
        </w:div>
        <w:div w:id="2021202462">
          <w:marLeft w:val="0"/>
          <w:marRight w:val="0"/>
          <w:marTop w:val="0"/>
          <w:marBottom w:val="0"/>
          <w:divBdr>
            <w:top w:val="none" w:sz="0" w:space="0" w:color="auto"/>
            <w:left w:val="none" w:sz="0" w:space="0" w:color="auto"/>
            <w:bottom w:val="none" w:sz="0" w:space="0" w:color="auto"/>
            <w:right w:val="none" w:sz="0" w:space="0" w:color="auto"/>
          </w:divBdr>
        </w:div>
        <w:div w:id="1513641619">
          <w:marLeft w:val="0"/>
          <w:marRight w:val="0"/>
          <w:marTop w:val="0"/>
          <w:marBottom w:val="0"/>
          <w:divBdr>
            <w:top w:val="none" w:sz="0" w:space="0" w:color="auto"/>
            <w:left w:val="none" w:sz="0" w:space="0" w:color="auto"/>
            <w:bottom w:val="none" w:sz="0" w:space="0" w:color="auto"/>
            <w:right w:val="none" w:sz="0" w:space="0" w:color="auto"/>
          </w:divBdr>
        </w:div>
        <w:div w:id="106705760">
          <w:marLeft w:val="0"/>
          <w:marRight w:val="0"/>
          <w:marTop w:val="0"/>
          <w:marBottom w:val="0"/>
          <w:divBdr>
            <w:top w:val="none" w:sz="0" w:space="0" w:color="auto"/>
            <w:left w:val="none" w:sz="0" w:space="0" w:color="auto"/>
            <w:bottom w:val="none" w:sz="0" w:space="0" w:color="auto"/>
            <w:right w:val="none" w:sz="0" w:space="0" w:color="auto"/>
          </w:divBdr>
        </w:div>
        <w:div w:id="63455276">
          <w:marLeft w:val="0"/>
          <w:marRight w:val="0"/>
          <w:marTop w:val="0"/>
          <w:marBottom w:val="0"/>
          <w:divBdr>
            <w:top w:val="none" w:sz="0" w:space="0" w:color="auto"/>
            <w:left w:val="none" w:sz="0" w:space="0" w:color="auto"/>
            <w:bottom w:val="none" w:sz="0" w:space="0" w:color="auto"/>
            <w:right w:val="none" w:sz="0" w:space="0" w:color="auto"/>
          </w:divBdr>
        </w:div>
        <w:div w:id="1023747432">
          <w:marLeft w:val="0"/>
          <w:marRight w:val="0"/>
          <w:marTop w:val="0"/>
          <w:marBottom w:val="0"/>
          <w:divBdr>
            <w:top w:val="none" w:sz="0" w:space="0" w:color="auto"/>
            <w:left w:val="none" w:sz="0" w:space="0" w:color="auto"/>
            <w:bottom w:val="none" w:sz="0" w:space="0" w:color="auto"/>
            <w:right w:val="none" w:sz="0" w:space="0" w:color="auto"/>
          </w:divBdr>
        </w:div>
        <w:div w:id="989095696">
          <w:marLeft w:val="0"/>
          <w:marRight w:val="0"/>
          <w:marTop w:val="0"/>
          <w:marBottom w:val="0"/>
          <w:divBdr>
            <w:top w:val="none" w:sz="0" w:space="0" w:color="auto"/>
            <w:left w:val="none" w:sz="0" w:space="0" w:color="auto"/>
            <w:bottom w:val="none" w:sz="0" w:space="0" w:color="auto"/>
            <w:right w:val="none" w:sz="0" w:space="0" w:color="auto"/>
          </w:divBdr>
        </w:div>
        <w:div w:id="1849833919">
          <w:marLeft w:val="0"/>
          <w:marRight w:val="0"/>
          <w:marTop w:val="0"/>
          <w:marBottom w:val="0"/>
          <w:divBdr>
            <w:top w:val="none" w:sz="0" w:space="0" w:color="auto"/>
            <w:left w:val="none" w:sz="0" w:space="0" w:color="auto"/>
            <w:bottom w:val="none" w:sz="0" w:space="0" w:color="auto"/>
            <w:right w:val="none" w:sz="0" w:space="0" w:color="auto"/>
          </w:divBdr>
        </w:div>
        <w:div w:id="1785880794">
          <w:marLeft w:val="0"/>
          <w:marRight w:val="0"/>
          <w:marTop w:val="0"/>
          <w:marBottom w:val="0"/>
          <w:divBdr>
            <w:top w:val="none" w:sz="0" w:space="0" w:color="auto"/>
            <w:left w:val="none" w:sz="0" w:space="0" w:color="auto"/>
            <w:bottom w:val="none" w:sz="0" w:space="0" w:color="auto"/>
            <w:right w:val="none" w:sz="0" w:space="0" w:color="auto"/>
          </w:divBdr>
        </w:div>
        <w:div w:id="1479028192">
          <w:marLeft w:val="0"/>
          <w:marRight w:val="0"/>
          <w:marTop w:val="0"/>
          <w:marBottom w:val="0"/>
          <w:divBdr>
            <w:top w:val="none" w:sz="0" w:space="0" w:color="auto"/>
            <w:left w:val="none" w:sz="0" w:space="0" w:color="auto"/>
            <w:bottom w:val="none" w:sz="0" w:space="0" w:color="auto"/>
            <w:right w:val="none" w:sz="0" w:space="0" w:color="auto"/>
          </w:divBdr>
        </w:div>
        <w:div w:id="1556045293">
          <w:marLeft w:val="0"/>
          <w:marRight w:val="0"/>
          <w:marTop w:val="0"/>
          <w:marBottom w:val="0"/>
          <w:divBdr>
            <w:top w:val="none" w:sz="0" w:space="0" w:color="auto"/>
            <w:left w:val="none" w:sz="0" w:space="0" w:color="auto"/>
            <w:bottom w:val="none" w:sz="0" w:space="0" w:color="auto"/>
            <w:right w:val="none" w:sz="0" w:space="0" w:color="auto"/>
          </w:divBdr>
        </w:div>
        <w:div w:id="1282348432">
          <w:marLeft w:val="0"/>
          <w:marRight w:val="0"/>
          <w:marTop w:val="0"/>
          <w:marBottom w:val="0"/>
          <w:divBdr>
            <w:top w:val="none" w:sz="0" w:space="0" w:color="auto"/>
            <w:left w:val="none" w:sz="0" w:space="0" w:color="auto"/>
            <w:bottom w:val="none" w:sz="0" w:space="0" w:color="auto"/>
            <w:right w:val="none" w:sz="0" w:space="0" w:color="auto"/>
          </w:divBdr>
        </w:div>
        <w:div w:id="72632908">
          <w:marLeft w:val="0"/>
          <w:marRight w:val="0"/>
          <w:marTop w:val="0"/>
          <w:marBottom w:val="0"/>
          <w:divBdr>
            <w:top w:val="none" w:sz="0" w:space="0" w:color="auto"/>
            <w:left w:val="none" w:sz="0" w:space="0" w:color="auto"/>
            <w:bottom w:val="none" w:sz="0" w:space="0" w:color="auto"/>
            <w:right w:val="none" w:sz="0" w:space="0" w:color="auto"/>
          </w:divBdr>
        </w:div>
        <w:div w:id="996036361">
          <w:marLeft w:val="0"/>
          <w:marRight w:val="0"/>
          <w:marTop w:val="0"/>
          <w:marBottom w:val="0"/>
          <w:divBdr>
            <w:top w:val="none" w:sz="0" w:space="0" w:color="auto"/>
            <w:left w:val="none" w:sz="0" w:space="0" w:color="auto"/>
            <w:bottom w:val="none" w:sz="0" w:space="0" w:color="auto"/>
            <w:right w:val="none" w:sz="0" w:space="0" w:color="auto"/>
          </w:divBdr>
        </w:div>
        <w:div w:id="2071078603">
          <w:marLeft w:val="0"/>
          <w:marRight w:val="0"/>
          <w:marTop w:val="0"/>
          <w:marBottom w:val="0"/>
          <w:divBdr>
            <w:top w:val="none" w:sz="0" w:space="0" w:color="auto"/>
            <w:left w:val="none" w:sz="0" w:space="0" w:color="auto"/>
            <w:bottom w:val="none" w:sz="0" w:space="0" w:color="auto"/>
            <w:right w:val="none" w:sz="0" w:space="0" w:color="auto"/>
          </w:divBdr>
        </w:div>
        <w:div w:id="1413240620">
          <w:marLeft w:val="0"/>
          <w:marRight w:val="0"/>
          <w:marTop w:val="0"/>
          <w:marBottom w:val="0"/>
          <w:divBdr>
            <w:top w:val="none" w:sz="0" w:space="0" w:color="auto"/>
            <w:left w:val="none" w:sz="0" w:space="0" w:color="auto"/>
            <w:bottom w:val="none" w:sz="0" w:space="0" w:color="auto"/>
            <w:right w:val="none" w:sz="0" w:space="0" w:color="auto"/>
          </w:divBdr>
        </w:div>
        <w:div w:id="191189439">
          <w:marLeft w:val="0"/>
          <w:marRight w:val="0"/>
          <w:marTop w:val="0"/>
          <w:marBottom w:val="0"/>
          <w:divBdr>
            <w:top w:val="none" w:sz="0" w:space="0" w:color="auto"/>
            <w:left w:val="none" w:sz="0" w:space="0" w:color="auto"/>
            <w:bottom w:val="none" w:sz="0" w:space="0" w:color="auto"/>
            <w:right w:val="none" w:sz="0" w:space="0" w:color="auto"/>
          </w:divBdr>
        </w:div>
        <w:div w:id="505948843">
          <w:marLeft w:val="0"/>
          <w:marRight w:val="0"/>
          <w:marTop w:val="0"/>
          <w:marBottom w:val="0"/>
          <w:divBdr>
            <w:top w:val="none" w:sz="0" w:space="0" w:color="auto"/>
            <w:left w:val="none" w:sz="0" w:space="0" w:color="auto"/>
            <w:bottom w:val="none" w:sz="0" w:space="0" w:color="auto"/>
            <w:right w:val="none" w:sz="0" w:space="0" w:color="auto"/>
          </w:divBdr>
        </w:div>
        <w:div w:id="480729543">
          <w:marLeft w:val="0"/>
          <w:marRight w:val="0"/>
          <w:marTop w:val="0"/>
          <w:marBottom w:val="0"/>
          <w:divBdr>
            <w:top w:val="none" w:sz="0" w:space="0" w:color="auto"/>
            <w:left w:val="none" w:sz="0" w:space="0" w:color="auto"/>
            <w:bottom w:val="none" w:sz="0" w:space="0" w:color="auto"/>
            <w:right w:val="none" w:sz="0" w:space="0" w:color="auto"/>
          </w:divBdr>
        </w:div>
        <w:div w:id="1883209597">
          <w:marLeft w:val="0"/>
          <w:marRight w:val="0"/>
          <w:marTop w:val="0"/>
          <w:marBottom w:val="0"/>
          <w:divBdr>
            <w:top w:val="none" w:sz="0" w:space="0" w:color="auto"/>
            <w:left w:val="none" w:sz="0" w:space="0" w:color="auto"/>
            <w:bottom w:val="none" w:sz="0" w:space="0" w:color="auto"/>
            <w:right w:val="none" w:sz="0" w:space="0" w:color="auto"/>
          </w:divBdr>
        </w:div>
        <w:div w:id="1156646780">
          <w:marLeft w:val="0"/>
          <w:marRight w:val="0"/>
          <w:marTop w:val="0"/>
          <w:marBottom w:val="0"/>
          <w:divBdr>
            <w:top w:val="none" w:sz="0" w:space="0" w:color="auto"/>
            <w:left w:val="none" w:sz="0" w:space="0" w:color="auto"/>
            <w:bottom w:val="none" w:sz="0" w:space="0" w:color="auto"/>
            <w:right w:val="none" w:sz="0" w:space="0" w:color="auto"/>
          </w:divBdr>
        </w:div>
        <w:div w:id="881290009">
          <w:marLeft w:val="0"/>
          <w:marRight w:val="0"/>
          <w:marTop w:val="0"/>
          <w:marBottom w:val="0"/>
          <w:divBdr>
            <w:top w:val="none" w:sz="0" w:space="0" w:color="auto"/>
            <w:left w:val="none" w:sz="0" w:space="0" w:color="auto"/>
            <w:bottom w:val="none" w:sz="0" w:space="0" w:color="auto"/>
            <w:right w:val="none" w:sz="0" w:space="0" w:color="auto"/>
          </w:divBdr>
        </w:div>
        <w:div w:id="885220789">
          <w:marLeft w:val="0"/>
          <w:marRight w:val="0"/>
          <w:marTop w:val="0"/>
          <w:marBottom w:val="0"/>
          <w:divBdr>
            <w:top w:val="none" w:sz="0" w:space="0" w:color="auto"/>
            <w:left w:val="none" w:sz="0" w:space="0" w:color="auto"/>
            <w:bottom w:val="none" w:sz="0" w:space="0" w:color="auto"/>
            <w:right w:val="none" w:sz="0" w:space="0" w:color="auto"/>
          </w:divBdr>
        </w:div>
        <w:div w:id="1247501376">
          <w:marLeft w:val="0"/>
          <w:marRight w:val="0"/>
          <w:marTop w:val="0"/>
          <w:marBottom w:val="0"/>
          <w:divBdr>
            <w:top w:val="none" w:sz="0" w:space="0" w:color="auto"/>
            <w:left w:val="none" w:sz="0" w:space="0" w:color="auto"/>
            <w:bottom w:val="none" w:sz="0" w:space="0" w:color="auto"/>
            <w:right w:val="none" w:sz="0" w:space="0" w:color="auto"/>
          </w:divBdr>
        </w:div>
        <w:div w:id="1171413180">
          <w:marLeft w:val="0"/>
          <w:marRight w:val="0"/>
          <w:marTop w:val="0"/>
          <w:marBottom w:val="0"/>
          <w:divBdr>
            <w:top w:val="none" w:sz="0" w:space="0" w:color="auto"/>
            <w:left w:val="none" w:sz="0" w:space="0" w:color="auto"/>
            <w:bottom w:val="none" w:sz="0" w:space="0" w:color="auto"/>
            <w:right w:val="none" w:sz="0" w:space="0" w:color="auto"/>
          </w:divBdr>
        </w:div>
        <w:div w:id="1406803696">
          <w:marLeft w:val="0"/>
          <w:marRight w:val="0"/>
          <w:marTop w:val="0"/>
          <w:marBottom w:val="0"/>
          <w:divBdr>
            <w:top w:val="none" w:sz="0" w:space="0" w:color="auto"/>
            <w:left w:val="none" w:sz="0" w:space="0" w:color="auto"/>
            <w:bottom w:val="none" w:sz="0" w:space="0" w:color="auto"/>
            <w:right w:val="none" w:sz="0" w:space="0" w:color="auto"/>
          </w:divBdr>
        </w:div>
        <w:div w:id="62141687">
          <w:marLeft w:val="0"/>
          <w:marRight w:val="0"/>
          <w:marTop w:val="0"/>
          <w:marBottom w:val="0"/>
          <w:divBdr>
            <w:top w:val="none" w:sz="0" w:space="0" w:color="auto"/>
            <w:left w:val="none" w:sz="0" w:space="0" w:color="auto"/>
            <w:bottom w:val="none" w:sz="0" w:space="0" w:color="auto"/>
            <w:right w:val="none" w:sz="0" w:space="0" w:color="auto"/>
          </w:divBdr>
        </w:div>
        <w:div w:id="1249777461">
          <w:marLeft w:val="0"/>
          <w:marRight w:val="0"/>
          <w:marTop w:val="0"/>
          <w:marBottom w:val="0"/>
          <w:divBdr>
            <w:top w:val="none" w:sz="0" w:space="0" w:color="auto"/>
            <w:left w:val="none" w:sz="0" w:space="0" w:color="auto"/>
            <w:bottom w:val="none" w:sz="0" w:space="0" w:color="auto"/>
            <w:right w:val="none" w:sz="0" w:space="0" w:color="auto"/>
          </w:divBdr>
        </w:div>
        <w:div w:id="1942450966">
          <w:marLeft w:val="0"/>
          <w:marRight w:val="0"/>
          <w:marTop w:val="0"/>
          <w:marBottom w:val="0"/>
          <w:divBdr>
            <w:top w:val="none" w:sz="0" w:space="0" w:color="auto"/>
            <w:left w:val="none" w:sz="0" w:space="0" w:color="auto"/>
            <w:bottom w:val="none" w:sz="0" w:space="0" w:color="auto"/>
            <w:right w:val="none" w:sz="0" w:space="0" w:color="auto"/>
          </w:divBdr>
        </w:div>
      </w:divsChild>
    </w:div>
    <w:div w:id="1180968033">
      <w:marLeft w:val="480"/>
      <w:marRight w:val="0"/>
      <w:marTop w:val="0"/>
      <w:marBottom w:val="0"/>
      <w:divBdr>
        <w:top w:val="none" w:sz="0" w:space="0" w:color="auto"/>
        <w:left w:val="none" w:sz="0" w:space="0" w:color="auto"/>
        <w:bottom w:val="none" w:sz="0" w:space="0" w:color="auto"/>
        <w:right w:val="none" w:sz="0" w:space="0" w:color="auto"/>
      </w:divBdr>
    </w:div>
    <w:div w:id="1181160941">
      <w:marLeft w:val="480"/>
      <w:marRight w:val="0"/>
      <w:marTop w:val="0"/>
      <w:marBottom w:val="0"/>
      <w:divBdr>
        <w:top w:val="none" w:sz="0" w:space="0" w:color="auto"/>
        <w:left w:val="none" w:sz="0" w:space="0" w:color="auto"/>
        <w:bottom w:val="none" w:sz="0" w:space="0" w:color="auto"/>
        <w:right w:val="none" w:sz="0" w:space="0" w:color="auto"/>
      </w:divBdr>
    </w:div>
    <w:div w:id="1181359796">
      <w:marLeft w:val="480"/>
      <w:marRight w:val="0"/>
      <w:marTop w:val="0"/>
      <w:marBottom w:val="0"/>
      <w:divBdr>
        <w:top w:val="none" w:sz="0" w:space="0" w:color="auto"/>
        <w:left w:val="none" w:sz="0" w:space="0" w:color="auto"/>
        <w:bottom w:val="none" w:sz="0" w:space="0" w:color="auto"/>
        <w:right w:val="none" w:sz="0" w:space="0" w:color="auto"/>
      </w:divBdr>
    </w:div>
    <w:div w:id="1181622097">
      <w:marLeft w:val="480"/>
      <w:marRight w:val="0"/>
      <w:marTop w:val="0"/>
      <w:marBottom w:val="0"/>
      <w:divBdr>
        <w:top w:val="none" w:sz="0" w:space="0" w:color="auto"/>
        <w:left w:val="none" w:sz="0" w:space="0" w:color="auto"/>
        <w:bottom w:val="none" w:sz="0" w:space="0" w:color="auto"/>
        <w:right w:val="none" w:sz="0" w:space="0" w:color="auto"/>
      </w:divBdr>
    </w:div>
    <w:div w:id="1182281229">
      <w:marLeft w:val="480"/>
      <w:marRight w:val="0"/>
      <w:marTop w:val="0"/>
      <w:marBottom w:val="0"/>
      <w:divBdr>
        <w:top w:val="none" w:sz="0" w:space="0" w:color="auto"/>
        <w:left w:val="none" w:sz="0" w:space="0" w:color="auto"/>
        <w:bottom w:val="none" w:sz="0" w:space="0" w:color="auto"/>
        <w:right w:val="none" w:sz="0" w:space="0" w:color="auto"/>
      </w:divBdr>
    </w:div>
    <w:div w:id="1182666331">
      <w:marLeft w:val="480"/>
      <w:marRight w:val="0"/>
      <w:marTop w:val="0"/>
      <w:marBottom w:val="0"/>
      <w:divBdr>
        <w:top w:val="none" w:sz="0" w:space="0" w:color="auto"/>
        <w:left w:val="none" w:sz="0" w:space="0" w:color="auto"/>
        <w:bottom w:val="none" w:sz="0" w:space="0" w:color="auto"/>
        <w:right w:val="none" w:sz="0" w:space="0" w:color="auto"/>
      </w:divBdr>
    </w:div>
    <w:div w:id="1184515009">
      <w:marLeft w:val="480"/>
      <w:marRight w:val="0"/>
      <w:marTop w:val="0"/>
      <w:marBottom w:val="0"/>
      <w:divBdr>
        <w:top w:val="none" w:sz="0" w:space="0" w:color="auto"/>
        <w:left w:val="none" w:sz="0" w:space="0" w:color="auto"/>
        <w:bottom w:val="none" w:sz="0" w:space="0" w:color="auto"/>
        <w:right w:val="none" w:sz="0" w:space="0" w:color="auto"/>
      </w:divBdr>
    </w:div>
    <w:div w:id="1185241677">
      <w:marLeft w:val="480"/>
      <w:marRight w:val="0"/>
      <w:marTop w:val="0"/>
      <w:marBottom w:val="0"/>
      <w:divBdr>
        <w:top w:val="none" w:sz="0" w:space="0" w:color="auto"/>
        <w:left w:val="none" w:sz="0" w:space="0" w:color="auto"/>
        <w:bottom w:val="none" w:sz="0" w:space="0" w:color="auto"/>
        <w:right w:val="none" w:sz="0" w:space="0" w:color="auto"/>
      </w:divBdr>
    </w:div>
    <w:div w:id="1185483739">
      <w:marLeft w:val="480"/>
      <w:marRight w:val="0"/>
      <w:marTop w:val="0"/>
      <w:marBottom w:val="0"/>
      <w:divBdr>
        <w:top w:val="none" w:sz="0" w:space="0" w:color="auto"/>
        <w:left w:val="none" w:sz="0" w:space="0" w:color="auto"/>
        <w:bottom w:val="none" w:sz="0" w:space="0" w:color="auto"/>
        <w:right w:val="none" w:sz="0" w:space="0" w:color="auto"/>
      </w:divBdr>
    </w:div>
    <w:div w:id="1185560354">
      <w:marLeft w:val="480"/>
      <w:marRight w:val="0"/>
      <w:marTop w:val="0"/>
      <w:marBottom w:val="0"/>
      <w:divBdr>
        <w:top w:val="none" w:sz="0" w:space="0" w:color="auto"/>
        <w:left w:val="none" w:sz="0" w:space="0" w:color="auto"/>
        <w:bottom w:val="none" w:sz="0" w:space="0" w:color="auto"/>
        <w:right w:val="none" w:sz="0" w:space="0" w:color="auto"/>
      </w:divBdr>
    </w:div>
    <w:div w:id="1185946533">
      <w:marLeft w:val="480"/>
      <w:marRight w:val="0"/>
      <w:marTop w:val="0"/>
      <w:marBottom w:val="0"/>
      <w:divBdr>
        <w:top w:val="none" w:sz="0" w:space="0" w:color="auto"/>
        <w:left w:val="none" w:sz="0" w:space="0" w:color="auto"/>
        <w:bottom w:val="none" w:sz="0" w:space="0" w:color="auto"/>
        <w:right w:val="none" w:sz="0" w:space="0" w:color="auto"/>
      </w:divBdr>
    </w:div>
    <w:div w:id="1186745896">
      <w:marLeft w:val="480"/>
      <w:marRight w:val="0"/>
      <w:marTop w:val="0"/>
      <w:marBottom w:val="0"/>
      <w:divBdr>
        <w:top w:val="none" w:sz="0" w:space="0" w:color="auto"/>
        <w:left w:val="none" w:sz="0" w:space="0" w:color="auto"/>
        <w:bottom w:val="none" w:sz="0" w:space="0" w:color="auto"/>
        <w:right w:val="none" w:sz="0" w:space="0" w:color="auto"/>
      </w:divBdr>
    </w:div>
    <w:div w:id="1187719996">
      <w:marLeft w:val="480"/>
      <w:marRight w:val="0"/>
      <w:marTop w:val="0"/>
      <w:marBottom w:val="0"/>
      <w:divBdr>
        <w:top w:val="none" w:sz="0" w:space="0" w:color="auto"/>
        <w:left w:val="none" w:sz="0" w:space="0" w:color="auto"/>
        <w:bottom w:val="none" w:sz="0" w:space="0" w:color="auto"/>
        <w:right w:val="none" w:sz="0" w:space="0" w:color="auto"/>
      </w:divBdr>
    </w:div>
    <w:div w:id="1188718794">
      <w:marLeft w:val="480"/>
      <w:marRight w:val="0"/>
      <w:marTop w:val="0"/>
      <w:marBottom w:val="0"/>
      <w:divBdr>
        <w:top w:val="none" w:sz="0" w:space="0" w:color="auto"/>
        <w:left w:val="none" w:sz="0" w:space="0" w:color="auto"/>
        <w:bottom w:val="none" w:sz="0" w:space="0" w:color="auto"/>
        <w:right w:val="none" w:sz="0" w:space="0" w:color="auto"/>
      </w:divBdr>
    </w:div>
    <w:div w:id="1188759131">
      <w:marLeft w:val="480"/>
      <w:marRight w:val="0"/>
      <w:marTop w:val="0"/>
      <w:marBottom w:val="0"/>
      <w:divBdr>
        <w:top w:val="none" w:sz="0" w:space="0" w:color="auto"/>
        <w:left w:val="none" w:sz="0" w:space="0" w:color="auto"/>
        <w:bottom w:val="none" w:sz="0" w:space="0" w:color="auto"/>
        <w:right w:val="none" w:sz="0" w:space="0" w:color="auto"/>
      </w:divBdr>
    </w:div>
    <w:div w:id="1188955781">
      <w:marLeft w:val="480"/>
      <w:marRight w:val="0"/>
      <w:marTop w:val="0"/>
      <w:marBottom w:val="0"/>
      <w:divBdr>
        <w:top w:val="none" w:sz="0" w:space="0" w:color="auto"/>
        <w:left w:val="none" w:sz="0" w:space="0" w:color="auto"/>
        <w:bottom w:val="none" w:sz="0" w:space="0" w:color="auto"/>
        <w:right w:val="none" w:sz="0" w:space="0" w:color="auto"/>
      </w:divBdr>
    </w:div>
    <w:div w:id="1189103619">
      <w:marLeft w:val="480"/>
      <w:marRight w:val="0"/>
      <w:marTop w:val="0"/>
      <w:marBottom w:val="0"/>
      <w:divBdr>
        <w:top w:val="none" w:sz="0" w:space="0" w:color="auto"/>
        <w:left w:val="none" w:sz="0" w:space="0" w:color="auto"/>
        <w:bottom w:val="none" w:sz="0" w:space="0" w:color="auto"/>
        <w:right w:val="none" w:sz="0" w:space="0" w:color="auto"/>
      </w:divBdr>
    </w:div>
    <w:div w:id="1189107120">
      <w:marLeft w:val="480"/>
      <w:marRight w:val="0"/>
      <w:marTop w:val="0"/>
      <w:marBottom w:val="0"/>
      <w:divBdr>
        <w:top w:val="none" w:sz="0" w:space="0" w:color="auto"/>
        <w:left w:val="none" w:sz="0" w:space="0" w:color="auto"/>
        <w:bottom w:val="none" w:sz="0" w:space="0" w:color="auto"/>
        <w:right w:val="none" w:sz="0" w:space="0" w:color="auto"/>
      </w:divBdr>
    </w:div>
    <w:div w:id="1189488347">
      <w:marLeft w:val="480"/>
      <w:marRight w:val="0"/>
      <w:marTop w:val="0"/>
      <w:marBottom w:val="0"/>
      <w:divBdr>
        <w:top w:val="none" w:sz="0" w:space="0" w:color="auto"/>
        <w:left w:val="none" w:sz="0" w:space="0" w:color="auto"/>
        <w:bottom w:val="none" w:sz="0" w:space="0" w:color="auto"/>
        <w:right w:val="none" w:sz="0" w:space="0" w:color="auto"/>
      </w:divBdr>
    </w:div>
    <w:div w:id="1189560838">
      <w:marLeft w:val="480"/>
      <w:marRight w:val="0"/>
      <w:marTop w:val="0"/>
      <w:marBottom w:val="0"/>
      <w:divBdr>
        <w:top w:val="none" w:sz="0" w:space="0" w:color="auto"/>
        <w:left w:val="none" w:sz="0" w:space="0" w:color="auto"/>
        <w:bottom w:val="none" w:sz="0" w:space="0" w:color="auto"/>
        <w:right w:val="none" w:sz="0" w:space="0" w:color="auto"/>
      </w:divBdr>
    </w:div>
    <w:div w:id="1189833130">
      <w:marLeft w:val="480"/>
      <w:marRight w:val="0"/>
      <w:marTop w:val="0"/>
      <w:marBottom w:val="0"/>
      <w:divBdr>
        <w:top w:val="none" w:sz="0" w:space="0" w:color="auto"/>
        <w:left w:val="none" w:sz="0" w:space="0" w:color="auto"/>
        <w:bottom w:val="none" w:sz="0" w:space="0" w:color="auto"/>
        <w:right w:val="none" w:sz="0" w:space="0" w:color="auto"/>
      </w:divBdr>
    </w:div>
    <w:div w:id="1189946456">
      <w:bodyDiv w:val="1"/>
      <w:marLeft w:val="0"/>
      <w:marRight w:val="0"/>
      <w:marTop w:val="0"/>
      <w:marBottom w:val="0"/>
      <w:divBdr>
        <w:top w:val="none" w:sz="0" w:space="0" w:color="auto"/>
        <w:left w:val="none" w:sz="0" w:space="0" w:color="auto"/>
        <w:bottom w:val="none" w:sz="0" w:space="0" w:color="auto"/>
        <w:right w:val="none" w:sz="0" w:space="0" w:color="auto"/>
      </w:divBdr>
    </w:div>
    <w:div w:id="1190069706">
      <w:marLeft w:val="480"/>
      <w:marRight w:val="0"/>
      <w:marTop w:val="0"/>
      <w:marBottom w:val="0"/>
      <w:divBdr>
        <w:top w:val="none" w:sz="0" w:space="0" w:color="auto"/>
        <w:left w:val="none" w:sz="0" w:space="0" w:color="auto"/>
        <w:bottom w:val="none" w:sz="0" w:space="0" w:color="auto"/>
        <w:right w:val="none" w:sz="0" w:space="0" w:color="auto"/>
      </w:divBdr>
    </w:div>
    <w:div w:id="1190755815">
      <w:marLeft w:val="480"/>
      <w:marRight w:val="0"/>
      <w:marTop w:val="0"/>
      <w:marBottom w:val="0"/>
      <w:divBdr>
        <w:top w:val="none" w:sz="0" w:space="0" w:color="auto"/>
        <w:left w:val="none" w:sz="0" w:space="0" w:color="auto"/>
        <w:bottom w:val="none" w:sz="0" w:space="0" w:color="auto"/>
        <w:right w:val="none" w:sz="0" w:space="0" w:color="auto"/>
      </w:divBdr>
    </w:div>
    <w:div w:id="1191450940">
      <w:marLeft w:val="480"/>
      <w:marRight w:val="0"/>
      <w:marTop w:val="0"/>
      <w:marBottom w:val="0"/>
      <w:divBdr>
        <w:top w:val="none" w:sz="0" w:space="0" w:color="auto"/>
        <w:left w:val="none" w:sz="0" w:space="0" w:color="auto"/>
        <w:bottom w:val="none" w:sz="0" w:space="0" w:color="auto"/>
        <w:right w:val="none" w:sz="0" w:space="0" w:color="auto"/>
      </w:divBdr>
    </w:div>
    <w:div w:id="1191652745">
      <w:marLeft w:val="480"/>
      <w:marRight w:val="0"/>
      <w:marTop w:val="0"/>
      <w:marBottom w:val="0"/>
      <w:divBdr>
        <w:top w:val="none" w:sz="0" w:space="0" w:color="auto"/>
        <w:left w:val="none" w:sz="0" w:space="0" w:color="auto"/>
        <w:bottom w:val="none" w:sz="0" w:space="0" w:color="auto"/>
        <w:right w:val="none" w:sz="0" w:space="0" w:color="auto"/>
      </w:divBdr>
    </w:div>
    <w:div w:id="1192256372">
      <w:marLeft w:val="480"/>
      <w:marRight w:val="0"/>
      <w:marTop w:val="0"/>
      <w:marBottom w:val="0"/>
      <w:divBdr>
        <w:top w:val="none" w:sz="0" w:space="0" w:color="auto"/>
        <w:left w:val="none" w:sz="0" w:space="0" w:color="auto"/>
        <w:bottom w:val="none" w:sz="0" w:space="0" w:color="auto"/>
        <w:right w:val="none" w:sz="0" w:space="0" w:color="auto"/>
      </w:divBdr>
    </w:div>
    <w:div w:id="1192380994">
      <w:bodyDiv w:val="1"/>
      <w:marLeft w:val="0"/>
      <w:marRight w:val="0"/>
      <w:marTop w:val="0"/>
      <w:marBottom w:val="0"/>
      <w:divBdr>
        <w:top w:val="none" w:sz="0" w:space="0" w:color="auto"/>
        <w:left w:val="none" w:sz="0" w:space="0" w:color="auto"/>
        <w:bottom w:val="none" w:sz="0" w:space="0" w:color="auto"/>
        <w:right w:val="none" w:sz="0" w:space="0" w:color="auto"/>
      </w:divBdr>
    </w:div>
    <w:div w:id="1192449842">
      <w:marLeft w:val="480"/>
      <w:marRight w:val="0"/>
      <w:marTop w:val="0"/>
      <w:marBottom w:val="0"/>
      <w:divBdr>
        <w:top w:val="none" w:sz="0" w:space="0" w:color="auto"/>
        <w:left w:val="none" w:sz="0" w:space="0" w:color="auto"/>
        <w:bottom w:val="none" w:sz="0" w:space="0" w:color="auto"/>
        <w:right w:val="none" w:sz="0" w:space="0" w:color="auto"/>
      </w:divBdr>
    </w:div>
    <w:div w:id="1192693190">
      <w:bodyDiv w:val="1"/>
      <w:marLeft w:val="0"/>
      <w:marRight w:val="0"/>
      <w:marTop w:val="0"/>
      <w:marBottom w:val="0"/>
      <w:divBdr>
        <w:top w:val="none" w:sz="0" w:space="0" w:color="auto"/>
        <w:left w:val="none" w:sz="0" w:space="0" w:color="auto"/>
        <w:bottom w:val="none" w:sz="0" w:space="0" w:color="auto"/>
        <w:right w:val="none" w:sz="0" w:space="0" w:color="auto"/>
      </w:divBdr>
    </w:div>
    <w:div w:id="1192919024">
      <w:marLeft w:val="480"/>
      <w:marRight w:val="0"/>
      <w:marTop w:val="0"/>
      <w:marBottom w:val="0"/>
      <w:divBdr>
        <w:top w:val="none" w:sz="0" w:space="0" w:color="auto"/>
        <w:left w:val="none" w:sz="0" w:space="0" w:color="auto"/>
        <w:bottom w:val="none" w:sz="0" w:space="0" w:color="auto"/>
        <w:right w:val="none" w:sz="0" w:space="0" w:color="auto"/>
      </w:divBdr>
    </w:div>
    <w:div w:id="1193228779">
      <w:marLeft w:val="480"/>
      <w:marRight w:val="0"/>
      <w:marTop w:val="0"/>
      <w:marBottom w:val="0"/>
      <w:divBdr>
        <w:top w:val="none" w:sz="0" w:space="0" w:color="auto"/>
        <w:left w:val="none" w:sz="0" w:space="0" w:color="auto"/>
        <w:bottom w:val="none" w:sz="0" w:space="0" w:color="auto"/>
        <w:right w:val="none" w:sz="0" w:space="0" w:color="auto"/>
      </w:divBdr>
    </w:div>
    <w:div w:id="1193347933">
      <w:marLeft w:val="480"/>
      <w:marRight w:val="0"/>
      <w:marTop w:val="0"/>
      <w:marBottom w:val="0"/>
      <w:divBdr>
        <w:top w:val="none" w:sz="0" w:space="0" w:color="auto"/>
        <w:left w:val="none" w:sz="0" w:space="0" w:color="auto"/>
        <w:bottom w:val="none" w:sz="0" w:space="0" w:color="auto"/>
        <w:right w:val="none" w:sz="0" w:space="0" w:color="auto"/>
      </w:divBdr>
    </w:div>
    <w:div w:id="1193495806">
      <w:marLeft w:val="480"/>
      <w:marRight w:val="0"/>
      <w:marTop w:val="0"/>
      <w:marBottom w:val="0"/>
      <w:divBdr>
        <w:top w:val="none" w:sz="0" w:space="0" w:color="auto"/>
        <w:left w:val="none" w:sz="0" w:space="0" w:color="auto"/>
        <w:bottom w:val="none" w:sz="0" w:space="0" w:color="auto"/>
        <w:right w:val="none" w:sz="0" w:space="0" w:color="auto"/>
      </w:divBdr>
    </w:div>
    <w:div w:id="1193957532">
      <w:marLeft w:val="480"/>
      <w:marRight w:val="0"/>
      <w:marTop w:val="0"/>
      <w:marBottom w:val="0"/>
      <w:divBdr>
        <w:top w:val="none" w:sz="0" w:space="0" w:color="auto"/>
        <w:left w:val="none" w:sz="0" w:space="0" w:color="auto"/>
        <w:bottom w:val="none" w:sz="0" w:space="0" w:color="auto"/>
        <w:right w:val="none" w:sz="0" w:space="0" w:color="auto"/>
      </w:divBdr>
    </w:div>
    <w:div w:id="1194225661">
      <w:marLeft w:val="480"/>
      <w:marRight w:val="0"/>
      <w:marTop w:val="0"/>
      <w:marBottom w:val="0"/>
      <w:divBdr>
        <w:top w:val="none" w:sz="0" w:space="0" w:color="auto"/>
        <w:left w:val="none" w:sz="0" w:space="0" w:color="auto"/>
        <w:bottom w:val="none" w:sz="0" w:space="0" w:color="auto"/>
        <w:right w:val="none" w:sz="0" w:space="0" w:color="auto"/>
      </w:divBdr>
    </w:div>
    <w:div w:id="1194227323">
      <w:marLeft w:val="480"/>
      <w:marRight w:val="0"/>
      <w:marTop w:val="0"/>
      <w:marBottom w:val="0"/>
      <w:divBdr>
        <w:top w:val="none" w:sz="0" w:space="0" w:color="auto"/>
        <w:left w:val="none" w:sz="0" w:space="0" w:color="auto"/>
        <w:bottom w:val="none" w:sz="0" w:space="0" w:color="auto"/>
        <w:right w:val="none" w:sz="0" w:space="0" w:color="auto"/>
      </w:divBdr>
    </w:div>
    <w:div w:id="1195192038">
      <w:marLeft w:val="480"/>
      <w:marRight w:val="0"/>
      <w:marTop w:val="0"/>
      <w:marBottom w:val="0"/>
      <w:divBdr>
        <w:top w:val="none" w:sz="0" w:space="0" w:color="auto"/>
        <w:left w:val="none" w:sz="0" w:space="0" w:color="auto"/>
        <w:bottom w:val="none" w:sz="0" w:space="0" w:color="auto"/>
        <w:right w:val="none" w:sz="0" w:space="0" w:color="auto"/>
      </w:divBdr>
    </w:div>
    <w:div w:id="1195579532">
      <w:bodyDiv w:val="1"/>
      <w:marLeft w:val="0"/>
      <w:marRight w:val="0"/>
      <w:marTop w:val="0"/>
      <w:marBottom w:val="0"/>
      <w:divBdr>
        <w:top w:val="none" w:sz="0" w:space="0" w:color="auto"/>
        <w:left w:val="none" w:sz="0" w:space="0" w:color="auto"/>
        <w:bottom w:val="none" w:sz="0" w:space="0" w:color="auto"/>
        <w:right w:val="none" w:sz="0" w:space="0" w:color="auto"/>
      </w:divBdr>
    </w:div>
    <w:div w:id="1195654259">
      <w:marLeft w:val="480"/>
      <w:marRight w:val="0"/>
      <w:marTop w:val="0"/>
      <w:marBottom w:val="0"/>
      <w:divBdr>
        <w:top w:val="none" w:sz="0" w:space="0" w:color="auto"/>
        <w:left w:val="none" w:sz="0" w:space="0" w:color="auto"/>
        <w:bottom w:val="none" w:sz="0" w:space="0" w:color="auto"/>
        <w:right w:val="none" w:sz="0" w:space="0" w:color="auto"/>
      </w:divBdr>
    </w:div>
    <w:div w:id="1195800792">
      <w:bodyDiv w:val="1"/>
      <w:marLeft w:val="0"/>
      <w:marRight w:val="0"/>
      <w:marTop w:val="0"/>
      <w:marBottom w:val="0"/>
      <w:divBdr>
        <w:top w:val="none" w:sz="0" w:space="0" w:color="auto"/>
        <w:left w:val="none" w:sz="0" w:space="0" w:color="auto"/>
        <w:bottom w:val="none" w:sz="0" w:space="0" w:color="auto"/>
        <w:right w:val="none" w:sz="0" w:space="0" w:color="auto"/>
      </w:divBdr>
    </w:div>
    <w:div w:id="1196653492">
      <w:bodyDiv w:val="1"/>
      <w:marLeft w:val="0"/>
      <w:marRight w:val="0"/>
      <w:marTop w:val="0"/>
      <w:marBottom w:val="0"/>
      <w:divBdr>
        <w:top w:val="none" w:sz="0" w:space="0" w:color="auto"/>
        <w:left w:val="none" w:sz="0" w:space="0" w:color="auto"/>
        <w:bottom w:val="none" w:sz="0" w:space="0" w:color="auto"/>
        <w:right w:val="none" w:sz="0" w:space="0" w:color="auto"/>
      </w:divBdr>
    </w:div>
    <w:div w:id="1196768084">
      <w:bodyDiv w:val="1"/>
      <w:marLeft w:val="0"/>
      <w:marRight w:val="0"/>
      <w:marTop w:val="0"/>
      <w:marBottom w:val="0"/>
      <w:divBdr>
        <w:top w:val="none" w:sz="0" w:space="0" w:color="auto"/>
        <w:left w:val="none" w:sz="0" w:space="0" w:color="auto"/>
        <w:bottom w:val="none" w:sz="0" w:space="0" w:color="auto"/>
        <w:right w:val="none" w:sz="0" w:space="0" w:color="auto"/>
      </w:divBdr>
    </w:div>
    <w:div w:id="1197348347">
      <w:marLeft w:val="480"/>
      <w:marRight w:val="0"/>
      <w:marTop w:val="0"/>
      <w:marBottom w:val="0"/>
      <w:divBdr>
        <w:top w:val="none" w:sz="0" w:space="0" w:color="auto"/>
        <w:left w:val="none" w:sz="0" w:space="0" w:color="auto"/>
        <w:bottom w:val="none" w:sz="0" w:space="0" w:color="auto"/>
        <w:right w:val="none" w:sz="0" w:space="0" w:color="auto"/>
      </w:divBdr>
    </w:div>
    <w:div w:id="1197354609">
      <w:marLeft w:val="480"/>
      <w:marRight w:val="0"/>
      <w:marTop w:val="0"/>
      <w:marBottom w:val="0"/>
      <w:divBdr>
        <w:top w:val="none" w:sz="0" w:space="0" w:color="auto"/>
        <w:left w:val="none" w:sz="0" w:space="0" w:color="auto"/>
        <w:bottom w:val="none" w:sz="0" w:space="0" w:color="auto"/>
        <w:right w:val="none" w:sz="0" w:space="0" w:color="auto"/>
      </w:divBdr>
    </w:div>
    <w:div w:id="1197768562">
      <w:bodyDiv w:val="1"/>
      <w:marLeft w:val="0"/>
      <w:marRight w:val="0"/>
      <w:marTop w:val="0"/>
      <w:marBottom w:val="0"/>
      <w:divBdr>
        <w:top w:val="none" w:sz="0" w:space="0" w:color="auto"/>
        <w:left w:val="none" w:sz="0" w:space="0" w:color="auto"/>
        <w:bottom w:val="none" w:sz="0" w:space="0" w:color="auto"/>
        <w:right w:val="none" w:sz="0" w:space="0" w:color="auto"/>
      </w:divBdr>
    </w:div>
    <w:div w:id="1197890710">
      <w:marLeft w:val="480"/>
      <w:marRight w:val="0"/>
      <w:marTop w:val="0"/>
      <w:marBottom w:val="0"/>
      <w:divBdr>
        <w:top w:val="none" w:sz="0" w:space="0" w:color="auto"/>
        <w:left w:val="none" w:sz="0" w:space="0" w:color="auto"/>
        <w:bottom w:val="none" w:sz="0" w:space="0" w:color="auto"/>
        <w:right w:val="none" w:sz="0" w:space="0" w:color="auto"/>
      </w:divBdr>
    </w:div>
    <w:div w:id="1197935831">
      <w:marLeft w:val="480"/>
      <w:marRight w:val="0"/>
      <w:marTop w:val="0"/>
      <w:marBottom w:val="0"/>
      <w:divBdr>
        <w:top w:val="none" w:sz="0" w:space="0" w:color="auto"/>
        <w:left w:val="none" w:sz="0" w:space="0" w:color="auto"/>
        <w:bottom w:val="none" w:sz="0" w:space="0" w:color="auto"/>
        <w:right w:val="none" w:sz="0" w:space="0" w:color="auto"/>
      </w:divBdr>
    </w:div>
    <w:div w:id="1198808781">
      <w:marLeft w:val="480"/>
      <w:marRight w:val="0"/>
      <w:marTop w:val="0"/>
      <w:marBottom w:val="0"/>
      <w:divBdr>
        <w:top w:val="none" w:sz="0" w:space="0" w:color="auto"/>
        <w:left w:val="none" w:sz="0" w:space="0" w:color="auto"/>
        <w:bottom w:val="none" w:sz="0" w:space="0" w:color="auto"/>
        <w:right w:val="none" w:sz="0" w:space="0" w:color="auto"/>
      </w:divBdr>
    </w:div>
    <w:div w:id="1199004666">
      <w:marLeft w:val="480"/>
      <w:marRight w:val="0"/>
      <w:marTop w:val="0"/>
      <w:marBottom w:val="0"/>
      <w:divBdr>
        <w:top w:val="none" w:sz="0" w:space="0" w:color="auto"/>
        <w:left w:val="none" w:sz="0" w:space="0" w:color="auto"/>
        <w:bottom w:val="none" w:sz="0" w:space="0" w:color="auto"/>
        <w:right w:val="none" w:sz="0" w:space="0" w:color="auto"/>
      </w:divBdr>
    </w:div>
    <w:div w:id="1199321628">
      <w:bodyDiv w:val="1"/>
      <w:marLeft w:val="0"/>
      <w:marRight w:val="0"/>
      <w:marTop w:val="0"/>
      <w:marBottom w:val="0"/>
      <w:divBdr>
        <w:top w:val="none" w:sz="0" w:space="0" w:color="auto"/>
        <w:left w:val="none" w:sz="0" w:space="0" w:color="auto"/>
        <w:bottom w:val="none" w:sz="0" w:space="0" w:color="auto"/>
        <w:right w:val="none" w:sz="0" w:space="0" w:color="auto"/>
      </w:divBdr>
    </w:div>
    <w:div w:id="1199776871">
      <w:marLeft w:val="480"/>
      <w:marRight w:val="0"/>
      <w:marTop w:val="0"/>
      <w:marBottom w:val="0"/>
      <w:divBdr>
        <w:top w:val="none" w:sz="0" w:space="0" w:color="auto"/>
        <w:left w:val="none" w:sz="0" w:space="0" w:color="auto"/>
        <w:bottom w:val="none" w:sz="0" w:space="0" w:color="auto"/>
        <w:right w:val="none" w:sz="0" w:space="0" w:color="auto"/>
      </w:divBdr>
    </w:div>
    <w:div w:id="1199780205">
      <w:marLeft w:val="480"/>
      <w:marRight w:val="0"/>
      <w:marTop w:val="0"/>
      <w:marBottom w:val="0"/>
      <w:divBdr>
        <w:top w:val="none" w:sz="0" w:space="0" w:color="auto"/>
        <w:left w:val="none" w:sz="0" w:space="0" w:color="auto"/>
        <w:bottom w:val="none" w:sz="0" w:space="0" w:color="auto"/>
        <w:right w:val="none" w:sz="0" w:space="0" w:color="auto"/>
      </w:divBdr>
    </w:div>
    <w:div w:id="1199858818">
      <w:marLeft w:val="480"/>
      <w:marRight w:val="0"/>
      <w:marTop w:val="0"/>
      <w:marBottom w:val="0"/>
      <w:divBdr>
        <w:top w:val="none" w:sz="0" w:space="0" w:color="auto"/>
        <w:left w:val="none" w:sz="0" w:space="0" w:color="auto"/>
        <w:bottom w:val="none" w:sz="0" w:space="0" w:color="auto"/>
        <w:right w:val="none" w:sz="0" w:space="0" w:color="auto"/>
      </w:divBdr>
    </w:div>
    <w:div w:id="1200313211">
      <w:bodyDiv w:val="1"/>
      <w:marLeft w:val="0"/>
      <w:marRight w:val="0"/>
      <w:marTop w:val="0"/>
      <w:marBottom w:val="0"/>
      <w:divBdr>
        <w:top w:val="none" w:sz="0" w:space="0" w:color="auto"/>
        <w:left w:val="none" w:sz="0" w:space="0" w:color="auto"/>
        <w:bottom w:val="none" w:sz="0" w:space="0" w:color="auto"/>
        <w:right w:val="none" w:sz="0" w:space="0" w:color="auto"/>
      </w:divBdr>
    </w:div>
    <w:div w:id="1200818108">
      <w:marLeft w:val="480"/>
      <w:marRight w:val="0"/>
      <w:marTop w:val="0"/>
      <w:marBottom w:val="0"/>
      <w:divBdr>
        <w:top w:val="none" w:sz="0" w:space="0" w:color="auto"/>
        <w:left w:val="none" w:sz="0" w:space="0" w:color="auto"/>
        <w:bottom w:val="none" w:sz="0" w:space="0" w:color="auto"/>
        <w:right w:val="none" w:sz="0" w:space="0" w:color="auto"/>
      </w:divBdr>
    </w:div>
    <w:div w:id="1200970582">
      <w:bodyDiv w:val="1"/>
      <w:marLeft w:val="0"/>
      <w:marRight w:val="0"/>
      <w:marTop w:val="0"/>
      <w:marBottom w:val="0"/>
      <w:divBdr>
        <w:top w:val="none" w:sz="0" w:space="0" w:color="auto"/>
        <w:left w:val="none" w:sz="0" w:space="0" w:color="auto"/>
        <w:bottom w:val="none" w:sz="0" w:space="0" w:color="auto"/>
        <w:right w:val="none" w:sz="0" w:space="0" w:color="auto"/>
      </w:divBdr>
    </w:div>
    <w:div w:id="1201015993">
      <w:bodyDiv w:val="1"/>
      <w:marLeft w:val="0"/>
      <w:marRight w:val="0"/>
      <w:marTop w:val="0"/>
      <w:marBottom w:val="0"/>
      <w:divBdr>
        <w:top w:val="none" w:sz="0" w:space="0" w:color="auto"/>
        <w:left w:val="none" w:sz="0" w:space="0" w:color="auto"/>
        <w:bottom w:val="none" w:sz="0" w:space="0" w:color="auto"/>
        <w:right w:val="none" w:sz="0" w:space="0" w:color="auto"/>
      </w:divBdr>
    </w:div>
    <w:div w:id="1201359150">
      <w:marLeft w:val="480"/>
      <w:marRight w:val="0"/>
      <w:marTop w:val="0"/>
      <w:marBottom w:val="0"/>
      <w:divBdr>
        <w:top w:val="none" w:sz="0" w:space="0" w:color="auto"/>
        <w:left w:val="none" w:sz="0" w:space="0" w:color="auto"/>
        <w:bottom w:val="none" w:sz="0" w:space="0" w:color="auto"/>
        <w:right w:val="none" w:sz="0" w:space="0" w:color="auto"/>
      </w:divBdr>
    </w:div>
    <w:div w:id="1201475667">
      <w:marLeft w:val="480"/>
      <w:marRight w:val="0"/>
      <w:marTop w:val="0"/>
      <w:marBottom w:val="0"/>
      <w:divBdr>
        <w:top w:val="none" w:sz="0" w:space="0" w:color="auto"/>
        <w:left w:val="none" w:sz="0" w:space="0" w:color="auto"/>
        <w:bottom w:val="none" w:sz="0" w:space="0" w:color="auto"/>
        <w:right w:val="none" w:sz="0" w:space="0" w:color="auto"/>
      </w:divBdr>
    </w:div>
    <w:div w:id="1201868567">
      <w:marLeft w:val="480"/>
      <w:marRight w:val="0"/>
      <w:marTop w:val="0"/>
      <w:marBottom w:val="0"/>
      <w:divBdr>
        <w:top w:val="none" w:sz="0" w:space="0" w:color="auto"/>
        <w:left w:val="none" w:sz="0" w:space="0" w:color="auto"/>
        <w:bottom w:val="none" w:sz="0" w:space="0" w:color="auto"/>
        <w:right w:val="none" w:sz="0" w:space="0" w:color="auto"/>
      </w:divBdr>
    </w:div>
    <w:div w:id="1202281578">
      <w:marLeft w:val="480"/>
      <w:marRight w:val="0"/>
      <w:marTop w:val="0"/>
      <w:marBottom w:val="0"/>
      <w:divBdr>
        <w:top w:val="none" w:sz="0" w:space="0" w:color="auto"/>
        <w:left w:val="none" w:sz="0" w:space="0" w:color="auto"/>
        <w:bottom w:val="none" w:sz="0" w:space="0" w:color="auto"/>
        <w:right w:val="none" w:sz="0" w:space="0" w:color="auto"/>
      </w:divBdr>
    </w:div>
    <w:div w:id="1202591955">
      <w:bodyDiv w:val="1"/>
      <w:marLeft w:val="0"/>
      <w:marRight w:val="0"/>
      <w:marTop w:val="0"/>
      <w:marBottom w:val="0"/>
      <w:divBdr>
        <w:top w:val="none" w:sz="0" w:space="0" w:color="auto"/>
        <w:left w:val="none" w:sz="0" w:space="0" w:color="auto"/>
        <w:bottom w:val="none" w:sz="0" w:space="0" w:color="auto"/>
        <w:right w:val="none" w:sz="0" w:space="0" w:color="auto"/>
      </w:divBdr>
    </w:div>
    <w:div w:id="1203782407">
      <w:bodyDiv w:val="1"/>
      <w:marLeft w:val="0"/>
      <w:marRight w:val="0"/>
      <w:marTop w:val="0"/>
      <w:marBottom w:val="0"/>
      <w:divBdr>
        <w:top w:val="none" w:sz="0" w:space="0" w:color="auto"/>
        <w:left w:val="none" w:sz="0" w:space="0" w:color="auto"/>
        <w:bottom w:val="none" w:sz="0" w:space="0" w:color="auto"/>
        <w:right w:val="none" w:sz="0" w:space="0" w:color="auto"/>
      </w:divBdr>
    </w:div>
    <w:div w:id="1204370901">
      <w:marLeft w:val="480"/>
      <w:marRight w:val="0"/>
      <w:marTop w:val="0"/>
      <w:marBottom w:val="0"/>
      <w:divBdr>
        <w:top w:val="none" w:sz="0" w:space="0" w:color="auto"/>
        <w:left w:val="none" w:sz="0" w:space="0" w:color="auto"/>
        <w:bottom w:val="none" w:sz="0" w:space="0" w:color="auto"/>
        <w:right w:val="none" w:sz="0" w:space="0" w:color="auto"/>
      </w:divBdr>
    </w:div>
    <w:div w:id="1204440839">
      <w:bodyDiv w:val="1"/>
      <w:marLeft w:val="0"/>
      <w:marRight w:val="0"/>
      <w:marTop w:val="0"/>
      <w:marBottom w:val="0"/>
      <w:divBdr>
        <w:top w:val="none" w:sz="0" w:space="0" w:color="auto"/>
        <w:left w:val="none" w:sz="0" w:space="0" w:color="auto"/>
        <w:bottom w:val="none" w:sz="0" w:space="0" w:color="auto"/>
        <w:right w:val="none" w:sz="0" w:space="0" w:color="auto"/>
      </w:divBdr>
    </w:div>
    <w:div w:id="1204561542">
      <w:marLeft w:val="480"/>
      <w:marRight w:val="0"/>
      <w:marTop w:val="0"/>
      <w:marBottom w:val="0"/>
      <w:divBdr>
        <w:top w:val="none" w:sz="0" w:space="0" w:color="auto"/>
        <w:left w:val="none" w:sz="0" w:space="0" w:color="auto"/>
        <w:bottom w:val="none" w:sz="0" w:space="0" w:color="auto"/>
        <w:right w:val="none" w:sz="0" w:space="0" w:color="auto"/>
      </w:divBdr>
    </w:div>
    <w:div w:id="1205101639">
      <w:marLeft w:val="480"/>
      <w:marRight w:val="0"/>
      <w:marTop w:val="0"/>
      <w:marBottom w:val="0"/>
      <w:divBdr>
        <w:top w:val="none" w:sz="0" w:space="0" w:color="auto"/>
        <w:left w:val="none" w:sz="0" w:space="0" w:color="auto"/>
        <w:bottom w:val="none" w:sz="0" w:space="0" w:color="auto"/>
        <w:right w:val="none" w:sz="0" w:space="0" w:color="auto"/>
      </w:divBdr>
    </w:div>
    <w:div w:id="1205556955">
      <w:marLeft w:val="480"/>
      <w:marRight w:val="0"/>
      <w:marTop w:val="0"/>
      <w:marBottom w:val="0"/>
      <w:divBdr>
        <w:top w:val="none" w:sz="0" w:space="0" w:color="auto"/>
        <w:left w:val="none" w:sz="0" w:space="0" w:color="auto"/>
        <w:bottom w:val="none" w:sz="0" w:space="0" w:color="auto"/>
        <w:right w:val="none" w:sz="0" w:space="0" w:color="auto"/>
      </w:divBdr>
    </w:div>
    <w:div w:id="1207256916">
      <w:bodyDiv w:val="1"/>
      <w:marLeft w:val="0"/>
      <w:marRight w:val="0"/>
      <w:marTop w:val="0"/>
      <w:marBottom w:val="0"/>
      <w:divBdr>
        <w:top w:val="none" w:sz="0" w:space="0" w:color="auto"/>
        <w:left w:val="none" w:sz="0" w:space="0" w:color="auto"/>
        <w:bottom w:val="none" w:sz="0" w:space="0" w:color="auto"/>
        <w:right w:val="none" w:sz="0" w:space="0" w:color="auto"/>
      </w:divBdr>
    </w:div>
    <w:div w:id="1207643452">
      <w:marLeft w:val="480"/>
      <w:marRight w:val="0"/>
      <w:marTop w:val="0"/>
      <w:marBottom w:val="0"/>
      <w:divBdr>
        <w:top w:val="none" w:sz="0" w:space="0" w:color="auto"/>
        <w:left w:val="none" w:sz="0" w:space="0" w:color="auto"/>
        <w:bottom w:val="none" w:sz="0" w:space="0" w:color="auto"/>
        <w:right w:val="none" w:sz="0" w:space="0" w:color="auto"/>
      </w:divBdr>
    </w:div>
    <w:div w:id="1207713765">
      <w:marLeft w:val="480"/>
      <w:marRight w:val="0"/>
      <w:marTop w:val="0"/>
      <w:marBottom w:val="0"/>
      <w:divBdr>
        <w:top w:val="none" w:sz="0" w:space="0" w:color="auto"/>
        <w:left w:val="none" w:sz="0" w:space="0" w:color="auto"/>
        <w:bottom w:val="none" w:sz="0" w:space="0" w:color="auto"/>
        <w:right w:val="none" w:sz="0" w:space="0" w:color="auto"/>
      </w:divBdr>
    </w:div>
    <w:div w:id="1207720184">
      <w:bodyDiv w:val="1"/>
      <w:marLeft w:val="0"/>
      <w:marRight w:val="0"/>
      <w:marTop w:val="0"/>
      <w:marBottom w:val="0"/>
      <w:divBdr>
        <w:top w:val="none" w:sz="0" w:space="0" w:color="auto"/>
        <w:left w:val="none" w:sz="0" w:space="0" w:color="auto"/>
        <w:bottom w:val="none" w:sz="0" w:space="0" w:color="auto"/>
        <w:right w:val="none" w:sz="0" w:space="0" w:color="auto"/>
      </w:divBdr>
    </w:div>
    <w:div w:id="1207793563">
      <w:marLeft w:val="480"/>
      <w:marRight w:val="0"/>
      <w:marTop w:val="0"/>
      <w:marBottom w:val="0"/>
      <w:divBdr>
        <w:top w:val="none" w:sz="0" w:space="0" w:color="auto"/>
        <w:left w:val="none" w:sz="0" w:space="0" w:color="auto"/>
        <w:bottom w:val="none" w:sz="0" w:space="0" w:color="auto"/>
        <w:right w:val="none" w:sz="0" w:space="0" w:color="auto"/>
      </w:divBdr>
    </w:div>
    <w:div w:id="1208226974">
      <w:marLeft w:val="480"/>
      <w:marRight w:val="0"/>
      <w:marTop w:val="0"/>
      <w:marBottom w:val="0"/>
      <w:divBdr>
        <w:top w:val="none" w:sz="0" w:space="0" w:color="auto"/>
        <w:left w:val="none" w:sz="0" w:space="0" w:color="auto"/>
        <w:bottom w:val="none" w:sz="0" w:space="0" w:color="auto"/>
        <w:right w:val="none" w:sz="0" w:space="0" w:color="auto"/>
      </w:divBdr>
    </w:div>
    <w:div w:id="1208490285">
      <w:marLeft w:val="480"/>
      <w:marRight w:val="0"/>
      <w:marTop w:val="0"/>
      <w:marBottom w:val="0"/>
      <w:divBdr>
        <w:top w:val="none" w:sz="0" w:space="0" w:color="auto"/>
        <w:left w:val="none" w:sz="0" w:space="0" w:color="auto"/>
        <w:bottom w:val="none" w:sz="0" w:space="0" w:color="auto"/>
        <w:right w:val="none" w:sz="0" w:space="0" w:color="auto"/>
      </w:divBdr>
    </w:div>
    <w:div w:id="1208839893">
      <w:bodyDiv w:val="1"/>
      <w:marLeft w:val="0"/>
      <w:marRight w:val="0"/>
      <w:marTop w:val="0"/>
      <w:marBottom w:val="0"/>
      <w:divBdr>
        <w:top w:val="none" w:sz="0" w:space="0" w:color="auto"/>
        <w:left w:val="none" w:sz="0" w:space="0" w:color="auto"/>
        <w:bottom w:val="none" w:sz="0" w:space="0" w:color="auto"/>
        <w:right w:val="none" w:sz="0" w:space="0" w:color="auto"/>
      </w:divBdr>
    </w:div>
    <w:div w:id="1208907634">
      <w:marLeft w:val="480"/>
      <w:marRight w:val="0"/>
      <w:marTop w:val="0"/>
      <w:marBottom w:val="0"/>
      <w:divBdr>
        <w:top w:val="none" w:sz="0" w:space="0" w:color="auto"/>
        <w:left w:val="none" w:sz="0" w:space="0" w:color="auto"/>
        <w:bottom w:val="none" w:sz="0" w:space="0" w:color="auto"/>
        <w:right w:val="none" w:sz="0" w:space="0" w:color="auto"/>
      </w:divBdr>
    </w:div>
    <w:div w:id="1209415311">
      <w:marLeft w:val="480"/>
      <w:marRight w:val="0"/>
      <w:marTop w:val="0"/>
      <w:marBottom w:val="0"/>
      <w:divBdr>
        <w:top w:val="none" w:sz="0" w:space="0" w:color="auto"/>
        <w:left w:val="none" w:sz="0" w:space="0" w:color="auto"/>
        <w:bottom w:val="none" w:sz="0" w:space="0" w:color="auto"/>
        <w:right w:val="none" w:sz="0" w:space="0" w:color="auto"/>
      </w:divBdr>
    </w:div>
    <w:div w:id="1209415824">
      <w:marLeft w:val="480"/>
      <w:marRight w:val="0"/>
      <w:marTop w:val="0"/>
      <w:marBottom w:val="0"/>
      <w:divBdr>
        <w:top w:val="none" w:sz="0" w:space="0" w:color="auto"/>
        <w:left w:val="none" w:sz="0" w:space="0" w:color="auto"/>
        <w:bottom w:val="none" w:sz="0" w:space="0" w:color="auto"/>
        <w:right w:val="none" w:sz="0" w:space="0" w:color="auto"/>
      </w:divBdr>
    </w:div>
    <w:div w:id="1209683497">
      <w:bodyDiv w:val="1"/>
      <w:marLeft w:val="0"/>
      <w:marRight w:val="0"/>
      <w:marTop w:val="0"/>
      <w:marBottom w:val="0"/>
      <w:divBdr>
        <w:top w:val="none" w:sz="0" w:space="0" w:color="auto"/>
        <w:left w:val="none" w:sz="0" w:space="0" w:color="auto"/>
        <w:bottom w:val="none" w:sz="0" w:space="0" w:color="auto"/>
        <w:right w:val="none" w:sz="0" w:space="0" w:color="auto"/>
      </w:divBdr>
    </w:div>
    <w:div w:id="1210341680">
      <w:marLeft w:val="480"/>
      <w:marRight w:val="0"/>
      <w:marTop w:val="0"/>
      <w:marBottom w:val="0"/>
      <w:divBdr>
        <w:top w:val="none" w:sz="0" w:space="0" w:color="auto"/>
        <w:left w:val="none" w:sz="0" w:space="0" w:color="auto"/>
        <w:bottom w:val="none" w:sz="0" w:space="0" w:color="auto"/>
        <w:right w:val="none" w:sz="0" w:space="0" w:color="auto"/>
      </w:divBdr>
    </w:div>
    <w:div w:id="1210653338">
      <w:marLeft w:val="480"/>
      <w:marRight w:val="0"/>
      <w:marTop w:val="0"/>
      <w:marBottom w:val="0"/>
      <w:divBdr>
        <w:top w:val="none" w:sz="0" w:space="0" w:color="auto"/>
        <w:left w:val="none" w:sz="0" w:space="0" w:color="auto"/>
        <w:bottom w:val="none" w:sz="0" w:space="0" w:color="auto"/>
        <w:right w:val="none" w:sz="0" w:space="0" w:color="auto"/>
      </w:divBdr>
    </w:div>
    <w:div w:id="1210803012">
      <w:marLeft w:val="480"/>
      <w:marRight w:val="0"/>
      <w:marTop w:val="0"/>
      <w:marBottom w:val="0"/>
      <w:divBdr>
        <w:top w:val="none" w:sz="0" w:space="0" w:color="auto"/>
        <w:left w:val="none" w:sz="0" w:space="0" w:color="auto"/>
        <w:bottom w:val="none" w:sz="0" w:space="0" w:color="auto"/>
        <w:right w:val="none" w:sz="0" w:space="0" w:color="auto"/>
      </w:divBdr>
    </w:div>
    <w:div w:id="1211573936">
      <w:marLeft w:val="480"/>
      <w:marRight w:val="0"/>
      <w:marTop w:val="0"/>
      <w:marBottom w:val="0"/>
      <w:divBdr>
        <w:top w:val="none" w:sz="0" w:space="0" w:color="auto"/>
        <w:left w:val="none" w:sz="0" w:space="0" w:color="auto"/>
        <w:bottom w:val="none" w:sz="0" w:space="0" w:color="auto"/>
        <w:right w:val="none" w:sz="0" w:space="0" w:color="auto"/>
      </w:divBdr>
    </w:div>
    <w:div w:id="1211650798">
      <w:marLeft w:val="480"/>
      <w:marRight w:val="0"/>
      <w:marTop w:val="0"/>
      <w:marBottom w:val="0"/>
      <w:divBdr>
        <w:top w:val="none" w:sz="0" w:space="0" w:color="auto"/>
        <w:left w:val="none" w:sz="0" w:space="0" w:color="auto"/>
        <w:bottom w:val="none" w:sz="0" w:space="0" w:color="auto"/>
        <w:right w:val="none" w:sz="0" w:space="0" w:color="auto"/>
      </w:divBdr>
    </w:div>
    <w:div w:id="1211766962">
      <w:bodyDiv w:val="1"/>
      <w:marLeft w:val="0"/>
      <w:marRight w:val="0"/>
      <w:marTop w:val="0"/>
      <w:marBottom w:val="0"/>
      <w:divBdr>
        <w:top w:val="none" w:sz="0" w:space="0" w:color="auto"/>
        <w:left w:val="none" w:sz="0" w:space="0" w:color="auto"/>
        <w:bottom w:val="none" w:sz="0" w:space="0" w:color="auto"/>
        <w:right w:val="none" w:sz="0" w:space="0" w:color="auto"/>
      </w:divBdr>
    </w:div>
    <w:div w:id="1211918587">
      <w:marLeft w:val="480"/>
      <w:marRight w:val="0"/>
      <w:marTop w:val="0"/>
      <w:marBottom w:val="0"/>
      <w:divBdr>
        <w:top w:val="none" w:sz="0" w:space="0" w:color="auto"/>
        <w:left w:val="none" w:sz="0" w:space="0" w:color="auto"/>
        <w:bottom w:val="none" w:sz="0" w:space="0" w:color="auto"/>
        <w:right w:val="none" w:sz="0" w:space="0" w:color="auto"/>
      </w:divBdr>
    </w:div>
    <w:div w:id="1212689414">
      <w:marLeft w:val="480"/>
      <w:marRight w:val="0"/>
      <w:marTop w:val="0"/>
      <w:marBottom w:val="0"/>
      <w:divBdr>
        <w:top w:val="none" w:sz="0" w:space="0" w:color="auto"/>
        <w:left w:val="none" w:sz="0" w:space="0" w:color="auto"/>
        <w:bottom w:val="none" w:sz="0" w:space="0" w:color="auto"/>
        <w:right w:val="none" w:sz="0" w:space="0" w:color="auto"/>
      </w:divBdr>
    </w:div>
    <w:div w:id="1212812793">
      <w:marLeft w:val="480"/>
      <w:marRight w:val="0"/>
      <w:marTop w:val="0"/>
      <w:marBottom w:val="0"/>
      <w:divBdr>
        <w:top w:val="none" w:sz="0" w:space="0" w:color="auto"/>
        <w:left w:val="none" w:sz="0" w:space="0" w:color="auto"/>
        <w:bottom w:val="none" w:sz="0" w:space="0" w:color="auto"/>
        <w:right w:val="none" w:sz="0" w:space="0" w:color="auto"/>
      </w:divBdr>
    </w:div>
    <w:div w:id="1212958890">
      <w:marLeft w:val="480"/>
      <w:marRight w:val="0"/>
      <w:marTop w:val="0"/>
      <w:marBottom w:val="0"/>
      <w:divBdr>
        <w:top w:val="none" w:sz="0" w:space="0" w:color="auto"/>
        <w:left w:val="none" w:sz="0" w:space="0" w:color="auto"/>
        <w:bottom w:val="none" w:sz="0" w:space="0" w:color="auto"/>
        <w:right w:val="none" w:sz="0" w:space="0" w:color="auto"/>
      </w:divBdr>
    </w:div>
    <w:div w:id="1213808490">
      <w:marLeft w:val="480"/>
      <w:marRight w:val="0"/>
      <w:marTop w:val="0"/>
      <w:marBottom w:val="0"/>
      <w:divBdr>
        <w:top w:val="none" w:sz="0" w:space="0" w:color="auto"/>
        <w:left w:val="none" w:sz="0" w:space="0" w:color="auto"/>
        <w:bottom w:val="none" w:sz="0" w:space="0" w:color="auto"/>
        <w:right w:val="none" w:sz="0" w:space="0" w:color="auto"/>
      </w:divBdr>
    </w:div>
    <w:div w:id="1214196060">
      <w:bodyDiv w:val="1"/>
      <w:marLeft w:val="0"/>
      <w:marRight w:val="0"/>
      <w:marTop w:val="0"/>
      <w:marBottom w:val="0"/>
      <w:divBdr>
        <w:top w:val="none" w:sz="0" w:space="0" w:color="auto"/>
        <w:left w:val="none" w:sz="0" w:space="0" w:color="auto"/>
        <w:bottom w:val="none" w:sz="0" w:space="0" w:color="auto"/>
        <w:right w:val="none" w:sz="0" w:space="0" w:color="auto"/>
      </w:divBdr>
    </w:div>
    <w:div w:id="1214384242">
      <w:marLeft w:val="480"/>
      <w:marRight w:val="0"/>
      <w:marTop w:val="0"/>
      <w:marBottom w:val="0"/>
      <w:divBdr>
        <w:top w:val="none" w:sz="0" w:space="0" w:color="auto"/>
        <w:left w:val="none" w:sz="0" w:space="0" w:color="auto"/>
        <w:bottom w:val="none" w:sz="0" w:space="0" w:color="auto"/>
        <w:right w:val="none" w:sz="0" w:space="0" w:color="auto"/>
      </w:divBdr>
    </w:div>
    <w:div w:id="1214655336">
      <w:marLeft w:val="480"/>
      <w:marRight w:val="0"/>
      <w:marTop w:val="0"/>
      <w:marBottom w:val="0"/>
      <w:divBdr>
        <w:top w:val="none" w:sz="0" w:space="0" w:color="auto"/>
        <w:left w:val="none" w:sz="0" w:space="0" w:color="auto"/>
        <w:bottom w:val="none" w:sz="0" w:space="0" w:color="auto"/>
        <w:right w:val="none" w:sz="0" w:space="0" w:color="auto"/>
      </w:divBdr>
    </w:div>
    <w:div w:id="1214659937">
      <w:bodyDiv w:val="1"/>
      <w:marLeft w:val="0"/>
      <w:marRight w:val="0"/>
      <w:marTop w:val="0"/>
      <w:marBottom w:val="0"/>
      <w:divBdr>
        <w:top w:val="none" w:sz="0" w:space="0" w:color="auto"/>
        <w:left w:val="none" w:sz="0" w:space="0" w:color="auto"/>
        <w:bottom w:val="none" w:sz="0" w:space="0" w:color="auto"/>
        <w:right w:val="none" w:sz="0" w:space="0" w:color="auto"/>
      </w:divBdr>
    </w:div>
    <w:div w:id="1215431231">
      <w:bodyDiv w:val="1"/>
      <w:marLeft w:val="0"/>
      <w:marRight w:val="0"/>
      <w:marTop w:val="0"/>
      <w:marBottom w:val="0"/>
      <w:divBdr>
        <w:top w:val="none" w:sz="0" w:space="0" w:color="auto"/>
        <w:left w:val="none" w:sz="0" w:space="0" w:color="auto"/>
        <w:bottom w:val="none" w:sz="0" w:space="0" w:color="auto"/>
        <w:right w:val="none" w:sz="0" w:space="0" w:color="auto"/>
      </w:divBdr>
    </w:div>
    <w:div w:id="1215503360">
      <w:marLeft w:val="480"/>
      <w:marRight w:val="0"/>
      <w:marTop w:val="0"/>
      <w:marBottom w:val="0"/>
      <w:divBdr>
        <w:top w:val="none" w:sz="0" w:space="0" w:color="auto"/>
        <w:left w:val="none" w:sz="0" w:space="0" w:color="auto"/>
        <w:bottom w:val="none" w:sz="0" w:space="0" w:color="auto"/>
        <w:right w:val="none" w:sz="0" w:space="0" w:color="auto"/>
      </w:divBdr>
    </w:div>
    <w:div w:id="1215968942">
      <w:marLeft w:val="480"/>
      <w:marRight w:val="0"/>
      <w:marTop w:val="0"/>
      <w:marBottom w:val="0"/>
      <w:divBdr>
        <w:top w:val="none" w:sz="0" w:space="0" w:color="auto"/>
        <w:left w:val="none" w:sz="0" w:space="0" w:color="auto"/>
        <w:bottom w:val="none" w:sz="0" w:space="0" w:color="auto"/>
        <w:right w:val="none" w:sz="0" w:space="0" w:color="auto"/>
      </w:divBdr>
    </w:div>
    <w:div w:id="1216114562">
      <w:marLeft w:val="480"/>
      <w:marRight w:val="0"/>
      <w:marTop w:val="0"/>
      <w:marBottom w:val="0"/>
      <w:divBdr>
        <w:top w:val="none" w:sz="0" w:space="0" w:color="auto"/>
        <w:left w:val="none" w:sz="0" w:space="0" w:color="auto"/>
        <w:bottom w:val="none" w:sz="0" w:space="0" w:color="auto"/>
        <w:right w:val="none" w:sz="0" w:space="0" w:color="auto"/>
      </w:divBdr>
    </w:div>
    <w:div w:id="1216695659">
      <w:marLeft w:val="480"/>
      <w:marRight w:val="0"/>
      <w:marTop w:val="0"/>
      <w:marBottom w:val="0"/>
      <w:divBdr>
        <w:top w:val="none" w:sz="0" w:space="0" w:color="auto"/>
        <w:left w:val="none" w:sz="0" w:space="0" w:color="auto"/>
        <w:bottom w:val="none" w:sz="0" w:space="0" w:color="auto"/>
        <w:right w:val="none" w:sz="0" w:space="0" w:color="auto"/>
      </w:divBdr>
    </w:div>
    <w:div w:id="1216773708">
      <w:marLeft w:val="480"/>
      <w:marRight w:val="0"/>
      <w:marTop w:val="0"/>
      <w:marBottom w:val="0"/>
      <w:divBdr>
        <w:top w:val="none" w:sz="0" w:space="0" w:color="auto"/>
        <w:left w:val="none" w:sz="0" w:space="0" w:color="auto"/>
        <w:bottom w:val="none" w:sz="0" w:space="0" w:color="auto"/>
        <w:right w:val="none" w:sz="0" w:space="0" w:color="auto"/>
      </w:divBdr>
    </w:div>
    <w:div w:id="1217012477">
      <w:marLeft w:val="480"/>
      <w:marRight w:val="0"/>
      <w:marTop w:val="0"/>
      <w:marBottom w:val="0"/>
      <w:divBdr>
        <w:top w:val="none" w:sz="0" w:space="0" w:color="auto"/>
        <w:left w:val="none" w:sz="0" w:space="0" w:color="auto"/>
        <w:bottom w:val="none" w:sz="0" w:space="0" w:color="auto"/>
        <w:right w:val="none" w:sz="0" w:space="0" w:color="auto"/>
      </w:divBdr>
    </w:div>
    <w:div w:id="1217083861">
      <w:marLeft w:val="480"/>
      <w:marRight w:val="0"/>
      <w:marTop w:val="0"/>
      <w:marBottom w:val="0"/>
      <w:divBdr>
        <w:top w:val="none" w:sz="0" w:space="0" w:color="auto"/>
        <w:left w:val="none" w:sz="0" w:space="0" w:color="auto"/>
        <w:bottom w:val="none" w:sz="0" w:space="0" w:color="auto"/>
        <w:right w:val="none" w:sz="0" w:space="0" w:color="auto"/>
      </w:divBdr>
    </w:div>
    <w:div w:id="1217163867">
      <w:marLeft w:val="480"/>
      <w:marRight w:val="0"/>
      <w:marTop w:val="0"/>
      <w:marBottom w:val="0"/>
      <w:divBdr>
        <w:top w:val="none" w:sz="0" w:space="0" w:color="auto"/>
        <w:left w:val="none" w:sz="0" w:space="0" w:color="auto"/>
        <w:bottom w:val="none" w:sz="0" w:space="0" w:color="auto"/>
        <w:right w:val="none" w:sz="0" w:space="0" w:color="auto"/>
      </w:divBdr>
    </w:div>
    <w:div w:id="1217473022">
      <w:marLeft w:val="480"/>
      <w:marRight w:val="0"/>
      <w:marTop w:val="0"/>
      <w:marBottom w:val="0"/>
      <w:divBdr>
        <w:top w:val="none" w:sz="0" w:space="0" w:color="auto"/>
        <w:left w:val="none" w:sz="0" w:space="0" w:color="auto"/>
        <w:bottom w:val="none" w:sz="0" w:space="0" w:color="auto"/>
        <w:right w:val="none" w:sz="0" w:space="0" w:color="auto"/>
      </w:divBdr>
    </w:div>
    <w:div w:id="1217738170">
      <w:marLeft w:val="480"/>
      <w:marRight w:val="0"/>
      <w:marTop w:val="0"/>
      <w:marBottom w:val="0"/>
      <w:divBdr>
        <w:top w:val="none" w:sz="0" w:space="0" w:color="auto"/>
        <w:left w:val="none" w:sz="0" w:space="0" w:color="auto"/>
        <w:bottom w:val="none" w:sz="0" w:space="0" w:color="auto"/>
        <w:right w:val="none" w:sz="0" w:space="0" w:color="auto"/>
      </w:divBdr>
    </w:div>
    <w:div w:id="1217860756">
      <w:marLeft w:val="480"/>
      <w:marRight w:val="0"/>
      <w:marTop w:val="0"/>
      <w:marBottom w:val="0"/>
      <w:divBdr>
        <w:top w:val="none" w:sz="0" w:space="0" w:color="auto"/>
        <w:left w:val="none" w:sz="0" w:space="0" w:color="auto"/>
        <w:bottom w:val="none" w:sz="0" w:space="0" w:color="auto"/>
        <w:right w:val="none" w:sz="0" w:space="0" w:color="auto"/>
      </w:divBdr>
    </w:div>
    <w:div w:id="1218395783">
      <w:marLeft w:val="480"/>
      <w:marRight w:val="0"/>
      <w:marTop w:val="0"/>
      <w:marBottom w:val="0"/>
      <w:divBdr>
        <w:top w:val="none" w:sz="0" w:space="0" w:color="auto"/>
        <w:left w:val="none" w:sz="0" w:space="0" w:color="auto"/>
        <w:bottom w:val="none" w:sz="0" w:space="0" w:color="auto"/>
        <w:right w:val="none" w:sz="0" w:space="0" w:color="auto"/>
      </w:divBdr>
    </w:div>
    <w:div w:id="1218510882">
      <w:marLeft w:val="480"/>
      <w:marRight w:val="0"/>
      <w:marTop w:val="0"/>
      <w:marBottom w:val="0"/>
      <w:divBdr>
        <w:top w:val="none" w:sz="0" w:space="0" w:color="auto"/>
        <w:left w:val="none" w:sz="0" w:space="0" w:color="auto"/>
        <w:bottom w:val="none" w:sz="0" w:space="0" w:color="auto"/>
        <w:right w:val="none" w:sz="0" w:space="0" w:color="auto"/>
      </w:divBdr>
    </w:div>
    <w:div w:id="1218586433">
      <w:marLeft w:val="480"/>
      <w:marRight w:val="0"/>
      <w:marTop w:val="0"/>
      <w:marBottom w:val="0"/>
      <w:divBdr>
        <w:top w:val="none" w:sz="0" w:space="0" w:color="auto"/>
        <w:left w:val="none" w:sz="0" w:space="0" w:color="auto"/>
        <w:bottom w:val="none" w:sz="0" w:space="0" w:color="auto"/>
        <w:right w:val="none" w:sz="0" w:space="0" w:color="auto"/>
      </w:divBdr>
    </w:div>
    <w:div w:id="1218667624">
      <w:marLeft w:val="480"/>
      <w:marRight w:val="0"/>
      <w:marTop w:val="0"/>
      <w:marBottom w:val="0"/>
      <w:divBdr>
        <w:top w:val="none" w:sz="0" w:space="0" w:color="auto"/>
        <w:left w:val="none" w:sz="0" w:space="0" w:color="auto"/>
        <w:bottom w:val="none" w:sz="0" w:space="0" w:color="auto"/>
        <w:right w:val="none" w:sz="0" w:space="0" w:color="auto"/>
      </w:divBdr>
    </w:div>
    <w:div w:id="1219321246">
      <w:bodyDiv w:val="1"/>
      <w:marLeft w:val="0"/>
      <w:marRight w:val="0"/>
      <w:marTop w:val="0"/>
      <w:marBottom w:val="0"/>
      <w:divBdr>
        <w:top w:val="none" w:sz="0" w:space="0" w:color="auto"/>
        <w:left w:val="none" w:sz="0" w:space="0" w:color="auto"/>
        <w:bottom w:val="none" w:sz="0" w:space="0" w:color="auto"/>
        <w:right w:val="none" w:sz="0" w:space="0" w:color="auto"/>
      </w:divBdr>
    </w:div>
    <w:div w:id="1219586906">
      <w:marLeft w:val="480"/>
      <w:marRight w:val="0"/>
      <w:marTop w:val="0"/>
      <w:marBottom w:val="0"/>
      <w:divBdr>
        <w:top w:val="none" w:sz="0" w:space="0" w:color="auto"/>
        <w:left w:val="none" w:sz="0" w:space="0" w:color="auto"/>
        <w:bottom w:val="none" w:sz="0" w:space="0" w:color="auto"/>
        <w:right w:val="none" w:sz="0" w:space="0" w:color="auto"/>
      </w:divBdr>
    </w:div>
    <w:div w:id="1219785344">
      <w:marLeft w:val="480"/>
      <w:marRight w:val="0"/>
      <w:marTop w:val="0"/>
      <w:marBottom w:val="0"/>
      <w:divBdr>
        <w:top w:val="none" w:sz="0" w:space="0" w:color="auto"/>
        <w:left w:val="none" w:sz="0" w:space="0" w:color="auto"/>
        <w:bottom w:val="none" w:sz="0" w:space="0" w:color="auto"/>
        <w:right w:val="none" w:sz="0" w:space="0" w:color="auto"/>
      </w:divBdr>
    </w:div>
    <w:div w:id="1220290534">
      <w:marLeft w:val="480"/>
      <w:marRight w:val="0"/>
      <w:marTop w:val="0"/>
      <w:marBottom w:val="0"/>
      <w:divBdr>
        <w:top w:val="none" w:sz="0" w:space="0" w:color="auto"/>
        <w:left w:val="none" w:sz="0" w:space="0" w:color="auto"/>
        <w:bottom w:val="none" w:sz="0" w:space="0" w:color="auto"/>
        <w:right w:val="none" w:sz="0" w:space="0" w:color="auto"/>
      </w:divBdr>
    </w:div>
    <w:div w:id="1221136471">
      <w:bodyDiv w:val="1"/>
      <w:marLeft w:val="0"/>
      <w:marRight w:val="0"/>
      <w:marTop w:val="0"/>
      <w:marBottom w:val="0"/>
      <w:divBdr>
        <w:top w:val="none" w:sz="0" w:space="0" w:color="auto"/>
        <w:left w:val="none" w:sz="0" w:space="0" w:color="auto"/>
        <w:bottom w:val="none" w:sz="0" w:space="0" w:color="auto"/>
        <w:right w:val="none" w:sz="0" w:space="0" w:color="auto"/>
      </w:divBdr>
    </w:div>
    <w:div w:id="1221138249">
      <w:marLeft w:val="480"/>
      <w:marRight w:val="0"/>
      <w:marTop w:val="0"/>
      <w:marBottom w:val="0"/>
      <w:divBdr>
        <w:top w:val="none" w:sz="0" w:space="0" w:color="auto"/>
        <w:left w:val="none" w:sz="0" w:space="0" w:color="auto"/>
        <w:bottom w:val="none" w:sz="0" w:space="0" w:color="auto"/>
        <w:right w:val="none" w:sz="0" w:space="0" w:color="auto"/>
      </w:divBdr>
    </w:div>
    <w:div w:id="1221791791">
      <w:marLeft w:val="480"/>
      <w:marRight w:val="0"/>
      <w:marTop w:val="0"/>
      <w:marBottom w:val="0"/>
      <w:divBdr>
        <w:top w:val="none" w:sz="0" w:space="0" w:color="auto"/>
        <w:left w:val="none" w:sz="0" w:space="0" w:color="auto"/>
        <w:bottom w:val="none" w:sz="0" w:space="0" w:color="auto"/>
        <w:right w:val="none" w:sz="0" w:space="0" w:color="auto"/>
      </w:divBdr>
    </w:div>
    <w:div w:id="1222212455">
      <w:marLeft w:val="480"/>
      <w:marRight w:val="0"/>
      <w:marTop w:val="0"/>
      <w:marBottom w:val="0"/>
      <w:divBdr>
        <w:top w:val="none" w:sz="0" w:space="0" w:color="auto"/>
        <w:left w:val="none" w:sz="0" w:space="0" w:color="auto"/>
        <w:bottom w:val="none" w:sz="0" w:space="0" w:color="auto"/>
        <w:right w:val="none" w:sz="0" w:space="0" w:color="auto"/>
      </w:divBdr>
    </w:div>
    <w:div w:id="1222249323">
      <w:marLeft w:val="480"/>
      <w:marRight w:val="0"/>
      <w:marTop w:val="0"/>
      <w:marBottom w:val="0"/>
      <w:divBdr>
        <w:top w:val="none" w:sz="0" w:space="0" w:color="auto"/>
        <w:left w:val="none" w:sz="0" w:space="0" w:color="auto"/>
        <w:bottom w:val="none" w:sz="0" w:space="0" w:color="auto"/>
        <w:right w:val="none" w:sz="0" w:space="0" w:color="auto"/>
      </w:divBdr>
    </w:div>
    <w:div w:id="1222709654">
      <w:marLeft w:val="480"/>
      <w:marRight w:val="0"/>
      <w:marTop w:val="0"/>
      <w:marBottom w:val="0"/>
      <w:divBdr>
        <w:top w:val="none" w:sz="0" w:space="0" w:color="auto"/>
        <w:left w:val="none" w:sz="0" w:space="0" w:color="auto"/>
        <w:bottom w:val="none" w:sz="0" w:space="0" w:color="auto"/>
        <w:right w:val="none" w:sz="0" w:space="0" w:color="auto"/>
      </w:divBdr>
    </w:div>
    <w:div w:id="1223444187">
      <w:bodyDiv w:val="1"/>
      <w:marLeft w:val="0"/>
      <w:marRight w:val="0"/>
      <w:marTop w:val="0"/>
      <w:marBottom w:val="0"/>
      <w:divBdr>
        <w:top w:val="none" w:sz="0" w:space="0" w:color="auto"/>
        <w:left w:val="none" w:sz="0" w:space="0" w:color="auto"/>
        <w:bottom w:val="none" w:sz="0" w:space="0" w:color="auto"/>
        <w:right w:val="none" w:sz="0" w:space="0" w:color="auto"/>
      </w:divBdr>
    </w:div>
    <w:div w:id="1224486835">
      <w:bodyDiv w:val="1"/>
      <w:marLeft w:val="0"/>
      <w:marRight w:val="0"/>
      <w:marTop w:val="0"/>
      <w:marBottom w:val="0"/>
      <w:divBdr>
        <w:top w:val="none" w:sz="0" w:space="0" w:color="auto"/>
        <w:left w:val="none" w:sz="0" w:space="0" w:color="auto"/>
        <w:bottom w:val="none" w:sz="0" w:space="0" w:color="auto"/>
        <w:right w:val="none" w:sz="0" w:space="0" w:color="auto"/>
      </w:divBdr>
    </w:div>
    <w:div w:id="1224491003">
      <w:marLeft w:val="480"/>
      <w:marRight w:val="0"/>
      <w:marTop w:val="0"/>
      <w:marBottom w:val="0"/>
      <w:divBdr>
        <w:top w:val="none" w:sz="0" w:space="0" w:color="auto"/>
        <w:left w:val="none" w:sz="0" w:space="0" w:color="auto"/>
        <w:bottom w:val="none" w:sz="0" w:space="0" w:color="auto"/>
        <w:right w:val="none" w:sz="0" w:space="0" w:color="auto"/>
      </w:divBdr>
    </w:div>
    <w:div w:id="1224953058">
      <w:marLeft w:val="480"/>
      <w:marRight w:val="0"/>
      <w:marTop w:val="0"/>
      <w:marBottom w:val="0"/>
      <w:divBdr>
        <w:top w:val="none" w:sz="0" w:space="0" w:color="auto"/>
        <w:left w:val="none" w:sz="0" w:space="0" w:color="auto"/>
        <w:bottom w:val="none" w:sz="0" w:space="0" w:color="auto"/>
        <w:right w:val="none" w:sz="0" w:space="0" w:color="auto"/>
      </w:divBdr>
    </w:div>
    <w:div w:id="1225069667">
      <w:marLeft w:val="480"/>
      <w:marRight w:val="0"/>
      <w:marTop w:val="0"/>
      <w:marBottom w:val="0"/>
      <w:divBdr>
        <w:top w:val="none" w:sz="0" w:space="0" w:color="auto"/>
        <w:left w:val="none" w:sz="0" w:space="0" w:color="auto"/>
        <w:bottom w:val="none" w:sz="0" w:space="0" w:color="auto"/>
        <w:right w:val="none" w:sz="0" w:space="0" w:color="auto"/>
      </w:divBdr>
    </w:div>
    <w:div w:id="1225137597">
      <w:marLeft w:val="480"/>
      <w:marRight w:val="0"/>
      <w:marTop w:val="0"/>
      <w:marBottom w:val="0"/>
      <w:divBdr>
        <w:top w:val="none" w:sz="0" w:space="0" w:color="auto"/>
        <w:left w:val="none" w:sz="0" w:space="0" w:color="auto"/>
        <w:bottom w:val="none" w:sz="0" w:space="0" w:color="auto"/>
        <w:right w:val="none" w:sz="0" w:space="0" w:color="auto"/>
      </w:divBdr>
    </w:div>
    <w:div w:id="1225144508">
      <w:bodyDiv w:val="1"/>
      <w:marLeft w:val="0"/>
      <w:marRight w:val="0"/>
      <w:marTop w:val="0"/>
      <w:marBottom w:val="0"/>
      <w:divBdr>
        <w:top w:val="none" w:sz="0" w:space="0" w:color="auto"/>
        <w:left w:val="none" w:sz="0" w:space="0" w:color="auto"/>
        <w:bottom w:val="none" w:sz="0" w:space="0" w:color="auto"/>
        <w:right w:val="none" w:sz="0" w:space="0" w:color="auto"/>
      </w:divBdr>
    </w:div>
    <w:div w:id="1225144596">
      <w:marLeft w:val="480"/>
      <w:marRight w:val="0"/>
      <w:marTop w:val="0"/>
      <w:marBottom w:val="0"/>
      <w:divBdr>
        <w:top w:val="none" w:sz="0" w:space="0" w:color="auto"/>
        <w:left w:val="none" w:sz="0" w:space="0" w:color="auto"/>
        <w:bottom w:val="none" w:sz="0" w:space="0" w:color="auto"/>
        <w:right w:val="none" w:sz="0" w:space="0" w:color="auto"/>
      </w:divBdr>
    </w:div>
    <w:div w:id="1225484344">
      <w:marLeft w:val="480"/>
      <w:marRight w:val="0"/>
      <w:marTop w:val="0"/>
      <w:marBottom w:val="0"/>
      <w:divBdr>
        <w:top w:val="none" w:sz="0" w:space="0" w:color="auto"/>
        <w:left w:val="none" w:sz="0" w:space="0" w:color="auto"/>
        <w:bottom w:val="none" w:sz="0" w:space="0" w:color="auto"/>
        <w:right w:val="none" w:sz="0" w:space="0" w:color="auto"/>
      </w:divBdr>
    </w:div>
    <w:div w:id="1225607248">
      <w:marLeft w:val="480"/>
      <w:marRight w:val="0"/>
      <w:marTop w:val="0"/>
      <w:marBottom w:val="0"/>
      <w:divBdr>
        <w:top w:val="none" w:sz="0" w:space="0" w:color="auto"/>
        <w:left w:val="none" w:sz="0" w:space="0" w:color="auto"/>
        <w:bottom w:val="none" w:sz="0" w:space="0" w:color="auto"/>
        <w:right w:val="none" w:sz="0" w:space="0" w:color="auto"/>
      </w:divBdr>
    </w:div>
    <w:div w:id="1226062187">
      <w:marLeft w:val="480"/>
      <w:marRight w:val="0"/>
      <w:marTop w:val="0"/>
      <w:marBottom w:val="0"/>
      <w:divBdr>
        <w:top w:val="none" w:sz="0" w:space="0" w:color="auto"/>
        <w:left w:val="none" w:sz="0" w:space="0" w:color="auto"/>
        <w:bottom w:val="none" w:sz="0" w:space="0" w:color="auto"/>
        <w:right w:val="none" w:sz="0" w:space="0" w:color="auto"/>
      </w:divBdr>
    </w:div>
    <w:div w:id="1226834675">
      <w:marLeft w:val="480"/>
      <w:marRight w:val="0"/>
      <w:marTop w:val="0"/>
      <w:marBottom w:val="0"/>
      <w:divBdr>
        <w:top w:val="none" w:sz="0" w:space="0" w:color="auto"/>
        <w:left w:val="none" w:sz="0" w:space="0" w:color="auto"/>
        <w:bottom w:val="none" w:sz="0" w:space="0" w:color="auto"/>
        <w:right w:val="none" w:sz="0" w:space="0" w:color="auto"/>
      </w:divBdr>
    </w:div>
    <w:div w:id="1228569099">
      <w:marLeft w:val="480"/>
      <w:marRight w:val="0"/>
      <w:marTop w:val="0"/>
      <w:marBottom w:val="0"/>
      <w:divBdr>
        <w:top w:val="none" w:sz="0" w:space="0" w:color="auto"/>
        <w:left w:val="none" w:sz="0" w:space="0" w:color="auto"/>
        <w:bottom w:val="none" w:sz="0" w:space="0" w:color="auto"/>
        <w:right w:val="none" w:sz="0" w:space="0" w:color="auto"/>
      </w:divBdr>
    </w:div>
    <w:div w:id="1228758243">
      <w:marLeft w:val="480"/>
      <w:marRight w:val="0"/>
      <w:marTop w:val="0"/>
      <w:marBottom w:val="0"/>
      <w:divBdr>
        <w:top w:val="none" w:sz="0" w:space="0" w:color="auto"/>
        <w:left w:val="none" w:sz="0" w:space="0" w:color="auto"/>
        <w:bottom w:val="none" w:sz="0" w:space="0" w:color="auto"/>
        <w:right w:val="none" w:sz="0" w:space="0" w:color="auto"/>
      </w:divBdr>
    </w:div>
    <w:div w:id="1228877097">
      <w:marLeft w:val="480"/>
      <w:marRight w:val="0"/>
      <w:marTop w:val="0"/>
      <w:marBottom w:val="0"/>
      <w:divBdr>
        <w:top w:val="none" w:sz="0" w:space="0" w:color="auto"/>
        <w:left w:val="none" w:sz="0" w:space="0" w:color="auto"/>
        <w:bottom w:val="none" w:sz="0" w:space="0" w:color="auto"/>
        <w:right w:val="none" w:sz="0" w:space="0" w:color="auto"/>
      </w:divBdr>
    </w:div>
    <w:div w:id="1228954787">
      <w:marLeft w:val="480"/>
      <w:marRight w:val="0"/>
      <w:marTop w:val="0"/>
      <w:marBottom w:val="0"/>
      <w:divBdr>
        <w:top w:val="none" w:sz="0" w:space="0" w:color="auto"/>
        <w:left w:val="none" w:sz="0" w:space="0" w:color="auto"/>
        <w:bottom w:val="none" w:sz="0" w:space="0" w:color="auto"/>
        <w:right w:val="none" w:sz="0" w:space="0" w:color="auto"/>
      </w:divBdr>
    </w:div>
    <w:div w:id="1229195984">
      <w:marLeft w:val="480"/>
      <w:marRight w:val="0"/>
      <w:marTop w:val="0"/>
      <w:marBottom w:val="0"/>
      <w:divBdr>
        <w:top w:val="none" w:sz="0" w:space="0" w:color="auto"/>
        <w:left w:val="none" w:sz="0" w:space="0" w:color="auto"/>
        <w:bottom w:val="none" w:sz="0" w:space="0" w:color="auto"/>
        <w:right w:val="none" w:sz="0" w:space="0" w:color="auto"/>
      </w:divBdr>
    </w:div>
    <w:div w:id="1229421718">
      <w:marLeft w:val="480"/>
      <w:marRight w:val="0"/>
      <w:marTop w:val="0"/>
      <w:marBottom w:val="0"/>
      <w:divBdr>
        <w:top w:val="none" w:sz="0" w:space="0" w:color="auto"/>
        <w:left w:val="none" w:sz="0" w:space="0" w:color="auto"/>
        <w:bottom w:val="none" w:sz="0" w:space="0" w:color="auto"/>
        <w:right w:val="none" w:sz="0" w:space="0" w:color="auto"/>
      </w:divBdr>
    </w:div>
    <w:div w:id="1229460099">
      <w:bodyDiv w:val="1"/>
      <w:marLeft w:val="0"/>
      <w:marRight w:val="0"/>
      <w:marTop w:val="0"/>
      <w:marBottom w:val="0"/>
      <w:divBdr>
        <w:top w:val="none" w:sz="0" w:space="0" w:color="auto"/>
        <w:left w:val="none" w:sz="0" w:space="0" w:color="auto"/>
        <w:bottom w:val="none" w:sz="0" w:space="0" w:color="auto"/>
        <w:right w:val="none" w:sz="0" w:space="0" w:color="auto"/>
      </w:divBdr>
    </w:div>
    <w:div w:id="1229461307">
      <w:marLeft w:val="480"/>
      <w:marRight w:val="0"/>
      <w:marTop w:val="0"/>
      <w:marBottom w:val="0"/>
      <w:divBdr>
        <w:top w:val="none" w:sz="0" w:space="0" w:color="auto"/>
        <w:left w:val="none" w:sz="0" w:space="0" w:color="auto"/>
        <w:bottom w:val="none" w:sz="0" w:space="0" w:color="auto"/>
        <w:right w:val="none" w:sz="0" w:space="0" w:color="auto"/>
      </w:divBdr>
    </w:div>
    <w:div w:id="1230191310">
      <w:marLeft w:val="480"/>
      <w:marRight w:val="0"/>
      <w:marTop w:val="0"/>
      <w:marBottom w:val="0"/>
      <w:divBdr>
        <w:top w:val="none" w:sz="0" w:space="0" w:color="auto"/>
        <w:left w:val="none" w:sz="0" w:space="0" w:color="auto"/>
        <w:bottom w:val="none" w:sz="0" w:space="0" w:color="auto"/>
        <w:right w:val="none" w:sz="0" w:space="0" w:color="auto"/>
      </w:divBdr>
    </w:div>
    <w:div w:id="1230310974">
      <w:marLeft w:val="480"/>
      <w:marRight w:val="0"/>
      <w:marTop w:val="0"/>
      <w:marBottom w:val="0"/>
      <w:divBdr>
        <w:top w:val="none" w:sz="0" w:space="0" w:color="auto"/>
        <w:left w:val="none" w:sz="0" w:space="0" w:color="auto"/>
        <w:bottom w:val="none" w:sz="0" w:space="0" w:color="auto"/>
        <w:right w:val="none" w:sz="0" w:space="0" w:color="auto"/>
      </w:divBdr>
    </w:div>
    <w:div w:id="1231113140">
      <w:marLeft w:val="480"/>
      <w:marRight w:val="0"/>
      <w:marTop w:val="0"/>
      <w:marBottom w:val="0"/>
      <w:divBdr>
        <w:top w:val="none" w:sz="0" w:space="0" w:color="auto"/>
        <w:left w:val="none" w:sz="0" w:space="0" w:color="auto"/>
        <w:bottom w:val="none" w:sz="0" w:space="0" w:color="auto"/>
        <w:right w:val="none" w:sz="0" w:space="0" w:color="auto"/>
      </w:divBdr>
    </w:div>
    <w:div w:id="1231386265">
      <w:bodyDiv w:val="1"/>
      <w:marLeft w:val="0"/>
      <w:marRight w:val="0"/>
      <w:marTop w:val="0"/>
      <w:marBottom w:val="0"/>
      <w:divBdr>
        <w:top w:val="none" w:sz="0" w:space="0" w:color="auto"/>
        <w:left w:val="none" w:sz="0" w:space="0" w:color="auto"/>
        <w:bottom w:val="none" w:sz="0" w:space="0" w:color="auto"/>
        <w:right w:val="none" w:sz="0" w:space="0" w:color="auto"/>
      </w:divBdr>
    </w:div>
    <w:div w:id="1231430505">
      <w:marLeft w:val="480"/>
      <w:marRight w:val="0"/>
      <w:marTop w:val="0"/>
      <w:marBottom w:val="0"/>
      <w:divBdr>
        <w:top w:val="none" w:sz="0" w:space="0" w:color="auto"/>
        <w:left w:val="none" w:sz="0" w:space="0" w:color="auto"/>
        <w:bottom w:val="none" w:sz="0" w:space="0" w:color="auto"/>
        <w:right w:val="none" w:sz="0" w:space="0" w:color="auto"/>
      </w:divBdr>
    </w:div>
    <w:div w:id="1231840896">
      <w:bodyDiv w:val="1"/>
      <w:marLeft w:val="0"/>
      <w:marRight w:val="0"/>
      <w:marTop w:val="0"/>
      <w:marBottom w:val="0"/>
      <w:divBdr>
        <w:top w:val="none" w:sz="0" w:space="0" w:color="auto"/>
        <w:left w:val="none" w:sz="0" w:space="0" w:color="auto"/>
        <w:bottom w:val="none" w:sz="0" w:space="0" w:color="auto"/>
        <w:right w:val="none" w:sz="0" w:space="0" w:color="auto"/>
      </w:divBdr>
    </w:div>
    <w:div w:id="1232037379">
      <w:marLeft w:val="480"/>
      <w:marRight w:val="0"/>
      <w:marTop w:val="0"/>
      <w:marBottom w:val="0"/>
      <w:divBdr>
        <w:top w:val="none" w:sz="0" w:space="0" w:color="auto"/>
        <w:left w:val="none" w:sz="0" w:space="0" w:color="auto"/>
        <w:bottom w:val="none" w:sz="0" w:space="0" w:color="auto"/>
        <w:right w:val="none" w:sz="0" w:space="0" w:color="auto"/>
      </w:divBdr>
    </w:div>
    <w:div w:id="1232038839">
      <w:bodyDiv w:val="1"/>
      <w:marLeft w:val="0"/>
      <w:marRight w:val="0"/>
      <w:marTop w:val="0"/>
      <w:marBottom w:val="0"/>
      <w:divBdr>
        <w:top w:val="none" w:sz="0" w:space="0" w:color="auto"/>
        <w:left w:val="none" w:sz="0" w:space="0" w:color="auto"/>
        <w:bottom w:val="none" w:sz="0" w:space="0" w:color="auto"/>
        <w:right w:val="none" w:sz="0" w:space="0" w:color="auto"/>
      </w:divBdr>
    </w:div>
    <w:div w:id="1232079653">
      <w:marLeft w:val="480"/>
      <w:marRight w:val="0"/>
      <w:marTop w:val="0"/>
      <w:marBottom w:val="0"/>
      <w:divBdr>
        <w:top w:val="none" w:sz="0" w:space="0" w:color="auto"/>
        <w:left w:val="none" w:sz="0" w:space="0" w:color="auto"/>
        <w:bottom w:val="none" w:sz="0" w:space="0" w:color="auto"/>
        <w:right w:val="none" w:sz="0" w:space="0" w:color="auto"/>
      </w:divBdr>
    </w:div>
    <w:div w:id="1232228272">
      <w:marLeft w:val="480"/>
      <w:marRight w:val="0"/>
      <w:marTop w:val="0"/>
      <w:marBottom w:val="0"/>
      <w:divBdr>
        <w:top w:val="none" w:sz="0" w:space="0" w:color="auto"/>
        <w:left w:val="none" w:sz="0" w:space="0" w:color="auto"/>
        <w:bottom w:val="none" w:sz="0" w:space="0" w:color="auto"/>
        <w:right w:val="none" w:sz="0" w:space="0" w:color="auto"/>
      </w:divBdr>
    </w:div>
    <w:div w:id="1232274672">
      <w:bodyDiv w:val="1"/>
      <w:marLeft w:val="0"/>
      <w:marRight w:val="0"/>
      <w:marTop w:val="0"/>
      <w:marBottom w:val="0"/>
      <w:divBdr>
        <w:top w:val="none" w:sz="0" w:space="0" w:color="auto"/>
        <w:left w:val="none" w:sz="0" w:space="0" w:color="auto"/>
        <w:bottom w:val="none" w:sz="0" w:space="0" w:color="auto"/>
        <w:right w:val="none" w:sz="0" w:space="0" w:color="auto"/>
      </w:divBdr>
      <w:divsChild>
        <w:div w:id="688222434">
          <w:marLeft w:val="480"/>
          <w:marRight w:val="0"/>
          <w:marTop w:val="0"/>
          <w:marBottom w:val="0"/>
          <w:divBdr>
            <w:top w:val="none" w:sz="0" w:space="0" w:color="auto"/>
            <w:left w:val="none" w:sz="0" w:space="0" w:color="auto"/>
            <w:bottom w:val="none" w:sz="0" w:space="0" w:color="auto"/>
            <w:right w:val="none" w:sz="0" w:space="0" w:color="auto"/>
          </w:divBdr>
        </w:div>
        <w:div w:id="1155296644">
          <w:marLeft w:val="480"/>
          <w:marRight w:val="0"/>
          <w:marTop w:val="0"/>
          <w:marBottom w:val="0"/>
          <w:divBdr>
            <w:top w:val="none" w:sz="0" w:space="0" w:color="auto"/>
            <w:left w:val="none" w:sz="0" w:space="0" w:color="auto"/>
            <w:bottom w:val="none" w:sz="0" w:space="0" w:color="auto"/>
            <w:right w:val="none" w:sz="0" w:space="0" w:color="auto"/>
          </w:divBdr>
        </w:div>
        <w:div w:id="432558093">
          <w:marLeft w:val="480"/>
          <w:marRight w:val="0"/>
          <w:marTop w:val="0"/>
          <w:marBottom w:val="0"/>
          <w:divBdr>
            <w:top w:val="none" w:sz="0" w:space="0" w:color="auto"/>
            <w:left w:val="none" w:sz="0" w:space="0" w:color="auto"/>
            <w:bottom w:val="none" w:sz="0" w:space="0" w:color="auto"/>
            <w:right w:val="none" w:sz="0" w:space="0" w:color="auto"/>
          </w:divBdr>
        </w:div>
        <w:div w:id="1606696004">
          <w:marLeft w:val="480"/>
          <w:marRight w:val="0"/>
          <w:marTop w:val="0"/>
          <w:marBottom w:val="0"/>
          <w:divBdr>
            <w:top w:val="none" w:sz="0" w:space="0" w:color="auto"/>
            <w:left w:val="none" w:sz="0" w:space="0" w:color="auto"/>
            <w:bottom w:val="none" w:sz="0" w:space="0" w:color="auto"/>
            <w:right w:val="none" w:sz="0" w:space="0" w:color="auto"/>
          </w:divBdr>
        </w:div>
        <w:div w:id="1799104763">
          <w:marLeft w:val="480"/>
          <w:marRight w:val="0"/>
          <w:marTop w:val="0"/>
          <w:marBottom w:val="0"/>
          <w:divBdr>
            <w:top w:val="none" w:sz="0" w:space="0" w:color="auto"/>
            <w:left w:val="none" w:sz="0" w:space="0" w:color="auto"/>
            <w:bottom w:val="none" w:sz="0" w:space="0" w:color="auto"/>
            <w:right w:val="none" w:sz="0" w:space="0" w:color="auto"/>
          </w:divBdr>
        </w:div>
        <w:div w:id="615452399">
          <w:marLeft w:val="480"/>
          <w:marRight w:val="0"/>
          <w:marTop w:val="0"/>
          <w:marBottom w:val="0"/>
          <w:divBdr>
            <w:top w:val="none" w:sz="0" w:space="0" w:color="auto"/>
            <w:left w:val="none" w:sz="0" w:space="0" w:color="auto"/>
            <w:bottom w:val="none" w:sz="0" w:space="0" w:color="auto"/>
            <w:right w:val="none" w:sz="0" w:space="0" w:color="auto"/>
          </w:divBdr>
        </w:div>
        <w:div w:id="712769938">
          <w:marLeft w:val="480"/>
          <w:marRight w:val="0"/>
          <w:marTop w:val="0"/>
          <w:marBottom w:val="0"/>
          <w:divBdr>
            <w:top w:val="none" w:sz="0" w:space="0" w:color="auto"/>
            <w:left w:val="none" w:sz="0" w:space="0" w:color="auto"/>
            <w:bottom w:val="none" w:sz="0" w:space="0" w:color="auto"/>
            <w:right w:val="none" w:sz="0" w:space="0" w:color="auto"/>
          </w:divBdr>
        </w:div>
        <w:div w:id="202518073">
          <w:marLeft w:val="480"/>
          <w:marRight w:val="0"/>
          <w:marTop w:val="0"/>
          <w:marBottom w:val="0"/>
          <w:divBdr>
            <w:top w:val="none" w:sz="0" w:space="0" w:color="auto"/>
            <w:left w:val="none" w:sz="0" w:space="0" w:color="auto"/>
            <w:bottom w:val="none" w:sz="0" w:space="0" w:color="auto"/>
            <w:right w:val="none" w:sz="0" w:space="0" w:color="auto"/>
          </w:divBdr>
        </w:div>
        <w:div w:id="573006310">
          <w:marLeft w:val="480"/>
          <w:marRight w:val="0"/>
          <w:marTop w:val="0"/>
          <w:marBottom w:val="0"/>
          <w:divBdr>
            <w:top w:val="none" w:sz="0" w:space="0" w:color="auto"/>
            <w:left w:val="none" w:sz="0" w:space="0" w:color="auto"/>
            <w:bottom w:val="none" w:sz="0" w:space="0" w:color="auto"/>
            <w:right w:val="none" w:sz="0" w:space="0" w:color="auto"/>
          </w:divBdr>
        </w:div>
        <w:div w:id="2013756359">
          <w:marLeft w:val="480"/>
          <w:marRight w:val="0"/>
          <w:marTop w:val="0"/>
          <w:marBottom w:val="0"/>
          <w:divBdr>
            <w:top w:val="none" w:sz="0" w:space="0" w:color="auto"/>
            <w:left w:val="none" w:sz="0" w:space="0" w:color="auto"/>
            <w:bottom w:val="none" w:sz="0" w:space="0" w:color="auto"/>
            <w:right w:val="none" w:sz="0" w:space="0" w:color="auto"/>
          </w:divBdr>
        </w:div>
        <w:div w:id="2116901597">
          <w:marLeft w:val="480"/>
          <w:marRight w:val="0"/>
          <w:marTop w:val="0"/>
          <w:marBottom w:val="0"/>
          <w:divBdr>
            <w:top w:val="none" w:sz="0" w:space="0" w:color="auto"/>
            <w:left w:val="none" w:sz="0" w:space="0" w:color="auto"/>
            <w:bottom w:val="none" w:sz="0" w:space="0" w:color="auto"/>
            <w:right w:val="none" w:sz="0" w:space="0" w:color="auto"/>
          </w:divBdr>
        </w:div>
        <w:div w:id="1671637316">
          <w:marLeft w:val="480"/>
          <w:marRight w:val="0"/>
          <w:marTop w:val="0"/>
          <w:marBottom w:val="0"/>
          <w:divBdr>
            <w:top w:val="none" w:sz="0" w:space="0" w:color="auto"/>
            <w:left w:val="none" w:sz="0" w:space="0" w:color="auto"/>
            <w:bottom w:val="none" w:sz="0" w:space="0" w:color="auto"/>
            <w:right w:val="none" w:sz="0" w:space="0" w:color="auto"/>
          </w:divBdr>
        </w:div>
        <w:div w:id="1571577309">
          <w:marLeft w:val="480"/>
          <w:marRight w:val="0"/>
          <w:marTop w:val="0"/>
          <w:marBottom w:val="0"/>
          <w:divBdr>
            <w:top w:val="none" w:sz="0" w:space="0" w:color="auto"/>
            <w:left w:val="none" w:sz="0" w:space="0" w:color="auto"/>
            <w:bottom w:val="none" w:sz="0" w:space="0" w:color="auto"/>
            <w:right w:val="none" w:sz="0" w:space="0" w:color="auto"/>
          </w:divBdr>
        </w:div>
        <w:div w:id="262229853">
          <w:marLeft w:val="480"/>
          <w:marRight w:val="0"/>
          <w:marTop w:val="0"/>
          <w:marBottom w:val="0"/>
          <w:divBdr>
            <w:top w:val="none" w:sz="0" w:space="0" w:color="auto"/>
            <w:left w:val="none" w:sz="0" w:space="0" w:color="auto"/>
            <w:bottom w:val="none" w:sz="0" w:space="0" w:color="auto"/>
            <w:right w:val="none" w:sz="0" w:space="0" w:color="auto"/>
          </w:divBdr>
        </w:div>
        <w:div w:id="312878256">
          <w:marLeft w:val="480"/>
          <w:marRight w:val="0"/>
          <w:marTop w:val="0"/>
          <w:marBottom w:val="0"/>
          <w:divBdr>
            <w:top w:val="none" w:sz="0" w:space="0" w:color="auto"/>
            <w:left w:val="none" w:sz="0" w:space="0" w:color="auto"/>
            <w:bottom w:val="none" w:sz="0" w:space="0" w:color="auto"/>
            <w:right w:val="none" w:sz="0" w:space="0" w:color="auto"/>
          </w:divBdr>
        </w:div>
        <w:div w:id="1622759812">
          <w:marLeft w:val="480"/>
          <w:marRight w:val="0"/>
          <w:marTop w:val="0"/>
          <w:marBottom w:val="0"/>
          <w:divBdr>
            <w:top w:val="none" w:sz="0" w:space="0" w:color="auto"/>
            <w:left w:val="none" w:sz="0" w:space="0" w:color="auto"/>
            <w:bottom w:val="none" w:sz="0" w:space="0" w:color="auto"/>
            <w:right w:val="none" w:sz="0" w:space="0" w:color="auto"/>
          </w:divBdr>
        </w:div>
        <w:div w:id="1325275652">
          <w:marLeft w:val="480"/>
          <w:marRight w:val="0"/>
          <w:marTop w:val="0"/>
          <w:marBottom w:val="0"/>
          <w:divBdr>
            <w:top w:val="none" w:sz="0" w:space="0" w:color="auto"/>
            <w:left w:val="none" w:sz="0" w:space="0" w:color="auto"/>
            <w:bottom w:val="none" w:sz="0" w:space="0" w:color="auto"/>
            <w:right w:val="none" w:sz="0" w:space="0" w:color="auto"/>
          </w:divBdr>
        </w:div>
        <w:div w:id="1332483719">
          <w:marLeft w:val="480"/>
          <w:marRight w:val="0"/>
          <w:marTop w:val="0"/>
          <w:marBottom w:val="0"/>
          <w:divBdr>
            <w:top w:val="none" w:sz="0" w:space="0" w:color="auto"/>
            <w:left w:val="none" w:sz="0" w:space="0" w:color="auto"/>
            <w:bottom w:val="none" w:sz="0" w:space="0" w:color="auto"/>
            <w:right w:val="none" w:sz="0" w:space="0" w:color="auto"/>
          </w:divBdr>
        </w:div>
        <w:div w:id="1179345126">
          <w:marLeft w:val="480"/>
          <w:marRight w:val="0"/>
          <w:marTop w:val="0"/>
          <w:marBottom w:val="0"/>
          <w:divBdr>
            <w:top w:val="none" w:sz="0" w:space="0" w:color="auto"/>
            <w:left w:val="none" w:sz="0" w:space="0" w:color="auto"/>
            <w:bottom w:val="none" w:sz="0" w:space="0" w:color="auto"/>
            <w:right w:val="none" w:sz="0" w:space="0" w:color="auto"/>
          </w:divBdr>
        </w:div>
        <w:div w:id="993022118">
          <w:marLeft w:val="480"/>
          <w:marRight w:val="0"/>
          <w:marTop w:val="0"/>
          <w:marBottom w:val="0"/>
          <w:divBdr>
            <w:top w:val="none" w:sz="0" w:space="0" w:color="auto"/>
            <w:left w:val="none" w:sz="0" w:space="0" w:color="auto"/>
            <w:bottom w:val="none" w:sz="0" w:space="0" w:color="auto"/>
            <w:right w:val="none" w:sz="0" w:space="0" w:color="auto"/>
          </w:divBdr>
        </w:div>
        <w:div w:id="88435103">
          <w:marLeft w:val="480"/>
          <w:marRight w:val="0"/>
          <w:marTop w:val="0"/>
          <w:marBottom w:val="0"/>
          <w:divBdr>
            <w:top w:val="none" w:sz="0" w:space="0" w:color="auto"/>
            <w:left w:val="none" w:sz="0" w:space="0" w:color="auto"/>
            <w:bottom w:val="none" w:sz="0" w:space="0" w:color="auto"/>
            <w:right w:val="none" w:sz="0" w:space="0" w:color="auto"/>
          </w:divBdr>
        </w:div>
        <w:div w:id="275984397">
          <w:marLeft w:val="480"/>
          <w:marRight w:val="0"/>
          <w:marTop w:val="0"/>
          <w:marBottom w:val="0"/>
          <w:divBdr>
            <w:top w:val="none" w:sz="0" w:space="0" w:color="auto"/>
            <w:left w:val="none" w:sz="0" w:space="0" w:color="auto"/>
            <w:bottom w:val="none" w:sz="0" w:space="0" w:color="auto"/>
            <w:right w:val="none" w:sz="0" w:space="0" w:color="auto"/>
          </w:divBdr>
        </w:div>
        <w:div w:id="262687207">
          <w:marLeft w:val="480"/>
          <w:marRight w:val="0"/>
          <w:marTop w:val="0"/>
          <w:marBottom w:val="0"/>
          <w:divBdr>
            <w:top w:val="none" w:sz="0" w:space="0" w:color="auto"/>
            <w:left w:val="none" w:sz="0" w:space="0" w:color="auto"/>
            <w:bottom w:val="none" w:sz="0" w:space="0" w:color="auto"/>
            <w:right w:val="none" w:sz="0" w:space="0" w:color="auto"/>
          </w:divBdr>
        </w:div>
        <w:div w:id="1643460403">
          <w:marLeft w:val="480"/>
          <w:marRight w:val="0"/>
          <w:marTop w:val="0"/>
          <w:marBottom w:val="0"/>
          <w:divBdr>
            <w:top w:val="none" w:sz="0" w:space="0" w:color="auto"/>
            <w:left w:val="none" w:sz="0" w:space="0" w:color="auto"/>
            <w:bottom w:val="none" w:sz="0" w:space="0" w:color="auto"/>
            <w:right w:val="none" w:sz="0" w:space="0" w:color="auto"/>
          </w:divBdr>
        </w:div>
        <w:div w:id="24333548">
          <w:marLeft w:val="480"/>
          <w:marRight w:val="0"/>
          <w:marTop w:val="0"/>
          <w:marBottom w:val="0"/>
          <w:divBdr>
            <w:top w:val="none" w:sz="0" w:space="0" w:color="auto"/>
            <w:left w:val="none" w:sz="0" w:space="0" w:color="auto"/>
            <w:bottom w:val="none" w:sz="0" w:space="0" w:color="auto"/>
            <w:right w:val="none" w:sz="0" w:space="0" w:color="auto"/>
          </w:divBdr>
        </w:div>
        <w:div w:id="1655909590">
          <w:marLeft w:val="480"/>
          <w:marRight w:val="0"/>
          <w:marTop w:val="0"/>
          <w:marBottom w:val="0"/>
          <w:divBdr>
            <w:top w:val="none" w:sz="0" w:space="0" w:color="auto"/>
            <w:left w:val="none" w:sz="0" w:space="0" w:color="auto"/>
            <w:bottom w:val="none" w:sz="0" w:space="0" w:color="auto"/>
            <w:right w:val="none" w:sz="0" w:space="0" w:color="auto"/>
          </w:divBdr>
        </w:div>
        <w:div w:id="1535265461">
          <w:marLeft w:val="480"/>
          <w:marRight w:val="0"/>
          <w:marTop w:val="0"/>
          <w:marBottom w:val="0"/>
          <w:divBdr>
            <w:top w:val="none" w:sz="0" w:space="0" w:color="auto"/>
            <w:left w:val="none" w:sz="0" w:space="0" w:color="auto"/>
            <w:bottom w:val="none" w:sz="0" w:space="0" w:color="auto"/>
            <w:right w:val="none" w:sz="0" w:space="0" w:color="auto"/>
          </w:divBdr>
        </w:div>
        <w:div w:id="2023314418">
          <w:marLeft w:val="480"/>
          <w:marRight w:val="0"/>
          <w:marTop w:val="0"/>
          <w:marBottom w:val="0"/>
          <w:divBdr>
            <w:top w:val="none" w:sz="0" w:space="0" w:color="auto"/>
            <w:left w:val="none" w:sz="0" w:space="0" w:color="auto"/>
            <w:bottom w:val="none" w:sz="0" w:space="0" w:color="auto"/>
            <w:right w:val="none" w:sz="0" w:space="0" w:color="auto"/>
          </w:divBdr>
        </w:div>
        <w:div w:id="938369018">
          <w:marLeft w:val="480"/>
          <w:marRight w:val="0"/>
          <w:marTop w:val="0"/>
          <w:marBottom w:val="0"/>
          <w:divBdr>
            <w:top w:val="none" w:sz="0" w:space="0" w:color="auto"/>
            <w:left w:val="none" w:sz="0" w:space="0" w:color="auto"/>
            <w:bottom w:val="none" w:sz="0" w:space="0" w:color="auto"/>
            <w:right w:val="none" w:sz="0" w:space="0" w:color="auto"/>
          </w:divBdr>
        </w:div>
        <w:div w:id="87236014">
          <w:marLeft w:val="480"/>
          <w:marRight w:val="0"/>
          <w:marTop w:val="0"/>
          <w:marBottom w:val="0"/>
          <w:divBdr>
            <w:top w:val="none" w:sz="0" w:space="0" w:color="auto"/>
            <w:left w:val="none" w:sz="0" w:space="0" w:color="auto"/>
            <w:bottom w:val="none" w:sz="0" w:space="0" w:color="auto"/>
            <w:right w:val="none" w:sz="0" w:space="0" w:color="auto"/>
          </w:divBdr>
        </w:div>
        <w:div w:id="716508800">
          <w:marLeft w:val="480"/>
          <w:marRight w:val="0"/>
          <w:marTop w:val="0"/>
          <w:marBottom w:val="0"/>
          <w:divBdr>
            <w:top w:val="none" w:sz="0" w:space="0" w:color="auto"/>
            <w:left w:val="none" w:sz="0" w:space="0" w:color="auto"/>
            <w:bottom w:val="none" w:sz="0" w:space="0" w:color="auto"/>
            <w:right w:val="none" w:sz="0" w:space="0" w:color="auto"/>
          </w:divBdr>
        </w:div>
        <w:div w:id="1716080988">
          <w:marLeft w:val="480"/>
          <w:marRight w:val="0"/>
          <w:marTop w:val="0"/>
          <w:marBottom w:val="0"/>
          <w:divBdr>
            <w:top w:val="none" w:sz="0" w:space="0" w:color="auto"/>
            <w:left w:val="none" w:sz="0" w:space="0" w:color="auto"/>
            <w:bottom w:val="none" w:sz="0" w:space="0" w:color="auto"/>
            <w:right w:val="none" w:sz="0" w:space="0" w:color="auto"/>
          </w:divBdr>
        </w:div>
        <w:div w:id="1002464085">
          <w:marLeft w:val="480"/>
          <w:marRight w:val="0"/>
          <w:marTop w:val="0"/>
          <w:marBottom w:val="0"/>
          <w:divBdr>
            <w:top w:val="none" w:sz="0" w:space="0" w:color="auto"/>
            <w:left w:val="none" w:sz="0" w:space="0" w:color="auto"/>
            <w:bottom w:val="none" w:sz="0" w:space="0" w:color="auto"/>
            <w:right w:val="none" w:sz="0" w:space="0" w:color="auto"/>
          </w:divBdr>
        </w:div>
        <w:div w:id="3636289">
          <w:marLeft w:val="480"/>
          <w:marRight w:val="0"/>
          <w:marTop w:val="0"/>
          <w:marBottom w:val="0"/>
          <w:divBdr>
            <w:top w:val="none" w:sz="0" w:space="0" w:color="auto"/>
            <w:left w:val="none" w:sz="0" w:space="0" w:color="auto"/>
            <w:bottom w:val="none" w:sz="0" w:space="0" w:color="auto"/>
            <w:right w:val="none" w:sz="0" w:space="0" w:color="auto"/>
          </w:divBdr>
        </w:div>
        <w:div w:id="1631278819">
          <w:marLeft w:val="480"/>
          <w:marRight w:val="0"/>
          <w:marTop w:val="0"/>
          <w:marBottom w:val="0"/>
          <w:divBdr>
            <w:top w:val="none" w:sz="0" w:space="0" w:color="auto"/>
            <w:left w:val="none" w:sz="0" w:space="0" w:color="auto"/>
            <w:bottom w:val="none" w:sz="0" w:space="0" w:color="auto"/>
            <w:right w:val="none" w:sz="0" w:space="0" w:color="auto"/>
          </w:divBdr>
        </w:div>
        <w:div w:id="1696884921">
          <w:marLeft w:val="480"/>
          <w:marRight w:val="0"/>
          <w:marTop w:val="0"/>
          <w:marBottom w:val="0"/>
          <w:divBdr>
            <w:top w:val="none" w:sz="0" w:space="0" w:color="auto"/>
            <w:left w:val="none" w:sz="0" w:space="0" w:color="auto"/>
            <w:bottom w:val="none" w:sz="0" w:space="0" w:color="auto"/>
            <w:right w:val="none" w:sz="0" w:space="0" w:color="auto"/>
          </w:divBdr>
        </w:div>
        <w:div w:id="1939098923">
          <w:marLeft w:val="480"/>
          <w:marRight w:val="0"/>
          <w:marTop w:val="0"/>
          <w:marBottom w:val="0"/>
          <w:divBdr>
            <w:top w:val="none" w:sz="0" w:space="0" w:color="auto"/>
            <w:left w:val="none" w:sz="0" w:space="0" w:color="auto"/>
            <w:bottom w:val="none" w:sz="0" w:space="0" w:color="auto"/>
            <w:right w:val="none" w:sz="0" w:space="0" w:color="auto"/>
          </w:divBdr>
        </w:div>
        <w:div w:id="1685746916">
          <w:marLeft w:val="480"/>
          <w:marRight w:val="0"/>
          <w:marTop w:val="0"/>
          <w:marBottom w:val="0"/>
          <w:divBdr>
            <w:top w:val="none" w:sz="0" w:space="0" w:color="auto"/>
            <w:left w:val="none" w:sz="0" w:space="0" w:color="auto"/>
            <w:bottom w:val="none" w:sz="0" w:space="0" w:color="auto"/>
            <w:right w:val="none" w:sz="0" w:space="0" w:color="auto"/>
          </w:divBdr>
        </w:div>
        <w:div w:id="295258666">
          <w:marLeft w:val="480"/>
          <w:marRight w:val="0"/>
          <w:marTop w:val="0"/>
          <w:marBottom w:val="0"/>
          <w:divBdr>
            <w:top w:val="none" w:sz="0" w:space="0" w:color="auto"/>
            <w:left w:val="none" w:sz="0" w:space="0" w:color="auto"/>
            <w:bottom w:val="none" w:sz="0" w:space="0" w:color="auto"/>
            <w:right w:val="none" w:sz="0" w:space="0" w:color="auto"/>
          </w:divBdr>
        </w:div>
        <w:div w:id="1111389665">
          <w:marLeft w:val="480"/>
          <w:marRight w:val="0"/>
          <w:marTop w:val="0"/>
          <w:marBottom w:val="0"/>
          <w:divBdr>
            <w:top w:val="none" w:sz="0" w:space="0" w:color="auto"/>
            <w:left w:val="none" w:sz="0" w:space="0" w:color="auto"/>
            <w:bottom w:val="none" w:sz="0" w:space="0" w:color="auto"/>
            <w:right w:val="none" w:sz="0" w:space="0" w:color="auto"/>
          </w:divBdr>
        </w:div>
        <w:div w:id="182666579">
          <w:marLeft w:val="480"/>
          <w:marRight w:val="0"/>
          <w:marTop w:val="0"/>
          <w:marBottom w:val="0"/>
          <w:divBdr>
            <w:top w:val="none" w:sz="0" w:space="0" w:color="auto"/>
            <w:left w:val="none" w:sz="0" w:space="0" w:color="auto"/>
            <w:bottom w:val="none" w:sz="0" w:space="0" w:color="auto"/>
            <w:right w:val="none" w:sz="0" w:space="0" w:color="auto"/>
          </w:divBdr>
        </w:div>
        <w:div w:id="1739742142">
          <w:marLeft w:val="480"/>
          <w:marRight w:val="0"/>
          <w:marTop w:val="0"/>
          <w:marBottom w:val="0"/>
          <w:divBdr>
            <w:top w:val="none" w:sz="0" w:space="0" w:color="auto"/>
            <w:left w:val="none" w:sz="0" w:space="0" w:color="auto"/>
            <w:bottom w:val="none" w:sz="0" w:space="0" w:color="auto"/>
            <w:right w:val="none" w:sz="0" w:space="0" w:color="auto"/>
          </w:divBdr>
        </w:div>
        <w:div w:id="13775830">
          <w:marLeft w:val="480"/>
          <w:marRight w:val="0"/>
          <w:marTop w:val="0"/>
          <w:marBottom w:val="0"/>
          <w:divBdr>
            <w:top w:val="none" w:sz="0" w:space="0" w:color="auto"/>
            <w:left w:val="none" w:sz="0" w:space="0" w:color="auto"/>
            <w:bottom w:val="none" w:sz="0" w:space="0" w:color="auto"/>
            <w:right w:val="none" w:sz="0" w:space="0" w:color="auto"/>
          </w:divBdr>
        </w:div>
        <w:div w:id="1416778267">
          <w:marLeft w:val="480"/>
          <w:marRight w:val="0"/>
          <w:marTop w:val="0"/>
          <w:marBottom w:val="0"/>
          <w:divBdr>
            <w:top w:val="none" w:sz="0" w:space="0" w:color="auto"/>
            <w:left w:val="none" w:sz="0" w:space="0" w:color="auto"/>
            <w:bottom w:val="none" w:sz="0" w:space="0" w:color="auto"/>
            <w:right w:val="none" w:sz="0" w:space="0" w:color="auto"/>
          </w:divBdr>
        </w:div>
        <w:div w:id="1628193887">
          <w:marLeft w:val="480"/>
          <w:marRight w:val="0"/>
          <w:marTop w:val="0"/>
          <w:marBottom w:val="0"/>
          <w:divBdr>
            <w:top w:val="none" w:sz="0" w:space="0" w:color="auto"/>
            <w:left w:val="none" w:sz="0" w:space="0" w:color="auto"/>
            <w:bottom w:val="none" w:sz="0" w:space="0" w:color="auto"/>
            <w:right w:val="none" w:sz="0" w:space="0" w:color="auto"/>
          </w:divBdr>
        </w:div>
        <w:div w:id="970020703">
          <w:marLeft w:val="480"/>
          <w:marRight w:val="0"/>
          <w:marTop w:val="0"/>
          <w:marBottom w:val="0"/>
          <w:divBdr>
            <w:top w:val="none" w:sz="0" w:space="0" w:color="auto"/>
            <w:left w:val="none" w:sz="0" w:space="0" w:color="auto"/>
            <w:bottom w:val="none" w:sz="0" w:space="0" w:color="auto"/>
            <w:right w:val="none" w:sz="0" w:space="0" w:color="auto"/>
          </w:divBdr>
        </w:div>
        <w:div w:id="2130397303">
          <w:marLeft w:val="480"/>
          <w:marRight w:val="0"/>
          <w:marTop w:val="0"/>
          <w:marBottom w:val="0"/>
          <w:divBdr>
            <w:top w:val="none" w:sz="0" w:space="0" w:color="auto"/>
            <w:left w:val="none" w:sz="0" w:space="0" w:color="auto"/>
            <w:bottom w:val="none" w:sz="0" w:space="0" w:color="auto"/>
            <w:right w:val="none" w:sz="0" w:space="0" w:color="auto"/>
          </w:divBdr>
        </w:div>
        <w:div w:id="689526597">
          <w:marLeft w:val="480"/>
          <w:marRight w:val="0"/>
          <w:marTop w:val="0"/>
          <w:marBottom w:val="0"/>
          <w:divBdr>
            <w:top w:val="none" w:sz="0" w:space="0" w:color="auto"/>
            <w:left w:val="none" w:sz="0" w:space="0" w:color="auto"/>
            <w:bottom w:val="none" w:sz="0" w:space="0" w:color="auto"/>
            <w:right w:val="none" w:sz="0" w:space="0" w:color="auto"/>
          </w:divBdr>
        </w:div>
        <w:div w:id="712311906">
          <w:marLeft w:val="480"/>
          <w:marRight w:val="0"/>
          <w:marTop w:val="0"/>
          <w:marBottom w:val="0"/>
          <w:divBdr>
            <w:top w:val="none" w:sz="0" w:space="0" w:color="auto"/>
            <w:left w:val="none" w:sz="0" w:space="0" w:color="auto"/>
            <w:bottom w:val="none" w:sz="0" w:space="0" w:color="auto"/>
            <w:right w:val="none" w:sz="0" w:space="0" w:color="auto"/>
          </w:divBdr>
        </w:div>
        <w:div w:id="760640898">
          <w:marLeft w:val="480"/>
          <w:marRight w:val="0"/>
          <w:marTop w:val="0"/>
          <w:marBottom w:val="0"/>
          <w:divBdr>
            <w:top w:val="none" w:sz="0" w:space="0" w:color="auto"/>
            <w:left w:val="none" w:sz="0" w:space="0" w:color="auto"/>
            <w:bottom w:val="none" w:sz="0" w:space="0" w:color="auto"/>
            <w:right w:val="none" w:sz="0" w:space="0" w:color="auto"/>
          </w:divBdr>
        </w:div>
        <w:div w:id="392580539">
          <w:marLeft w:val="480"/>
          <w:marRight w:val="0"/>
          <w:marTop w:val="0"/>
          <w:marBottom w:val="0"/>
          <w:divBdr>
            <w:top w:val="none" w:sz="0" w:space="0" w:color="auto"/>
            <w:left w:val="none" w:sz="0" w:space="0" w:color="auto"/>
            <w:bottom w:val="none" w:sz="0" w:space="0" w:color="auto"/>
            <w:right w:val="none" w:sz="0" w:space="0" w:color="auto"/>
          </w:divBdr>
        </w:div>
        <w:div w:id="957882060">
          <w:marLeft w:val="480"/>
          <w:marRight w:val="0"/>
          <w:marTop w:val="0"/>
          <w:marBottom w:val="0"/>
          <w:divBdr>
            <w:top w:val="none" w:sz="0" w:space="0" w:color="auto"/>
            <w:left w:val="none" w:sz="0" w:space="0" w:color="auto"/>
            <w:bottom w:val="none" w:sz="0" w:space="0" w:color="auto"/>
            <w:right w:val="none" w:sz="0" w:space="0" w:color="auto"/>
          </w:divBdr>
        </w:div>
        <w:div w:id="969674063">
          <w:marLeft w:val="480"/>
          <w:marRight w:val="0"/>
          <w:marTop w:val="0"/>
          <w:marBottom w:val="0"/>
          <w:divBdr>
            <w:top w:val="none" w:sz="0" w:space="0" w:color="auto"/>
            <w:left w:val="none" w:sz="0" w:space="0" w:color="auto"/>
            <w:bottom w:val="none" w:sz="0" w:space="0" w:color="auto"/>
            <w:right w:val="none" w:sz="0" w:space="0" w:color="auto"/>
          </w:divBdr>
        </w:div>
        <w:div w:id="548881999">
          <w:marLeft w:val="480"/>
          <w:marRight w:val="0"/>
          <w:marTop w:val="0"/>
          <w:marBottom w:val="0"/>
          <w:divBdr>
            <w:top w:val="none" w:sz="0" w:space="0" w:color="auto"/>
            <w:left w:val="none" w:sz="0" w:space="0" w:color="auto"/>
            <w:bottom w:val="none" w:sz="0" w:space="0" w:color="auto"/>
            <w:right w:val="none" w:sz="0" w:space="0" w:color="auto"/>
          </w:divBdr>
        </w:div>
        <w:div w:id="958339965">
          <w:marLeft w:val="480"/>
          <w:marRight w:val="0"/>
          <w:marTop w:val="0"/>
          <w:marBottom w:val="0"/>
          <w:divBdr>
            <w:top w:val="none" w:sz="0" w:space="0" w:color="auto"/>
            <w:left w:val="none" w:sz="0" w:space="0" w:color="auto"/>
            <w:bottom w:val="none" w:sz="0" w:space="0" w:color="auto"/>
            <w:right w:val="none" w:sz="0" w:space="0" w:color="auto"/>
          </w:divBdr>
        </w:div>
        <w:div w:id="609555203">
          <w:marLeft w:val="480"/>
          <w:marRight w:val="0"/>
          <w:marTop w:val="0"/>
          <w:marBottom w:val="0"/>
          <w:divBdr>
            <w:top w:val="none" w:sz="0" w:space="0" w:color="auto"/>
            <w:left w:val="none" w:sz="0" w:space="0" w:color="auto"/>
            <w:bottom w:val="none" w:sz="0" w:space="0" w:color="auto"/>
            <w:right w:val="none" w:sz="0" w:space="0" w:color="auto"/>
          </w:divBdr>
        </w:div>
        <w:div w:id="673798239">
          <w:marLeft w:val="480"/>
          <w:marRight w:val="0"/>
          <w:marTop w:val="0"/>
          <w:marBottom w:val="0"/>
          <w:divBdr>
            <w:top w:val="none" w:sz="0" w:space="0" w:color="auto"/>
            <w:left w:val="none" w:sz="0" w:space="0" w:color="auto"/>
            <w:bottom w:val="none" w:sz="0" w:space="0" w:color="auto"/>
            <w:right w:val="none" w:sz="0" w:space="0" w:color="auto"/>
          </w:divBdr>
        </w:div>
        <w:div w:id="1145466211">
          <w:marLeft w:val="480"/>
          <w:marRight w:val="0"/>
          <w:marTop w:val="0"/>
          <w:marBottom w:val="0"/>
          <w:divBdr>
            <w:top w:val="none" w:sz="0" w:space="0" w:color="auto"/>
            <w:left w:val="none" w:sz="0" w:space="0" w:color="auto"/>
            <w:bottom w:val="none" w:sz="0" w:space="0" w:color="auto"/>
            <w:right w:val="none" w:sz="0" w:space="0" w:color="auto"/>
          </w:divBdr>
        </w:div>
        <w:div w:id="877205005">
          <w:marLeft w:val="480"/>
          <w:marRight w:val="0"/>
          <w:marTop w:val="0"/>
          <w:marBottom w:val="0"/>
          <w:divBdr>
            <w:top w:val="none" w:sz="0" w:space="0" w:color="auto"/>
            <w:left w:val="none" w:sz="0" w:space="0" w:color="auto"/>
            <w:bottom w:val="none" w:sz="0" w:space="0" w:color="auto"/>
            <w:right w:val="none" w:sz="0" w:space="0" w:color="auto"/>
          </w:divBdr>
        </w:div>
        <w:div w:id="948119637">
          <w:marLeft w:val="480"/>
          <w:marRight w:val="0"/>
          <w:marTop w:val="0"/>
          <w:marBottom w:val="0"/>
          <w:divBdr>
            <w:top w:val="none" w:sz="0" w:space="0" w:color="auto"/>
            <w:left w:val="none" w:sz="0" w:space="0" w:color="auto"/>
            <w:bottom w:val="none" w:sz="0" w:space="0" w:color="auto"/>
            <w:right w:val="none" w:sz="0" w:space="0" w:color="auto"/>
          </w:divBdr>
        </w:div>
        <w:div w:id="1428308177">
          <w:marLeft w:val="480"/>
          <w:marRight w:val="0"/>
          <w:marTop w:val="0"/>
          <w:marBottom w:val="0"/>
          <w:divBdr>
            <w:top w:val="none" w:sz="0" w:space="0" w:color="auto"/>
            <w:left w:val="none" w:sz="0" w:space="0" w:color="auto"/>
            <w:bottom w:val="none" w:sz="0" w:space="0" w:color="auto"/>
            <w:right w:val="none" w:sz="0" w:space="0" w:color="auto"/>
          </w:divBdr>
        </w:div>
        <w:div w:id="274410580">
          <w:marLeft w:val="480"/>
          <w:marRight w:val="0"/>
          <w:marTop w:val="0"/>
          <w:marBottom w:val="0"/>
          <w:divBdr>
            <w:top w:val="none" w:sz="0" w:space="0" w:color="auto"/>
            <w:left w:val="none" w:sz="0" w:space="0" w:color="auto"/>
            <w:bottom w:val="none" w:sz="0" w:space="0" w:color="auto"/>
            <w:right w:val="none" w:sz="0" w:space="0" w:color="auto"/>
          </w:divBdr>
        </w:div>
        <w:div w:id="915629335">
          <w:marLeft w:val="480"/>
          <w:marRight w:val="0"/>
          <w:marTop w:val="0"/>
          <w:marBottom w:val="0"/>
          <w:divBdr>
            <w:top w:val="none" w:sz="0" w:space="0" w:color="auto"/>
            <w:left w:val="none" w:sz="0" w:space="0" w:color="auto"/>
            <w:bottom w:val="none" w:sz="0" w:space="0" w:color="auto"/>
            <w:right w:val="none" w:sz="0" w:space="0" w:color="auto"/>
          </w:divBdr>
        </w:div>
        <w:div w:id="216549887">
          <w:marLeft w:val="480"/>
          <w:marRight w:val="0"/>
          <w:marTop w:val="0"/>
          <w:marBottom w:val="0"/>
          <w:divBdr>
            <w:top w:val="none" w:sz="0" w:space="0" w:color="auto"/>
            <w:left w:val="none" w:sz="0" w:space="0" w:color="auto"/>
            <w:bottom w:val="none" w:sz="0" w:space="0" w:color="auto"/>
            <w:right w:val="none" w:sz="0" w:space="0" w:color="auto"/>
          </w:divBdr>
        </w:div>
        <w:div w:id="1508212639">
          <w:marLeft w:val="480"/>
          <w:marRight w:val="0"/>
          <w:marTop w:val="0"/>
          <w:marBottom w:val="0"/>
          <w:divBdr>
            <w:top w:val="none" w:sz="0" w:space="0" w:color="auto"/>
            <w:left w:val="none" w:sz="0" w:space="0" w:color="auto"/>
            <w:bottom w:val="none" w:sz="0" w:space="0" w:color="auto"/>
            <w:right w:val="none" w:sz="0" w:space="0" w:color="auto"/>
          </w:divBdr>
        </w:div>
        <w:div w:id="234097269">
          <w:marLeft w:val="480"/>
          <w:marRight w:val="0"/>
          <w:marTop w:val="0"/>
          <w:marBottom w:val="0"/>
          <w:divBdr>
            <w:top w:val="none" w:sz="0" w:space="0" w:color="auto"/>
            <w:left w:val="none" w:sz="0" w:space="0" w:color="auto"/>
            <w:bottom w:val="none" w:sz="0" w:space="0" w:color="auto"/>
            <w:right w:val="none" w:sz="0" w:space="0" w:color="auto"/>
          </w:divBdr>
        </w:div>
        <w:div w:id="1932541867">
          <w:marLeft w:val="480"/>
          <w:marRight w:val="0"/>
          <w:marTop w:val="0"/>
          <w:marBottom w:val="0"/>
          <w:divBdr>
            <w:top w:val="none" w:sz="0" w:space="0" w:color="auto"/>
            <w:left w:val="none" w:sz="0" w:space="0" w:color="auto"/>
            <w:bottom w:val="none" w:sz="0" w:space="0" w:color="auto"/>
            <w:right w:val="none" w:sz="0" w:space="0" w:color="auto"/>
          </w:divBdr>
        </w:div>
        <w:div w:id="813989444">
          <w:marLeft w:val="480"/>
          <w:marRight w:val="0"/>
          <w:marTop w:val="0"/>
          <w:marBottom w:val="0"/>
          <w:divBdr>
            <w:top w:val="none" w:sz="0" w:space="0" w:color="auto"/>
            <w:left w:val="none" w:sz="0" w:space="0" w:color="auto"/>
            <w:bottom w:val="none" w:sz="0" w:space="0" w:color="auto"/>
            <w:right w:val="none" w:sz="0" w:space="0" w:color="auto"/>
          </w:divBdr>
        </w:div>
        <w:div w:id="2036155294">
          <w:marLeft w:val="480"/>
          <w:marRight w:val="0"/>
          <w:marTop w:val="0"/>
          <w:marBottom w:val="0"/>
          <w:divBdr>
            <w:top w:val="none" w:sz="0" w:space="0" w:color="auto"/>
            <w:left w:val="none" w:sz="0" w:space="0" w:color="auto"/>
            <w:bottom w:val="none" w:sz="0" w:space="0" w:color="auto"/>
            <w:right w:val="none" w:sz="0" w:space="0" w:color="auto"/>
          </w:divBdr>
        </w:div>
        <w:div w:id="1484272810">
          <w:marLeft w:val="480"/>
          <w:marRight w:val="0"/>
          <w:marTop w:val="0"/>
          <w:marBottom w:val="0"/>
          <w:divBdr>
            <w:top w:val="none" w:sz="0" w:space="0" w:color="auto"/>
            <w:left w:val="none" w:sz="0" w:space="0" w:color="auto"/>
            <w:bottom w:val="none" w:sz="0" w:space="0" w:color="auto"/>
            <w:right w:val="none" w:sz="0" w:space="0" w:color="auto"/>
          </w:divBdr>
        </w:div>
        <w:div w:id="2135631928">
          <w:marLeft w:val="480"/>
          <w:marRight w:val="0"/>
          <w:marTop w:val="0"/>
          <w:marBottom w:val="0"/>
          <w:divBdr>
            <w:top w:val="none" w:sz="0" w:space="0" w:color="auto"/>
            <w:left w:val="none" w:sz="0" w:space="0" w:color="auto"/>
            <w:bottom w:val="none" w:sz="0" w:space="0" w:color="auto"/>
            <w:right w:val="none" w:sz="0" w:space="0" w:color="auto"/>
          </w:divBdr>
        </w:div>
        <w:div w:id="335378444">
          <w:marLeft w:val="480"/>
          <w:marRight w:val="0"/>
          <w:marTop w:val="0"/>
          <w:marBottom w:val="0"/>
          <w:divBdr>
            <w:top w:val="none" w:sz="0" w:space="0" w:color="auto"/>
            <w:left w:val="none" w:sz="0" w:space="0" w:color="auto"/>
            <w:bottom w:val="none" w:sz="0" w:space="0" w:color="auto"/>
            <w:right w:val="none" w:sz="0" w:space="0" w:color="auto"/>
          </w:divBdr>
        </w:div>
        <w:div w:id="1644382148">
          <w:marLeft w:val="480"/>
          <w:marRight w:val="0"/>
          <w:marTop w:val="0"/>
          <w:marBottom w:val="0"/>
          <w:divBdr>
            <w:top w:val="none" w:sz="0" w:space="0" w:color="auto"/>
            <w:left w:val="none" w:sz="0" w:space="0" w:color="auto"/>
            <w:bottom w:val="none" w:sz="0" w:space="0" w:color="auto"/>
            <w:right w:val="none" w:sz="0" w:space="0" w:color="auto"/>
          </w:divBdr>
        </w:div>
        <w:div w:id="700979906">
          <w:marLeft w:val="480"/>
          <w:marRight w:val="0"/>
          <w:marTop w:val="0"/>
          <w:marBottom w:val="0"/>
          <w:divBdr>
            <w:top w:val="none" w:sz="0" w:space="0" w:color="auto"/>
            <w:left w:val="none" w:sz="0" w:space="0" w:color="auto"/>
            <w:bottom w:val="none" w:sz="0" w:space="0" w:color="auto"/>
            <w:right w:val="none" w:sz="0" w:space="0" w:color="auto"/>
          </w:divBdr>
        </w:div>
      </w:divsChild>
    </w:div>
    <w:div w:id="1232471395">
      <w:marLeft w:val="480"/>
      <w:marRight w:val="0"/>
      <w:marTop w:val="0"/>
      <w:marBottom w:val="0"/>
      <w:divBdr>
        <w:top w:val="none" w:sz="0" w:space="0" w:color="auto"/>
        <w:left w:val="none" w:sz="0" w:space="0" w:color="auto"/>
        <w:bottom w:val="none" w:sz="0" w:space="0" w:color="auto"/>
        <w:right w:val="none" w:sz="0" w:space="0" w:color="auto"/>
      </w:divBdr>
    </w:div>
    <w:div w:id="1232618124">
      <w:bodyDiv w:val="1"/>
      <w:marLeft w:val="0"/>
      <w:marRight w:val="0"/>
      <w:marTop w:val="0"/>
      <w:marBottom w:val="0"/>
      <w:divBdr>
        <w:top w:val="none" w:sz="0" w:space="0" w:color="auto"/>
        <w:left w:val="none" w:sz="0" w:space="0" w:color="auto"/>
        <w:bottom w:val="none" w:sz="0" w:space="0" w:color="auto"/>
        <w:right w:val="none" w:sz="0" w:space="0" w:color="auto"/>
      </w:divBdr>
    </w:div>
    <w:div w:id="1234193886">
      <w:marLeft w:val="480"/>
      <w:marRight w:val="0"/>
      <w:marTop w:val="0"/>
      <w:marBottom w:val="0"/>
      <w:divBdr>
        <w:top w:val="none" w:sz="0" w:space="0" w:color="auto"/>
        <w:left w:val="none" w:sz="0" w:space="0" w:color="auto"/>
        <w:bottom w:val="none" w:sz="0" w:space="0" w:color="auto"/>
        <w:right w:val="none" w:sz="0" w:space="0" w:color="auto"/>
      </w:divBdr>
    </w:div>
    <w:div w:id="1234698745">
      <w:bodyDiv w:val="1"/>
      <w:marLeft w:val="0"/>
      <w:marRight w:val="0"/>
      <w:marTop w:val="0"/>
      <w:marBottom w:val="0"/>
      <w:divBdr>
        <w:top w:val="none" w:sz="0" w:space="0" w:color="auto"/>
        <w:left w:val="none" w:sz="0" w:space="0" w:color="auto"/>
        <w:bottom w:val="none" w:sz="0" w:space="0" w:color="auto"/>
        <w:right w:val="none" w:sz="0" w:space="0" w:color="auto"/>
      </w:divBdr>
    </w:div>
    <w:div w:id="1234848565">
      <w:marLeft w:val="480"/>
      <w:marRight w:val="0"/>
      <w:marTop w:val="0"/>
      <w:marBottom w:val="0"/>
      <w:divBdr>
        <w:top w:val="none" w:sz="0" w:space="0" w:color="auto"/>
        <w:left w:val="none" w:sz="0" w:space="0" w:color="auto"/>
        <w:bottom w:val="none" w:sz="0" w:space="0" w:color="auto"/>
        <w:right w:val="none" w:sz="0" w:space="0" w:color="auto"/>
      </w:divBdr>
    </w:div>
    <w:div w:id="1235168401">
      <w:marLeft w:val="480"/>
      <w:marRight w:val="0"/>
      <w:marTop w:val="0"/>
      <w:marBottom w:val="0"/>
      <w:divBdr>
        <w:top w:val="none" w:sz="0" w:space="0" w:color="auto"/>
        <w:left w:val="none" w:sz="0" w:space="0" w:color="auto"/>
        <w:bottom w:val="none" w:sz="0" w:space="0" w:color="auto"/>
        <w:right w:val="none" w:sz="0" w:space="0" w:color="auto"/>
      </w:divBdr>
    </w:div>
    <w:div w:id="1235360284">
      <w:marLeft w:val="480"/>
      <w:marRight w:val="0"/>
      <w:marTop w:val="0"/>
      <w:marBottom w:val="0"/>
      <w:divBdr>
        <w:top w:val="none" w:sz="0" w:space="0" w:color="auto"/>
        <w:left w:val="none" w:sz="0" w:space="0" w:color="auto"/>
        <w:bottom w:val="none" w:sz="0" w:space="0" w:color="auto"/>
        <w:right w:val="none" w:sz="0" w:space="0" w:color="auto"/>
      </w:divBdr>
    </w:div>
    <w:div w:id="1235773144">
      <w:marLeft w:val="480"/>
      <w:marRight w:val="0"/>
      <w:marTop w:val="0"/>
      <w:marBottom w:val="0"/>
      <w:divBdr>
        <w:top w:val="none" w:sz="0" w:space="0" w:color="auto"/>
        <w:left w:val="none" w:sz="0" w:space="0" w:color="auto"/>
        <w:bottom w:val="none" w:sz="0" w:space="0" w:color="auto"/>
        <w:right w:val="none" w:sz="0" w:space="0" w:color="auto"/>
      </w:divBdr>
    </w:div>
    <w:div w:id="1236672512">
      <w:marLeft w:val="480"/>
      <w:marRight w:val="0"/>
      <w:marTop w:val="0"/>
      <w:marBottom w:val="0"/>
      <w:divBdr>
        <w:top w:val="none" w:sz="0" w:space="0" w:color="auto"/>
        <w:left w:val="none" w:sz="0" w:space="0" w:color="auto"/>
        <w:bottom w:val="none" w:sz="0" w:space="0" w:color="auto"/>
        <w:right w:val="none" w:sz="0" w:space="0" w:color="auto"/>
      </w:divBdr>
    </w:div>
    <w:div w:id="1236814670">
      <w:marLeft w:val="480"/>
      <w:marRight w:val="0"/>
      <w:marTop w:val="0"/>
      <w:marBottom w:val="0"/>
      <w:divBdr>
        <w:top w:val="none" w:sz="0" w:space="0" w:color="auto"/>
        <w:left w:val="none" w:sz="0" w:space="0" w:color="auto"/>
        <w:bottom w:val="none" w:sz="0" w:space="0" w:color="auto"/>
        <w:right w:val="none" w:sz="0" w:space="0" w:color="auto"/>
      </w:divBdr>
    </w:div>
    <w:div w:id="1237589829">
      <w:marLeft w:val="480"/>
      <w:marRight w:val="0"/>
      <w:marTop w:val="0"/>
      <w:marBottom w:val="0"/>
      <w:divBdr>
        <w:top w:val="none" w:sz="0" w:space="0" w:color="auto"/>
        <w:left w:val="none" w:sz="0" w:space="0" w:color="auto"/>
        <w:bottom w:val="none" w:sz="0" w:space="0" w:color="auto"/>
        <w:right w:val="none" w:sz="0" w:space="0" w:color="auto"/>
      </w:divBdr>
    </w:div>
    <w:div w:id="1237596023">
      <w:bodyDiv w:val="1"/>
      <w:marLeft w:val="0"/>
      <w:marRight w:val="0"/>
      <w:marTop w:val="0"/>
      <w:marBottom w:val="0"/>
      <w:divBdr>
        <w:top w:val="none" w:sz="0" w:space="0" w:color="auto"/>
        <w:left w:val="none" w:sz="0" w:space="0" w:color="auto"/>
        <w:bottom w:val="none" w:sz="0" w:space="0" w:color="auto"/>
        <w:right w:val="none" w:sz="0" w:space="0" w:color="auto"/>
      </w:divBdr>
    </w:div>
    <w:div w:id="1238176524">
      <w:marLeft w:val="480"/>
      <w:marRight w:val="0"/>
      <w:marTop w:val="0"/>
      <w:marBottom w:val="0"/>
      <w:divBdr>
        <w:top w:val="none" w:sz="0" w:space="0" w:color="auto"/>
        <w:left w:val="none" w:sz="0" w:space="0" w:color="auto"/>
        <w:bottom w:val="none" w:sz="0" w:space="0" w:color="auto"/>
        <w:right w:val="none" w:sz="0" w:space="0" w:color="auto"/>
      </w:divBdr>
    </w:div>
    <w:div w:id="1238325446">
      <w:marLeft w:val="480"/>
      <w:marRight w:val="0"/>
      <w:marTop w:val="0"/>
      <w:marBottom w:val="0"/>
      <w:divBdr>
        <w:top w:val="none" w:sz="0" w:space="0" w:color="auto"/>
        <w:left w:val="none" w:sz="0" w:space="0" w:color="auto"/>
        <w:bottom w:val="none" w:sz="0" w:space="0" w:color="auto"/>
        <w:right w:val="none" w:sz="0" w:space="0" w:color="auto"/>
      </w:divBdr>
    </w:div>
    <w:div w:id="1239560915">
      <w:bodyDiv w:val="1"/>
      <w:marLeft w:val="0"/>
      <w:marRight w:val="0"/>
      <w:marTop w:val="0"/>
      <w:marBottom w:val="0"/>
      <w:divBdr>
        <w:top w:val="none" w:sz="0" w:space="0" w:color="auto"/>
        <w:left w:val="none" w:sz="0" w:space="0" w:color="auto"/>
        <w:bottom w:val="none" w:sz="0" w:space="0" w:color="auto"/>
        <w:right w:val="none" w:sz="0" w:space="0" w:color="auto"/>
      </w:divBdr>
    </w:div>
    <w:div w:id="1240750667">
      <w:marLeft w:val="480"/>
      <w:marRight w:val="0"/>
      <w:marTop w:val="0"/>
      <w:marBottom w:val="0"/>
      <w:divBdr>
        <w:top w:val="none" w:sz="0" w:space="0" w:color="auto"/>
        <w:left w:val="none" w:sz="0" w:space="0" w:color="auto"/>
        <w:bottom w:val="none" w:sz="0" w:space="0" w:color="auto"/>
        <w:right w:val="none" w:sz="0" w:space="0" w:color="auto"/>
      </w:divBdr>
    </w:div>
    <w:div w:id="1240823998">
      <w:marLeft w:val="480"/>
      <w:marRight w:val="0"/>
      <w:marTop w:val="0"/>
      <w:marBottom w:val="0"/>
      <w:divBdr>
        <w:top w:val="none" w:sz="0" w:space="0" w:color="auto"/>
        <w:left w:val="none" w:sz="0" w:space="0" w:color="auto"/>
        <w:bottom w:val="none" w:sz="0" w:space="0" w:color="auto"/>
        <w:right w:val="none" w:sz="0" w:space="0" w:color="auto"/>
      </w:divBdr>
    </w:div>
    <w:div w:id="1241333814">
      <w:bodyDiv w:val="1"/>
      <w:marLeft w:val="0"/>
      <w:marRight w:val="0"/>
      <w:marTop w:val="0"/>
      <w:marBottom w:val="0"/>
      <w:divBdr>
        <w:top w:val="none" w:sz="0" w:space="0" w:color="auto"/>
        <w:left w:val="none" w:sz="0" w:space="0" w:color="auto"/>
        <w:bottom w:val="none" w:sz="0" w:space="0" w:color="auto"/>
        <w:right w:val="none" w:sz="0" w:space="0" w:color="auto"/>
      </w:divBdr>
    </w:div>
    <w:div w:id="1241717629">
      <w:marLeft w:val="480"/>
      <w:marRight w:val="0"/>
      <w:marTop w:val="0"/>
      <w:marBottom w:val="0"/>
      <w:divBdr>
        <w:top w:val="none" w:sz="0" w:space="0" w:color="auto"/>
        <w:left w:val="none" w:sz="0" w:space="0" w:color="auto"/>
        <w:bottom w:val="none" w:sz="0" w:space="0" w:color="auto"/>
        <w:right w:val="none" w:sz="0" w:space="0" w:color="auto"/>
      </w:divBdr>
    </w:div>
    <w:div w:id="1241913942">
      <w:marLeft w:val="480"/>
      <w:marRight w:val="0"/>
      <w:marTop w:val="0"/>
      <w:marBottom w:val="0"/>
      <w:divBdr>
        <w:top w:val="none" w:sz="0" w:space="0" w:color="auto"/>
        <w:left w:val="none" w:sz="0" w:space="0" w:color="auto"/>
        <w:bottom w:val="none" w:sz="0" w:space="0" w:color="auto"/>
        <w:right w:val="none" w:sz="0" w:space="0" w:color="auto"/>
      </w:divBdr>
    </w:div>
    <w:div w:id="1242105731">
      <w:bodyDiv w:val="1"/>
      <w:marLeft w:val="0"/>
      <w:marRight w:val="0"/>
      <w:marTop w:val="0"/>
      <w:marBottom w:val="0"/>
      <w:divBdr>
        <w:top w:val="none" w:sz="0" w:space="0" w:color="auto"/>
        <w:left w:val="none" w:sz="0" w:space="0" w:color="auto"/>
        <w:bottom w:val="none" w:sz="0" w:space="0" w:color="auto"/>
        <w:right w:val="none" w:sz="0" w:space="0" w:color="auto"/>
      </w:divBdr>
    </w:div>
    <w:div w:id="1242644859">
      <w:bodyDiv w:val="1"/>
      <w:marLeft w:val="0"/>
      <w:marRight w:val="0"/>
      <w:marTop w:val="0"/>
      <w:marBottom w:val="0"/>
      <w:divBdr>
        <w:top w:val="none" w:sz="0" w:space="0" w:color="auto"/>
        <w:left w:val="none" w:sz="0" w:space="0" w:color="auto"/>
        <w:bottom w:val="none" w:sz="0" w:space="0" w:color="auto"/>
        <w:right w:val="none" w:sz="0" w:space="0" w:color="auto"/>
      </w:divBdr>
    </w:div>
    <w:div w:id="1243026994">
      <w:marLeft w:val="480"/>
      <w:marRight w:val="0"/>
      <w:marTop w:val="0"/>
      <w:marBottom w:val="0"/>
      <w:divBdr>
        <w:top w:val="none" w:sz="0" w:space="0" w:color="auto"/>
        <w:left w:val="none" w:sz="0" w:space="0" w:color="auto"/>
        <w:bottom w:val="none" w:sz="0" w:space="0" w:color="auto"/>
        <w:right w:val="none" w:sz="0" w:space="0" w:color="auto"/>
      </w:divBdr>
    </w:div>
    <w:div w:id="1243032013">
      <w:marLeft w:val="480"/>
      <w:marRight w:val="0"/>
      <w:marTop w:val="0"/>
      <w:marBottom w:val="0"/>
      <w:divBdr>
        <w:top w:val="none" w:sz="0" w:space="0" w:color="auto"/>
        <w:left w:val="none" w:sz="0" w:space="0" w:color="auto"/>
        <w:bottom w:val="none" w:sz="0" w:space="0" w:color="auto"/>
        <w:right w:val="none" w:sz="0" w:space="0" w:color="auto"/>
      </w:divBdr>
    </w:div>
    <w:div w:id="1243294222">
      <w:marLeft w:val="480"/>
      <w:marRight w:val="0"/>
      <w:marTop w:val="0"/>
      <w:marBottom w:val="0"/>
      <w:divBdr>
        <w:top w:val="none" w:sz="0" w:space="0" w:color="auto"/>
        <w:left w:val="none" w:sz="0" w:space="0" w:color="auto"/>
        <w:bottom w:val="none" w:sz="0" w:space="0" w:color="auto"/>
        <w:right w:val="none" w:sz="0" w:space="0" w:color="auto"/>
      </w:divBdr>
    </w:div>
    <w:div w:id="1243490225">
      <w:marLeft w:val="480"/>
      <w:marRight w:val="0"/>
      <w:marTop w:val="0"/>
      <w:marBottom w:val="0"/>
      <w:divBdr>
        <w:top w:val="none" w:sz="0" w:space="0" w:color="auto"/>
        <w:left w:val="none" w:sz="0" w:space="0" w:color="auto"/>
        <w:bottom w:val="none" w:sz="0" w:space="0" w:color="auto"/>
        <w:right w:val="none" w:sz="0" w:space="0" w:color="auto"/>
      </w:divBdr>
    </w:div>
    <w:div w:id="1243562837">
      <w:marLeft w:val="480"/>
      <w:marRight w:val="0"/>
      <w:marTop w:val="0"/>
      <w:marBottom w:val="0"/>
      <w:divBdr>
        <w:top w:val="none" w:sz="0" w:space="0" w:color="auto"/>
        <w:left w:val="none" w:sz="0" w:space="0" w:color="auto"/>
        <w:bottom w:val="none" w:sz="0" w:space="0" w:color="auto"/>
        <w:right w:val="none" w:sz="0" w:space="0" w:color="auto"/>
      </w:divBdr>
    </w:div>
    <w:div w:id="1243565783">
      <w:marLeft w:val="480"/>
      <w:marRight w:val="0"/>
      <w:marTop w:val="0"/>
      <w:marBottom w:val="0"/>
      <w:divBdr>
        <w:top w:val="none" w:sz="0" w:space="0" w:color="auto"/>
        <w:left w:val="none" w:sz="0" w:space="0" w:color="auto"/>
        <w:bottom w:val="none" w:sz="0" w:space="0" w:color="auto"/>
        <w:right w:val="none" w:sz="0" w:space="0" w:color="auto"/>
      </w:divBdr>
    </w:div>
    <w:div w:id="1243754825">
      <w:bodyDiv w:val="1"/>
      <w:marLeft w:val="0"/>
      <w:marRight w:val="0"/>
      <w:marTop w:val="0"/>
      <w:marBottom w:val="0"/>
      <w:divBdr>
        <w:top w:val="none" w:sz="0" w:space="0" w:color="auto"/>
        <w:left w:val="none" w:sz="0" w:space="0" w:color="auto"/>
        <w:bottom w:val="none" w:sz="0" w:space="0" w:color="auto"/>
        <w:right w:val="none" w:sz="0" w:space="0" w:color="auto"/>
      </w:divBdr>
    </w:div>
    <w:div w:id="1244031409">
      <w:marLeft w:val="480"/>
      <w:marRight w:val="0"/>
      <w:marTop w:val="0"/>
      <w:marBottom w:val="0"/>
      <w:divBdr>
        <w:top w:val="none" w:sz="0" w:space="0" w:color="auto"/>
        <w:left w:val="none" w:sz="0" w:space="0" w:color="auto"/>
        <w:bottom w:val="none" w:sz="0" w:space="0" w:color="auto"/>
        <w:right w:val="none" w:sz="0" w:space="0" w:color="auto"/>
      </w:divBdr>
    </w:div>
    <w:div w:id="1244335271">
      <w:marLeft w:val="480"/>
      <w:marRight w:val="0"/>
      <w:marTop w:val="0"/>
      <w:marBottom w:val="0"/>
      <w:divBdr>
        <w:top w:val="none" w:sz="0" w:space="0" w:color="auto"/>
        <w:left w:val="none" w:sz="0" w:space="0" w:color="auto"/>
        <w:bottom w:val="none" w:sz="0" w:space="0" w:color="auto"/>
        <w:right w:val="none" w:sz="0" w:space="0" w:color="auto"/>
      </w:divBdr>
    </w:div>
    <w:div w:id="1244804155">
      <w:marLeft w:val="480"/>
      <w:marRight w:val="0"/>
      <w:marTop w:val="0"/>
      <w:marBottom w:val="0"/>
      <w:divBdr>
        <w:top w:val="none" w:sz="0" w:space="0" w:color="auto"/>
        <w:left w:val="none" w:sz="0" w:space="0" w:color="auto"/>
        <w:bottom w:val="none" w:sz="0" w:space="0" w:color="auto"/>
        <w:right w:val="none" w:sz="0" w:space="0" w:color="auto"/>
      </w:divBdr>
    </w:div>
    <w:div w:id="1245072522">
      <w:marLeft w:val="480"/>
      <w:marRight w:val="0"/>
      <w:marTop w:val="0"/>
      <w:marBottom w:val="0"/>
      <w:divBdr>
        <w:top w:val="none" w:sz="0" w:space="0" w:color="auto"/>
        <w:left w:val="none" w:sz="0" w:space="0" w:color="auto"/>
        <w:bottom w:val="none" w:sz="0" w:space="0" w:color="auto"/>
        <w:right w:val="none" w:sz="0" w:space="0" w:color="auto"/>
      </w:divBdr>
    </w:div>
    <w:div w:id="1245187686">
      <w:marLeft w:val="480"/>
      <w:marRight w:val="0"/>
      <w:marTop w:val="0"/>
      <w:marBottom w:val="0"/>
      <w:divBdr>
        <w:top w:val="none" w:sz="0" w:space="0" w:color="auto"/>
        <w:left w:val="none" w:sz="0" w:space="0" w:color="auto"/>
        <w:bottom w:val="none" w:sz="0" w:space="0" w:color="auto"/>
        <w:right w:val="none" w:sz="0" w:space="0" w:color="auto"/>
      </w:divBdr>
    </w:div>
    <w:div w:id="1246495819">
      <w:marLeft w:val="480"/>
      <w:marRight w:val="0"/>
      <w:marTop w:val="0"/>
      <w:marBottom w:val="0"/>
      <w:divBdr>
        <w:top w:val="none" w:sz="0" w:space="0" w:color="auto"/>
        <w:left w:val="none" w:sz="0" w:space="0" w:color="auto"/>
        <w:bottom w:val="none" w:sz="0" w:space="0" w:color="auto"/>
        <w:right w:val="none" w:sz="0" w:space="0" w:color="auto"/>
      </w:divBdr>
    </w:div>
    <w:div w:id="1246723287">
      <w:bodyDiv w:val="1"/>
      <w:marLeft w:val="0"/>
      <w:marRight w:val="0"/>
      <w:marTop w:val="0"/>
      <w:marBottom w:val="0"/>
      <w:divBdr>
        <w:top w:val="none" w:sz="0" w:space="0" w:color="auto"/>
        <w:left w:val="none" w:sz="0" w:space="0" w:color="auto"/>
        <w:bottom w:val="none" w:sz="0" w:space="0" w:color="auto"/>
        <w:right w:val="none" w:sz="0" w:space="0" w:color="auto"/>
      </w:divBdr>
    </w:div>
    <w:div w:id="1247226870">
      <w:marLeft w:val="480"/>
      <w:marRight w:val="0"/>
      <w:marTop w:val="0"/>
      <w:marBottom w:val="0"/>
      <w:divBdr>
        <w:top w:val="none" w:sz="0" w:space="0" w:color="auto"/>
        <w:left w:val="none" w:sz="0" w:space="0" w:color="auto"/>
        <w:bottom w:val="none" w:sz="0" w:space="0" w:color="auto"/>
        <w:right w:val="none" w:sz="0" w:space="0" w:color="auto"/>
      </w:divBdr>
    </w:div>
    <w:div w:id="1247884686">
      <w:bodyDiv w:val="1"/>
      <w:marLeft w:val="0"/>
      <w:marRight w:val="0"/>
      <w:marTop w:val="0"/>
      <w:marBottom w:val="0"/>
      <w:divBdr>
        <w:top w:val="none" w:sz="0" w:space="0" w:color="auto"/>
        <w:left w:val="none" w:sz="0" w:space="0" w:color="auto"/>
        <w:bottom w:val="none" w:sz="0" w:space="0" w:color="auto"/>
        <w:right w:val="none" w:sz="0" w:space="0" w:color="auto"/>
      </w:divBdr>
    </w:div>
    <w:div w:id="1248077077">
      <w:bodyDiv w:val="1"/>
      <w:marLeft w:val="0"/>
      <w:marRight w:val="0"/>
      <w:marTop w:val="0"/>
      <w:marBottom w:val="0"/>
      <w:divBdr>
        <w:top w:val="none" w:sz="0" w:space="0" w:color="auto"/>
        <w:left w:val="none" w:sz="0" w:space="0" w:color="auto"/>
        <w:bottom w:val="none" w:sz="0" w:space="0" w:color="auto"/>
        <w:right w:val="none" w:sz="0" w:space="0" w:color="auto"/>
      </w:divBdr>
    </w:div>
    <w:div w:id="1248077725">
      <w:bodyDiv w:val="1"/>
      <w:marLeft w:val="0"/>
      <w:marRight w:val="0"/>
      <w:marTop w:val="0"/>
      <w:marBottom w:val="0"/>
      <w:divBdr>
        <w:top w:val="none" w:sz="0" w:space="0" w:color="auto"/>
        <w:left w:val="none" w:sz="0" w:space="0" w:color="auto"/>
        <w:bottom w:val="none" w:sz="0" w:space="0" w:color="auto"/>
        <w:right w:val="none" w:sz="0" w:space="0" w:color="auto"/>
      </w:divBdr>
    </w:div>
    <w:div w:id="1248617312">
      <w:marLeft w:val="480"/>
      <w:marRight w:val="0"/>
      <w:marTop w:val="0"/>
      <w:marBottom w:val="0"/>
      <w:divBdr>
        <w:top w:val="none" w:sz="0" w:space="0" w:color="auto"/>
        <w:left w:val="none" w:sz="0" w:space="0" w:color="auto"/>
        <w:bottom w:val="none" w:sz="0" w:space="0" w:color="auto"/>
        <w:right w:val="none" w:sz="0" w:space="0" w:color="auto"/>
      </w:divBdr>
    </w:div>
    <w:div w:id="1249773632">
      <w:marLeft w:val="480"/>
      <w:marRight w:val="0"/>
      <w:marTop w:val="0"/>
      <w:marBottom w:val="0"/>
      <w:divBdr>
        <w:top w:val="none" w:sz="0" w:space="0" w:color="auto"/>
        <w:left w:val="none" w:sz="0" w:space="0" w:color="auto"/>
        <w:bottom w:val="none" w:sz="0" w:space="0" w:color="auto"/>
        <w:right w:val="none" w:sz="0" w:space="0" w:color="auto"/>
      </w:divBdr>
    </w:div>
    <w:div w:id="1250041450">
      <w:marLeft w:val="480"/>
      <w:marRight w:val="0"/>
      <w:marTop w:val="0"/>
      <w:marBottom w:val="0"/>
      <w:divBdr>
        <w:top w:val="none" w:sz="0" w:space="0" w:color="auto"/>
        <w:left w:val="none" w:sz="0" w:space="0" w:color="auto"/>
        <w:bottom w:val="none" w:sz="0" w:space="0" w:color="auto"/>
        <w:right w:val="none" w:sz="0" w:space="0" w:color="auto"/>
      </w:divBdr>
    </w:div>
    <w:div w:id="1250311248">
      <w:marLeft w:val="480"/>
      <w:marRight w:val="0"/>
      <w:marTop w:val="0"/>
      <w:marBottom w:val="0"/>
      <w:divBdr>
        <w:top w:val="none" w:sz="0" w:space="0" w:color="auto"/>
        <w:left w:val="none" w:sz="0" w:space="0" w:color="auto"/>
        <w:bottom w:val="none" w:sz="0" w:space="0" w:color="auto"/>
        <w:right w:val="none" w:sz="0" w:space="0" w:color="auto"/>
      </w:divBdr>
    </w:div>
    <w:div w:id="1250388238">
      <w:bodyDiv w:val="1"/>
      <w:marLeft w:val="0"/>
      <w:marRight w:val="0"/>
      <w:marTop w:val="0"/>
      <w:marBottom w:val="0"/>
      <w:divBdr>
        <w:top w:val="none" w:sz="0" w:space="0" w:color="auto"/>
        <w:left w:val="none" w:sz="0" w:space="0" w:color="auto"/>
        <w:bottom w:val="none" w:sz="0" w:space="0" w:color="auto"/>
        <w:right w:val="none" w:sz="0" w:space="0" w:color="auto"/>
      </w:divBdr>
    </w:div>
    <w:div w:id="1250433788">
      <w:marLeft w:val="480"/>
      <w:marRight w:val="0"/>
      <w:marTop w:val="0"/>
      <w:marBottom w:val="0"/>
      <w:divBdr>
        <w:top w:val="none" w:sz="0" w:space="0" w:color="auto"/>
        <w:left w:val="none" w:sz="0" w:space="0" w:color="auto"/>
        <w:bottom w:val="none" w:sz="0" w:space="0" w:color="auto"/>
        <w:right w:val="none" w:sz="0" w:space="0" w:color="auto"/>
      </w:divBdr>
    </w:div>
    <w:div w:id="1250965678">
      <w:marLeft w:val="480"/>
      <w:marRight w:val="0"/>
      <w:marTop w:val="0"/>
      <w:marBottom w:val="0"/>
      <w:divBdr>
        <w:top w:val="none" w:sz="0" w:space="0" w:color="auto"/>
        <w:left w:val="none" w:sz="0" w:space="0" w:color="auto"/>
        <w:bottom w:val="none" w:sz="0" w:space="0" w:color="auto"/>
        <w:right w:val="none" w:sz="0" w:space="0" w:color="auto"/>
      </w:divBdr>
    </w:div>
    <w:div w:id="1251502820">
      <w:marLeft w:val="480"/>
      <w:marRight w:val="0"/>
      <w:marTop w:val="0"/>
      <w:marBottom w:val="0"/>
      <w:divBdr>
        <w:top w:val="none" w:sz="0" w:space="0" w:color="auto"/>
        <w:left w:val="none" w:sz="0" w:space="0" w:color="auto"/>
        <w:bottom w:val="none" w:sz="0" w:space="0" w:color="auto"/>
        <w:right w:val="none" w:sz="0" w:space="0" w:color="auto"/>
      </w:divBdr>
    </w:div>
    <w:div w:id="1251889230">
      <w:bodyDiv w:val="1"/>
      <w:marLeft w:val="0"/>
      <w:marRight w:val="0"/>
      <w:marTop w:val="0"/>
      <w:marBottom w:val="0"/>
      <w:divBdr>
        <w:top w:val="none" w:sz="0" w:space="0" w:color="auto"/>
        <w:left w:val="none" w:sz="0" w:space="0" w:color="auto"/>
        <w:bottom w:val="none" w:sz="0" w:space="0" w:color="auto"/>
        <w:right w:val="none" w:sz="0" w:space="0" w:color="auto"/>
      </w:divBdr>
    </w:div>
    <w:div w:id="1251889270">
      <w:marLeft w:val="480"/>
      <w:marRight w:val="0"/>
      <w:marTop w:val="0"/>
      <w:marBottom w:val="0"/>
      <w:divBdr>
        <w:top w:val="none" w:sz="0" w:space="0" w:color="auto"/>
        <w:left w:val="none" w:sz="0" w:space="0" w:color="auto"/>
        <w:bottom w:val="none" w:sz="0" w:space="0" w:color="auto"/>
        <w:right w:val="none" w:sz="0" w:space="0" w:color="auto"/>
      </w:divBdr>
    </w:div>
    <w:div w:id="1251936044">
      <w:marLeft w:val="480"/>
      <w:marRight w:val="0"/>
      <w:marTop w:val="0"/>
      <w:marBottom w:val="0"/>
      <w:divBdr>
        <w:top w:val="none" w:sz="0" w:space="0" w:color="auto"/>
        <w:left w:val="none" w:sz="0" w:space="0" w:color="auto"/>
        <w:bottom w:val="none" w:sz="0" w:space="0" w:color="auto"/>
        <w:right w:val="none" w:sz="0" w:space="0" w:color="auto"/>
      </w:divBdr>
    </w:div>
    <w:div w:id="1251937538">
      <w:bodyDiv w:val="1"/>
      <w:marLeft w:val="0"/>
      <w:marRight w:val="0"/>
      <w:marTop w:val="0"/>
      <w:marBottom w:val="0"/>
      <w:divBdr>
        <w:top w:val="none" w:sz="0" w:space="0" w:color="auto"/>
        <w:left w:val="none" w:sz="0" w:space="0" w:color="auto"/>
        <w:bottom w:val="none" w:sz="0" w:space="0" w:color="auto"/>
        <w:right w:val="none" w:sz="0" w:space="0" w:color="auto"/>
      </w:divBdr>
    </w:div>
    <w:div w:id="1252272712">
      <w:bodyDiv w:val="1"/>
      <w:marLeft w:val="0"/>
      <w:marRight w:val="0"/>
      <w:marTop w:val="0"/>
      <w:marBottom w:val="0"/>
      <w:divBdr>
        <w:top w:val="none" w:sz="0" w:space="0" w:color="auto"/>
        <w:left w:val="none" w:sz="0" w:space="0" w:color="auto"/>
        <w:bottom w:val="none" w:sz="0" w:space="0" w:color="auto"/>
        <w:right w:val="none" w:sz="0" w:space="0" w:color="auto"/>
      </w:divBdr>
    </w:div>
    <w:div w:id="1252394942">
      <w:bodyDiv w:val="1"/>
      <w:marLeft w:val="0"/>
      <w:marRight w:val="0"/>
      <w:marTop w:val="0"/>
      <w:marBottom w:val="0"/>
      <w:divBdr>
        <w:top w:val="none" w:sz="0" w:space="0" w:color="auto"/>
        <w:left w:val="none" w:sz="0" w:space="0" w:color="auto"/>
        <w:bottom w:val="none" w:sz="0" w:space="0" w:color="auto"/>
        <w:right w:val="none" w:sz="0" w:space="0" w:color="auto"/>
      </w:divBdr>
    </w:div>
    <w:div w:id="1253314247">
      <w:marLeft w:val="480"/>
      <w:marRight w:val="0"/>
      <w:marTop w:val="0"/>
      <w:marBottom w:val="0"/>
      <w:divBdr>
        <w:top w:val="none" w:sz="0" w:space="0" w:color="auto"/>
        <w:left w:val="none" w:sz="0" w:space="0" w:color="auto"/>
        <w:bottom w:val="none" w:sz="0" w:space="0" w:color="auto"/>
        <w:right w:val="none" w:sz="0" w:space="0" w:color="auto"/>
      </w:divBdr>
    </w:div>
    <w:div w:id="1253397101">
      <w:marLeft w:val="480"/>
      <w:marRight w:val="0"/>
      <w:marTop w:val="0"/>
      <w:marBottom w:val="0"/>
      <w:divBdr>
        <w:top w:val="none" w:sz="0" w:space="0" w:color="auto"/>
        <w:left w:val="none" w:sz="0" w:space="0" w:color="auto"/>
        <w:bottom w:val="none" w:sz="0" w:space="0" w:color="auto"/>
        <w:right w:val="none" w:sz="0" w:space="0" w:color="auto"/>
      </w:divBdr>
    </w:div>
    <w:div w:id="1254237730">
      <w:marLeft w:val="480"/>
      <w:marRight w:val="0"/>
      <w:marTop w:val="0"/>
      <w:marBottom w:val="0"/>
      <w:divBdr>
        <w:top w:val="none" w:sz="0" w:space="0" w:color="auto"/>
        <w:left w:val="none" w:sz="0" w:space="0" w:color="auto"/>
        <w:bottom w:val="none" w:sz="0" w:space="0" w:color="auto"/>
        <w:right w:val="none" w:sz="0" w:space="0" w:color="auto"/>
      </w:divBdr>
    </w:div>
    <w:div w:id="1255018658">
      <w:marLeft w:val="480"/>
      <w:marRight w:val="0"/>
      <w:marTop w:val="0"/>
      <w:marBottom w:val="0"/>
      <w:divBdr>
        <w:top w:val="none" w:sz="0" w:space="0" w:color="auto"/>
        <w:left w:val="none" w:sz="0" w:space="0" w:color="auto"/>
        <w:bottom w:val="none" w:sz="0" w:space="0" w:color="auto"/>
        <w:right w:val="none" w:sz="0" w:space="0" w:color="auto"/>
      </w:divBdr>
    </w:div>
    <w:div w:id="1255167234">
      <w:marLeft w:val="480"/>
      <w:marRight w:val="0"/>
      <w:marTop w:val="0"/>
      <w:marBottom w:val="0"/>
      <w:divBdr>
        <w:top w:val="none" w:sz="0" w:space="0" w:color="auto"/>
        <w:left w:val="none" w:sz="0" w:space="0" w:color="auto"/>
        <w:bottom w:val="none" w:sz="0" w:space="0" w:color="auto"/>
        <w:right w:val="none" w:sz="0" w:space="0" w:color="auto"/>
      </w:divBdr>
    </w:div>
    <w:div w:id="1255212055">
      <w:marLeft w:val="480"/>
      <w:marRight w:val="0"/>
      <w:marTop w:val="0"/>
      <w:marBottom w:val="0"/>
      <w:divBdr>
        <w:top w:val="none" w:sz="0" w:space="0" w:color="auto"/>
        <w:left w:val="none" w:sz="0" w:space="0" w:color="auto"/>
        <w:bottom w:val="none" w:sz="0" w:space="0" w:color="auto"/>
        <w:right w:val="none" w:sz="0" w:space="0" w:color="auto"/>
      </w:divBdr>
    </w:div>
    <w:div w:id="1255357946">
      <w:marLeft w:val="480"/>
      <w:marRight w:val="0"/>
      <w:marTop w:val="0"/>
      <w:marBottom w:val="0"/>
      <w:divBdr>
        <w:top w:val="none" w:sz="0" w:space="0" w:color="auto"/>
        <w:left w:val="none" w:sz="0" w:space="0" w:color="auto"/>
        <w:bottom w:val="none" w:sz="0" w:space="0" w:color="auto"/>
        <w:right w:val="none" w:sz="0" w:space="0" w:color="auto"/>
      </w:divBdr>
    </w:div>
    <w:div w:id="1255505880">
      <w:bodyDiv w:val="1"/>
      <w:marLeft w:val="0"/>
      <w:marRight w:val="0"/>
      <w:marTop w:val="0"/>
      <w:marBottom w:val="0"/>
      <w:divBdr>
        <w:top w:val="none" w:sz="0" w:space="0" w:color="auto"/>
        <w:left w:val="none" w:sz="0" w:space="0" w:color="auto"/>
        <w:bottom w:val="none" w:sz="0" w:space="0" w:color="auto"/>
        <w:right w:val="none" w:sz="0" w:space="0" w:color="auto"/>
      </w:divBdr>
    </w:div>
    <w:div w:id="1256288547">
      <w:marLeft w:val="480"/>
      <w:marRight w:val="0"/>
      <w:marTop w:val="0"/>
      <w:marBottom w:val="0"/>
      <w:divBdr>
        <w:top w:val="none" w:sz="0" w:space="0" w:color="auto"/>
        <w:left w:val="none" w:sz="0" w:space="0" w:color="auto"/>
        <w:bottom w:val="none" w:sz="0" w:space="0" w:color="auto"/>
        <w:right w:val="none" w:sz="0" w:space="0" w:color="auto"/>
      </w:divBdr>
    </w:div>
    <w:div w:id="1256550944">
      <w:marLeft w:val="480"/>
      <w:marRight w:val="0"/>
      <w:marTop w:val="0"/>
      <w:marBottom w:val="0"/>
      <w:divBdr>
        <w:top w:val="none" w:sz="0" w:space="0" w:color="auto"/>
        <w:left w:val="none" w:sz="0" w:space="0" w:color="auto"/>
        <w:bottom w:val="none" w:sz="0" w:space="0" w:color="auto"/>
        <w:right w:val="none" w:sz="0" w:space="0" w:color="auto"/>
      </w:divBdr>
    </w:div>
    <w:div w:id="1256552621">
      <w:marLeft w:val="480"/>
      <w:marRight w:val="0"/>
      <w:marTop w:val="0"/>
      <w:marBottom w:val="0"/>
      <w:divBdr>
        <w:top w:val="none" w:sz="0" w:space="0" w:color="auto"/>
        <w:left w:val="none" w:sz="0" w:space="0" w:color="auto"/>
        <w:bottom w:val="none" w:sz="0" w:space="0" w:color="auto"/>
        <w:right w:val="none" w:sz="0" w:space="0" w:color="auto"/>
      </w:divBdr>
    </w:div>
    <w:div w:id="1257665871">
      <w:bodyDiv w:val="1"/>
      <w:marLeft w:val="0"/>
      <w:marRight w:val="0"/>
      <w:marTop w:val="0"/>
      <w:marBottom w:val="0"/>
      <w:divBdr>
        <w:top w:val="none" w:sz="0" w:space="0" w:color="auto"/>
        <w:left w:val="none" w:sz="0" w:space="0" w:color="auto"/>
        <w:bottom w:val="none" w:sz="0" w:space="0" w:color="auto"/>
        <w:right w:val="none" w:sz="0" w:space="0" w:color="auto"/>
      </w:divBdr>
    </w:div>
    <w:div w:id="1258169702">
      <w:bodyDiv w:val="1"/>
      <w:marLeft w:val="0"/>
      <w:marRight w:val="0"/>
      <w:marTop w:val="0"/>
      <w:marBottom w:val="0"/>
      <w:divBdr>
        <w:top w:val="none" w:sz="0" w:space="0" w:color="auto"/>
        <w:left w:val="none" w:sz="0" w:space="0" w:color="auto"/>
        <w:bottom w:val="none" w:sz="0" w:space="0" w:color="auto"/>
        <w:right w:val="none" w:sz="0" w:space="0" w:color="auto"/>
      </w:divBdr>
    </w:div>
    <w:div w:id="1259294917">
      <w:marLeft w:val="480"/>
      <w:marRight w:val="0"/>
      <w:marTop w:val="0"/>
      <w:marBottom w:val="0"/>
      <w:divBdr>
        <w:top w:val="none" w:sz="0" w:space="0" w:color="auto"/>
        <w:left w:val="none" w:sz="0" w:space="0" w:color="auto"/>
        <w:bottom w:val="none" w:sz="0" w:space="0" w:color="auto"/>
        <w:right w:val="none" w:sz="0" w:space="0" w:color="auto"/>
      </w:divBdr>
    </w:div>
    <w:div w:id="1260137652">
      <w:bodyDiv w:val="1"/>
      <w:marLeft w:val="0"/>
      <w:marRight w:val="0"/>
      <w:marTop w:val="0"/>
      <w:marBottom w:val="0"/>
      <w:divBdr>
        <w:top w:val="none" w:sz="0" w:space="0" w:color="auto"/>
        <w:left w:val="none" w:sz="0" w:space="0" w:color="auto"/>
        <w:bottom w:val="none" w:sz="0" w:space="0" w:color="auto"/>
        <w:right w:val="none" w:sz="0" w:space="0" w:color="auto"/>
      </w:divBdr>
    </w:div>
    <w:div w:id="1260217067">
      <w:bodyDiv w:val="1"/>
      <w:marLeft w:val="0"/>
      <w:marRight w:val="0"/>
      <w:marTop w:val="0"/>
      <w:marBottom w:val="0"/>
      <w:divBdr>
        <w:top w:val="none" w:sz="0" w:space="0" w:color="auto"/>
        <w:left w:val="none" w:sz="0" w:space="0" w:color="auto"/>
        <w:bottom w:val="none" w:sz="0" w:space="0" w:color="auto"/>
        <w:right w:val="none" w:sz="0" w:space="0" w:color="auto"/>
      </w:divBdr>
    </w:div>
    <w:div w:id="1260480227">
      <w:bodyDiv w:val="1"/>
      <w:marLeft w:val="0"/>
      <w:marRight w:val="0"/>
      <w:marTop w:val="0"/>
      <w:marBottom w:val="0"/>
      <w:divBdr>
        <w:top w:val="none" w:sz="0" w:space="0" w:color="auto"/>
        <w:left w:val="none" w:sz="0" w:space="0" w:color="auto"/>
        <w:bottom w:val="none" w:sz="0" w:space="0" w:color="auto"/>
        <w:right w:val="none" w:sz="0" w:space="0" w:color="auto"/>
      </w:divBdr>
    </w:div>
    <w:div w:id="1260944832">
      <w:marLeft w:val="480"/>
      <w:marRight w:val="0"/>
      <w:marTop w:val="0"/>
      <w:marBottom w:val="0"/>
      <w:divBdr>
        <w:top w:val="none" w:sz="0" w:space="0" w:color="auto"/>
        <w:left w:val="none" w:sz="0" w:space="0" w:color="auto"/>
        <w:bottom w:val="none" w:sz="0" w:space="0" w:color="auto"/>
        <w:right w:val="none" w:sz="0" w:space="0" w:color="auto"/>
      </w:divBdr>
    </w:div>
    <w:div w:id="1260990580">
      <w:marLeft w:val="480"/>
      <w:marRight w:val="0"/>
      <w:marTop w:val="0"/>
      <w:marBottom w:val="0"/>
      <w:divBdr>
        <w:top w:val="none" w:sz="0" w:space="0" w:color="auto"/>
        <w:left w:val="none" w:sz="0" w:space="0" w:color="auto"/>
        <w:bottom w:val="none" w:sz="0" w:space="0" w:color="auto"/>
        <w:right w:val="none" w:sz="0" w:space="0" w:color="auto"/>
      </w:divBdr>
    </w:div>
    <w:div w:id="1261910637">
      <w:bodyDiv w:val="1"/>
      <w:marLeft w:val="0"/>
      <w:marRight w:val="0"/>
      <w:marTop w:val="0"/>
      <w:marBottom w:val="0"/>
      <w:divBdr>
        <w:top w:val="none" w:sz="0" w:space="0" w:color="auto"/>
        <w:left w:val="none" w:sz="0" w:space="0" w:color="auto"/>
        <w:bottom w:val="none" w:sz="0" w:space="0" w:color="auto"/>
        <w:right w:val="none" w:sz="0" w:space="0" w:color="auto"/>
      </w:divBdr>
    </w:div>
    <w:div w:id="1262375841">
      <w:bodyDiv w:val="1"/>
      <w:marLeft w:val="0"/>
      <w:marRight w:val="0"/>
      <w:marTop w:val="0"/>
      <w:marBottom w:val="0"/>
      <w:divBdr>
        <w:top w:val="none" w:sz="0" w:space="0" w:color="auto"/>
        <w:left w:val="none" w:sz="0" w:space="0" w:color="auto"/>
        <w:bottom w:val="none" w:sz="0" w:space="0" w:color="auto"/>
        <w:right w:val="none" w:sz="0" w:space="0" w:color="auto"/>
      </w:divBdr>
    </w:div>
    <w:div w:id="1262638308">
      <w:marLeft w:val="480"/>
      <w:marRight w:val="0"/>
      <w:marTop w:val="0"/>
      <w:marBottom w:val="0"/>
      <w:divBdr>
        <w:top w:val="none" w:sz="0" w:space="0" w:color="auto"/>
        <w:left w:val="none" w:sz="0" w:space="0" w:color="auto"/>
        <w:bottom w:val="none" w:sz="0" w:space="0" w:color="auto"/>
        <w:right w:val="none" w:sz="0" w:space="0" w:color="auto"/>
      </w:divBdr>
    </w:div>
    <w:div w:id="1263034108">
      <w:marLeft w:val="480"/>
      <w:marRight w:val="0"/>
      <w:marTop w:val="0"/>
      <w:marBottom w:val="0"/>
      <w:divBdr>
        <w:top w:val="none" w:sz="0" w:space="0" w:color="auto"/>
        <w:left w:val="none" w:sz="0" w:space="0" w:color="auto"/>
        <w:bottom w:val="none" w:sz="0" w:space="0" w:color="auto"/>
        <w:right w:val="none" w:sz="0" w:space="0" w:color="auto"/>
      </w:divBdr>
    </w:div>
    <w:div w:id="1263566312">
      <w:marLeft w:val="480"/>
      <w:marRight w:val="0"/>
      <w:marTop w:val="0"/>
      <w:marBottom w:val="0"/>
      <w:divBdr>
        <w:top w:val="none" w:sz="0" w:space="0" w:color="auto"/>
        <w:left w:val="none" w:sz="0" w:space="0" w:color="auto"/>
        <w:bottom w:val="none" w:sz="0" w:space="0" w:color="auto"/>
        <w:right w:val="none" w:sz="0" w:space="0" w:color="auto"/>
      </w:divBdr>
    </w:div>
    <w:div w:id="1263882349">
      <w:marLeft w:val="480"/>
      <w:marRight w:val="0"/>
      <w:marTop w:val="0"/>
      <w:marBottom w:val="0"/>
      <w:divBdr>
        <w:top w:val="none" w:sz="0" w:space="0" w:color="auto"/>
        <w:left w:val="none" w:sz="0" w:space="0" w:color="auto"/>
        <w:bottom w:val="none" w:sz="0" w:space="0" w:color="auto"/>
        <w:right w:val="none" w:sz="0" w:space="0" w:color="auto"/>
      </w:divBdr>
    </w:div>
    <w:div w:id="1264220589">
      <w:bodyDiv w:val="1"/>
      <w:marLeft w:val="0"/>
      <w:marRight w:val="0"/>
      <w:marTop w:val="0"/>
      <w:marBottom w:val="0"/>
      <w:divBdr>
        <w:top w:val="none" w:sz="0" w:space="0" w:color="auto"/>
        <w:left w:val="none" w:sz="0" w:space="0" w:color="auto"/>
        <w:bottom w:val="none" w:sz="0" w:space="0" w:color="auto"/>
        <w:right w:val="none" w:sz="0" w:space="0" w:color="auto"/>
      </w:divBdr>
      <w:divsChild>
        <w:div w:id="1458836908">
          <w:marLeft w:val="480"/>
          <w:marRight w:val="0"/>
          <w:marTop w:val="0"/>
          <w:marBottom w:val="0"/>
          <w:divBdr>
            <w:top w:val="none" w:sz="0" w:space="0" w:color="auto"/>
            <w:left w:val="none" w:sz="0" w:space="0" w:color="auto"/>
            <w:bottom w:val="none" w:sz="0" w:space="0" w:color="auto"/>
            <w:right w:val="none" w:sz="0" w:space="0" w:color="auto"/>
          </w:divBdr>
        </w:div>
        <w:div w:id="1592162749">
          <w:marLeft w:val="480"/>
          <w:marRight w:val="0"/>
          <w:marTop w:val="0"/>
          <w:marBottom w:val="0"/>
          <w:divBdr>
            <w:top w:val="none" w:sz="0" w:space="0" w:color="auto"/>
            <w:left w:val="none" w:sz="0" w:space="0" w:color="auto"/>
            <w:bottom w:val="none" w:sz="0" w:space="0" w:color="auto"/>
            <w:right w:val="none" w:sz="0" w:space="0" w:color="auto"/>
          </w:divBdr>
        </w:div>
        <w:div w:id="1886983722">
          <w:marLeft w:val="480"/>
          <w:marRight w:val="0"/>
          <w:marTop w:val="0"/>
          <w:marBottom w:val="0"/>
          <w:divBdr>
            <w:top w:val="none" w:sz="0" w:space="0" w:color="auto"/>
            <w:left w:val="none" w:sz="0" w:space="0" w:color="auto"/>
            <w:bottom w:val="none" w:sz="0" w:space="0" w:color="auto"/>
            <w:right w:val="none" w:sz="0" w:space="0" w:color="auto"/>
          </w:divBdr>
        </w:div>
        <w:div w:id="1377967542">
          <w:marLeft w:val="480"/>
          <w:marRight w:val="0"/>
          <w:marTop w:val="0"/>
          <w:marBottom w:val="0"/>
          <w:divBdr>
            <w:top w:val="none" w:sz="0" w:space="0" w:color="auto"/>
            <w:left w:val="none" w:sz="0" w:space="0" w:color="auto"/>
            <w:bottom w:val="none" w:sz="0" w:space="0" w:color="auto"/>
            <w:right w:val="none" w:sz="0" w:space="0" w:color="auto"/>
          </w:divBdr>
        </w:div>
        <w:div w:id="1211844611">
          <w:marLeft w:val="480"/>
          <w:marRight w:val="0"/>
          <w:marTop w:val="0"/>
          <w:marBottom w:val="0"/>
          <w:divBdr>
            <w:top w:val="none" w:sz="0" w:space="0" w:color="auto"/>
            <w:left w:val="none" w:sz="0" w:space="0" w:color="auto"/>
            <w:bottom w:val="none" w:sz="0" w:space="0" w:color="auto"/>
            <w:right w:val="none" w:sz="0" w:space="0" w:color="auto"/>
          </w:divBdr>
        </w:div>
        <w:div w:id="512574245">
          <w:marLeft w:val="480"/>
          <w:marRight w:val="0"/>
          <w:marTop w:val="0"/>
          <w:marBottom w:val="0"/>
          <w:divBdr>
            <w:top w:val="none" w:sz="0" w:space="0" w:color="auto"/>
            <w:left w:val="none" w:sz="0" w:space="0" w:color="auto"/>
            <w:bottom w:val="none" w:sz="0" w:space="0" w:color="auto"/>
            <w:right w:val="none" w:sz="0" w:space="0" w:color="auto"/>
          </w:divBdr>
        </w:div>
        <w:div w:id="59057881">
          <w:marLeft w:val="480"/>
          <w:marRight w:val="0"/>
          <w:marTop w:val="0"/>
          <w:marBottom w:val="0"/>
          <w:divBdr>
            <w:top w:val="none" w:sz="0" w:space="0" w:color="auto"/>
            <w:left w:val="none" w:sz="0" w:space="0" w:color="auto"/>
            <w:bottom w:val="none" w:sz="0" w:space="0" w:color="auto"/>
            <w:right w:val="none" w:sz="0" w:space="0" w:color="auto"/>
          </w:divBdr>
        </w:div>
        <w:div w:id="2142308496">
          <w:marLeft w:val="480"/>
          <w:marRight w:val="0"/>
          <w:marTop w:val="0"/>
          <w:marBottom w:val="0"/>
          <w:divBdr>
            <w:top w:val="none" w:sz="0" w:space="0" w:color="auto"/>
            <w:left w:val="none" w:sz="0" w:space="0" w:color="auto"/>
            <w:bottom w:val="none" w:sz="0" w:space="0" w:color="auto"/>
            <w:right w:val="none" w:sz="0" w:space="0" w:color="auto"/>
          </w:divBdr>
        </w:div>
        <w:div w:id="992608661">
          <w:marLeft w:val="480"/>
          <w:marRight w:val="0"/>
          <w:marTop w:val="0"/>
          <w:marBottom w:val="0"/>
          <w:divBdr>
            <w:top w:val="none" w:sz="0" w:space="0" w:color="auto"/>
            <w:left w:val="none" w:sz="0" w:space="0" w:color="auto"/>
            <w:bottom w:val="none" w:sz="0" w:space="0" w:color="auto"/>
            <w:right w:val="none" w:sz="0" w:space="0" w:color="auto"/>
          </w:divBdr>
        </w:div>
        <w:div w:id="144585841">
          <w:marLeft w:val="480"/>
          <w:marRight w:val="0"/>
          <w:marTop w:val="0"/>
          <w:marBottom w:val="0"/>
          <w:divBdr>
            <w:top w:val="none" w:sz="0" w:space="0" w:color="auto"/>
            <w:left w:val="none" w:sz="0" w:space="0" w:color="auto"/>
            <w:bottom w:val="none" w:sz="0" w:space="0" w:color="auto"/>
            <w:right w:val="none" w:sz="0" w:space="0" w:color="auto"/>
          </w:divBdr>
        </w:div>
        <w:div w:id="824972959">
          <w:marLeft w:val="480"/>
          <w:marRight w:val="0"/>
          <w:marTop w:val="0"/>
          <w:marBottom w:val="0"/>
          <w:divBdr>
            <w:top w:val="none" w:sz="0" w:space="0" w:color="auto"/>
            <w:left w:val="none" w:sz="0" w:space="0" w:color="auto"/>
            <w:bottom w:val="none" w:sz="0" w:space="0" w:color="auto"/>
            <w:right w:val="none" w:sz="0" w:space="0" w:color="auto"/>
          </w:divBdr>
        </w:div>
        <w:div w:id="1784567146">
          <w:marLeft w:val="480"/>
          <w:marRight w:val="0"/>
          <w:marTop w:val="0"/>
          <w:marBottom w:val="0"/>
          <w:divBdr>
            <w:top w:val="none" w:sz="0" w:space="0" w:color="auto"/>
            <w:left w:val="none" w:sz="0" w:space="0" w:color="auto"/>
            <w:bottom w:val="none" w:sz="0" w:space="0" w:color="auto"/>
            <w:right w:val="none" w:sz="0" w:space="0" w:color="auto"/>
          </w:divBdr>
        </w:div>
        <w:div w:id="1690522433">
          <w:marLeft w:val="480"/>
          <w:marRight w:val="0"/>
          <w:marTop w:val="0"/>
          <w:marBottom w:val="0"/>
          <w:divBdr>
            <w:top w:val="none" w:sz="0" w:space="0" w:color="auto"/>
            <w:left w:val="none" w:sz="0" w:space="0" w:color="auto"/>
            <w:bottom w:val="none" w:sz="0" w:space="0" w:color="auto"/>
            <w:right w:val="none" w:sz="0" w:space="0" w:color="auto"/>
          </w:divBdr>
        </w:div>
        <w:div w:id="1505629708">
          <w:marLeft w:val="480"/>
          <w:marRight w:val="0"/>
          <w:marTop w:val="0"/>
          <w:marBottom w:val="0"/>
          <w:divBdr>
            <w:top w:val="none" w:sz="0" w:space="0" w:color="auto"/>
            <w:left w:val="none" w:sz="0" w:space="0" w:color="auto"/>
            <w:bottom w:val="none" w:sz="0" w:space="0" w:color="auto"/>
            <w:right w:val="none" w:sz="0" w:space="0" w:color="auto"/>
          </w:divBdr>
        </w:div>
        <w:div w:id="2130927290">
          <w:marLeft w:val="480"/>
          <w:marRight w:val="0"/>
          <w:marTop w:val="0"/>
          <w:marBottom w:val="0"/>
          <w:divBdr>
            <w:top w:val="none" w:sz="0" w:space="0" w:color="auto"/>
            <w:left w:val="none" w:sz="0" w:space="0" w:color="auto"/>
            <w:bottom w:val="none" w:sz="0" w:space="0" w:color="auto"/>
            <w:right w:val="none" w:sz="0" w:space="0" w:color="auto"/>
          </w:divBdr>
        </w:div>
        <w:div w:id="17440241">
          <w:marLeft w:val="480"/>
          <w:marRight w:val="0"/>
          <w:marTop w:val="0"/>
          <w:marBottom w:val="0"/>
          <w:divBdr>
            <w:top w:val="none" w:sz="0" w:space="0" w:color="auto"/>
            <w:left w:val="none" w:sz="0" w:space="0" w:color="auto"/>
            <w:bottom w:val="none" w:sz="0" w:space="0" w:color="auto"/>
            <w:right w:val="none" w:sz="0" w:space="0" w:color="auto"/>
          </w:divBdr>
        </w:div>
        <w:div w:id="189341009">
          <w:marLeft w:val="480"/>
          <w:marRight w:val="0"/>
          <w:marTop w:val="0"/>
          <w:marBottom w:val="0"/>
          <w:divBdr>
            <w:top w:val="none" w:sz="0" w:space="0" w:color="auto"/>
            <w:left w:val="none" w:sz="0" w:space="0" w:color="auto"/>
            <w:bottom w:val="none" w:sz="0" w:space="0" w:color="auto"/>
            <w:right w:val="none" w:sz="0" w:space="0" w:color="auto"/>
          </w:divBdr>
        </w:div>
        <w:div w:id="1329596474">
          <w:marLeft w:val="480"/>
          <w:marRight w:val="0"/>
          <w:marTop w:val="0"/>
          <w:marBottom w:val="0"/>
          <w:divBdr>
            <w:top w:val="none" w:sz="0" w:space="0" w:color="auto"/>
            <w:left w:val="none" w:sz="0" w:space="0" w:color="auto"/>
            <w:bottom w:val="none" w:sz="0" w:space="0" w:color="auto"/>
            <w:right w:val="none" w:sz="0" w:space="0" w:color="auto"/>
          </w:divBdr>
        </w:div>
        <w:div w:id="609049987">
          <w:marLeft w:val="480"/>
          <w:marRight w:val="0"/>
          <w:marTop w:val="0"/>
          <w:marBottom w:val="0"/>
          <w:divBdr>
            <w:top w:val="none" w:sz="0" w:space="0" w:color="auto"/>
            <w:left w:val="none" w:sz="0" w:space="0" w:color="auto"/>
            <w:bottom w:val="none" w:sz="0" w:space="0" w:color="auto"/>
            <w:right w:val="none" w:sz="0" w:space="0" w:color="auto"/>
          </w:divBdr>
        </w:div>
        <w:div w:id="1879003867">
          <w:marLeft w:val="480"/>
          <w:marRight w:val="0"/>
          <w:marTop w:val="0"/>
          <w:marBottom w:val="0"/>
          <w:divBdr>
            <w:top w:val="none" w:sz="0" w:space="0" w:color="auto"/>
            <w:left w:val="none" w:sz="0" w:space="0" w:color="auto"/>
            <w:bottom w:val="none" w:sz="0" w:space="0" w:color="auto"/>
            <w:right w:val="none" w:sz="0" w:space="0" w:color="auto"/>
          </w:divBdr>
        </w:div>
        <w:div w:id="761073188">
          <w:marLeft w:val="480"/>
          <w:marRight w:val="0"/>
          <w:marTop w:val="0"/>
          <w:marBottom w:val="0"/>
          <w:divBdr>
            <w:top w:val="none" w:sz="0" w:space="0" w:color="auto"/>
            <w:left w:val="none" w:sz="0" w:space="0" w:color="auto"/>
            <w:bottom w:val="none" w:sz="0" w:space="0" w:color="auto"/>
            <w:right w:val="none" w:sz="0" w:space="0" w:color="auto"/>
          </w:divBdr>
        </w:div>
        <w:div w:id="1993558489">
          <w:marLeft w:val="480"/>
          <w:marRight w:val="0"/>
          <w:marTop w:val="0"/>
          <w:marBottom w:val="0"/>
          <w:divBdr>
            <w:top w:val="none" w:sz="0" w:space="0" w:color="auto"/>
            <w:left w:val="none" w:sz="0" w:space="0" w:color="auto"/>
            <w:bottom w:val="none" w:sz="0" w:space="0" w:color="auto"/>
            <w:right w:val="none" w:sz="0" w:space="0" w:color="auto"/>
          </w:divBdr>
        </w:div>
        <w:div w:id="878082413">
          <w:marLeft w:val="480"/>
          <w:marRight w:val="0"/>
          <w:marTop w:val="0"/>
          <w:marBottom w:val="0"/>
          <w:divBdr>
            <w:top w:val="none" w:sz="0" w:space="0" w:color="auto"/>
            <w:left w:val="none" w:sz="0" w:space="0" w:color="auto"/>
            <w:bottom w:val="none" w:sz="0" w:space="0" w:color="auto"/>
            <w:right w:val="none" w:sz="0" w:space="0" w:color="auto"/>
          </w:divBdr>
        </w:div>
        <w:div w:id="2074230405">
          <w:marLeft w:val="480"/>
          <w:marRight w:val="0"/>
          <w:marTop w:val="0"/>
          <w:marBottom w:val="0"/>
          <w:divBdr>
            <w:top w:val="none" w:sz="0" w:space="0" w:color="auto"/>
            <w:left w:val="none" w:sz="0" w:space="0" w:color="auto"/>
            <w:bottom w:val="none" w:sz="0" w:space="0" w:color="auto"/>
            <w:right w:val="none" w:sz="0" w:space="0" w:color="auto"/>
          </w:divBdr>
        </w:div>
        <w:div w:id="131945658">
          <w:marLeft w:val="480"/>
          <w:marRight w:val="0"/>
          <w:marTop w:val="0"/>
          <w:marBottom w:val="0"/>
          <w:divBdr>
            <w:top w:val="none" w:sz="0" w:space="0" w:color="auto"/>
            <w:left w:val="none" w:sz="0" w:space="0" w:color="auto"/>
            <w:bottom w:val="none" w:sz="0" w:space="0" w:color="auto"/>
            <w:right w:val="none" w:sz="0" w:space="0" w:color="auto"/>
          </w:divBdr>
        </w:div>
        <w:div w:id="1751191012">
          <w:marLeft w:val="480"/>
          <w:marRight w:val="0"/>
          <w:marTop w:val="0"/>
          <w:marBottom w:val="0"/>
          <w:divBdr>
            <w:top w:val="none" w:sz="0" w:space="0" w:color="auto"/>
            <w:left w:val="none" w:sz="0" w:space="0" w:color="auto"/>
            <w:bottom w:val="none" w:sz="0" w:space="0" w:color="auto"/>
            <w:right w:val="none" w:sz="0" w:space="0" w:color="auto"/>
          </w:divBdr>
        </w:div>
        <w:div w:id="1494295001">
          <w:marLeft w:val="480"/>
          <w:marRight w:val="0"/>
          <w:marTop w:val="0"/>
          <w:marBottom w:val="0"/>
          <w:divBdr>
            <w:top w:val="none" w:sz="0" w:space="0" w:color="auto"/>
            <w:left w:val="none" w:sz="0" w:space="0" w:color="auto"/>
            <w:bottom w:val="none" w:sz="0" w:space="0" w:color="auto"/>
            <w:right w:val="none" w:sz="0" w:space="0" w:color="auto"/>
          </w:divBdr>
        </w:div>
        <w:div w:id="855072216">
          <w:marLeft w:val="480"/>
          <w:marRight w:val="0"/>
          <w:marTop w:val="0"/>
          <w:marBottom w:val="0"/>
          <w:divBdr>
            <w:top w:val="none" w:sz="0" w:space="0" w:color="auto"/>
            <w:left w:val="none" w:sz="0" w:space="0" w:color="auto"/>
            <w:bottom w:val="none" w:sz="0" w:space="0" w:color="auto"/>
            <w:right w:val="none" w:sz="0" w:space="0" w:color="auto"/>
          </w:divBdr>
        </w:div>
        <w:div w:id="1671716686">
          <w:marLeft w:val="480"/>
          <w:marRight w:val="0"/>
          <w:marTop w:val="0"/>
          <w:marBottom w:val="0"/>
          <w:divBdr>
            <w:top w:val="none" w:sz="0" w:space="0" w:color="auto"/>
            <w:left w:val="none" w:sz="0" w:space="0" w:color="auto"/>
            <w:bottom w:val="none" w:sz="0" w:space="0" w:color="auto"/>
            <w:right w:val="none" w:sz="0" w:space="0" w:color="auto"/>
          </w:divBdr>
        </w:div>
        <w:div w:id="384305396">
          <w:marLeft w:val="480"/>
          <w:marRight w:val="0"/>
          <w:marTop w:val="0"/>
          <w:marBottom w:val="0"/>
          <w:divBdr>
            <w:top w:val="none" w:sz="0" w:space="0" w:color="auto"/>
            <w:left w:val="none" w:sz="0" w:space="0" w:color="auto"/>
            <w:bottom w:val="none" w:sz="0" w:space="0" w:color="auto"/>
            <w:right w:val="none" w:sz="0" w:space="0" w:color="auto"/>
          </w:divBdr>
        </w:div>
        <w:div w:id="1697388779">
          <w:marLeft w:val="480"/>
          <w:marRight w:val="0"/>
          <w:marTop w:val="0"/>
          <w:marBottom w:val="0"/>
          <w:divBdr>
            <w:top w:val="none" w:sz="0" w:space="0" w:color="auto"/>
            <w:left w:val="none" w:sz="0" w:space="0" w:color="auto"/>
            <w:bottom w:val="none" w:sz="0" w:space="0" w:color="auto"/>
            <w:right w:val="none" w:sz="0" w:space="0" w:color="auto"/>
          </w:divBdr>
        </w:div>
        <w:div w:id="118375349">
          <w:marLeft w:val="480"/>
          <w:marRight w:val="0"/>
          <w:marTop w:val="0"/>
          <w:marBottom w:val="0"/>
          <w:divBdr>
            <w:top w:val="none" w:sz="0" w:space="0" w:color="auto"/>
            <w:left w:val="none" w:sz="0" w:space="0" w:color="auto"/>
            <w:bottom w:val="none" w:sz="0" w:space="0" w:color="auto"/>
            <w:right w:val="none" w:sz="0" w:space="0" w:color="auto"/>
          </w:divBdr>
        </w:div>
        <w:div w:id="367339612">
          <w:marLeft w:val="480"/>
          <w:marRight w:val="0"/>
          <w:marTop w:val="0"/>
          <w:marBottom w:val="0"/>
          <w:divBdr>
            <w:top w:val="none" w:sz="0" w:space="0" w:color="auto"/>
            <w:left w:val="none" w:sz="0" w:space="0" w:color="auto"/>
            <w:bottom w:val="none" w:sz="0" w:space="0" w:color="auto"/>
            <w:right w:val="none" w:sz="0" w:space="0" w:color="auto"/>
          </w:divBdr>
        </w:div>
        <w:div w:id="1975718101">
          <w:marLeft w:val="480"/>
          <w:marRight w:val="0"/>
          <w:marTop w:val="0"/>
          <w:marBottom w:val="0"/>
          <w:divBdr>
            <w:top w:val="none" w:sz="0" w:space="0" w:color="auto"/>
            <w:left w:val="none" w:sz="0" w:space="0" w:color="auto"/>
            <w:bottom w:val="none" w:sz="0" w:space="0" w:color="auto"/>
            <w:right w:val="none" w:sz="0" w:space="0" w:color="auto"/>
          </w:divBdr>
        </w:div>
        <w:div w:id="197160567">
          <w:marLeft w:val="480"/>
          <w:marRight w:val="0"/>
          <w:marTop w:val="0"/>
          <w:marBottom w:val="0"/>
          <w:divBdr>
            <w:top w:val="none" w:sz="0" w:space="0" w:color="auto"/>
            <w:left w:val="none" w:sz="0" w:space="0" w:color="auto"/>
            <w:bottom w:val="none" w:sz="0" w:space="0" w:color="auto"/>
            <w:right w:val="none" w:sz="0" w:space="0" w:color="auto"/>
          </w:divBdr>
        </w:div>
        <w:div w:id="705759109">
          <w:marLeft w:val="480"/>
          <w:marRight w:val="0"/>
          <w:marTop w:val="0"/>
          <w:marBottom w:val="0"/>
          <w:divBdr>
            <w:top w:val="none" w:sz="0" w:space="0" w:color="auto"/>
            <w:left w:val="none" w:sz="0" w:space="0" w:color="auto"/>
            <w:bottom w:val="none" w:sz="0" w:space="0" w:color="auto"/>
            <w:right w:val="none" w:sz="0" w:space="0" w:color="auto"/>
          </w:divBdr>
        </w:div>
        <w:div w:id="1691251568">
          <w:marLeft w:val="480"/>
          <w:marRight w:val="0"/>
          <w:marTop w:val="0"/>
          <w:marBottom w:val="0"/>
          <w:divBdr>
            <w:top w:val="none" w:sz="0" w:space="0" w:color="auto"/>
            <w:left w:val="none" w:sz="0" w:space="0" w:color="auto"/>
            <w:bottom w:val="none" w:sz="0" w:space="0" w:color="auto"/>
            <w:right w:val="none" w:sz="0" w:space="0" w:color="auto"/>
          </w:divBdr>
        </w:div>
        <w:div w:id="1391885435">
          <w:marLeft w:val="480"/>
          <w:marRight w:val="0"/>
          <w:marTop w:val="0"/>
          <w:marBottom w:val="0"/>
          <w:divBdr>
            <w:top w:val="none" w:sz="0" w:space="0" w:color="auto"/>
            <w:left w:val="none" w:sz="0" w:space="0" w:color="auto"/>
            <w:bottom w:val="none" w:sz="0" w:space="0" w:color="auto"/>
            <w:right w:val="none" w:sz="0" w:space="0" w:color="auto"/>
          </w:divBdr>
        </w:div>
        <w:div w:id="1741170005">
          <w:marLeft w:val="480"/>
          <w:marRight w:val="0"/>
          <w:marTop w:val="0"/>
          <w:marBottom w:val="0"/>
          <w:divBdr>
            <w:top w:val="none" w:sz="0" w:space="0" w:color="auto"/>
            <w:left w:val="none" w:sz="0" w:space="0" w:color="auto"/>
            <w:bottom w:val="none" w:sz="0" w:space="0" w:color="auto"/>
            <w:right w:val="none" w:sz="0" w:space="0" w:color="auto"/>
          </w:divBdr>
        </w:div>
        <w:div w:id="1216043749">
          <w:marLeft w:val="480"/>
          <w:marRight w:val="0"/>
          <w:marTop w:val="0"/>
          <w:marBottom w:val="0"/>
          <w:divBdr>
            <w:top w:val="none" w:sz="0" w:space="0" w:color="auto"/>
            <w:left w:val="none" w:sz="0" w:space="0" w:color="auto"/>
            <w:bottom w:val="none" w:sz="0" w:space="0" w:color="auto"/>
            <w:right w:val="none" w:sz="0" w:space="0" w:color="auto"/>
          </w:divBdr>
        </w:div>
        <w:div w:id="1282876905">
          <w:marLeft w:val="480"/>
          <w:marRight w:val="0"/>
          <w:marTop w:val="0"/>
          <w:marBottom w:val="0"/>
          <w:divBdr>
            <w:top w:val="none" w:sz="0" w:space="0" w:color="auto"/>
            <w:left w:val="none" w:sz="0" w:space="0" w:color="auto"/>
            <w:bottom w:val="none" w:sz="0" w:space="0" w:color="auto"/>
            <w:right w:val="none" w:sz="0" w:space="0" w:color="auto"/>
          </w:divBdr>
        </w:div>
        <w:div w:id="822165007">
          <w:marLeft w:val="480"/>
          <w:marRight w:val="0"/>
          <w:marTop w:val="0"/>
          <w:marBottom w:val="0"/>
          <w:divBdr>
            <w:top w:val="none" w:sz="0" w:space="0" w:color="auto"/>
            <w:left w:val="none" w:sz="0" w:space="0" w:color="auto"/>
            <w:bottom w:val="none" w:sz="0" w:space="0" w:color="auto"/>
            <w:right w:val="none" w:sz="0" w:space="0" w:color="auto"/>
          </w:divBdr>
        </w:div>
        <w:div w:id="1584605126">
          <w:marLeft w:val="480"/>
          <w:marRight w:val="0"/>
          <w:marTop w:val="0"/>
          <w:marBottom w:val="0"/>
          <w:divBdr>
            <w:top w:val="none" w:sz="0" w:space="0" w:color="auto"/>
            <w:left w:val="none" w:sz="0" w:space="0" w:color="auto"/>
            <w:bottom w:val="none" w:sz="0" w:space="0" w:color="auto"/>
            <w:right w:val="none" w:sz="0" w:space="0" w:color="auto"/>
          </w:divBdr>
        </w:div>
        <w:div w:id="1665740999">
          <w:marLeft w:val="480"/>
          <w:marRight w:val="0"/>
          <w:marTop w:val="0"/>
          <w:marBottom w:val="0"/>
          <w:divBdr>
            <w:top w:val="none" w:sz="0" w:space="0" w:color="auto"/>
            <w:left w:val="none" w:sz="0" w:space="0" w:color="auto"/>
            <w:bottom w:val="none" w:sz="0" w:space="0" w:color="auto"/>
            <w:right w:val="none" w:sz="0" w:space="0" w:color="auto"/>
          </w:divBdr>
        </w:div>
        <w:div w:id="8601757">
          <w:marLeft w:val="480"/>
          <w:marRight w:val="0"/>
          <w:marTop w:val="0"/>
          <w:marBottom w:val="0"/>
          <w:divBdr>
            <w:top w:val="none" w:sz="0" w:space="0" w:color="auto"/>
            <w:left w:val="none" w:sz="0" w:space="0" w:color="auto"/>
            <w:bottom w:val="none" w:sz="0" w:space="0" w:color="auto"/>
            <w:right w:val="none" w:sz="0" w:space="0" w:color="auto"/>
          </w:divBdr>
        </w:div>
        <w:div w:id="437913528">
          <w:marLeft w:val="480"/>
          <w:marRight w:val="0"/>
          <w:marTop w:val="0"/>
          <w:marBottom w:val="0"/>
          <w:divBdr>
            <w:top w:val="none" w:sz="0" w:space="0" w:color="auto"/>
            <w:left w:val="none" w:sz="0" w:space="0" w:color="auto"/>
            <w:bottom w:val="none" w:sz="0" w:space="0" w:color="auto"/>
            <w:right w:val="none" w:sz="0" w:space="0" w:color="auto"/>
          </w:divBdr>
        </w:div>
        <w:div w:id="947394278">
          <w:marLeft w:val="480"/>
          <w:marRight w:val="0"/>
          <w:marTop w:val="0"/>
          <w:marBottom w:val="0"/>
          <w:divBdr>
            <w:top w:val="none" w:sz="0" w:space="0" w:color="auto"/>
            <w:left w:val="none" w:sz="0" w:space="0" w:color="auto"/>
            <w:bottom w:val="none" w:sz="0" w:space="0" w:color="auto"/>
            <w:right w:val="none" w:sz="0" w:space="0" w:color="auto"/>
          </w:divBdr>
        </w:div>
        <w:div w:id="108089704">
          <w:marLeft w:val="480"/>
          <w:marRight w:val="0"/>
          <w:marTop w:val="0"/>
          <w:marBottom w:val="0"/>
          <w:divBdr>
            <w:top w:val="none" w:sz="0" w:space="0" w:color="auto"/>
            <w:left w:val="none" w:sz="0" w:space="0" w:color="auto"/>
            <w:bottom w:val="none" w:sz="0" w:space="0" w:color="auto"/>
            <w:right w:val="none" w:sz="0" w:space="0" w:color="auto"/>
          </w:divBdr>
        </w:div>
        <w:div w:id="919557908">
          <w:marLeft w:val="480"/>
          <w:marRight w:val="0"/>
          <w:marTop w:val="0"/>
          <w:marBottom w:val="0"/>
          <w:divBdr>
            <w:top w:val="none" w:sz="0" w:space="0" w:color="auto"/>
            <w:left w:val="none" w:sz="0" w:space="0" w:color="auto"/>
            <w:bottom w:val="none" w:sz="0" w:space="0" w:color="auto"/>
            <w:right w:val="none" w:sz="0" w:space="0" w:color="auto"/>
          </w:divBdr>
        </w:div>
        <w:div w:id="867107797">
          <w:marLeft w:val="480"/>
          <w:marRight w:val="0"/>
          <w:marTop w:val="0"/>
          <w:marBottom w:val="0"/>
          <w:divBdr>
            <w:top w:val="none" w:sz="0" w:space="0" w:color="auto"/>
            <w:left w:val="none" w:sz="0" w:space="0" w:color="auto"/>
            <w:bottom w:val="none" w:sz="0" w:space="0" w:color="auto"/>
            <w:right w:val="none" w:sz="0" w:space="0" w:color="auto"/>
          </w:divBdr>
        </w:div>
        <w:div w:id="65734843">
          <w:marLeft w:val="480"/>
          <w:marRight w:val="0"/>
          <w:marTop w:val="0"/>
          <w:marBottom w:val="0"/>
          <w:divBdr>
            <w:top w:val="none" w:sz="0" w:space="0" w:color="auto"/>
            <w:left w:val="none" w:sz="0" w:space="0" w:color="auto"/>
            <w:bottom w:val="none" w:sz="0" w:space="0" w:color="auto"/>
            <w:right w:val="none" w:sz="0" w:space="0" w:color="auto"/>
          </w:divBdr>
        </w:div>
        <w:div w:id="1368918257">
          <w:marLeft w:val="480"/>
          <w:marRight w:val="0"/>
          <w:marTop w:val="0"/>
          <w:marBottom w:val="0"/>
          <w:divBdr>
            <w:top w:val="none" w:sz="0" w:space="0" w:color="auto"/>
            <w:left w:val="none" w:sz="0" w:space="0" w:color="auto"/>
            <w:bottom w:val="none" w:sz="0" w:space="0" w:color="auto"/>
            <w:right w:val="none" w:sz="0" w:space="0" w:color="auto"/>
          </w:divBdr>
        </w:div>
        <w:div w:id="299655785">
          <w:marLeft w:val="480"/>
          <w:marRight w:val="0"/>
          <w:marTop w:val="0"/>
          <w:marBottom w:val="0"/>
          <w:divBdr>
            <w:top w:val="none" w:sz="0" w:space="0" w:color="auto"/>
            <w:left w:val="none" w:sz="0" w:space="0" w:color="auto"/>
            <w:bottom w:val="none" w:sz="0" w:space="0" w:color="auto"/>
            <w:right w:val="none" w:sz="0" w:space="0" w:color="auto"/>
          </w:divBdr>
        </w:div>
        <w:div w:id="584923452">
          <w:marLeft w:val="480"/>
          <w:marRight w:val="0"/>
          <w:marTop w:val="0"/>
          <w:marBottom w:val="0"/>
          <w:divBdr>
            <w:top w:val="none" w:sz="0" w:space="0" w:color="auto"/>
            <w:left w:val="none" w:sz="0" w:space="0" w:color="auto"/>
            <w:bottom w:val="none" w:sz="0" w:space="0" w:color="auto"/>
            <w:right w:val="none" w:sz="0" w:space="0" w:color="auto"/>
          </w:divBdr>
        </w:div>
        <w:div w:id="1873687128">
          <w:marLeft w:val="480"/>
          <w:marRight w:val="0"/>
          <w:marTop w:val="0"/>
          <w:marBottom w:val="0"/>
          <w:divBdr>
            <w:top w:val="none" w:sz="0" w:space="0" w:color="auto"/>
            <w:left w:val="none" w:sz="0" w:space="0" w:color="auto"/>
            <w:bottom w:val="none" w:sz="0" w:space="0" w:color="auto"/>
            <w:right w:val="none" w:sz="0" w:space="0" w:color="auto"/>
          </w:divBdr>
        </w:div>
        <w:div w:id="362941029">
          <w:marLeft w:val="480"/>
          <w:marRight w:val="0"/>
          <w:marTop w:val="0"/>
          <w:marBottom w:val="0"/>
          <w:divBdr>
            <w:top w:val="none" w:sz="0" w:space="0" w:color="auto"/>
            <w:left w:val="none" w:sz="0" w:space="0" w:color="auto"/>
            <w:bottom w:val="none" w:sz="0" w:space="0" w:color="auto"/>
            <w:right w:val="none" w:sz="0" w:space="0" w:color="auto"/>
          </w:divBdr>
        </w:div>
        <w:div w:id="977538722">
          <w:marLeft w:val="480"/>
          <w:marRight w:val="0"/>
          <w:marTop w:val="0"/>
          <w:marBottom w:val="0"/>
          <w:divBdr>
            <w:top w:val="none" w:sz="0" w:space="0" w:color="auto"/>
            <w:left w:val="none" w:sz="0" w:space="0" w:color="auto"/>
            <w:bottom w:val="none" w:sz="0" w:space="0" w:color="auto"/>
            <w:right w:val="none" w:sz="0" w:space="0" w:color="auto"/>
          </w:divBdr>
        </w:div>
        <w:div w:id="86342161">
          <w:marLeft w:val="480"/>
          <w:marRight w:val="0"/>
          <w:marTop w:val="0"/>
          <w:marBottom w:val="0"/>
          <w:divBdr>
            <w:top w:val="none" w:sz="0" w:space="0" w:color="auto"/>
            <w:left w:val="none" w:sz="0" w:space="0" w:color="auto"/>
            <w:bottom w:val="none" w:sz="0" w:space="0" w:color="auto"/>
            <w:right w:val="none" w:sz="0" w:space="0" w:color="auto"/>
          </w:divBdr>
        </w:div>
        <w:div w:id="1716270608">
          <w:marLeft w:val="480"/>
          <w:marRight w:val="0"/>
          <w:marTop w:val="0"/>
          <w:marBottom w:val="0"/>
          <w:divBdr>
            <w:top w:val="none" w:sz="0" w:space="0" w:color="auto"/>
            <w:left w:val="none" w:sz="0" w:space="0" w:color="auto"/>
            <w:bottom w:val="none" w:sz="0" w:space="0" w:color="auto"/>
            <w:right w:val="none" w:sz="0" w:space="0" w:color="auto"/>
          </w:divBdr>
        </w:div>
        <w:div w:id="424965165">
          <w:marLeft w:val="480"/>
          <w:marRight w:val="0"/>
          <w:marTop w:val="0"/>
          <w:marBottom w:val="0"/>
          <w:divBdr>
            <w:top w:val="none" w:sz="0" w:space="0" w:color="auto"/>
            <w:left w:val="none" w:sz="0" w:space="0" w:color="auto"/>
            <w:bottom w:val="none" w:sz="0" w:space="0" w:color="auto"/>
            <w:right w:val="none" w:sz="0" w:space="0" w:color="auto"/>
          </w:divBdr>
        </w:div>
        <w:div w:id="708381029">
          <w:marLeft w:val="480"/>
          <w:marRight w:val="0"/>
          <w:marTop w:val="0"/>
          <w:marBottom w:val="0"/>
          <w:divBdr>
            <w:top w:val="none" w:sz="0" w:space="0" w:color="auto"/>
            <w:left w:val="none" w:sz="0" w:space="0" w:color="auto"/>
            <w:bottom w:val="none" w:sz="0" w:space="0" w:color="auto"/>
            <w:right w:val="none" w:sz="0" w:space="0" w:color="auto"/>
          </w:divBdr>
        </w:div>
        <w:div w:id="500198119">
          <w:marLeft w:val="480"/>
          <w:marRight w:val="0"/>
          <w:marTop w:val="0"/>
          <w:marBottom w:val="0"/>
          <w:divBdr>
            <w:top w:val="none" w:sz="0" w:space="0" w:color="auto"/>
            <w:left w:val="none" w:sz="0" w:space="0" w:color="auto"/>
            <w:bottom w:val="none" w:sz="0" w:space="0" w:color="auto"/>
            <w:right w:val="none" w:sz="0" w:space="0" w:color="auto"/>
          </w:divBdr>
        </w:div>
        <w:div w:id="1784231297">
          <w:marLeft w:val="480"/>
          <w:marRight w:val="0"/>
          <w:marTop w:val="0"/>
          <w:marBottom w:val="0"/>
          <w:divBdr>
            <w:top w:val="none" w:sz="0" w:space="0" w:color="auto"/>
            <w:left w:val="none" w:sz="0" w:space="0" w:color="auto"/>
            <w:bottom w:val="none" w:sz="0" w:space="0" w:color="auto"/>
            <w:right w:val="none" w:sz="0" w:space="0" w:color="auto"/>
          </w:divBdr>
        </w:div>
        <w:div w:id="1348632016">
          <w:marLeft w:val="480"/>
          <w:marRight w:val="0"/>
          <w:marTop w:val="0"/>
          <w:marBottom w:val="0"/>
          <w:divBdr>
            <w:top w:val="none" w:sz="0" w:space="0" w:color="auto"/>
            <w:left w:val="none" w:sz="0" w:space="0" w:color="auto"/>
            <w:bottom w:val="none" w:sz="0" w:space="0" w:color="auto"/>
            <w:right w:val="none" w:sz="0" w:space="0" w:color="auto"/>
          </w:divBdr>
        </w:div>
        <w:div w:id="121731990">
          <w:marLeft w:val="480"/>
          <w:marRight w:val="0"/>
          <w:marTop w:val="0"/>
          <w:marBottom w:val="0"/>
          <w:divBdr>
            <w:top w:val="none" w:sz="0" w:space="0" w:color="auto"/>
            <w:left w:val="none" w:sz="0" w:space="0" w:color="auto"/>
            <w:bottom w:val="none" w:sz="0" w:space="0" w:color="auto"/>
            <w:right w:val="none" w:sz="0" w:space="0" w:color="auto"/>
          </w:divBdr>
        </w:div>
        <w:div w:id="1603762689">
          <w:marLeft w:val="480"/>
          <w:marRight w:val="0"/>
          <w:marTop w:val="0"/>
          <w:marBottom w:val="0"/>
          <w:divBdr>
            <w:top w:val="none" w:sz="0" w:space="0" w:color="auto"/>
            <w:left w:val="none" w:sz="0" w:space="0" w:color="auto"/>
            <w:bottom w:val="none" w:sz="0" w:space="0" w:color="auto"/>
            <w:right w:val="none" w:sz="0" w:space="0" w:color="auto"/>
          </w:divBdr>
        </w:div>
        <w:div w:id="199514368">
          <w:marLeft w:val="480"/>
          <w:marRight w:val="0"/>
          <w:marTop w:val="0"/>
          <w:marBottom w:val="0"/>
          <w:divBdr>
            <w:top w:val="none" w:sz="0" w:space="0" w:color="auto"/>
            <w:left w:val="none" w:sz="0" w:space="0" w:color="auto"/>
            <w:bottom w:val="none" w:sz="0" w:space="0" w:color="auto"/>
            <w:right w:val="none" w:sz="0" w:space="0" w:color="auto"/>
          </w:divBdr>
        </w:div>
        <w:div w:id="662857167">
          <w:marLeft w:val="480"/>
          <w:marRight w:val="0"/>
          <w:marTop w:val="0"/>
          <w:marBottom w:val="0"/>
          <w:divBdr>
            <w:top w:val="none" w:sz="0" w:space="0" w:color="auto"/>
            <w:left w:val="none" w:sz="0" w:space="0" w:color="auto"/>
            <w:bottom w:val="none" w:sz="0" w:space="0" w:color="auto"/>
            <w:right w:val="none" w:sz="0" w:space="0" w:color="auto"/>
          </w:divBdr>
        </w:div>
        <w:div w:id="746222062">
          <w:marLeft w:val="480"/>
          <w:marRight w:val="0"/>
          <w:marTop w:val="0"/>
          <w:marBottom w:val="0"/>
          <w:divBdr>
            <w:top w:val="none" w:sz="0" w:space="0" w:color="auto"/>
            <w:left w:val="none" w:sz="0" w:space="0" w:color="auto"/>
            <w:bottom w:val="none" w:sz="0" w:space="0" w:color="auto"/>
            <w:right w:val="none" w:sz="0" w:space="0" w:color="auto"/>
          </w:divBdr>
        </w:div>
        <w:div w:id="1271817262">
          <w:marLeft w:val="480"/>
          <w:marRight w:val="0"/>
          <w:marTop w:val="0"/>
          <w:marBottom w:val="0"/>
          <w:divBdr>
            <w:top w:val="none" w:sz="0" w:space="0" w:color="auto"/>
            <w:left w:val="none" w:sz="0" w:space="0" w:color="auto"/>
            <w:bottom w:val="none" w:sz="0" w:space="0" w:color="auto"/>
            <w:right w:val="none" w:sz="0" w:space="0" w:color="auto"/>
          </w:divBdr>
        </w:div>
        <w:div w:id="1748068686">
          <w:marLeft w:val="480"/>
          <w:marRight w:val="0"/>
          <w:marTop w:val="0"/>
          <w:marBottom w:val="0"/>
          <w:divBdr>
            <w:top w:val="none" w:sz="0" w:space="0" w:color="auto"/>
            <w:left w:val="none" w:sz="0" w:space="0" w:color="auto"/>
            <w:bottom w:val="none" w:sz="0" w:space="0" w:color="auto"/>
            <w:right w:val="none" w:sz="0" w:space="0" w:color="auto"/>
          </w:divBdr>
        </w:div>
        <w:div w:id="1708752396">
          <w:marLeft w:val="480"/>
          <w:marRight w:val="0"/>
          <w:marTop w:val="0"/>
          <w:marBottom w:val="0"/>
          <w:divBdr>
            <w:top w:val="none" w:sz="0" w:space="0" w:color="auto"/>
            <w:left w:val="none" w:sz="0" w:space="0" w:color="auto"/>
            <w:bottom w:val="none" w:sz="0" w:space="0" w:color="auto"/>
            <w:right w:val="none" w:sz="0" w:space="0" w:color="auto"/>
          </w:divBdr>
        </w:div>
        <w:div w:id="968321900">
          <w:marLeft w:val="480"/>
          <w:marRight w:val="0"/>
          <w:marTop w:val="0"/>
          <w:marBottom w:val="0"/>
          <w:divBdr>
            <w:top w:val="none" w:sz="0" w:space="0" w:color="auto"/>
            <w:left w:val="none" w:sz="0" w:space="0" w:color="auto"/>
            <w:bottom w:val="none" w:sz="0" w:space="0" w:color="auto"/>
            <w:right w:val="none" w:sz="0" w:space="0" w:color="auto"/>
          </w:divBdr>
        </w:div>
        <w:div w:id="455177354">
          <w:marLeft w:val="480"/>
          <w:marRight w:val="0"/>
          <w:marTop w:val="0"/>
          <w:marBottom w:val="0"/>
          <w:divBdr>
            <w:top w:val="none" w:sz="0" w:space="0" w:color="auto"/>
            <w:left w:val="none" w:sz="0" w:space="0" w:color="auto"/>
            <w:bottom w:val="none" w:sz="0" w:space="0" w:color="auto"/>
            <w:right w:val="none" w:sz="0" w:space="0" w:color="auto"/>
          </w:divBdr>
        </w:div>
      </w:divsChild>
    </w:div>
    <w:div w:id="1264344150">
      <w:marLeft w:val="480"/>
      <w:marRight w:val="0"/>
      <w:marTop w:val="0"/>
      <w:marBottom w:val="0"/>
      <w:divBdr>
        <w:top w:val="none" w:sz="0" w:space="0" w:color="auto"/>
        <w:left w:val="none" w:sz="0" w:space="0" w:color="auto"/>
        <w:bottom w:val="none" w:sz="0" w:space="0" w:color="auto"/>
        <w:right w:val="none" w:sz="0" w:space="0" w:color="auto"/>
      </w:divBdr>
    </w:div>
    <w:div w:id="1264453552">
      <w:marLeft w:val="480"/>
      <w:marRight w:val="0"/>
      <w:marTop w:val="0"/>
      <w:marBottom w:val="0"/>
      <w:divBdr>
        <w:top w:val="none" w:sz="0" w:space="0" w:color="auto"/>
        <w:left w:val="none" w:sz="0" w:space="0" w:color="auto"/>
        <w:bottom w:val="none" w:sz="0" w:space="0" w:color="auto"/>
        <w:right w:val="none" w:sz="0" w:space="0" w:color="auto"/>
      </w:divBdr>
    </w:div>
    <w:div w:id="1264536254">
      <w:marLeft w:val="480"/>
      <w:marRight w:val="0"/>
      <w:marTop w:val="0"/>
      <w:marBottom w:val="0"/>
      <w:divBdr>
        <w:top w:val="none" w:sz="0" w:space="0" w:color="auto"/>
        <w:left w:val="none" w:sz="0" w:space="0" w:color="auto"/>
        <w:bottom w:val="none" w:sz="0" w:space="0" w:color="auto"/>
        <w:right w:val="none" w:sz="0" w:space="0" w:color="auto"/>
      </w:divBdr>
    </w:div>
    <w:div w:id="1264648234">
      <w:marLeft w:val="480"/>
      <w:marRight w:val="0"/>
      <w:marTop w:val="0"/>
      <w:marBottom w:val="0"/>
      <w:divBdr>
        <w:top w:val="none" w:sz="0" w:space="0" w:color="auto"/>
        <w:left w:val="none" w:sz="0" w:space="0" w:color="auto"/>
        <w:bottom w:val="none" w:sz="0" w:space="0" w:color="auto"/>
        <w:right w:val="none" w:sz="0" w:space="0" w:color="auto"/>
      </w:divBdr>
    </w:div>
    <w:div w:id="1265069281">
      <w:marLeft w:val="480"/>
      <w:marRight w:val="0"/>
      <w:marTop w:val="0"/>
      <w:marBottom w:val="0"/>
      <w:divBdr>
        <w:top w:val="none" w:sz="0" w:space="0" w:color="auto"/>
        <w:left w:val="none" w:sz="0" w:space="0" w:color="auto"/>
        <w:bottom w:val="none" w:sz="0" w:space="0" w:color="auto"/>
        <w:right w:val="none" w:sz="0" w:space="0" w:color="auto"/>
      </w:divBdr>
    </w:div>
    <w:div w:id="1265190695">
      <w:marLeft w:val="480"/>
      <w:marRight w:val="0"/>
      <w:marTop w:val="0"/>
      <w:marBottom w:val="0"/>
      <w:divBdr>
        <w:top w:val="none" w:sz="0" w:space="0" w:color="auto"/>
        <w:left w:val="none" w:sz="0" w:space="0" w:color="auto"/>
        <w:bottom w:val="none" w:sz="0" w:space="0" w:color="auto"/>
        <w:right w:val="none" w:sz="0" w:space="0" w:color="auto"/>
      </w:divBdr>
    </w:div>
    <w:div w:id="1265303751">
      <w:marLeft w:val="480"/>
      <w:marRight w:val="0"/>
      <w:marTop w:val="0"/>
      <w:marBottom w:val="0"/>
      <w:divBdr>
        <w:top w:val="none" w:sz="0" w:space="0" w:color="auto"/>
        <w:left w:val="none" w:sz="0" w:space="0" w:color="auto"/>
        <w:bottom w:val="none" w:sz="0" w:space="0" w:color="auto"/>
        <w:right w:val="none" w:sz="0" w:space="0" w:color="auto"/>
      </w:divBdr>
    </w:div>
    <w:div w:id="1265503069">
      <w:marLeft w:val="480"/>
      <w:marRight w:val="0"/>
      <w:marTop w:val="0"/>
      <w:marBottom w:val="0"/>
      <w:divBdr>
        <w:top w:val="none" w:sz="0" w:space="0" w:color="auto"/>
        <w:left w:val="none" w:sz="0" w:space="0" w:color="auto"/>
        <w:bottom w:val="none" w:sz="0" w:space="0" w:color="auto"/>
        <w:right w:val="none" w:sz="0" w:space="0" w:color="auto"/>
      </w:divBdr>
    </w:div>
    <w:div w:id="1265574074">
      <w:marLeft w:val="480"/>
      <w:marRight w:val="0"/>
      <w:marTop w:val="0"/>
      <w:marBottom w:val="0"/>
      <w:divBdr>
        <w:top w:val="none" w:sz="0" w:space="0" w:color="auto"/>
        <w:left w:val="none" w:sz="0" w:space="0" w:color="auto"/>
        <w:bottom w:val="none" w:sz="0" w:space="0" w:color="auto"/>
        <w:right w:val="none" w:sz="0" w:space="0" w:color="auto"/>
      </w:divBdr>
    </w:div>
    <w:div w:id="1265697239">
      <w:bodyDiv w:val="1"/>
      <w:marLeft w:val="0"/>
      <w:marRight w:val="0"/>
      <w:marTop w:val="0"/>
      <w:marBottom w:val="0"/>
      <w:divBdr>
        <w:top w:val="none" w:sz="0" w:space="0" w:color="auto"/>
        <w:left w:val="none" w:sz="0" w:space="0" w:color="auto"/>
        <w:bottom w:val="none" w:sz="0" w:space="0" w:color="auto"/>
        <w:right w:val="none" w:sz="0" w:space="0" w:color="auto"/>
      </w:divBdr>
    </w:div>
    <w:div w:id="1266110224">
      <w:marLeft w:val="480"/>
      <w:marRight w:val="0"/>
      <w:marTop w:val="0"/>
      <w:marBottom w:val="0"/>
      <w:divBdr>
        <w:top w:val="none" w:sz="0" w:space="0" w:color="auto"/>
        <w:left w:val="none" w:sz="0" w:space="0" w:color="auto"/>
        <w:bottom w:val="none" w:sz="0" w:space="0" w:color="auto"/>
        <w:right w:val="none" w:sz="0" w:space="0" w:color="auto"/>
      </w:divBdr>
    </w:div>
    <w:div w:id="1266226923">
      <w:bodyDiv w:val="1"/>
      <w:marLeft w:val="0"/>
      <w:marRight w:val="0"/>
      <w:marTop w:val="0"/>
      <w:marBottom w:val="0"/>
      <w:divBdr>
        <w:top w:val="none" w:sz="0" w:space="0" w:color="auto"/>
        <w:left w:val="none" w:sz="0" w:space="0" w:color="auto"/>
        <w:bottom w:val="none" w:sz="0" w:space="0" w:color="auto"/>
        <w:right w:val="none" w:sz="0" w:space="0" w:color="auto"/>
      </w:divBdr>
    </w:div>
    <w:div w:id="1266881926">
      <w:marLeft w:val="480"/>
      <w:marRight w:val="0"/>
      <w:marTop w:val="0"/>
      <w:marBottom w:val="0"/>
      <w:divBdr>
        <w:top w:val="none" w:sz="0" w:space="0" w:color="auto"/>
        <w:left w:val="none" w:sz="0" w:space="0" w:color="auto"/>
        <w:bottom w:val="none" w:sz="0" w:space="0" w:color="auto"/>
        <w:right w:val="none" w:sz="0" w:space="0" w:color="auto"/>
      </w:divBdr>
    </w:div>
    <w:div w:id="1266887707">
      <w:marLeft w:val="480"/>
      <w:marRight w:val="0"/>
      <w:marTop w:val="0"/>
      <w:marBottom w:val="0"/>
      <w:divBdr>
        <w:top w:val="none" w:sz="0" w:space="0" w:color="auto"/>
        <w:left w:val="none" w:sz="0" w:space="0" w:color="auto"/>
        <w:bottom w:val="none" w:sz="0" w:space="0" w:color="auto"/>
        <w:right w:val="none" w:sz="0" w:space="0" w:color="auto"/>
      </w:divBdr>
    </w:div>
    <w:div w:id="1266964048">
      <w:marLeft w:val="480"/>
      <w:marRight w:val="0"/>
      <w:marTop w:val="0"/>
      <w:marBottom w:val="0"/>
      <w:divBdr>
        <w:top w:val="none" w:sz="0" w:space="0" w:color="auto"/>
        <w:left w:val="none" w:sz="0" w:space="0" w:color="auto"/>
        <w:bottom w:val="none" w:sz="0" w:space="0" w:color="auto"/>
        <w:right w:val="none" w:sz="0" w:space="0" w:color="auto"/>
      </w:divBdr>
    </w:div>
    <w:div w:id="1267074997">
      <w:marLeft w:val="480"/>
      <w:marRight w:val="0"/>
      <w:marTop w:val="0"/>
      <w:marBottom w:val="0"/>
      <w:divBdr>
        <w:top w:val="none" w:sz="0" w:space="0" w:color="auto"/>
        <w:left w:val="none" w:sz="0" w:space="0" w:color="auto"/>
        <w:bottom w:val="none" w:sz="0" w:space="0" w:color="auto"/>
        <w:right w:val="none" w:sz="0" w:space="0" w:color="auto"/>
      </w:divBdr>
    </w:div>
    <w:div w:id="1267151989">
      <w:bodyDiv w:val="1"/>
      <w:marLeft w:val="0"/>
      <w:marRight w:val="0"/>
      <w:marTop w:val="0"/>
      <w:marBottom w:val="0"/>
      <w:divBdr>
        <w:top w:val="none" w:sz="0" w:space="0" w:color="auto"/>
        <w:left w:val="none" w:sz="0" w:space="0" w:color="auto"/>
        <w:bottom w:val="none" w:sz="0" w:space="0" w:color="auto"/>
        <w:right w:val="none" w:sz="0" w:space="0" w:color="auto"/>
      </w:divBdr>
    </w:div>
    <w:div w:id="1267469086">
      <w:marLeft w:val="480"/>
      <w:marRight w:val="0"/>
      <w:marTop w:val="0"/>
      <w:marBottom w:val="0"/>
      <w:divBdr>
        <w:top w:val="none" w:sz="0" w:space="0" w:color="auto"/>
        <w:left w:val="none" w:sz="0" w:space="0" w:color="auto"/>
        <w:bottom w:val="none" w:sz="0" w:space="0" w:color="auto"/>
        <w:right w:val="none" w:sz="0" w:space="0" w:color="auto"/>
      </w:divBdr>
    </w:div>
    <w:div w:id="1267495320">
      <w:marLeft w:val="480"/>
      <w:marRight w:val="0"/>
      <w:marTop w:val="0"/>
      <w:marBottom w:val="0"/>
      <w:divBdr>
        <w:top w:val="none" w:sz="0" w:space="0" w:color="auto"/>
        <w:left w:val="none" w:sz="0" w:space="0" w:color="auto"/>
        <w:bottom w:val="none" w:sz="0" w:space="0" w:color="auto"/>
        <w:right w:val="none" w:sz="0" w:space="0" w:color="auto"/>
      </w:divBdr>
    </w:div>
    <w:div w:id="1267690123">
      <w:bodyDiv w:val="1"/>
      <w:marLeft w:val="0"/>
      <w:marRight w:val="0"/>
      <w:marTop w:val="0"/>
      <w:marBottom w:val="0"/>
      <w:divBdr>
        <w:top w:val="none" w:sz="0" w:space="0" w:color="auto"/>
        <w:left w:val="none" w:sz="0" w:space="0" w:color="auto"/>
        <w:bottom w:val="none" w:sz="0" w:space="0" w:color="auto"/>
        <w:right w:val="none" w:sz="0" w:space="0" w:color="auto"/>
      </w:divBdr>
    </w:div>
    <w:div w:id="1268153394">
      <w:marLeft w:val="480"/>
      <w:marRight w:val="0"/>
      <w:marTop w:val="0"/>
      <w:marBottom w:val="0"/>
      <w:divBdr>
        <w:top w:val="none" w:sz="0" w:space="0" w:color="auto"/>
        <w:left w:val="none" w:sz="0" w:space="0" w:color="auto"/>
        <w:bottom w:val="none" w:sz="0" w:space="0" w:color="auto"/>
        <w:right w:val="none" w:sz="0" w:space="0" w:color="auto"/>
      </w:divBdr>
    </w:div>
    <w:div w:id="1268343238">
      <w:bodyDiv w:val="1"/>
      <w:marLeft w:val="0"/>
      <w:marRight w:val="0"/>
      <w:marTop w:val="0"/>
      <w:marBottom w:val="0"/>
      <w:divBdr>
        <w:top w:val="none" w:sz="0" w:space="0" w:color="auto"/>
        <w:left w:val="none" w:sz="0" w:space="0" w:color="auto"/>
        <w:bottom w:val="none" w:sz="0" w:space="0" w:color="auto"/>
        <w:right w:val="none" w:sz="0" w:space="0" w:color="auto"/>
      </w:divBdr>
    </w:div>
    <w:div w:id="1268347220">
      <w:marLeft w:val="480"/>
      <w:marRight w:val="0"/>
      <w:marTop w:val="0"/>
      <w:marBottom w:val="0"/>
      <w:divBdr>
        <w:top w:val="none" w:sz="0" w:space="0" w:color="auto"/>
        <w:left w:val="none" w:sz="0" w:space="0" w:color="auto"/>
        <w:bottom w:val="none" w:sz="0" w:space="0" w:color="auto"/>
        <w:right w:val="none" w:sz="0" w:space="0" w:color="auto"/>
      </w:divBdr>
    </w:div>
    <w:div w:id="1269703568">
      <w:marLeft w:val="480"/>
      <w:marRight w:val="0"/>
      <w:marTop w:val="0"/>
      <w:marBottom w:val="0"/>
      <w:divBdr>
        <w:top w:val="none" w:sz="0" w:space="0" w:color="auto"/>
        <w:left w:val="none" w:sz="0" w:space="0" w:color="auto"/>
        <w:bottom w:val="none" w:sz="0" w:space="0" w:color="auto"/>
        <w:right w:val="none" w:sz="0" w:space="0" w:color="auto"/>
      </w:divBdr>
    </w:div>
    <w:div w:id="1270042949">
      <w:marLeft w:val="480"/>
      <w:marRight w:val="0"/>
      <w:marTop w:val="0"/>
      <w:marBottom w:val="0"/>
      <w:divBdr>
        <w:top w:val="none" w:sz="0" w:space="0" w:color="auto"/>
        <w:left w:val="none" w:sz="0" w:space="0" w:color="auto"/>
        <w:bottom w:val="none" w:sz="0" w:space="0" w:color="auto"/>
        <w:right w:val="none" w:sz="0" w:space="0" w:color="auto"/>
      </w:divBdr>
    </w:div>
    <w:div w:id="1270316204">
      <w:marLeft w:val="480"/>
      <w:marRight w:val="0"/>
      <w:marTop w:val="0"/>
      <w:marBottom w:val="0"/>
      <w:divBdr>
        <w:top w:val="none" w:sz="0" w:space="0" w:color="auto"/>
        <w:left w:val="none" w:sz="0" w:space="0" w:color="auto"/>
        <w:bottom w:val="none" w:sz="0" w:space="0" w:color="auto"/>
        <w:right w:val="none" w:sz="0" w:space="0" w:color="auto"/>
      </w:divBdr>
    </w:div>
    <w:div w:id="1270620016">
      <w:marLeft w:val="480"/>
      <w:marRight w:val="0"/>
      <w:marTop w:val="0"/>
      <w:marBottom w:val="0"/>
      <w:divBdr>
        <w:top w:val="none" w:sz="0" w:space="0" w:color="auto"/>
        <w:left w:val="none" w:sz="0" w:space="0" w:color="auto"/>
        <w:bottom w:val="none" w:sz="0" w:space="0" w:color="auto"/>
        <w:right w:val="none" w:sz="0" w:space="0" w:color="auto"/>
      </w:divBdr>
    </w:div>
    <w:div w:id="1270624235">
      <w:marLeft w:val="480"/>
      <w:marRight w:val="0"/>
      <w:marTop w:val="0"/>
      <w:marBottom w:val="0"/>
      <w:divBdr>
        <w:top w:val="none" w:sz="0" w:space="0" w:color="auto"/>
        <w:left w:val="none" w:sz="0" w:space="0" w:color="auto"/>
        <w:bottom w:val="none" w:sz="0" w:space="0" w:color="auto"/>
        <w:right w:val="none" w:sz="0" w:space="0" w:color="auto"/>
      </w:divBdr>
    </w:div>
    <w:div w:id="1271473894">
      <w:marLeft w:val="480"/>
      <w:marRight w:val="0"/>
      <w:marTop w:val="0"/>
      <w:marBottom w:val="0"/>
      <w:divBdr>
        <w:top w:val="none" w:sz="0" w:space="0" w:color="auto"/>
        <w:left w:val="none" w:sz="0" w:space="0" w:color="auto"/>
        <w:bottom w:val="none" w:sz="0" w:space="0" w:color="auto"/>
        <w:right w:val="none" w:sz="0" w:space="0" w:color="auto"/>
      </w:divBdr>
    </w:div>
    <w:div w:id="1271937841">
      <w:marLeft w:val="480"/>
      <w:marRight w:val="0"/>
      <w:marTop w:val="0"/>
      <w:marBottom w:val="0"/>
      <w:divBdr>
        <w:top w:val="none" w:sz="0" w:space="0" w:color="auto"/>
        <w:left w:val="none" w:sz="0" w:space="0" w:color="auto"/>
        <w:bottom w:val="none" w:sz="0" w:space="0" w:color="auto"/>
        <w:right w:val="none" w:sz="0" w:space="0" w:color="auto"/>
      </w:divBdr>
    </w:div>
    <w:div w:id="1272012130">
      <w:bodyDiv w:val="1"/>
      <w:marLeft w:val="0"/>
      <w:marRight w:val="0"/>
      <w:marTop w:val="0"/>
      <w:marBottom w:val="0"/>
      <w:divBdr>
        <w:top w:val="none" w:sz="0" w:space="0" w:color="auto"/>
        <w:left w:val="none" w:sz="0" w:space="0" w:color="auto"/>
        <w:bottom w:val="none" w:sz="0" w:space="0" w:color="auto"/>
        <w:right w:val="none" w:sz="0" w:space="0" w:color="auto"/>
      </w:divBdr>
    </w:div>
    <w:div w:id="1272467795">
      <w:marLeft w:val="480"/>
      <w:marRight w:val="0"/>
      <w:marTop w:val="0"/>
      <w:marBottom w:val="0"/>
      <w:divBdr>
        <w:top w:val="none" w:sz="0" w:space="0" w:color="auto"/>
        <w:left w:val="none" w:sz="0" w:space="0" w:color="auto"/>
        <w:bottom w:val="none" w:sz="0" w:space="0" w:color="auto"/>
        <w:right w:val="none" w:sz="0" w:space="0" w:color="auto"/>
      </w:divBdr>
    </w:div>
    <w:div w:id="1272515494">
      <w:marLeft w:val="480"/>
      <w:marRight w:val="0"/>
      <w:marTop w:val="0"/>
      <w:marBottom w:val="0"/>
      <w:divBdr>
        <w:top w:val="none" w:sz="0" w:space="0" w:color="auto"/>
        <w:left w:val="none" w:sz="0" w:space="0" w:color="auto"/>
        <w:bottom w:val="none" w:sz="0" w:space="0" w:color="auto"/>
        <w:right w:val="none" w:sz="0" w:space="0" w:color="auto"/>
      </w:divBdr>
    </w:div>
    <w:div w:id="1273318856">
      <w:marLeft w:val="480"/>
      <w:marRight w:val="0"/>
      <w:marTop w:val="0"/>
      <w:marBottom w:val="0"/>
      <w:divBdr>
        <w:top w:val="none" w:sz="0" w:space="0" w:color="auto"/>
        <w:left w:val="none" w:sz="0" w:space="0" w:color="auto"/>
        <w:bottom w:val="none" w:sz="0" w:space="0" w:color="auto"/>
        <w:right w:val="none" w:sz="0" w:space="0" w:color="auto"/>
      </w:divBdr>
    </w:div>
    <w:div w:id="1273513057">
      <w:marLeft w:val="480"/>
      <w:marRight w:val="0"/>
      <w:marTop w:val="0"/>
      <w:marBottom w:val="0"/>
      <w:divBdr>
        <w:top w:val="none" w:sz="0" w:space="0" w:color="auto"/>
        <w:left w:val="none" w:sz="0" w:space="0" w:color="auto"/>
        <w:bottom w:val="none" w:sz="0" w:space="0" w:color="auto"/>
        <w:right w:val="none" w:sz="0" w:space="0" w:color="auto"/>
      </w:divBdr>
    </w:div>
    <w:div w:id="1274169086">
      <w:marLeft w:val="480"/>
      <w:marRight w:val="0"/>
      <w:marTop w:val="0"/>
      <w:marBottom w:val="0"/>
      <w:divBdr>
        <w:top w:val="none" w:sz="0" w:space="0" w:color="auto"/>
        <w:left w:val="none" w:sz="0" w:space="0" w:color="auto"/>
        <w:bottom w:val="none" w:sz="0" w:space="0" w:color="auto"/>
        <w:right w:val="none" w:sz="0" w:space="0" w:color="auto"/>
      </w:divBdr>
    </w:div>
    <w:div w:id="1274484312">
      <w:marLeft w:val="480"/>
      <w:marRight w:val="0"/>
      <w:marTop w:val="0"/>
      <w:marBottom w:val="0"/>
      <w:divBdr>
        <w:top w:val="none" w:sz="0" w:space="0" w:color="auto"/>
        <w:left w:val="none" w:sz="0" w:space="0" w:color="auto"/>
        <w:bottom w:val="none" w:sz="0" w:space="0" w:color="auto"/>
        <w:right w:val="none" w:sz="0" w:space="0" w:color="auto"/>
      </w:divBdr>
    </w:div>
    <w:div w:id="1274484906">
      <w:marLeft w:val="480"/>
      <w:marRight w:val="0"/>
      <w:marTop w:val="0"/>
      <w:marBottom w:val="0"/>
      <w:divBdr>
        <w:top w:val="none" w:sz="0" w:space="0" w:color="auto"/>
        <w:left w:val="none" w:sz="0" w:space="0" w:color="auto"/>
        <w:bottom w:val="none" w:sz="0" w:space="0" w:color="auto"/>
        <w:right w:val="none" w:sz="0" w:space="0" w:color="auto"/>
      </w:divBdr>
    </w:div>
    <w:div w:id="1274628243">
      <w:bodyDiv w:val="1"/>
      <w:marLeft w:val="0"/>
      <w:marRight w:val="0"/>
      <w:marTop w:val="0"/>
      <w:marBottom w:val="0"/>
      <w:divBdr>
        <w:top w:val="none" w:sz="0" w:space="0" w:color="auto"/>
        <w:left w:val="none" w:sz="0" w:space="0" w:color="auto"/>
        <w:bottom w:val="none" w:sz="0" w:space="0" w:color="auto"/>
        <w:right w:val="none" w:sz="0" w:space="0" w:color="auto"/>
      </w:divBdr>
    </w:div>
    <w:div w:id="1275483081">
      <w:bodyDiv w:val="1"/>
      <w:marLeft w:val="0"/>
      <w:marRight w:val="0"/>
      <w:marTop w:val="0"/>
      <w:marBottom w:val="0"/>
      <w:divBdr>
        <w:top w:val="none" w:sz="0" w:space="0" w:color="auto"/>
        <w:left w:val="none" w:sz="0" w:space="0" w:color="auto"/>
        <w:bottom w:val="none" w:sz="0" w:space="0" w:color="auto"/>
        <w:right w:val="none" w:sz="0" w:space="0" w:color="auto"/>
      </w:divBdr>
    </w:div>
    <w:div w:id="1275550482">
      <w:bodyDiv w:val="1"/>
      <w:marLeft w:val="0"/>
      <w:marRight w:val="0"/>
      <w:marTop w:val="0"/>
      <w:marBottom w:val="0"/>
      <w:divBdr>
        <w:top w:val="none" w:sz="0" w:space="0" w:color="auto"/>
        <w:left w:val="none" w:sz="0" w:space="0" w:color="auto"/>
        <w:bottom w:val="none" w:sz="0" w:space="0" w:color="auto"/>
        <w:right w:val="none" w:sz="0" w:space="0" w:color="auto"/>
      </w:divBdr>
    </w:div>
    <w:div w:id="1275862551">
      <w:marLeft w:val="480"/>
      <w:marRight w:val="0"/>
      <w:marTop w:val="0"/>
      <w:marBottom w:val="0"/>
      <w:divBdr>
        <w:top w:val="none" w:sz="0" w:space="0" w:color="auto"/>
        <w:left w:val="none" w:sz="0" w:space="0" w:color="auto"/>
        <w:bottom w:val="none" w:sz="0" w:space="0" w:color="auto"/>
        <w:right w:val="none" w:sz="0" w:space="0" w:color="auto"/>
      </w:divBdr>
    </w:div>
    <w:div w:id="1276327208">
      <w:marLeft w:val="480"/>
      <w:marRight w:val="0"/>
      <w:marTop w:val="0"/>
      <w:marBottom w:val="0"/>
      <w:divBdr>
        <w:top w:val="none" w:sz="0" w:space="0" w:color="auto"/>
        <w:left w:val="none" w:sz="0" w:space="0" w:color="auto"/>
        <w:bottom w:val="none" w:sz="0" w:space="0" w:color="auto"/>
        <w:right w:val="none" w:sz="0" w:space="0" w:color="auto"/>
      </w:divBdr>
    </w:div>
    <w:div w:id="1276984232">
      <w:bodyDiv w:val="1"/>
      <w:marLeft w:val="0"/>
      <w:marRight w:val="0"/>
      <w:marTop w:val="0"/>
      <w:marBottom w:val="0"/>
      <w:divBdr>
        <w:top w:val="none" w:sz="0" w:space="0" w:color="auto"/>
        <w:left w:val="none" w:sz="0" w:space="0" w:color="auto"/>
        <w:bottom w:val="none" w:sz="0" w:space="0" w:color="auto"/>
        <w:right w:val="none" w:sz="0" w:space="0" w:color="auto"/>
      </w:divBdr>
    </w:div>
    <w:div w:id="1277374646">
      <w:bodyDiv w:val="1"/>
      <w:marLeft w:val="0"/>
      <w:marRight w:val="0"/>
      <w:marTop w:val="0"/>
      <w:marBottom w:val="0"/>
      <w:divBdr>
        <w:top w:val="none" w:sz="0" w:space="0" w:color="auto"/>
        <w:left w:val="none" w:sz="0" w:space="0" w:color="auto"/>
        <w:bottom w:val="none" w:sz="0" w:space="0" w:color="auto"/>
        <w:right w:val="none" w:sz="0" w:space="0" w:color="auto"/>
      </w:divBdr>
    </w:div>
    <w:div w:id="1277714989">
      <w:marLeft w:val="480"/>
      <w:marRight w:val="0"/>
      <w:marTop w:val="0"/>
      <w:marBottom w:val="0"/>
      <w:divBdr>
        <w:top w:val="none" w:sz="0" w:space="0" w:color="auto"/>
        <w:left w:val="none" w:sz="0" w:space="0" w:color="auto"/>
        <w:bottom w:val="none" w:sz="0" w:space="0" w:color="auto"/>
        <w:right w:val="none" w:sz="0" w:space="0" w:color="auto"/>
      </w:divBdr>
    </w:div>
    <w:div w:id="1278365067">
      <w:marLeft w:val="480"/>
      <w:marRight w:val="0"/>
      <w:marTop w:val="0"/>
      <w:marBottom w:val="0"/>
      <w:divBdr>
        <w:top w:val="none" w:sz="0" w:space="0" w:color="auto"/>
        <w:left w:val="none" w:sz="0" w:space="0" w:color="auto"/>
        <w:bottom w:val="none" w:sz="0" w:space="0" w:color="auto"/>
        <w:right w:val="none" w:sz="0" w:space="0" w:color="auto"/>
      </w:divBdr>
    </w:div>
    <w:div w:id="1278370070">
      <w:marLeft w:val="480"/>
      <w:marRight w:val="0"/>
      <w:marTop w:val="0"/>
      <w:marBottom w:val="0"/>
      <w:divBdr>
        <w:top w:val="none" w:sz="0" w:space="0" w:color="auto"/>
        <w:left w:val="none" w:sz="0" w:space="0" w:color="auto"/>
        <w:bottom w:val="none" w:sz="0" w:space="0" w:color="auto"/>
        <w:right w:val="none" w:sz="0" w:space="0" w:color="auto"/>
      </w:divBdr>
    </w:div>
    <w:div w:id="1279028622">
      <w:bodyDiv w:val="1"/>
      <w:marLeft w:val="0"/>
      <w:marRight w:val="0"/>
      <w:marTop w:val="0"/>
      <w:marBottom w:val="0"/>
      <w:divBdr>
        <w:top w:val="none" w:sz="0" w:space="0" w:color="auto"/>
        <w:left w:val="none" w:sz="0" w:space="0" w:color="auto"/>
        <w:bottom w:val="none" w:sz="0" w:space="0" w:color="auto"/>
        <w:right w:val="none" w:sz="0" w:space="0" w:color="auto"/>
      </w:divBdr>
    </w:div>
    <w:div w:id="1279144963">
      <w:marLeft w:val="480"/>
      <w:marRight w:val="0"/>
      <w:marTop w:val="0"/>
      <w:marBottom w:val="0"/>
      <w:divBdr>
        <w:top w:val="none" w:sz="0" w:space="0" w:color="auto"/>
        <w:left w:val="none" w:sz="0" w:space="0" w:color="auto"/>
        <w:bottom w:val="none" w:sz="0" w:space="0" w:color="auto"/>
        <w:right w:val="none" w:sz="0" w:space="0" w:color="auto"/>
      </w:divBdr>
    </w:div>
    <w:div w:id="1279292189">
      <w:marLeft w:val="480"/>
      <w:marRight w:val="0"/>
      <w:marTop w:val="0"/>
      <w:marBottom w:val="0"/>
      <w:divBdr>
        <w:top w:val="none" w:sz="0" w:space="0" w:color="auto"/>
        <w:left w:val="none" w:sz="0" w:space="0" w:color="auto"/>
        <w:bottom w:val="none" w:sz="0" w:space="0" w:color="auto"/>
        <w:right w:val="none" w:sz="0" w:space="0" w:color="auto"/>
      </w:divBdr>
    </w:div>
    <w:div w:id="1279331274">
      <w:marLeft w:val="480"/>
      <w:marRight w:val="0"/>
      <w:marTop w:val="0"/>
      <w:marBottom w:val="0"/>
      <w:divBdr>
        <w:top w:val="none" w:sz="0" w:space="0" w:color="auto"/>
        <w:left w:val="none" w:sz="0" w:space="0" w:color="auto"/>
        <w:bottom w:val="none" w:sz="0" w:space="0" w:color="auto"/>
        <w:right w:val="none" w:sz="0" w:space="0" w:color="auto"/>
      </w:divBdr>
    </w:div>
    <w:div w:id="1279875355">
      <w:marLeft w:val="480"/>
      <w:marRight w:val="0"/>
      <w:marTop w:val="0"/>
      <w:marBottom w:val="0"/>
      <w:divBdr>
        <w:top w:val="none" w:sz="0" w:space="0" w:color="auto"/>
        <w:left w:val="none" w:sz="0" w:space="0" w:color="auto"/>
        <w:bottom w:val="none" w:sz="0" w:space="0" w:color="auto"/>
        <w:right w:val="none" w:sz="0" w:space="0" w:color="auto"/>
      </w:divBdr>
    </w:div>
    <w:div w:id="1280263728">
      <w:marLeft w:val="480"/>
      <w:marRight w:val="0"/>
      <w:marTop w:val="0"/>
      <w:marBottom w:val="0"/>
      <w:divBdr>
        <w:top w:val="none" w:sz="0" w:space="0" w:color="auto"/>
        <w:left w:val="none" w:sz="0" w:space="0" w:color="auto"/>
        <w:bottom w:val="none" w:sz="0" w:space="0" w:color="auto"/>
        <w:right w:val="none" w:sz="0" w:space="0" w:color="auto"/>
      </w:divBdr>
    </w:div>
    <w:div w:id="1282567584">
      <w:bodyDiv w:val="1"/>
      <w:marLeft w:val="0"/>
      <w:marRight w:val="0"/>
      <w:marTop w:val="0"/>
      <w:marBottom w:val="0"/>
      <w:divBdr>
        <w:top w:val="none" w:sz="0" w:space="0" w:color="auto"/>
        <w:left w:val="none" w:sz="0" w:space="0" w:color="auto"/>
        <w:bottom w:val="none" w:sz="0" w:space="0" w:color="auto"/>
        <w:right w:val="none" w:sz="0" w:space="0" w:color="auto"/>
      </w:divBdr>
    </w:div>
    <w:div w:id="1282611918">
      <w:marLeft w:val="480"/>
      <w:marRight w:val="0"/>
      <w:marTop w:val="0"/>
      <w:marBottom w:val="0"/>
      <w:divBdr>
        <w:top w:val="none" w:sz="0" w:space="0" w:color="auto"/>
        <w:left w:val="none" w:sz="0" w:space="0" w:color="auto"/>
        <w:bottom w:val="none" w:sz="0" w:space="0" w:color="auto"/>
        <w:right w:val="none" w:sz="0" w:space="0" w:color="auto"/>
      </w:divBdr>
    </w:div>
    <w:div w:id="1282687740">
      <w:marLeft w:val="480"/>
      <w:marRight w:val="0"/>
      <w:marTop w:val="0"/>
      <w:marBottom w:val="0"/>
      <w:divBdr>
        <w:top w:val="none" w:sz="0" w:space="0" w:color="auto"/>
        <w:left w:val="none" w:sz="0" w:space="0" w:color="auto"/>
        <w:bottom w:val="none" w:sz="0" w:space="0" w:color="auto"/>
        <w:right w:val="none" w:sz="0" w:space="0" w:color="auto"/>
      </w:divBdr>
    </w:div>
    <w:div w:id="1282765264">
      <w:marLeft w:val="480"/>
      <w:marRight w:val="0"/>
      <w:marTop w:val="0"/>
      <w:marBottom w:val="0"/>
      <w:divBdr>
        <w:top w:val="none" w:sz="0" w:space="0" w:color="auto"/>
        <w:left w:val="none" w:sz="0" w:space="0" w:color="auto"/>
        <w:bottom w:val="none" w:sz="0" w:space="0" w:color="auto"/>
        <w:right w:val="none" w:sz="0" w:space="0" w:color="auto"/>
      </w:divBdr>
    </w:div>
    <w:div w:id="1282883183">
      <w:bodyDiv w:val="1"/>
      <w:marLeft w:val="0"/>
      <w:marRight w:val="0"/>
      <w:marTop w:val="0"/>
      <w:marBottom w:val="0"/>
      <w:divBdr>
        <w:top w:val="none" w:sz="0" w:space="0" w:color="auto"/>
        <w:left w:val="none" w:sz="0" w:space="0" w:color="auto"/>
        <w:bottom w:val="none" w:sz="0" w:space="0" w:color="auto"/>
        <w:right w:val="none" w:sz="0" w:space="0" w:color="auto"/>
      </w:divBdr>
    </w:div>
    <w:div w:id="1282961273">
      <w:marLeft w:val="480"/>
      <w:marRight w:val="0"/>
      <w:marTop w:val="0"/>
      <w:marBottom w:val="0"/>
      <w:divBdr>
        <w:top w:val="none" w:sz="0" w:space="0" w:color="auto"/>
        <w:left w:val="none" w:sz="0" w:space="0" w:color="auto"/>
        <w:bottom w:val="none" w:sz="0" w:space="0" w:color="auto"/>
        <w:right w:val="none" w:sz="0" w:space="0" w:color="auto"/>
      </w:divBdr>
    </w:div>
    <w:div w:id="1283269870">
      <w:marLeft w:val="480"/>
      <w:marRight w:val="0"/>
      <w:marTop w:val="0"/>
      <w:marBottom w:val="0"/>
      <w:divBdr>
        <w:top w:val="none" w:sz="0" w:space="0" w:color="auto"/>
        <w:left w:val="none" w:sz="0" w:space="0" w:color="auto"/>
        <w:bottom w:val="none" w:sz="0" w:space="0" w:color="auto"/>
        <w:right w:val="none" w:sz="0" w:space="0" w:color="auto"/>
      </w:divBdr>
    </w:div>
    <w:div w:id="1283532669">
      <w:marLeft w:val="480"/>
      <w:marRight w:val="0"/>
      <w:marTop w:val="0"/>
      <w:marBottom w:val="0"/>
      <w:divBdr>
        <w:top w:val="none" w:sz="0" w:space="0" w:color="auto"/>
        <w:left w:val="none" w:sz="0" w:space="0" w:color="auto"/>
        <w:bottom w:val="none" w:sz="0" w:space="0" w:color="auto"/>
        <w:right w:val="none" w:sz="0" w:space="0" w:color="auto"/>
      </w:divBdr>
    </w:div>
    <w:div w:id="1283806567">
      <w:marLeft w:val="480"/>
      <w:marRight w:val="0"/>
      <w:marTop w:val="0"/>
      <w:marBottom w:val="0"/>
      <w:divBdr>
        <w:top w:val="none" w:sz="0" w:space="0" w:color="auto"/>
        <w:left w:val="none" w:sz="0" w:space="0" w:color="auto"/>
        <w:bottom w:val="none" w:sz="0" w:space="0" w:color="auto"/>
        <w:right w:val="none" w:sz="0" w:space="0" w:color="auto"/>
      </w:divBdr>
    </w:div>
    <w:div w:id="1283877913">
      <w:marLeft w:val="480"/>
      <w:marRight w:val="0"/>
      <w:marTop w:val="0"/>
      <w:marBottom w:val="0"/>
      <w:divBdr>
        <w:top w:val="none" w:sz="0" w:space="0" w:color="auto"/>
        <w:left w:val="none" w:sz="0" w:space="0" w:color="auto"/>
        <w:bottom w:val="none" w:sz="0" w:space="0" w:color="auto"/>
        <w:right w:val="none" w:sz="0" w:space="0" w:color="auto"/>
      </w:divBdr>
    </w:div>
    <w:div w:id="1283920506">
      <w:bodyDiv w:val="1"/>
      <w:marLeft w:val="0"/>
      <w:marRight w:val="0"/>
      <w:marTop w:val="0"/>
      <w:marBottom w:val="0"/>
      <w:divBdr>
        <w:top w:val="none" w:sz="0" w:space="0" w:color="auto"/>
        <w:left w:val="none" w:sz="0" w:space="0" w:color="auto"/>
        <w:bottom w:val="none" w:sz="0" w:space="0" w:color="auto"/>
        <w:right w:val="none" w:sz="0" w:space="0" w:color="auto"/>
      </w:divBdr>
    </w:div>
    <w:div w:id="1284266194">
      <w:bodyDiv w:val="1"/>
      <w:marLeft w:val="0"/>
      <w:marRight w:val="0"/>
      <w:marTop w:val="0"/>
      <w:marBottom w:val="0"/>
      <w:divBdr>
        <w:top w:val="none" w:sz="0" w:space="0" w:color="auto"/>
        <w:left w:val="none" w:sz="0" w:space="0" w:color="auto"/>
        <w:bottom w:val="none" w:sz="0" w:space="0" w:color="auto"/>
        <w:right w:val="none" w:sz="0" w:space="0" w:color="auto"/>
      </w:divBdr>
    </w:div>
    <w:div w:id="1284775595">
      <w:marLeft w:val="480"/>
      <w:marRight w:val="0"/>
      <w:marTop w:val="0"/>
      <w:marBottom w:val="0"/>
      <w:divBdr>
        <w:top w:val="none" w:sz="0" w:space="0" w:color="auto"/>
        <w:left w:val="none" w:sz="0" w:space="0" w:color="auto"/>
        <w:bottom w:val="none" w:sz="0" w:space="0" w:color="auto"/>
        <w:right w:val="none" w:sz="0" w:space="0" w:color="auto"/>
      </w:divBdr>
    </w:div>
    <w:div w:id="1285386802">
      <w:marLeft w:val="480"/>
      <w:marRight w:val="0"/>
      <w:marTop w:val="0"/>
      <w:marBottom w:val="0"/>
      <w:divBdr>
        <w:top w:val="none" w:sz="0" w:space="0" w:color="auto"/>
        <w:left w:val="none" w:sz="0" w:space="0" w:color="auto"/>
        <w:bottom w:val="none" w:sz="0" w:space="0" w:color="auto"/>
        <w:right w:val="none" w:sz="0" w:space="0" w:color="auto"/>
      </w:divBdr>
    </w:div>
    <w:div w:id="1285769680">
      <w:marLeft w:val="480"/>
      <w:marRight w:val="0"/>
      <w:marTop w:val="0"/>
      <w:marBottom w:val="0"/>
      <w:divBdr>
        <w:top w:val="none" w:sz="0" w:space="0" w:color="auto"/>
        <w:left w:val="none" w:sz="0" w:space="0" w:color="auto"/>
        <w:bottom w:val="none" w:sz="0" w:space="0" w:color="auto"/>
        <w:right w:val="none" w:sz="0" w:space="0" w:color="auto"/>
      </w:divBdr>
    </w:div>
    <w:div w:id="1286623514">
      <w:marLeft w:val="480"/>
      <w:marRight w:val="0"/>
      <w:marTop w:val="0"/>
      <w:marBottom w:val="0"/>
      <w:divBdr>
        <w:top w:val="none" w:sz="0" w:space="0" w:color="auto"/>
        <w:left w:val="none" w:sz="0" w:space="0" w:color="auto"/>
        <w:bottom w:val="none" w:sz="0" w:space="0" w:color="auto"/>
        <w:right w:val="none" w:sz="0" w:space="0" w:color="auto"/>
      </w:divBdr>
    </w:div>
    <w:div w:id="1286692691">
      <w:marLeft w:val="480"/>
      <w:marRight w:val="0"/>
      <w:marTop w:val="0"/>
      <w:marBottom w:val="0"/>
      <w:divBdr>
        <w:top w:val="none" w:sz="0" w:space="0" w:color="auto"/>
        <w:left w:val="none" w:sz="0" w:space="0" w:color="auto"/>
        <w:bottom w:val="none" w:sz="0" w:space="0" w:color="auto"/>
        <w:right w:val="none" w:sz="0" w:space="0" w:color="auto"/>
      </w:divBdr>
    </w:div>
    <w:div w:id="1286735934">
      <w:marLeft w:val="480"/>
      <w:marRight w:val="0"/>
      <w:marTop w:val="0"/>
      <w:marBottom w:val="0"/>
      <w:divBdr>
        <w:top w:val="none" w:sz="0" w:space="0" w:color="auto"/>
        <w:left w:val="none" w:sz="0" w:space="0" w:color="auto"/>
        <w:bottom w:val="none" w:sz="0" w:space="0" w:color="auto"/>
        <w:right w:val="none" w:sz="0" w:space="0" w:color="auto"/>
      </w:divBdr>
    </w:div>
    <w:div w:id="1287469307">
      <w:bodyDiv w:val="1"/>
      <w:marLeft w:val="0"/>
      <w:marRight w:val="0"/>
      <w:marTop w:val="0"/>
      <w:marBottom w:val="0"/>
      <w:divBdr>
        <w:top w:val="none" w:sz="0" w:space="0" w:color="auto"/>
        <w:left w:val="none" w:sz="0" w:space="0" w:color="auto"/>
        <w:bottom w:val="none" w:sz="0" w:space="0" w:color="auto"/>
        <w:right w:val="none" w:sz="0" w:space="0" w:color="auto"/>
      </w:divBdr>
    </w:div>
    <w:div w:id="1287851482">
      <w:bodyDiv w:val="1"/>
      <w:marLeft w:val="0"/>
      <w:marRight w:val="0"/>
      <w:marTop w:val="0"/>
      <w:marBottom w:val="0"/>
      <w:divBdr>
        <w:top w:val="none" w:sz="0" w:space="0" w:color="auto"/>
        <w:left w:val="none" w:sz="0" w:space="0" w:color="auto"/>
        <w:bottom w:val="none" w:sz="0" w:space="0" w:color="auto"/>
        <w:right w:val="none" w:sz="0" w:space="0" w:color="auto"/>
      </w:divBdr>
    </w:div>
    <w:div w:id="1287852924">
      <w:bodyDiv w:val="1"/>
      <w:marLeft w:val="0"/>
      <w:marRight w:val="0"/>
      <w:marTop w:val="0"/>
      <w:marBottom w:val="0"/>
      <w:divBdr>
        <w:top w:val="none" w:sz="0" w:space="0" w:color="auto"/>
        <w:left w:val="none" w:sz="0" w:space="0" w:color="auto"/>
        <w:bottom w:val="none" w:sz="0" w:space="0" w:color="auto"/>
        <w:right w:val="none" w:sz="0" w:space="0" w:color="auto"/>
      </w:divBdr>
    </w:div>
    <w:div w:id="1287925199">
      <w:marLeft w:val="480"/>
      <w:marRight w:val="0"/>
      <w:marTop w:val="0"/>
      <w:marBottom w:val="0"/>
      <w:divBdr>
        <w:top w:val="none" w:sz="0" w:space="0" w:color="auto"/>
        <w:left w:val="none" w:sz="0" w:space="0" w:color="auto"/>
        <w:bottom w:val="none" w:sz="0" w:space="0" w:color="auto"/>
        <w:right w:val="none" w:sz="0" w:space="0" w:color="auto"/>
      </w:divBdr>
    </w:div>
    <w:div w:id="1288051610">
      <w:marLeft w:val="480"/>
      <w:marRight w:val="0"/>
      <w:marTop w:val="0"/>
      <w:marBottom w:val="0"/>
      <w:divBdr>
        <w:top w:val="none" w:sz="0" w:space="0" w:color="auto"/>
        <w:left w:val="none" w:sz="0" w:space="0" w:color="auto"/>
        <w:bottom w:val="none" w:sz="0" w:space="0" w:color="auto"/>
        <w:right w:val="none" w:sz="0" w:space="0" w:color="auto"/>
      </w:divBdr>
    </w:div>
    <w:div w:id="1288659228">
      <w:marLeft w:val="480"/>
      <w:marRight w:val="0"/>
      <w:marTop w:val="0"/>
      <w:marBottom w:val="0"/>
      <w:divBdr>
        <w:top w:val="none" w:sz="0" w:space="0" w:color="auto"/>
        <w:left w:val="none" w:sz="0" w:space="0" w:color="auto"/>
        <w:bottom w:val="none" w:sz="0" w:space="0" w:color="auto"/>
        <w:right w:val="none" w:sz="0" w:space="0" w:color="auto"/>
      </w:divBdr>
    </w:div>
    <w:div w:id="1288969850">
      <w:marLeft w:val="480"/>
      <w:marRight w:val="0"/>
      <w:marTop w:val="0"/>
      <w:marBottom w:val="0"/>
      <w:divBdr>
        <w:top w:val="none" w:sz="0" w:space="0" w:color="auto"/>
        <w:left w:val="none" w:sz="0" w:space="0" w:color="auto"/>
        <w:bottom w:val="none" w:sz="0" w:space="0" w:color="auto"/>
        <w:right w:val="none" w:sz="0" w:space="0" w:color="auto"/>
      </w:divBdr>
    </w:div>
    <w:div w:id="1289312368">
      <w:marLeft w:val="480"/>
      <w:marRight w:val="0"/>
      <w:marTop w:val="0"/>
      <w:marBottom w:val="0"/>
      <w:divBdr>
        <w:top w:val="none" w:sz="0" w:space="0" w:color="auto"/>
        <w:left w:val="none" w:sz="0" w:space="0" w:color="auto"/>
        <w:bottom w:val="none" w:sz="0" w:space="0" w:color="auto"/>
        <w:right w:val="none" w:sz="0" w:space="0" w:color="auto"/>
      </w:divBdr>
    </w:div>
    <w:div w:id="1289967323">
      <w:marLeft w:val="480"/>
      <w:marRight w:val="0"/>
      <w:marTop w:val="0"/>
      <w:marBottom w:val="0"/>
      <w:divBdr>
        <w:top w:val="none" w:sz="0" w:space="0" w:color="auto"/>
        <w:left w:val="none" w:sz="0" w:space="0" w:color="auto"/>
        <w:bottom w:val="none" w:sz="0" w:space="0" w:color="auto"/>
        <w:right w:val="none" w:sz="0" w:space="0" w:color="auto"/>
      </w:divBdr>
    </w:div>
    <w:div w:id="1290014264">
      <w:marLeft w:val="480"/>
      <w:marRight w:val="0"/>
      <w:marTop w:val="0"/>
      <w:marBottom w:val="0"/>
      <w:divBdr>
        <w:top w:val="none" w:sz="0" w:space="0" w:color="auto"/>
        <w:left w:val="none" w:sz="0" w:space="0" w:color="auto"/>
        <w:bottom w:val="none" w:sz="0" w:space="0" w:color="auto"/>
        <w:right w:val="none" w:sz="0" w:space="0" w:color="auto"/>
      </w:divBdr>
    </w:div>
    <w:div w:id="1290236190">
      <w:bodyDiv w:val="1"/>
      <w:marLeft w:val="0"/>
      <w:marRight w:val="0"/>
      <w:marTop w:val="0"/>
      <w:marBottom w:val="0"/>
      <w:divBdr>
        <w:top w:val="none" w:sz="0" w:space="0" w:color="auto"/>
        <w:left w:val="none" w:sz="0" w:space="0" w:color="auto"/>
        <w:bottom w:val="none" w:sz="0" w:space="0" w:color="auto"/>
        <w:right w:val="none" w:sz="0" w:space="0" w:color="auto"/>
      </w:divBdr>
    </w:div>
    <w:div w:id="1290474579">
      <w:marLeft w:val="480"/>
      <w:marRight w:val="0"/>
      <w:marTop w:val="0"/>
      <w:marBottom w:val="0"/>
      <w:divBdr>
        <w:top w:val="none" w:sz="0" w:space="0" w:color="auto"/>
        <w:left w:val="none" w:sz="0" w:space="0" w:color="auto"/>
        <w:bottom w:val="none" w:sz="0" w:space="0" w:color="auto"/>
        <w:right w:val="none" w:sz="0" w:space="0" w:color="auto"/>
      </w:divBdr>
    </w:div>
    <w:div w:id="1290941796">
      <w:marLeft w:val="480"/>
      <w:marRight w:val="0"/>
      <w:marTop w:val="0"/>
      <w:marBottom w:val="0"/>
      <w:divBdr>
        <w:top w:val="none" w:sz="0" w:space="0" w:color="auto"/>
        <w:left w:val="none" w:sz="0" w:space="0" w:color="auto"/>
        <w:bottom w:val="none" w:sz="0" w:space="0" w:color="auto"/>
        <w:right w:val="none" w:sz="0" w:space="0" w:color="auto"/>
      </w:divBdr>
    </w:div>
    <w:div w:id="1291203647">
      <w:marLeft w:val="480"/>
      <w:marRight w:val="0"/>
      <w:marTop w:val="0"/>
      <w:marBottom w:val="0"/>
      <w:divBdr>
        <w:top w:val="none" w:sz="0" w:space="0" w:color="auto"/>
        <w:left w:val="none" w:sz="0" w:space="0" w:color="auto"/>
        <w:bottom w:val="none" w:sz="0" w:space="0" w:color="auto"/>
        <w:right w:val="none" w:sz="0" w:space="0" w:color="auto"/>
      </w:divBdr>
    </w:div>
    <w:div w:id="1291667652">
      <w:bodyDiv w:val="1"/>
      <w:marLeft w:val="0"/>
      <w:marRight w:val="0"/>
      <w:marTop w:val="0"/>
      <w:marBottom w:val="0"/>
      <w:divBdr>
        <w:top w:val="none" w:sz="0" w:space="0" w:color="auto"/>
        <w:left w:val="none" w:sz="0" w:space="0" w:color="auto"/>
        <w:bottom w:val="none" w:sz="0" w:space="0" w:color="auto"/>
        <w:right w:val="none" w:sz="0" w:space="0" w:color="auto"/>
      </w:divBdr>
    </w:div>
    <w:div w:id="1291976725">
      <w:marLeft w:val="480"/>
      <w:marRight w:val="0"/>
      <w:marTop w:val="0"/>
      <w:marBottom w:val="0"/>
      <w:divBdr>
        <w:top w:val="none" w:sz="0" w:space="0" w:color="auto"/>
        <w:left w:val="none" w:sz="0" w:space="0" w:color="auto"/>
        <w:bottom w:val="none" w:sz="0" w:space="0" w:color="auto"/>
        <w:right w:val="none" w:sz="0" w:space="0" w:color="auto"/>
      </w:divBdr>
    </w:div>
    <w:div w:id="1292051755">
      <w:marLeft w:val="480"/>
      <w:marRight w:val="0"/>
      <w:marTop w:val="0"/>
      <w:marBottom w:val="0"/>
      <w:divBdr>
        <w:top w:val="none" w:sz="0" w:space="0" w:color="auto"/>
        <w:left w:val="none" w:sz="0" w:space="0" w:color="auto"/>
        <w:bottom w:val="none" w:sz="0" w:space="0" w:color="auto"/>
        <w:right w:val="none" w:sz="0" w:space="0" w:color="auto"/>
      </w:divBdr>
    </w:div>
    <w:div w:id="1292133469">
      <w:marLeft w:val="480"/>
      <w:marRight w:val="0"/>
      <w:marTop w:val="0"/>
      <w:marBottom w:val="0"/>
      <w:divBdr>
        <w:top w:val="none" w:sz="0" w:space="0" w:color="auto"/>
        <w:left w:val="none" w:sz="0" w:space="0" w:color="auto"/>
        <w:bottom w:val="none" w:sz="0" w:space="0" w:color="auto"/>
        <w:right w:val="none" w:sz="0" w:space="0" w:color="auto"/>
      </w:divBdr>
    </w:div>
    <w:div w:id="1292321020">
      <w:marLeft w:val="480"/>
      <w:marRight w:val="0"/>
      <w:marTop w:val="0"/>
      <w:marBottom w:val="0"/>
      <w:divBdr>
        <w:top w:val="none" w:sz="0" w:space="0" w:color="auto"/>
        <w:left w:val="none" w:sz="0" w:space="0" w:color="auto"/>
        <w:bottom w:val="none" w:sz="0" w:space="0" w:color="auto"/>
        <w:right w:val="none" w:sz="0" w:space="0" w:color="auto"/>
      </w:divBdr>
    </w:div>
    <w:div w:id="1293749720">
      <w:marLeft w:val="480"/>
      <w:marRight w:val="0"/>
      <w:marTop w:val="0"/>
      <w:marBottom w:val="0"/>
      <w:divBdr>
        <w:top w:val="none" w:sz="0" w:space="0" w:color="auto"/>
        <w:left w:val="none" w:sz="0" w:space="0" w:color="auto"/>
        <w:bottom w:val="none" w:sz="0" w:space="0" w:color="auto"/>
        <w:right w:val="none" w:sz="0" w:space="0" w:color="auto"/>
      </w:divBdr>
    </w:div>
    <w:div w:id="1294096882">
      <w:marLeft w:val="480"/>
      <w:marRight w:val="0"/>
      <w:marTop w:val="0"/>
      <w:marBottom w:val="0"/>
      <w:divBdr>
        <w:top w:val="none" w:sz="0" w:space="0" w:color="auto"/>
        <w:left w:val="none" w:sz="0" w:space="0" w:color="auto"/>
        <w:bottom w:val="none" w:sz="0" w:space="0" w:color="auto"/>
        <w:right w:val="none" w:sz="0" w:space="0" w:color="auto"/>
      </w:divBdr>
    </w:div>
    <w:div w:id="1294286448">
      <w:marLeft w:val="480"/>
      <w:marRight w:val="0"/>
      <w:marTop w:val="0"/>
      <w:marBottom w:val="0"/>
      <w:divBdr>
        <w:top w:val="none" w:sz="0" w:space="0" w:color="auto"/>
        <w:left w:val="none" w:sz="0" w:space="0" w:color="auto"/>
        <w:bottom w:val="none" w:sz="0" w:space="0" w:color="auto"/>
        <w:right w:val="none" w:sz="0" w:space="0" w:color="auto"/>
      </w:divBdr>
    </w:div>
    <w:div w:id="1294484454">
      <w:marLeft w:val="480"/>
      <w:marRight w:val="0"/>
      <w:marTop w:val="0"/>
      <w:marBottom w:val="0"/>
      <w:divBdr>
        <w:top w:val="none" w:sz="0" w:space="0" w:color="auto"/>
        <w:left w:val="none" w:sz="0" w:space="0" w:color="auto"/>
        <w:bottom w:val="none" w:sz="0" w:space="0" w:color="auto"/>
        <w:right w:val="none" w:sz="0" w:space="0" w:color="auto"/>
      </w:divBdr>
    </w:div>
    <w:div w:id="1295866104">
      <w:bodyDiv w:val="1"/>
      <w:marLeft w:val="0"/>
      <w:marRight w:val="0"/>
      <w:marTop w:val="0"/>
      <w:marBottom w:val="0"/>
      <w:divBdr>
        <w:top w:val="none" w:sz="0" w:space="0" w:color="auto"/>
        <w:left w:val="none" w:sz="0" w:space="0" w:color="auto"/>
        <w:bottom w:val="none" w:sz="0" w:space="0" w:color="auto"/>
        <w:right w:val="none" w:sz="0" w:space="0" w:color="auto"/>
      </w:divBdr>
      <w:divsChild>
        <w:div w:id="1163816312">
          <w:marLeft w:val="480"/>
          <w:marRight w:val="0"/>
          <w:marTop w:val="0"/>
          <w:marBottom w:val="0"/>
          <w:divBdr>
            <w:top w:val="none" w:sz="0" w:space="0" w:color="auto"/>
            <w:left w:val="none" w:sz="0" w:space="0" w:color="auto"/>
            <w:bottom w:val="none" w:sz="0" w:space="0" w:color="auto"/>
            <w:right w:val="none" w:sz="0" w:space="0" w:color="auto"/>
          </w:divBdr>
        </w:div>
        <w:div w:id="1210648404">
          <w:marLeft w:val="480"/>
          <w:marRight w:val="0"/>
          <w:marTop w:val="0"/>
          <w:marBottom w:val="0"/>
          <w:divBdr>
            <w:top w:val="none" w:sz="0" w:space="0" w:color="auto"/>
            <w:left w:val="none" w:sz="0" w:space="0" w:color="auto"/>
            <w:bottom w:val="none" w:sz="0" w:space="0" w:color="auto"/>
            <w:right w:val="none" w:sz="0" w:space="0" w:color="auto"/>
          </w:divBdr>
        </w:div>
        <w:div w:id="1220895221">
          <w:marLeft w:val="480"/>
          <w:marRight w:val="0"/>
          <w:marTop w:val="0"/>
          <w:marBottom w:val="0"/>
          <w:divBdr>
            <w:top w:val="none" w:sz="0" w:space="0" w:color="auto"/>
            <w:left w:val="none" w:sz="0" w:space="0" w:color="auto"/>
            <w:bottom w:val="none" w:sz="0" w:space="0" w:color="auto"/>
            <w:right w:val="none" w:sz="0" w:space="0" w:color="auto"/>
          </w:divBdr>
        </w:div>
        <w:div w:id="593978663">
          <w:marLeft w:val="480"/>
          <w:marRight w:val="0"/>
          <w:marTop w:val="0"/>
          <w:marBottom w:val="0"/>
          <w:divBdr>
            <w:top w:val="none" w:sz="0" w:space="0" w:color="auto"/>
            <w:left w:val="none" w:sz="0" w:space="0" w:color="auto"/>
            <w:bottom w:val="none" w:sz="0" w:space="0" w:color="auto"/>
            <w:right w:val="none" w:sz="0" w:space="0" w:color="auto"/>
          </w:divBdr>
        </w:div>
        <w:div w:id="1195581611">
          <w:marLeft w:val="480"/>
          <w:marRight w:val="0"/>
          <w:marTop w:val="0"/>
          <w:marBottom w:val="0"/>
          <w:divBdr>
            <w:top w:val="none" w:sz="0" w:space="0" w:color="auto"/>
            <w:left w:val="none" w:sz="0" w:space="0" w:color="auto"/>
            <w:bottom w:val="none" w:sz="0" w:space="0" w:color="auto"/>
            <w:right w:val="none" w:sz="0" w:space="0" w:color="auto"/>
          </w:divBdr>
        </w:div>
        <w:div w:id="906719714">
          <w:marLeft w:val="480"/>
          <w:marRight w:val="0"/>
          <w:marTop w:val="0"/>
          <w:marBottom w:val="0"/>
          <w:divBdr>
            <w:top w:val="none" w:sz="0" w:space="0" w:color="auto"/>
            <w:left w:val="none" w:sz="0" w:space="0" w:color="auto"/>
            <w:bottom w:val="none" w:sz="0" w:space="0" w:color="auto"/>
            <w:right w:val="none" w:sz="0" w:space="0" w:color="auto"/>
          </w:divBdr>
        </w:div>
        <w:div w:id="1189026771">
          <w:marLeft w:val="480"/>
          <w:marRight w:val="0"/>
          <w:marTop w:val="0"/>
          <w:marBottom w:val="0"/>
          <w:divBdr>
            <w:top w:val="none" w:sz="0" w:space="0" w:color="auto"/>
            <w:left w:val="none" w:sz="0" w:space="0" w:color="auto"/>
            <w:bottom w:val="none" w:sz="0" w:space="0" w:color="auto"/>
            <w:right w:val="none" w:sz="0" w:space="0" w:color="auto"/>
          </w:divBdr>
        </w:div>
        <w:div w:id="1518736133">
          <w:marLeft w:val="480"/>
          <w:marRight w:val="0"/>
          <w:marTop w:val="0"/>
          <w:marBottom w:val="0"/>
          <w:divBdr>
            <w:top w:val="none" w:sz="0" w:space="0" w:color="auto"/>
            <w:left w:val="none" w:sz="0" w:space="0" w:color="auto"/>
            <w:bottom w:val="none" w:sz="0" w:space="0" w:color="auto"/>
            <w:right w:val="none" w:sz="0" w:space="0" w:color="auto"/>
          </w:divBdr>
        </w:div>
        <w:div w:id="959536203">
          <w:marLeft w:val="480"/>
          <w:marRight w:val="0"/>
          <w:marTop w:val="0"/>
          <w:marBottom w:val="0"/>
          <w:divBdr>
            <w:top w:val="none" w:sz="0" w:space="0" w:color="auto"/>
            <w:left w:val="none" w:sz="0" w:space="0" w:color="auto"/>
            <w:bottom w:val="none" w:sz="0" w:space="0" w:color="auto"/>
            <w:right w:val="none" w:sz="0" w:space="0" w:color="auto"/>
          </w:divBdr>
        </w:div>
        <w:div w:id="50007123">
          <w:marLeft w:val="480"/>
          <w:marRight w:val="0"/>
          <w:marTop w:val="0"/>
          <w:marBottom w:val="0"/>
          <w:divBdr>
            <w:top w:val="none" w:sz="0" w:space="0" w:color="auto"/>
            <w:left w:val="none" w:sz="0" w:space="0" w:color="auto"/>
            <w:bottom w:val="none" w:sz="0" w:space="0" w:color="auto"/>
            <w:right w:val="none" w:sz="0" w:space="0" w:color="auto"/>
          </w:divBdr>
        </w:div>
        <w:div w:id="229653250">
          <w:marLeft w:val="480"/>
          <w:marRight w:val="0"/>
          <w:marTop w:val="0"/>
          <w:marBottom w:val="0"/>
          <w:divBdr>
            <w:top w:val="none" w:sz="0" w:space="0" w:color="auto"/>
            <w:left w:val="none" w:sz="0" w:space="0" w:color="auto"/>
            <w:bottom w:val="none" w:sz="0" w:space="0" w:color="auto"/>
            <w:right w:val="none" w:sz="0" w:space="0" w:color="auto"/>
          </w:divBdr>
        </w:div>
        <w:div w:id="1972588354">
          <w:marLeft w:val="480"/>
          <w:marRight w:val="0"/>
          <w:marTop w:val="0"/>
          <w:marBottom w:val="0"/>
          <w:divBdr>
            <w:top w:val="none" w:sz="0" w:space="0" w:color="auto"/>
            <w:left w:val="none" w:sz="0" w:space="0" w:color="auto"/>
            <w:bottom w:val="none" w:sz="0" w:space="0" w:color="auto"/>
            <w:right w:val="none" w:sz="0" w:space="0" w:color="auto"/>
          </w:divBdr>
        </w:div>
        <w:div w:id="2099861506">
          <w:marLeft w:val="480"/>
          <w:marRight w:val="0"/>
          <w:marTop w:val="0"/>
          <w:marBottom w:val="0"/>
          <w:divBdr>
            <w:top w:val="none" w:sz="0" w:space="0" w:color="auto"/>
            <w:left w:val="none" w:sz="0" w:space="0" w:color="auto"/>
            <w:bottom w:val="none" w:sz="0" w:space="0" w:color="auto"/>
            <w:right w:val="none" w:sz="0" w:space="0" w:color="auto"/>
          </w:divBdr>
        </w:div>
        <w:div w:id="1616399693">
          <w:marLeft w:val="480"/>
          <w:marRight w:val="0"/>
          <w:marTop w:val="0"/>
          <w:marBottom w:val="0"/>
          <w:divBdr>
            <w:top w:val="none" w:sz="0" w:space="0" w:color="auto"/>
            <w:left w:val="none" w:sz="0" w:space="0" w:color="auto"/>
            <w:bottom w:val="none" w:sz="0" w:space="0" w:color="auto"/>
            <w:right w:val="none" w:sz="0" w:space="0" w:color="auto"/>
          </w:divBdr>
        </w:div>
        <w:div w:id="218133553">
          <w:marLeft w:val="480"/>
          <w:marRight w:val="0"/>
          <w:marTop w:val="0"/>
          <w:marBottom w:val="0"/>
          <w:divBdr>
            <w:top w:val="none" w:sz="0" w:space="0" w:color="auto"/>
            <w:left w:val="none" w:sz="0" w:space="0" w:color="auto"/>
            <w:bottom w:val="none" w:sz="0" w:space="0" w:color="auto"/>
            <w:right w:val="none" w:sz="0" w:space="0" w:color="auto"/>
          </w:divBdr>
        </w:div>
        <w:div w:id="2091541933">
          <w:marLeft w:val="480"/>
          <w:marRight w:val="0"/>
          <w:marTop w:val="0"/>
          <w:marBottom w:val="0"/>
          <w:divBdr>
            <w:top w:val="none" w:sz="0" w:space="0" w:color="auto"/>
            <w:left w:val="none" w:sz="0" w:space="0" w:color="auto"/>
            <w:bottom w:val="none" w:sz="0" w:space="0" w:color="auto"/>
            <w:right w:val="none" w:sz="0" w:space="0" w:color="auto"/>
          </w:divBdr>
        </w:div>
        <w:div w:id="936139297">
          <w:marLeft w:val="480"/>
          <w:marRight w:val="0"/>
          <w:marTop w:val="0"/>
          <w:marBottom w:val="0"/>
          <w:divBdr>
            <w:top w:val="none" w:sz="0" w:space="0" w:color="auto"/>
            <w:left w:val="none" w:sz="0" w:space="0" w:color="auto"/>
            <w:bottom w:val="none" w:sz="0" w:space="0" w:color="auto"/>
            <w:right w:val="none" w:sz="0" w:space="0" w:color="auto"/>
          </w:divBdr>
        </w:div>
        <w:div w:id="1664551699">
          <w:marLeft w:val="480"/>
          <w:marRight w:val="0"/>
          <w:marTop w:val="0"/>
          <w:marBottom w:val="0"/>
          <w:divBdr>
            <w:top w:val="none" w:sz="0" w:space="0" w:color="auto"/>
            <w:left w:val="none" w:sz="0" w:space="0" w:color="auto"/>
            <w:bottom w:val="none" w:sz="0" w:space="0" w:color="auto"/>
            <w:right w:val="none" w:sz="0" w:space="0" w:color="auto"/>
          </w:divBdr>
        </w:div>
        <w:div w:id="87774372">
          <w:marLeft w:val="480"/>
          <w:marRight w:val="0"/>
          <w:marTop w:val="0"/>
          <w:marBottom w:val="0"/>
          <w:divBdr>
            <w:top w:val="none" w:sz="0" w:space="0" w:color="auto"/>
            <w:left w:val="none" w:sz="0" w:space="0" w:color="auto"/>
            <w:bottom w:val="none" w:sz="0" w:space="0" w:color="auto"/>
            <w:right w:val="none" w:sz="0" w:space="0" w:color="auto"/>
          </w:divBdr>
        </w:div>
        <w:div w:id="28188833">
          <w:marLeft w:val="480"/>
          <w:marRight w:val="0"/>
          <w:marTop w:val="0"/>
          <w:marBottom w:val="0"/>
          <w:divBdr>
            <w:top w:val="none" w:sz="0" w:space="0" w:color="auto"/>
            <w:left w:val="none" w:sz="0" w:space="0" w:color="auto"/>
            <w:bottom w:val="none" w:sz="0" w:space="0" w:color="auto"/>
            <w:right w:val="none" w:sz="0" w:space="0" w:color="auto"/>
          </w:divBdr>
        </w:div>
        <w:div w:id="326128703">
          <w:marLeft w:val="480"/>
          <w:marRight w:val="0"/>
          <w:marTop w:val="0"/>
          <w:marBottom w:val="0"/>
          <w:divBdr>
            <w:top w:val="none" w:sz="0" w:space="0" w:color="auto"/>
            <w:left w:val="none" w:sz="0" w:space="0" w:color="auto"/>
            <w:bottom w:val="none" w:sz="0" w:space="0" w:color="auto"/>
            <w:right w:val="none" w:sz="0" w:space="0" w:color="auto"/>
          </w:divBdr>
        </w:div>
        <w:div w:id="992220395">
          <w:marLeft w:val="480"/>
          <w:marRight w:val="0"/>
          <w:marTop w:val="0"/>
          <w:marBottom w:val="0"/>
          <w:divBdr>
            <w:top w:val="none" w:sz="0" w:space="0" w:color="auto"/>
            <w:left w:val="none" w:sz="0" w:space="0" w:color="auto"/>
            <w:bottom w:val="none" w:sz="0" w:space="0" w:color="auto"/>
            <w:right w:val="none" w:sz="0" w:space="0" w:color="auto"/>
          </w:divBdr>
        </w:div>
        <w:div w:id="944775270">
          <w:marLeft w:val="480"/>
          <w:marRight w:val="0"/>
          <w:marTop w:val="0"/>
          <w:marBottom w:val="0"/>
          <w:divBdr>
            <w:top w:val="none" w:sz="0" w:space="0" w:color="auto"/>
            <w:left w:val="none" w:sz="0" w:space="0" w:color="auto"/>
            <w:bottom w:val="none" w:sz="0" w:space="0" w:color="auto"/>
            <w:right w:val="none" w:sz="0" w:space="0" w:color="auto"/>
          </w:divBdr>
        </w:div>
        <w:div w:id="958299429">
          <w:marLeft w:val="480"/>
          <w:marRight w:val="0"/>
          <w:marTop w:val="0"/>
          <w:marBottom w:val="0"/>
          <w:divBdr>
            <w:top w:val="none" w:sz="0" w:space="0" w:color="auto"/>
            <w:left w:val="none" w:sz="0" w:space="0" w:color="auto"/>
            <w:bottom w:val="none" w:sz="0" w:space="0" w:color="auto"/>
            <w:right w:val="none" w:sz="0" w:space="0" w:color="auto"/>
          </w:divBdr>
        </w:div>
        <w:div w:id="129903975">
          <w:marLeft w:val="480"/>
          <w:marRight w:val="0"/>
          <w:marTop w:val="0"/>
          <w:marBottom w:val="0"/>
          <w:divBdr>
            <w:top w:val="none" w:sz="0" w:space="0" w:color="auto"/>
            <w:left w:val="none" w:sz="0" w:space="0" w:color="auto"/>
            <w:bottom w:val="none" w:sz="0" w:space="0" w:color="auto"/>
            <w:right w:val="none" w:sz="0" w:space="0" w:color="auto"/>
          </w:divBdr>
        </w:div>
        <w:div w:id="295644642">
          <w:marLeft w:val="480"/>
          <w:marRight w:val="0"/>
          <w:marTop w:val="0"/>
          <w:marBottom w:val="0"/>
          <w:divBdr>
            <w:top w:val="none" w:sz="0" w:space="0" w:color="auto"/>
            <w:left w:val="none" w:sz="0" w:space="0" w:color="auto"/>
            <w:bottom w:val="none" w:sz="0" w:space="0" w:color="auto"/>
            <w:right w:val="none" w:sz="0" w:space="0" w:color="auto"/>
          </w:divBdr>
        </w:div>
        <w:div w:id="1748378573">
          <w:marLeft w:val="480"/>
          <w:marRight w:val="0"/>
          <w:marTop w:val="0"/>
          <w:marBottom w:val="0"/>
          <w:divBdr>
            <w:top w:val="none" w:sz="0" w:space="0" w:color="auto"/>
            <w:left w:val="none" w:sz="0" w:space="0" w:color="auto"/>
            <w:bottom w:val="none" w:sz="0" w:space="0" w:color="auto"/>
            <w:right w:val="none" w:sz="0" w:space="0" w:color="auto"/>
          </w:divBdr>
        </w:div>
        <w:div w:id="432868041">
          <w:marLeft w:val="480"/>
          <w:marRight w:val="0"/>
          <w:marTop w:val="0"/>
          <w:marBottom w:val="0"/>
          <w:divBdr>
            <w:top w:val="none" w:sz="0" w:space="0" w:color="auto"/>
            <w:left w:val="none" w:sz="0" w:space="0" w:color="auto"/>
            <w:bottom w:val="none" w:sz="0" w:space="0" w:color="auto"/>
            <w:right w:val="none" w:sz="0" w:space="0" w:color="auto"/>
          </w:divBdr>
        </w:div>
        <w:div w:id="974140880">
          <w:marLeft w:val="480"/>
          <w:marRight w:val="0"/>
          <w:marTop w:val="0"/>
          <w:marBottom w:val="0"/>
          <w:divBdr>
            <w:top w:val="none" w:sz="0" w:space="0" w:color="auto"/>
            <w:left w:val="none" w:sz="0" w:space="0" w:color="auto"/>
            <w:bottom w:val="none" w:sz="0" w:space="0" w:color="auto"/>
            <w:right w:val="none" w:sz="0" w:space="0" w:color="auto"/>
          </w:divBdr>
        </w:div>
        <w:div w:id="186525439">
          <w:marLeft w:val="480"/>
          <w:marRight w:val="0"/>
          <w:marTop w:val="0"/>
          <w:marBottom w:val="0"/>
          <w:divBdr>
            <w:top w:val="none" w:sz="0" w:space="0" w:color="auto"/>
            <w:left w:val="none" w:sz="0" w:space="0" w:color="auto"/>
            <w:bottom w:val="none" w:sz="0" w:space="0" w:color="auto"/>
            <w:right w:val="none" w:sz="0" w:space="0" w:color="auto"/>
          </w:divBdr>
        </w:div>
        <w:div w:id="1850020250">
          <w:marLeft w:val="480"/>
          <w:marRight w:val="0"/>
          <w:marTop w:val="0"/>
          <w:marBottom w:val="0"/>
          <w:divBdr>
            <w:top w:val="none" w:sz="0" w:space="0" w:color="auto"/>
            <w:left w:val="none" w:sz="0" w:space="0" w:color="auto"/>
            <w:bottom w:val="none" w:sz="0" w:space="0" w:color="auto"/>
            <w:right w:val="none" w:sz="0" w:space="0" w:color="auto"/>
          </w:divBdr>
        </w:div>
        <w:div w:id="1672759216">
          <w:marLeft w:val="480"/>
          <w:marRight w:val="0"/>
          <w:marTop w:val="0"/>
          <w:marBottom w:val="0"/>
          <w:divBdr>
            <w:top w:val="none" w:sz="0" w:space="0" w:color="auto"/>
            <w:left w:val="none" w:sz="0" w:space="0" w:color="auto"/>
            <w:bottom w:val="none" w:sz="0" w:space="0" w:color="auto"/>
            <w:right w:val="none" w:sz="0" w:space="0" w:color="auto"/>
          </w:divBdr>
        </w:div>
        <w:div w:id="218630913">
          <w:marLeft w:val="480"/>
          <w:marRight w:val="0"/>
          <w:marTop w:val="0"/>
          <w:marBottom w:val="0"/>
          <w:divBdr>
            <w:top w:val="none" w:sz="0" w:space="0" w:color="auto"/>
            <w:left w:val="none" w:sz="0" w:space="0" w:color="auto"/>
            <w:bottom w:val="none" w:sz="0" w:space="0" w:color="auto"/>
            <w:right w:val="none" w:sz="0" w:space="0" w:color="auto"/>
          </w:divBdr>
        </w:div>
        <w:div w:id="724257289">
          <w:marLeft w:val="480"/>
          <w:marRight w:val="0"/>
          <w:marTop w:val="0"/>
          <w:marBottom w:val="0"/>
          <w:divBdr>
            <w:top w:val="none" w:sz="0" w:space="0" w:color="auto"/>
            <w:left w:val="none" w:sz="0" w:space="0" w:color="auto"/>
            <w:bottom w:val="none" w:sz="0" w:space="0" w:color="auto"/>
            <w:right w:val="none" w:sz="0" w:space="0" w:color="auto"/>
          </w:divBdr>
        </w:div>
        <w:div w:id="1164782180">
          <w:marLeft w:val="480"/>
          <w:marRight w:val="0"/>
          <w:marTop w:val="0"/>
          <w:marBottom w:val="0"/>
          <w:divBdr>
            <w:top w:val="none" w:sz="0" w:space="0" w:color="auto"/>
            <w:left w:val="none" w:sz="0" w:space="0" w:color="auto"/>
            <w:bottom w:val="none" w:sz="0" w:space="0" w:color="auto"/>
            <w:right w:val="none" w:sz="0" w:space="0" w:color="auto"/>
          </w:divBdr>
        </w:div>
        <w:div w:id="2105611856">
          <w:marLeft w:val="480"/>
          <w:marRight w:val="0"/>
          <w:marTop w:val="0"/>
          <w:marBottom w:val="0"/>
          <w:divBdr>
            <w:top w:val="none" w:sz="0" w:space="0" w:color="auto"/>
            <w:left w:val="none" w:sz="0" w:space="0" w:color="auto"/>
            <w:bottom w:val="none" w:sz="0" w:space="0" w:color="auto"/>
            <w:right w:val="none" w:sz="0" w:space="0" w:color="auto"/>
          </w:divBdr>
        </w:div>
        <w:div w:id="926575724">
          <w:marLeft w:val="480"/>
          <w:marRight w:val="0"/>
          <w:marTop w:val="0"/>
          <w:marBottom w:val="0"/>
          <w:divBdr>
            <w:top w:val="none" w:sz="0" w:space="0" w:color="auto"/>
            <w:left w:val="none" w:sz="0" w:space="0" w:color="auto"/>
            <w:bottom w:val="none" w:sz="0" w:space="0" w:color="auto"/>
            <w:right w:val="none" w:sz="0" w:space="0" w:color="auto"/>
          </w:divBdr>
        </w:div>
        <w:div w:id="893925385">
          <w:marLeft w:val="480"/>
          <w:marRight w:val="0"/>
          <w:marTop w:val="0"/>
          <w:marBottom w:val="0"/>
          <w:divBdr>
            <w:top w:val="none" w:sz="0" w:space="0" w:color="auto"/>
            <w:left w:val="none" w:sz="0" w:space="0" w:color="auto"/>
            <w:bottom w:val="none" w:sz="0" w:space="0" w:color="auto"/>
            <w:right w:val="none" w:sz="0" w:space="0" w:color="auto"/>
          </w:divBdr>
        </w:div>
        <w:div w:id="1310014443">
          <w:marLeft w:val="480"/>
          <w:marRight w:val="0"/>
          <w:marTop w:val="0"/>
          <w:marBottom w:val="0"/>
          <w:divBdr>
            <w:top w:val="none" w:sz="0" w:space="0" w:color="auto"/>
            <w:left w:val="none" w:sz="0" w:space="0" w:color="auto"/>
            <w:bottom w:val="none" w:sz="0" w:space="0" w:color="auto"/>
            <w:right w:val="none" w:sz="0" w:space="0" w:color="auto"/>
          </w:divBdr>
        </w:div>
        <w:div w:id="1864199834">
          <w:marLeft w:val="480"/>
          <w:marRight w:val="0"/>
          <w:marTop w:val="0"/>
          <w:marBottom w:val="0"/>
          <w:divBdr>
            <w:top w:val="none" w:sz="0" w:space="0" w:color="auto"/>
            <w:left w:val="none" w:sz="0" w:space="0" w:color="auto"/>
            <w:bottom w:val="none" w:sz="0" w:space="0" w:color="auto"/>
            <w:right w:val="none" w:sz="0" w:space="0" w:color="auto"/>
          </w:divBdr>
        </w:div>
        <w:div w:id="1051923418">
          <w:marLeft w:val="480"/>
          <w:marRight w:val="0"/>
          <w:marTop w:val="0"/>
          <w:marBottom w:val="0"/>
          <w:divBdr>
            <w:top w:val="none" w:sz="0" w:space="0" w:color="auto"/>
            <w:left w:val="none" w:sz="0" w:space="0" w:color="auto"/>
            <w:bottom w:val="none" w:sz="0" w:space="0" w:color="auto"/>
            <w:right w:val="none" w:sz="0" w:space="0" w:color="auto"/>
          </w:divBdr>
        </w:div>
        <w:div w:id="275336149">
          <w:marLeft w:val="480"/>
          <w:marRight w:val="0"/>
          <w:marTop w:val="0"/>
          <w:marBottom w:val="0"/>
          <w:divBdr>
            <w:top w:val="none" w:sz="0" w:space="0" w:color="auto"/>
            <w:left w:val="none" w:sz="0" w:space="0" w:color="auto"/>
            <w:bottom w:val="none" w:sz="0" w:space="0" w:color="auto"/>
            <w:right w:val="none" w:sz="0" w:space="0" w:color="auto"/>
          </w:divBdr>
        </w:div>
        <w:div w:id="1558664179">
          <w:marLeft w:val="480"/>
          <w:marRight w:val="0"/>
          <w:marTop w:val="0"/>
          <w:marBottom w:val="0"/>
          <w:divBdr>
            <w:top w:val="none" w:sz="0" w:space="0" w:color="auto"/>
            <w:left w:val="none" w:sz="0" w:space="0" w:color="auto"/>
            <w:bottom w:val="none" w:sz="0" w:space="0" w:color="auto"/>
            <w:right w:val="none" w:sz="0" w:space="0" w:color="auto"/>
          </w:divBdr>
        </w:div>
        <w:div w:id="1986737770">
          <w:marLeft w:val="480"/>
          <w:marRight w:val="0"/>
          <w:marTop w:val="0"/>
          <w:marBottom w:val="0"/>
          <w:divBdr>
            <w:top w:val="none" w:sz="0" w:space="0" w:color="auto"/>
            <w:left w:val="none" w:sz="0" w:space="0" w:color="auto"/>
            <w:bottom w:val="none" w:sz="0" w:space="0" w:color="auto"/>
            <w:right w:val="none" w:sz="0" w:space="0" w:color="auto"/>
          </w:divBdr>
        </w:div>
        <w:div w:id="2125495325">
          <w:marLeft w:val="480"/>
          <w:marRight w:val="0"/>
          <w:marTop w:val="0"/>
          <w:marBottom w:val="0"/>
          <w:divBdr>
            <w:top w:val="none" w:sz="0" w:space="0" w:color="auto"/>
            <w:left w:val="none" w:sz="0" w:space="0" w:color="auto"/>
            <w:bottom w:val="none" w:sz="0" w:space="0" w:color="auto"/>
            <w:right w:val="none" w:sz="0" w:space="0" w:color="auto"/>
          </w:divBdr>
        </w:div>
        <w:div w:id="962275033">
          <w:marLeft w:val="480"/>
          <w:marRight w:val="0"/>
          <w:marTop w:val="0"/>
          <w:marBottom w:val="0"/>
          <w:divBdr>
            <w:top w:val="none" w:sz="0" w:space="0" w:color="auto"/>
            <w:left w:val="none" w:sz="0" w:space="0" w:color="auto"/>
            <w:bottom w:val="none" w:sz="0" w:space="0" w:color="auto"/>
            <w:right w:val="none" w:sz="0" w:space="0" w:color="auto"/>
          </w:divBdr>
        </w:div>
        <w:div w:id="271979822">
          <w:marLeft w:val="480"/>
          <w:marRight w:val="0"/>
          <w:marTop w:val="0"/>
          <w:marBottom w:val="0"/>
          <w:divBdr>
            <w:top w:val="none" w:sz="0" w:space="0" w:color="auto"/>
            <w:left w:val="none" w:sz="0" w:space="0" w:color="auto"/>
            <w:bottom w:val="none" w:sz="0" w:space="0" w:color="auto"/>
            <w:right w:val="none" w:sz="0" w:space="0" w:color="auto"/>
          </w:divBdr>
        </w:div>
        <w:div w:id="779951991">
          <w:marLeft w:val="480"/>
          <w:marRight w:val="0"/>
          <w:marTop w:val="0"/>
          <w:marBottom w:val="0"/>
          <w:divBdr>
            <w:top w:val="none" w:sz="0" w:space="0" w:color="auto"/>
            <w:left w:val="none" w:sz="0" w:space="0" w:color="auto"/>
            <w:bottom w:val="none" w:sz="0" w:space="0" w:color="auto"/>
            <w:right w:val="none" w:sz="0" w:space="0" w:color="auto"/>
          </w:divBdr>
        </w:div>
        <w:div w:id="512230282">
          <w:marLeft w:val="480"/>
          <w:marRight w:val="0"/>
          <w:marTop w:val="0"/>
          <w:marBottom w:val="0"/>
          <w:divBdr>
            <w:top w:val="none" w:sz="0" w:space="0" w:color="auto"/>
            <w:left w:val="none" w:sz="0" w:space="0" w:color="auto"/>
            <w:bottom w:val="none" w:sz="0" w:space="0" w:color="auto"/>
            <w:right w:val="none" w:sz="0" w:space="0" w:color="auto"/>
          </w:divBdr>
        </w:div>
        <w:div w:id="110176504">
          <w:marLeft w:val="480"/>
          <w:marRight w:val="0"/>
          <w:marTop w:val="0"/>
          <w:marBottom w:val="0"/>
          <w:divBdr>
            <w:top w:val="none" w:sz="0" w:space="0" w:color="auto"/>
            <w:left w:val="none" w:sz="0" w:space="0" w:color="auto"/>
            <w:bottom w:val="none" w:sz="0" w:space="0" w:color="auto"/>
            <w:right w:val="none" w:sz="0" w:space="0" w:color="auto"/>
          </w:divBdr>
        </w:div>
        <w:div w:id="1948196451">
          <w:marLeft w:val="480"/>
          <w:marRight w:val="0"/>
          <w:marTop w:val="0"/>
          <w:marBottom w:val="0"/>
          <w:divBdr>
            <w:top w:val="none" w:sz="0" w:space="0" w:color="auto"/>
            <w:left w:val="none" w:sz="0" w:space="0" w:color="auto"/>
            <w:bottom w:val="none" w:sz="0" w:space="0" w:color="auto"/>
            <w:right w:val="none" w:sz="0" w:space="0" w:color="auto"/>
          </w:divBdr>
        </w:div>
        <w:div w:id="2026055635">
          <w:marLeft w:val="480"/>
          <w:marRight w:val="0"/>
          <w:marTop w:val="0"/>
          <w:marBottom w:val="0"/>
          <w:divBdr>
            <w:top w:val="none" w:sz="0" w:space="0" w:color="auto"/>
            <w:left w:val="none" w:sz="0" w:space="0" w:color="auto"/>
            <w:bottom w:val="none" w:sz="0" w:space="0" w:color="auto"/>
            <w:right w:val="none" w:sz="0" w:space="0" w:color="auto"/>
          </w:divBdr>
        </w:div>
        <w:div w:id="1793742724">
          <w:marLeft w:val="480"/>
          <w:marRight w:val="0"/>
          <w:marTop w:val="0"/>
          <w:marBottom w:val="0"/>
          <w:divBdr>
            <w:top w:val="none" w:sz="0" w:space="0" w:color="auto"/>
            <w:left w:val="none" w:sz="0" w:space="0" w:color="auto"/>
            <w:bottom w:val="none" w:sz="0" w:space="0" w:color="auto"/>
            <w:right w:val="none" w:sz="0" w:space="0" w:color="auto"/>
          </w:divBdr>
        </w:div>
        <w:div w:id="1792161907">
          <w:marLeft w:val="480"/>
          <w:marRight w:val="0"/>
          <w:marTop w:val="0"/>
          <w:marBottom w:val="0"/>
          <w:divBdr>
            <w:top w:val="none" w:sz="0" w:space="0" w:color="auto"/>
            <w:left w:val="none" w:sz="0" w:space="0" w:color="auto"/>
            <w:bottom w:val="none" w:sz="0" w:space="0" w:color="auto"/>
            <w:right w:val="none" w:sz="0" w:space="0" w:color="auto"/>
          </w:divBdr>
        </w:div>
        <w:div w:id="444160822">
          <w:marLeft w:val="480"/>
          <w:marRight w:val="0"/>
          <w:marTop w:val="0"/>
          <w:marBottom w:val="0"/>
          <w:divBdr>
            <w:top w:val="none" w:sz="0" w:space="0" w:color="auto"/>
            <w:left w:val="none" w:sz="0" w:space="0" w:color="auto"/>
            <w:bottom w:val="none" w:sz="0" w:space="0" w:color="auto"/>
            <w:right w:val="none" w:sz="0" w:space="0" w:color="auto"/>
          </w:divBdr>
        </w:div>
        <w:div w:id="1101140744">
          <w:marLeft w:val="480"/>
          <w:marRight w:val="0"/>
          <w:marTop w:val="0"/>
          <w:marBottom w:val="0"/>
          <w:divBdr>
            <w:top w:val="none" w:sz="0" w:space="0" w:color="auto"/>
            <w:left w:val="none" w:sz="0" w:space="0" w:color="auto"/>
            <w:bottom w:val="none" w:sz="0" w:space="0" w:color="auto"/>
            <w:right w:val="none" w:sz="0" w:space="0" w:color="auto"/>
          </w:divBdr>
        </w:div>
        <w:div w:id="783697064">
          <w:marLeft w:val="480"/>
          <w:marRight w:val="0"/>
          <w:marTop w:val="0"/>
          <w:marBottom w:val="0"/>
          <w:divBdr>
            <w:top w:val="none" w:sz="0" w:space="0" w:color="auto"/>
            <w:left w:val="none" w:sz="0" w:space="0" w:color="auto"/>
            <w:bottom w:val="none" w:sz="0" w:space="0" w:color="auto"/>
            <w:right w:val="none" w:sz="0" w:space="0" w:color="auto"/>
          </w:divBdr>
        </w:div>
        <w:div w:id="1472822053">
          <w:marLeft w:val="480"/>
          <w:marRight w:val="0"/>
          <w:marTop w:val="0"/>
          <w:marBottom w:val="0"/>
          <w:divBdr>
            <w:top w:val="none" w:sz="0" w:space="0" w:color="auto"/>
            <w:left w:val="none" w:sz="0" w:space="0" w:color="auto"/>
            <w:bottom w:val="none" w:sz="0" w:space="0" w:color="auto"/>
            <w:right w:val="none" w:sz="0" w:space="0" w:color="auto"/>
          </w:divBdr>
        </w:div>
        <w:div w:id="1037238829">
          <w:marLeft w:val="480"/>
          <w:marRight w:val="0"/>
          <w:marTop w:val="0"/>
          <w:marBottom w:val="0"/>
          <w:divBdr>
            <w:top w:val="none" w:sz="0" w:space="0" w:color="auto"/>
            <w:left w:val="none" w:sz="0" w:space="0" w:color="auto"/>
            <w:bottom w:val="none" w:sz="0" w:space="0" w:color="auto"/>
            <w:right w:val="none" w:sz="0" w:space="0" w:color="auto"/>
          </w:divBdr>
        </w:div>
        <w:div w:id="2077125687">
          <w:marLeft w:val="480"/>
          <w:marRight w:val="0"/>
          <w:marTop w:val="0"/>
          <w:marBottom w:val="0"/>
          <w:divBdr>
            <w:top w:val="none" w:sz="0" w:space="0" w:color="auto"/>
            <w:left w:val="none" w:sz="0" w:space="0" w:color="auto"/>
            <w:bottom w:val="none" w:sz="0" w:space="0" w:color="auto"/>
            <w:right w:val="none" w:sz="0" w:space="0" w:color="auto"/>
          </w:divBdr>
        </w:div>
        <w:div w:id="970088074">
          <w:marLeft w:val="480"/>
          <w:marRight w:val="0"/>
          <w:marTop w:val="0"/>
          <w:marBottom w:val="0"/>
          <w:divBdr>
            <w:top w:val="none" w:sz="0" w:space="0" w:color="auto"/>
            <w:left w:val="none" w:sz="0" w:space="0" w:color="auto"/>
            <w:bottom w:val="none" w:sz="0" w:space="0" w:color="auto"/>
            <w:right w:val="none" w:sz="0" w:space="0" w:color="auto"/>
          </w:divBdr>
        </w:div>
        <w:div w:id="1180505862">
          <w:marLeft w:val="480"/>
          <w:marRight w:val="0"/>
          <w:marTop w:val="0"/>
          <w:marBottom w:val="0"/>
          <w:divBdr>
            <w:top w:val="none" w:sz="0" w:space="0" w:color="auto"/>
            <w:left w:val="none" w:sz="0" w:space="0" w:color="auto"/>
            <w:bottom w:val="none" w:sz="0" w:space="0" w:color="auto"/>
            <w:right w:val="none" w:sz="0" w:space="0" w:color="auto"/>
          </w:divBdr>
        </w:div>
        <w:div w:id="1895046671">
          <w:marLeft w:val="480"/>
          <w:marRight w:val="0"/>
          <w:marTop w:val="0"/>
          <w:marBottom w:val="0"/>
          <w:divBdr>
            <w:top w:val="none" w:sz="0" w:space="0" w:color="auto"/>
            <w:left w:val="none" w:sz="0" w:space="0" w:color="auto"/>
            <w:bottom w:val="none" w:sz="0" w:space="0" w:color="auto"/>
            <w:right w:val="none" w:sz="0" w:space="0" w:color="auto"/>
          </w:divBdr>
        </w:div>
        <w:div w:id="1892384116">
          <w:marLeft w:val="480"/>
          <w:marRight w:val="0"/>
          <w:marTop w:val="0"/>
          <w:marBottom w:val="0"/>
          <w:divBdr>
            <w:top w:val="none" w:sz="0" w:space="0" w:color="auto"/>
            <w:left w:val="none" w:sz="0" w:space="0" w:color="auto"/>
            <w:bottom w:val="none" w:sz="0" w:space="0" w:color="auto"/>
            <w:right w:val="none" w:sz="0" w:space="0" w:color="auto"/>
          </w:divBdr>
        </w:div>
        <w:div w:id="1169172680">
          <w:marLeft w:val="480"/>
          <w:marRight w:val="0"/>
          <w:marTop w:val="0"/>
          <w:marBottom w:val="0"/>
          <w:divBdr>
            <w:top w:val="none" w:sz="0" w:space="0" w:color="auto"/>
            <w:left w:val="none" w:sz="0" w:space="0" w:color="auto"/>
            <w:bottom w:val="none" w:sz="0" w:space="0" w:color="auto"/>
            <w:right w:val="none" w:sz="0" w:space="0" w:color="auto"/>
          </w:divBdr>
        </w:div>
        <w:div w:id="1044132281">
          <w:marLeft w:val="480"/>
          <w:marRight w:val="0"/>
          <w:marTop w:val="0"/>
          <w:marBottom w:val="0"/>
          <w:divBdr>
            <w:top w:val="none" w:sz="0" w:space="0" w:color="auto"/>
            <w:left w:val="none" w:sz="0" w:space="0" w:color="auto"/>
            <w:bottom w:val="none" w:sz="0" w:space="0" w:color="auto"/>
            <w:right w:val="none" w:sz="0" w:space="0" w:color="auto"/>
          </w:divBdr>
        </w:div>
        <w:div w:id="1910194470">
          <w:marLeft w:val="480"/>
          <w:marRight w:val="0"/>
          <w:marTop w:val="0"/>
          <w:marBottom w:val="0"/>
          <w:divBdr>
            <w:top w:val="none" w:sz="0" w:space="0" w:color="auto"/>
            <w:left w:val="none" w:sz="0" w:space="0" w:color="auto"/>
            <w:bottom w:val="none" w:sz="0" w:space="0" w:color="auto"/>
            <w:right w:val="none" w:sz="0" w:space="0" w:color="auto"/>
          </w:divBdr>
        </w:div>
        <w:div w:id="2128113997">
          <w:marLeft w:val="480"/>
          <w:marRight w:val="0"/>
          <w:marTop w:val="0"/>
          <w:marBottom w:val="0"/>
          <w:divBdr>
            <w:top w:val="none" w:sz="0" w:space="0" w:color="auto"/>
            <w:left w:val="none" w:sz="0" w:space="0" w:color="auto"/>
            <w:bottom w:val="none" w:sz="0" w:space="0" w:color="auto"/>
            <w:right w:val="none" w:sz="0" w:space="0" w:color="auto"/>
          </w:divBdr>
        </w:div>
        <w:div w:id="1175925423">
          <w:marLeft w:val="480"/>
          <w:marRight w:val="0"/>
          <w:marTop w:val="0"/>
          <w:marBottom w:val="0"/>
          <w:divBdr>
            <w:top w:val="none" w:sz="0" w:space="0" w:color="auto"/>
            <w:left w:val="none" w:sz="0" w:space="0" w:color="auto"/>
            <w:bottom w:val="none" w:sz="0" w:space="0" w:color="auto"/>
            <w:right w:val="none" w:sz="0" w:space="0" w:color="auto"/>
          </w:divBdr>
        </w:div>
        <w:div w:id="109250818">
          <w:marLeft w:val="480"/>
          <w:marRight w:val="0"/>
          <w:marTop w:val="0"/>
          <w:marBottom w:val="0"/>
          <w:divBdr>
            <w:top w:val="none" w:sz="0" w:space="0" w:color="auto"/>
            <w:left w:val="none" w:sz="0" w:space="0" w:color="auto"/>
            <w:bottom w:val="none" w:sz="0" w:space="0" w:color="auto"/>
            <w:right w:val="none" w:sz="0" w:space="0" w:color="auto"/>
          </w:divBdr>
        </w:div>
        <w:div w:id="1028680081">
          <w:marLeft w:val="480"/>
          <w:marRight w:val="0"/>
          <w:marTop w:val="0"/>
          <w:marBottom w:val="0"/>
          <w:divBdr>
            <w:top w:val="none" w:sz="0" w:space="0" w:color="auto"/>
            <w:left w:val="none" w:sz="0" w:space="0" w:color="auto"/>
            <w:bottom w:val="none" w:sz="0" w:space="0" w:color="auto"/>
            <w:right w:val="none" w:sz="0" w:space="0" w:color="auto"/>
          </w:divBdr>
        </w:div>
        <w:div w:id="497765716">
          <w:marLeft w:val="480"/>
          <w:marRight w:val="0"/>
          <w:marTop w:val="0"/>
          <w:marBottom w:val="0"/>
          <w:divBdr>
            <w:top w:val="none" w:sz="0" w:space="0" w:color="auto"/>
            <w:left w:val="none" w:sz="0" w:space="0" w:color="auto"/>
            <w:bottom w:val="none" w:sz="0" w:space="0" w:color="auto"/>
            <w:right w:val="none" w:sz="0" w:space="0" w:color="auto"/>
          </w:divBdr>
        </w:div>
        <w:div w:id="1749889288">
          <w:marLeft w:val="480"/>
          <w:marRight w:val="0"/>
          <w:marTop w:val="0"/>
          <w:marBottom w:val="0"/>
          <w:divBdr>
            <w:top w:val="none" w:sz="0" w:space="0" w:color="auto"/>
            <w:left w:val="none" w:sz="0" w:space="0" w:color="auto"/>
            <w:bottom w:val="none" w:sz="0" w:space="0" w:color="auto"/>
            <w:right w:val="none" w:sz="0" w:space="0" w:color="auto"/>
          </w:divBdr>
        </w:div>
        <w:div w:id="1352756318">
          <w:marLeft w:val="480"/>
          <w:marRight w:val="0"/>
          <w:marTop w:val="0"/>
          <w:marBottom w:val="0"/>
          <w:divBdr>
            <w:top w:val="none" w:sz="0" w:space="0" w:color="auto"/>
            <w:left w:val="none" w:sz="0" w:space="0" w:color="auto"/>
            <w:bottom w:val="none" w:sz="0" w:space="0" w:color="auto"/>
            <w:right w:val="none" w:sz="0" w:space="0" w:color="auto"/>
          </w:divBdr>
        </w:div>
      </w:divsChild>
    </w:div>
    <w:div w:id="1295867191">
      <w:marLeft w:val="480"/>
      <w:marRight w:val="0"/>
      <w:marTop w:val="0"/>
      <w:marBottom w:val="0"/>
      <w:divBdr>
        <w:top w:val="none" w:sz="0" w:space="0" w:color="auto"/>
        <w:left w:val="none" w:sz="0" w:space="0" w:color="auto"/>
        <w:bottom w:val="none" w:sz="0" w:space="0" w:color="auto"/>
        <w:right w:val="none" w:sz="0" w:space="0" w:color="auto"/>
      </w:divBdr>
    </w:div>
    <w:div w:id="1296250646">
      <w:marLeft w:val="480"/>
      <w:marRight w:val="0"/>
      <w:marTop w:val="0"/>
      <w:marBottom w:val="0"/>
      <w:divBdr>
        <w:top w:val="none" w:sz="0" w:space="0" w:color="auto"/>
        <w:left w:val="none" w:sz="0" w:space="0" w:color="auto"/>
        <w:bottom w:val="none" w:sz="0" w:space="0" w:color="auto"/>
        <w:right w:val="none" w:sz="0" w:space="0" w:color="auto"/>
      </w:divBdr>
    </w:div>
    <w:div w:id="1296334132">
      <w:bodyDiv w:val="1"/>
      <w:marLeft w:val="0"/>
      <w:marRight w:val="0"/>
      <w:marTop w:val="0"/>
      <w:marBottom w:val="0"/>
      <w:divBdr>
        <w:top w:val="none" w:sz="0" w:space="0" w:color="auto"/>
        <w:left w:val="none" w:sz="0" w:space="0" w:color="auto"/>
        <w:bottom w:val="none" w:sz="0" w:space="0" w:color="auto"/>
        <w:right w:val="none" w:sz="0" w:space="0" w:color="auto"/>
      </w:divBdr>
    </w:div>
    <w:div w:id="1296912324">
      <w:marLeft w:val="480"/>
      <w:marRight w:val="0"/>
      <w:marTop w:val="0"/>
      <w:marBottom w:val="0"/>
      <w:divBdr>
        <w:top w:val="none" w:sz="0" w:space="0" w:color="auto"/>
        <w:left w:val="none" w:sz="0" w:space="0" w:color="auto"/>
        <w:bottom w:val="none" w:sz="0" w:space="0" w:color="auto"/>
        <w:right w:val="none" w:sz="0" w:space="0" w:color="auto"/>
      </w:divBdr>
    </w:div>
    <w:div w:id="1298141492">
      <w:bodyDiv w:val="1"/>
      <w:marLeft w:val="0"/>
      <w:marRight w:val="0"/>
      <w:marTop w:val="0"/>
      <w:marBottom w:val="0"/>
      <w:divBdr>
        <w:top w:val="none" w:sz="0" w:space="0" w:color="auto"/>
        <w:left w:val="none" w:sz="0" w:space="0" w:color="auto"/>
        <w:bottom w:val="none" w:sz="0" w:space="0" w:color="auto"/>
        <w:right w:val="none" w:sz="0" w:space="0" w:color="auto"/>
      </w:divBdr>
    </w:div>
    <w:div w:id="1300183743">
      <w:bodyDiv w:val="1"/>
      <w:marLeft w:val="0"/>
      <w:marRight w:val="0"/>
      <w:marTop w:val="0"/>
      <w:marBottom w:val="0"/>
      <w:divBdr>
        <w:top w:val="none" w:sz="0" w:space="0" w:color="auto"/>
        <w:left w:val="none" w:sz="0" w:space="0" w:color="auto"/>
        <w:bottom w:val="none" w:sz="0" w:space="0" w:color="auto"/>
        <w:right w:val="none" w:sz="0" w:space="0" w:color="auto"/>
      </w:divBdr>
    </w:div>
    <w:div w:id="1300650228">
      <w:bodyDiv w:val="1"/>
      <w:marLeft w:val="0"/>
      <w:marRight w:val="0"/>
      <w:marTop w:val="0"/>
      <w:marBottom w:val="0"/>
      <w:divBdr>
        <w:top w:val="none" w:sz="0" w:space="0" w:color="auto"/>
        <w:left w:val="none" w:sz="0" w:space="0" w:color="auto"/>
        <w:bottom w:val="none" w:sz="0" w:space="0" w:color="auto"/>
        <w:right w:val="none" w:sz="0" w:space="0" w:color="auto"/>
      </w:divBdr>
    </w:div>
    <w:div w:id="1300653640">
      <w:marLeft w:val="480"/>
      <w:marRight w:val="0"/>
      <w:marTop w:val="0"/>
      <w:marBottom w:val="0"/>
      <w:divBdr>
        <w:top w:val="none" w:sz="0" w:space="0" w:color="auto"/>
        <w:left w:val="none" w:sz="0" w:space="0" w:color="auto"/>
        <w:bottom w:val="none" w:sz="0" w:space="0" w:color="auto"/>
        <w:right w:val="none" w:sz="0" w:space="0" w:color="auto"/>
      </w:divBdr>
    </w:div>
    <w:div w:id="1300916946">
      <w:bodyDiv w:val="1"/>
      <w:marLeft w:val="0"/>
      <w:marRight w:val="0"/>
      <w:marTop w:val="0"/>
      <w:marBottom w:val="0"/>
      <w:divBdr>
        <w:top w:val="none" w:sz="0" w:space="0" w:color="auto"/>
        <w:left w:val="none" w:sz="0" w:space="0" w:color="auto"/>
        <w:bottom w:val="none" w:sz="0" w:space="0" w:color="auto"/>
        <w:right w:val="none" w:sz="0" w:space="0" w:color="auto"/>
      </w:divBdr>
    </w:div>
    <w:div w:id="1301182783">
      <w:marLeft w:val="480"/>
      <w:marRight w:val="0"/>
      <w:marTop w:val="0"/>
      <w:marBottom w:val="0"/>
      <w:divBdr>
        <w:top w:val="none" w:sz="0" w:space="0" w:color="auto"/>
        <w:left w:val="none" w:sz="0" w:space="0" w:color="auto"/>
        <w:bottom w:val="none" w:sz="0" w:space="0" w:color="auto"/>
        <w:right w:val="none" w:sz="0" w:space="0" w:color="auto"/>
      </w:divBdr>
    </w:div>
    <w:div w:id="1301227629">
      <w:marLeft w:val="480"/>
      <w:marRight w:val="0"/>
      <w:marTop w:val="0"/>
      <w:marBottom w:val="0"/>
      <w:divBdr>
        <w:top w:val="none" w:sz="0" w:space="0" w:color="auto"/>
        <w:left w:val="none" w:sz="0" w:space="0" w:color="auto"/>
        <w:bottom w:val="none" w:sz="0" w:space="0" w:color="auto"/>
        <w:right w:val="none" w:sz="0" w:space="0" w:color="auto"/>
      </w:divBdr>
    </w:div>
    <w:div w:id="1301301257">
      <w:marLeft w:val="480"/>
      <w:marRight w:val="0"/>
      <w:marTop w:val="0"/>
      <w:marBottom w:val="0"/>
      <w:divBdr>
        <w:top w:val="none" w:sz="0" w:space="0" w:color="auto"/>
        <w:left w:val="none" w:sz="0" w:space="0" w:color="auto"/>
        <w:bottom w:val="none" w:sz="0" w:space="0" w:color="auto"/>
        <w:right w:val="none" w:sz="0" w:space="0" w:color="auto"/>
      </w:divBdr>
    </w:div>
    <w:div w:id="1301306589">
      <w:marLeft w:val="480"/>
      <w:marRight w:val="0"/>
      <w:marTop w:val="0"/>
      <w:marBottom w:val="0"/>
      <w:divBdr>
        <w:top w:val="none" w:sz="0" w:space="0" w:color="auto"/>
        <w:left w:val="none" w:sz="0" w:space="0" w:color="auto"/>
        <w:bottom w:val="none" w:sz="0" w:space="0" w:color="auto"/>
        <w:right w:val="none" w:sz="0" w:space="0" w:color="auto"/>
      </w:divBdr>
    </w:div>
    <w:div w:id="1301307204">
      <w:marLeft w:val="480"/>
      <w:marRight w:val="0"/>
      <w:marTop w:val="0"/>
      <w:marBottom w:val="0"/>
      <w:divBdr>
        <w:top w:val="none" w:sz="0" w:space="0" w:color="auto"/>
        <w:left w:val="none" w:sz="0" w:space="0" w:color="auto"/>
        <w:bottom w:val="none" w:sz="0" w:space="0" w:color="auto"/>
        <w:right w:val="none" w:sz="0" w:space="0" w:color="auto"/>
      </w:divBdr>
    </w:div>
    <w:div w:id="1301618964">
      <w:marLeft w:val="480"/>
      <w:marRight w:val="0"/>
      <w:marTop w:val="0"/>
      <w:marBottom w:val="0"/>
      <w:divBdr>
        <w:top w:val="none" w:sz="0" w:space="0" w:color="auto"/>
        <w:left w:val="none" w:sz="0" w:space="0" w:color="auto"/>
        <w:bottom w:val="none" w:sz="0" w:space="0" w:color="auto"/>
        <w:right w:val="none" w:sz="0" w:space="0" w:color="auto"/>
      </w:divBdr>
    </w:div>
    <w:div w:id="1302074803">
      <w:marLeft w:val="480"/>
      <w:marRight w:val="0"/>
      <w:marTop w:val="0"/>
      <w:marBottom w:val="0"/>
      <w:divBdr>
        <w:top w:val="none" w:sz="0" w:space="0" w:color="auto"/>
        <w:left w:val="none" w:sz="0" w:space="0" w:color="auto"/>
        <w:bottom w:val="none" w:sz="0" w:space="0" w:color="auto"/>
        <w:right w:val="none" w:sz="0" w:space="0" w:color="auto"/>
      </w:divBdr>
    </w:div>
    <w:div w:id="1302690517">
      <w:marLeft w:val="480"/>
      <w:marRight w:val="0"/>
      <w:marTop w:val="0"/>
      <w:marBottom w:val="0"/>
      <w:divBdr>
        <w:top w:val="none" w:sz="0" w:space="0" w:color="auto"/>
        <w:left w:val="none" w:sz="0" w:space="0" w:color="auto"/>
        <w:bottom w:val="none" w:sz="0" w:space="0" w:color="auto"/>
        <w:right w:val="none" w:sz="0" w:space="0" w:color="auto"/>
      </w:divBdr>
    </w:div>
    <w:div w:id="1303197373">
      <w:bodyDiv w:val="1"/>
      <w:marLeft w:val="0"/>
      <w:marRight w:val="0"/>
      <w:marTop w:val="0"/>
      <w:marBottom w:val="0"/>
      <w:divBdr>
        <w:top w:val="none" w:sz="0" w:space="0" w:color="auto"/>
        <w:left w:val="none" w:sz="0" w:space="0" w:color="auto"/>
        <w:bottom w:val="none" w:sz="0" w:space="0" w:color="auto"/>
        <w:right w:val="none" w:sz="0" w:space="0" w:color="auto"/>
      </w:divBdr>
    </w:div>
    <w:div w:id="1303387103">
      <w:marLeft w:val="480"/>
      <w:marRight w:val="0"/>
      <w:marTop w:val="0"/>
      <w:marBottom w:val="0"/>
      <w:divBdr>
        <w:top w:val="none" w:sz="0" w:space="0" w:color="auto"/>
        <w:left w:val="none" w:sz="0" w:space="0" w:color="auto"/>
        <w:bottom w:val="none" w:sz="0" w:space="0" w:color="auto"/>
        <w:right w:val="none" w:sz="0" w:space="0" w:color="auto"/>
      </w:divBdr>
    </w:div>
    <w:div w:id="1303391808">
      <w:marLeft w:val="480"/>
      <w:marRight w:val="0"/>
      <w:marTop w:val="0"/>
      <w:marBottom w:val="0"/>
      <w:divBdr>
        <w:top w:val="none" w:sz="0" w:space="0" w:color="auto"/>
        <w:left w:val="none" w:sz="0" w:space="0" w:color="auto"/>
        <w:bottom w:val="none" w:sz="0" w:space="0" w:color="auto"/>
        <w:right w:val="none" w:sz="0" w:space="0" w:color="auto"/>
      </w:divBdr>
    </w:div>
    <w:div w:id="1304198347">
      <w:marLeft w:val="480"/>
      <w:marRight w:val="0"/>
      <w:marTop w:val="0"/>
      <w:marBottom w:val="0"/>
      <w:divBdr>
        <w:top w:val="none" w:sz="0" w:space="0" w:color="auto"/>
        <w:left w:val="none" w:sz="0" w:space="0" w:color="auto"/>
        <w:bottom w:val="none" w:sz="0" w:space="0" w:color="auto"/>
        <w:right w:val="none" w:sz="0" w:space="0" w:color="auto"/>
      </w:divBdr>
    </w:div>
    <w:div w:id="1304655390">
      <w:marLeft w:val="480"/>
      <w:marRight w:val="0"/>
      <w:marTop w:val="0"/>
      <w:marBottom w:val="0"/>
      <w:divBdr>
        <w:top w:val="none" w:sz="0" w:space="0" w:color="auto"/>
        <w:left w:val="none" w:sz="0" w:space="0" w:color="auto"/>
        <w:bottom w:val="none" w:sz="0" w:space="0" w:color="auto"/>
        <w:right w:val="none" w:sz="0" w:space="0" w:color="auto"/>
      </w:divBdr>
    </w:div>
    <w:div w:id="1304853175">
      <w:marLeft w:val="480"/>
      <w:marRight w:val="0"/>
      <w:marTop w:val="0"/>
      <w:marBottom w:val="0"/>
      <w:divBdr>
        <w:top w:val="none" w:sz="0" w:space="0" w:color="auto"/>
        <w:left w:val="none" w:sz="0" w:space="0" w:color="auto"/>
        <w:bottom w:val="none" w:sz="0" w:space="0" w:color="auto"/>
        <w:right w:val="none" w:sz="0" w:space="0" w:color="auto"/>
      </w:divBdr>
    </w:div>
    <w:div w:id="1305306635">
      <w:marLeft w:val="480"/>
      <w:marRight w:val="0"/>
      <w:marTop w:val="0"/>
      <w:marBottom w:val="0"/>
      <w:divBdr>
        <w:top w:val="none" w:sz="0" w:space="0" w:color="auto"/>
        <w:left w:val="none" w:sz="0" w:space="0" w:color="auto"/>
        <w:bottom w:val="none" w:sz="0" w:space="0" w:color="auto"/>
        <w:right w:val="none" w:sz="0" w:space="0" w:color="auto"/>
      </w:divBdr>
    </w:div>
    <w:div w:id="1305768562">
      <w:marLeft w:val="480"/>
      <w:marRight w:val="0"/>
      <w:marTop w:val="0"/>
      <w:marBottom w:val="0"/>
      <w:divBdr>
        <w:top w:val="none" w:sz="0" w:space="0" w:color="auto"/>
        <w:left w:val="none" w:sz="0" w:space="0" w:color="auto"/>
        <w:bottom w:val="none" w:sz="0" w:space="0" w:color="auto"/>
        <w:right w:val="none" w:sz="0" w:space="0" w:color="auto"/>
      </w:divBdr>
    </w:div>
    <w:div w:id="1305888934">
      <w:bodyDiv w:val="1"/>
      <w:marLeft w:val="0"/>
      <w:marRight w:val="0"/>
      <w:marTop w:val="0"/>
      <w:marBottom w:val="0"/>
      <w:divBdr>
        <w:top w:val="none" w:sz="0" w:space="0" w:color="auto"/>
        <w:left w:val="none" w:sz="0" w:space="0" w:color="auto"/>
        <w:bottom w:val="none" w:sz="0" w:space="0" w:color="auto"/>
        <w:right w:val="none" w:sz="0" w:space="0" w:color="auto"/>
      </w:divBdr>
    </w:div>
    <w:div w:id="1306203943">
      <w:bodyDiv w:val="1"/>
      <w:marLeft w:val="0"/>
      <w:marRight w:val="0"/>
      <w:marTop w:val="0"/>
      <w:marBottom w:val="0"/>
      <w:divBdr>
        <w:top w:val="none" w:sz="0" w:space="0" w:color="auto"/>
        <w:left w:val="none" w:sz="0" w:space="0" w:color="auto"/>
        <w:bottom w:val="none" w:sz="0" w:space="0" w:color="auto"/>
        <w:right w:val="none" w:sz="0" w:space="0" w:color="auto"/>
      </w:divBdr>
    </w:div>
    <w:div w:id="1306205163">
      <w:bodyDiv w:val="1"/>
      <w:marLeft w:val="0"/>
      <w:marRight w:val="0"/>
      <w:marTop w:val="0"/>
      <w:marBottom w:val="0"/>
      <w:divBdr>
        <w:top w:val="none" w:sz="0" w:space="0" w:color="auto"/>
        <w:left w:val="none" w:sz="0" w:space="0" w:color="auto"/>
        <w:bottom w:val="none" w:sz="0" w:space="0" w:color="auto"/>
        <w:right w:val="none" w:sz="0" w:space="0" w:color="auto"/>
      </w:divBdr>
    </w:div>
    <w:div w:id="1306471640">
      <w:bodyDiv w:val="1"/>
      <w:marLeft w:val="0"/>
      <w:marRight w:val="0"/>
      <w:marTop w:val="0"/>
      <w:marBottom w:val="0"/>
      <w:divBdr>
        <w:top w:val="none" w:sz="0" w:space="0" w:color="auto"/>
        <w:left w:val="none" w:sz="0" w:space="0" w:color="auto"/>
        <w:bottom w:val="none" w:sz="0" w:space="0" w:color="auto"/>
        <w:right w:val="none" w:sz="0" w:space="0" w:color="auto"/>
      </w:divBdr>
    </w:div>
    <w:div w:id="1306541337">
      <w:marLeft w:val="480"/>
      <w:marRight w:val="0"/>
      <w:marTop w:val="0"/>
      <w:marBottom w:val="0"/>
      <w:divBdr>
        <w:top w:val="none" w:sz="0" w:space="0" w:color="auto"/>
        <w:left w:val="none" w:sz="0" w:space="0" w:color="auto"/>
        <w:bottom w:val="none" w:sz="0" w:space="0" w:color="auto"/>
        <w:right w:val="none" w:sz="0" w:space="0" w:color="auto"/>
      </w:divBdr>
    </w:div>
    <w:div w:id="1307513376">
      <w:marLeft w:val="480"/>
      <w:marRight w:val="0"/>
      <w:marTop w:val="0"/>
      <w:marBottom w:val="0"/>
      <w:divBdr>
        <w:top w:val="none" w:sz="0" w:space="0" w:color="auto"/>
        <w:left w:val="none" w:sz="0" w:space="0" w:color="auto"/>
        <w:bottom w:val="none" w:sz="0" w:space="0" w:color="auto"/>
        <w:right w:val="none" w:sz="0" w:space="0" w:color="auto"/>
      </w:divBdr>
    </w:div>
    <w:div w:id="1308629173">
      <w:marLeft w:val="480"/>
      <w:marRight w:val="0"/>
      <w:marTop w:val="0"/>
      <w:marBottom w:val="0"/>
      <w:divBdr>
        <w:top w:val="none" w:sz="0" w:space="0" w:color="auto"/>
        <w:left w:val="none" w:sz="0" w:space="0" w:color="auto"/>
        <w:bottom w:val="none" w:sz="0" w:space="0" w:color="auto"/>
        <w:right w:val="none" w:sz="0" w:space="0" w:color="auto"/>
      </w:divBdr>
    </w:div>
    <w:div w:id="1308782566">
      <w:marLeft w:val="480"/>
      <w:marRight w:val="0"/>
      <w:marTop w:val="0"/>
      <w:marBottom w:val="0"/>
      <w:divBdr>
        <w:top w:val="none" w:sz="0" w:space="0" w:color="auto"/>
        <w:left w:val="none" w:sz="0" w:space="0" w:color="auto"/>
        <w:bottom w:val="none" w:sz="0" w:space="0" w:color="auto"/>
        <w:right w:val="none" w:sz="0" w:space="0" w:color="auto"/>
      </w:divBdr>
    </w:div>
    <w:div w:id="1309896411">
      <w:bodyDiv w:val="1"/>
      <w:marLeft w:val="0"/>
      <w:marRight w:val="0"/>
      <w:marTop w:val="0"/>
      <w:marBottom w:val="0"/>
      <w:divBdr>
        <w:top w:val="none" w:sz="0" w:space="0" w:color="auto"/>
        <w:left w:val="none" w:sz="0" w:space="0" w:color="auto"/>
        <w:bottom w:val="none" w:sz="0" w:space="0" w:color="auto"/>
        <w:right w:val="none" w:sz="0" w:space="0" w:color="auto"/>
      </w:divBdr>
    </w:div>
    <w:div w:id="1310286586">
      <w:bodyDiv w:val="1"/>
      <w:marLeft w:val="0"/>
      <w:marRight w:val="0"/>
      <w:marTop w:val="0"/>
      <w:marBottom w:val="0"/>
      <w:divBdr>
        <w:top w:val="none" w:sz="0" w:space="0" w:color="auto"/>
        <w:left w:val="none" w:sz="0" w:space="0" w:color="auto"/>
        <w:bottom w:val="none" w:sz="0" w:space="0" w:color="auto"/>
        <w:right w:val="none" w:sz="0" w:space="0" w:color="auto"/>
      </w:divBdr>
      <w:divsChild>
        <w:div w:id="464736879">
          <w:marLeft w:val="0"/>
          <w:marRight w:val="0"/>
          <w:marTop w:val="0"/>
          <w:marBottom w:val="0"/>
          <w:divBdr>
            <w:top w:val="none" w:sz="0" w:space="0" w:color="auto"/>
            <w:left w:val="none" w:sz="0" w:space="0" w:color="auto"/>
            <w:bottom w:val="none" w:sz="0" w:space="0" w:color="auto"/>
            <w:right w:val="none" w:sz="0" w:space="0" w:color="auto"/>
          </w:divBdr>
        </w:div>
        <w:div w:id="818304261">
          <w:marLeft w:val="0"/>
          <w:marRight w:val="0"/>
          <w:marTop w:val="0"/>
          <w:marBottom w:val="0"/>
          <w:divBdr>
            <w:top w:val="none" w:sz="0" w:space="0" w:color="auto"/>
            <w:left w:val="none" w:sz="0" w:space="0" w:color="auto"/>
            <w:bottom w:val="none" w:sz="0" w:space="0" w:color="auto"/>
            <w:right w:val="none" w:sz="0" w:space="0" w:color="auto"/>
          </w:divBdr>
        </w:div>
        <w:div w:id="805779541">
          <w:marLeft w:val="0"/>
          <w:marRight w:val="0"/>
          <w:marTop w:val="0"/>
          <w:marBottom w:val="0"/>
          <w:divBdr>
            <w:top w:val="none" w:sz="0" w:space="0" w:color="auto"/>
            <w:left w:val="none" w:sz="0" w:space="0" w:color="auto"/>
            <w:bottom w:val="none" w:sz="0" w:space="0" w:color="auto"/>
            <w:right w:val="none" w:sz="0" w:space="0" w:color="auto"/>
          </w:divBdr>
        </w:div>
        <w:div w:id="1031343330">
          <w:marLeft w:val="0"/>
          <w:marRight w:val="0"/>
          <w:marTop w:val="0"/>
          <w:marBottom w:val="0"/>
          <w:divBdr>
            <w:top w:val="none" w:sz="0" w:space="0" w:color="auto"/>
            <w:left w:val="none" w:sz="0" w:space="0" w:color="auto"/>
            <w:bottom w:val="none" w:sz="0" w:space="0" w:color="auto"/>
            <w:right w:val="none" w:sz="0" w:space="0" w:color="auto"/>
          </w:divBdr>
        </w:div>
        <w:div w:id="1198927960">
          <w:marLeft w:val="0"/>
          <w:marRight w:val="0"/>
          <w:marTop w:val="0"/>
          <w:marBottom w:val="0"/>
          <w:divBdr>
            <w:top w:val="none" w:sz="0" w:space="0" w:color="auto"/>
            <w:left w:val="none" w:sz="0" w:space="0" w:color="auto"/>
            <w:bottom w:val="none" w:sz="0" w:space="0" w:color="auto"/>
            <w:right w:val="none" w:sz="0" w:space="0" w:color="auto"/>
          </w:divBdr>
        </w:div>
        <w:div w:id="1317102944">
          <w:marLeft w:val="0"/>
          <w:marRight w:val="0"/>
          <w:marTop w:val="0"/>
          <w:marBottom w:val="0"/>
          <w:divBdr>
            <w:top w:val="none" w:sz="0" w:space="0" w:color="auto"/>
            <w:left w:val="none" w:sz="0" w:space="0" w:color="auto"/>
            <w:bottom w:val="none" w:sz="0" w:space="0" w:color="auto"/>
            <w:right w:val="none" w:sz="0" w:space="0" w:color="auto"/>
          </w:divBdr>
        </w:div>
        <w:div w:id="1249656182">
          <w:marLeft w:val="0"/>
          <w:marRight w:val="0"/>
          <w:marTop w:val="0"/>
          <w:marBottom w:val="0"/>
          <w:divBdr>
            <w:top w:val="none" w:sz="0" w:space="0" w:color="auto"/>
            <w:left w:val="none" w:sz="0" w:space="0" w:color="auto"/>
            <w:bottom w:val="none" w:sz="0" w:space="0" w:color="auto"/>
            <w:right w:val="none" w:sz="0" w:space="0" w:color="auto"/>
          </w:divBdr>
        </w:div>
        <w:div w:id="1994790699">
          <w:marLeft w:val="0"/>
          <w:marRight w:val="0"/>
          <w:marTop w:val="0"/>
          <w:marBottom w:val="0"/>
          <w:divBdr>
            <w:top w:val="none" w:sz="0" w:space="0" w:color="auto"/>
            <w:left w:val="none" w:sz="0" w:space="0" w:color="auto"/>
            <w:bottom w:val="none" w:sz="0" w:space="0" w:color="auto"/>
            <w:right w:val="none" w:sz="0" w:space="0" w:color="auto"/>
          </w:divBdr>
        </w:div>
        <w:div w:id="1907493821">
          <w:marLeft w:val="0"/>
          <w:marRight w:val="0"/>
          <w:marTop w:val="0"/>
          <w:marBottom w:val="0"/>
          <w:divBdr>
            <w:top w:val="none" w:sz="0" w:space="0" w:color="auto"/>
            <w:left w:val="none" w:sz="0" w:space="0" w:color="auto"/>
            <w:bottom w:val="none" w:sz="0" w:space="0" w:color="auto"/>
            <w:right w:val="none" w:sz="0" w:space="0" w:color="auto"/>
          </w:divBdr>
        </w:div>
        <w:div w:id="804394896">
          <w:marLeft w:val="0"/>
          <w:marRight w:val="0"/>
          <w:marTop w:val="0"/>
          <w:marBottom w:val="0"/>
          <w:divBdr>
            <w:top w:val="none" w:sz="0" w:space="0" w:color="auto"/>
            <w:left w:val="none" w:sz="0" w:space="0" w:color="auto"/>
            <w:bottom w:val="none" w:sz="0" w:space="0" w:color="auto"/>
            <w:right w:val="none" w:sz="0" w:space="0" w:color="auto"/>
          </w:divBdr>
        </w:div>
        <w:div w:id="972953302">
          <w:marLeft w:val="0"/>
          <w:marRight w:val="0"/>
          <w:marTop w:val="0"/>
          <w:marBottom w:val="0"/>
          <w:divBdr>
            <w:top w:val="none" w:sz="0" w:space="0" w:color="auto"/>
            <w:left w:val="none" w:sz="0" w:space="0" w:color="auto"/>
            <w:bottom w:val="none" w:sz="0" w:space="0" w:color="auto"/>
            <w:right w:val="none" w:sz="0" w:space="0" w:color="auto"/>
          </w:divBdr>
        </w:div>
        <w:div w:id="1798332254">
          <w:marLeft w:val="0"/>
          <w:marRight w:val="0"/>
          <w:marTop w:val="0"/>
          <w:marBottom w:val="0"/>
          <w:divBdr>
            <w:top w:val="none" w:sz="0" w:space="0" w:color="auto"/>
            <w:left w:val="none" w:sz="0" w:space="0" w:color="auto"/>
            <w:bottom w:val="none" w:sz="0" w:space="0" w:color="auto"/>
            <w:right w:val="none" w:sz="0" w:space="0" w:color="auto"/>
          </w:divBdr>
        </w:div>
        <w:div w:id="779254008">
          <w:marLeft w:val="0"/>
          <w:marRight w:val="0"/>
          <w:marTop w:val="0"/>
          <w:marBottom w:val="0"/>
          <w:divBdr>
            <w:top w:val="none" w:sz="0" w:space="0" w:color="auto"/>
            <w:left w:val="none" w:sz="0" w:space="0" w:color="auto"/>
            <w:bottom w:val="none" w:sz="0" w:space="0" w:color="auto"/>
            <w:right w:val="none" w:sz="0" w:space="0" w:color="auto"/>
          </w:divBdr>
        </w:div>
        <w:div w:id="1031304800">
          <w:marLeft w:val="0"/>
          <w:marRight w:val="0"/>
          <w:marTop w:val="0"/>
          <w:marBottom w:val="0"/>
          <w:divBdr>
            <w:top w:val="none" w:sz="0" w:space="0" w:color="auto"/>
            <w:left w:val="none" w:sz="0" w:space="0" w:color="auto"/>
            <w:bottom w:val="none" w:sz="0" w:space="0" w:color="auto"/>
            <w:right w:val="none" w:sz="0" w:space="0" w:color="auto"/>
          </w:divBdr>
        </w:div>
        <w:div w:id="1257128960">
          <w:marLeft w:val="0"/>
          <w:marRight w:val="0"/>
          <w:marTop w:val="0"/>
          <w:marBottom w:val="0"/>
          <w:divBdr>
            <w:top w:val="none" w:sz="0" w:space="0" w:color="auto"/>
            <w:left w:val="none" w:sz="0" w:space="0" w:color="auto"/>
            <w:bottom w:val="none" w:sz="0" w:space="0" w:color="auto"/>
            <w:right w:val="none" w:sz="0" w:space="0" w:color="auto"/>
          </w:divBdr>
        </w:div>
        <w:div w:id="760420223">
          <w:marLeft w:val="0"/>
          <w:marRight w:val="0"/>
          <w:marTop w:val="0"/>
          <w:marBottom w:val="0"/>
          <w:divBdr>
            <w:top w:val="none" w:sz="0" w:space="0" w:color="auto"/>
            <w:left w:val="none" w:sz="0" w:space="0" w:color="auto"/>
            <w:bottom w:val="none" w:sz="0" w:space="0" w:color="auto"/>
            <w:right w:val="none" w:sz="0" w:space="0" w:color="auto"/>
          </w:divBdr>
        </w:div>
        <w:div w:id="1390808276">
          <w:marLeft w:val="0"/>
          <w:marRight w:val="0"/>
          <w:marTop w:val="0"/>
          <w:marBottom w:val="0"/>
          <w:divBdr>
            <w:top w:val="none" w:sz="0" w:space="0" w:color="auto"/>
            <w:left w:val="none" w:sz="0" w:space="0" w:color="auto"/>
            <w:bottom w:val="none" w:sz="0" w:space="0" w:color="auto"/>
            <w:right w:val="none" w:sz="0" w:space="0" w:color="auto"/>
          </w:divBdr>
        </w:div>
        <w:div w:id="664013190">
          <w:marLeft w:val="0"/>
          <w:marRight w:val="0"/>
          <w:marTop w:val="0"/>
          <w:marBottom w:val="0"/>
          <w:divBdr>
            <w:top w:val="none" w:sz="0" w:space="0" w:color="auto"/>
            <w:left w:val="none" w:sz="0" w:space="0" w:color="auto"/>
            <w:bottom w:val="none" w:sz="0" w:space="0" w:color="auto"/>
            <w:right w:val="none" w:sz="0" w:space="0" w:color="auto"/>
          </w:divBdr>
        </w:div>
        <w:div w:id="2020694979">
          <w:marLeft w:val="0"/>
          <w:marRight w:val="0"/>
          <w:marTop w:val="0"/>
          <w:marBottom w:val="0"/>
          <w:divBdr>
            <w:top w:val="none" w:sz="0" w:space="0" w:color="auto"/>
            <w:left w:val="none" w:sz="0" w:space="0" w:color="auto"/>
            <w:bottom w:val="none" w:sz="0" w:space="0" w:color="auto"/>
            <w:right w:val="none" w:sz="0" w:space="0" w:color="auto"/>
          </w:divBdr>
        </w:div>
        <w:div w:id="672729989">
          <w:marLeft w:val="0"/>
          <w:marRight w:val="0"/>
          <w:marTop w:val="0"/>
          <w:marBottom w:val="0"/>
          <w:divBdr>
            <w:top w:val="none" w:sz="0" w:space="0" w:color="auto"/>
            <w:left w:val="none" w:sz="0" w:space="0" w:color="auto"/>
            <w:bottom w:val="none" w:sz="0" w:space="0" w:color="auto"/>
            <w:right w:val="none" w:sz="0" w:space="0" w:color="auto"/>
          </w:divBdr>
        </w:div>
        <w:div w:id="2079093218">
          <w:marLeft w:val="0"/>
          <w:marRight w:val="0"/>
          <w:marTop w:val="0"/>
          <w:marBottom w:val="0"/>
          <w:divBdr>
            <w:top w:val="none" w:sz="0" w:space="0" w:color="auto"/>
            <w:left w:val="none" w:sz="0" w:space="0" w:color="auto"/>
            <w:bottom w:val="none" w:sz="0" w:space="0" w:color="auto"/>
            <w:right w:val="none" w:sz="0" w:space="0" w:color="auto"/>
          </w:divBdr>
        </w:div>
        <w:div w:id="610626048">
          <w:marLeft w:val="0"/>
          <w:marRight w:val="0"/>
          <w:marTop w:val="0"/>
          <w:marBottom w:val="0"/>
          <w:divBdr>
            <w:top w:val="none" w:sz="0" w:space="0" w:color="auto"/>
            <w:left w:val="none" w:sz="0" w:space="0" w:color="auto"/>
            <w:bottom w:val="none" w:sz="0" w:space="0" w:color="auto"/>
            <w:right w:val="none" w:sz="0" w:space="0" w:color="auto"/>
          </w:divBdr>
        </w:div>
        <w:div w:id="799230724">
          <w:marLeft w:val="0"/>
          <w:marRight w:val="0"/>
          <w:marTop w:val="0"/>
          <w:marBottom w:val="0"/>
          <w:divBdr>
            <w:top w:val="none" w:sz="0" w:space="0" w:color="auto"/>
            <w:left w:val="none" w:sz="0" w:space="0" w:color="auto"/>
            <w:bottom w:val="none" w:sz="0" w:space="0" w:color="auto"/>
            <w:right w:val="none" w:sz="0" w:space="0" w:color="auto"/>
          </w:divBdr>
        </w:div>
        <w:div w:id="1909656741">
          <w:marLeft w:val="0"/>
          <w:marRight w:val="0"/>
          <w:marTop w:val="0"/>
          <w:marBottom w:val="0"/>
          <w:divBdr>
            <w:top w:val="none" w:sz="0" w:space="0" w:color="auto"/>
            <w:left w:val="none" w:sz="0" w:space="0" w:color="auto"/>
            <w:bottom w:val="none" w:sz="0" w:space="0" w:color="auto"/>
            <w:right w:val="none" w:sz="0" w:space="0" w:color="auto"/>
          </w:divBdr>
        </w:div>
        <w:div w:id="1022049878">
          <w:marLeft w:val="0"/>
          <w:marRight w:val="0"/>
          <w:marTop w:val="0"/>
          <w:marBottom w:val="0"/>
          <w:divBdr>
            <w:top w:val="none" w:sz="0" w:space="0" w:color="auto"/>
            <w:left w:val="none" w:sz="0" w:space="0" w:color="auto"/>
            <w:bottom w:val="none" w:sz="0" w:space="0" w:color="auto"/>
            <w:right w:val="none" w:sz="0" w:space="0" w:color="auto"/>
          </w:divBdr>
        </w:div>
        <w:div w:id="1906379025">
          <w:marLeft w:val="0"/>
          <w:marRight w:val="0"/>
          <w:marTop w:val="0"/>
          <w:marBottom w:val="0"/>
          <w:divBdr>
            <w:top w:val="none" w:sz="0" w:space="0" w:color="auto"/>
            <w:left w:val="none" w:sz="0" w:space="0" w:color="auto"/>
            <w:bottom w:val="none" w:sz="0" w:space="0" w:color="auto"/>
            <w:right w:val="none" w:sz="0" w:space="0" w:color="auto"/>
          </w:divBdr>
        </w:div>
        <w:div w:id="1651668336">
          <w:marLeft w:val="0"/>
          <w:marRight w:val="0"/>
          <w:marTop w:val="0"/>
          <w:marBottom w:val="0"/>
          <w:divBdr>
            <w:top w:val="none" w:sz="0" w:space="0" w:color="auto"/>
            <w:left w:val="none" w:sz="0" w:space="0" w:color="auto"/>
            <w:bottom w:val="none" w:sz="0" w:space="0" w:color="auto"/>
            <w:right w:val="none" w:sz="0" w:space="0" w:color="auto"/>
          </w:divBdr>
        </w:div>
        <w:div w:id="1031492343">
          <w:marLeft w:val="0"/>
          <w:marRight w:val="0"/>
          <w:marTop w:val="0"/>
          <w:marBottom w:val="0"/>
          <w:divBdr>
            <w:top w:val="none" w:sz="0" w:space="0" w:color="auto"/>
            <w:left w:val="none" w:sz="0" w:space="0" w:color="auto"/>
            <w:bottom w:val="none" w:sz="0" w:space="0" w:color="auto"/>
            <w:right w:val="none" w:sz="0" w:space="0" w:color="auto"/>
          </w:divBdr>
        </w:div>
        <w:div w:id="868110257">
          <w:marLeft w:val="0"/>
          <w:marRight w:val="0"/>
          <w:marTop w:val="0"/>
          <w:marBottom w:val="0"/>
          <w:divBdr>
            <w:top w:val="none" w:sz="0" w:space="0" w:color="auto"/>
            <w:left w:val="none" w:sz="0" w:space="0" w:color="auto"/>
            <w:bottom w:val="none" w:sz="0" w:space="0" w:color="auto"/>
            <w:right w:val="none" w:sz="0" w:space="0" w:color="auto"/>
          </w:divBdr>
        </w:div>
        <w:div w:id="538587785">
          <w:marLeft w:val="0"/>
          <w:marRight w:val="0"/>
          <w:marTop w:val="0"/>
          <w:marBottom w:val="0"/>
          <w:divBdr>
            <w:top w:val="none" w:sz="0" w:space="0" w:color="auto"/>
            <w:left w:val="none" w:sz="0" w:space="0" w:color="auto"/>
            <w:bottom w:val="none" w:sz="0" w:space="0" w:color="auto"/>
            <w:right w:val="none" w:sz="0" w:space="0" w:color="auto"/>
          </w:divBdr>
        </w:div>
        <w:div w:id="1928686444">
          <w:marLeft w:val="0"/>
          <w:marRight w:val="0"/>
          <w:marTop w:val="0"/>
          <w:marBottom w:val="0"/>
          <w:divBdr>
            <w:top w:val="none" w:sz="0" w:space="0" w:color="auto"/>
            <w:left w:val="none" w:sz="0" w:space="0" w:color="auto"/>
            <w:bottom w:val="none" w:sz="0" w:space="0" w:color="auto"/>
            <w:right w:val="none" w:sz="0" w:space="0" w:color="auto"/>
          </w:divBdr>
        </w:div>
        <w:div w:id="1042945781">
          <w:marLeft w:val="0"/>
          <w:marRight w:val="0"/>
          <w:marTop w:val="0"/>
          <w:marBottom w:val="0"/>
          <w:divBdr>
            <w:top w:val="none" w:sz="0" w:space="0" w:color="auto"/>
            <w:left w:val="none" w:sz="0" w:space="0" w:color="auto"/>
            <w:bottom w:val="none" w:sz="0" w:space="0" w:color="auto"/>
            <w:right w:val="none" w:sz="0" w:space="0" w:color="auto"/>
          </w:divBdr>
        </w:div>
        <w:div w:id="1141771366">
          <w:marLeft w:val="0"/>
          <w:marRight w:val="0"/>
          <w:marTop w:val="0"/>
          <w:marBottom w:val="0"/>
          <w:divBdr>
            <w:top w:val="none" w:sz="0" w:space="0" w:color="auto"/>
            <w:left w:val="none" w:sz="0" w:space="0" w:color="auto"/>
            <w:bottom w:val="none" w:sz="0" w:space="0" w:color="auto"/>
            <w:right w:val="none" w:sz="0" w:space="0" w:color="auto"/>
          </w:divBdr>
        </w:div>
        <w:div w:id="83311108">
          <w:marLeft w:val="0"/>
          <w:marRight w:val="0"/>
          <w:marTop w:val="0"/>
          <w:marBottom w:val="0"/>
          <w:divBdr>
            <w:top w:val="none" w:sz="0" w:space="0" w:color="auto"/>
            <w:left w:val="none" w:sz="0" w:space="0" w:color="auto"/>
            <w:bottom w:val="none" w:sz="0" w:space="0" w:color="auto"/>
            <w:right w:val="none" w:sz="0" w:space="0" w:color="auto"/>
          </w:divBdr>
        </w:div>
        <w:div w:id="728262157">
          <w:marLeft w:val="0"/>
          <w:marRight w:val="0"/>
          <w:marTop w:val="0"/>
          <w:marBottom w:val="0"/>
          <w:divBdr>
            <w:top w:val="none" w:sz="0" w:space="0" w:color="auto"/>
            <w:left w:val="none" w:sz="0" w:space="0" w:color="auto"/>
            <w:bottom w:val="none" w:sz="0" w:space="0" w:color="auto"/>
            <w:right w:val="none" w:sz="0" w:space="0" w:color="auto"/>
          </w:divBdr>
        </w:div>
        <w:div w:id="1399091263">
          <w:marLeft w:val="0"/>
          <w:marRight w:val="0"/>
          <w:marTop w:val="0"/>
          <w:marBottom w:val="0"/>
          <w:divBdr>
            <w:top w:val="none" w:sz="0" w:space="0" w:color="auto"/>
            <w:left w:val="none" w:sz="0" w:space="0" w:color="auto"/>
            <w:bottom w:val="none" w:sz="0" w:space="0" w:color="auto"/>
            <w:right w:val="none" w:sz="0" w:space="0" w:color="auto"/>
          </w:divBdr>
        </w:div>
        <w:div w:id="1836266804">
          <w:marLeft w:val="0"/>
          <w:marRight w:val="0"/>
          <w:marTop w:val="0"/>
          <w:marBottom w:val="0"/>
          <w:divBdr>
            <w:top w:val="none" w:sz="0" w:space="0" w:color="auto"/>
            <w:left w:val="none" w:sz="0" w:space="0" w:color="auto"/>
            <w:bottom w:val="none" w:sz="0" w:space="0" w:color="auto"/>
            <w:right w:val="none" w:sz="0" w:space="0" w:color="auto"/>
          </w:divBdr>
        </w:div>
        <w:div w:id="1750734289">
          <w:marLeft w:val="0"/>
          <w:marRight w:val="0"/>
          <w:marTop w:val="0"/>
          <w:marBottom w:val="0"/>
          <w:divBdr>
            <w:top w:val="none" w:sz="0" w:space="0" w:color="auto"/>
            <w:left w:val="none" w:sz="0" w:space="0" w:color="auto"/>
            <w:bottom w:val="none" w:sz="0" w:space="0" w:color="auto"/>
            <w:right w:val="none" w:sz="0" w:space="0" w:color="auto"/>
          </w:divBdr>
        </w:div>
        <w:div w:id="339702191">
          <w:marLeft w:val="0"/>
          <w:marRight w:val="0"/>
          <w:marTop w:val="0"/>
          <w:marBottom w:val="0"/>
          <w:divBdr>
            <w:top w:val="none" w:sz="0" w:space="0" w:color="auto"/>
            <w:left w:val="none" w:sz="0" w:space="0" w:color="auto"/>
            <w:bottom w:val="none" w:sz="0" w:space="0" w:color="auto"/>
            <w:right w:val="none" w:sz="0" w:space="0" w:color="auto"/>
          </w:divBdr>
        </w:div>
        <w:div w:id="580915510">
          <w:marLeft w:val="0"/>
          <w:marRight w:val="0"/>
          <w:marTop w:val="0"/>
          <w:marBottom w:val="0"/>
          <w:divBdr>
            <w:top w:val="none" w:sz="0" w:space="0" w:color="auto"/>
            <w:left w:val="none" w:sz="0" w:space="0" w:color="auto"/>
            <w:bottom w:val="none" w:sz="0" w:space="0" w:color="auto"/>
            <w:right w:val="none" w:sz="0" w:space="0" w:color="auto"/>
          </w:divBdr>
        </w:div>
        <w:div w:id="1261452369">
          <w:marLeft w:val="0"/>
          <w:marRight w:val="0"/>
          <w:marTop w:val="0"/>
          <w:marBottom w:val="0"/>
          <w:divBdr>
            <w:top w:val="none" w:sz="0" w:space="0" w:color="auto"/>
            <w:left w:val="none" w:sz="0" w:space="0" w:color="auto"/>
            <w:bottom w:val="none" w:sz="0" w:space="0" w:color="auto"/>
            <w:right w:val="none" w:sz="0" w:space="0" w:color="auto"/>
          </w:divBdr>
        </w:div>
        <w:div w:id="1927424901">
          <w:marLeft w:val="0"/>
          <w:marRight w:val="0"/>
          <w:marTop w:val="0"/>
          <w:marBottom w:val="0"/>
          <w:divBdr>
            <w:top w:val="none" w:sz="0" w:space="0" w:color="auto"/>
            <w:left w:val="none" w:sz="0" w:space="0" w:color="auto"/>
            <w:bottom w:val="none" w:sz="0" w:space="0" w:color="auto"/>
            <w:right w:val="none" w:sz="0" w:space="0" w:color="auto"/>
          </w:divBdr>
        </w:div>
        <w:div w:id="663462">
          <w:marLeft w:val="0"/>
          <w:marRight w:val="0"/>
          <w:marTop w:val="0"/>
          <w:marBottom w:val="0"/>
          <w:divBdr>
            <w:top w:val="none" w:sz="0" w:space="0" w:color="auto"/>
            <w:left w:val="none" w:sz="0" w:space="0" w:color="auto"/>
            <w:bottom w:val="none" w:sz="0" w:space="0" w:color="auto"/>
            <w:right w:val="none" w:sz="0" w:space="0" w:color="auto"/>
          </w:divBdr>
        </w:div>
        <w:div w:id="1654412311">
          <w:marLeft w:val="0"/>
          <w:marRight w:val="0"/>
          <w:marTop w:val="0"/>
          <w:marBottom w:val="0"/>
          <w:divBdr>
            <w:top w:val="none" w:sz="0" w:space="0" w:color="auto"/>
            <w:left w:val="none" w:sz="0" w:space="0" w:color="auto"/>
            <w:bottom w:val="none" w:sz="0" w:space="0" w:color="auto"/>
            <w:right w:val="none" w:sz="0" w:space="0" w:color="auto"/>
          </w:divBdr>
        </w:div>
        <w:div w:id="1849714312">
          <w:marLeft w:val="0"/>
          <w:marRight w:val="0"/>
          <w:marTop w:val="0"/>
          <w:marBottom w:val="0"/>
          <w:divBdr>
            <w:top w:val="none" w:sz="0" w:space="0" w:color="auto"/>
            <w:left w:val="none" w:sz="0" w:space="0" w:color="auto"/>
            <w:bottom w:val="none" w:sz="0" w:space="0" w:color="auto"/>
            <w:right w:val="none" w:sz="0" w:space="0" w:color="auto"/>
          </w:divBdr>
        </w:div>
        <w:div w:id="663900747">
          <w:marLeft w:val="0"/>
          <w:marRight w:val="0"/>
          <w:marTop w:val="0"/>
          <w:marBottom w:val="0"/>
          <w:divBdr>
            <w:top w:val="none" w:sz="0" w:space="0" w:color="auto"/>
            <w:left w:val="none" w:sz="0" w:space="0" w:color="auto"/>
            <w:bottom w:val="none" w:sz="0" w:space="0" w:color="auto"/>
            <w:right w:val="none" w:sz="0" w:space="0" w:color="auto"/>
          </w:divBdr>
        </w:div>
        <w:div w:id="1582367747">
          <w:marLeft w:val="0"/>
          <w:marRight w:val="0"/>
          <w:marTop w:val="0"/>
          <w:marBottom w:val="0"/>
          <w:divBdr>
            <w:top w:val="none" w:sz="0" w:space="0" w:color="auto"/>
            <w:left w:val="none" w:sz="0" w:space="0" w:color="auto"/>
            <w:bottom w:val="none" w:sz="0" w:space="0" w:color="auto"/>
            <w:right w:val="none" w:sz="0" w:space="0" w:color="auto"/>
          </w:divBdr>
        </w:div>
        <w:div w:id="352926239">
          <w:marLeft w:val="0"/>
          <w:marRight w:val="0"/>
          <w:marTop w:val="0"/>
          <w:marBottom w:val="0"/>
          <w:divBdr>
            <w:top w:val="none" w:sz="0" w:space="0" w:color="auto"/>
            <w:left w:val="none" w:sz="0" w:space="0" w:color="auto"/>
            <w:bottom w:val="none" w:sz="0" w:space="0" w:color="auto"/>
            <w:right w:val="none" w:sz="0" w:space="0" w:color="auto"/>
          </w:divBdr>
        </w:div>
        <w:div w:id="2078893317">
          <w:marLeft w:val="0"/>
          <w:marRight w:val="0"/>
          <w:marTop w:val="0"/>
          <w:marBottom w:val="0"/>
          <w:divBdr>
            <w:top w:val="none" w:sz="0" w:space="0" w:color="auto"/>
            <w:left w:val="none" w:sz="0" w:space="0" w:color="auto"/>
            <w:bottom w:val="none" w:sz="0" w:space="0" w:color="auto"/>
            <w:right w:val="none" w:sz="0" w:space="0" w:color="auto"/>
          </w:divBdr>
        </w:div>
        <w:div w:id="1787382594">
          <w:marLeft w:val="0"/>
          <w:marRight w:val="0"/>
          <w:marTop w:val="0"/>
          <w:marBottom w:val="0"/>
          <w:divBdr>
            <w:top w:val="none" w:sz="0" w:space="0" w:color="auto"/>
            <w:left w:val="none" w:sz="0" w:space="0" w:color="auto"/>
            <w:bottom w:val="none" w:sz="0" w:space="0" w:color="auto"/>
            <w:right w:val="none" w:sz="0" w:space="0" w:color="auto"/>
          </w:divBdr>
        </w:div>
        <w:div w:id="1929197055">
          <w:marLeft w:val="0"/>
          <w:marRight w:val="0"/>
          <w:marTop w:val="0"/>
          <w:marBottom w:val="0"/>
          <w:divBdr>
            <w:top w:val="none" w:sz="0" w:space="0" w:color="auto"/>
            <w:left w:val="none" w:sz="0" w:space="0" w:color="auto"/>
            <w:bottom w:val="none" w:sz="0" w:space="0" w:color="auto"/>
            <w:right w:val="none" w:sz="0" w:space="0" w:color="auto"/>
          </w:divBdr>
        </w:div>
        <w:div w:id="1516848390">
          <w:marLeft w:val="0"/>
          <w:marRight w:val="0"/>
          <w:marTop w:val="0"/>
          <w:marBottom w:val="0"/>
          <w:divBdr>
            <w:top w:val="none" w:sz="0" w:space="0" w:color="auto"/>
            <w:left w:val="none" w:sz="0" w:space="0" w:color="auto"/>
            <w:bottom w:val="none" w:sz="0" w:space="0" w:color="auto"/>
            <w:right w:val="none" w:sz="0" w:space="0" w:color="auto"/>
          </w:divBdr>
        </w:div>
        <w:div w:id="1855068211">
          <w:marLeft w:val="0"/>
          <w:marRight w:val="0"/>
          <w:marTop w:val="0"/>
          <w:marBottom w:val="0"/>
          <w:divBdr>
            <w:top w:val="none" w:sz="0" w:space="0" w:color="auto"/>
            <w:left w:val="none" w:sz="0" w:space="0" w:color="auto"/>
            <w:bottom w:val="none" w:sz="0" w:space="0" w:color="auto"/>
            <w:right w:val="none" w:sz="0" w:space="0" w:color="auto"/>
          </w:divBdr>
        </w:div>
        <w:div w:id="832918197">
          <w:marLeft w:val="0"/>
          <w:marRight w:val="0"/>
          <w:marTop w:val="0"/>
          <w:marBottom w:val="0"/>
          <w:divBdr>
            <w:top w:val="none" w:sz="0" w:space="0" w:color="auto"/>
            <w:left w:val="none" w:sz="0" w:space="0" w:color="auto"/>
            <w:bottom w:val="none" w:sz="0" w:space="0" w:color="auto"/>
            <w:right w:val="none" w:sz="0" w:space="0" w:color="auto"/>
          </w:divBdr>
        </w:div>
        <w:div w:id="1838616894">
          <w:marLeft w:val="0"/>
          <w:marRight w:val="0"/>
          <w:marTop w:val="0"/>
          <w:marBottom w:val="0"/>
          <w:divBdr>
            <w:top w:val="none" w:sz="0" w:space="0" w:color="auto"/>
            <w:left w:val="none" w:sz="0" w:space="0" w:color="auto"/>
            <w:bottom w:val="none" w:sz="0" w:space="0" w:color="auto"/>
            <w:right w:val="none" w:sz="0" w:space="0" w:color="auto"/>
          </w:divBdr>
        </w:div>
        <w:div w:id="31073937">
          <w:marLeft w:val="0"/>
          <w:marRight w:val="0"/>
          <w:marTop w:val="0"/>
          <w:marBottom w:val="0"/>
          <w:divBdr>
            <w:top w:val="none" w:sz="0" w:space="0" w:color="auto"/>
            <w:left w:val="none" w:sz="0" w:space="0" w:color="auto"/>
            <w:bottom w:val="none" w:sz="0" w:space="0" w:color="auto"/>
            <w:right w:val="none" w:sz="0" w:space="0" w:color="auto"/>
          </w:divBdr>
        </w:div>
        <w:div w:id="200173266">
          <w:marLeft w:val="0"/>
          <w:marRight w:val="0"/>
          <w:marTop w:val="0"/>
          <w:marBottom w:val="0"/>
          <w:divBdr>
            <w:top w:val="none" w:sz="0" w:space="0" w:color="auto"/>
            <w:left w:val="none" w:sz="0" w:space="0" w:color="auto"/>
            <w:bottom w:val="none" w:sz="0" w:space="0" w:color="auto"/>
            <w:right w:val="none" w:sz="0" w:space="0" w:color="auto"/>
          </w:divBdr>
        </w:div>
        <w:div w:id="1500928470">
          <w:marLeft w:val="0"/>
          <w:marRight w:val="0"/>
          <w:marTop w:val="0"/>
          <w:marBottom w:val="0"/>
          <w:divBdr>
            <w:top w:val="none" w:sz="0" w:space="0" w:color="auto"/>
            <w:left w:val="none" w:sz="0" w:space="0" w:color="auto"/>
            <w:bottom w:val="none" w:sz="0" w:space="0" w:color="auto"/>
            <w:right w:val="none" w:sz="0" w:space="0" w:color="auto"/>
          </w:divBdr>
        </w:div>
        <w:div w:id="1906141667">
          <w:marLeft w:val="0"/>
          <w:marRight w:val="0"/>
          <w:marTop w:val="0"/>
          <w:marBottom w:val="0"/>
          <w:divBdr>
            <w:top w:val="none" w:sz="0" w:space="0" w:color="auto"/>
            <w:left w:val="none" w:sz="0" w:space="0" w:color="auto"/>
            <w:bottom w:val="none" w:sz="0" w:space="0" w:color="auto"/>
            <w:right w:val="none" w:sz="0" w:space="0" w:color="auto"/>
          </w:divBdr>
        </w:div>
        <w:div w:id="856968015">
          <w:marLeft w:val="0"/>
          <w:marRight w:val="0"/>
          <w:marTop w:val="0"/>
          <w:marBottom w:val="0"/>
          <w:divBdr>
            <w:top w:val="none" w:sz="0" w:space="0" w:color="auto"/>
            <w:left w:val="none" w:sz="0" w:space="0" w:color="auto"/>
            <w:bottom w:val="none" w:sz="0" w:space="0" w:color="auto"/>
            <w:right w:val="none" w:sz="0" w:space="0" w:color="auto"/>
          </w:divBdr>
        </w:div>
        <w:div w:id="1767771306">
          <w:marLeft w:val="0"/>
          <w:marRight w:val="0"/>
          <w:marTop w:val="0"/>
          <w:marBottom w:val="0"/>
          <w:divBdr>
            <w:top w:val="none" w:sz="0" w:space="0" w:color="auto"/>
            <w:left w:val="none" w:sz="0" w:space="0" w:color="auto"/>
            <w:bottom w:val="none" w:sz="0" w:space="0" w:color="auto"/>
            <w:right w:val="none" w:sz="0" w:space="0" w:color="auto"/>
          </w:divBdr>
        </w:div>
        <w:div w:id="977760405">
          <w:marLeft w:val="0"/>
          <w:marRight w:val="0"/>
          <w:marTop w:val="0"/>
          <w:marBottom w:val="0"/>
          <w:divBdr>
            <w:top w:val="none" w:sz="0" w:space="0" w:color="auto"/>
            <w:left w:val="none" w:sz="0" w:space="0" w:color="auto"/>
            <w:bottom w:val="none" w:sz="0" w:space="0" w:color="auto"/>
            <w:right w:val="none" w:sz="0" w:space="0" w:color="auto"/>
          </w:divBdr>
        </w:div>
        <w:div w:id="965695095">
          <w:marLeft w:val="0"/>
          <w:marRight w:val="0"/>
          <w:marTop w:val="0"/>
          <w:marBottom w:val="0"/>
          <w:divBdr>
            <w:top w:val="none" w:sz="0" w:space="0" w:color="auto"/>
            <w:left w:val="none" w:sz="0" w:space="0" w:color="auto"/>
            <w:bottom w:val="none" w:sz="0" w:space="0" w:color="auto"/>
            <w:right w:val="none" w:sz="0" w:space="0" w:color="auto"/>
          </w:divBdr>
        </w:div>
      </w:divsChild>
    </w:div>
    <w:div w:id="1310791806">
      <w:marLeft w:val="480"/>
      <w:marRight w:val="0"/>
      <w:marTop w:val="0"/>
      <w:marBottom w:val="0"/>
      <w:divBdr>
        <w:top w:val="none" w:sz="0" w:space="0" w:color="auto"/>
        <w:left w:val="none" w:sz="0" w:space="0" w:color="auto"/>
        <w:bottom w:val="none" w:sz="0" w:space="0" w:color="auto"/>
        <w:right w:val="none" w:sz="0" w:space="0" w:color="auto"/>
      </w:divBdr>
    </w:div>
    <w:div w:id="1311133813">
      <w:marLeft w:val="480"/>
      <w:marRight w:val="0"/>
      <w:marTop w:val="0"/>
      <w:marBottom w:val="0"/>
      <w:divBdr>
        <w:top w:val="none" w:sz="0" w:space="0" w:color="auto"/>
        <w:left w:val="none" w:sz="0" w:space="0" w:color="auto"/>
        <w:bottom w:val="none" w:sz="0" w:space="0" w:color="auto"/>
        <w:right w:val="none" w:sz="0" w:space="0" w:color="auto"/>
      </w:divBdr>
    </w:div>
    <w:div w:id="1311641167">
      <w:bodyDiv w:val="1"/>
      <w:marLeft w:val="0"/>
      <w:marRight w:val="0"/>
      <w:marTop w:val="0"/>
      <w:marBottom w:val="0"/>
      <w:divBdr>
        <w:top w:val="none" w:sz="0" w:space="0" w:color="auto"/>
        <w:left w:val="none" w:sz="0" w:space="0" w:color="auto"/>
        <w:bottom w:val="none" w:sz="0" w:space="0" w:color="auto"/>
        <w:right w:val="none" w:sz="0" w:space="0" w:color="auto"/>
      </w:divBdr>
    </w:div>
    <w:div w:id="1312563267">
      <w:marLeft w:val="480"/>
      <w:marRight w:val="0"/>
      <w:marTop w:val="0"/>
      <w:marBottom w:val="0"/>
      <w:divBdr>
        <w:top w:val="none" w:sz="0" w:space="0" w:color="auto"/>
        <w:left w:val="none" w:sz="0" w:space="0" w:color="auto"/>
        <w:bottom w:val="none" w:sz="0" w:space="0" w:color="auto"/>
        <w:right w:val="none" w:sz="0" w:space="0" w:color="auto"/>
      </w:divBdr>
    </w:div>
    <w:div w:id="1312909700">
      <w:marLeft w:val="480"/>
      <w:marRight w:val="0"/>
      <w:marTop w:val="0"/>
      <w:marBottom w:val="0"/>
      <w:divBdr>
        <w:top w:val="none" w:sz="0" w:space="0" w:color="auto"/>
        <w:left w:val="none" w:sz="0" w:space="0" w:color="auto"/>
        <w:bottom w:val="none" w:sz="0" w:space="0" w:color="auto"/>
        <w:right w:val="none" w:sz="0" w:space="0" w:color="auto"/>
      </w:divBdr>
    </w:div>
    <w:div w:id="1314718145">
      <w:marLeft w:val="480"/>
      <w:marRight w:val="0"/>
      <w:marTop w:val="0"/>
      <w:marBottom w:val="0"/>
      <w:divBdr>
        <w:top w:val="none" w:sz="0" w:space="0" w:color="auto"/>
        <w:left w:val="none" w:sz="0" w:space="0" w:color="auto"/>
        <w:bottom w:val="none" w:sz="0" w:space="0" w:color="auto"/>
        <w:right w:val="none" w:sz="0" w:space="0" w:color="auto"/>
      </w:divBdr>
    </w:div>
    <w:div w:id="1315335320">
      <w:marLeft w:val="480"/>
      <w:marRight w:val="0"/>
      <w:marTop w:val="0"/>
      <w:marBottom w:val="0"/>
      <w:divBdr>
        <w:top w:val="none" w:sz="0" w:space="0" w:color="auto"/>
        <w:left w:val="none" w:sz="0" w:space="0" w:color="auto"/>
        <w:bottom w:val="none" w:sz="0" w:space="0" w:color="auto"/>
        <w:right w:val="none" w:sz="0" w:space="0" w:color="auto"/>
      </w:divBdr>
    </w:div>
    <w:div w:id="1315521888">
      <w:bodyDiv w:val="1"/>
      <w:marLeft w:val="0"/>
      <w:marRight w:val="0"/>
      <w:marTop w:val="0"/>
      <w:marBottom w:val="0"/>
      <w:divBdr>
        <w:top w:val="none" w:sz="0" w:space="0" w:color="auto"/>
        <w:left w:val="none" w:sz="0" w:space="0" w:color="auto"/>
        <w:bottom w:val="none" w:sz="0" w:space="0" w:color="auto"/>
        <w:right w:val="none" w:sz="0" w:space="0" w:color="auto"/>
      </w:divBdr>
      <w:divsChild>
        <w:div w:id="1473984169">
          <w:marLeft w:val="480"/>
          <w:marRight w:val="0"/>
          <w:marTop w:val="0"/>
          <w:marBottom w:val="0"/>
          <w:divBdr>
            <w:top w:val="none" w:sz="0" w:space="0" w:color="auto"/>
            <w:left w:val="none" w:sz="0" w:space="0" w:color="auto"/>
            <w:bottom w:val="none" w:sz="0" w:space="0" w:color="auto"/>
            <w:right w:val="none" w:sz="0" w:space="0" w:color="auto"/>
          </w:divBdr>
        </w:div>
        <w:div w:id="194078808">
          <w:marLeft w:val="480"/>
          <w:marRight w:val="0"/>
          <w:marTop w:val="0"/>
          <w:marBottom w:val="0"/>
          <w:divBdr>
            <w:top w:val="none" w:sz="0" w:space="0" w:color="auto"/>
            <w:left w:val="none" w:sz="0" w:space="0" w:color="auto"/>
            <w:bottom w:val="none" w:sz="0" w:space="0" w:color="auto"/>
            <w:right w:val="none" w:sz="0" w:space="0" w:color="auto"/>
          </w:divBdr>
        </w:div>
        <w:div w:id="2135906592">
          <w:marLeft w:val="480"/>
          <w:marRight w:val="0"/>
          <w:marTop w:val="0"/>
          <w:marBottom w:val="0"/>
          <w:divBdr>
            <w:top w:val="none" w:sz="0" w:space="0" w:color="auto"/>
            <w:left w:val="none" w:sz="0" w:space="0" w:color="auto"/>
            <w:bottom w:val="none" w:sz="0" w:space="0" w:color="auto"/>
            <w:right w:val="none" w:sz="0" w:space="0" w:color="auto"/>
          </w:divBdr>
        </w:div>
        <w:div w:id="596522077">
          <w:marLeft w:val="480"/>
          <w:marRight w:val="0"/>
          <w:marTop w:val="0"/>
          <w:marBottom w:val="0"/>
          <w:divBdr>
            <w:top w:val="none" w:sz="0" w:space="0" w:color="auto"/>
            <w:left w:val="none" w:sz="0" w:space="0" w:color="auto"/>
            <w:bottom w:val="none" w:sz="0" w:space="0" w:color="auto"/>
            <w:right w:val="none" w:sz="0" w:space="0" w:color="auto"/>
          </w:divBdr>
        </w:div>
        <w:div w:id="1263534295">
          <w:marLeft w:val="480"/>
          <w:marRight w:val="0"/>
          <w:marTop w:val="0"/>
          <w:marBottom w:val="0"/>
          <w:divBdr>
            <w:top w:val="none" w:sz="0" w:space="0" w:color="auto"/>
            <w:left w:val="none" w:sz="0" w:space="0" w:color="auto"/>
            <w:bottom w:val="none" w:sz="0" w:space="0" w:color="auto"/>
            <w:right w:val="none" w:sz="0" w:space="0" w:color="auto"/>
          </w:divBdr>
        </w:div>
        <w:div w:id="1382168389">
          <w:marLeft w:val="480"/>
          <w:marRight w:val="0"/>
          <w:marTop w:val="0"/>
          <w:marBottom w:val="0"/>
          <w:divBdr>
            <w:top w:val="none" w:sz="0" w:space="0" w:color="auto"/>
            <w:left w:val="none" w:sz="0" w:space="0" w:color="auto"/>
            <w:bottom w:val="none" w:sz="0" w:space="0" w:color="auto"/>
            <w:right w:val="none" w:sz="0" w:space="0" w:color="auto"/>
          </w:divBdr>
        </w:div>
        <w:div w:id="306446466">
          <w:marLeft w:val="480"/>
          <w:marRight w:val="0"/>
          <w:marTop w:val="0"/>
          <w:marBottom w:val="0"/>
          <w:divBdr>
            <w:top w:val="none" w:sz="0" w:space="0" w:color="auto"/>
            <w:left w:val="none" w:sz="0" w:space="0" w:color="auto"/>
            <w:bottom w:val="none" w:sz="0" w:space="0" w:color="auto"/>
            <w:right w:val="none" w:sz="0" w:space="0" w:color="auto"/>
          </w:divBdr>
        </w:div>
        <w:div w:id="1024018104">
          <w:marLeft w:val="480"/>
          <w:marRight w:val="0"/>
          <w:marTop w:val="0"/>
          <w:marBottom w:val="0"/>
          <w:divBdr>
            <w:top w:val="none" w:sz="0" w:space="0" w:color="auto"/>
            <w:left w:val="none" w:sz="0" w:space="0" w:color="auto"/>
            <w:bottom w:val="none" w:sz="0" w:space="0" w:color="auto"/>
            <w:right w:val="none" w:sz="0" w:space="0" w:color="auto"/>
          </w:divBdr>
        </w:div>
        <w:div w:id="809783500">
          <w:marLeft w:val="480"/>
          <w:marRight w:val="0"/>
          <w:marTop w:val="0"/>
          <w:marBottom w:val="0"/>
          <w:divBdr>
            <w:top w:val="none" w:sz="0" w:space="0" w:color="auto"/>
            <w:left w:val="none" w:sz="0" w:space="0" w:color="auto"/>
            <w:bottom w:val="none" w:sz="0" w:space="0" w:color="auto"/>
            <w:right w:val="none" w:sz="0" w:space="0" w:color="auto"/>
          </w:divBdr>
        </w:div>
        <w:div w:id="1736660741">
          <w:marLeft w:val="480"/>
          <w:marRight w:val="0"/>
          <w:marTop w:val="0"/>
          <w:marBottom w:val="0"/>
          <w:divBdr>
            <w:top w:val="none" w:sz="0" w:space="0" w:color="auto"/>
            <w:left w:val="none" w:sz="0" w:space="0" w:color="auto"/>
            <w:bottom w:val="none" w:sz="0" w:space="0" w:color="auto"/>
            <w:right w:val="none" w:sz="0" w:space="0" w:color="auto"/>
          </w:divBdr>
        </w:div>
        <w:div w:id="1800687127">
          <w:marLeft w:val="480"/>
          <w:marRight w:val="0"/>
          <w:marTop w:val="0"/>
          <w:marBottom w:val="0"/>
          <w:divBdr>
            <w:top w:val="none" w:sz="0" w:space="0" w:color="auto"/>
            <w:left w:val="none" w:sz="0" w:space="0" w:color="auto"/>
            <w:bottom w:val="none" w:sz="0" w:space="0" w:color="auto"/>
            <w:right w:val="none" w:sz="0" w:space="0" w:color="auto"/>
          </w:divBdr>
        </w:div>
        <w:div w:id="756557056">
          <w:marLeft w:val="480"/>
          <w:marRight w:val="0"/>
          <w:marTop w:val="0"/>
          <w:marBottom w:val="0"/>
          <w:divBdr>
            <w:top w:val="none" w:sz="0" w:space="0" w:color="auto"/>
            <w:left w:val="none" w:sz="0" w:space="0" w:color="auto"/>
            <w:bottom w:val="none" w:sz="0" w:space="0" w:color="auto"/>
            <w:right w:val="none" w:sz="0" w:space="0" w:color="auto"/>
          </w:divBdr>
        </w:div>
        <w:div w:id="34820360">
          <w:marLeft w:val="480"/>
          <w:marRight w:val="0"/>
          <w:marTop w:val="0"/>
          <w:marBottom w:val="0"/>
          <w:divBdr>
            <w:top w:val="none" w:sz="0" w:space="0" w:color="auto"/>
            <w:left w:val="none" w:sz="0" w:space="0" w:color="auto"/>
            <w:bottom w:val="none" w:sz="0" w:space="0" w:color="auto"/>
            <w:right w:val="none" w:sz="0" w:space="0" w:color="auto"/>
          </w:divBdr>
        </w:div>
        <w:div w:id="452288139">
          <w:marLeft w:val="480"/>
          <w:marRight w:val="0"/>
          <w:marTop w:val="0"/>
          <w:marBottom w:val="0"/>
          <w:divBdr>
            <w:top w:val="none" w:sz="0" w:space="0" w:color="auto"/>
            <w:left w:val="none" w:sz="0" w:space="0" w:color="auto"/>
            <w:bottom w:val="none" w:sz="0" w:space="0" w:color="auto"/>
            <w:right w:val="none" w:sz="0" w:space="0" w:color="auto"/>
          </w:divBdr>
        </w:div>
        <w:div w:id="2128963530">
          <w:marLeft w:val="480"/>
          <w:marRight w:val="0"/>
          <w:marTop w:val="0"/>
          <w:marBottom w:val="0"/>
          <w:divBdr>
            <w:top w:val="none" w:sz="0" w:space="0" w:color="auto"/>
            <w:left w:val="none" w:sz="0" w:space="0" w:color="auto"/>
            <w:bottom w:val="none" w:sz="0" w:space="0" w:color="auto"/>
            <w:right w:val="none" w:sz="0" w:space="0" w:color="auto"/>
          </w:divBdr>
        </w:div>
        <w:div w:id="204684540">
          <w:marLeft w:val="480"/>
          <w:marRight w:val="0"/>
          <w:marTop w:val="0"/>
          <w:marBottom w:val="0"/>
          <w:divBdr>
            <w:top w:val="none" w:sz="0" w:space="0" w:color="auto"/>
            <w:left w:val="none" w:sz="0" w:space="0" w:color="auto"/>
            <w:bottom w:val="none" w:sz="0" w:space="0" w:color="auto"/>
            <w:right w:val="none" w:sz="0" w:space="0" w:color="auto"/>
          </w:divBdr>
        </w:div>
        <w:div w:id="1684087621">
          <w:marLeft w:val="480"/>
          <w:marRight w:val="0"/>
          <w:marTop w:val="0"/>
          <w:marBottom w:val="0"/>
          <w:divBdr>
            <w:top w:val="none" w:sz="0" w:space="0" w:color="auto"/>
            <w:left w:val="none" w:sz="0" w:space="0" w:color="auto"/>
            <w:bottom w:val="none" w:sz="0" w:space="0" w:color="auto"/>
            <w:right w:val="none" w:sz="0" w:space="0" w:color="auto"/>
          </w:divBdr>
        </w:div>
        <w:div w:id="817723063">
          <w:marLeft w:val="480"/>
          <w:marRight w:val="0"/>
          <w:marTop w:val="0"/>
          <w:marBottom w:val="0"/>
          <w:divBdr>
            <w:top w:val="none" w:sz="0" w:space="0" w:color="auto"/>
            <w:left w:val="none" w:sz="0" w:space="0" w:color="auto"/>
            <w:bottom w:val="none" w:sz="0" w:space="0" w:color="auto"/>
            <w:right w:val="none" w:sz="0" w:space="0" w:color="auto"/>
          </w:divBdr>
        </w:div>
        <w:div w:id="1957131692">
          <w:marLeft w:val="480"/>
          <w:marRight w:val="0"/>
          <w:marTop w:val="0"/>
          <w:marBottom w:val="0"/>
          <w:divBdr>
            <w:top w:val="none" w:sz="0" w:space="0" w:color="auto"/>
            <w:left w:val="none" w:sz="0" w:space="0" w:color="auto"/>
            <w:bottom w:val="none" w:sz="0" w:space="0" w:color="auto"/>
            <w:right w:val="none" w:sz="0" w:space="0" w:color="auto"/>
          </w:divBdr>
        </w:div>
        <w:div w:id="1986159437">
          <w:marLeft w:val="480"/>
          <w:marRight w:val="0"/>
          <w:marTop w:val="0"/>
          <w:marBottom w:val="0"/>
          <w:divBdr>
            <w:top w:val="none" w:sz="0" w:space="0" w:color="auto"/>
            <w:left w:val="none" w:sz="0" w:space="0" w:color="auto"/>
            <w:bottom w:val="none" w:sz="0" w:space="0" w:color="auto"/>
            <w:right w:val="none" w:sz="0" w:space="0" w:color="auto"/>
          </w:divBdr>
        </w:div>
        <w:div w:id="930434254">
          <w:marLeft w:val="480"/>
          <w:marRight w:val="0"/>
          <w:marTop w:val="0"/>
          <w:marBottom w:val="0"/>
          <w:divBdr>
            <w:top w:val="none" w:sz="0" w:space="0" w:color="auto"/>
            <w:left w:val="none" w:sz="0" w:space="0" w:color="auto"/>
            <w:bottom w:val="none" w:sz="0" w:space="0" w:color="auto"/>
            <w:right w:val="none" w:sz="0" w:space="0" w:color="auto"/>
          </w:divBdr>
        </w:div>
        <w:div w:id="113252193">
          <w:marLeft w:val="480"/>
          <w:marRight w:val="0"/>
          <w:marTop w:val="0"/>
          <w:marBottom w:val="0"/>
          <w:divBdr>
            <w:top w:val="none" w:sz="0" w:space="0" w:color="auto"/>
            <w:left w:val="none" w:sz="0" w:space="0" w:color="auto"/>
            <w:bottom w:val="none" w:sz="0" w:space="0" w:color="auto"/>
            <w:right w:val="none" w:sz="0" w:space="0" w:color="auto"/>
          </w:divBdr>
        </w:div>
        <w:div w:id="257179675">
          <w:marLeft w:val="480"/>
          <w:marRight w:val="0"/>
          <w:marTop w:val="0"/>
          <w:marBottom w:val="0"/>
          <w:divBdr>
            <w:top w:val="none" w:sz="0" w:space="0" w:color="auto"/>
            <w:left w:val="none" w:sz="0" w:space="0" w:color="auto"/>
            <w:bottom w:val="none" w:sz="0" w:space="0" w:color="auto"/>
            <w:right w:val="none" w:sz="0" w:space="0" w:color="auto"/>
          </w:divBdr>
        </w:div>
        <w:div w:id="1341927924">
          <w:marLeft w:val="480"/>
          <w:marRight w:val="0"/>
          <w:marTop w:val="0"/>
          <w:marBottom w:val="0"/>
          <w:divBdr>
            <w:top w:val="none" w:sz="0" w:space="0" w:color="auto"/>
            <w:left w:val="none" w:sz="0" w:space="0" w:color="auto"/>
            <w:bottom w:val="none" w:sz="0" w:space="0" w:color="auto"/>
            <w:right w:val="none" w:sz="0" w:space="0" w:color="auto"/>
          </w:divBdr>
        </w:div>
        <w:div w:id="217939079">
          <w:marLeft w:val="480"/>
          <w:marRight w:val="0"/>
          <w:marTop w:val="0"/>
          <w:marBottom w:val="0"/>
          <w:divBdr>
            <w:top w:val="none" w:sz="0" w:space="0" w:color="auto"/>
            <w:left w:val="none" w:sz="0" w:space="0" w:color="auto"/>
            <w:bottom w:val="none" w:sz="0" w:space="0" w:color="auto"/>
            <w:right w:val="none" w:sz="0" w:space="0" w:color="auto"/>
          </w:divBdr>
        </w:div>
        <w:div w:id="246892583">
          <w:marLeft w:val="480"/>
          <w:marRight w:val="0"/>
          <w:marTop w:val="0"/>
          <w:marBottom w:val="0"/>
          <w:divBdr>
            <w:top w:val="none" w:sz="0" w:space="0" w:color="auto"/>
            <w:left w:val="none" w:sz="0" w:space="0" w:color="auto"/>
            <w:bottom w:val="none" w:sz="0" w:space="0" w:color="auto"/>
            <w:right w:val="none" w:sz="0" w:space="0" w:color="auto"/>
          </w:divBdr>
        </w:div>
        <w:div w:id="174619721">
          <w:marLeft w:val="480"/>
          <w:marRight w:val="0"/>
          <w:marTop w:val="0"/>
          <w:marBottom w:val="0"/>
          <w:divBdr>
            <w:top w:val="none" w:sz="0" w:space="0" w:color="auto"/>
            <w:left w:val="none" w:sz="0" w:space="0" w:color="auto"/>
            <w:bottom w:val="none" w:sz="0" w:space="0" w:color="auto"/>
            <w:right w:val="none" w:sz="0" w:space="0" w:color="auto"/>
          </w:divBdr>
        </w:div>
        <w:div w:id="1330906618">
          <w:marLeft w:val="480"/>
          <w:marRight w:val="0"/>
          <w:marTop w:val="0"/>
          <w:marBottom w:val="0"/>
          <w:divBdr>
            <w:top w:val="none" w:sz="0" w:space="0" w:color="auto"/>
            <w:left w:val="none" w:sz="0" w:space="0" w:color="auto"/>
            <w:bottom w:val="none" w:sz="0" w:space="0" w:color="auto"/>
            <w:right w:val="none" w:sz="0" w:space="0" w:color="auto"/>
          </w:divBdr>
        </w:div>
        <w:div w:id="465590174">
          <w:marLeft w:val="480"/>
          <w:marRight w:val="0"/>
          <w:marTop w:val="0"/>
          <w:marBottom w:val="0"/>
          <w:divBdr>
            <w:top w:val="none" w:sz="0" w:space="0" w:color="auto"/>
            <w:left w:val="none" w:sz="0" w:space="0" w:color="auto"/>
            <w:bottom w:val="none" w:sz="0" w:space="0" w:color="auto"/>
            <w:right w:val="none" w:sz="0" w:space="0" w:color="auto"/>
          </w:divBdr>
        </w:div>
        <w:div w:id="1615481458">
          <w:marLeft w:val="480"/>
          <w:marRight w:val="0"/>
          <w:marTop w:val="0"/>
          <w:marBottom w:val="0"/>
          <w:divBdr>
            <w:top w:val="none" w:sz="0" w:space="0" w:color="auto"/>
            <w:left w:val="none" w:sz="0" w:space="0" w:color="auto"/>
            <w:bottom w:val="none" w:sz="0" w:space="0" w:color="auto"/>
            <w:right w:val="none" w:sz="0" w:space="0" w:color="auto"/>
          </w:divBdr>
        </w:div>
        <w:div w:id="662009741">
          <w:marLeft w:val="480"/>
          <w:marRight w:val="0"/>
          <w:marTop w:val="0"/>
          <w:marBottom w:val="0"/>
          <w:divBdr>
            <w:top w:val="none" w:sz="0" w:space="0" w:color="auto"/>
            <w:left w:val="none" w:sz="0" w:space="0" w:color="auto"/>
            <w:bottom w:val="none" w:sz="0" w:space="0" w:color="auto"/>
            <w:right w:val="none" w:sz="0" w:space="0" w:color="auto"/>
          </w:divBdr>
        </w:div>
        <w:div w:id="1400789854">
          <w:marLeft w:val="480"/>
          <w:marRight w:val="0"/>
          <w:marTop w:val="0"/>
          <w:marBottom w:val="0"/>
          <w:divBdr>
            <w:top w:val="none" w:sz="0" w:space="0" w:color="auto"/>
            <w:left w:val="none" w:sz="0" w:space="0" w:color="auto"/>
            <w:bottom w:val="none" w:sz="0" w:space="0" w:color="auto"/>
            <w:right w:val="none" w:sz="0" w:space="0" w:color="auto"/>
          </w:divBdr>
        </w:div>
        <w:div w:id="234172792">
          <w:marLeft w:val="480"/>
          <w:marRight w:val="0"/>
          <w:marTop w:val="0"/>
          <w:marBottom w:val="0"/>
          <w:divBdr>
            <w:top w:val="none" w:sz="0" w:space="0" w:color="auto"/>
            <w:left w:val="none" w:sz="0" w:space="0" w:color="auto"/>
            <w:bottom w:val="none" w:sz="0" w:space="0" w:color="auto"/>
            <w:right w:val="none" w:sz="0" w:space="0" w:color="auto"/>
          </w:divBdr>
        </w:div>
        <w:div w:id="1668828765">
          <w:marLeft w:val="480"/>
          <w:marRight w:val="0"/>
          <w:marTop w:val="0"/>
          <w:marBottom w:val="0"/>
          <w:divBdr>
            <w:top w:val="none" w:sz="0" w:space="0" w:color="auto"/>
            <w:left w:val="none" w:sz="0" w:space="0" w:color="auto"/>
            <w:bottom w:val="none" w:sz="0" w:space="0" w:color="auto"/>
            <w:right w:val="none" w:sz="0" w:space="0" w:color="auto"/>
          </w:divBdr>
        </w:div>
        <w:div w:id="1216114353">
          <w:marLeft w:val="480"/>
          <w:marRight w:val="0"/>
          <w:marTop w:val="0"/>
          <w:marBottom w:val="0"/>
          <w:divBdr>
            <w:top w:val="none" w:sz="0" w:space="0" w:color="auto"/>
            <w:left w:val="none" w:sz="0" w:space="0" w:color="auto"/>
            <w:bottom w:val="none" w:sz="0" w:space="0" w:color="auto"/>
            <w:right w:val="none" w:sz="0" w:space="0" w:color="auto"/>
          </w:divBdr>
        </w:div>
        <w:div w:id="1887788867">
          <w:marLeft w:val="480"/>
          <w:marRight w:val="0"/>
          <w:marTop w:val="0"/>
          <w:marBottom w:val="0"/>
          <w:divBdr>
            <w:top w:val="none" w:sz="0" w:space="0" w:color="auto"/>
            <w:left w:val="none" w:sz="0" w:space="0" w:color="auto"/>
            <w:bottom w:val="none" w:sz="0" w:space="0" w:color="auto"/>
            <w:right w:val="none" w:sz="0" w:space="0" w:color="auto"/>
          </w:divBdr>
        </w:div>
        <w:div w:id="1500340580">
          <w:marLeft w:val="480"/>
          <w:marRight w:val="0"/>
          <w:marTop w:val="0"/>
          <w:marBottom w:val="0"/>
          <w:divBdr>
            <w:top w:val="none" w:sz="0" w:space="0" w:color="auto"/>
            <w:left w:val="none" w:sz="0" w:space="0" w:color="auto"/>
            <w:bottom w:val="none" w:sz="0" w:space="0" w:color="auto"/>
            <w:right w:val="none" w:sz="0" w:space="0" w:color="auto"/>
          </w:divBdr>
        </w:div>
        <w:div w:id="129908261">
          <w:marLeft w:val="480"/>
          <w:marRight w:val="0"/>
          <w:marTop w:val="0"/>
          <w:marBottom w:val="0"/>
          <w:divBdr>
            <w:top w:val="none" w:sz="0" w:space="0" w:color="auto"/>
            <w:left w:val="none" w:sz="0" w:space="0" w:color="auto"/>
            <w:bottom w:val="none" w:sz="0" w:space="0" w:color="auto"/>
            <w:right w:val="none" w:sz="0" w:space="0" w:color="auto"/>
          </w:divBdr>
        </w:div>
        <w:div w:id="754714699">
          <w:marLeft w:val="480"/>
          <w:marRight w:val="0"/>
          <w:marTop w:val="0"/>
          <w:marBottom w:val="0"/>
          <w:divBdr>
            <w:top w:val="none" w:sz="0" w:space="0" w:color="auto"/>
            <w:left w:val="none" w:sz="0" w:space="0" w:color="auto"/>
            <w:bottom w:val="none" w:sz="0" w:space="0" w:color="auto"/>
            <w:right w:val="none" w:sz="0" w:space="0" w:color="auto"/>
          </w:divBdr>
        </w:div>
        <w:div w:id="1959800645">
          <w:marLeft w:val="480"/>
          <w:marRight w:val="0"/>
          <w:marTop w:val="0"/>
          <w:marBottom w:val="0"/>
          <w:divBdr>
            <w:top w:val="none" w:sz="0" w:space="0" w:color="auto"/>
            <w:left w:val="none" w:sz="0" w:space="0" w:color="auto"/>
            <w:bottom w:val="none" w:sz="0" w:space="0" w:color="auto"/>
            <w:right w:val="none" w:sz="0" w:space="0" w:color="auto"/>
          </w:divBdr>
        </w:div>
        <w:div w:id="1711957832">
          <w:marLeft w:val="480"/>
          <w:marRight w:val="0"/>
          <w:marTop w:val="0"/>
          <w:marBottom w:val="0"/>
          <w:divBdr>
            <w:top w:val="none" w:sz="0" w:space="0" w:color="auto"/>
            <w:left w:val="none" w:sz="0" w:space="0" w:color="auto"/>
            <w:bottom w:val="none" w:sz="0" w:space="0" w:color="auto"/>
            <w:right w:val="none" w:sz="0" w:space="0" w:color="auto"/>
          </w:divBdr>
        </w:div>
        <w:div w:id="1884830891">
          <w:marLeft w:val="480"/>
          <w:marRight w:val="0"/>
          <w:marTop w:val="0"/>
          <w:marBottom w:val="0"/>
          <w:divBdr>
            <w:top w:val="none" w:sz="0" w:space="0" w:color="auto"/>
            <w:left w:val="none" w:sz="0" w:space="0" w:color="auto"/>
            <w:bottom w:val="none" w:sz="0" w:space="0" w:color="auto"/>
            <w:right w:val="none" w:sz="0" w:space="0" w:color="auto"/>
          </w:divBdr>
        </w:div>
        <w:div w:id="884559175">
          <w:marLeft w:val="480"/>
          <w:marRight w:val="0"/>
          <w:marTop w:val="0"/>
          <w:marBottom w:val="0"/>
          <w:divBdr>
            <w:top w:val="none" w:sz="0" w:space="0" w:color="auto"/>
            <w:left w:val="none" w:sz="0" w:space="0" w:color="auto"/>
            <w:bottom w:val="none" w:sz="0" w:space="0" w:color="auto"/>
            <w:right w:val="none" w:sz="0" w:space="0" w:color="auto"/>
          </w:divBdr>
        </w:div>
        <w:div w:id="1174152249">
          <w:marLeft w:val="480"/>
          <w:marRight w:val="0"/>
          <w:marTop w:val="0"/>
          <w:marBottom w:val="0"/>
          <w:divBdr>
            <w:top w:val="none" w:sz="0" w:space="0" w:color="auto"/>
            <w:left w:val="none" w:sz="0" w:space="0" w:color="auto"/>
            <w:bottom w:val="none" w:sz="0" w:space="0" w:color="auto"/>
            <w:right w:val="none" w:sz="0" w:space="0" w:color="auto"/>
          </w:divBdr>
        </w:div>
        <w:div w:id="528681759">
          <w:marLeft w:val="480"/>
          <w:marRight w:val="0"/>
          <w:marTop w:val="0"/>
          <w:marBottom w:val="0"/>
          <w:divBdr>
            <w:top w:val="none" w:sz="0" w:space="0" w:color="auto"/>
            <w:left w:val="none" w:sz="0" w:space="0" w:color="auto"/>
            <w:bottom w:val="none" w:sz="0" w:space="0" w:color="auto"/>
            <w:right w:val="none" w:sz="0" w:space="0" w:color="auto"/>
          </w:divBdr>
        </w:div>
        <w:div w:id="1287008352">
          <w:marLeft w:val="480"/>
          <w:marRight w:val="0"/>
          <w:marTop w:val="0"/>
          <w:marBottom w:val="0"/>
          <w:divBdr>
            <w:top w:val="none" w:sz="0" w:space="0" w:color="auto"/>
            <w:left w:val="none" w:sz="0" w:space="0" w:color="auto"/>
            <w:bottom w:val="none" w:sz="0" w:space="0" w:color="auto"/>
            <w:right w:val="none" w:sz="0" w:space="0" w:color="auto"/>
          </w:divBdr>
        </w:div>
        <w:div w:id="72245485">
          <w:marLeft w:val="480"/>
          <w:marRight w:val="0"/>
          <w:marTop w:val="0"/>
          <w:marBottom w:val="0"/>
          <w:divBdr>
            <w:top w:val="none" w:sz="0" w:space="0" w:color="auto"/>
            <w:left w:val="none" w:sz="0" w:space="0" w:color="auto"/>
            <w:bottom w:val="none" w:sz="0" w:space="0" w:color="auto"/>
            <w:right w:val="none" w:sz="0" w:space="0" w:color="auto"/>
          </w:divBdr>
        </w:div>
        <w:div w:id="222646065">
          <w:marLeft w:val="480"/>
          <w:marRight w:val="0"/>
          <w:marTop w:val="0"/>
          <w:marBottom w:val="0"/>
          <w:divBdr>
            <w:top w:val="none" w:sz="0" w:space="0" w:color="auto"/>
            <w:left w:val="none" w:sz="0" w:space="0" w:color="auto"/>
            <w:bottom w:val="none" w:sz="0" w:space="0" w:color="auto"/>
            <w:right w:val="none" w:sz="0" w:space="0" w:color="auto"/>
          </w:divBdr>
        </w:div>
        <w:div w:id="153767641">
          <w:marLeft w:val="480"/>
          <w:marRight w:val="0"/>
          <w:marTop w:val="0"/>
          <w:marBottom w:val="0"/>
          <w:divBdr>
            <w:top w:val="none" w:sz="0" w:space="0" w:color="auto"/>
            <w:left w:val="none" w:sz="0" w:space="0" w:color="auto"/>
            <w:bottom w:val="none" w:sz="0" w:space="0" w:color="auto"/>
            <w:right w:val="none" w:sz="0" w:space="0" w:color="auto"/>
          </w:divBdr>
        </w:div>
        <w:div w:id="657343322">
          <w:marLeft w:val="480"/>
          <w:marRight w:val="0"/>
          <w:marTop w:val="0"/>
          <w:marBottom w:val="0"/>
          <w:divBdr>
            <w:top w:val="none" w:sz="0" w:space="0" w:color="auto"/>
            <w:left w:val="none" w:sz="0" w:space="0" w:color="auto"/>
            <w:bottom w:val="none" w:sz="0" w:space="0" w:color="auto"/>
            <w:right w:val="none" w:sz="0" w:space="0" w:color="auto"/>
          </w:divBdr>
        </w:div>
        <w:div w:id="1257834210">
          <w:marLeft w:val="480"/>
          <w:marRight w:val="0"/>
          <w:marTop w:val="0"/>
          <w:marBottom w:val="0"/>
          <w:divBdr>
            <w:top w:val="none" w:sz="0" w:space="0" w:color="auto"/>
            <w:left w:val="none" w:sz="0" w:space="0" w:color="auto"/>
            <w:bottom w:val="none" w:sz="0" w:space="0" w:color="auto"/>
            <w:right w:val="none" w:sz="0" w:space="0" w:color="auto"/>
          </w:divBdr>
        </w:div>
        <w:div w:id="2105494455">
          <w:marLeft w:val="480"/>
          <w:marRight w:val="0"/>
          <w:marTop w:val="0"/>
          <w:marBottom w:val="0"/>
          <w:divBdr>
            <w:top w:val="none" w:sz="0" w:space="0" w:color="auto"/>
            <w:left w:val="none" w:sz="0" w:space="0" w:color="auto"/>
            <w:bottom w:val="none" w:sz="0" w:space="0" w:color="auto"/>
            <w:right w:val="none" w:sz="0" w:space="0" w:color="auto"/>
          </w:divBdr>
        </w:div>
        <w:div w:id="1772313663">
          <w:marLeft w:val="480"/>
          <w:marRight w:val="0"/>
          <w:marTop w:val="0"/>
          <w:marBottom w:val="0"/>
          <w:divBdr>
            <w:top w:val="none" w:sz="0" w:space="0" w:color="auto"/>
            <w:left w:val="none" w:sz="0" w:space="0" w:color="auto"/>
            <w:bottom w:val="none" w:sz="0" w:space="0" w:color="auto"/>
            <w:right w:val="none" w:sz="0" w:space="0" w:color="auto"/>
          </w:divBdr>
        </w:div>
        <w:div w:id="943422706">
          <w:marLeft w:val="480"/>
          <w:marRight w:val="0"/>
          <w:marTop w:val="0"/>
          <w:marBottom w:val="0"/>
          <w:divBdr>
            <w:top w:val="none" w:sz="0" w:space="0" w:color="auto"/>
            <w:left w:val="none" w:sz="0" w:space="0" w:color="auto"/>
            <w:bottom w:val="none" w:sz="0" w:space="0" w:color="auto"/>
            <w:right w:val="none" w:sz="0" w:space="0" w:color="auto"/>
          </w:divBdr>
        </w:div>
        <w:div w:id="2140293768">
          <w:marLeft w:val="480"/>
          <w:marRight w:val="0"/>
          <w:marTop w:val="0"/>
          <w:marBottom w:val="0"/>
          <w:divBdr>
            <w:top w:val="none" w:sz="0" w:space="0" w:color="auto"/>
            <w:left w:val="none" w:sz="0" w:space="0" w:color="auto"/>
            <w:bottom w:val="none" w:sz="0" w:space="0" w:color="auto"/>
            <w:right w:val="none" w:sz="0" w:space="0" w:color="auto"/>
          </w:divBdr>
        </w:div>
        <w:div w:id="1382441999">
          <w:marLeft w:val="480"/>
          <w:marRight w:val="0"/>
          <w:marTop w:val="0"/>
          <w:marBottom w:val="0"/>
          <w:divBdr>
            <w:top w:val="none" w:sz="0" w:space="0" w:color="auto"/>
            <w:left w:val="none" w:sz="0" w:space="0" w:color="auto"/>
            <w:bottom w:val="none" w:sz="0" w:space="0" w:color="auto"/>
            <w:right w:val="none" w:sz="0" w:space="0" w:color="auto"/>
          </w:divBdr>
        </w:div>
        <w:div w:id="2046519061">
          <w:marLeft w:val="480"/>
          <w:marRight w:val="0"/>
          <w:marTop w:val="0"/>
          <w:marBottom w:val="0"/>
          <w:divBdr>
            <w:top w:val="none" w:sz="0" w:space="0" w:color="auto"/>
            <w:left w:val="none" w:sz="0" w:space="0" w:color="auto"/>
            <w:bottom w:val="none" w:sz="0" w:space="0" w:color="auto"/>
            <w:right w:val="none" w:sz="0" w:space="0" w:color="auto"/>
          </w:divBdr>
        </w:div>
        <w:div w:id="906185550">
          <w:marLeft w:val="480"/>
          <w:marRight w:val="0"/>
          <w:marTop w:val="0"/>
          <w:marBottom w:val="0"/>
          <w:divBdr>
            <w:top w:val="none" w:sz="0" w:space="0" w:color="auto"/>
            <w:left w:val="none" w:sz="0" w:space="0" w:color="auto"/>
            <w:bottom w:val="none" w:sz="0" w:space="0" w:color="auto"/>
            <w:right w:val="none" w:sz="0" w:space="0" w:color="auto"/>
          </w:divBdr>
        </w:div>
        <w:div w:id="1871721879">
          <w:marLeft w:val="480"/>
          <w:marRight w:val="0"/>
          <w:marTop w:val="0"/>
          <w:marBottom w:val="0"/>
          <w:divBdr>
            <w:top w:val="none" w:sz="0" w:space="0" w:color="auto"/>
            <w:left w:val="none" w:sz="0" w:space="0" w:color="auto"/>
            <w:bottom w:val="none" w:sz="0" w:space="0" w:color="auto"/>
            <w:right w:val="none" w:sz="0" w:space="0" w:color="auto"/>
          </w:divBdr>
        </w:div>
        <w:div w:id="1353797633">
          <w:marLeft w:val="480"/>
          <w:marRight w:val="0"/>
          <w:marTop w:val="0"/>
          <w:marBottom w:val="0"/>
          <w:divBdr>
            <w:top w:val="none" w:sz="0" w:space="0" w:color="auto"/>
            <w:left w:val="none" w:sz="0" w:space="0" w:color="auto"/>
            <w:bottom w:val="none" w:sz="0" w:space="0" w:color="auto"/>
            <w:right w:val="none" w:sz="0" w:space="0" w:color="auto"/>
          </w:divBdr>
        </w:div>
        <w:div w:id="130102412">
          <w:marLeft w:val="480"/>
          <w:marRight w:val="0"/>
          <w:marTop w:val="0"/>
          <w:marBottom w:val="0"/>
          <w:divBdr>
            <w:top w:val="none" w:sz="0" w:space="0" w:color="auto"/>
            <w:left w:val="none" w:sz="0" w:space="0" w:color="auto"/>
            <w:bottom w:val="none" w:sz="0" w:space="0" w:color="auto"/>
            <w:right w:val="none" w:sz="0" w:space="0" w:color="auto"/>
          </w:divBdr>
        </w:div>
        <w:div w:id="1299458550">
          <w:marLeft w:val="480"/>
          <w:marRight w:val="0"/>
          <w:marTop w:val="0"/>
          <w:marBottom w:val="0"/>
          <w:divBdr>
            <w:top w:val="none" w:sz="0" w:space="0" w:color="auto"/>
            <w:left w:val="none" w:sz="0" w:space="0" w:color="auto"/>
            <w:bottom w:val="none" w:sz="0" w:space="0" w:color="auto"/>
            <w:right w:val="none" w:sz="0" w:space="0" w:color="auto"/>
          </w:divBdr>
        </w:div>
        <w:div w:id="1700543395">
          <w:marLeft w:val="480"/>
          <w:marRight w:val="0"/>
          <w:marTop w:val="0"/>
          <w:marBottom w:val="0"/>
          <w:divBdr>
            <w:top w:val="none" w:sz="0" w:space="0" w:color="auto"/>
            <w:left w:val="none" w:sz="0" w:space="0" w:color="auto"/>
            <w:bottom w:val="none" w:sz="0" w:space="0" w:color="auto"/>
            <w:right w:val="none" w:sz="0" w:space="0" w:color="auto"/>
          </w:divBdr>
        </w:div>
        <w:div w:id="1364402437">
          <w:marLeft w:val="480"/>
          <w:marRight w:val="0"/>
          <w:marTop w:val="0"/>
          <w:marBottom w:val="0"/>
          <w:divBdr>
            <w:top w:val="none" w:sz="0" w:space="0" w:color="auto"/>
            <w:left w:val="none" w:sz="0" w:space="0" w:color="auto"/>
            <w:bottom w:val="none" w:sz="0" w:space="0" w:color="auto"/>
            <w:right w:val="none" w:sz="0" w:space="0" w:color="auto"/>
          </w:divBdr>
        </w:div>
        <w:div w:id="1673793549">
          <w:marLeft w:val="480"/>
          <w:marRight w:val="0"/>
          <w:marTop w:val="0"/>
          <w:marBottom w:val="0"/>
          <w:divBdr>
            <w:top w:val="none" w:sz="0" w:space="0" w:color="auto"/>
            <w:left w:val="none" w:sz="0" w:space="0" w:color="auto"/>
            <w:bottom w:val="none" w:sz="0" w:space="0" w:color="auto"/>
            <w:right w:val="none" w:sz="0" w:space="0" w:color="auto"/>
          </w:divBdr>
        </w:div>
        <w:div w:id="392240203">
          <w:marLeft w:val="480"/>
          <w:marRight w:val="0"/>
          <w:marTop w:val="0"/>
          <w:marBottom w:val="0"/>
          <w:divBdr>
            <w:top w:val="none" w:sz="0" w:space="0" w:color="auto"/>
            <w:left w:val="none" w:sz="0" w:space="0" w:color="auto"/>
            <w:bottom w:val="none" w:sz="0" w:space="0" w:color="auto"/>
            <w:right w:val="none" w:sz="0" w:space="0" w:color="auto"/>
          </w:divBdr>
        </w:div>
        <w:div w:id="974486841">
          <w:marLeft w:val="480"/>
          <w:marRight w:val="0"/>
          <w:marTop w:val="0"/>
          <w:marBottom w:val="0"/>
          <w:divBdr>
            <w:top w:val="none" w:sz="0" w:space="0" w:color="auto"/>
            <w:left w:val="none" w:sz="0" w:space="0" w:color="auto"/>
            <w:bottom w:val="none" w:sz="0" w:space="0" w:color="auto"/>
            <w:right w:val="none" w:sz="0" w:space="0" w:color="auto"/>
          </w:divBdr>
        </w:div>
        <w:div w:id="1957445260">
          <w:marLeft w:val="480"/>
          <w:marRight w:val="0"/>
          <w:marTop w:val="0"/>
          <w:marBottom w:val="0"/>
          <w:divBdr>
            <w:top w:val="none" w:sz="0" w:space="0" w:color="auto"/>
            <w:left w:val="none" w:sz="0" w:space="0" w:color="auto"/>
            <w:bottom w:val="none" w:sz="0" w:space="0" w:color="auto"/>
            <w:right w:val="none" w:sz="0" w:space="0" w:color="auto"/>
          </w:divBdr>
        </w:div>
        <w:div w:id="97680015">
          <w:marLeft w:val="480"/>
          <w:marRight w:val="0"/>
          <w:marTop w:val="0"/>
          <w:marBottom w:val="0"/>
          <w:divBdr>
            <w:top w:val="none" w:sz="0" w:space="0" w:color="auto"/>
            <w:left w:val="none" w:sz="0" w:space="0" w:color="auto"/>
            <w:bottom w:val="none" w:sz="0" w:space="0" w:color="auto"/>
            <w:right w:val="none" w:sz="0" w:space="0" w:color="auto"/>
          </w:divBdr>
        </w:div>
        <w:div w:id="510295954">
          <w:marLeft w:val="480"/>
          <w:marRight w:val="0"/>
          <w:marTop w:val="0"/>
          <w:marBottom w:val="0"/>
          <w:divBdr>
            <w:top w:val="none" w:sz="0" w:space="0" w:color="auto"/>
            <w:left w:val="none" w:sz="0" w:space="0" w:color="auto"/>
            <w:bottom w:val="none" w:sz="0" w:space="0" w:color="auto"/>
            <w:right w:val="none" w:sz="0" w:space="0" w:color="auto"/>
          </w:divBdr>
        </w:div>
        <w:div w:id="325745980">
          <w:marLeft w:val="480"/>
          <w:marRight w:val="0"/>
          <w:marTop w:val="0"/>
          <w:marBottom w:val="0"/>
          <w:divBdr>
            <w:top w:val="none" w:sz="0" w:space="0" w:color="auto"/>
            <w:left w:val="none" w:sz="0" w:space="0" w:color="auto"/>
            <w:bottom w:val="none" w:sz="0" w:space="0" w:color="auto"/>
            <w:right w:val="none" w:sz="0" w:space="0" w:color="auto"/>
          </w:divBdr>
        </w:div>
        <w:div w:id="349531826">
          <w:marLeft w:val="480"/>
          <w:marRight w:val="0"/>
          <w:marTop w:val="0"/>
          <w:marBottom w:val="0"/>
          <w:divBdr>
            <w:top w:val="none" w:sz="0" w:space="0" w:color="auto"/>
            <w:left w:val="none" w:sz="0" w:space="0" w:color="auto"/>
            <w:bottom w:val="none" w:sz="0" w:space="0" w:color="auto"/>
            <w:right w:val="none" w:sz="0" w:space="0" w:color="auto"/>
          </w:divBdr>
        </w:div>
        <w:div w:id="1438940548">
          <w:marLeft w:val="480"/>
          <w:marRight w:val="0"/>
          <w:marTop w:val="0"/>
          <w:marBottom w:val="0"/>
          <w:divBdr>
            <w:top w:val="none" w:sz="0" w:space="0" w:color="auto"/>
            <w:left w:val="none" w:sz="0" w:space="0" w:color="auto"/>
            <w:bottom w:val="none" w:sz="0" w:space="0" w:color="auto"/>
            <w:right w:val="none" w:sz="0" w:space="0" w:color="auto"/>
          </w:divBdr>
        </w:div>
        <w:div w:id="1641417611">
          <w:marLeft w:val="480"/>
          <w:marRight w:val="0"/>
          <w:marTop w:val="0"/>
          <w:marBottom w:val="0"/>
          <w:divBdr>
            <w:top w:val="none" w:sz="0" w:space="0" w:color="auto"/>
            <w:left w:val="none" w:sz="0" w:space="0" w:color="auto"/>
            <w:bottom w:val="none" w:sz="0" w:space="0" w:color="auto"/>
            <w:right w:val="none" w:sz="0" w:space="0" w:color="auto"/>
          </w:divBdr>
        </w:div>
      </w:divsChild>
    </w:div>
    <w:div w:id="1316299874">
      <w:marLeft w:val="480"/>
      <w:marRight w:val="0"/>
      <w:marTop w:val="0"/>
      <w:marBottom w:val="0"/>
      <w:divBdr>
        <w:top w:val="none" w:sz="0" w:space="0" w:color="auto"/>
        <w:left w:val="none" w:sz="0" w:space="0" w:color="auto"/>
        <w:bottom w:val="none" w:sz="0" w:space="0" w:color="auto"/>
        <w:right w:val="none" w:sz="0" w:space="0" w:color="auto"/>
      </w:divBdr>
    </w:div>
    <w:div w:id="1316303393">
      <w:bodyDiv w:val="1"/>
      <w:marLeft w:val="0"/>
      <w:marRight w:val="0"/>
      <w:marTop w:val="0"/>
      <w:marBottom w:val="0"/>
      <w:divBdr>
        <w:top w:val="none" w:sz="0" w:space="0" w:color="auto"/>
        <w:left w:val="none" w:sz="0" w:space="0" w:color="auto"/>
        <w:bottom w:val="none" w:sz="0" w:space="0" w:color="auto"/>
        <w:right w:val="none" w:sz="0" w:space="0" w:color="auto"/>
      </w:divBdr>
    </w:div>
    <w:div w:id="1316766494">
      <w:bodyDiv w:val="1"/>
      <w:marLeft w:val="0"/>
      <w:marRight w:val="0"/>
      <w:marTop w:val="0"/>
      <w:marBottom w:val="0"/>
      <w:divBdr>
        <w:top w:val="none" w:sz="0" w:space="0" w:color="auto"/>
        <w:left w:val="none" w:sz="0" w:space="0" w:color="auto"/>
        <w:bottom w:val="none" w:sz="0" w:space="0" w:color="auto"/>
        <w:right w:val="none" w:sz="0" w:space="0" w:color="auto"/>
      </w:divBdr>
    </w:div>
    <w:div w:id="1317106006">
      <w:marLeft w:val="480"/>
      <w:marRight w:val="0"/>
      <w:marTop w:val="0"/>
      <w:marBottom w:val="0"/>
      <w:divBdr>
        <w:top w:val="none" w:sz="0" w:space="0" w:color="auto"/>
        <w:left w:val="none" w:sz="0" w:space="0" w:color="auto"/>
        <w:bottom w:val="none" w:sz="0" w:space="0" w:color="auto"/>
        <w:right w:val="none" w:sz="0" w:space="0" w:color="auto"/>
      </w:divBdr>
    </w:div>
    <w:div w:id="1317298434">
      <w:marLeft w:val="480"/>
      <w:marRight w:val="0"/>
      <w:marTop w:val="0"/>
      <w:marBottom w:val="0"/>
      <w:divBdr>
        <w:top w:val="none" w:sz="0" w:space="0" w:color="auto"/>
        <w:left w:val="none" w:sz="0" w:space="0" w:color="auto"/>
        <w:bottom w:val="none" w:sz="0" w:space="0" w:color="auto"/>
        <w:right w:val="none" w:sz="0" w:space="0" w:color="auto"/>
      </w:divBdr>
    </w:div>
    <w:div w:id="1317537231">
      <w:bodyDiv w:val="1"/>
      <w:marLeft w:val="0"/>
      <w:marRight w:val="0"/>
      <w:marTop w:val="0"/>
      <w:marBottom w:val="0"/>
      <w:divBdr>
        <w:top w:val="none" w:sz="0" w:space="0" w:color="auto"/>
        <w:left w:val="none" w:sz="0" w:space="0" w:color="auto"/>
        <w:bottom w:val="none" w:sz="0" w:space="0" w:color="auto"/>
        <w:right w:val="none" w:sz="0" w:space="0" w:color="auto"/>
      </w:divBdr>
    </w:div>
    <w:div w:id="1318263169">
      <w:marLeft w:val="480"/>
      <w:marRight w:val="0"/>
      <w:marTop w:val="0"/>
      <w:marBottom w:val="0"/>
      <w:divBdr>
        <w:top w:val="none" w:sz="0" w:space="0" w:color="auto"/>
        <w:left w:val="none" w:sz="0" w:space="0" w:color="auto"/>
        <w:bottom w:val="none" w:sz="0" w:space="0" w:color="auto"/>
        <w:right w:val="none" w:sz="0" w:space="0" w:color="auto"/>
      </w:divBdr>
    </w:div>
    <w:div w:id="1319069075">
      <w:bodyDiv w:val="1"/>
      <w:marLeft w:val="0"/>
      <w:marRight w:val="0"/>
      <w:marTop w:val="0"/>
      <w:marBottom w:val="0"/>
      <w:divBdr>
        <w:top w:val="none" w:sz="0" w:space="0" w:color="auto"/>
        <w:left w:val="none" w:sz="0" w:space="0" w:color="auto"/>
        <w:bottom w:val="none" w:sz="0" w:space="0" w:color="auto"/>
        <w:right w:val="none" w:sz="0" w:space="0" w:color="auto"/>
      </w:divBdr>
    </w:div>
    <w:div w:id="1319117471">
      <w:marLeft w:val="480"/>
      <w:marRight w:val="0"/>
      <w:marTop w:val="0"/>
      <w:marBottom w:val="0"/>
      <w:divBdr>
        <w:top w:val="none" w:sz="0" w:space="0" w:color="auto"/>
        <w:left w:val="none" w:sz="0" w:space="0" w:color="auto"/>
        <w:bottom w:val="none" w:sz="0" w:space="0" w:color="auto"/>
        <w:right w:val="none" w:sz="0" w:space="0" w:color="auto"/>
      </w:divBdr>
    </w:div>
    <w:div w:id="1319306614">
      <w:marLeft w:val="480"/>
      <w:marRight w:val="0"/>
      <w:marTop w:val="0"/>
      <w:marBottom w:val="0"/>
      <w:divBdr>
        <w:top w:val="none" w:sz="0" w:space="0" w:color="auto"/>
        <w:left w:val="none" w:sz="0" w:space="0" w:color="auto"/>
        <w:bottom w:val="none" w:sz="0" w:space="0" w:color="auto"/>
        <w:right w:val="none" w:sz="0" w:space="0" w:color="auto"/>
      </w:divBdr>
    </w:div>
    <w:div w:id="1319922368">
      <w:marLeft w:val="480"/>
      <w:marRight w:val="0"/>
      <w:marTop w:val="0"/>
      <w:marBottom w:val="0"/>
      <w:divBdr>
        <w:top w:val="none" w:sz="0" w:space="0" w:color="auto"/>
        <w:left w:val="none" w:sz="0" w:space="0" w:color="auto"/>
        <w:bottom w:val="none" w:sz="0" w:space="0" w:color="auto"/>
        <w:right w:val="none" w:sz="0" w:space="0" w:color="auto"/>
      </w:divBdr>
    </w:div>
    <w:div w:id="1321035940">
      <w:marLeft w:val="480"/>
      <w:marRight w:val="0"/>
      <w:marTop w:val="0"/>
      <w:marBottom w:val="0"/>
      <w:divBdr>
        <w:top w:val="none" w:sz="0" w:space="0" w:color="auto"/>
        <w:left w:val="none" w:sz="0" w:space="0" w:color="auto"/>
        <w:bottom w:val="none" w:sz="0" w:space="0" w:color="auto"/>
        <w:right w:val="none" w:sz="0" w:space="0" w:color="auto"/>
      </w:divBdr>
    </w:div>
    <w:div w:id="1321231524">
      <w:bodyDiv w:val="1"/>
      <w:marLeft w:val="0"/>
      <w:marRight w:val="0"/>
      <w:marTop w:val="0"/>
      <w:marBottom w:val="0"/>
      <w:divBdr>
        <w:top w:val="none" w:sz="0" w:space="0" w:color="auto"/>
        <w:left w:val="none" w:sz="0" w:space="0" w:color="auto"/>
        <w:bottom w:val="none" w:sz="0" w:space="0" w:color="auto"/>
        <w:right w:val="none" w:sz="0" w:space="0" w:color="auto"/>
      </w:divBdr>
    </w:div>
    <w:div w:id="1321352482">
      <w:marLeft w:val="480"/>
      <w:marRight w:val="0"/>
      <w:marTop w:val="0"/>
      <w:marBottom w:val="0"/>
      <w:divBdr>
        <w:top w:val="none" w:sz="0" w:space="0" w:color="auto"/>
        <w:left w:val="none" w:sz="0" w:space="0" w:color="auto"/>
        <w:bottom w:val="none" w:sz="0" w:space="0" w:color="auto"/>
        <w:right w:val="none" w:sz="0" w:space="0" w:color="auto"/>
      </w:divBdr>
    </w:div>
    <w:div w:id="1321807164">
      <w:marLeft w:val="480"/>
      <w:marRight w:val="0"/>
      <w:marTop w:val="0"/>
      <w:marBottom w:val="0"/>
      <w:divBdr>
        <w:top w:val="none" w:sz="0" w:space="0" w:color="auto"/>
        <w:left w:val="none" w:sz="0" w:space="0" w:color="auto"/>
        <w:bottom w:val="none" w:sz="0" w:space="0" w:color="auto"/>
        <w:right w:val="none" w:sz="0" w:space="0" w:color="auto"/>
      </w:divBdr>
    </w:div>
    <w:div w:id="1322003270">
      <w:marLeft w:val="480"/>
      <w:marRight w:val="0"/>
      <w:marTop w:val="0"/>
      <w:marBottom w:val="0"/>
      <w:divBdr>
        <w:top w:val="none" w:sz="0" w:space="0" w:color="auto"/>
        <w:left w:val="none" w:sz="0" w:space="0" w:color="auto"/>
        <w:bottom w:val="none" w:sz="0" w:space="0" w:color="auto"/>
        <w:right w:val="none" w:sz="0" w:space="0" w:color="auto"/>
      </w:divBdr>
    </w:div>
    <w:div w:id="1322849133">
      <w:marLeft w:val="480"/>
      <w:marRight w:val="0"/>
      <w:marTop w:val="0"/>
      <w:marBottom w:val="0"/>
      <w:divBdr>
        <w:top w:val="none" w:sz="0" w:space="0" w:color="auto"/>
        <w:left w:val="none" w:sz="0" w:space="0" w:color="auto"/>
        <w:bottom w:val="none" w:sz="0" w:space="0" w:color="auto"/>
        <w:right w:val="none" w:sz="0" w:space="0" w:color="auto"/>
      </w:divBdr>
    </w:div>
    <w:div w:id="1323041935">
      <w:marLeft w:val="480"/>
      <w:marRight w:val="0"/>
      <w:marTop w:val="0"/>
      <w:marBottom w:val="0"/>
      <w:divBdr>
        <w:top w:val="none" w:sz="0" w:space="0" w:color="auto"/>
        <w:left w:val="none" w:sz="0" w:space="0" w:color="auto"/>
        <w:bottom w:val="none" w:sz="0" w:space="0" w:color="auto"/>
        <w:right w:val="none" w:sz="0" w:space="0" w:color="auto"/>
      </w:divBdr>
    </w:div>
    <w:div w:id="1323126068">
      <w:marLeft w:val="480"/>
      <w:marRight w:val="0"/>
      <w:marTop w:val="0"/>
      <w:marBottom w:val="0"/>
      <w:divBdr>
        <w:top w:val="none" w:sz="0" w:space="0" w:color="auto"/>
        <w:left w:val="none" w:sz="0" w:space="0" w:color="auto"/>
        <w:bottom w:val="none" w:sz="0" w:space="0" w:color="auto"/>
        <w:right w:val="none" w:sz="0" w:space="0" w:color="auto"/>
      </w:divBdr>
    </w:div>
    <w:div w:id="1323317397">
      <w:marLeft w:val="480"/>
      <w:marRight w:val="0"/>
      <w:marTop w:val="0"/>
      <w:marBottom w:val="0"/>
      <w:divBdr>
        <w:top w:val="none" w:sz="0" w:space="0" w:color="auto"/>
        <w:left w:val="none" w:sz="0" w:space="0" w:color="auto"/>
        <w:bottom w:val="none" w:sz="0" w:space="0" w:color="auto"/>
        <w:right w:val="none" w:sz="0" w:space="0" w:color="auto"/>
      </w:divBdr>
    </w:div>
    <w:div w:id="1323386887">
      <w:bodyDiv w:val="1"/>
      <w:marLeft w:val="0"/>
      <w:marRight w:val="0"/>
      <w:marTop w:val="0"/>
      <w:marBottom w:val="0"/>
      <w:divBdr>
        <w:top w:val="none" w:sz="0" w:space="0" w:color="auto"/>
        <w:left w:val="none" w:sz="0" w:space="0" w:color="auto"/>
        <w:bottom w:val="none" w:sz="0" w:space="0" w:color="auto"/>
        <w:right w:val="none" w:sz="0" w:space="0" w:color="auto"/>
      </w:divBdr>
    </w:div>
    <w:div w:id="1323579019">
      <w:marLeft w:val="480"/>
      <w:marRight w:val="0"/>
      <w:marTop w:val="0"/>
      <w:marBottom w:val="0"/>
      <w:divBdr>
        <w:top w:val="none" w:sz="0" w:space="0" w:color="auto"/>
        <w:left w:val="none" w:sz="0" w:space="0" w:color="auto"/>
        <w:bottom w:val="none" w:sz="0" w:space="0" w:color="auto"/>
        <w:right w:val="none" w:sz="0" w:space="0" w:color="auto"/>
      </w:divBdr>
    </w:div>
    <w:div w:id="1323854085">
      <w:marLeft w:val="480"/>
      <w:marRight w:val="0"/>
      <w:marTop w:val="0"/>
      <w:marBottom w:val="0"/>
      <w:divBdr>
        <w:top w:val="none" w:sz="0" w:space="0" w:color="auto"/>
        <w:left w:val="none" w:sz="0" w:space="0" w:color="auto"/>
        <w:bottom w:val="none" w:sz="0" w:space="0" w:color="auto"/>
        <w:right w:val="none" w:sz="0" w:space="0" w:color="auto"/>
      </w:divBdr>
    </w:div>
    <w:div w:id="1323895100">
      <w:marLeft w:val="480"/>
      <w:marRight w:val="0"/>
      <w:marTop w:val="0"/>
      <w:marBottom w:val="0"/>
      <w:divBdr>
        <w:top w:val="none" w:sz="0" w:space="0" w:color="auto"/>
        <w:left w:val="none" w:sz="0" w:space="0" w:color="auto"/>
        <w:bottom w:val="none" w:sz="0" w:space="0" w:color="auto"/>
        <w:right w:val="none" w:sz="0" w:space="0" w:color="auto"/>
      </w:divBdr>
    </w:div>
    <w:div w:id="1323896657">
      <w:marLeft w:val="480"/>
      <w:marRight w:val="0"/>
      <w:marTop w:val="0"/>
      <w:marBottom w:val="0"/>
      <w:divBdr>
        <w:top w:val="none" w:sz="0" w:space="0" w:color="auto"/>
        <w:left w:val="none" w:sz="0" w:space="0" w:color="auto"/>
        <w:bottom w:val="none" w:sz="0" w:space="0" w:color="auto"/>
        <w:right w:val="none" w:sz="0" w:space="0" w:color="auto"/>
      </w:divBdr>
    </w:div>
    <w:div w:id="1324235078">
      <w:marLeft w:val="480"/>
      <w:marRight w:val="0"/>
      <w:marTop w:val="0"/>
      <w:marBottom w:val="0"/>
      <w:divBdr>
        <w:top w:val="none" w:sz="0" w:space="0" w:color="auto"/>
        <w:left w:val="none" w:sz="0" w:space="0" w:color="auto"/>
        <w:bottom w:val="none" w:sz="0" w:space="0" w:color="auto"/>
        <w:right w:val="none" w:sz="0" w:space="0" w:color="auto"/>
      </w:divBdr>
    </w:div>
    <w:div w:id="1324240115">
      <w:marLeft w:val="480"/>
      <w:marRight w:val="0"/>
      <w:marTop w:val="0"/>
      <w:marBottom w:val="0"/>
      <w:divBdr>
        <w:top w:val="none" w:sz="0" w:space="0" w:color="auto"/>
        <w:left w:val="none" w:sz="0" w:space="0" w:color="auto"/>
        <w:bottom w:val="none" w:sz="0" w:space="0" w:color="auto"/>
        <w:right w:val="none" w:sz="0" w:space="0" w:color="auto"/>
      </w:divBdr>
    </w:div>
    <w:div w:id="1324627547">
      <w:marLeft w:val="480"/>
      <w:marRight w:val="0"/>
      <w:marTop w:val="0"/>
      <w:marBottom w:val="0"/>
      <w:divBdr>
        <w:top w:val="none" w:sz="0" w:space="0" w:color="auto"/>
        <w:left w:val="none" w:sz="0" w:space="0" w:color="auto"/>
        <w:bottom w:val="none" w:sz="0" w:space="0" w:color="auto"/>
        <w:right w:val="none" w:sz="0" w:space="0" w:color="auto"/>
      </w:divBdr>
    </w:div>
    <w:div w:id="1324896004">
      <w:marLeft w:val="480"/>
      <w:marRight w:val="0"/>
      <w:marTop w:val="0"/>
      <w:marBottom w:val="0"/>
      <w:divBdr>
        <w:top w:val="none" w:sz="0" w:space="0" w:color="auto"/>
        <w:left w:val="none" w:sz="0" w:space="0" w:color="auto"/>
        <w:bottom w:val="none" w:sz="0" w:space="0" w:color="auto"/>
        <w:right w:val="none" w:sz="0" w:space="0" w:color="auto"/>
      </w:divBdr>
    </w:div>
    <w:div w:id="1324897406">
      <w:bodyDiv w:val="1"/>
      <w:marLeft w:val="0"/>
      <w:marRight w:val="0"/>
      <w:marTop w:val="0"/>
      <w:marBottom w:val="0"/>
      <w:divBdr>
        <w:top w:val="none" w:sz="0" w:space="0" w:color="auto"/>
        <w:left w:val="none" w:sz="0" w:space="0" w:color="auto"/>
        <w:bottom w:val="none" w:sz="0" w:space="0" w:color="auto"/>
        <w:right w:val="none" w:sz="0" w:space="0" w:color="auto"/>
      </w:divBdr>
    </w:div>
    <w:div w:id="1325163586">
      <w:marLeft w:val="480"/>
      <w:marRight w:val="0"/>
      <w:marTop w:val="0"/>
      <w:marBottom w:val="0"/>
      <w:divBdr>
        <w:top w:val="none" w:sz="0" w:space="0" w:color="auto"/>
        <w:left w:val="none" w:sz="0" w:space="0" w:color="auto"/>
        <w:bottom w:val="none" w:sz="0" w:space="0" w:color="auto"/>
        <w:right w:val="none" w:sz="0" w:space="0" w:color="auto"/>
      </w:divBdr>
    </w:div>
    <w:div w:id="1325234734">
      <w:marLeft w:val="480"/>
      <w:marRight w:val="0"/>
      <w:marTop w:val="0"/>
      <w:marBottom w:val="0"/>
      <w:divBdr>
        <w:top w:val="none" w:sz="0" w:space="0" w:color="auto"/>
        <w:left w:val="none" w:sz="0" w:space="0" w:color="auto"/>
        <w:bottom w:val="none" w:sz="0" w:space="0" w:color="auto"/>
        <w:right w:val="none" w:sz="0" w:space="0" w:color="auto"/>
      </w:divBdr>
    </w:div>
    <w:div w:id="1325553700">
      <w:marLeft w:val="480"/>
      <w:marRight w:val="0"/>
      <w:marTop w:val="0"/>
      <w:marBottom w:val="0"/>
      <w:divBdr>
        <w:top w:val="none" w:sz="0" w:space="0" w:color="auto"/>
        <w:left w:val="none" w:sz="0" w:space="0" w:color="auto"/>
        <w:bottom w:val="none" w:sz="0" w:space="0" w:color="auto"/>
        <w:right w:val="none" w:sz="0" w:space="0" w:color="auto"/>
      </w:divBdr>
    </w:div>
    <w:div w:id="1325863972">
      <w:marLeft w:val="480"/>
      <w:marRight w:val="0"/>
      <w:marTop w:val="0"/>
      <w:marBottom w:val="0"/>
      <w:divBdr>
        <w:top w:val="none" w:sz="0" w:space="0" w:color="auto"/>
        <w:left w:val="none" w:sz="0" w:space="0" w:color="auto"/>
        <w:bottom w:val="none" w:sz="0" w:space="0" w:color="auto"/>
        <w:right w:val="none" w:sz="0" w:space="0" w:color="auto"/>
      </w:divBdr>
    </w:div>
    <w:div w:id="1326742703">
      <w:bodyDiv w:val="1"/>
      <w:marLeft w:val="0"/>
      <w:marRight w:val="0"/>
      <w:marTop w:val="0"/>
      <w:marBottom w:val="0"/>
      <w:divBdr>
        <w:top w:val="none" w:sz="0" w:space="0" w:color="auto"/>
        <w:left w:val="none" w:sz="0" w:space="0" w:color="auto"/>
        <w:bottom w:val="none" w:sz="0" w:space="0" w:color="auto"/>
        <w:right w:val="none" w:sz="0" w:space="0" w:color="auto"/>
      </w:divBdr>
      <w:divsChild>
        <w:div w:id="542405969">
          <w:marLeft w:val="0"/>
          <w:marRight w:val="0"/>
          <w:marTop w:val="0"/>
          <w:marBottom w:val="0"/>
          <w:divBdr>
            <w:top w:val="none" w:sz="0" w:space="0" w:color="auto"/>
            <w:left w:val="none" w:sz="0" w:space="0" w:color="auto"/>
            <w:bottom w:val="none" w:sz="0" w:space="0" w:color="auto"/>
            <w:right w:val="none" w:sz="0" w:space="0" w:color="auto"/>
          </w:divBdr>
        </w:div>
        <w:div w:id="1427576193">
          <w:marLeft w:val="0"/>
          <w:marRight w:val="0"/>
          <w:marTop w:val="0"/>
          <w:marBottom w:val="0"/>
          <w:divBdr>
            <w:top w:val="none" w:sz="0" w:space="0" w:color="auto"/>
            <w:left w:val="none" w:sz="0" w:space="0" w:color="auto"/>
            <w:bottom w:val="none" w:sz="0" w:space="0" w:color="auto"/>
            <w:right w:val="none" w:sz="0" w:space="0" w:color="auto"/>
          </w:divBdr>
        </w:div>
        <w:div w:id="1997148140">
          <w:marLeft w:val="0"/>
          <w:marRight w:val="0"/>
          <w:marTop w:val="0"/>
          <w:marBottom w:val="0"/>
          <w:divBdr>
            <w:top w:val="none" w:sz="0" w:space="0" w:color="auto"/>
            <w:left w:val="none" w:sz="0" w:space="0" w:color="auto"/>
            <w:bottom w:val="none" w:sz="0" w:space="0" w:color="auto"/>
            <w:right w:val="none" w:sz="0" w:space="0" w:color="auto"/>
          </w:divBdr>
        </w:div>
        <w:div w:id="1961836975">
          <w:marLeft w:val="0"/>
          <w:marRight w:val="0"/>
          <w:marTop w:val="0"/>
          <w:marBottom w:val="0"/>
          <w:divBdr>
            <w:top w:val="none" w:sz="0" w:space="0" w:color="auto"/>
            <w:left w:val="none" w:sz="0" w:space="0" w:color="auto"/>
            <w:bottom w:val="none" w:sz="0" w:space="0" w:color="auto"/>
            <w:right w:val="none" w:sz="0" w:space="0" w:color="auto"/>
          </w:divBdr>
        </w:div>
        <w:div w:id="203104352">
          <w:marLeft w:val="0"/>
          <w:marRight w:val="0"/>
          <w:marTop w:val="0"/>
          <w:marBottom w:val="0"/>
          <w:divBdr>
            <w:top w:val="none" w:sz="0" w:space="0" w:color="auto"/>
            <w:left w:val="none" w:sz="0" w:space="0" w:color="auto"/>
            <w:bottom w:val="none" w:sz="0" w:space="0" w:color="auto"/>
            <w:right w:val="none" w:sz="0" w:space="0" w:color="auto"/>
          </w:divBdr>
        </w:div>
        <w:div w:id="115414272">
          <w:marLeft w:val="0"/>
          <w:marRight w:val="0"/>
          <w:marTop w:val="0"/>
          <w:marBottom w:val="0"/>
          <w:divBdr>
            <w:top w:val="none" w:sz="0" w:space="0" w:color="auto"/>
            <w:left w:val="none" w:sz="0" w:space="0" w:color="auto"/>
            <w:bottom w:val="none" w:sz="0" w:space="0" w:color="auto"/>
            <w:right w:val="none" w:sz="0" w:space="0" w:color="auto"/>
          </w:divBdr>
        </w:div>
        <w:div w:id="563561458">
          <w:marLeft w:val="0"/>
          <w:marRight w:val="0"/>
          <w:marTop w:val="0"/>
          <w:marBottom w:val="0"/>
          <w:divBdr>
            <w:top w:val="none" w:sz="0" w:space="0" w:color="auto"/>
            <w:left w:val="none" w:sz="0" w:space="0" w:color="auto"/>
            <w:bottom w:val="none" w:sz="0" w:space="0" w:color="auto"/>
            <w:right w:val="none" w:sz="0" w:space="0" w:color="auto"/>
          </w:divBdr>
        </w:div>
        <w:div w:id="660349036">
          <w:marLeft w:val="0"/>
          <w:marRight w:val="0"/>
          <w:marTop w:val="0"/>
          <w:marBottom w:val="0"/>
          <w:divBdr>
            <w:top w:val="none" w:sz="0" w:space="0" w:color="auto"/>
            <w:left w:val="none" w:sz="0" w:space="0" w:color="auto"/>
            <w:bottom w:val="none" w:sz="0" w:space="0" w:color="auto"/>
            <w:right w:val="none" w:sz="0" w:space="0" w:color="auto"/>
          </w:divBdr>
        </w:div>
        <w:div w:id="1974942366">
          <w:marLeft w:val="0"/>
          <w:marRight w:val="0"/>
          <w:marTop w:val="0"/>
          <w:marBottom w:val="0"/>
          <w:divBdr>
            <w:top w:val="none" w:sz="0" w:space="0" w:color="auto"/>
            <w:left w:val="none" w:sz="0" w:space="0" w:color="auto"/>
            <w:bottom w:val="none" w:sz="0" w:space="0" w:color="auto"/>
            <w:right w:val="none" w:sz="0" w:space="0" w:color="auto"/>
          </w:divBdr>
        </w:div>
        <w:div w:id="46074251">
          <w:marLeft w:val="0"/>
          <w:marRight w:val="0"/>
          <w:marTop w:val="0"/>
          <w:marBottom w:val="0"/>
          <w:divBdr>
            <w:top w:val="none" w:sz="0" w:space="0" w:color="auto"/>
            <w:left w:val="none" w:sz="0" w:space="0" w:color="auto"/>
            <w:bottom w:val="none" w:sz="0" w:space="0" w:color="auto"/>
            <w:right w:val="none" w:sz="0" w:space="0" w:color="auto"/>
          </w:divBdr>
        </w:div>
        <w:div w:id="1500000338">
          <w:marLeft w:val="0"/>
          <w:marRight w:val="0"/>
          <w:marTop w:val="0"/>
          <w:marBottom w:val="0"/>
          <w:divBdr>
            <w:top w:val="none" w:sz="0" w:space="0" w:color="auto"/>
            <w:left w:val="none" w:sz="0" w:space="0" w:color="auto"/>
            <w:bottom w:val="none" w:sz="0" w:space="0" w:color="auto"/>
            <w:right w:val="none" w:sz="0" w:space="0" w:color="auto"/>
          </w:divBdr>
        </w:div>
        <w:div w:id="414017266">
          <w:marLeft w:val="0"/>
          <w:marRight w:val="0"/>
          <w:marTop w:val="0"/>
          <w:marBottom w:val="0"/>
          <w:divBdr>
            <w:top w:val="none" w:sz="0" w:space="0" w:color="auto"/>
            <w:left w:val="none" w:sz="0" w:space="0" w:color="auto"/>
            <w:bottom w:val="none" w:sz="0" w:space="0" w:color="auto"/>
            <w:right w:val="none" w:sz="0" w:space="0" w:color="auto"/>
          </w:divBdr>
        </w:div>
        <w:div w:id="1633822438">
          <w:marLeft w:val="0"/>
          <w:marRight w:val="0"/>
          <w:marTop w:val="0"/>
          <w:marBottom w:val="0"/>
          <w:divBdr>
            <w:top w:val="none" w:sz="0" w:space="0" w:color="auto"/>
            <w:left w:val="none" w:sz="0" w:space="0" w:color="auto"/>
            <w:bottom w:val="none" w:sz="0" w:space="0" w:color="auto"/>
            <w:right w:val="none" w:sz="0" w:space="0" w:color="auto"/>
          </w:divBdr>
        </w:div>
        <w:div w:id="1785929308">
          <w:marLeft w:val="0"/>
          <w:marRight w:val="0"/>
          <w:marTop w:val="0"/>
          <w:marBottom w:val="0"/>
          <w:divBdr>
            <w:top w:val="none" w:sz="0" w:space="0" w:color="auto"/>
            <w:left w:val="none" w:sz="0" w:space="0" w:color="auto"/>
            <w:bottom w:val="none" w:sz="0" w:space="0" w:color="auto"/>
            <w:right w:val="none" w:sz="0" w:space="0" w:color="auto"/>
          </w:divBdr>
        </w:div>
        <w:div w:id="1983268634">
          <w:marLeft w:val="0"/>
          <w:marRight w:val="0"/>
          <w:marTop w:val="0"/>
          <w:marBottom w:val="0"/>
          <w:divBdr>
            <w:top w:val="none" w:sz="0" w:space="0" w:color="auto"/>
            <w:left w:val="none" w:sz="0" w:space="0" w:color="auto"/>
            <w:bottom w:val="none" w:sz="0" w:space="0" w:color="auto"/>
            <w:right w:val="none" w:sz="0" w:space="0" w:color="auto"/>
          </w:divBdr>
        </w:div>
        <w:div w:id="1632636923">
          <w:marLeft w:val="0"/>
          <w:marRight w:val="0"/>
          <w:marTop w:val="0"/>
          <w:marBottom w:val="0"/>
          <w:divBdr>
            <w:top w:val="none" w:sz="0" w:space="0" w:color="auto"/>
            <w:left w:val="none" w:sz="0" w:space="0" w:color="auto"/>
            <w:bottom w:val="none" w:sz="0" w:space="0" w:color="auto"/>
            <w:right w:val="none" w:sz="0" w:space="0" w:color="auto"/>
          </w:divBdr>
        </w:div>
        <w:div w:id="1033773074">
          <w:marLeft w:val="0"/>
          <w:marRight w:val="0"/>
          <w:marTop w:val="0"/>
          <w:marBottom w:val="0"/>
          <w:divBdr>
            <w:top w:val="none" w:sz="0" w:space="0" w:color="auto"/>
            <w:left w:val="none" w:sz="0" w:space="0" w:color="auto"/>
            <w:bottom w:val="none" w:sz="0" w:space="0" w:color="auto"/>
            <w:right w:val="none" w:sz="0" w:space="0" w:color="auto"/>
          </w:divBdr>
        </w:div>
        <w:div w:id="596450614">
          <w:marLeft w:val="0"/>
          <w:marRight w:val="0"/>
          <w:marTop w:val="0"/>
          <w:marBottom w:val="0"/>
          <w:divBdr>
            <w:top w:val="none" w:sz="0" w:space="0" w:color="auto"/>
            <w:left w:val="none" w:sz="0" w:space="0" w:color="auto"/>
            <w:bottom w:val="none" w:sz="0" w:space="0" w:color="auto"/>
            <w:right w:val="none" w:sz="0" w:space="0" w:color="auto"/>
          </w:divBdr>
        </w:div>
        <w:div w:id="287203351">
          <w:marLeft w:val="0"/>
          <w:marRight w:val="0"/>
          <w:marTop w:val="0"/>
          <w:marBottom w:val="0"/>
          <w:divBdr>
            <w:top w:val="none" w:sz="0" w:space="0" w:color="auto"/>
            <w:left w:val="none" w:sz="0" w:space="0" w:color="auto"/>
            <w:bottom w:val="none" w:sz="0" w:space="0" w:color="auto"/>
            <w:right w:val="none" w:sz="0" w:space="0" w:color="auto"/>
          </w:divBdr>
        </w:div>
        <w:div w:id="1553928817">
          <w:marLeft w:val="0"/>
          <w:marRight w:val="0"/>
          <w:marTop w:val="0"/>
          <w:marBottom w:val="0"/>
          <w:divBdr>
            <w:top w:val="none" w:sz="0" w:space="0" w:color="auto"/>
            <w:left w:val="none" w:sz="0" w:space="0" w:color="auto"/>
            <w:bottom w:val="none" w:sz="0" w:space="0" w:color="auto"/>
            <w:right w:val="none" w:sz="0" w:space="0" w:color="auto"/>
          </w:divBdr>
        </w:div>
        <w:div w:id="266275638">
          <w:marLeft w:val="0"/>
          <w:marRight w:val="0"/>
          <w:marTop w:val="0"/>
          <w:marBottom w:val="0"/>
          <w:divBdr>
            <w:top w:val="none" w:sz="0" w:space="0" w:color="auto"/>
            <w:left w:val="none" w:sz="0" w:space="0" w:color="auto"/>
            <w:bottom w:val="none" w:sz="0" w:space="0" w:color="auto"/>
            <w:right w:val="none" w:sz="0" w:space="0" w:color="auto"/>
          </w:divBdr>
        </w:div>
        <w:div w:id="1486045549">
          <w:marLeft w:val="0"/>
          <w:marRight w:val="0"/>
          <w:marTop w:val="0"/>
          <w:marBottom w:val="0"/>
          <w:divBdr>
            <w:top w:val="none" w:sz="0" w:space="0" w:color="auto"/>
            <w:left w:val="none" w:sz="0" w:space="0" w:color="auto"/>
            <w:bottom w:val="none" w:sz="0" w:space="0" w:color="auto"/>
            <w:right w:val="none" w:sz="0" w:space="0" w:color="auto"/>
          </w:divBdr>
        </w:div>
        <w:div w:id="25179141">
          <w:marLeft w:val="0"/>
          <w:marRight w:val="0"/>
          <w:marTop w:val="0"/>
          <w:marBottom w:val="0"/>
          <w:divBdr>
            <w:top w:val="none" w:sz="0" w:space="0" w:color="auto"/>
            <w:left w:val="none" w:sz="0" w:space="0" w:color="auto"/>
            <w:bottom w:val="none" w:sz="0" w:space="0" w:color="auto"/>
            <w:right w:val="none" w:sz="0" w:space="0" w:color="auto"/>
          </w:divBdr>
        </w:div>
        <w:div w:id="1778673333">
          <w:marLeft w:val="0"/>
          <w:marRight w:val="0"/>
          <w:marTop w:val="0"/>
          <w:marBottom w:val="0"/>
          <w:divBdr>
            <w:top w:val="none" w:sz="0" w:space="0" w:color="auto"/>
            <w:left w:val="none" w:sz="0" w:space="0" w:color="auto"/>
            <w:bottom w:val="none" w:sz="0" w:space="0" w:color="auto"/>
            <w:right w:val="none" w:sz="0" w:space="0" w:color="auto"/>
          </w:divBdr>
        </w:div>
        <w:div w:id="927811720">
          <w:marLeft w:val="0"/>
          <w:marRight w:val="0"/>
          <w:marTop w:val="0"/>
          <w:marBottom w:val="0"/>
          <w:divBdr>
            <w:top w:val="none" w:sz="0" w:space="0" w:color="auto"/>
            <w:left w:val="none" w:sz="0" w:space="0" w:color="auto"/>
            <w:bottom w:val="none" w:sz="0" w:space="0" w:color="auto"/>
            <w:right w:val="none" w:sz="0" w:space="0" w:color="auto"/>
          </w:divBdr>
        </w:div>
        <w:div w:id="909270511">
          <w:marLeft w:val="0"/>
          <w:marRight w:val="0"/>
          <w:marTop w:val="0"/>
          <w:marBottom w:val="0"/>
          <w:divBdr>
            <w:top w:val="none" w:sz="0" w:space="0" w:color="auto"/>
            <w:left w:val="none" w:sz="0" w:space="0" w:color="auto"/>
            <w:bottom w:val="none" w:sz="0" w:space="0" w:color="auto"/>
            <w:right w:val="none" w:sz="0" w:space="0" w:color="auto"/>
          </w:divBdr>
        </w:div>
        <w:div w:id="733695528">
          <w:marLeft w:val="0"/>
          <w:marRight w:val="0"/>
          <w:marTop w:val="0"/>
          <w:marBottom w:val="0"/>
          <w:divBdr>
            <w:top w:val="none" w:sz="0" w:space="0" w:color="auto"/>
            <w:left w:val="none" w:sz="0" w:space="0" w:color="auto"/>
            <w:bottom w:val="none" w:sz="0" w:space="0" w:color="auto"/>
            <w:right w:val="none" w:sz="0" w:space="0" w:color="auto"/>
          </w:divBdr>
        </w:div>
        <w:div w:id="1727990028">
          <w:marLeft w:val="0"/>
          <w:marRight w:val="0"/>
          <w:marTop w:val="0"/>
          <w:marBottom w:val="0"/>
          <w:divBdr>
            <w:top w:val="none" w:sz="0" w:space="0" w:color="auto"/>
            <w:left w:val="none" w:sz="0" w:space="0" w:color="auto"/>
            <w:bottom w:val="none" w:sz="0" w:space="0" w:color="auto"/>
            <w:right w:val="none" w:sz="0" w:space="0" w:color="auto"/>
          </w:divBdr>
        </w:div>
        <w:div w:id="1370031588">
          <w:marLeft w:val="0"/>
          <w:marRight w:val="0"/>
          <w:marTop w:val="0"/>
          <w:marBottom w:val="0"/>
          <w:divBdr>
            <w:top w:val="none" w:sz="0" w:space="0" w:color="auto"/>
            <w:left w:val="none" w:sz="0" w:space="0" w:color="auto"/>
            <w:bottom w:val="none" w:sz="0" w:space="0" w:color="auto"/>
            <w:right w:val="none" w:sz="0" w:space="0" w:color="auto"/>
          </w:divBdr>
        </w:div>
        <w:div w:id="968436772">
          <w:marLeft w:val="0"/>
          <w:marRight w:val="0"/>
          <w:marTop w:val="0"/>
          <w:marBottom w:val="0"/>
          <w:divBdr>
            <w:top w:val="none" w:sz="0" w:space="0" w:color="auto"/>
            <w:left w:val="none" w:sz="0" w:space="0" w:color="auto"/>
            <w:bottom w:val="none" w:sz="0" w:space="0" w:color="auto"/>
            <w:right w:val="none" w:sz="0" w:space="0" w:color="auto"/>
          </w:divBdr>
        </w:div>
        <w:div w:id="135268959">
          <w:marLeft w:val="0"/>
          <w:marRight w:val="0"/>
          <w:marTop w:val="0"/>
          <w:marBottom w:val="0"/>
          <w:divBdr>
            <w:top w:val="none" w:sz="0" w:space="0" w:color="auto"/>
            <w:left w:val="none" w:sz="0" w:space="0" w:color="auto"/>
            <w:bottom w:val="none" w:sz="0" w:space="0" w:color="auto"/>
            <w:right w:val="none" w:sz="0" w:space="0" w:color="auto"/>
          </w:divBdr>
        </w:div>
        <w:div w:id="1455439042">
          <w:marLeft w:val="0"/>
          <w:marRight w:val="0"/>
          <w:marTop w:val="0"/>
          <w:marBottom w:val="0"/>
          <w:divBdr>
            <w:top w:val="none" w:sz="0" w:space="0" w:color="auto"/>
            <w:left w:val="none" w:sz="0" w:space="0" w:color="auto"/>
            <w:bottom w:val="none" w:sz="0" w:space="0" w:color="auto"/>
            <w:right w:val="none" w:sz="0" w:space="0" w:color="auto"/>
          </w:divBdr>
        </w:div>
        <w:div w:id="925262692">
          <w:marLeft w:val="0"/>
          <w:marRight w:val="0"/>
          <w:marTop w:val="0"/>
          <w:marBottom w:val="0"/>
          <w:divBdr>
            <w:top w:val="none" w:sz="0" w:space="0" w:color="auto"/>
            <w:left w:val="none" w:sz="0" w:space="0" w:color="auto"/>
            <w:bottom w:val="none" w:sz="0" w:space="0" w:color="auto"/>
            <w:right w:val="none" w:sz="0" w:space="0" w:color="auto"/>
          </w:divBdr>
        </w:div>
        <w:div w:id="358821990">
          <w:marLeft w:val="0"/>
          <w:marRight w:val="0"/>
          <w:marTop w:val="0"/>
          <w:marBottom w:val="0"/>
          <w:divBdr>
            <w:top w:val="none" w:sz="0" w:space="0" w:color="auto"/>
            <w:left w:val="none" w:sz="0" w:space="0" w:color="auto"/>
            <w:bottom w:val="none" w:sz="0" w:space="0" w:color="auto"/>
            <w:right w:val="none" w:sz="0" w:space="0" w:color="auto"/>
          </w:divBdr>
        </w:div>
        <w:div w:id="281349124">
          <w:marLeft w:val="0"/>
          <w:marRight w:val="0"/>
          <w:marTop w:val="0"/>
          <w:marBottom w:val="0"/>
          <w:divBdr>
            <w:top w:val="none" w:sz="0" w:space="0" w:color="auto"/>
            <w:left w:val="none" w:sz="0" w:space="0" w:color="auto"/>
            <w:bottom w:val="none" w:sz="0" w:space="0" w:color="auto"/>
            <w:right w:val="none" w:sz="0" w:space="0" w:color="auto"/>
          </w:divBdr>
        </w:div>
        <w:div w:id="244271224">
          <w:marLeft w:val="0"/>
          <w:marRight w:val="0"/>
          <w:marTop w:val="0"/>
          <w:marBottom w:val="0"/>
          <w:divBdr>
            <w:top w:val="none" w:sz="0" w:space="0" w:color="auto"/>
            <w:left w:val="none" w:sz="0" w:space="0" w:color="auto"/>
            <w:bottom w:val="none" w:sz="0" w:space="0" w:color="auto"/>
            <w:right w:val="none" w:sz="0" w:space="0" w:color="auto"/>
          </w:divBdr>
        </w:div>
        <w:div w:id="1219629251">
          <w:marLeft w:val="0"/>
          <w:marRight w:val="0"/>
          <w:marTop w:val="0"/>
          <w:marBottom w:val="0"/>
          <w:divBdr>
            <w:top w:val="none" w:sz="0" w:space="0" w:color="auto"/>
            <w:left w:val="none" w:sz="0" w:space="0" w:color="auto"/>
            <w:bottom w:val="none" w:sz="0" w:space="0" w:color="auto"/>
            <w:right w:val="none" w:sz="0" w:space="0" w:color="auto"/>
          </w:divBdr>
        </w:div>
        <w:div w:id="1439257562">
          <w:marLeft w:val="0"/>
          <w:marRight w:val="0"/>
          <w:marTop w:val="0"/>
          <w:marBottom w:val="0"/>
          <w:divBdr>
            <w:top w:val="none" w:sz="0" w:space="0" w:color="auto"/>
            <w:left w:val="none" w:sz="0" w:space="0" w:color="auto"/>
            <w:bottom w:val="none" w:sz="0" w:space="0" w:color="auto"/>
            <w:right w:val="none" w:sz="0" w:space="0" w:color="auto"/>
          </w:divBdr>
        </w:div>
        <w:div w:id="669717219">
          <w:marLeft w:val="0"/>
          <w:marRight w:val="0"/>
          <w:marTop w:val="0"/>
          <w:marBottom w:val="0"/>
          <w:divBdr>
            <w:top w:val="none" w:sz="0" w:space="0" w:color="auto"/>
            <w:left w:val="none" w:sz="0" w:space="0" w:color="auto"/>
            <w:bottom w:val="none" w:sz="0" w:space="0" w:color="auto"/>
            <w:right w:val="none" w:sz="0" w:space="0" w:color="auto"/>
          </w:divBdr>
        </w:div>
        <w:div w:id="1441027906">
          <w:marLeft w:val="0"/>
          <w:marRight w:val="0"/>
          <w:marTop w:val="0"/>
          <w:marBottom w:val="0"/>
          <w:divBdr>
            <w:top w:val="none" w:sz="0" w:space="0" w:color="auto"/>
            <w:left w:val="none" w:sz="0" w:space="0" w:color="auto"/>
            <w:bottom w:val="none" w:sz="0" w:space="0" w:color="auto"/>
            <w:right w:val="none" w:sz="0" w:space="0" w:color="auto"/>
          </w:divBdr>
        </w:div>
        <w:div w:id="32076194">
          <w:marLeft w:val="0"/>
          <w:marRight w:val="0"/>
          <w:marTop w:val="0"/>
          <w:marBottom w:val="0"/>
          <w:divBdr>
            <w:top w:val="none" w:sz="0" w:space="0" w:color="auto"/>
            <w:left w:val="none" w:sz="0" w:space="0" w:color="auto"/>
            <w:bottom w:val="none" w:sz="0" w:space="0" w:color="auto"/>
            <w:right w:val="none" w:sz="0" w:space="0" w:color="auto"/>
          </w:divBdr>
        </w:div>
        <w:div w:id="1555042191">
          <w:marLeft w:val="0"/>
          <w:marRight w:val="0"/>
          <w:marTop w:val="0"/>
          <w:marBottom w:val="0"/>
          <w:divBdr>
            <w:top w:val="none" w:sz="0" w:space="0" w:color="auto"/>
            <w:left w:val="none" w:sz="0" w:space="0" w:color="auto"/>
            <w:bottom w:val="none" w:sz="0" w:space="0" w:color="auto"/>
            <w:right w:val="none" w:sz="0" w:space="0" w:color="auto"/>
          </w:divBdr>
        </w:div>
        <w:div w:id="130902027">
          <w:marLeft w:val="0"/>
          <w:marRight w:val="0"/>
          <w:marTop w:val="0"/>
          <w:marBottom w:val="0"/>
          <w:divBdr>
            <w:top w:val="none" w:sz="0" w:space="0" w:color="auto"/>
            <w:left w:val="none" w:sz="0" w:space="0" w:color="auto"/>
            <w:bottom w:val="none" w:sz="0" w:space="0" w:color="auto"/>
            <w:right w:val="none" w:sz="0" w:space="0" w:color="auto"/>
          </w:divBdr>
        </w:div>
        <w:div w:id="1529486472">
          <w:marLeft w:val="0"/>
          <w:marRight w:val="0"/>
          <w:marTop w:val="0"/>
          <w:marBottom w:val="0"/>
          <w:divBdr>
            <w:top w:val="none" w:sz="0" w:space="0" w:color="auto"/>
            <w:left w:val="none" w:sz="0" w:space="0" w:color="auto"/>
            <w:bottom w:val="none" w:sz="0" w:space="0" w:color="auto"/>
            <w:right w:val="none" w:sz="0" w:space="0" w:color="auto"/>
          </w:divBdr>
        </w:div>
        <w:div w:id="440227015">
          <w:marLeft w:val="0"/>
          <w:marRight w:val="0"/>
          <w:marTop w:val="0"/>
          <w:marBottom w:val="0"/>
          <w:divBdr>
            <w:top w:val="none" w:sz="0" w:space="0" w:color="auto"/>
            <w:left w:val="none" w:sz="0" w:space="0" w:color="auto"/>
            <w:bottom w:val="none" w:sz="0" w:space="0" w:color="auto"/>
            <w:right w:val="none" w:sz="0" w:space="0" w:color="auto"/>
          </w:divBdr>
        </w:div>
        <w:div w:id="633680527">
          <w:marLeft w:val="0"/>
          <w:marRight w:val="0"/>
          <w:marTop w:val="0"/>
          <w:marBottom w:val="0"/>
          <w:divBdr>
            <w:top w:val="none" w:sz="0" w:space="0" w:color="auto"/>
            <w:left w:val="none" w:sz="0" w:space="0" w:color="auto"/>
            <w:bottom w:val="none" w:sz="0" w:space="0" w:color="auto"/>
            <w:right w:val="none" w:sz="0" w:space="0" w:color="auto"/>
          </w:divBdr>
        </w:div>
        <w:div w:id="1639145745">
          <w:marLeft w:val="0"/>
          <w:marRight w:val="0"/>
          <w:marTop w:val="0"/>
          <w:marBottom w:val="0"/>
          <w:divBdr>
            <w:top w:val="none" w:sz="0" w:space="0" w:color="auto"/>
            <w:left w:val="none" w:sz="0" w:space="0" w:color="auto"/>
            <w:bottom w:val="none" w:sz="0" w:space="0" w:color="auto"/>
            <w:right w:val="none" w:sz="0" w:space="0" w:color="auto"/>
          </w:divBdr>
        </w:div>
        <w:div w:id="1120803030">
          <w:marLeft w:val="0"/>
          <w:marRight w:val="0"/>
          <w:marTop w:val="0"/>
          <w:marBottom w:val="0"/>
          <w:divBdr>
            <w:top w:val="none" w:sz="0" w:space="0" w:color="auto"/>
            <w:left w:val="none" w:sz="0" w:space="0" w:color="auto"/>
            <w:bottom w:val="none" w:sz="0" w:space="0" w:color="auto"/>
            <w:right w:val="none" w:sz="0" w:space="0" w:color="auto"/>
          </w:divBdr>
        </w:div>
        <w:div w:id="187910890">
          <w:marLeft w:val="0"/>
          <w:marRight w:val="0"/>
          <w:marTop w:val="0"/>
          <w:marBottom w:val="0"/>
          <w:divBdr>
            <w:top w:val="none" w:sz="0" w:space="0" w:color="auto"/>
            <w:left w:val="none" w:sz="0" w:space="0" w:color="auto"/>
            <w:bottom w:val="none" w:sz="0" w:space="0" w:color="auto"/>
            <w:right w:val="none" w:sz="0" w:space="0" w:color="auto"/>
          </w:divBdr>
        </w:div>
        <w:div w:id="1536238559">
          <w:marLeft w:val="0"/>
          <w:marRight w:val="0"/>
          <w:marTop w:val="0"/>
          <w:marBottom w:val="0"/>
          <w:divBdr>
            <w:top w:val="none" w:sz="0" w:space="0" w:color="auto"/>
            <w:left w:val="none" w:sz="0" w:space="0" w:color="auto"/>
            <w:bottom w:val="none" w:sz="0" w:space="0" w:color="auto"/>
            <w:right w:val="none" w:sz="0" w:space="0" w:color="auto"/>
          </w:divBdr>
        </w:div>
        <w:div w:id="1350838340">
          <w:marLeft w:val="0"/>
          <w:marRight w:val="0"/>
          <w:marTop w:val="0"/>
          <w:marBottom w:val="0"/>
          <w:divBdr>
            <w:top w:val="none" w:sz="0" w:space="0" w:color="auto"/>
            <w:left w:val="none" w:sz="0" w:space="0" w:color="auto"/>
            <w:bottom w:val="none" w:sz="0" w:space="0" w:color="auto"/>
            <w:right w:val="none" w:sz="0" w:space="0" w:color="auto"/>
          </w:divBdr>
        </w:div>
        <w:div w:id="1094135732">
          <w:marLeft w:val="0"/>
          <w:marRight w:val="0"/>
          <w:marTop w:val="0"/>
          <w:marBottom w:val="0"/>
          <w:divBdr>
            <w:top w:val="none" w:sz="0" w:space="0" w:color="auto"/>
            <w:left w:val="none" w:sz="0" w:space="0" w:color="auto"/>
            <w:bottom w:val="none" w:sz="0" w:space="0" w:color="auto"/>
            <w:right w:val="none" w:sz="0" w:space="0" w:color="auto"/>
          </w:divBdr>
        </w:div>
        <w:div w:id="1811290341">
          <w:marLeft w:val="0"/>
          <w:marRight w:val="0"/>
          <w:marTop w:val="0"/>
          <w:marBottom w:val="0"/>
          <w:divBdr>
            <w:top w:val="none" w:sz="0" w:space="0" w:color="auto"/>
            <w:left w:val="none" w:sz="0" w:space="0" w:color="auto"/>
            <w:bottom w:val="none" w:sz="0" w:space="0" w:color="auto"/>
            <w:right w:val="none" w:sz="0" w:space="0" w:color="auto"/>
          </w:divBdr>
        </w:div>
        <w:div w:id="115950249">
          <w:marLeft w:val="0"/>
          <w:marRight w:val="0"/>
          <w:marTop w:val="0"/>
          <w:marBottom w:val="0"/>
          <w:divBdr>
            <w:top w:val="none" w:sz="0" w:space="0" w:color="auto"/>
            <w:left w:val="none" w:sz="0" w:space="0" w:color="auto"/>
            <w:bottom w:val="none" w:sz="0" w:space="0" w:color="auto"/>
            <w:right w:val="none" w:sz="0" w:space="0" w:color="auto"/>
          </w:divBdr>
        </w:div>
        <w:div w:id="1943220550">
          <w:marLeft w:val="0"/>
          <w:marRight w:val="0"/>
          <w:marTop w:val="0"/>
          <w:marBottom w:val="0"/>
          <w:divBdr>
            <w:top w:val="none" w:sz="0" w:space="0" w:color="auto"/>
            <w:left w:val="none" w:sz="0" w:space="0" w:color="auto"/>
            <w:bottom w:val="none" w:sz="0" w:space="0" w:color="auto"/>
            <w:right w:val="none" w:sz="0" w:space="0" w:color="auto"/>
          </w:divBdr>
        </w:div>
        <w:div w:id="374156081">
          <w:marLeft w:val="0"/>
          <w:marRight w:val="0"/>
          <w:marTop w:val="0"/>
          <w:marBottom w:val="0"/>
          <w:divBdr>
            <w:top w:val="none" w:sz="0" w:space="0" w:color="auto"/>
            <w:left w:val="none" w:sz="0" w:space="0" w:color="auto"/>
            <w:bottom w:val="none" w:sz="0" w:space="0" w:color="auto"/>
            <w:right w:val="none" w:sz="0" w:space="0" w:color="auto"/>
          </w:divBdr>
        </w:div>
        <w:div w:id="61872568">
          <w:marLeft w:val="0"/>
          <w:marRight w:val="0"/>
          <w:marTop w:val="0"/>
          <w:marBottom w:val="0"/>
          <w:divBdr>
            <w:top w:val="none" w:sz="0" w:space="0" w:color="auto"/>
            <w:left w:val="none" w:sz="0" w:space="0" w:color="auto"/>
            <w:bottom w:val="none" w:sz="0" w:space="0" w:color="auto"/>
            <w:right w:val="none" w:sz="0" w:space="0" w:color="auto"/>
          </w:divBdr>
        </w:div>
        <w:div w:id="425267343">
          <w:marLeft w:val="0"/>
          <w:marRight w:val="0"/>
          <w:marTop w:val="0"/>
          <w:marBottom w:val="0"/>
          <w:divBdr>
            <w:top w:val="none" w:sz="0" w:space="0" w:color="auto"/>
            <w:left w:val="none" w:sz="0" w:space="0" w:color="auto"/>
            <w:bottom w:val="none" w:sz="0" w:space="0" w:color="auto"/>
            <w:right w:val="none" w:sz="0" w:space="0" w:color="auto"/>
          </w:divBdr>
        </w:div>
        <w:div w:id="1370180419">
          <w:marLeft w:val="0"/>
          <w:marRight w:val="0"/>
          <w:marTop w:val="0"/>
          <w:marBottom w:val="0"/>
          <w:divBdr>
            <w:top w:val="none" w:sz="0" w:space="0" w:color="auto"/>
            <w:left w:val="none" w:sz="0" w:space="0" w:color="auto"/>
            <w:bottom w:val="none" w:sz="0" w:space="0" w:color="auto"/>
            <w:right w:val="none" w:sz="0" w:space="0" w:color="auto"/>
          </w:divBdr>
        </w:div>
        <w:div w:id="557323994">
          <w:marLeft w:val="0"/>
          <w:marRight w:val="0"/>
          <w:marTop w:val="0"/>
          <w:marBottom w:val="0"/>
          <w:divBdr>
            <w:top w:val="none" w:sz="0" w:space="0" w:color="auto"/>
            <w:left w:val="none" w:sz="0" w:space="0" w:color="auto"/>
            <w:bottom w:val="none" w:sz="0" w:space="0" w:color="auto"/>
            <w:right w:val="none" w:sz="0" w:space="0" w:color="auto"/>
          </w:divBdr>
        </w:div>
        <w:div w:id="845905668">
          <w:marLeft w:val="0"/>
          <w:marRight w:val="0"/>
          <w:marTop w:val="0"/>
          <w:marBottom w:val="0"/>
          <w:divBdr>
            <w:top w:val="none" w:sz="0" w:space="0" w:color="auto"/>
            <w:left w:val="none" w:sz="0" w:space="0" w:color="auto"/>
            <w:bottom w:val="none" w:sz="0" w:space="0" w:color="auto"/>
            <w:right w:val="none" w:sz="0" w:space="0" w:color="auto"/>
          </w:divBdr>
        </w:div>
        <w:div w:id="236943846">
          <w:marLeft w:val="0"/>
          <w:marRight w:val="0"/>
          <w:marTop w:val="0"/>
          <w:marBottom w:val="0"/>
          <w:divBdr>
            <w:top w:val="none" w:sz="0" w:space="0" w:color="auto"/>
            <w:left w:val="none" w:sz="0" w:space="0" w:color="auto"/>
            <w:bottom w:val="none" w:sz="0" w:space="0" w:color="auto"/>
            <w:right w:val="none" w:sz="0" w:space="0" w:color="auto"/>
          </w:divBdr>
        </w:div>
        <w:div w:id="1582564144">
          <w:marLeft w:val="0"/>
          <w:marRight w:val="0"/>
          <w:marTop w:val="0"/>
          <w:marBottom w:val="0"/>
          <w:divBdr>
            <w:top w:val="none" w:sz="0" w:space="0" w:color="auto"/>
            <w:left w:val="none" w:sz="0" w:space="0" w:color="auto"/>
            <w:bottom w:val="none" w:sz="0" w:space="0" w:color="auto"/>
            <w:right w:val="none" w:sz="0" w:space="0" w:color="auto"/>
          </w:divBdr>
        </w:div>
      </w:divsChild>
    </w:div>
    <w:div w:id="1328361479">
      <w:bodyDiv w:val="1"/>
      <w:marLeft w:val="0"/>
      <w:marRight w:val="0"/>
      <w:marTop w:val="0"/>
      <w:marBottom w:val="0"/>
      <w:divBdr>
        <w:top w:val="none" w:sz="0" w:space="0" w:color="auto"/>
        <w:left w:val="none" w:sz="0" w:space="0" w:color="auto"/>
        <w:bottom w:val="none" w:sz="0" w:space="0" w:color="auto"/>
        <w:right w:val="none" w:sz="0" w:space="0" w:color="auto"/>
      </w:divBdr>
    </w:div>
    <w:div w:id="1328635165">
      <w:marLeft w:val="480"/>
      <w:marRight w:val="0"/>
      <w:marTop w:val="0"/>
      <w:marBottom w:val="0"/>
      <w:divBdr>
        <w:top w:val="none" w:sz="0" w:space="0" w:color="auto"/>
        <w:left w:val="none" w:sz="0" w:space="0" w:color="auto"/>
        <w:bottom w:val="none" w:sz="0" w:space="0" w:color="auto"/>
        <w:right w:val="none" w:sz="0" w:space="0" w:color="auto"/>
      </w:divBdr>
    </w:div>
    <w:div w:id="1328754460">
      <w:marLeft w:val="480"/>
      <w:marRight w:val="0"/>
      <w:marTop w:val="0"/>
      <w:marBottom w:val="0"/>
      <w:divBdr>
        <w:top w:val="none" w:sz="0" w:space="0" w:color="auto"/>
        <w:left w:val="none" w:sz="0" w:space="0" w:color="auto"/>
        <w:bottom w:val="none" w:sz="0" w:space="0" w:color="auto"/>
        <w:right w:val="none" w:sz="0" w:space="0" w:color="auto"/>
      </w:divBdr>
    </w:div>
    <w:div w:id="1328821561">
      <w:marLeft w:val="480"/>
      <w:marRight w:val="0"/>
      <w:marTop w:val="0"/>
      <w:marBottom w:val="0"/>
      <w:divBdr>
        <w:top w:val="none" w:sz="0" w:space="0" w:color="auto"/>
        <w:left w:val="none" w:sz="0" w:space="0" w:color="auto"/>
        <w:bottom w:val="none" w:sz="0" w:space="0" w:color="auto"/>
        <w:right w:val="none" w:sz="0" w:space="0" w:color="auto"/>
      </w:divBdr>
    </w:div>
    <w:div w:id="1329136189">
      <w:marLeft w:val="480"/>
      <w:marRight w:val="0"/>
      <w:marTop w:val="0"/>
      <w:marBottom w:val="0"/>
      <w:divBdr>
        <w:top w:val="none" w:sz="0" w:space="0" w:color="auto"/>
        <w:left w:val="none" w:sz="0" w:space="0" w:color="auto"/>
        <w:bottom w:val="none" w:sz="0" w:space="0" w:color="auto"/>
        <w:right w:val="none" w:sz="0" w:space="0" w:color="auto"/>
      </w:divBdr>
    </w:div>
    <w:div w:id="1329207477">
      <w:bodyDiv w:val="1"/>
      <w:marLeft w:val="0"/>
      <w:marRight w:val="0"/>
      <w:marTop w:val="0"/>
      <w:marBottom w:val="0"/>
      <w:divBdr>
        <w:top w:val="none" w:sz="0" w:space="0" w:color="auto"/>
        <w:left w:val="none" w:sz="0" w:space="0" w:color="auto"/>
        <w:bottom w:val="none" w:sz="0" w:space="0" w:color="auto"/>
        <w:right w:val="none" w:sz="0" w:space="0" w:color="auto"/>
      </w:divBdr>
    </w:div>
    <w:div w:id="1329285197">
      <w:marLeft w:val="480"/>
      <w:marRight w:val="0"/>
      <w:marTop w:val="0"/>
      <w:marBottom w:val="0"/>
      <w:divBdr>
        <w:top w:val="none" w:sz="0" w:space="0" w:color="auto"/>
        <w:left w:val="none" w:sz="0" w:space="0" w:color="auto"/>
        <w:bottom w:val="none" w:sz="0" w:space="0" w:color="auto"/>
        <w:right w:val="none" w:sz="0" w:space="0" w:color="auto"/>
      </w:divBdr>
    </w:div>
    <w:div w:id="1329402285">
      <w:marLeft w:val="480"/>
      <w:marRight w:val="0"/>
      <w:marTop w:val="0"/>
      <w:marBottom w:val="0"/>
      <w:divBdr>
        <w:top w:val="none" w:sz="0" w:space="0" w:color="auto"/>
        <w:left w:val="none" w:sz="0" w:space="0" w:color="auto"/>
        <w:bottom w:val="none" w:sz="0" w:space="0" w:color="auto"/>
        <w:right w:val="none" w:sz="0" w:space="0" w:color="auto"/>
      </w:divBdr>
    </w:div>
    <w:div w:id="1329554954">
      <w:marLeft w:val="480"/>
      <w:marRight w:val="0"/>
      <w:marTop w:val="0"/>
      <w:marBottom w:val="0"/>
      <w:divBdr>
        <w:top w:val="none" w:sz="0" w:space="0" w:color="auto"/>
        <w:left w:val="none" w:sz="0" w:space="0" w:color="auto"/>
        <w:bottom w:val="none" w:sz="0" w:space="0" w:color="auto"/>
        <w:right w:val="none" w:sz="0" w:space="0" w:color="auto"/>
      </w:divBdr>
    </w:div>
    <w:div w:id="1329746465">
      <w:marLeft w:val="480"/>
      <w:marRight w:val="0"/>
      <w:marTop w:val="0"/>
      <w:marBottom w:val="0"/>
      <w:divBdr>
        <w:top w:val="none" w:sz="0" w:space="0" w:color="auto"/>
        <w:left w:val="none" w:sz="0" w:space="0" w:color="auto"/>
        <w:bottom w:val="none" w:sz="0" w:space="0" w:color="auto"/>
        <w:right w:val="none" w:sz="0" w:space="0" w:color="auto"/>
      </w:divBdr>
    </w:div>
    <w:div w:id="1329748686">
      <w:marLeft w:val="480"/>
      <w:marRight w:val="0"/>
      <w:marTop w:val="0"/>
      <w:marBottom w:val="0"/>
      <w:divBdr>
        <w:top w:val="none" w:sz="0" w:space="0" w:color="auto"/>
        <w:left w:val="none" w:sz="0" w:space="0" w:color="auto"/>
        <w:bottom w:val="none" w:sz="0" w:space="0" w:color="auto"/>
        <w:right w:val="none" w:sz="0" w:space="0" w:color="auto"/>
      </w:divBdr>
    </w:div>
    <w:div w:id="1329870437">
      <w:bodyDiv w:val="1"/>
      <w:marLeft w:val="0"/>
      <w:marRight w:val="0"/>
      <w:marTop w:val="0"/>
      <w:marBottom w:val="0"/>
      <w:divBdr>
        <w:top w:val="none" w:sz="0" w:space="0" w:color="auto"/>
        <w:left w:val="none" w:sz="0" w:space="0" w:color="auto"/>
        <w:bottom w:val="none" w:sz="0" w:space="0" w:color="auto"/>
        <w:right w:val="none" w:sz="0" w:space="0" w:color="auto"/>
      </w:divBdr>
    </w:div>
    <w:div w:id="1329944011">
      <w:bodyDiv w:val="1"/>
      <w:marLeft w:val="0"/>
      <w:marRight w:val="0"/>
      <w:marTop w:val="0"/>
      <w:marBottom w:val="0"/>
      <w:divBdr>
        <w:top w:val="none" w:sz="0" w:space="0" w:color="auto"/>
        <w:left w:val="none" w:sz="0" w:space="0" w:color="auto"/>
        <w:bottom w:val="none" w:sz="0" w:space="0" w:color="auto"/>
        <w:right w:val="none" w:sz="0" w:space="0" w:color="auto"/>
      </w:divBdr>
    </w:div>
    <w:div w:id="1330014146">
      <w:bodyDiv w:val="1"/>
      <w:marLeft w:val="0"/>
      <w:marRight w:val="0"/>
      <w:marTop w:val="0"/>
      <w:marBottom w:val="0"/>
      <w:divBdr>
        <w:top w:val="none" w:sz="0" w:space="0" w:color="auto"/>
        <w:left w:val="none" w:sz="0" w:space="0" w:color="auto"/>
        <w:bottom w:val="none" w:sz="0" w:space="0" w:color="auto"/>
        <w:right w:val="none" w:sz="0" w:space="0" w:color="auto"/>
      </w:divBdr>
    </w:div>
    <w:div w:id="1330250622">
      <w:bodyDiv w:val="1"/>
      <w:marLeft w:val="0"/>
      <w:marRight w:val="0"/>
      <w:marTop w:val="0"/>
      <w:marBottom w:val="0"/>
      <w:divBdr>
        <w:top w:val="none" w:sz="0" w:space="0" w:color="auto"/>
        <w:left w:val="none" w:sz="0" w:space="0" w:color="auto"/>
        <w:bottom w:val="none" w:sz="0" w:space="0" w:color="auto"/>
        <w:right w:val="none" w:sz="0" w:space="0" w:color="auto"/>
      </w:divBdr>
    </w:div>
    <w:div w:id="1330403694">
      <w:marLeft w:val="480"/>
      <w:marRight w:val="0"/>
      <w:marTop w:val="0"/>
      <w:marBottom w:val="0"/>
      <w:divBdr>
        <w:top w:val="none" w:sz="0" w:space="0" w:color="auto"/>
        <w:left w:val="none" w:sz="0" w:space="0" w:color="auto"/>
        <w:bottom w:val="none" w:sz="0" w:space="0" w:color="auto"/>
        <w:right w:val="none" w:sz="0" w:space="0" w:color="auto"/>
      </w:divBdr>
    </w:div>
    <w:div w:id="1330476472">
      <w:marLeft w:val="480"/>
      <w:marRight w:val="0"/>
      <w:marTop w:val="0"/>
      <w:marBottom w:val="0"/>
      <w:divBdr>
        <w:top w:val="none" w:sz="0" w:space="0" w:color="auto"/>
        <w:left w:val="none" w:sz="0" w:space="0" w:color="auto"/>
        <w:bottom w:val="none" w:sz="0" w:space="0" w:color="auto"/>
        <w:right w:val="none" w:sz="0" w:space="0" w:color="auto"/>
      </w:divBdr>
    </w:div>
    <w:div w:id="1330602295">
      <w:marLeft w:val="480"/>
      <w:marRight w:val="0"/>
      <w:marTop w:val="0"/>
      <w:marBottom w:val="0"/>
      <w:divBdr>
        <w:top w:val="none" w:sz="0" w:space="0" w:color="auto"/>
        <w:left w:val="none" w:sz="0" w:space="0" w:color="auto"/>
        <w:bottom w:val="none" w:sz="0" w:space="0" w:color="auto"/>
        <w:right w:val="none" w:sz="0" w:space="0" w:color="auto"/>
      </w:divBdr>
    </w:div>
    <w:div w:id="1331106106">
      <w:marLeft w:val="480"/>
      <w:marRight w:val="0"/>
      <w:marTop w:val="0"/>
      <w:marBottom w:val="0"/>
      <w:divBdr>
        <w:top w:val="none" w:sz="0" w:space="0" w:color="auto"/>
        <w:left w:val="none" w:sz="0" w:space="0" w:color="auto"/>
        <w:bottom w:val="none" w:sz="0" w:space="0" w:color="auto"/>
        <w:right w:val="none" w:sz="0" w:space="0" w:color="auto"/>
      </w:divBdr>
    </w:div>
    <w:div w:id="1331372286">
      <w:marLeft w:val="480"/>
      <w:marRight w:val="0"/>
      <w:marTop w:val="0"/>
      <w:marBottom w:val="0"/>
      <w:divBdr>
        <w:top w:val="none" w:sz="0" w:space="0" w:color="auto"/>
        <w:left w:val="none" w:sz="0" w:space="0" w:color="auto"/>
        <w:bottom w:val="none" w:sz="0" w:space="0" w:color="auto"/>
        <w:right w:val="none" w:sz="0" w:space="0" w:color="auto"/>
      </w:divBdr>
    </w:div>
    <w:div w:id="1332098086">
      <w:marLeft w:val="480"/>
      <w:marRight w:val="0"/>
      <w:marTop w:val="0"/>
      <w:marBottom w:val="0"/>
      <w:divBdr>
        <w:top w:val="none" w:sz="0" w:space="0" w:color="auto"/>
        <w:left w:val="none" w:sz="0" w:space="0" w:color="auto"/>
        <w:bottom w:val="none" w:sz="0" w:space="0" w:color="auto"/>
        <w:right w:val="none" w:sz="0" w:space="0" w:color="auto"/>
      </w:divBdr>
    </w:div>
    <w:div w:id="1333266077">
      <w:marLeft w:val="480"/>
      <w:marRight w:val="0"/>
      <w:marTop w:val="0"/>
      <w:marBottom w:val="0"/>
      <w:divBdr>
        <w:top w:val="none" w:sz="0" w:space="0" w:color="auto"/>
        <w:left w:val="none" w:sz="0" w:space="0" w:color="auto"/>
        <w:bottom w:val="none" w:sz="0" w:space="0" w:color="auto"/>
        <w:right w:val="none" w:sz="0" w:space="0" w:color="auto"/>
      </w:divBdr>
    </w:div>
    <w:div w:id="1333607681">
      <w:marLeft w:val="480"/>
      <w:marRight w:val="0"/>
      <w:marTop w:val="0"/>
      <w:marBottom w:val="0"/>
      <w:divBdr>
        <w:top w:val="none" w:sz="0" w:space="0" w:color="auto"/>
        <w:left w:val="none" w:sz="0" w:space="0" w:color="auto"/>
        <w:bottom w:val="none" w:sz="0" w:space="0" w:color="auto"/>
        <w:right w:val="none" w:sz="0" w:space="0" w:color="auto"/>
      </w:divBdr>
    </w:div>
    <w:div w:id="1333950149">
      <w:marLeft w:val="480"/>
      <w:marRight w:val="0"/>
      <w:marTop w:val="0"/>
      <w:marBottom w:val="0"/>
      <w:divBdr>
        <w:top w:val="none" w:sz="0" w:space="0" w:color="auto"/>
        <w:left w:val="none" w:sz="0" w:space="0" w:color="auto"/>
        <w:bottom w:val="none" w:sz="0" w:space="0" w:color="auto"/>
        <w:right w:val="none" w:sz="0" w:space="0" w:color="auto"/>
      </w:divBdr>
    </w:div>
    <w:div w:id="1334603313">
      <w:bodyDiv w:val="1"/>
      <w:marLeft w:val="0"/>
      <w:marRight w:val="0"/>
      <w:marTop w:val="0"/>
      <w:marBottom w:val="0"/>
      <w:divBdr>
        <w:top w:val="none" w:sz="0" w:space="0" w:color="auto"/>
        <w:left w:val="none" w:sz="0" w:space="0" w:color="auto"/>
        <w:bottom w:val="none" w:sz="0" w:space="0" w:color="auto"/>
        <w:right w:val="none" w:sz="0" w:space="0" w:color="auto"/>
      </w:divBdr>
    </w:div>
    <w:div w:id="1334913450">
      <w:marLeft w:val="480"/>
      <w:marRight w:val="0"/>
      <w:marTop w:val="0"/>
      <w:marBottom w:val="0"/>
      <w:divBdr>
        <w:top w:val="none" w:sz="0" w:space="0" w:color="auto"/>
        <w:left w:val="none" w:sz="0" w:space="0" w:color="auto"/>
        <w:bottom w:val="none" w:sz="0" w:space="0" w:color="auto"/>
        <w:right w:val="none" w:sz="0" w:space="0" w:color="auto"/>
      </w:divBdr>
    </w:div>
    <w:div w:id="1335034333">
      <w:marLeft w:val="480"/>
      <w:marRight w:val="0"/>
      <w:marTop w:val="0"/>
      <w:marBottom w:val="0"/>
      <w:divBdr>
        <w:top w:val="none" w:sz="0" w:space="0" w:color="auto"/>
        <w:left w:val="none" w:sz="0" w:space="0" w:color="auto"/>
        <w:bottom w:val="none" w:sz="0" w:space="0" w:color="auto"/>
        <w:right w:val="none" w:sz="0" w:space="0" w:color="auto"/>
      </w:divBdr>
    </w:div>
    <w:div w:id="1335258889">
      <w:marLeft w:val="480"/>
      <w:marRight w:val="0"/>
      <w:marTop w:val="0"/>
      <w:marBottom w:val="0"/>
      <w:divBdr>
        <w:top w:val="none" w:sz="0" w:space="0" w:color="auto"/>
        <w:left w:val="none" w:sz="0" w:space="0" w:color="auto"/>
        <w:bottom w:val="none" w:sz="0" w:space="0" w:color="auto"/>
        <w:right w:val="none" w:sz="0" w:space="0" w:color="auto"/>
      </w:divBdr>
    </w:div>
    <w:div w:id="1335648292">
      <w:marLeft w:val="480"/>
      <w:marRight w:val="0"/>
      <w:marTop w:val="0"/>
      <w:marBottom w:val="0"/>
      <w:divBdr>
        <w:top w:val="none" w:sz="0" w:space="0" w:color="auto"/>
        <w:left w:val="none" w:sz="0" w:space="0" w:color="auto"/>
        <w:bottom w:val="none" w:sz="0" w:space="0" w:color="auto"/>
        <w:right w:val="none" w:sz="0" w:space="0" w:color="auto"/>
      </w:divBdr>
    </w:div>
    <w:div w:id="1335768797">
      <w:bodyDiv w:val="1"/>
      <w:marLeft w:val="0"/>
      <w:marRight w:val="0"/>
      <w:marTop w:val="0"/>
      <w:marBottom w:val="0"/>
      <w:divBdr>
        <w:top w:val="none" w:sz="0" w:space="0" w:color="auto"/>
        <w:left w:val="none" w:sz="0" w:space="0" w:color="auto"/>
        <w:bottom w:val="none" w:sz="0" w:space="0" w:color="auto"/>
        <w:right w:val="none" w:sz="0" w:space="0" w:color="auto"/>
      </w:divBdr>
    </w:div>
    <w:div w:id="1336375806">
      <w:marLeft w:val="480"/>
      <w:marRight w:val="0"/>
      <w:marTop w:val="0"/>
      <w:marBottom w:val="0"/>
      <w:divBdr>
        <w:top w:val="none" w:sz="0" w:space="0" w:color="auto"/>
        <w:left w:val="none" w:sz="0" w:space="0" w:color="auto"/>
        <w:bottom w:val="none" w:sz="0" w:space="0" w:color="auto"/>
        <w:right w:val="none" w:sz="0" w:space="0" w:color="auto"/>
      </w:divBdr>
    </w:div>
    <w:div w:id="1336759017">
      <w:marLeft w:val="480"/>
      <w:marRight w:val="0"/>
      <w:marTop w:val="0"/>
      <w:marBottom w:val="0"/>
      <w:divBdr>
        <w:top w:val="none" w:sz="0" w:space="0" w:color="auto"/>
        <w:left w:val="none" w:sz="0" w:space="0" w:color="auto"/>
        <w:bottom w:val="none" w:sz="0" w:space="0" w:color="auto"/>
        <w:right w:val="none" w:sz="0" w:space="0" w:color="auto"/>
      </w:divBdr>
    </w:div>
    <w:div w:id="1337071274">
      <w:marLeft w:val="480"/>
      <w:marRight w:val="0"/>
      <w:marTop w:val="0"/>
      <w:marBottom w:val="0"/>
      <w:divBdr>
        <w:top w:val="none" w:sz="0" w:space="0" w:color="auto"/>
        <w:left w:val="none" w:sz="0" w:space="0" w:color="auto"/>
        <w:bottom w:val="none" w:sz="0" w:space="0" w:color="auto"/>
        <w:right w:val="none" w:sz="0" w:space="0" w:color="auto"/>
      </w:divBdr>
    </w:div>
    <w:div w:id="1337419055">
      <w:bodyDiv w:val="1"/>
      <w:marLeft w:val="0"/>
      <w:marRight w:val="0"/>
      <w:marTop w:val="0"/>
      <w:marBottom w:val="0"/>
      <w:divBdr>
        <w:top w:val="none" w:sz="0" w:space="0" w:color="auto"/>
        <w:left w:val="none" w:sz="0" w:space="0" w:color="auto"/>
        <w:bottom w:val="none" w:sz="0" w:space="0" w:color="auto"/>
        <w:right w:val="none" w:sz="0" w:space="0" w:color="auto"/>
      </w:divBdr>
    </w:div>
    <w:div w:id="1337465066">
      <w:bodyDiv w:val="1"/>
      <w:marLeft w:val="0"/>
      <w:marRight w:val="0"/>
      <w:marTop w:val="0"/>
      <w:marBottom w:val="0"/>
      <w:divBdr>
        <w:top w:val="none" w:sz="0" w:space="0" w:color="auto"/>
        <w:left w:val="none" w:sz="0" w:space="0" w:color="auto"/>
        <w:bottom w:val="none" w:sz="0" w:space="0" w:color="auto"/>
        <w:right w:val="none" w:sz="0" w:space="0" w:color="auto"/>
      </w:divBdr>
    </w:div>
    <w:div w:id="1337683253">
      <w:marLeft w:val="480"/>
      <w:marRight w:val="0"/>
      <w:marTop w:val="0"/>
      <w:marBottom w:val="0"/>
      <w:divBdr>
        <w:top w:val="none" w:sz="0" w:space="0" w:color="auto"/>
        <w:left w:val="none" w:sz="0" w:space="0" w:color="auto"/>
        <w:bottom w:val="none" w:sz="0" w:space="0" w:color="auto"/>
        <w:right w:val="none" w:sz="0" w:space="0" w:color="auto"/>
      </w:divBdr>
    </w:div>
    <w:div w:id="1337996150">
      <w:bodyDiv w:val="1"/>
      <w:marLeft w:val="0"/>
      <w:marRight w:val="0"/>
      <w:marTop w:val="0"/>
      <w:marBottom w:val="0"/>
      <w:divBdr>
        <w:top w:val="none" w:sz="0" w:space="0" w:color="auto"/>
        <w:left w:val="none" w:sz="0" w:space="0" w:color="auto"/>
        <w:bottom w:val="none" w:sz="0" w:space="0" w:color="auto"/>
        <w:right w:val="none" w:sz="0" w:space="0" w:color="auto"/>
      </w:divBdr>
    </w:div>
    <w:div w:id="1337998383">
      <w:marLeft w:val="480"/>
      <w:marRight w:val="0"/>
      <w:marTop w:val="0"/>
      <w:marBottom w:val="0"/>
      <w:divBdr>
        <w:top w:val="none" w:sz="0" w:space="0" w:color="auto"/>
        <w:left w:val="none" w:sz="0" w:space="0" w:color="auto"/>
        <w:bottom w:val="none" w:sz="0" w:space="0" w:color="auto"/>
        <w:right w:val="none" w:sz="0" w:space="0" w:color="auto"/>
      </w:divBdr>
    </w:div>
    <w:div w:id="1338076929">
      <w:marLeft w:val="480"/>
      <w:marRight w:val="0"/>
      <w:marTop w:val="0"/>
      <w:marBottom w:val="0"/>
      <w:divBdr>
        <w:top w:val="none" w:sz="0" w:space="0" w:color="auto"/>
        <w:left w:val="none" w:sz="0" w:space="0" w:color="auto"/>
        <w:bottom w:val="none" w:sz="0" w:space="0" w:color="auto"/>
        <w:right w:val="none" w:sz="0" w:space="0" w:color="auto"/>
      </w:divBdr>
    </w:div>
    <w:div w:id="1338457397">
      <w:bodyDiv w:val="1"/>
      <w:marLeft w:val="0"/>
      <w:marRight w:val="0"/>
      <w:marTop w:val="0"/>
      <w:marBottom w:val="0"/>
      <w:divBdr>
        <w:top w:val="none" w:sz="0" w:space="0" w:color="auto"/>
        <w:left w:val="none" w:sz="0" w:space="0" w:color="auto"/>
        <w:bottom w:val="none" w:sz="0" w:space="0" w:color="auto"/>
        <w:right w:val="none" w:sz="0" w:space="0" w:color="auto"/>
      </w:divBdr>
    </w:div>
    <w:div w:id="1338651667">
      <w:marLeft w:val="480"/>
      <w:marRight w:val="0"/>
      <w:marTop w:val="0"/>
      <w:marBottom w:val="0"/>
      <w:divBdr>
        <w:top w:val="none" w:sz="0" w:space="0" w:color="auto"/>
        <w:left w:val="none" w:sz="0" w:space="0" w:color="auto"/>
        <w:bottom w:val="none" w:sz="0" w:space="0" w:color="auto"/>
        <w:right w:val="none" w:sz="0" w:space="0" w:color="auto"/>
      </w:divBdr>
    </w:div>
    <w:div w:id="1339163693">
      <w:marLeft w:val="480"/>
      <w:marRight w:val="0"/>
      <w:marTop w:val="0"/>
      <w:marBottom w:val="0"/>
      <w:divBdr>
        <w:top w:val="none" w:sz="0" w:space="0" w:color="auto"/>
        <w:left w:val="none" w:sz="0" w:space="0" w:color="auto"/>
        <w:bottom w:val="none" w:sz="0" w:space="0" w:color="auto"/>
        <w:right w:val="none" w:sz="0" w:space="0" w:color="auto"/>
      </w:divBdr>
    </w:div>
    <w:div w:id="1339388417">
      <w:marLeft w:val="480"/>
      <w:marRight w:val="0"/>
      <w:marTop w:val="0"/>
      <w:marBottom w:val="0"/>
      <w:divBdr>
        <w:top w:val="none" w:sz="0" w:space="0" w:color="auto"/>
        <w:left w:val="none" w:sz="0" w:space="0" w:color="auto"/>
        <w:bottom w:val="none" w:sz="0" w:space="0" w:color="auto"/>
        <w:right w:val="none" w:sz="0" w:space="0" w:color="auto"/>
      </w:divBdr>
    </w:div>
    <w:div w:id="1339503490">
      <w:marLeft w:val="480"/>
      <w:marRight w:val="0"/>
      <w:marTop w:val="0"/>
      <w:marBottom w:val="0"/>
      <w:divBdr>
        <w:top w:val="none" w:sz="0" w:space="0" w:color="auto"/>
        <w:left w:val="none" w:sz="0" w:space="0" w:color="auto"/>
        <w:bottom w:val="none" w:sz="0" w:space="0" w:color="auto"/>
        <w:right w:val="none" w:sz="0" w:space="0" w:color="auto"/>
      </w:divBdr>
    </w:div>
    <w:div w:id="1339842718">
      <w:marLeft w:val="480"/>
      <w:marRight w:val="0"/>
      <w:marTop w:val="0"/>
      <w:marBottom w:val="0"/>
      <w:divBdr>
        <w:top w:val="none" w:sz="0" w:space="0" w:color="auto"/>
        <w:left w:val="none" w:sz="0" w:space="0" w:color="auto"/>
        <w:bottom w:val="none" w:sz="0" w:space="0" w:color="auto"/>
        <w:right w:val="none" w:sz="0" w:space="0" w:color="auto"/>
      </w:divBdr>
    </w:div>
    <w:div w:id="1340737362">
      <w:marLeft w:val="480"/>
      <w:marRight w:val="0"/>
      <w:marTop w:val="0"/>
      <w:marBottom w:val="0"/>
      <w:divBdr>
        <w:top w:val="none" w:sz="0" w:space="0" w:color="auto"/>
        <w:left w:val="none" w:sz="0" w:space="0" w:color="auto"/>
        <w:bottom w:val="none" w:sz="0" w:space="0" w:color="auto"/>
        <w:right w:val="none" w:sz="0" w:space="0" w:color="auto"/>
      </w:divBdr>
    </w:div>
    <w:div w:id="1341468532">
      <w:marLeft w:val="480"/>
      <w:marRight w:val="0"/>
      <w:marTop w:val="0"/>
      <w:marBottom w:val="0"/>
      <w:divBdr>
        <w:top w:val="none" w:sz="0" w:space="0" w:color="auto"/>
        <w:left w:val="none" w:sz="0" w:space="0" w:color="auto"/>
        <w:bottom w:val="none" w:sz="0" w:space="0" w:color="auto"/>
        <w:right w:val="none" w:sz="0" w:space="0" w:color="auto"/>
      </w:divBdr>
    </w:div>
    <w:div w:id="1342119371">
      <w:marLeft w:val="480"/>
      <w:marRight w:val="0"/>
      <w:marTop w:val="0"/>
      <w:marBottom w:val="0"/>
      <w:divBdr>
        <w:top w:val="none" w:sz="0" w:space="0" w:color="auto"/>
        <w:left w:val="none" w:sz="0" w:space="0" w:color="auto"/>
        <w:bottom w:val="none" w:sz="0" w:space="0" w:color="auto"/>
        <w:right w:val="none" w:sz="0" w:space="0" w:color="auto"/>
      </w:divBdr>
    </w:div>
    <w:div w:id="1343509178">
      <w:marLeft w:val="480"/>
      <w:marRight w:val="0"/>
      <w:marTop w:val="0"/>
      <w:marBottom w:val="0"/>
      <w:divBdr>
        <w:top w:val="none" w:sz="0" w:space="0" w:color="auto"/>
        <w:left w:val="none" w:sz="0" w:space="0" w:color="auto"/>
        <w:bottom w:val="none" w:sz="0" w:space="0" w:color="auto"/>
        <w:right w:val="none" w:sz="0" w:space="0" w:color="auto"/>
      </w:divBdr>
    </w:div>
    <w:div w:id="1343894985">
      <w:marLeft w:val="480"/>
      <w:marRight w:val="0"/>
      <w:marTop w:val="0"/>
      <w:marBottom w:val="0"/>
      <w:divBdr>
        <w:top w:val="none" w:sz="0" w:space="0" w:color="auto"/>
        <w:left w:val="none" w:sz="0" w:space="0" w:color="auto"/>
        <w:bottom w:val="none" w:sz="0" w:space="0" w:color="auto"/>
        <w:right w:val="none" w:sz="0" w:space="0" w:color="auto"/>
      </w:divBdr>
    </w:div>
    <w:div w:id="1344433522">
      <w:marLeft w:val="480"/>
      <w:marRight w:val="0"/>
      <w:marTop w:val="0"/>
      <w:marBottom w:val="0"/>
      <w:divBdr>
        <w:top w:val="none" w:sz="0" w:space="0" w:color="auto"/>
        <w:left w:val="none" w:sz="0" w:space="0" w:color="auto"/>
        <w:bottom w:val="none" w:sz="0" w:space="0" w:color="auto"/>
        <w:right w:val="none" w:sz="0" w:space="0" w:color="auto"/>
      </w:divBdr>
    </w:div>
    <w:div w:id="1344824474">
      <w:marLeft w:val="480"/>
      <w:marRight w:val="0"/>
      <w:marTop w:val="0"/>
      <w:marBottom w:val="0"/>
      <w:divBdr>
        <w:top w:val="none" w:sz="0" w:space="0" w:color="auto"/>
        <w:left w:val="none" w:sz="0" w:space="0" w:color="auto"/>
        <w:bottom w:val="none" w:sz="0" w:space="0" w:color="auto"/>
        <w:right w:val="none" w:sz="0" w:space="0" w:color="auto"/>
      </w:divBdr>
    </w:div>
    <w:div w:id="1345325670">
      <w:marLeft w:val="480"/>
      <w:marRight w:val="0"/>
      <w:marTop w:val="0"/>
      <w:marBottom w:val="0"/>
      <w:divBdr>
        <w:top w:val="none" w:sz="0" w:space="0" w:color="auto"/>
        <w:left w:val="none" w:sz="0" w:space="0" w:color="auto"/>
        <w:bottom w:val="none" w:sz="0" w:space="0" w:color="auto"/>
        <w:right w:val="none" w:sz="0" w:space="0" w:color="auto"/>
      </w:divBdr>
    </w:div>
    <w:div w:id="1346371610">
      <w:marLeft w:val="480"/>
      <w:marRight w:val="0"/>
      <w:marTop w:val="0"/>
      <w:marBottom w:val="0"/>
      <w:divBdr>
        <w:top w:val="none" w:sz="0" w:space="0" w:color="auto"/>
        <w:left w:val="none" w:sz="0" w:space="0" w:color="auto"/>
        <w:bottom w:val="none" w:sz="0" w:space="0" w:color="auto"/>
        <w:right w:val="none" w:sz="0" w:space="0" w:color="auto"/>
      </w:divBdr>
    </w:div>
    <w:div w:id="1347251487">
      <w:marLeft w:val="480"/>
      <w:marRight w:val="0"/>
      <w:marTop w:val="0"/>
      <w:marBottom w:val="0"/>
      <w:divBdr>
        <w:top w:val="none" w:sz="0" w:space="0" w:color="auto"/>
        <w:left w:val="none" w:sz="0" w:space="0" w:color="auto"/>
        <w:bottom w:val="none" w:sz="0" w:space="0" w:color="auto"/>
        <w:right w:val="none" w:sz="0" w:space="0" w:color="auto"/>
      </w:divBdr>
    </w:div>
    <w:div w:id="1347714449">
      <w:marLeft w:val="480"/>
      <w:marRight w:val="0"/>
      <w:marTop w:val="0"/>
      <w:marBottom w:val="0"/>
      <w:divBdr>
        <w:top w:val="none" w:sz="0" w:space="0" w:color="auto"/>
        <w:left w:val="none" w:sz="0" w:space="0" w:color="auto"/>
        <w:bottom w:val="none" w:sz="0" w:space="0" w:color="auto"/>
        <w:right w:val="none" w:sz="0" w:space="0" w:color="auto"/>
      </w:divBdr>
    </w:div>
    <w:div w:id="1347976017">
      <w:marLeft w:val="480"/>
      <w:marRight w:val="0"/>
      <w:marTop w:val="0"/>
      <w:marBottom w:val="0"/>
      <w:divBdr>
        <w:top w:val="none" w:sz="0" w:space="0" w:color="auto"/>
        <w:left w:val="none" w:sz="0" w:space="0" w:color="auto"/>
        <w:bottom w:val="none" w:sz="0" w:space="0" w:color="auto"/>
        <w:right w:val="none" w:sz="0" w:space="0" w:color="auto"/>
      </w:divBdr>
    </w:div>
    <w:div w:id="1348144200">
      <w:marLeft w:val="480"/>
      <w:marRight w:val="0"/>
      <w:marTop w:val="0"/>
      <w:marBottom w:val="0"/>
      <w:divBdr>
        <w:top w:val="none" w:sz="0" w:space="0" w:color="auto"/>
        <w:left w:val="none" w:sz="0" w:space="0" w:color="auto"/>
        <w:bottom w:val="none" w:sz="0" w:space="0" w:color="auto"/>
        <w:right w:val="none" w:sz="0" w:space="0" w:color="auto"/>
      </w:divBdr>
    </w:div>
    <w:div w:id="1348362249">
      <w:marLeft w:val="480"/>
      <w:marRight w:val="0"/>
      <w:marTop w:val="0"/>
      <w:marBottom w:val="0"/>
      <w:divBdr>
        <w:top w:val="none" w:sz="0" w:space="0" w:color="auto"/>
        <w:left w:val="none" w:sz="0" w:space="0" w:color="auto"/>
        <w:bottom w:val="none" w:sz="0" w:space="0" w:color="auto"/>
        <w:right w:val="none" w:sz="0" w:space="0" w:color="auto"/>
      </w:divBdr>
    </w:div>
    <w:div w:id="1348560913">
      <w:bodyDiv w:val="1"/>
      <w:marLeft w:val="0"/>
      <w:marRight w:val="0"/>
      <w:marTop w:val="0"/>
      <w:marBottom w:val="0"/>
      <w:divBdr>
        <w:top w:val="none" w:sz="0" w:space="0" w:color="auto"/>
        <w:left w:val="none" w:sz="0" w:space="0" w:color="auto"/>
        <w:bottom w:val="none" w:sz="0" w:space="0" w:color="auto"/>
        <w:right w:val="none" w:sz="0" w:space="0" w:color="auto"/>
      </w:divBdr>
    </w:div>
    <w:div w:id="1348679357">
      <w:marLeft w:val="480"/>
      <w:marRight w:val="0"/>
      <w:marTop w:val="0"/>
      <w:marBottom w:val="0"/>
      <w:divBdr>
        <w:top w:val="none" w:sz="0" w:space="0" w:color="auto"/>
        <w:left w:val="none" w:sz="0" w:space="0" w:color="auto"/>
        <w:bottom w:val="none" w:sz="0" w:space="0" w:color="auto"/>
        <w:right w:val="none" w:sz="0" w:space="0" w:color="auto"/>
      </w:divBdr>
    </w:div>
    <w:div w:id="1348680194">
      <w:marLeft w:val="480"/>
      <w:marRight w:val="0"/>
      <w:marTop w:val="0"/>
      <w:marBottom w:val="0"/>
      <w:divBdr>
        <w:top w:val="none" w:sz="0" w:space="0" w:color="auto"/>
        <w:left w:val="none" w:sz="0" w:space="0" w:color="auto"/>
        <w:bottom w:val="none" w:sz="0" w:space="0" w:color="auto"/>
        <w:right w:val="none" w:sz="0" w:space="0" w:color="auto"/>
      </w:divBdr>
    </w:div>
    <w:div w:id="1349067304">
      <w:marLeft w:val="480"/>
      <w:marRight w:val="0"/>
      <w:marTop w:val="0"/>
      <w:marBottom w:val="0"/>
      <w:divBdr>
        <w:top w:val="none" w:sz="0" w:space="0" w:color="auto"/>
        <w:left w:val="none" w:sz="0" w:space="0" w:color="auto"/>
        <w:bottom w:val="none" w:sz="0" w:space="0" w:color="auto"/>
        <w:right w:val="none" w:sz="0" w:space="0" w:color="auto"/>
      </w:divBdr>
    </w:div>
    <w:div w:id="1349483346">
      <w:bodyDiv w:val="1"/>
      <w:marLeft w:val="0"/>
      <w:marRight w:val="0"/>
      <w:marTop w:val="0"/>
      <w:marBottom w:val="0"/>
      <w:divBdr>
        <w:top w:val="none" w:sz="0" w:space="0" w:color="auto"/>
        <w:left w:val="none" w:sz="0" w:space="0" w:color="auto"/>
        <w:bottom w:val="none" w:sz="0" w:space="0" w:color="auto"/>
        <w:right w:val="none" w:sz="0" w:space="0" w:color="auto"/>
      </w:divBdr>
    </w:div>
    <w:div w:id="1349719789">
      <w:bodyDiv w:val="1"/>
      <w:marLeft w:val="0"/>
      <w:marRight w:val="0"/>
      <w:marTop w:val="0"/>
      <w:marBottom w:val="0"/>
      <w:divBdr>
        <w:top w:val="none" w:sz="0" w:space="0" w:color="auto"/>
        <w:left w:val="none" w:sz="0" w:space="0" w:color="auto"/>
        <w:bottom w:val="none" w:sz="0" w:space="0" w:color="auto"/>
        <w:right w:val="none" w:sz="0" w:space="0" w:color="auto"/>
      </w:divBdr>
    </w:div>
    <w:div w:id="1349720427">
      <w:bodyDiv w:val="1"/>
      <w:marLeft w:val="0"/>
      <w:marRight w:val="0"/>
      <w:marTop w:val="0"/>
      <w:marBottom w:val="0"/>
      <w:divBdr>
        <w:top w:val="none" w:sz="0" w:space="0" w:color="auto"/>
        <w:left w:val="none" w:sz="0" w:space="0" w:color="auto"/>
        <w:bottom w:val="none" w:sz="0" w:space="0" w:color="auto"/>
        <w:right w:val="none" w:sz="0" w:space="0" w:color="auto"/>
      </w:divBdr>
    </w:div>
    <w:div w:id="1349992049">
      <w:marLeft w:val="480"/>
      <w:marRight w:val="0"/>
      <w:marTop w:val="0"/>
      <w:marBottom w:val="0"/>
      <w:divBdr>
        <w:top w:val="none" w:sz="0" w:space="0" w:color="auto"/>
        <w:left w:val="none" w:sz="0" w:space="0" w:color="auto"/>
        <w:bottom w:val="none" w:sz="0" w:space="0" w:color="auto"/>
        <w:right w:val="none" w:sz="0" w:space="0" w:color="auto"/>
      </w:divBdr>
    </w:div>
    <w:div w:id="1350374797">
      <w:marLeft w:val="480"/>
      <w:marRight w:val="0"/>
      <w:marTop w:val="0"/>
      <w:marBottom w:val="0"/>
      <w:divBdr>
        <w:top w:val="none" w:sz="0" w:space="0" w:color="auto"/>
        <w:left w:val="none" w:sz="0" w:space="0" w:color="auto"/>
        <w:bottom w:val="none" w:sz="0" w:space="0" w:color="auto"/>
        <w:right w:val="none" w:sz="0" w:space="0" w:color="auto"/>
      </w:divBdr>
    </w:div>
    <w:div w:id="1350906351">
      <w:marLeft w:val="480"/>
      <w:marRight w:val="0"/>
      <w:marTop w:val="0"/>
      <w:marBottom w:val="0"/>
      <w:divBdr>
        <w:top w:val="none" w:sz="0" w:space="0" w:color="auto"/>
        <w:left w:val="none" w:sz="0" w:space="0" w:color="auto"/>
        <w:bottom w:val="none" w:sz="0" w:space="0" w:color="auto"/>
        <w:right w:val="none" w:sz="0" w:space="0" w:color="auto"/>
      </w:divBdr>
    </w:div>
    <w:div w:id="1351101821">
      <w:marLeft w:val="480"/>
      <w:marRight w:val="0"/>
      <w:marTop w:val="0"/>
      <w:marBottom w:val="0"/>
      <w:divBdr>
        <w:top w:val="none" w:sz="0" w:space="0" w:color="auto"/>
        <w:left w:val="none" w:sz="0" w:space="0" w:color="auto"/>
        <w:bottom w:val="none" w:sz="0" w:space="0" w:color="auto"/>
        <w:right w:val="none" w:sz="0" w:space="0" w:color="auto"/>
      </w:divBdr>
    </w:div>
    <w:div w:id="1351830754">
      <w:marLeft w:val="480"/>
      <w:marRight w:val="0"/>
      <w:marTop w:val="0"/>
      <w:marBottom w:val="0"/>
      <w:divBdr>
        <w:top w:val="none" w:sz="0" w:space="0" w:color="auto"/>
        <w:left w:val="none" w:sz="0" w:space="0" w:color="auto"/>
        <w:bottom w:val="none" w:sz="0" w:space="0" w:color="auto"/>
        <w:right w:val="none" w:sz="0" w:space="0" w:color="auto"/>
      </w:divBdr>
    </w:div>
    <w:div w:id="1352030277">
      <w:marLeft w:val="480"/>
      <w:marRight w:val="0"/>
      <w:marTop w:val="0"/>
      <w:marBottom w:val="0"/>
      <w:divBdr>
        <w:top w:val="none" w:sz="0" w:space="0" w:color="auto"/>
        <w:left w:val="none" w:sz="0" w:space="0" w:color="auto"/>
        <w:bottom w:val="none" w:sz="0" w:space="0" w:color="auto"/>
        <w:right w:val="none" w:sz="0" w:space="0" w:color="auto"/>
      </w:divBdr>
    </w:div>
    <w:div w:id="1352536947">
      <w:marLeft w:val="480"/>
      <w:marRight w:val="0"/>
      <w:marTop w:val="0"/>
      <w:marBottom w:val="0"/>
      <w:divBdr>
        <w:top w:val="none" w:sz="0" w:space="0" w:color="auto"/>
        <w:left w:val="none" w:sz="0" w:space="0" w:color="auto"/>
        <w:bottom w:val="none" w:sz="0" w:space="0" w:color="auto"/>
        <w:right w:val="none" w:sz="0" w:space="0" w:color="auto"/>
      </w:divBdr>
    </w:div>
    <w:div w:id="1353800687">
      <w:bodyDiv w:val="1"/>
      <w:marLeft w:val="0"/>
      <w:marRight w:val="0"/>
      <w:marTop w:val="0"/>
      <w:marBottom w:val="0"/>
      <w:divBdr>
        <w:top w:val="none" w:sz="0" w:space="0" w:color="auto"/>
        <w:left w:val="none" w:sz="0" w:space="0" w:color="auto"/>
        <w:bottom w:val="none" w:sz="0" w:space="0" w:color="auto"/>
        <w:right w:val="none" w:sz="0" w:space="0" w:color="auto"/>
      </w:divBdr>
    </w:div>
    <w:div w:id="1354264343">
      <w:marLeft w:val="480"/>
      <w:marRight w:val="0"/>
      <w:marTop w:val="0"/>
      <w:marBottom w:val="0"/>
      <w:divBdr>
        <w:top w:val="none" w:sz="0" w:space="0" w:color="auto"/>
        <w:left w:val="none" w:sz="0" w:space="0" w:color="auto"/>
        <w:bottom w:val="none" w:sz="0" w:space="0" w:color="auto"/>
        <w:right w:val="none" w:sz="0" w:space="0" w:color="auto"/>
      </w:divBdr>
    </w:div>
    <w:div w:id="1354916577">
      <w:bodyDiv w:val="1"/>
      <w:marLeft w:val="0"/>
      <w:marRight w:val="0"/>
      <w:marTop w:val="0"/>
      <w:marBottom w:val="0"/>
      <w:divBdr>
        <w:top w:val="none" w:sz="0" w:space="0" w:color="auto"/>
        <w:left w:val="none" w:sz="0" w:space="0" w:color="auto"/>
        <w:bottom w:val="none" w:sz="0" w:space="0" w:color="auto"/>
        <w:right w:val="none" w:sz="0" w:space="0" w:color="auto"/>
      </w:divBdr>
    </w:div>
    <w:div w:id="1355110434">
      <w:marLeft w:val="480"/>
      <w:marRight w:val="0"/>
      <w:marTop w:val="0"/>
      <w:marBottom w:val="0"/>
      <w:divBdr>
        <w:top w:val="none" w:sz="0" w:space="0" w:color="auto"/>
        <w:left w:val="none" w:sz="0" w:space="0" w:color="auto"/>
        <w:bottom w:val="none" w:sz="0" w:space="0" w:color="auto"/>
        <w:right w:val="none" w:sz="0" w:space="0" w:color="auto"/>
      </w:divBdr>
    </w:div>
    <w:div w:id="1355883197">
      <w:marLeft w:val="480"/>
      <w:marRight w:val="0"/>
      <w:marTop w:val="0"/>
      <w:marBottom w:val="0"/>
      <w:divBdr>
        <w:top w:val="none" w:sz="0" w:space="0" w:color="auto"/>
        <w:left w:val="none" w:sz="0" w:space="0" w:color="auto"/>
        <w:bottom w:val="none" w:sz="0" w:space="0" w:color="auto"/>
        <w:right w:val="none" w:sz="0" w:space="0" w:color="auto"/>
      </w:divBdr>
    </w:div>
    <w:div w:id="1356226808">
      <w:marLeft w:val="480"/>
      <w:marRight w:val="0"/>
      <w:marTop w:val="0"/>
      <w:marBottom w:val="0"/>
      <w:divBdr>
        <w:top w:val="none" w:sz="0" w:space="0" w:color="auto"/>
        <w:left w:val="none" w:sz="0" w:space="0" w:color="auto"/>
        <w:bottom w:val="none" w:sz="0" w:space="0" w:color="auto"/>
        <w:right w:val="none" w:sz="0" w:space="0" w:color="auto"/>
      </w:divBdr>
    </w:div>
    <w:div w:id="1356535759">
      <w:marLeft w:val="480"/>
      <w:marRight w:val="0"/>
      <w:marTop w:val="0"/>
      <w:marBottom w:val="0"/>
      <w:divBdr>
        <w:top w:val="none" w:sz="0" w:space="0" w:color="auto"/>
        <w:left w:val="none" w:sz="0" w:space="0" w:color="auto"/>
        <w:bottom w:val="none" w:sz="0" w:space="0" w:color="auto"/>
        <w:right w:val="none" w:sz="0" w:space="0" w:color="auto"/>
      </w:divBdr>
    </w:div>
    <w:div w:id="1357540471">
      <w:marLeft w:val="480"/>
      <w:marRight w:val="0"/>
      <w:marTop w:val="0"/>
      <w:marBottom w:val="0"/>
      <w:divBdr>
        <w:top w:val="none" w:sz="0" w:space="0" w:color="auto"/>
        <w:left w:val="none" w:sz="0" w:space="0" w:color="auto"/>
        <w:bottom w:val="none" w:sz="0" w:space="0" w:color="auto"/>
        <w:right w:val="none" w:sz="0" w:space="0" w:color="auto"/>
      </w:divBdr>
    </w:div>
    <w:div w:id="1358890536">
      <w:marLeft w:val="480"/>
      <w:marRight w:val="0"/>
      <w:marTop w:val="0"/>
      <w:marBottom w:val="0"/>
      <w:divBdr>
        <w:top w:val="none" w:sz="0" w:space="0" w:color="auto"/>
        <w:left w:val="none" w:sz="0" w:space="0" w:color="auto"/>
        <w:bottom w:val="none" w:sz="0" w:space="0" w:color="auto"/>
        <w:right w:val="none" w:sz="0" w:space="0" w:color="auto"/>
      </w:divBdr>
    </w:div>
    <w:div w:id="1358895067">
      <w:marLeft w:val="480"/>
      <w:marRight w:val="0"/>
      <w:marTop w:val="0"/>
      <w:marBottom w:val="0"/>
      <w:divBdr>
        <w:top w:val="none" w:sz="0" w:space="0" w:color="auto"/>
        <w:left w:val="none" w:sz="0" w:space="0" w:color="auto"/>
        <w:bottom w:val="none" w:sz="0" w:space="0" w:color="auto"/>
        <w:right w:val="none" w:sz="0" w:space="0" w:color="auto"/>
      </w:divBdr>
    </w:div>
    <w:div w:id="1358969985">
      <w:marLeft w:val="480"/>
      <w:marRight w:val="0"/>
      <w:marTop w:val="0"/>
      <w:marBottom w:val="0"/>
      <w:divBdr>
        <w:top w:val="none" w:sz="0" w:space="0" w:color="auto"/>
        <w:left w:val="none" w:sz="0" w:space="0" w:color="auto"/>
        <w:bottom w:val="none" w:sz="0" w:space="0" w:color="auto"/>
        <w:right w:val="none" w:sz="0" w:space="0" w:color="auto"/>
      </w:divBdr>
    </w:div>
    <w:div w:id="1359427042">
      <w:marLeft w:val="480"/>
      <w:marRight w:val="0"/>
      <w:marTop w:val="0"/>
      <w:marBottom w:val="0"/>
      <w:divBdr>
        <w:top w:val="none" w:sz="0" w:space="0" w:color="auto"/>
        <w:left w:val="none" w:sz="0" w:space="0" w:color="auto"/>
        <w:bottom w:val="none" w:sz="0" w:space="0" w:color="auto"/>
        <w:right w:val="none" w:sz="0" w:space="0" w:color="auto"/>
      </w:divBdr>
    </w:div>
    <w:div w:id="1359501878">
      <w:marLeft w:val="480"/>
      <w:marRight w:val="0"/>
      <w:marTop w:val="0"/>
      <w:marBottom w:val="0"/>
      <w:divBdr>
        <w:top w:val="none" w:sz="0" w:space="0" w:color="auto"/>
        <w:left w:val="none" w:sz="0" w:space="0" w:color="auto"/>
        <w:bottom w:val="none" w:sz="0" w:space="0" w:color="auto"/>
        <w:right w:val="none" w:sz="0" w:space="0" w:color="auto"/>
      </w:divBdr>
    </w:div>
    <w:div w:id="1359621850">
      <w:marLeft w:val="480"/>
      <w:marRight w:val="0"/>
      <w:marTop w:val="0"/>
      <w:marBottom w:val="0"/>
      <w:divBdr>
        <w:top w:val="none" w:sz="0" w:space="0" w:color="auto"/>
        <w:left w:val="none" w:sz="0" w:space="0" w:color="auto"/>
        <w:bottom w:val="none" w:sz="0" w:space="0" w:color="auto"/>
        <w:right w:val="none" w:sz="0" w:space="0" w:color="auto"/>
      </w:divBdr>
    </w:div>
    <w:div w:id="1359626412">
      <w:marLeft w:val="480"/>
      <w:marRight w:val="0"/>
      <w:marTop w:val="0"/>
      <w:marBottom w:val="0"/>
      <w:divBdr>
        <w:top w:val="none" w:sz="0" w:space="0" w:color="auto"/>
        <w:left w:val="none" w:sz="0" w:space="0" w:color="auto"/>
        <w:bottom w:val="none" w:sz="0" w:space="0" w:color="auto"/>
        <w:right w:val="none" w:sz="0" w:space="0" w:color="auto"/>
      </w:divBdr>
    </w:div>
    <w:div w:id="1359699316">
      <w:marLeft w:val="480"/>
      <w:marRight w:val="0"/>
      <w:marTop w:val="0"/>
      <w:marBottom w:val="0"/>
      <w:divBdr>
        <w:top w:val="none" w:sz="0" w:space="0" w:color="auto"/>
        <w:left w:val="none" w:sz="0" w:space="0" w:color="auto"/>
        <w:bottom w:val="none" w:sz="0" w:space="0" w:color="auto"/>
        <w:right w:val="none" w:sz="0" w:space="0" w:color="auto"/>
      </w:divBdr>
    </w:div>
    <w:div w:id="1359816821">
      <w:marLeft w:val="480"/>
      <w:marRight w:val="0"/>
      <w:marTop w:val="0"/>
      <w:marBottom w:val="0"/>
      <w:divBdr>
        <w:top w:val="none" w:sz="0" w:space="0" w:color="auto"/>
        <w:left w:val="none" w:sz="0" w:space="0" w:color="auto"/>
        <w:bottom w:val="none" w:sz="0" w:space="0" w:color="auto"/>
        <w:right w:val="none" w:sz="0" w:space="0" w:color="auto"/>
      </w:divBdr>
    </w:div>
    <w:div w:id="1360084475">
      <w:marLeft w:val="480"/>
      <w:marRight w:val="0"/>
      <w:marTop w:val="0"/>
      <w:marBottom w:val="0"/>
      <w:divBdr>
        <w:top w:val="none" w:sz="0" w:space="0" w:color="auto"/>
        <w:left w:val="none" w:sz="0" w:space="0" w:color="auto"/>
        <w:bottom w:val="none" w:sz="0" w:space="0" w:color="auto"/>
        <w:right w:val="none" w:sz="0" w:space="0" w:color="auto"/>
      </w:divBdr>
    </w:div>
    <w:div w:id="1360158057">
      <w:marLeft w:val="480"/>
      <w:marRight w:val="0"/>
      <w:marTop w:val="0"/>
      <w:marBottom w:val="0"/>
      <w:divBdr>
        <w:top w:val="none" w:sz="0" w:space="0" w:color="auto"/>
        <w:left w:val="none" w:sz="0" w:space="0" w:color="auto"/>
        <w:bottom w:val="none" w:sz="0" w:space="0" w:color="auto"/>
        <w:right w:val="none" w:sz="0" w:space="0" w:color="auto"/>
      </w:divBdr>
    </w:div>
    <w:div w:id="1360162950">
      <w:marLeft w:val="480"/>
      <w:marRight w:val="0"/>
      <w:marTop w:val="0"/>
      <w:marBottom w:val="0"/>
      <w:divBdr>
        <w:top w:val="none" w:sz="0" w:space="0" w:color="auto"/>
        <w:left w:val="none" w:sz="0" w:space="0" w:color="auto"/>
        <w:bottom w:val="none" w:sz="0" w:space="0" w:color="auto"/>
        <w:right w:val="none" w:sz="0" w:space="0" w:color="auto"/>
      </w:divBdr>
    </w:div>
    <w:div w:id="1360275531">
      <w:bodyDiv w:val="1"/>
      <w:marLeft w:val="0"/>
      <w:marRight w:val="0"/>
      <w:marTop w:val="0"/>
      <w:marBottom w:val="0"/>
      <w:divBdr>
        <w:top w:val="none" w:sz="0" w:space="0" w:color="auto"/>
        <w:left w:val="none" w:sz="0" w:space="0" w:color="auto"/>
        <w:bottom w:val="none" w:sz="0" w:space="0" w:color="auto"/>
        <w:right w:val="none" w:sz="0" w:space="0" w:color="auto"/>
      </w:divBdr>
    </w:div>
    <w:div w:id="1360886759">
      <w:marLeft w:val="480"/>
      <w:marRight w:val="0"/>
      <w:marTop w:val="0"/>
      <w:marBottom w:val="0"/>
      <w:divBdr>
        <w:top w:val="none" w:sz="0" w:space="0" w:color="auto"/>
        <w:left w:val="none" w:sz="0" w:space="0" w:color="auto"/>
        <w:bottom w:val="none" w:sz="0" w:space="0" w:color="auto"/>
        <w:right w:val="none" w:sz="0" w:space="0" w:color="auto"/>
      </w:divBdr>
    </w:div>
    <w:div w:id="1361007960">
      <w:bodyDiv w:val="1"/>
      <w:marLeft w:val="0"/>
      <w:marRight w:val="0"/>
      <w:marTop w:val="0"/>
      <w:marBottom w:val="0"/>
      <w:divBdr>
        <w:top w:val="none" w:sz="0" w:space="0" w:color="auto"/>
        <w:left w:val="none" w:sz="0" w:space="0" w:color="auto"/>
        <w:bottom w:val="none" w:sz="0" w:space="0" w:color="auto"/>
        <w:right w:val="none" w:sz="0" w:space="0" w:color="auto"/>
      </w:divBdr>
    </w:div>
    <w:div w:id="1361516914">
      <w:marLeft w:val="480"/>
      <w:marRight w:val="0"/>
      <w:marTop w:val="0"/>
      <w:marBottom w:val="0"/>
      <w:divBdr>
        <w:top w:val="none" w:sz="0" w:space="0" w:color="auto"/>
        <w:left w:val="none" w:sz="0" w:space="0" w:color="auto"/>
        <w:bottom w:val="none" w:sz="0" w:space="0" w:color="auto"/>
        <w:right w:val="none" w:sz="0" w:space="0" w:color="auto"/>
      </w:divBdr>
    </w:div>
    <w:div w:id="1361664079">
      <w:marLeft w:val="480"/>
      <w:marRight w:val="0"/>
      <w:marTop w:val="0"/>
      <w:marBottom w:val="0"/>
      <w:divBdr>
        <w:top w:val="none" w:sz="0" w:space="0" w:color="auto"/>
        <w:left w:val="none" w:sz="0" w:space="0" w:color="auto"/>
        <w:bottom w:val="none" w:sz="0" w:space="0" w:color="auto"/>
        <w:right w:val="none" w:sz="0" w:space="0" w:color="auto"/>
      </w:divBdr>
    </w:div>
    <w:div w:id="1361853718">
      <w:bodyDiv w:val="1"/>
      <w:marLeft w:val="0"/>
      <w:marRight w:val="0"/>
      <w:marTop w:val="0"/>
      <w:marBottom w:val="0"/>
      <w:divBdr>
        <w:top w:val="none" w:sz="0" w:space="0" w:color="auto"/>
        <w:left w:val="none" w:sz="0" w:space="0" w:color="auto"/>
        <w:bottom w:val="none" w:sz="0" w:space="0" w:color="auto"/>
        <w:right w:val="none" w:sz="0" w:space="0" w:color="auto"/>
      </w:divBdr>
    </w:div>
    <w:div w:id="1362365979">
      <w:marLeft w:val="480"/>
      <w:marRight w:val="0"/>
      <w:marTop w:val="0"/>
      <w:marBottom w:val="0"/>
      <w:divBdr>
        <w:top w:val="none" w:sz="0" w:space="0" w:color="auto"/>
        <w:left w:val="none" w:sz="0" w:space="0" w:color="auto"/>
        <w:bottom w:val="none" w:sz="0" w:space="0" w:color="auto"/>
        <w:right w:val="none" w:sz="0" w:space="0" w:color="auto"/>
      </w:divBdr>
    </w:div>
    <w:div w:id="1362852865">
      <w:bodyDiv w:val="1"/>
      <w:marLeft w:val="0"/>
      <w:marRight w:val="0"/>
      <w:marTop w:val="0"/>
      <w:marBottom w:val="0"/>
      <w:divBdr>
        <w:top w:val="none" w:sz="0" w:space="0" w:color="auto"/>
        <w:left w:val="none" w:sz="0" w:space="0" w:color="auto"/>
        <w:bottom w:val="none" w:sz="0" w:space="0" w:color="auto"/>
        <w:right w:val="none" w:sz="0" w:space="0" w:color="auto"/>
      </w:divBdr>
    </w:div>
    <w:div w:id="1363288748">
      <w:marLeft w:val="480"/>
      <w:marRight w:val="0"/>
      <w:marTop w:val="0"/>
      <w:marBottom w:val="0"/>
      <w:divBdr>
        <w:top w:val="none" w:sz="0" w:space="0" w:color="auto"/>
        <w:left w:val="none" w:sz="0" w:space="0" w:color="auto"/>
        <w:bottom w:val="none" w:sz="0" w:space="0" w:color="auto"/>
        <w:right w:val="none" w:sz="0" w:space="0" w:color="auto"/>
      </w:divBdr>
    </w:div>
    <w:div w:id="1363743203">
      <w:marLeft w:val="480"/>
      <w:marRight w:val="0"/>
      <w:marTop w:val="0"/>
      <w:marBottom w:val="0"/>
      <w:divBdr>
        <w:top w:val="none" w:sz="0" w:space="0" w:color="auto"/>
        <w:left w:val="none" w:sz="0" w:space="0" w:color="auto"/>
        <w:bottom w:val="none" w:sz="0" w:space="0" w:color="auto"/>
        <w:right w:val="none" w:sz="0" w:space="0" w:color="auto"/>
      </w:divBdr>
    </w:div>
    <w:div w:id="1364133652">
      <w:marLeft w:val="480"/>
      <w:marRight w:val="0"/>
      <w:marTop w:val="0"/>
      <w:marBottom w:val="0"/>
      <w:divBdr>
        <w:top w:val="none" w:sz="0" w:space="0" w:color="auto"/>
        <w:left w:val="none" w:sz="0" w:space="0" w:color="auto"/>
        <w:bottom w:val="none" w:sz="0" w:space="0" w:color="auto"/>
        <w:right w:val="none" w:sz="0" w:space="0" w:color="auto"/>
      </w:divBdr>
    </w:div>
    <w:div w:id="1364667529">
      <w:marLeft w:val="480"/>
      <w:marRight w:val="0"/>
      <w:marTop w:val="0"/>
      <w:marBottom w:val="0"/>
      <w:divBdr>
        <w:top w:val="none" w:sz="0" w:space="0" w:color="auto"/>
        <w:left w:val="none" w:sz="0" w:space="0" w:color="auto"/>
        <w:bottom w:val="none" w:sz="0" w:space="0" w:color="auto"/>
        <w:right w:val="none" w:sz="0" w:space="0" w:color="auto"/>
      </w:divBdr>
    </w:div>
    <w:div w:id="1365517784">
      <w:marLeft w:val="480"/>
      <w:marRight w:val="0"/>
      <w:marTop w:val="0"/>
      <w:marBottom w:val="0"/>
      <w:divBdr>
        <w:top w:val="none" w:sz="0" w:space="0" w:color="auto"/>
        <w:left w:val="none" w:sz="0" w:space="0" w:color="auto"/>
        <w:bottom w:val="none" w:sz="0" w:space="0" w:color="auto"/>
        <w:right w:val="none" w:sz="0" w:space="0" w:color="auto"/>
      </w:divBdr>
    </w:div>
    <w:div w:id="1365861088">
      <w:bodyDiv w:val="1"/>
      <w:marLeft w:val="0"/>
      <w:marRight w:val="0"/>
      <w:marTop w:val="0"/>
      <w:marBottom w:val="0"/>
      <w:divBdr>
        <w:top w:val="none" w:sz="0" w:space="0" w:color="auto"/>
        <w:left w:val="none" w:sz="0" w:space="0" w:color="auto"/>
        <w:bottom w:val="none" w:sz="0" w:space="0" w:color="auto"/>
        <w:right w:val="none" w:sz="0" w:space="0" w:color="auto"/>
      </w:divBdr>
    </w:div>
    <w:div w:id="1366371613">
      <w:marLeft w:val="480"/>
      <w:marRight w:val="0"/>
      <w:marTop w:val="0"/>
      <w:marBottom w:val="0"/>
      <w:divBdr>
        <w:top w:val="none" w:sz="0" w:space="0" w:color="auto"/>
        <w:left w:val="none" w:sz="0" w:space="0" w:color="auto"/>
        <w:bottom w:val="none" w:sz="0" w:space="0" w:color="auto"/>
        <w:right w:val="none" w:sz="0" w:space="0" w:color="auto"/>
      </w:divBdr>
    </w:div>
    <w:div w:id="1366907262">
      <w:marLeft w:val="480"/>
      <w:marRight w:val="0"/>
      <w:marTop w:val="0"/>
      <w:marBottom w:val="0"/>
      <w:divBdr>
        <w:top w:val="none" w:sz="0" w:space="0" w:color="auto"/>
        <w:left w:val="none" w:sz="0" w:space="0" w:color="auto"/>
        <w:bottom w:val="none" w:sz="0" w:space="0" w:color="auto"/>
        <w:right w:val="none" w:sz="0" w:space="0" w:color="auto"/>
      </w:divBdr>
    </w:div>
    <w:div w:id="1366910094">
      <w:marLeft w:val="480"/>
      <w:marRight w:val="0"/>
      <w:marTop w:val="0"/>
      <w:marBottom w:val="0"/>
      <w:divBdr>
        <w:top w:val="none" w:sz="0" w:space="0" w:color="auto"/>
        <w:left w:val="none" w:sz="0" w:space="0" w:color="auto"/>
        <w:bottom w:val="none" w:sz="0" w:space="0" w:color="auto"/>
        <w:right w:val="none" w:sz="0" w:space="0" w:color="auto"/>
      </w:divBdr>
    </w:div>
    <w:div w:id="1367605703">
      <w:marLeft w:val="480"/>
      <w:marRight w:val="0"/>
      <w:marTop w:val="0"/>
      <w:marBottom w:val="0"/>
      <w:divBdr>
        <w:top w:val="none" w:sz="0" w:space="0" w:color="auto"/>
        <w:left w:val="none" w:sz="0" w:space="0" w:color="auto"/>
        <w:bottom w:val="none" w:sz="0" w:space="0" w:color="auto"/>
        <w:right w:val="none" w:sz="0" w:space="0" w:color="auto"/>
      </w:divBdr>
    </w:div>
    <w:div w:id="1367947280">
      <w:marLeft w:val="480"/>
      <w:marRight w:val="0"/>
      <w:marTop w:val="0"/>
      <w:marBottom w:val="0"/>
      <w:divBdr>
        <w:top w:val="none" w:sz="0" w:space="0" w:color="auto"/>
        <w:left w:val="none" w:sz="0" w:space="0" w:color="auto"/>
        <w:bottom w:val="none" w:sz="0" w:space="0" w:color="auto"/>
        <w:right w:val="none" w:sz="0" w:space="0" w:color="auto"/>
      </w:divBdr>
    </w:div>
    <w:div w:id="1368334480">
      <w:marLeft w:val="480"/>
      <w:marRight w:val="0"/>
      <w:marTop w:val="0"/>
      <w:marBottom w:val="0"/>
      <w:divBdr>
        <w:top w:val="none" w:sz="0" w:space="0" w:color="auto"/>
        <w:left w:val="none" w:sz="0" w:space="0" w:color="auto"/>
        <w:bottom w:val="none" w:sz="0" w:space="0" w:color="auto"/>
        <w:right w:val="none" w:sz="0" w:space="0" w:color="auto"/>
      </w:divBdr>
    </w:div>
    <w:div w:id="1368334763">
      <w:bodyDiv w:val="1"/>
      <w:marLeft w:val="0"/>
      <w:marRight w:val="0"/>
      <w:marTop w:val="0"/>
      <w:marBottom w:val="0"/>
      <w:divBdr>
        <w:top w:val="none" w:sz="0" w:space="0" w:color="auto"/>
        <w:left w:val="none" w:sz="0" w:space="0" w:color="auto"/>
        <w:bottom w:val="none" w:sz="0" w:space="0" w:color="auto"/>
        <w:right w:val="none" w:sz="0" w:space="0" w:color="auto"/>
      </w:divBdr>
    </w:div>
    <w:div w:id="1368338569">
      <w:bodyDiv w:val="1"/>
      <w:marLeft w:val="0"/>
      <w:marRight w:val="0"/>
      <w:marTop w:val="0"/>
      <w:marBottom w:val="0"/>
      <w:divBdr>
        <w:top w:val="none" w:sz="0" w:space="0" w:color="auto"/>
        <w:left w:val="none" w:sz="0" w:space="0" w:color="auto"/>
        <w:bottom w:val="none" w:sz="0" w:space="0" w:color="auto"/>
        <w:right w:val="none" w:sz="0" w:space="0" w:color="auto"/>
      </w:divBdr>
    </w:div>
    <w:div w:id="1368406424">
      <w:marLeft w:val="480"/>
      <w:marRight w:val="0"/>
      <w:marTop w:val="0"/>
      <w:marBottom w:val="0"/>
      <w:divBdr>
        <w:top w:val="none" w:sz="0" w:space="0" w:color="auto"/>
        <w:left w:val="none" w:sz="0" w:space="0" w:color="auto"/>
        <w:bottom w:val="none" w:sz="0" w:space="0" w:color="auto"/>
        <w:right w:val="none" w:sz="0" w:space="0" w:color="auto"/>
      </w:divBdr>
    </w:div>
    <w:div w:id="1368675231">
      <w:marLeft w:val="480"/>
      <w:marRight w:val="0"/>
      <w:marTop w:val="0"/>
      <w:marBottom w:val="0"/>
      <w:divBdr>
        <w:top w:val="none" w:sz="0" w:space="0" w:color="auto"/>
        <w:left w:val="none" w:sz="0" w:space="0" w:color="auto"/>
        <w:bottom w:val="none" w:sz="0" w:space="0" w:color="auto"/>
        <w:right w:val="none" w:sz="0" w:space="0" w:color="auto"/>
      </w:divBdr>
    </w:div>
    <w:div w:id="1368678592">
      <w:marLeft w:val="480"/>
      <w:marRight w:val="0"/>
      <w:marTop w:val="0"/>
      <w:marBottom w:val="0"/>
      <w:divBdr>
        <w:top w:val="none" w:sz="0" w:space="0" w:color="auto"/>
        <w:left w:val="none" w:sz="0" w:space="0" w:color="auto"/>
        <w:bottom w:val="none" w:sz="0" w:space="0" w:color="auto"/>
        <w:right w:val="none" w:sz="0" w:space="0" w:color="auto"/>
      </w:divBdr>
    </w:div>
    <w:div w:id="1368683261">
      <w:bodyDiv w:val="1"/>
      <w:marLeft w:val="0"/>
      <w:marRight w:val="0"/>
      <w:marTop w:val="0"/>
      <w:marBottom w:val="0"/>
      <w:divBdr>
        <w:top w:val="none" w:sz="0" w:space="0" w:color="auto"/>
        <w:left w:val="none" w:sz="0" w:space="0" w:color="auto"/>
        <w:bottom w:val="none" w:sz="0" w:space="0" w:color="auto"/>
        <w:right w:val="none" w:sz="0" w:space="0" w:color="auto"/>
      </w:divBdr>
    </w:div>
    <w:div w:id="1368751749">
      <w:marLeft w:val="480"/>
      <w:marRight w:val="0"/>
      <w:marTop w:val="0"/>
      <w:marBottom w:val="0"/>
      <w:divBdr>
        <w:top w:val="none" w:sz="0" w:space="0" w:color="auto"/>
        <w:left w:val="none" w:sz="0" w:space="0" w:color="auto"/>
        <w:bottom w:val="none" w:sz="0" w:space="0" w:color="auto"/>
        <w:right w:val="none" w:sz="0" w:space="0" w:color="auto"/>
      </w:divBdr>
    </w:div>
    <w:div w:id="1368792019">
      <w:marLeft w:val="480"/>
      <w:marRight w:val="0"/>
      <w:marTop w:val="0"/>
      <w:marBottom w:val="0"/>
      <w:divBdr>
        <w:top w:val="none" w:sz="0" w:space="0" w:color="auto"/>
        <w:left w:val="none" w:sz="0" w:space="0" w:color="auto"/>
        <w:bottom w:val="none" w:sz="0" w:space="0" w:color="auto"/>
        <w:right w:val="none" w:sz="0" w:space="0" w:color="auto"/>
      </w:divBdr>
    </w:div>
    <w:div w:id="1368945970">
      <w:marLeft w:val="480"/>
      <w:marRight w:val="0"/>
      <w:marTop w:val="0"/>
      <w:marBottom w:val="0"/>
      <w:divBdr>
        <w:top w:val="none" w:sz="0" w:space="0" w:color="auto"/>
        <w:left w:val="none" w:sz="0" w:space="0" w:color="auto"/>
        <w:bottom w:val="none" w:sz="0" w:space="0" w:color="auto"/>
        <w:right w:val="none" w:sz="0" w:space="0" w:color="auto"/>
      </w:divBdr>
    </w:div>
    <w:div w:id="1369525758">
      <w:marLeft w:val="480"/>
      <w:marRight w:val="0"/>
      <w:marTop w:val="0"/>
      <w:marBottom w:val="0"/>
      <w:divBdr>
        <w:top w:val="none" w:sz="0" w:space="0" w:color="auto"/>
        <w:left w:val="none" w:sz="0" w:space="0" w:color="auto"/>
        <w:bottom w:val="none" w:sz="0" w:space="0" w:color="auto"/>
        <w:right w:val="none" w:sz="0" w:space="0" w:color="auto"/>
      </w:divBdr>
    </w:div>
    <w:div w:id="1369719700">
      <w:marLeft w:val="480"/>
      <w:marRight w:val="0"/>
      <w:marTop w:val="0"/>
      <w:marBottom w:val="0"/>
      <w:divBdr>
        <w:top w:val="none" w:sz="0" w:space="0" w:color="auto"/>
        <w:left w:val="none" w:sz="0" w:space="0" w:color="auto"/>
        <w:bottom w:val="none" w:sz="0" w:space="0" w:color="auto"/>
        <w:right w:val="none" w:sz="0" w:space="0" w:color="auto"/>
      </w:divBdr>
    </w:div>
    <w:div w:id="1370106674">
      <w:bodyDiv w:val="1"/>
      <w:marLeft w:val="0"/>
      <w:marRight w:val="0"/>
      <w:marTop w:val="0"/>
      <w:marBottom w:val="0"/>
      <w:divBdr>
        <w:top w:val="none" w:sz="0" w:space="0" w:color="auto"/>
        <w:left w:val="none" w:sz="0" w:space="0" w:color="auto"/>
        <w:bottom w:val="none" w:sz="0" w:space="0" w:color="auto"/>
        <w:right w:val="none" w:sz="0" w:space="0" w:color="auto"/>
      </w:divBdr>
    </w:div>
    <w:div w:id="1370229596">
      <w:bodyDiv w:val="1"/>
      <w:marLeft w:val="0"/>
      <w:marRight w:val="0"/>
      <w:marTop w:val="0"/>
      <w:marBottom w:val="0"/>
      <w:divBdr>
        <w:top w:val="none" w:sz="0" w:space="0" w:color="auto"/>
        <w:left w:val="none" w:sz="0" w:space="0" w:color="auto"/>
        <w:bottom w:val="none" w:sz="0" w:space="0" w:color="auto"/>
        <w:right w:val="none" w:sz="0" w:space="0" w:color="auto"/>
      </w:divBdr>
    </w:div>
    <w:div w:id="1370255349">
      <w:marLeft w:val="480"/>
      <w:marRight w:val="0"/>
      <w:marTop w:val="0"/>
      <w:marBottom w:val="0"/>
      <w:divBdr>
        <w:top w:val="none" w:sz="0" w:space="0" w:color="auto"/>
        <w:left w:val="none" w:sz="0" w:space="0" w:color="auto"/>
        <w:bottom w:val="none" w:sz="0" w:space="0" w:color="auto"/>
        <w:right w:val="none" w:sz="0" w:space="0" w:color="auto"/>
      </w:divBdr>
    </w:div>
    <w:div w:id="1370374913">
      <w:marLeft w:val="480"/>
      <w:marRight w:val="0"/>
      <w:marTop w:val="0"/>
      <w:marBottom w:val="0"/>
      <w:divBdr>
        <w:top w:val="none" w:sz="0" w:space="0" w:color="auto"/>
        <w:left w:val="none" w:sz="0" w:space="0" w:color="auto"/>
        <w:bottom w:val="none" w:sz="0" w:space="0" w:color="auto"/>
        <w:right w:val="none" w:sz="0" w:space="0" w:color="auto"/>
      </w:divBdr>
    </w:div>
    <w:div w:id="1370446667">
      <w:marLeft w:val="480"/>
      <w:marRight w:val="0"/>
      <w:marTop w:val="0"/>
      <w:marBottom w:val="0"/>
      <w:divBdr>
        <w:top w:val="none" w:sz="0" w:space="0" w:color="auto"/>
        <w:left w:val="none" w:sz="0" w:space="0" w:color="auto"/>
        <w:bottom w:val="none" w:sz="0" w:space="0" w:color="auto"/>
        <w:right w:val="none" w:sz="0" w:space="0" w:color="auto"/>
      </w:divBdr>
    </w:div>
    <w:div w:id="1370641701">
      <w:bodyDiv w:val="1"/>
      <w:marLeft w:val="0"/>
      <w:marRight w:val="0"/>
      <w:marTop w:val="0"/>
      <w:marBottom w:val="0"/>
      <w:divBdr>
        <w:top w:val="none" w:sz="0" w:space="0" w:color="auto"/>
        <w:left w:val="none" w:sz="0" w:space="0" w:color="auto"/>
        <w:bottom w:val="none" w:sz="0" w:space="0" w:color="auto"/>
        <w:right w:val="none" w:sz="0" w:space="0" w:color="auto"/>
      </w:divBdr>
    </w:div>
    <w:div w:id="1371225712">
      <w:bodyDiv w:val="1"/>
      <w:marLeft w:val="0"/>
      <w:marRight w:val="0"/>
      <w:marTop w:val="0"/>
      <w:marBottom w:val="0"/>
      <w:divBdr>
        <w:top w:val="none" w:sz="0" w:space="0" w:color="auto"/>
        <w:left w:val="none" w:sz="0" w:space="0" w:color="auto"/>
        <w:bottom w:val="none" w:sz="0" w:space="0" w:color="auto"/>
        <w:right w:val="none" w:sz="0" w:space="0" w:color="auto"/>
      </w:divBdr>
    </w:div>
    <w:div w:id="1371226131">
      <w:marLeft w:val="480"/>
      <w:marRight w:val="0"/>
      <w:marTop w:val="0"/>
      <w:marBottom w:val="0"/>
      <w:divBdr>
        <w:top w:val="none" w:sz="0" w:space="0" w:color="auto"/>
        <w:left w:val="none" w:sz="0" w:space="0" w:color="auto"/>
        <w:bottom w:val="none" w:sz="0" w:space="0" w:color="auto"/>
        <w:right w:val="none" w:sz="0" w:space="0" w:color="auto"/>
      </w:divBdr>
    </w:div>
    <w:div w:id="1371303245">
      <w:marLeft w:val="480"/>
      <w:marRight w:val="0"/>
      <w:marTop w:val="0"/>
      <w:marBottom w:val="0"/>
      <w:divBdr>
        <w:top w:val="none" w:sz="0" w:space="0" w:color="auto"/>
        <w:left w:val="none" w:sz="0" w:space="0" w:color="auto"/>
        <w:bottom w:val="none" w:sz="0" w:space="0" w:color="auto"/>
        <w:right w:val="none" w:sz="0" w:space="0" w:color="auto"/>
      </w:divBdr>
    </w:div>
    <w:div w:id="1371805494">
      <w:marLeft w:val="480"/>
      <w:marRight w:val="0"/>
      <w:marTop w:val="0"/>
      <w:marBottom w:val="0"/>
      <w:divBdr>
        <w:top w:val="none" w:sz="0" w:space="0" w:color="auto"/>
        <w:left w:val="none" w:sz="0" w:space="0" w:color="auto"/>
        <w:bottom w:val="none" w:sz="0" w:space="0" w:color="auto"/>
        <w:right w:val="none" w:sz="0" w:space="0" w:color="auto"/>
      </w:divBdr>
    </w:div>
    <w:div w:id="1371809005">
      <w:marLeft w:val="480"/>
      <w:marRight w:val="0"/>
      <w:marTop w:val="0"/>
      <w:marBottom w:val="0"/>
      <w:divBdr>
        <w:top w:val="none" w:sz="0" w:space="0" w:color="auto"/>
        <w:left w:val="none" w:sz="0" w:space="0" w:color="auto"/>
        <w:bottom w:val="none" w:sz="0" w:space="0" w:color="auto"/>
        <w:right w:val="none" w:sz="0" w:space="0" w:color="auto"/>
      </w:divBdr>
    </w:div>
    <w:div w:id="1372028077">
      <w:marLeft w:val="480"/>
      <w:marRight w:val="0"/>
      <w:marTop w:val="0"/>
      <w:marBottom w:val="0"/>
      <w:divBdr>
        <w:top w:val="none" w:sz="0" w:space="0" w:color="auto"/>
        <w:left w:val="none" w:sz="0" w:space="0" w:color="auto"/>
        <w:bottom w:val="none" w:sz="0" w:space="0" w:color="auto"/>
        <w:right w:val="none" w:sz="0" w:space="0" w:color="auto"/>
      </w:divBdr>
    </w:div>
    <w:div w:id="1372149944">
      <w:marLeft w:val="480"/>
      <w:marRight w:val="0"/>
      <w:marTop w:val="0"/>
      <w:marBottom w:val="0"/>
      <w:divBdr>
        <w:top w:val="none" w:sz="0" w:space="0" w:color="auto"/>
        <w:left w:val="none" w:sz="0" w:space="0" w:color="auto"/>
        <w:bottom w:val="none" w:sz="0" w:space="0" w:color="auto"/>
        <w:right w:val="none" w:sz="0" w:space="0" w:color="auto"/>
      </w:divBdr>
    </w:div>
    <w:div w:id="1372152164">
      <w:marLeft w:val="480"/>
      <w:marRight w:val="0"/>
      <w:marTop w:val="0"/>
      <w:marBottom w:val="0"/>
      <w:divBdr>
        <w:top w:val="none" w:sz="0" w:space="0" w:color="auto"/>
        <w:left w:val="none" w:sz="0" w:space="0" w:color="auto"/>
        <w:bottom w:val="none" w:sz="0" w:space="0" w:color="auto"/>
        <w:right w:val="none" w:sz="0" w:space="0" w:color="auto"/>
      </w:divBdr>
    </w:div>
    <w:div w:id="1372656601">
      <w:marLeft w:val="480"/>
      <w:marRight w:val="0"/>
      <w:marTop w:val="0"/>
      <w:marBottom w:val="0"/>
      <w:divBdr>
        <w:top w:val="none" w:sz="0" w:space="0" w:color="auto"/>
        <w:left w:val="none" w:sz="0" w:space="0" w:color="auto"/>
        <w:bottom w:val="none" w:sz="0" w:space="0" w:color="auto"/>
        <w:right w:val="none" w:sz="0" w:space="0" w:color="auto"/>
      </w:divBdr>
    </w:div>
    <w:div w:id="1373771307">
      <w:bodyDiv w:val="1"/>
      <w:marLeft w:val="0"/>
      <w:marRight w:val="0"/>
      <w:marTop w:val="0"/>
      <w:marBottom w:val="0"/>
      <w:divBdr>
        <w:top w:val="none" w:sz="0" w:space="0" w:color="auto"/>
        <w:left w:val="none" w:sz="0" w:space="0" w:color="auto"/>
        <w:bottom w:val="none" w:sz="0" w:space="0" w:color="auto"/>
        <w:right w:val="none" w:sz="0" w:space="0" w:color="auto"/>
      </w:divBdr>
      <w:divsChild>
        <w:div w:id="818309879">
          <w:marLeft w:val="0"/>
          <w:marRight w:val="0"/>
          <w:marTop w:val="0"/>
          <w:marBottom w:val="0"/>
          <w:divBdr>
            <w:top w:val="none" w:sz="0" w:space="0" w:color="auto"/>
            <w:left w:val="none" w:sz="0" w:space="0" w:color="auto"/>
            <w:bottom w:val="none" w:sz="0" w:space="0" w:color="auto"/>
            <w:right w:val="none" w:sz="0" w:space="0" w:color="auto"/>
          </w:divBdr>
        </w:div>
        <w:div w:id="954825008">
          <w:marLeft w:val="0"/>
          <w:marRight w:val="0"/>
          <w:marTop w:val="0"/>
          <w:marBottom w:val="0"/>
          <w:divBdr>
            <w:top w:val="none" w:sz="0" w:space="0" w:color="auto"/>
            <w:left w:val="none" w:sz="0" w:space="0" w:color="auto"/>
            <w:bottom w:val="none" w:sz="0" w:space="0" w:color="auto"/>
            <w:right w:val="none" w:sz="0" w:space="0" w:color="auto"/>
          </w:divBdr>
        </w:div>
        <w:div w:id="652758539">
          <w:marLeft w:val="0"/>
          <w:marRight w:val="0"/>
          <w:marTop w:val="0"/>
          <w:marBottom w:val="0"/>
          <w:divBdr>
            <w:top w:val="none" w:sz="0" w:space="0" w:color="auto"/>
            <w:left w:val="none" w:sz="0" w:space="0" w:color="auto"/>
            <w:bottom w:val="none" w:sz="0" w:space="0" w:color="auto"/>
            <w:right w:val="none" w:sz="0" w:space="0" w:color="auto"/>
          </w:divBdr>
        </w:div>
        <w:div w:id="1170565631">
          <w:marLeft w:val="0"/>
          <w:marRight w:val="0"/>
          <w:marTop w:val="0"/>
          <w:marBottom w:val="0"/>
          <w:divBdr>
            <w:top w:val="none" w:sz="0" w:space="0" w:color="auto"/>
            <w:left w:val="none" w:sz="0" w:space="0" w:color="auto"/>
            <w:bottom w:val="none" w:sz="0" w:space="0" w:color="auto"/>
            <w:right w:val="none" w:sz="0" w:space="0" w:color="auto"/>
          </w:divBdr>
        </w:div>
        <w:div w:id="538785267">
          <w:marLeft w:val="0"/>
          <w:marRight w:val="0"/>
          <w:marTop w:val="0"/>
          <w:marBottom w:val="0"/>
          <w:divBdr>
            <w:top w:val="none" w:sz="0" w:space="0" w:color="auto"/>
            <w:left w:val="none" w:sz="0" w:space="0" w:color="auto"/>
            <w:bottom w:val="none" w:sz="0" w:space="0" w:color="auto"/>
            <w:right w:val="none" w:sz="0" w:space="0" w:color="auto"/>
          </w:divBdr>
        </w:div>
        <w:div w:id="791897560">
          <w:marLeft w:val="0"/>
          <w:marRight w:val="0"/>
          <w:marTop w:val="0"/>
          <w:marBottom w:val="0"/>
          <w:divBdr>
            <w:top w:val="none" w:sz="0" w:space="0" w:color="auto"/>
            <w:left w:val="none" w:sz="0" w:space="0" w:color="auto"/>
            <w:bottom w:val="none" w:sz="0" w:space="0" w:color="auto"/>
            <w:right w:val="none" w:sz="0" w:space="0" w:color="auto"/>
          </w:divBdr>
        </w:div>
        <w:div w:id="2098554785">
          <w:marLeft w:val="0"/>
          <w:marRight w:val="0"/>
          <w:marTop w:val="0"/>
          <w:marBottom w:val="0"/>
          <w:divBdr>
            <w:top w:val="none" w:sz="0" w:space="0" w:color="auto"/>
            <w:left w:val="none" w:sz="0" w:space="0" w:color="auto"/>
            <w:bottom w:val="none" w:sz="0" w:space="0" w:color="auto"/>
            <w:right w:val="none" w:sz="0" w:space="0" w:color="auto"/>
          </w:divBdr>
        </w:div>
        <w:div w:id="1159157791">
          <w:marLeft w:val="0"/>
          <w:marRight w:val="0"/>
          <w:marTop w:val="0"/>
          <w:marBottom w:val="0"/>
          <w:divBdr>
            <w:top w:val="none" w:sz="0" w:space="0" w:color="auto"/>
            <w:left w:val="none" w:sz="0" w:space="0" w:color="auto"/>
            <w:bottom w:val="none" w:sz="0" w:space="0" w:color="auto"/>
            <w:right w:val="none" w:sz="0" w:space="0" w:color="auto"/>
          </w:divBdr>
        </w:div>
        <w:div w:id="341208014">
          <w:marLeft w:val="0"/>
          <w:marRight w:val="0"/>
          <w:marTop w:val="0"/>
          <w:marBottom w:val="0"/>
          <w:divBdr>
            <w:top w:val="none" w:sz="0" w:space="0" w:color="auto"/>
            <w:left w:val="none" w:sz="0" w:space="0" w:color="auto"/>
            <w:bottom w:val="none" w:sz="0" w:space="0" w:color="auto"/>
            <w:right w:val="none" w:sz="0" w:space="0" w:color="auto"/>
          </w:divBdr>
        </w:div>
        <w:div w:id="735930183">
          <w:marLeft w:val="0"/>
          <w:marRight w:val="0"/>
          <w:marTop w:val="0"/>
          <w:marBottom w:val="0"/>
          <w:divBdr>
            <w:top w:val="none" w:sz="0" w:space="0" w:color="auto"/>
            <w:left w:val="none" w:sz="0" w:space="0" w:color="auto"/>
            <w:bottom w:val="none" w:sz="0" w:space="0" w:color="auto"/>
            <w:right w:val="none" w:sz="0" w:space="0" w:color="auto"/>
          </w:divBdr>
        </w:div>
        <w:div w:id="1744792618">
          <w:marLeft w:val="0"/>
          <w:marRight w:val="0"/>
          <w:marTop w:val="0"/>
          <w:marBottom w:val="0"/>
          <w:divBdr>
            <w:top w:val="none" w:sz="0" w:space="0" w:color="auto"/>
            <w:left w:val="none" w:sz="0" w:space="0" w:color="auto"/>
            <w:bottom w:val="none" w:sz="0" w:space="0" w:color="auto"/>
            <w:right w:val="none" w:sz="0" w:space="0" w:color="auto"/>
          </w:divBdr>
        </w:div>
        <w:div w:id="1116949330">
          <w:marLeft w:val="0"/>
          <w:marRight w:val="0"/>
          <w:marTop w:val="0"/>
          <w:marBottom w:val="0"/>
          <w:divBdr>
            <w:top w:val="none" w:sz="0" w:space="0" w:color="auto"/>
            <w:left w:val="none" w:sz="0" w:space="0" w:color="auto"/>
            <w:bottom w:val="none" w:sz="0" w:space="0" w:color="auto"/>
            <w:right w:val="none" w:sz="0" w:space="0" w:color="auto"/>
          </w:divBdr>
        </w:div>
        <w:div w:id="1663968356">
          <w:marLeft w:val="0"/>
          <w:marRight w:val="0"/>
          <w:marTop w:val="0"/>
          <w:marBottom w:val="0"/>
          <w:divBdr>
            <w:top w:val="none" w:sz="0" w:space="0" w:color="auto"/>
            <w:left w:val="none" w:sz="0" w:space="0" w:color="auto"/>
            <w:bottom w:val="none" w:sz="0" w:space="0" w:color="auto"/>
            <w:right w:val="none" w:sz="0" w:space="0" w:color="auto"/>
          </w:divBdr>
        </w:div>
        <w:div w:id="876351734">
          <w:marLeft w:val="0"/>
          <w:marRight w:val="0"/>
          <w:marTop w:val="0"/>
          <w:marBottom w:val="0"/>
          <w:divBdr>
            <w:top w:val="none" w:sz="0" w:space="0" w:color="auto"/>
            <w:left w:val="none" w:sz="0" w:space="0" w:color="auto"/>
            <w:bottom w:val="none" w:sz="0" w:space="0" w:color="auto"/>
            <w:right w:val="none" w:sz="0" w:space="0" w:color="auto"/>
          </w:divBdr>
        </w:div>
        <w:div w:id="278224045">
          <w:marLeft w:val="0"/>
          <w:marRight w:val="0"/>
          <w:marTop w:val="0"/>
          <w:marBottom w:val="0"/>
          <w:divBdr>
            <w:top w:val="none" w:sz="0" w:space="0" w:color="auto"/>
            <w:left w:val="none" w:sz="0" w:space="0" w:color="auto"/>
            <w:bottom w:val="none" w:sz="0" w:space="0" w:color="auto"/>
            <w:right w:val="none" w:sz="0" w:space="0" w:color="auto"/>
          </w:divBdr>
        </w:div>
        <w:div w:id="268860232">
          <w:marLeft w:val="0"/>
          <w:marRight w:val="0"/>
          <w:marTop w:val="0"/>
          <w:marBottom w:val="0"/>
          <w:divBdr>
            <w:top w:val="none" w:sz="0" w:space="0" w:color="auto"/>
            <w:left w:val="none" w:sz="0" w:space="0" w:color="auto"/>
            <w:bottom w:val="none" w:sz="0" w:space="0" w:color="auto"/>
            <w:right w:val="none" w:sz="0" w:space="0" w:color="auto"/>
          </w:divBdr>
        </w:div>
        <w:div w:id="359820563">
          <w:marLeft w:val="0"/>
          <w:marRight w:val="0"/>
          <w:marTop w:val="0"/>
          <w:marBottom w:val="0"/>
          <w:divBdr>
            <w:top w:val="none" w:sz="0" w:space="0" w:color="auto"/>
            <w:left w:val="none" w:sz="0" w:space="0" w:color="auto"/>
            <w:bottom w:val="none" w:sz="0" w:space="0" w:color="auto"/>
            <w:right w:val="none" w:sz="0" w:space="0" w:color="auto"/>
          </w:divBdr>
        </w:div>
        <w:div w:id="1307902048">
          <w:marLeft w:val="0"/>
          <w:marRight w:val="0"/>
          <w:marTop w:val="0"/>
          <w:marBottom w:val="0"/>
          <w:divBdr>
            <w:top w:val="none" w:sz="0" w:space="0" w:color="auto"/>
            <w:left w:val="none" w:sz="0" w:space="0" w:color="auto"/>
            <w:bottom w:val="none" w:sz="0" w:space="0" w:color="auto"/>
            <w:right w:val="none" w:sz="0" w:space="0" w:color="auto"/>
          </w:divBdr>
        </w:div>
        <w:div w:id="2039425013">
          <w:marLeft w:val="0"/>
          <w:marRight w:val="0"/>
          <w:marTop w:val="0"/>
          <w:marBottom w:val="0"/>
          <w:divBdr>
            <w:top w:val="none" w:sz="0" w:space="0" w:color="auto"/>
            <w:left w:val="none" w:sz="0" w:space="0" w:color="auto"/>
            <w:bottom w:val="none" w:sz="0" w:space="0" w:color="auto"/>
            <w:right w:val="none" w:sz="0" w:space="0" w:color="auto"/>
          </w:divBdr>
        </w:div>
        <w:div w:id="1501389147">
          <w:marLeft w:val="0"/>
          <w:marRight w:val="0"/>
          <w:marTop w:val="0"/>
          <w:marBottom w:val="0"/>
          <w:divBdr>
            <w:top w:val="none" w:sz="0" w:space="0" w:color="auto"/>
            <w:left w:val="none" w:sz="0" w:space="0" w:color="auto"/>
            <w:bottom w:val="none" w:sz="0" w:space="0" w:color="auto"/>
            <w:right w:val="none" w:sz="0" w:space="0" w:color="auto"/>
          </w:divBdr>
        </w:div>
        <w:div w:id="1682275059">
          <w:marLeft w:val="0"/>
          <w:marRight w:val="0"/>
          <w:marTop w:val="0"/>
          <w:marBottom w:val="0"/>
          <w:divBdr>
            <w:top w:val="none" w:sz="0" w:space="0" w:color="auto"/>
            <w:left w:val="none" w:sz="0" w:space="0" w:color="auto"/>
            <w:bottom w:val="none" w:sz="0" w:space="0" w:color="auto"/>
            <w:right w:val="none" w:sz="0" w:space="0" w:color="auto"/>
          </w:divBdr>
        </w:div>
        <w:div w:id="1640644853">
          <w:marLeft w:val="0"/>
          <w:marRight w:val="0"/>
          <w:marTop w:val="0"/>
          <w:marBottom w:val="0"/>
          <w:divBdr>
            <w:top w:val="none" w:sz="0" w:space="0" w:color="auto"/>
            <w:left w:val="none" w:sz="0" w:space="0" w:color="auto"/>
            <w:bottom w:val="none" w:sz="0" w:space="0" w:color="auto"/>
            <w:right w:val="none" w:sz="0" w:space="0" w:color="auto"/>
          </w:divBdr>
        </w:div>
        <w:div w:id="1967855951">
          <w:marLeft w:val="0"/>
          <w:marRight w:val="0"/>
          <w:marTop w:val="0"/>
          <w:marBottom w:val="0"/>
          <w:divBdr>
            <w:top w:val="none" w:sz="0" w:space="0" w:color="auto"/>
            <w:left w:val="none" w:sz="0" w:space="0" w:color="auto"/>
            <w:bottom w:val="none" w:sz="0" w:space="0" w:color="auto"/>
            <w:right w:val="none" w:sz="0" w:space="0" w:color="auto"/>
          </w:divBdr>
        </w:div>
        <w:div w:id="1480802355">
          <w:marLeft w:val="0"/>
          <w:marRight w:val="0"/>
          <w:marTop w:val="0"/>
          <w:marBottom w:val="0"/>
          <w:divBdr>
            <w:top w:val="none" w:sz="0" w:space="0" w:color="auto"/>
            <w:left w:val="none" w:sz="0" w:space="0" w:color="auto"/>
            <w:bottom w:val="none" w:sz="0" w:space="0" w:color="auto"/>
            <w:right w:val="none" w:sz="0" w:space="0" w:color="auto"/>
          </w:divBdr>
        </w:div>
        <w:div w:id="360667414">
          <w:marLeft w:val="0"/>
          <w:marRight w:val="0"/>
          <w:marTop w:val="0"/>
          <w:marBottom w:val="0"/>
          <w:divBdr>
            <w:top w:val="none" w:sz="0" w:space="0" w:color="auto"/>
            <w:left w:val="none" w:sz="0" w:space="0" w:color="auto"/>
            <w:bottom w:val="none" w:sz="0" w:space="0" w:color="auto"/>
            <w:right w:val="none" w:sz="0" w:space="0" w:color="auto"/>
          </w:divBdr>
        </w:div>
        <w:div w:id="644117474">
          <w:marLeft w:val="0"/>
          <w:marRight w:val="0"/>
          <w:marTop w:val="0"/>
          <w:marBottom w:val="0"/>
          <w:divBdr>
            <w:top w:val="none" w:sz="0" w:space="0" w:color="auto"/>
            <w:left w:val="none" w:sz="0" w:space="0" w:color="auto"/>
            <w:bottom w:val="none" w:sz="0" w:space="0" w:color="auto"/>
            <w:right w:val="none" w:sz="0" w:space="0" w:color="auto"/>
          </w:divBdr>
        </w:div>
        <w:div w:id="1485929599">
          <w:marLeft w:val="0"/>
          <w:marRight w:val="0"/>
          <w:marTop w:val="0"/>
          <w:marBottom w:val="0"/>
          <w:divBdr>
            <w:top w:val="none" w:sz="0" w:space="0" w:color="auto"/>
            <w:left w:val="none" w:sz="0" w:space="0" w:color="auto"/>
            <w:bottom w:val="none" w:sz="0" w:space="0" w:color="auto"/>
            <w:right w:val="none" w:sz="0" w:space="0" w:color="auto"/>
          </w:divBdr>
        </w:div>
        <w:div w:id="471750815">
          <w:marLeft w:val="0"/>
          <w:marRight w:val="0"/>
          <w:marTop w:val="0"/>
          <w:marBottom w:val="0"/>
          <w:divBdr>
            <w:top w:val="none" w:sz="0" w:space="0" w:color="auto"/>
            <w:left w:val="none" w:sz="0" w:space="0" w:color="auto"/>
            <w:bottom w:val="none" w:sz="0" w:space="0" w:color="auto"/>
            <w:right w:val="none" w:sz="0" w:space="0" w:color="auto"/>
          </w:divBdr>
        </w:div>
        <w:div w:id="773014625">
          <w:marLeft w:val="0"/>
          <w:marRight w:val="0"/>
          <w:marTop w:val="0"/>
          <w:marBottom w:val="0"/>
          <w:divBdr>
            <w:top w:val="none" w:sz="0" w:space="0" w:color="auto"/>
            <w:left w:val="none" w:sz="0" w:space="0" w:color="auto"/>
            <w:bottom w:val="none" w:sz="0" w:space="0" w:color="auto"/>
            <w:right w:val="none" w:sz="0" w:space="0" w:color="auto"/>
          </w:divBdr>
        </w:div>
        <w:div w:id="1228802014">
          <w:marLeft w:val="0"/>
          <w:marRight w:val="0"/>
          <w:marTop w:val="0"/>
          <w:marBottom w:val="0"/>
          <w:divBdr>
            <w:top w:val="none" w:sz="0" w:space="0" w:color="auto"/>
            <w:left w:val="none" w:sz="0" w:space="0" w:color="auto"/>
            <w:bottom w:val="none" w:sz="0" w:space="0" w:color="auto"/>
            <w:right w:val="none" w:sz="0" w:space="0" w:color="auto"/>
          </w:divBdr>
        </w:div>
        <w:div w:id="1856729980">
          <w:marLeft w:val="0"/>
          <w:marRight w:val="0"/>
          <w:marTop w:val="0"/>
          <w:marBottom w:val="0"/>
          <w:divBdr>
            <w:top w:val="none" w:sz="0" w:space="0" w:color="auto"/>
            <w:left w:val="none" w:sz="0" w:space="0" w:color="auto"/>
            <w:bottom w:val="none" w:sz="0" w:space="0" w:color="auto"/>
            <w:right w:val="none" w:sz="0" w:space="0" w:color="auto"/>
          </w:divBdr>
        </w:div>
        <w:div w:id="1611739289">
          <w:marLeft w:val="0"/>
          <w:marRight w:val="0"/>
          <w:marTop w:val="0"/>
          <w:marBottom w:val="0"/>
          <w:divBdr>
            <w:top w:val="none" w:sz="0" w:space="0" w:color="auto"/>
            <w:left w:val="none" w:sz="0" w:space="0" w:color="auto"/>
            <w:bottom w:val="none" w:sz="0" w:space="0" w:color="auto"/>
            <w:right w:val="none" w:sz="0" w:space="0" w:color="auto"/>
          </w:divBdr>
        </w:div>
        <w:div w:id="1284195046">
          <w:marLeft w:val="0"/>
          <w:marRight w:val="0"/>
          <w:marTop w:val="0"/>
          <w:marBottom w:val="0"/>
          <w:divBdr>
            <w:top w:val="none" w:sz="0" w:space="0" w:color="auto"/>
            <w:left w:val="none" w:sz="0" w:space="0" w:color="auto"/>
            <w:bottom w:val="none" w:sz="0" w:space="0" w:color="auto"/>
            <w:right w:val="none" w:sz="0" w:space="0" w:color="auto"/>
          </w:divBdr>
        </w:div>
        <w:div w:id="1410080824">
          <w:marLeft w:val="0"/>
          <w:marRight w:val="0"/>
          <w:marTop w:val="0"/>
          <w:marBottom w:val="0"/>
          <w:divBdr>
            <w:top w:val="none" w:sz="0" w:space="0" w:color="auto"/>
            <w:left w:val="none" w:sz="0" w:space="0" w:color="auto"/>
            <w:bottom w:val="none" w:sz="0" w:space="0" w:color="auto"/>
            <w:right w:val="none" w:sz="0" w:space="0" w:color="auto"/>
          </w:divBdr>
        </w:div>
        <w:div w:id="504899245">
          <w:marLeft w:val="0"/>
          <w:marRight w:val="0"/>
          <w:marTop w:val="0"/>
          <w:marBottom w:val="0"/>
          <w:divBdr>
            <w:top w:val="none" w:sz="0" w:space="0" w:color="auto"/>
            <w:left w:val="none" w:sz="0" w:space="0" w:color="auto"/>
            <w:bottom w:val="none" w:sz="0" w:space="0" w:color="auto"/>
            <w:right w:val="none" w:sz="0" w:space="0" w:color="auto"/>
          </w:divBdr>
        </w:div>
        <w:div w:id="1538081651">
          <w:marLeft w:val="0"/>
          <w:marRight w:val="0"/>
          <w:marTop w:val="0"/>
          <w:marBottom w:val="0"/>
          <w:divBdr>
            <w:top w:val="none" w:sz="0" w:space="0" w:color="auto"/>
            <w:left w:val="none" w:sz="0" w:space="0" w:color="auto"/>
            <w:bottom w:val="none" w:sz="0" w:space="0" w:color="auto"/>
            <w:right w:val="none" w:sz="0" w:space="0" w:color="auto"/>
          </w:divBdr>
        </w:div>
        <w:div w:id="234972330">
          <w:marLeft w:val="0"/>
          <w:marRight w:val="0"/>
          <w:marTop w:val="0"/>
          <w:marBottom w:val="0"/>
          <w:divBdr>
            <w:top w:val="none" w:sz="0" w:space="0" w:color="auto"/>
            <w:left w:val="none" w:sz="0" w:space="0" w:color="auto"/>
            <w:bottom w:val="none" w:sz="0" w:space="0" w:color="auto"/>
            <w:right w:val="none" w:sz="0" w:space="0" w:color="auto"/>
          </w:divBdr>
        </w:div>
        <w:div w:id="1969578993">
          <w:marLeft w:val="0"/>
          <w:marRight w:val="0"/>
          <w:marTop w:val="0"/>
          <w:marBottom w:val="0"/>
          <w:divBdr>
            <w:top w:val="none" w:sz="0" w:space="0" w:color="auto"/>
            <w:left w:val="none" w:sz="0" w:space="0" w:color="auto"/>
            <w:bottom w:val="none" w:sz="0" w:space="0" w:color="auto"/>
            <w:right w:val="none" w:sz="0" w:space="0" w:color="auto"/>
          </w:divBdr>
        </w:div>
        <w:div w:id="79641947">
          <w:marLeft w:val="0"/>
          <w:marRight w:val="0"/>
          <w:marTop w:val="0"/>
          <w:marBottom w:val="0"/>
          <w:divBdr>
            <w:top w:val="none" w:sz="0" w:space="0" w:color="auto"/>
            <w:left w:val="none" w:sz="0" w:space="0" w:color="auto"/>
            <w:bottom w:val="none" w:sz="0" w:space="0" w:color="auto"/>
            <w:right w:val="none" w:sz="0" w:space="0" w:color="auto"/>
          </w:divBdr>
        </w:div>
        <w:div w:id="123276270">
          <w:marLeft w:val="0"/>
          <w:marRight w:val="0"/>
          <w:marTop w:val="0"/>
          <w:marBottom w:val="0"/>
          <w:divBdr>
            <w:top w:val="none" w:sz="0" w:space="0" w:color="auto"/>
            <w:left w:val="none" w:sz="0" w:space="0" w:color="auto"/>
            <w:bottom w:val="none" w:sz="0" w:space="0" w:color="auto"/>
            <w:right w:val="none" w:sz="0" w:space="0" w:color="auto"/>
          </w:divBdr>
        </w:div>
        <w:div w:id="866721598">
          <w:marLeft w:val="0"/>
          <w:marRight w:val="0"/>
          <w:marTop w:val="0"/>
          <w:marBottom w:val="0"/>
          <w:divBdr>
            <w:top w:val="none" w:sz="0" w:space="0" w:color="auto"/>
            <w:left w:val="none" w:sz="0" w:space="0" w:color="auto"/>
            <w:bottom w:val="none" w:sz="0" w:space="0" w:color="auto"/>
            <w:right w:val="none" w:sz="0" w:space="0" w:color="auto"/>
          </w:divBdr>
        </w:div>
        <w:div w:id="1293169040">
          <w:marLeft w:val="0"/>
          <w:marRight w:val="0"/>
          <w:marTop w:val="0"/>
          <w:marBottom w:val="0"/>
          <w:divBdr>
            <w:top w:val="none" w:sz="0" w:space="0" w:color="auto"/>
            <w:left w:val="none" w:sz="0" w:space="0" w:color="auto"/>
            <w:bottom w:val="none" w:sz="0" w:space="0" w:color="auto"/>
            <w:right w:val="none" w:sz="0" w:space="0" w:color="auto"/>
          </w:divBdr>
        </w:div>
        <w:div w:id="848183830">
          <w:marLeft w:val="0"/>
          <w:marRight w:val="0"/>
          <w:marTop w:val="0"/>
          <w:marBottom w:val="0"/>
          <w:divBdr>
            <w:top w:val="none" w:sz="0" w:space="0" w:color="auto"/>
            <w:left w:val="none" w:sz="0" w:space="0" w:color="auto"/>
            <w:bottom w:val="none" w:sz="0" w:space="0" w:color="auto"/>
            <w:right w:val="none" w:sz="0" w:space="0" w:color="auto"/>
          </w:divBdr>
        </w:div>
        <w:div w:id="2049255325">
          <w:marLeft w:val="0"/>
          <w:marRight w:val="0"/>
          <w:marTop w:val="0"/>
          <w:marBottom w:val="0"/>
          <w:divBdr>
            <w:top w:val="none" w:sz="0" w:space="0" w:color="auto"/>
            <w:left w:val="none" w:sz="0" w:space="0" w:color="auto"/>
            <w:bottom w:val="none" w:sz="0" w:space="0" w:color="auto"/>
            <w:right w:val="none" w:sz="0" w:space="0" w:color="auto"/>
          </w:divBdr>
        </w:div>
        <w:div w:id="613831906">
          <w:marLeft w:val="0"/>
          <w:marRight w:val="0"/>
          <w:marTop w:val="0"/>
          <w:marBottom w:val="0"/>
          <w:divBdr>
            <w:top w:val="none" w:sz="0" w:space="0" w:color="auto"/>
            <w:left w:val="none" w:sz="0" w:space="0" w:color="auto"/>
            <w:bottom w:val="none" w:sz="0" w:space="0" w:color="auto"/>
            <w:right w:val="none" w:sz="0" w:space="0" w:color="auto"/>
          </w:divBdr>
        </w:div>
        <w:div w:id="798113553">
          <w:marLeft w:val="0"/>
          <w:marRight w:val="0"/>
          <w:marTop w:val="0"/>
          <w:marBottom w:val="0"/>
          <w:divBdr>
            <w:top w:val="none" w:sz="0" w:space="0" w:color="auto"/>
            <w:left w:val="none" w:sz="0" w:space="0" w:color="auto"/>
            <w:bottom w:val="none" w:sz="0" w:space="0" w:color="auto"/>
            <w:right w:val="none" w:sz="0" w:space="0" w:color="auto"/>
          </w:divBdr>
        </w:div>
        <w:div w:id="1850412206">
          <w:marLeft w:val="0"/>
          <w:marRight w:val="0"/>
          <w:marTop w:val="0"/>
          <w:marBottom w:val="0"/>
          <w:divBdr>
            <w:top w:val="none" w:sz="0" w:space="0" w:color="auto"/>
            <w:left w:val="none" w:sz="0" w:space="0" w:color="auto"/>
            <w:bottom w:val="none" w:sz="0" w:space="0" w:color="auto"/>
            <w:right w:val="none" w:sz="0" w:space="0" w:color="auto"/>
          </w:divBdr>
        </w:div>
        <w:div w:id="1458404873">
          <w:marLeft w:val="0"/>
          <w:marRight w:val="0"/>
          <w:marTop w:val="0"/>
          <w:marBottom w:val="0"/>
          <w:divBdr>
            <w:top w:val="none" w:sz="0" w:space="0" w:color="auto"/>
            <w:left w:val="none" w:sz="0" w:space="0" w:color="auto"/>
            <w:bottom w:val="none" w:sz="0" w:space="0" w:color="auto"/>
            <w:right w:val="none" w:sz="0" w:space="0" w:color="auto"/>
          </w:divBdr>
        </w:div>
        <w:div w:id="662049043">
          <w:marLeft w:val="0"/>
          <w:marRight w:val="0"/>
          <w:marTop w:val="0"/>
          <w:marBottom w:val="0"/>
          <w:divBdr>
            <w:top w:val="none" w:sz="0" w:space="0" w:color="auto"/>
            <w:left w:val="none" w:sz="0" w:space="0" w:color="auto"/>
            <w:bottom w:val="none" w:sz="0" w:space="0" w:color="auto"/>
            <w:right w:val="none" w:sz="0" w:space="0" w:color="auto"/>
          </w:divBdr>
        </w:div>
        <w:div w:id="1585871681">
          <w:marLeft w:val="0"/>
          <w:marRight w:val="0"/>
          <w:marTop w:val="0"/>
          <w:marBottom w:val="0"/>
          <w:divBdr>
            <w:top w:val="none" w:sz="0" w:space="0" w:color="auto"/>
            <w:left w:val="none" w:sz="0" w:space="0" w:color="auto"/>
            <w:bottom w:val="none" w:sz="0" w:space="0" w:color="auto"/>
            <w:right w:val="none" w:sz="0" w:space="0" w:color="auto"/>
          </w:divBdr>
        </w:div>
        <w:div w:id="912079702">
          <w:marLeft w:val="0"/>
          <w:marRight w:val="0"/>
          <w:marTop w:val="0"/>
          <w:marBottom w:val="0"/>
          <w:divBdr>
            <w:top w:val="none" w:sz="0" w:space="0" w:color="auto"/>
            <w:left w:val="none" w:sz="0" w:space="0" w:color="auto"/>
            <w:bottom w:val="none" w:sz="0" w:space="0" w:color="auto"/>
            <w:right w:val="none" w:sz="0" w:space="0" w:color="auto"/>
          </w:divBdr>
        </w:div>
        <w:div w:id="2059158283">
          <w:marLeft w:val="0"/>
          <w:marRight w:val="0"/>
          <w:marTop w:val="0"/>
          <w:marBottom w:val="0"/>
          <w:divBdr>
            <w:top w:val="none" w:sz="0" w:space="0" w:color="auto"/>
            <w:left w:val="none" w:sz="0" w:space="0" w:color="auto"/>
            <w:bottom w:val="none" w:sz="0" w:space="0" w:color="auto"/>
            <w:right w:val="none" w:sz="0" w:space="0" w:color="auto"/>
          </w:divBdr>
        </w:div>
        <w:div w:id="1669939961">
          <w:marLeft w:val="0"/>
          <w:marRight w:val="0"/>
          <w:marTop w:val="0"/>
          <w:marBottom w:val="0"/>
          <w:divBdr>
            <w:top w:val="none" w:sz="0" w:space="0" w:color="auto"/>
            <w:left w:val="none" w:sz="0" w:space="0" w:color="auto"/>
            <w:bottom w:val="none" w:sz="0" w:space="0" w:color="auto"/>
            <w:right w:val="none" w:sz="0" w:space="0" w:color="auto"/>
          </w:divBdr>
        </w:div>
        <w:div w:id="1384136955">
          <w:marLeft w:val="0"/>
          <w:marRight w:val="0"/>
          <w:marTop w:val="0"/>
          <w:marBottom w:val="0"/>
          <w:divBdr>
            <w:top w:val="none" w:sz="0" w:space="0" w:color="auto"/>
            <w:left w:val="none" w:sz="0" w:space="0" w:color="auto"/>
            <w:bottom w:val="none" w:sz="0" w:space="0" w:color="auto"/>
            <w:right w:val="none" w:sz="0" w:space="0" w:color="auto"/>
          </w:divBdr>
        </w:div>
        <w:div w:id="517819458">
          <w:marLeft w:val="0"/>
          <w:marRight w:val="0"/>
          <w:marTop w:val="0"/>
          <w:marBottom w:val="0"/>
          <w:divBdr>
            <w:top w:val="none" w:sz="0" w:space="0" w:color="auto"/>
            <w:left w:val="none" w:sz="0" w:space="0" w:color="auto"/>
            <w:bottom w:val="none" w:sz="0" w:space="0" w:color="auto"/>
            <w:right w:val="none" w:sz="0" w:space="0" w:color="auto"/>
          </w:divBdr>
        </w:div>
        <w:div w:id="1840734560">
          <w:marLeft w:val="0"/>
          <w:marRight w:val="0"/>
          <w:marTop w:val="0"/>
          <w:marBottom w:val="0"/>
          <w:divBdr>
            <w:top w:val="none" w:sz="0" w:space="0" w:color="auto"/>
            <w:left w:val="none" w:sz="0" w:space="0" w:color="auto"/>
            <w:bottom w:val="none" w:sz="0" w:space="0" w:color="auto"/>
            <w:right w:val="none" w:sz="0" w:space="0" w:color="auto"/>
          </w:divBdr>
        </w:div>
        <w:div w:id="381903490">
          <w:marLeft w:val="0"/>
          <w:marRight w:val="0"/>
          <w:marTop w:val="0"/>
          <w:marBottom w:val="0"/>
          <w:divBdr>
            <w:top w:val="none" w:sz="0" w:space="0" w:color="auto"/>
            <w:left w:val="none" w:sz="0" w:space="0" w:color="auto"/>
            <w:bottom w:val="none" w:sz="0" w:space="0" w:color="auto"/>
            <w:right w:val="none" w:sz="0" w:space="0" w:color="auto"/>
          </w:divBdr>
        </w:div>
        <w:div w:id="1986738980">
          <w:marLeft w:val="0"/>
          <w:marRight w:val="0"/>
          <w:marTop w:val="0"/>
          <w:marBottom w:val="0"/>
          <w:divBdr>
            <w:top w:val="none" w:sz="0" w:space="0" w:color="auto"/>
            <w:left w:val="none" w:sz="0" w:space="0" w:color="auto"/>
            <w:bottom w:val="none" w:sz="0" w:space="0" w:color="auto"/>
            <w:right w:val="none" w:sz="0" w:space="0" w:color="auto"/>
          </w:divBdr>
        </w:div>
        <w:div w:id="1902786972">
          <w:marLeft w:val="0"/>
          <w:marRight w:val="0"/>
          <w:marTop w:val="0"/>
          <w:marBottom w:val="0"/>
          <w:divBdr>
            <w:top w:val="none" w:sz="0" w:space="0" w:color="auto"/>
            <w:left w:val="none" w:sz="0" w:space="0" w:color="auto"/>
            <w:bottom w:val="none" w:sz="0" w:space="0" w:color="auto"/>
            <w:right w:val="none" w:sz="0" w:space="0" w:color="auto"/>
          </w:divBdr>
        </w:div>
        <w:div w:id="1501774979">
          <w:marLeft w:val="0"/>
          <w:marRight w:val="0"/>
          <w:marTop w:val="0"/>
          <w:marBottom w:val="0"/>
          <w:divBdr>
            <w:top w:val="none" w:sz="0" w:space="0" w:color="auto"/>
            <w:left w:val="none" w:sz="0" w:space="0" w:color="auto"/>
            <w:bottom w:val="none" w:sz="0" w:space="0" w:color="auto"/>
            <w:right w:val="none" w:sz="0" w:space="0" w:color="auto"/>
          </w:divBdr>
        </w:div>
        <w:div w:id="1540314392">
          <w:marLeft w:val="0"/>
          <w:marRight w:val="0"/>
          <w:marTop w:val="0"/>
          <w:marBottom w:val="0"/>
          <w:divBdr>
            <w:top w:val="none" w:sz="0" w:space="0" w:color="auto"/>
            <w:left w:val="none" w:sz="0" w:space="0" w:color="auto"/>
            <w:bottom w:val="none" w:sz="0" w:space="0" w:color="auto"/>
            <w:right w:val="none" w:sz="0" w:space="0" w:color="auto"/>
          </w:divBdr>
        </w:div>
        <w:div w:id="1030882205">
          <w:marLeft w:val="0"/>
          <w:marRight w:val="0"/>
          <w:marTop w:val="0"/>
          <w:marBottom w:val="0"/>
          <w:divBdr>
            <w:top w:val="none" w:sz="0" w:space="0" w:color="auto"/>
            <w:left w:val="none" w:sz="0" w:space="0" w:color="auto"/>
            <w:bottom w:val="none" w:sz="0" w:space="0" w:color="auto"/>
            <w:right w:val="none" w:sz="0" w:space="0" w:color="auto"/>
          </w:divBdr>
        </w:div>
        <w:div w:id="2045444641">
          <w:marLeft w:val="0"/>
          <w:marRight w:val="0"/>
          <w:marTop w:val="0"/>
          <w:marBottom w:val="0"/>
          <w:divBdr>
            <w:top w:val="none" w:sz="0" w:space="0" w:color="auto"/>
            <w:left w:val="none" w:sz="0" w:space="0" w:color="auto"/>
            <w:bottom w:val="none" w:sz="0" w:space="0" w:color="auto"/>
            <w:right w:val="none" w:sz="0" w:space="0" w:color="auto"/>
          </w:divBdr>
        </w:div>
      </w:divsChild>
    </w:div>
    <w:div w:id="1374309270">
      <w:bodyDiv w:val="1"/>
      <w:marLeft w:val="0"/>
      <w:marRight w:val="0"/>
      <w:marTop w:val="0"/>
      <w:marBottom w:val="0"/>
      <w:divBdr>
        <w:top w:val="none" w:sz="0" w:space="0" w:color="auto"/>
        <w:left w:val="none" w:sz="0" w:space="0" w:color="auto"/>
        <w:bottom w:val="none" w:sz="0" w:space="0" w:color="auto"/>
        <w:right w:val="none" w:sz="0" w:space="0" w:color="auto"/>
      </w:divBdr>
    </w:div>
    <w:div w:id="1375230102">
      <w:bodyDiv w:val="1"/>
      <w:marLeft w:val="0"/>
      <w:marRight w:val="0"/>
      <w:marTop w:val="0"/>
      <w:marBottom w:val="0"/>
      <w:divBdr>
        <w:top w:val="none" w:sz="0" w:space="0" w:color="auto"/>
        <w:left w:val="none" w:sz="0" w:space="0" w:color="auto"/>
        <w:bottom w:val="none" w:sz="0" w:space="0" w:color="auto"/>
        <w:right w:val="none" w:sz="0" w:space="0" w:color="auto"/>
      </w:divBdr>
    </w:div>
    <w:div w:id="1375274563">
      <w:bodyDiv w:val="1"/>
      <w:marLeft w:val="0"/>
      <w:marRight w:val="0"/>
      <w:marTop w:val="0"/>
      <w:marBottom w:val="0"/>
      <w:divBdr>
        <w:top w:val="none" w:sz="0" w:space="0" w:color="auto"/>
        <w:left w:val="none" w:sz="0" w:space="0" w:color="auto"/>
        <w:bottom w:val="none" w:sz="0" w:space="0" w:color="auto"/>
        <w:right w:val="none" w:sz="0" w:space="0" w:color="auto"/>
      </w:divBdr>
    </w:div>
    <w:div w:id="1375426045">
      <w:marLeft w:val="480"/>
      <w:marRight w:val="0"/>
      <w:marTop w:val="0"/>
      <w:marBottom w:val="0"/>
      <w:divBdr>
        <w:top w:val="none" w:sz="0" w:space="0" w:color="auto"/>
        <w:left w:val="none" w:sz="0" w:space="0" w:color="auto"/>
        <w:bottom w:val="none" w:sz="0" w:space="0" w:color="auto"/>
        <w:right w:val="none" w:sz="0" w:space="0" w:color="auto"/>
      </w:divBdr>
    </w:div>
    <w:div w:id="1375885590">
      <w:bodyDiv w:val="1"/>
      <w:marLeft w:val="0"/>
      <w:marRight w:val="0"/>
      <w:marTop w:val="0"/>
      <w:marBottom w:val="0"/>
      <w:divBdr>
        <w:top w:val="none" w:sz="0" w:space="0" w:color="auto"/>
        <w:left w:val="none" w:sz="0" w:space="0" w:color="auto"/>
        <w:bottom w:val="none" w:sz="0" w:space="0" w:color="auto"/>
        <w:right w:val="none" w:sz="0" w:space="0" w:color="auto"/>
      </w:divBdr>
    </w:div>
    <w:div w:id="1376075757">
      <w:marLeft w:val="480"/>
      <w:marRight w:val="0"/>
      <w:marTop w:val="0"/>
      <w:marBottom w:val="0"/>
      <w:divBdr>
        <w:top w:val="none" w:sz="0" w:space="0" w:color="auto"/>
        <w:left w:val="none" w:sz="0" w:space="0" w:color="auto"/>
        <w:bottom w:val="none" w:sz="0" w:space="0" w:color="auto"/>
        <w:right w:val="none" w:sz="0" w:space="0" w:color="auto"/>
      </w:divBdr>
    </w:div>
    <w:div w:id="1376276152">
      <w:marLeft w:val="480"/>
      <w:marRight w:val="0"/>
      <w:marTop w:val="0"/>
      <w:marBottom w:val="0"/>
      <w:divBdr>
        <w:top w:val="none" w:sz="0" w:space="0" w:color="auto"/>
        <w:left w:val="none" w:sz="0" w:space="0" w:color="auto"/>
        <w:bottom w:val="none" w:sz="0" w:space="0" w:color="auto"/>
        <w:right w:val="none" w:sz="0" w:space="0" w:color="auto"/>
      </w:divBdr>
    </w:div>
    <w:div w:id="1376278063">
      <w:marLeft w:val="480"/>
      <w:marRight w:val="0"/>
      <w:marTop w:val="0"/>
      <w:marBottom w:val="0"/>
      <w:divBdr>
        <w:top w:val="none" w:sz="0" w:space="0" w:color="auto"/>
        <w:left w:val="none" w:sz="0" w:space="0" w:color="auto"/>
        <w:bottom w:val="none" w:sz="0" w:space="0" w:color="auto"/>
        <w:right w:val="none" w:sz="0" w:space="0" w:color="auto"/>
      </w:divBdr>
    </w:div>
    <w:div w:id="1376851332">
      <w:marLeft w:val="480"/>
      <w:marRight w:val="0"/>
      <w:marTop w:val="0"/>
      <w:marBottom w:val="0"/>
      <w:divBdr>
        <w:top w:val="none" w:sz="0" w:space="0" w:color="auto"/>
        <w:left w:val="none" w:sz="0" w:space="0" w:color="auto"/>
        <w:bottom w:val="none" w:sz="0" w:space="0" w:color="auto"/>
        <w:right w:val="none" w:sz="0" w:space="0" w:color="auto"/>
      </w:divBdr>
    </w:div>
    <w:div w:id="1376925731">
      <w:marLeft w:val="480"/>
      <w:marRight w:val="0"/>
      <w:marTop w:val="0"/>
      <w:marBottom w:val="0"/>
      <w:divBdr>
        <w:top w:val="none" w:sz="0" w:space="0" w:color="auto"/>
        <w:left w:val="none" w:sz="0" w:space="0" w:color="auto"/>
        <w:bottom w:val="none" w:sz="0" w:space="0" w:color="auto"/>
        <w:right w:val="none" w:sz="0" w:space="0" w:color="auto"/>
      </w:divBdr>
    </w:div>
    <w:div w:id="1376931235">
      <w:marLeft w:val="480"/>
      <w:marRight w:val="0"/>
      <w:marTop w:val="0"/>
      <w:marBottom w:val="0"/>
      <w:divBdr>
        <w:top w:val="none" w:sz="0" w:space="0" w:color="auto"/>
        <w:left w:val="none" w:sz="0" w:space="0" w:color="auto"/>
        <w:bottom w:val="none" w:sz="0" w:space="0" w:color="auto"/>
        <w:right w:val="none" w:sz="0" w:space="0" w:color="auto"/>
      </w:divBdr>
    </w:div>
    <w:div w:id="1377003928">
      <w:marLeft w:val="480"/>
      <w:marRight w:val="0"/>
      <w:marTop w:val="0"/>
      <w:marBottom w:val="0"/>
      <w:divBdr>
        <w:top w:val="none" w:sz="0" w:space="0" w:color="auto"/>
        <w:left w:val="none" w:sz="0" w:space="0" w:color="auto"/>
        <w:bottom w:val="none" w:sz="0" w:space="0" w:color="auto"/>
        <w:right w:val="none" w:sz="0" w:space="0" w:color="auto"/>
      </w:divBdr>
    </w:div>
    <w:div w:id="1377120286">
      <w:marLeft w:val="480"/>
      <w:marRight w:val="0"/>
      <w:marTop w:val="0"/>
      <w:marBottom w:val="0"/>
      <w:divBdr>
        <w:top w:val="none" w:sz="0" w:space="0" w:color="auto"/>
        <w:left w:val="none" w:sz="0" w:space="0" w:color="auto"/>
        <w:bottom w:val="none" w:sz="0" w:space="0" w:color="auto"/>
        <w:right w:val="none" w:sz="0" w:space="0" w:color="auto"/>
      </w:divBdr>
    </w:div>
    <w:div w:id="1377269258">
      <w:marLeft w:val="480"/>
      <w:marRight w:val="0"/>
      <w:marTop w:val="0"/>
      <w:marBottom w:val="0"/>
      <w:divBdr>
        <w:top w:val="none" w:sz="0" w:space="0" w:color="auto"/>
        <w:left w:val="none" w:sz="0" w:space="0" w:color="auto"/>
        <w:bottom w:val="none" w:sz="0" w:space="0" w:color="auto"/>
        <w:right w:val="none" w:sz="0" w:space="0" w:color="auto"/>
      </w:divBdr>
    </w:div>
    <w:div w:id="1377314035">
      <w:marLeft w:val="480"/>
      <w:marRight w:val="0"/>
      <w:marTop w:val="0"/>
      <w:marBottom w:val="0"/>
      <w:divBdr>
        <w:top w:val="none" w:sz="0" w:space="0" w:color="auto"/>
        <w:left w:val="none" w:sz="0" w:space="0" w:color="auto"/>
        <w:bottom w:val="none" w:sz="0" w:space="0" w:color="auto"/>
        <w:right w:val="none" w:sz="0" w:space="0" w:color="auto"/>
      </w:divBdr>
    </w:div>
    <w:div w:id="1377314529">
      <w:bodyDiv w:val="1"/>
      <w:marLeft w:val="0"/>
      <w:marRight w:val="0"/>
      <w:marTop w:val="0"/>
      <w:marBottom w:val="0"/>
      <w:divBdr>
        <w:top w:val="none" w:sz="0" w:space="0" w:color="auto"/>
        <w:left w:val="none" w:sz="0" w:space="0" w:color="auto"/>
        <w:bottom w:val="none" w:sz="0" w:space="0" w:color="auto"/>
        <w:right w:val="none" w:sz="0" w:space="0" w:color="auto"/>
      </w:divBdr>
    </w:div>
    <w:div w:id="1378355565">
      <w:bodyDiv w:val="1"/>
      <w:marLeft w:val="0"/>
      <w:marRight w:val="0"/>
      <w:marTop w:val="0"/>
      <w:marBottom w:val="0"/>
      <w:divBdr>
        <w:top w:val="none" w:sz="0" w:space="0" w:color="auto"/>
        <w:left w:val="none" w:sz="0" w:space="0" w:color="auto"/>
        <w:bottom w:val="none" w:sz="0" w:space="0" w:color="auto"/>
        <w:right w:val="none" w:sz="0" w:space="0" w:color="auto"/>
      </w:divBdr>
      <w:divsChild>
        <w:div w:id="958803960">
          <w:marLeft w:val="0"/>
          <w:marRight w:val="0"/>
          <w:marTop w:val="0"/>
          <w:marBottom w:val="0"/>
          <w:divBdr>
            <w:top w:val="none" w:sz="0" w:space="0" w:color="auto"/>
            <w:left w:val="none" w:sz="0" w:space="0" w:color="auto"/>
            <w:bottom w:val="none" w:sz="0" w:space="0" w:color="auto"/>
            <w:right w:val="none" w:sz="0" w:space="0" w:color="auto"/>
          </w:divBdr>
        </w:div>
        <w:div w:id="26106150">
          <w:marLeft w:val="0"/>
          <w:marRight w:val="0"/>
          <w:marTop w:val="0"/>
          <w:marBottom w:val="0"/>
          <w:divBdr>
            <w:top w:val="none" w:sz="0" w:space="0" w:color="auto"/>
            <w:left w:val="none" w:sz="0" w:space="0" w:color="auto"/>
            <w:bottom w:val="none" w:sz="0" w:space="0" w:color="auto"/>
            <w:right w:val="none" w:sz="0" w:space="0" w:color="auto"/>
          </w:divBdr>
        </w:div>
        <w:div w:id="978340137">
          <w:marLeft w:val="0"/>
          <w:marRight w:val="0"/>
          <w:marTop w:val="0"/>
          <w:marBottom w:val="0"/>
          <w:divBdr>
            <w:top w:val="none" w:sz="0" w:space="0" w:color="auto"/>
            <w:left w:val="none" w:sz="0" w:space="0" w:color="auto"/>
            <w:bottom w:val="none" w:sz="0" w:space="0" w:color="auto"/>
            <w:right w:val="none" w:sz="0" w:space="0" w:color="auto"/>
          </w:divBdr>
        </w:div>
        <w:div w:id="65999527">
          <w:marLeft w:val="0"/>
          <w:marRight w:val="0"/>
          <w:marTop w:val="0"/>
          <w:marBottom w:val="0"/>
          <w:divBdr>
            <w:top w:val="none" w:sz="0" w:space="0" w:color="auto"/>
            <w:left w:val="none" w:sz="0" w:space="0" w:color="auto"/>
            <w:bottom w:val="none" w:sz="0" w:space="0" w:color="auto"/>
            <w:right w:val="none" w:sz="0" w:space="0" w:color="auto"/>
          </w:divBdr>
        </w:div>
        <w:div w:id="1285502712">
          <w:marLeft w:val="0"/>
          <w:marRight w:val="0"/>
          <w:marTop w:val="0"/>
          <w:marBottom w:val="0"/>
          <w:divBdr>
            <w:top w:val="none" w:sz="0" w:space="0" w:color="auto"/>
            <w:left w:val="none" w:sz="0" w:space="0" w:color="auto"/>
            <w:bottom w:val="none" w:sz="0" w:space="0" w:color="auto"/>
            <w:right w:val="none" w:sz="0" w:space="0" w:color="auto"/>
          </w:divBdr>
        </w:div>
        <w:div w:id="1003556445">
          <w:marLeft w:val="0"/>
          <w:marRight w:val="0"/>
          <w:marTop w:val="0"/>
          <w:marBottom w:val="0"/>
          <w:divBdr>
            <w:top w:val="none" w:sz="0" w:space="0" w:color="auto"/>
            <w:left w:val="none" w:sz="0" w:space="0" w:color="auto"/>
            <w:bottom w:val="none" w:sz="0" w:space="0" w:color="auto"/>
            <w:right w:val="none" w:sz="0" w:space="0" w:color="auto"/>
          </w:divBdr>
        </w:div>
        <w:div w:id="1114980689">
          <w:marLeft w:val="0"/>
          <w:marRight w:val="0"/>
          <w:marTop w:val="0"/>
          <w:marBottom w:val="0"/>
          <w:divBdr>
            <w:top w:val="none" w:sz="0" w:space="0" w:color="auto"/>
            <w:left w:val="none" w:sz="0" w:space="0" w:color="auto"/>
            <w:bottom w:val="none" w:sz="0" w:space="0" w:color="auto"/>
            <w:right w:val="none" w:sz="0" w:space="0" w:color="auto"/>
          </w:divBdr>
        </w:div>
        <w:div w:id="1096176642">
          <w:marLeft w:val="0"/>
          <w:marRight w:val="0"/>
          <w:marTop w:val="0"/>
          <w:marBottom w:val="0"/>
          <w:divBdr>
            <w:top w:val="none" w:sz="0" w:space="0" w:color="auto"/>
            <w:left w:val="none" w:sz="0" w:space="0" w:color="auto"/>
            <w:bottom w:val="none" w:sz="0" w:space="0" w:color="auto"/>
            <w:right w:val="none" w:sz="0" w:space="0" w:color="auto"/>
          </w:divBdr>
        </w:div>
        <w:div w:id="1249849688">
          <w:marLeft w:val="0"/>
          <w:marRight w:val="0"/>
          <w:marTop w:val="0"/>
          <w:marBottom w:val="0"/>
          <w:divBdr>
            <w:top w:val="none" w:sz="0" w:space="0" w:color="auto"/>
            <w:left w:val="none" w:sz="0" w:space="0" w:color="auto"/>
            <w:bottom w:val="none" w:sz="0" w:space="0" w:color="auto"/>
            <w:right w:val="none" w:sz="0" w:space="0" w:color="auto"/>
          </w:divBdr>
        </w:div>
        <w:div w:id="2088309118">
          <w:marLeft w:val="0"/>
          <w:marRight w:val="0"/>
          <w:marTop w:val="0"/>
          <w:marBottom w:val="0"/>
          <w:divBdr>
            <w:top w:val="none" w:sz="0" w:space="0" w:color="auto"/>
            <w:left w:val="none" w:sz="0" w:space="0" w:color="auto"/>
            <w:bottom w:val="none" w:sz="0" w:space="0" w:color="auto"/>
            <w:right w:val="none" w:sz="0" w:space="0" w:color="auto"/>
          </w:divBdr>
        </w:div>
        <w:div w:id="826364145">
          <w:marLeft w:val="0"/>
          <w:marRight w:val="0"/>
          <w:marTop w:val="0"/>
          <w:marBottom w:val="0"/>
          <w:divBdr>
            <w:top w:val="none" w:sz="0" w:space="0" w:color="auto"/>
            <w:left w:val="none" w:sz="0" w:space="0" w:color="auto"/>
            <w:bottom w:val="none" w:sz="0" w:space="0" w:color="auto"/>
            <w:right w:val="none" w:sz="0" w:space="0" w:color="auto"/>
          </w:divBdr>
        </w:div>
        <w:div w:id="1636908301">
          <w:marLeft w:val="0"/>
          <w:marRight w:val="0"/>
          <w:marTop w:val="0"/>
          <w:marBottom w:val="0"/>
          <w:divBdr>
            <w:top w:val="none" w:sz="0" w:space="0" w:color="auto"/>
            <w:left w:val="none" w:sz="0" w:space="0" w:color="auto"/>
            <w:bottom w:val="none" w:sz="0" w:space="0" w:color="auto"/>
            <w:right w:val="none" w:sz="0" w:space="0" w:color="auto"/>
          </w:divBdr>
        </w:div>
        <w:div w:id="46534923">
          <w:marLeft w:val="0"/>
          <w:marRight w:val="0"/>
          <w:marTop w:val="0"/>
          <w:marBottom w:val="0"/>
          <w:divBdr>
            <w:top w:val="none" w:sz="0" w:space="0" w:color="auto"/>
            <w:left w:val="none" w:sz="0" w:space="0" w:color="auto"/>
            <w:bottom w:val="none" w:sz="0" w:space="0" w:color="auto"/>
            <w:right w:val="none" w:sz="0" w:space="0" w:color="auto"/>
          </w:divBdr>
        </w:div>
        <w:div w:id="1858960561">
          <w:marLeft w:val="0"/>
          <w:marRight w:val="0"/>
          <w:marTop w:val="0"/>
          <w:marBottom w:val="0"/>
          <w:divBdr>
            <w:top w:val="none" w:sz="0" w:space="0" w:color="auto"/>
            <w:left w:val="none" w:sz="0" w:space="0" w:color="auto"/>
            <w:bottom w:val="none" w:sz="0" w:space="0" w:color="auto"/>
            <w:right w:val="none" w:sz="0" w:space="0" w:color="auto"/>
          </w:divBdr>
        </w:div>
        <w:div w:id="785779735">
          <w:marLeft w:val="0"/>
          <w:marRight w:val="0"/>
          <w:marTop w:val="0"/>
          <w:marBottom w:val="0"/>
          <w:divBdr>
            <w:top w:val="none" w:sz="0" w:space="0" w:color="auto"/>
            <w:left w:val="none" w:sz="0" w:space="0" w:color="auto"/>
            <w:bottom w:val="none" w:sz="0" w:space="0" w:color="auto"/>
            <w:right w:val="none" w:sz="0" w:space="0" w:color="auto"/>
          </w:divBdr>
        </w:div>
        <w:div w:id="1273053172">
          <w:marLeft w:val="0"/>
          <w:marRight w:val="0"/>
          <w:marTop w:val="0"/>
          <w:marBottom w:val="0"/>
          <w:divBdr>
            <w:top w:val="none" w:sz="0" w:space="0" w:color="auto"/>
            <w:left w:val="none" w:sz="0" w:space="0" w:color="auto"/>
            <w:bottom w:val="none" w:sz="0" w:space="0" w:color="auto"/>
            <w:right w:val="none" w:sz="0" w:space="0" w:color="auto"/>
          </w:divBdr>
        </w:div>
        <w:div w:id="988482383">
          <w:marLeft w:val="0"/>
          <w:marRight w:val="0"/>
          <w:marTop w:val="0"/>
          <w:marBottom w:val="0"/>
          <w:divBdr>
            <w:top w:val="none" w:sz="0" w:space="0" w:color="auto"/>
            <w:left w:val="none" w:sz="0" w:space="0" w:color="auto"/>
            <w:bottom w:val="none" w:sz="0" w:space="0" w:color="auto"/>
            <w:right w:val="none" w:sz="0" w:space="0" w:color="auto"/>
          </w:divBdr>
        </w:div>
        <w:div w:id="174467565">
          <w:marLeft w:val="0"/>
          <w:marRight w:val="0"/>
          <w:marTop w:val="0"/>
          <w:marBottom w:val="0"/>
          <w:divBdr>
            <w:top w:val="none" w:sz="0" w:space="0" w:color="auto"/>
            <w:left w:val="none" w:sz="0" w:space="0" w:color="auto"/>
            <w:bottom w:val="none" w:sz="0" w:space="0" w:color="auto"/>
            <w:right w:val="none" w:sz="0" w:space="0" w:color="auto"/>
          </w:divBdr>
        </w:div>
        <w:div w:id="1979453179">
          <w:marLeft w:val="0"/>
          <w:marRight w:val="0"/>
          <w:marTop w:val="0"/>
          <w:marBottom w:val="0"/>
          <w:divBdr>
            <w:top w:val="none" w:sz="0" w:space="0" w:color="auto"/>
            <w:left w:val="none" w:sz="0" w:space="0" w:color="auto"/>
            <w:bottom w:val="none" w:sz="0" w:space="0" w:color="auto"/>
            <w:right w:val="none" w:sz="0" w:space="0" w:color="auto"/>
          </w:divBdr>
        </w:div>
        <w:div w:id="1209998915">
          <w:marLeft w:val="0"/>
          <w:marRight w:val="0"/>
          <w:marTop w:val="0"/>
          <w:marBottom w:val="0"/>
          <w:divBdr>
            <w:top w:val="none" w:sz="0" w:space="0" w:color="auto"/>
            <w:left w:val="none" w:sz="0" w:space="0" w:color="auto"/>
            <w:bottom w:val="none" w:sz="0" w:space="0" w:color="auto"/>
            <w:right w:val="none" w:sz="0" w:space="0" w:color="auto"/>
          </w:divBdr>
        </w:div>
        <w:div w:id="1566717898">
          <w:marLeft w:val="0"/>
          <w:marRight w:val="0"/>
          <w:marTop w:val="0"/>
          <w:marBottom w:val="0"/>
          <w:divBdr>
            <w:top w:val="none" w:sz="0" w:space="0" w:color="auto"/>
            <w:left w:val="none" w:sz="0" w:space="0" w:color="auto"/>
            <w:bottom w:val="none" w:sz="0" w:space="0" w:color="auto"/>
            <w:right w:val="none" w:sz="0" w:space="0" w:color="auto"/>
          </w:divBdr>
        </w:div>
        <w:div w:id="207451253">
          <w:marLeft w:val="0"/>
          <w:marRight w:val="0"/>
          <w:marTop w:val="0"/>
          <w:marBottom w:val="0"/>
          <w:divBdr>
            <w:top w:val="none" w:sz="0" w:space="0" w:color="auto"/>
            <w:left w:val="none" w:sz="0" w:space="0" w:color="auto"/>
            <w:bottom w:val="none" w:sz="0" w:space="0" w:color="auto"/>
            <w:right w:val="none" w:sz="0" w:space="0" w:color="auto"/>
          </w:divBdr>
        </w:div>
        <w:div w:id="518158073">
          <w:marLeft w:val="0"/>
          <w:marRight w:val="0"/>
          <w:marTop w:val="0"/>
          <w:marBottom w:val="0"/>
          <w:divBdr>
            <w:top w:val="none" w:sz="0" w:space="0" w:color="auto"/>
            <w:left w:val="none" w:sz="0" w:space="0" w:color="auto"/>
            <w:bottom w:val="none" w:sz="0" w:space="0" w:color="auto"/>
            <w:right w:val="none" w:sz="0" w:space="0" w:color="auto"/>
          </w:divBdr>
        </w:div>
        <w:div w:id="1982151384">
          <w:marLeft w:val="0"/>
          <w:marRight w:val="0"/>
          <w:marTop w:val="0"/>
          <w:marBottom w:val="0"/>
          <w:divBdr>
            <w:top w:val="none" w:sz="0" w:space="0" w:color="auto"/>
            <w:left w:val="none" w:sz="0" w:space="0" w:color="auto"/>
            <w:bottom w:val="none" w:sz="0" w:space="0" w:color="auto"/>
            <w:right w:val="none" w:sz="0" w:space="0" w:color="auto"/>
          </w:divBdr>
        </w:div>
        <w:div w:id="2022001073">
          <w:marLeft w:val="0"/>
          <w:marRight w:val="0"/>
          <w:marTop w:val="0"/>
          <w:marBottom w:val="0"/>
          <w:divBdr>
            <w:top w:val="none" w:sz="0" w:space="0" w:color="auto"/>
            <w:left w:val="none" w:sz="0" w:space="0" w:color="auto"/>
            <w:bottom w:val="none" w:sz="0" w:space="0" w:color="auto"/>
            <w:right w:val="none" w:sz="0" w:space="0" w:color="auto"/>
          </w:divBdr>
        </w:div>
        <w:div w:id="1896312836">
          <w:marLeft w:val="0"/>
          <w:marRight w:val="0"/>
          <w:marTop w:val="0"/>
          <w:marBottom w:val="0"/>
          <w:divBdr>
            <w:top w:val="none" w:sz="0" w:space="0" w:color="auto"/>
            <w:left w:val="none" w:sz="0" w:space="0" w:color="auto"/>
            <w:bottom w:val="none" w:sz="0" w:space="0" w:color="auto"/>
            <w:right w:val="none" w:sz="0" w:space="0" w:color="auto"/>
          </w:divBdr>
        </w:div>
        <w:div w:id="178667394">
          <w:marLeft w:val="0"/>
          <w:marRight w:val="0"/>
          <w:marTop w:val="0"/>
          <w:marBottom w:val="0"/>
          <w:divBdr>
            <w:top w:val="none" w:sz="0" w:space="0" w:color="auto"/>
            <w:left w:val="none" w:sz="0" w:space="0" w:color="auto"/>
            <w:bottom w:val="none" w:sz="0" w:space="0" w:color="auto"/>
            <w:right w:val="none" w:sz="0" w:space="0" w:color="auto"/>
          </w:divBdr>
        </w:div>
        <w:div w:id="1546524417">
          <w:marLeft w:val="0"/>
          <w:marRight w:val="0"/>
          <w:marTop w:val="0"/>
          <w:marBottom w:val="0"/>
          <w:divBdr>
            <w:top w:val="none" w:sz="0" w:space="0" w:color="auto"/>
            <w:left w:val="none" w:sz="0" w:space="0" w:color="auto"/>
            <w:bottom w:val="none" w:sz="0" w:space="0" w:color="auto"/>
            <w:right w:val="none" w:sz="0" w:space="0" w:color="auto"/>
          </w:divBdr>
        </w:div>
        <w:div w:id="910387526">
          <w:marLeft w:val="0"/>
          <w:marRight w:val="0"/>
          <w:marTop w:val="0"/>
          <w:marBottom w:val="0"/>
          <w:divBdr>
            <w:top w:val="none" w:sz="0" w:space="0" w:color="auto"/>
            <w:left w:val="none" w:sz="0" w:space="0" w:color="auto"/>
            <w:bottom w:val="none" w:sz="0" w:space="0" w:color="auto"/>
            <w:right w:val="none" w:sz="0" w:space="0" w:color="auto"/>
          </w:divBdr>
        </w:div>
        <w:div w:id="108934226">
          <w:marLeft w:val="0"/>
          <w:marRight w:val="0"/>
          <w:marTop w:val="0"/>
          <w:marBottom w:val="0"/>
          <w:divBdr>
            <w:top w:val="none" w:sz="0" w:space="0" w:color="auto"/>
            <w:left w:val="none" w:sz="0" w:space="0" w:color="auto"/>
            <w:bottom w:val="none" w:sz="0" w:space="0" w:color="auto"/>
            <w:right w:val="none" w:sz="0" w:space="0" w:color="auto"/>
          </w:divBdr>
        </w:div>
        <w:div w:id="399786625">
          <w:marLeft w:val="0"/>
          <w:marRight w:val="0"/>
          <w:marTop w:val="0"/>
          <w:marBottom w:val="0"/>
          <w:divBdr>
            <w:top w:val="none" w:sz="0" w:space="0" w:color="auto"/>
            <w:left w:val="none" w:sz="0" w:space="0" w:color="auto"/>
            <w:bottom w:val="none" w:sz="0" w:space="0" w:color="auto"/>
            <w:right w:val="none" w:sz="0" w:space="0" w:color="auto"/>
          </w:divBdr>
        </w:div>
        <w:div w:id="511728669">
          <w:marLeft w:val="0"/>
          <w:marRight w:val="0"/>
          <w:marTop w:val="0"/>
          <w:marBottom w:val="0"/>
          <w:divBdr>
            <w:top w:val="none" w:sz="0" w:space="0" w:color="auto"/>
            <w:left w:val="none" w:sz="0" w:space="0" w:color="auto"/>
            <w:bottom w:val="none" w:sz="0" w:space="0" w:color="auto"/>
            <w:right w:val="none" w:sz="0" w:space="0" w:color="auto"/>
          </w:divBdr>
        </w:div>
        <w:div w:id="531723253">
          <w:marLeft w:val="0"/>
          <w:marRight w:val="0"/>
          <w:marTop w:val="0"/>
          <w:marBottom w:val="0"/>
          <w:divBdr>
            <w:top w:val="none" w:sz="0" w:space="0" w:color="auto"/>
            <w:left w:val="none" w:sz="0" w:space="0" w:color="auto"/>
            <w:bottom w:val="none" w:sz="0" w:space="0" w:color="auto"/>
            <w:right w:val="none" w:sz="0" w:space="0" w:color="auto"/>
          </w:divBdr>
        </w:div>
        <w:div w:id="1349331901">
          <w:marLeft w:val="0"/>
          <w:marRight w:val="0"/>
          <w:marTop w:val="0"/>
          <w:marBottom w:val="0"/>
          <w:divBdr>
            <w:top w:val="none" w:sz="0" w:space="0" w:color="auto"/>
            <w:left w:val="none" w:sz="0" w:space="0" w:color="auto"/>
            <w:bottom w:val="none" w:sz="0" w:space="0" w:color="auto"/>
            <w:right w:val="none" w:sz="0" w:space="0" w:color="auto"/>
          </w:divBdr>
        </w:div>
        <w:div w:id="865215334">
          <w:marLeft w:val="0"/>
          <w:marRight w:val="0"/>
          <w:marTop w:val="0"/>
          <w:marBottom w:val="0"/>
          <w:divBdr>
            <w:top w:val="none" w:sz="0" w:space="0" w:color="auto"/>
            <w:left w:val="none" w:sz="0" w:space="0" w:color="auto"/>
            <w:bottom w:val="none" w:sz="0" w:space="0" w:color="auto"/>
            <w:right w:val="none" w:sz="0" w:space="0" w:color="auto"/>
          </w:divBdr>
        </w:div>
        <w:div w:id="1492405405">
          <w:marLeft w:val="0"/>
          <w:marRight w:val="0"/>
          <w:marTop w:val="0"/>
          <w:marBottom w:val="0"/>
          <w:divBdr>
            <w:top w:val="none" w:sz="0" w:space="0" w:color="auto"/>
            <w:left w:val="none" w:sz="0" w:space="0" w:color="auto"/>
            <w:bottom w:val="none" w:sz="0" w:space="0" w:color="auto"/>
            <w:right w:val="none" w:sz="0" w:space="0" w:color="auto"/>
          </w:divBdr>
        </w:div>
        <w:div w:id="376588179">
          <w:marLeft w:val="0"/>
          <w:marRight w:val="0"/>
          <w:marTop w:val="0"/>
          <w:marBottom w:val="0"/>
          <w:divBdr>
            <w:top w:val="none" w:sz="0" w:space="0" w:color="auto"/>
            <w:left w:val="none" w:sz="0" w:space="0" w:color="auto"/>
            <w:bottom w:val="none" w:sz="0" w:space="0" w:color="auto"/>
            <w:right w:val="none" w:sz="0" w:space="0" w:color="auto"/>
          </w:divBdr>
        </w:div>
        <w:div w:id="1423256429">
          <w:marLeft w:val="0"/>
          <w:marRight w:val="0"/>
          <w:marTop w:val="0"/>
          <w:marBottom w:val="0"/>
          <w:divBdr>
            <w:top w:val="none" w:sz="0" w:space="0" w:color="auto"/>
            <w:left w:val="none" w:sz="0" w:space="0" w:color="auto"/>
            <w:bottom w:val="none" w:sz="0" w:space="0" w:color="auto"/>
            <w:right w:val="none" w:sz="0" w:space="0" w:color="auto"/>
          </w:divBdr>
        </w:div>
        <w:div w:id="1193155693">
          <w:marLeft w:val="0"/>
          <w:marRight w:val="0"/>
          <w:marTop w:val="0"/>
          <w:marBottom w:val="0"/>
          <w:divBdr>
            <w:top w:val="none" w:sz="0" w:space="0" w:color="auto"/>
            <w:left w:val="none" w:sz="0" w:space="0" w:color="auto"/>
            <w:bottom w:val="none" w:sz="0" w:space="0" w:color="auto"/>
            <w:right w:val="none" w:sz="0" w:space="0" w:color="auto"/>
          </w:divBdr>
        </w:div>
        <w:div w:id="1909075667">
          <w:marLeft w:val="0"/>
          <w:marRight w:val="0"/>
          <w:marTop w:val="0"/>
          <w:marBottom w:val="0"/>
          <w:divBdr>
            <w:top w:val="none" w:sz="0" w:space="0" w:color="auto"/>
            <w:left w:val="none" w:sz="0" w:space="0" w:color="auto"/>
            <w:bottom w:val="none" w:sz="0" w:space="0" w:color="auto"/>
            <w:right w:val="none" w:sz="0" w:space="0" w:color="auto"/>
          </w:divBdr>
        </w:div>
        <w:div w:id="2365644">
          <w:marLeft w:val="0"/>
          <w:marRight w:val="0"/>
          <w:marTop w:val="0"/>
          <w:marBottom w:val="0"/>
          <w:divBdr>
            <w:top w:val="none" w:sz="0" w:space="0" w:color="auto"/>
            <w:left w:val="none" w:sz="0" w:space="0" w:color="auto"/>
            <w:bottom w:val="none" w:sz="0" w:space="0" w:color="auto"/>
            <w:right w:val="none" w:sz="0" w:space="0" w:color="auto"/>
          </w:divBdr>
        </w:div>
        <w:div w:id="921640707">
          <w:marLeft w:val="0"/>
          <w:marRight w:val="0"/>
          <w:marTop w:val="0"/>
          <w:marBottom w:val="0"/>
          <w:divBdr>
            <w:top w:val="none" w:sz="0" w:space="0" w:color="auto"/>
            <w:left w:val="none" w:sz="0" w:space="0" w:color="auto"/>
            <w:bottom w:val="none" w:sz="0" w:space="0" w:color="auto"/>
            <w:right w:val="none" w:sz="0" w:space="0" w:color="auto"/>
          </w:divBdr>
        </w:div>
        <w:div w:id="386689062">
          <w:marLeft w:val="0"/>
          <w:marRight w:val="0"/>
          <w:marTop w:val="0"/>
          <w:marBottom w:val="0"/>
          <w:divBdr>
            <w:top w:val="none" w:sz="0" w:space="0" w:color="auto"/>
            <w:left w:val="none" w:sz="0" w:space="0" w:color="auto"/>
            <w:bottom w:val="none" w:sz="0" w:space="0" w:color="auto"/>
            <w:right w:val="none" w:sz="0" w:space="0" w:color="auto"/>
          </w:divBdr>
        </w:div>
        <w:div w:id="1313757614">
          <w:marLeft w:val="0"/>
          <w:marRight w:val="0"/>
          <w:marTop w:val="0"/>
          <w:marBottom w:val="0"/>
          <w:divBdr>
            <w:top w:val="none" w:sz="0" w:space="0" w:color="auto"/>
            <w:left w:val="none" w:sz="0" w:space="0" w:color="auto"/>
            <w:bottom w:val="none" w:sz="0" w:space="0" w:color="auto"/>
            <w:right w:val="none" w:sz="0" w:space="0" w:color="auto"/>
          </w:divBdr>
        </w:div>
        <w:div w:id="1032001209">
          <w:marLeft w:val="0"/>
          <w:marRight w:val="0"/>
          <w:marTop w:val="0"/>
          <w:marBottom w:val="0"/>
          <w:divBdr>
            <w:top w:val="none" w:sz="0" w:space="0" w:color="auto"/>
            <w:left w:val="none" w:sz="0" w:space="0" w:color="auto"/>
            <w:bottom w:val="none" w:sz="0" w:space="0" w:color="auto"/>
            <w:right w:val="none" w:sz="0" w:space="0" w:color="auto"/>
          </w:divBdr>
        </w:div>
        <w:div w:id="2082218562">
          <w:marLeft w:val="0"/>
          <w:marRight w:val="0"/>
          <w:marTop w:val="0"/>
          <w:marBottom w:val="0"/>
          <w:divBdr>
            <w:top w:val="none" w:sz="0" w:space="0" w:color="auto"/>
            <w:left w:val="none" w:sz="0" w:space="0" w:color="auto"/>
            <w:bottom w:val="none" w:sz="0" w:space="0" w:color="auto"/>
            <w:right w:val="none" w:sz="0" w:space="0" w:color="auto"/>
          </w:divBdr>
        </w:div>
        <w:div w:id="1845583016">
          <w:marLeft w:val="0"/>
          <w:marRight w:val="0"/>
          <w:marTop w:val="0"/>
          <w:marBottom w:val="0"/>
          <w:divBdr>
            <w:top w:val="none" w:sz="0" w:space="0" w:color="auto"/>
            <w:left w:val="none" w:sz="0" w:space="0" w:color="auto"/>
            <w:bottom w:val="none" w:sz="0" w:space="0" w:color="auto"/>
            <w:right w:val="none" w:sz="0" w:space="0" w:color="auto"/>
          </w:divBdr>
        </w:div>
        <w:div w:id="1520467603">
          <w:marLeft w:val="0"/>
          <w:marRight w:val="0"/>
          <w:marTop w:val="0"/>
          <w:marBottom w:val="0"/>
          <w:divBdr>
            <w:top w:val="none" w:sz="0" w:space="0" w:color="auto"/>
            <w:left w:val="none" w:sz="0" w:space="0" w:color="auto"/>
            <w:bottom w:val="none" w:sz="0" w:space="0" w:color="auto"/>
            <w:right w:val="none" w:sz="0" w:space="0" w:color="auto"/>
          </w:divBdr>
        </w:div>
        <w:div w:id="1741250996">
          <w:marLeft w:val="0"/>
          <w:marRight w:val="0"/>
          <w:marTop w:val="0"/>
          <w:marBottom w:val="0"/>
          <w:divBdr>
            <w:top w:val="none" w:sz="0" w:space="0" w:color="auto"/>
            <w:left w:val="none" w:sz="0" w:space="0" w:color="auto"/>
            <w:bottom w:val="none" w:sz="0" w:space="0" w:color="auto"/>
            <w:right w:val="none" w:sz="0" w:space="0" w:color="auto"/>
          </w:divBdr>
        </w:div>
        <w:div w:id="1947693507">
          <w:marLeft w:val="0"/>
          <w:marRight w:val="0"/>
          <w:marTop w:val="0"/>
          <w:marBottom w:val="0"/>
          <w:divBdr>
            <w:top w:val="none" w:sz="0" w:space="0" w:color="auto"/>
            <w:left w:val="none" w:sz="0" w:space="0" w:color="auto"/>
            <w:bottom w:val="none" w:sz="0" w:space="0" w:color="auto"/>
            <w:right w:val="none" w:sz="0" w:space="0" w:color="auto"/>
          </w:divBdr>
        </w:div>
        <w:div w:id="332530087">
          <w:marLeft w:val="0"/>
          <w:marRight w:val="0"/>
          <w:marTop w:val="0"/>
          <w:marBottom w:val="0"/>
          <w:divBdr>
            <w:top w:val="none" w:sz="0" w:space="0" w:color="auto"/>
            <w:left w:val="none" w:sz="0" w:space="0" w:color="auto"/>
            <w:bottom w:val="none" w:sz="0" w:space="0" w:color="auto"/>
            <w:right w:val="none" w:sz="0" w:space="0" w:color="auto"/>
          </w:divBdr>
        </w:div>
        <w:div w:id="2080857310">
          <w:marLeft w:val="0"/>
          <w:marRight w:val="0"/>
          <w:marTop w:val="0"/>
          <w:marBottom w:val="0"/>
          <w:divBdr>
            <w:top w:val="none" w:sz="0" w:space="0" w:color="auto"/>
            <w:left w:val="none" w:sz="0" w:space="0" w:color="auto"/>
            <w:bottom w:val="none" w:sz="0" w:space="0" w:color="auto"/>
            <w:right w:val="none" w:sz="0" w:space="0" w:color="auto"/>
          </w:divBdr>
        </w:div>
        <w:div w:id="339819713">
          <w:marLeft w:val="0"/>
          <w:marRight w:val="0"/>
          <w:marTop w:val="0"/>
          <w:marBottom w:val="0"/>
          <w:divBdr>
            <w:top w:val="none" w:sz="0" w:space="0" w:color="auto"/>
            <w:left w:val="none" w:sz="0" w:space="0" w:color="auto"/>
            <w:bottom w:val="none" w:sz="0" w:space="0" w:color="auto"/>
            <w:right w:val="none" w:sz="0" w:space="0" w:color="auto"/>
          </w:divBdr>
        </w:div>
        <w:div w:id="348221087">
          <w:marLeft w:val="0"/>
          <w:marRight w:val="0"/>
          <w:marTop w:val="0"/>
          <w:marBottom w:val="0"/>
          <w:divBdr>
            <w:top w:val="none" w:sz="0" w:space="0" w:color="auto"/>
            <w:left w:val="none" w:sz="0" w:space="0" w:color="auto"/>
            <w:bottom w:val="none" w:sz="0" w:space="0" w:color="auto"/>
            <w:right w:val="none" w:sz="0" w:space="0" w:color="auto"/>
          </w:divBdr>
        </w:div>
        <w:div w:id="964501800">
          <w:marLeft w:val="0"/>
          <w:marRight w:val="0"/>
          <w:marTop w:val="0"/>
          <w:marBottom w:val="0"/>
          <w:divBdr>
            <w:top w:val="none" w:sz="0" w:space="0" w:color="auto"/>
            <w:left w:val="none" w:sz="0" w:space="0" w:color="auto"/>
            <w:bottom w:val="none" w:sz="0" w:space="0" w:color="auto"/>
            <w:right w:val="none" w:sz="0" w:space="0" w:color="auto"/>
          </w:divBdr>
        </w:div>
        <w:div w:id="610016482">
          <w:marLeft w:val="0"/>
          <w:marRight w:val="0"/>
          <w:marTop w:val="0"/>
          <w:marBottom w:val="0"/>
          <w:divBdr>
            <w:top w:val="none" w:sz="0" w:space="0" w:color="auto"/>
            <w:left w:val="none" w:sz="0" w:space="0" w:color="auto"/>
            <w:bottom w:val="none" w:sz="0" w:space="0" w:color="auto"/>
            <w:right w:val="none" w:sz="0" w:space="0" w:color="auto"/>
          </w:divBdr>
        </w:div>
        <w:div w:id="1341738975">
          <w:marLeft w:val="0"/>
          <w:marRight w:val="0"/>
          <w:marTop w:val="0"/>
          <w:marBottom w:val="0"/>
          <w:divBdr>
            <w:top w:val="none" w:sz="0" w:space="0" w:color="auto"/>
            <w:left w:val="none" w:sz="0" w:space="0" w:color="auto"/>
            <w:bottom w:val="none" w:sz="0" w:space="0" w:color="auto"/>
            <w:right w:val="none" w:sz="0" w:space="0" w:color="auto"/>
          </w:divBdr>
        </w:div>
        <w:div w:id="664478874">
          <w:marLeft w:val="0"/>
          <w:marRight w:val="0"/>
          <w:marTop w:val="0"/>
          <w:marBottom w:val="0"/>
          <w:divBdr>
            <w:top w:val="none" w:sz="0" w:space="0" w:color="auto"/>
            <w:left w:val="none" w:sz="0" w:space="0" w:color="auto"/>
            <w:bottom w:val="none" w:sz="0" w:space="0" w:color="auto"/>
            <w:right w:val="none" w:sz="0" w:space="0" w:color="auto"/>
          </w:divBdr>
        </w:div>
        <w:div w:id="75058021">
          <w:marLeft w:val="0"/>
          <w:marRight w:val="0"/>
          <w:marTop w:val="0"/>
          <w:marBottom w:val="0"/>
          <w:divBdr>
            <w:top w:val="none" w:sz="0" w:space="0" w:color="auto"/>
            <w:left w:val="none" w:sz="0" w:space="0" w:color="auto"/>
            <w:bottom w:val="none" w:sz="0" w:space="0" w:color="auto"/>
            <w:right w:val="none" w:sz="0" w:space="0" w:color="auto"/>
          </w:divBdr>
        </w:div>
        <w:div w:id="1496605464">
          <w:marLeft w:val="0"/>
          <w:marRight w:val="0"/>
          <w:marTop w:val="0"/>
          <w:marBottom w:val="0"/>
          <w:divBdr>
            <w:top w:val="none" w:sz="0" w:space="0" w:color="auto"/>
            <w:left w:val="none" w:sz="0" w:space="0" w:color="auto"/>
            <w:bottom w:val="none" w:sz="0" w:space="0" w:color="auto"/>
            <w:right w:val="none" w:sz="0" w:space="0" w:color="auto"/>
          </w:divBdr>
        </w:div>
        <w:div w:id="1695840780">
          <w:marLeft w:val="0"/>
          <w:marRight w:val="0"/>
          <w:marTop w:val="0"/>
          <w:marBottom w:val="0"/>
          <w:divBdr>
            <w:top w:val="none" w:sz="0" w:space="0" w:color="auto"/>
            <w:left w:val="none" w:sz="0" w:space="0" w:color="auto"/>
            <w:bottom w:val="none" w:sz="0" w:space="0" w:color="auto"/>
            <w:right w:val="none" w:sz="0" w:space="0" w:color="auto"/>
          </w:divBdr>
        </w:div>
        <w:div w:id="1889418220">
          <w:marLeft w:val="0"/>
          <w:marRight w:val="0"/>
          <w:marTop w:val="0"/>
          <w:marBottom w:val="0"/>
          <w:divBdr>
            <w:top w:val="none" w:sz="0" w:space="0" w:color="auto"/>
            <w:left w:val="none" w:sz="0" w:space="0" w:color="auto"/>
            <w:bottom w:val="none" w:sz="0" w:space="0" w:color="auto"/>
            <w:right w:val="none" w:sz="0" w:space="0" w:color="auto"/>
          </w:divBdr>
        </w:div>
        <w:div w:id="945573315">
          <w:marLeft w:val="0"/>
          <w:marRight w:val="0"/>
          <w:marTop w:val="0"/>
          <w:marBottom w:val="0"/>
          <w:divBdr>
            <w:top w:val="none" w:sz="0" w:space="0" w:color="auto"/>
            <w:left w:val="none" w:sz="0" w:space="0" w:color="auto"/>
            <w:bottom w:val="none" w:sz="0" w:space="0" w:color="auto"/>
            <w:right w:val="none" w:sz="0" w:space="0" w:color="auto"/>
          </w:divBdr>
        </w:div>
      </w:divsChild>
    </w:div>
    <w:div w:id="1378508487">
      <w:bodyDiv w:val="1"/>
      <w:marLeft w:val="0"/>
      <w:marRight w:val="0"/>
      <w:marTop w:val="0"/>
      <w:marBottom w:val="0"/>
      <w:divBdr>
        <w:top w:val="none" w:sz="0" w:space="0" w:color="auto"/>
        <w:left w:val="none" w:sz="0" w:space="0" w:color="auto"/>
        <w:bottom w:val="none" w:sz="0" w:space="0" w:color="auto"/>
        <w:right w:val="none" w:sz="0" w:space="0" w:color="auto"/>
      </w:divBdr>
    </w:div>
    <w:div w:id="1379359012">
      <w:marLeft w:val="480"/>
      <w:marRight w:val="0"/>
      <w:marTop w:val="0"/>
      <w:marBottom w:val="0"/>
      <w:divBdr>
        <w:top w:val="none" w:sz="0" w:space="0" w:color="auto"/>
        <w:left w:val="none" w:sz="0" w:space="0" w:color="auto"/>
        <w:bottom w:val="none" w:sz="0" w:space="0" w:color="auto"/>
        <w:right w:val="none" w:sz="0" w:space="0" w:color="auto"/>
      </w:divBdr>
    </w:div>
    <w:div w:id="1379553783">
      <w:marLeft w:val="480"/>
      <w:marRight w:val="0"/>
      <w:marTop w:val="0"/>
      <w:marBottom w:val="0"/>
      <w:divBdr>
        <w:top w:val="none" w:sz="0" w:space="0" w:color="auto"/>
        <w:left w:val="none" w:sz="0" w:space="0" w:color="auto"/>
        <w:bottom w:val="none" w:sz="0" w:space="0" w:color="auto"/>
        <w:right w:val="none" w:sz="0" w:space="0" w:color="auto"/>
      </w:divBdr>
    </w:div>
    <w:div w:id="1380057298">
      <w:marLeft w:val="480"/>
      <w:marRight w:val="0"/>
      <w:marTop w:val="0"/>
      <w:marBottom w:val="0"/>
      <w:divBdr>
        <w:top w:val="none" w:sz="0" w:space="0" w:color="auto"/>
        <w:left w:val="none" w:sz="0" w:space="0" w:color="auto"/>
        <w:bottom w:val="none" w:sz="0" w:space="0" w:color="auto"/>
        <w:right w:val="none" w:sz="0" w:space="0" w:color="auto"/>
      </w:divBdr>
    </w:div>
    <w:div w:id="1380059068">
      <w:bodyDiv w:val="1"/>
      <w:marLeft w:val="0"/>
      <w:marRight w:val="0"/>
      <w:marTop w:val="0"/>
      <w:marBottom w:val="0"/>
      <w:divBdr>
        <w:top w:val="none" w:sz="0" w:space="0" w:color="auto"/>
        <w:left w:val="none" w:sz="0" w:space="0" w:color="auto"/>
        <w:bottom w:val="none" w:sz="0" w:space="0" w:color="auto"/>
        <w:right w:val="none" w:sz="0" w:space="0" w:color="auto"/>
      </w:divBdr>
    </w:div>
    <w:div w:id="1380664733">
      <w:marLeft w:val="480"/>
      <w:marRight w:val="0"/>
      <w:marTop w:val="0"/>
      <w:marBottom w:val="0"/>
      <w:divBdr>
        <w:top w:val="none" w:sz="0" w:space="0" w:color="auto"/>
        <w:left w:val="none" w:sz="0" w:space="0" w:color="auto"/>
        <w:bottom w:val="none" w:sz="0" w:space="0" w:color="auto"/>
        <w:right w:val="none" w:sz="0" w:space="0" w:color="auto"/>
      </w:divBdr>
    </w:div>
    <w:div w:id="1381052958">
      <w:bodyDiv w:val="1"/>
      <w:marLeft w:val="0"/>
      <w:marRight w:val="0"/>
      <w:marTop w:val="0"/>
      <w:marBottom w:val="0"/>
      <w:divBdr>
        <w:top w:val="none" w:sz="0" w:space="0" w:color="auto"/>
        <w:left w:val="none" w:sz="0" w:space="0" w:color="auto"/>
        <w:bottom w:val="none" w:sz="0" w:space="0" w:color="auto"/>
        <w:right w:val="none" w:sz="0" w:space="0" w:color="auto"/>
      </w:divBdr>
    </w:div>
    <w:div w:id="1381781885">
      <w:marLeft w:val="480"/>
      <w:marRight w:val="0"/>
      <w:marTop w:val="0"/>
      <w:marBottom w:val="0"/>
      <w:divBdr>
        <w:top w:val="none" w:sz="0" w:space="0" w:color="auto"/>
        <w:left w:val="none" w:sz="0" w:space="0" w:color="auto"/>
        <w:bottom w:val="none" w:sz="0" w:space="0" w:color="auto"/>
        <w:right w:val="none" w:sz="0" w:space="0" w:color="auto"/>
      </w:divBdr>
    </w:div>
    <w:div w:id="1382363497">
      <w:marLeft w:val="480"/>
      <w:marRight w:val="0"/>
      <w:marTop w:val="0"/>
      <w:marBottom w:val="0"/>
      <w:divBdr>
        <w:top w:val="none" w:sz="0" w:space="0" w:color="auto"/>
        <w:left w:val="none" w:sz="0" w:space="0" w:color="auto"/>
        <w:bottom w:val="none" w:sz="0" w:space="0" w:color="auto"/>
        <w:right w:val="none" w:sz="0" w:space="0" w:color="auto"/>
      </w:divBdr>
    </w:div>
    <w:div w:id="1382367140">
      <w:marLeft w:val="480"/>
      <w:marRight w:val="0"/>
      <w:marTop w:val="0"/>
      <w:marBottom w:val="0"/>
      <w:divBdr>
        <w:top w:val="none" w:sz="0" w:space="0" w:color="auto"/>
        <w:left w:val="none" w:sz="0" w:space="0" w:color="auto"/>
        <w:bottom w:val="none" w:sz="0" w:space="0" w:color="auto"/>
        <w:right w:val="none" w:sz="0" w:space="0" w:color="auto"/>
      </w:divBdr>
    </w:div>
    <w:div w:id="1382636763">
      <w:marLeft w:val="480"/>
      <w:marRight w:val="0"/>
      <w:marTop w:val="0"/>
      <w:marBottom w:val="0"/>
      <w:divBdr>
        <w:top w:val="none" w:sz="0" w:space="0" w:color="auto"/>
        <w:left w:val="none" w:sz="0" w:space="0" w:color="auto"/>
        <w:bottom w:val="none" w:sz="0" w:space="0" w:color="auto"/>
        <w:right w:val="none" w:sz="0" w:space="0" w:color="auto"/>
      </w:divBdr>
    </w:div>
    <w:div w:id="1382754151">
      <w:marLeft w:val="480"/>
      <w:marRight w:val="0"/>
      <w:marTop w:val="0"/>
      <w:marBottom w:val="0"/>
      <w:divBdr>
        <w:top w:val="none" w:sz="0" w:space="0" w:color="auto"/>
        <w:left w:val="none" w:sz="0" w:space="0" w:color="auto"/>
        <w:bottom w:val="none" w:sz="0" w:space="0" w:color="auto"/>
        <w:right w:val="none" w:sz="0" w:space="0" w:color="auto"/>
      </w:divBdr>
    </w:div>
    <w:div w:id="1383552387">
      <w:bodyDiv w:val="1"/>
      <w:marLeft w:val="0"/>
      <w:marRight w:val="0"/>
      <w:marTop w:val="0"/>
      <w:marBottom w:val="0"/>
      <w:divBdr>
        <w:top w:val="none" w:sz="0" w:space="0" w:color="auto"/>
        <w:left w:val="none" w:sz="0" w:space="0" w:color="auto"/>
        <w:bottom w:val="none" w:sz="0" w:space="0" w:color="auto"/>
        <w:right w:val="none" w:sz="0" w:space="0" w:color="auto"/>
      </w:divBdr>
    </w:div>
    <w:div w:id="1383553005">
      <w:marLeft w:val="480"/>
      <w:marRight w:val="0"/>
      <w:marTop w:val="0"/>
      <w:marBottom w:val="0"/>
      <w:divBdr>
        <w:top w:val="none" w:sz="0" w:space="0" w:color="auto"/>
        <w:left w:val="none" w:sz="0" w:space="0" w:color="auto"/>
        <w:bottom w:val="none" w:sz="0" w:space="0" w:color="auto"/>
        <w:right w:val="none" w:sz="0" w:space="0" w:color="auto"/>
      </w:divBdr>
    </w:div>
    <w:div w:id="1383553619">
      <w:marLeft w:val="480"/>
      <w:marRight w:val="0"/>
      <w:marTop w:val="0"/>
      <w:marBottom w:val="0"/>
      <w:divBdr>
        <w:top w:val="none" w:sz="0" w:space="0" w:color="auto"/>
        <w:left w:val="none" w:sz="0" w:space="0" w:color="auto"/>
        <w:bottom w:val="none" w:sz="0" w:space="0" w:color="auto"/>
        <w:right w:val="none" w:sz="0" w:space="0" w:color="auto"/>
      </w:divBdr>
    </w:div>
    <w:div w:id="1383939273">
      <w:bodyDiv w:val="1"/>
      <w:marLeft w:val="0"/>
      <w:marRight w:val="0"/>
      <w:marTop w:val="0"/>
      <w:marBottom w:val="0"/>
      <w:divBdr>
        <w:top w:val="none" w:sz="0" w:space="0" w:color="auto"/>
        <w:left w:val="none" w:sz="0" w:space="0" w:color="auto"/>
        <w:bottom w:val="none" w:sz="0" w:space="0" w:color="auto"/>
        <w:right w:val="none" w:sz="0" w:space="0" w:color="auto"/>
      </w:divBdr>
    </w:div>
    <w:div w:id="1386367138">
      <w:bodyDiv w:val="1"/>
      <w:marLeft w:val="0"/>
      <w:marRight w:val="0"/>
      <w:marTop w:val="0"/>
      <w:marBottom w:val="0"/>
      <w:divBdr>
        <w:top w:val="none" w:sz="0" w:space="0" w:color="auto"/>
        <w:left w:val="none" w:sz="0" w:space="0" w:color="auto"/>
        <w:bottom w:val="none" w:sz="0" w:space="0" w:color="auto"/>
        <w:right w:val="none" w:sz="0" w:space="0" w:color="auto"/>
      </w:divBdr>
    </w:div>
    <w:div w:id="1386561644">
      <w:bodyDiv w:val="1"/>
      <w:marLeft w:val="0"/>
      <w:marRight w:val="0"/>
      <w:marTop w:val="0"/>
      <w:marBottom w:val="0"/>
      <w:divBdr>
        <w:top w:val="none" w:sz="0" w:space="0" w:color="auto"/>
        <w:left w:val="none" w:sz="0" w:space="0" w:color="auto"/>
        <w:bottom w:val="none" w:sz="0" w:space="0" w:color="auto"/>
        <w:right w:val="none" w:sz="0" w:space="0" w:color="auto"/>
      </w:divBdr>
    </w:div>
    <w:div w:id="1386686331">
      <w:marLeft w:val="480"/>
      <w:marRight w:val="0"/>
      <w:marTop w:val="0"/>
      <w:marBottom w:val="0"/>
      <w:divBdr>
        <w:top w:val="none" w:sz="0" w:space="0" w:color="auto"/>
        <w:left w:val="none" w:sz="0" w:space="0" w:color="auto"/>
        <w:bottom w:val="none" w:sz="0" w:space="0" w:color="auto"/>
        <w:right w:val="none" w:sz="0" w:space="0" w:color="auto"/>
      </w:divBdr>
    </w:div>
    <w:div w:id="1386760355">
      <w:bodyDiv w:val="1"/>
      <w:marLeft w:val="0"/>
      <w:marRight w:val="0"/>
      <w:marTop w:val="0"/>
      <w:marBottom w:val="0"/>
      <w:divBdr>
        <w:top w:val="none" w:sz="0" w:space="0" w:color="auto"/>
        <w:left w:val="none" w:sz="0" w:space="0" w:color="auto"/>
        <w:bottom w:val="none" w:sz="0" w:space="0" w:color="auto"/>
        <w:right w:val="none" w:sz="0" w:space="0" w:color="auto"/>
      </w:divBdr>
    </w:div>
    <w:div w:id="1387027546">
      <w:marLeft w:val="480"/>
      <w:marRight w:val="0"/>
      <w:marTop w:val="0"/>
      <w:marBottom w:val="0"/>
      <w:divBdr>
        <w:top w:val="none" w:sz="0" w:space="0" w:color="auto"/>
        <w:left w:val="none" w:sz="0" w:space="0" w:color="auto"/>
        <w:bottom w:val="none" w:sz="0" w:space="0" w:color="auto"/>
        <w:right w:val="none" w:sz="0" w:space="0" w:color="auto"/>
      </w:divBdr>
    </w:div>
    <w:div w:id="1387216003">
      <w:marLeft w:val="480"/>
      <w:marRight w:val="0"/>
      <w:marTop w:val="0"/>
      <w:marBottom w:val="0"/>
      <w:divBdr>
        <w:top w:val="none" w:sz="0" w:space="0" w:color="auto"/>
        <w:left w:val="none" w:sz="0" w:space="0" w:color="auto"/>
        <w:bottom w:val="none" w:sz="0" w:space="0" w:color="auto"/>
        <w:right w:val="none" w:sz="0" w:space="0" w:color="auto"/>
      </w:divBdr>
    </w:div>
    <w:div w:id="1387534590">
      <w:bodyDiv w:val="1"/>
      <w:marLeft w:val="0"/>
      <w:marRight w:val="0"/>
      <w:marTop w:val="0"/>
      <w:marBottom w:val="0"/>
      <w:divBdr>
        <w:top w:val="none" w:sz="0" w:space="0" w:color="auto"/>
        <w:left w:val="none" w:sz="0" w:space="0" w:color="auto"/>
        <w:bottom w:val="none" w:sz="0" w:space="0" w:color="auto"/>
        <w:right w:val="none" w:sz="0" w:space="0" w:color="auto"/>
      </w:divBdr>
    </w:div>
    <w:div w:id="1388214851">
      <w:marLeft w:val="480"/>
      <w:marRight w:val="0"/>
      <w:marTop w:val="0"/>
      <w:marBottom w:val="0"/>
      <w:divBdr>
        <w:top w:val="none" w:sz="0" w:space="0" w:color="auto"/>
        <w:left w:val="none" w:sz="0" w:space="0" w:color="auto"/>
        <w:bottom w:val="none" w:sz="0" w:space="0" w:color="auto"/>
        <w:right w:val="none" w:sz="0" w:space="0" w:color="auto"/>
      </w:divBdr>
    </w:div>
    <w:div w:id="1388381715">
      <w:marLeft w:val="480"/>
      <w:marRight w:val="0"/>
      <w:marTop w:val="0"/>
      <w:marBottom w:val="0"/>
      <w:divBdr>
        <w:top w:val="none" w:sz="0" w:space="0" w:color="auto"/>
        <w:left w:val="none" w:sz="0" w:space="0" w:color="auto"/>
        <w:bottom w:val="none" w:sz="0" w:space="0" w:color="auto"/>
        <w:right w:val="none" w:sz="0" w:space="0" w:color="auto"/>
      </w:divBdr>
    </w:div>
    <w:div w:id="1388644707">
      <w:bodyDiv w:val="1"/>
      <w:marLeft w:val="0"/>
      <w:marRight w:val="0"/>
      <w:marTop w:val="0"/>
      <w:marBottom w:val="0"/>
      <w:divBdr>
        <w:top w:val="none" w:sz="0" w:space="0" w:color="auto"/>
        <w:left w:val="none" w:sz="0" w:space="0" w:color="auto"/>
        <w:bottom w:val="none" w:sz="0" w:space="0" w:color="auto"/>
        <w:right w:val="none" w:sz="0" w:space="0" w:color="auto"/>
      </w:divBdr>
    </w:div>
    <w:div w:id="1389105997">
      <w:marLeft w:val="480"/>
      <w:marRight w:val="0"/>
      <w:marTop w:val="0"/>
      <w:marBottom w:val="0"/>
      <w:divBdr>
        <w:top w:val="none" w:sz="0" w:space="0" w:color="auto"/>
        <w:left w:val="none" w:sz="0" w:space="0" w:color="auto"/>
        <w:bottom w:val="none" w:sz="0" w:space="0" w:color="auto"/>
        <w:right w:val="none" w:sz="0" w:space="0" w:color="auto"/>
      </w:divBdr>
    </w:div>
    <w:div w:id="1390347849">
      <w:marLeft w:val="480"/>
      <w:marRight w:val="0"/>
      <w:marTop w:val="0"/>
      <w:marBottom w:val="0"/>
      <w:divBdr>
        <w:top w:val="none" w:sz="0" w:space="0" w:color="auto"/>
        <w:left w:val="none" w:sz="0" w:space="0" w:color="auto"/>
        <w:bottom w:val="none" w:sz="0" w:space="0" w:color="auto"/>
        <w:right w:val="none" w:sz="0" w:space="0" w:color="auto"/>
      </w:divBdr>
    </w:div>
    <w:div w:id="1391347284">
      <w:marLeft w:val="480"/>
      <w:marRight w:val="0"/>
      <w:marTop w:val="0"/>
      <w:marBottom w:val="0"/>
      <w:divBdr>
        <w:top w:val="none" w:sz="0" w:space="0" w:color="auto"/>
        <w:left w:val="none" w:sz="0" w:space="0" w:color="auto"/>
        <w:bottom w:val="none" w:sz="0" w:space="0" w:color="auto"/>
        <w:right w:val="none" w:sz="0" w:space="0" w:color="auto"/>
      </w:divBdr>
    </w:div>
    <w:div w:id="1391924828">
      <w:marLeft w:val="480"/>
      <w:marRight w:val="0"/>
      <w:marTop w:val="0"/>
      <w:marBottom w:val="0"/>
      <w:divBdr>
        <w:top w:val="none" w:sz="0" w:space="0" w:color="auto"/>
        <w:left w:val="none" w:sz="0" w:space="0" w:color="auto"/>
        <w:bottom w:val="none" w:sz="0" w:space="0" w:color="auto"/>
        <w:right w:val="none" w:sz="0" w:space="0" w:color="auto"/>
      </w:divBdr>
    </w:div>
    <w:div w:id="1391926191">
      <w:bodyDiv w:val="1"/>
      <w:marLeft w:val="0"/>
      <w:marRight w:val="0"/>
      <w:marTop w:val="0"/>
      <w:marBottom w:val="0"/>
      <w:divBdr>
        <w:top w:val="none" w:sz="0" w:space="0" w:color="auto"/>
        <w:left w:val="none" w:sz="0" w:space="0" w:color="auto"/>
        <w:bottom w:val="none" w:sz="0" w:space="0" w:color="auto"/>
        <w:right w:val="none" w:sz="0" w:space="0" w:color="auto"/>
      </w:divBdr>
    </w:div>
    <w:div w:id="1392389250">
      <w:marLeft w:val="480"/>
      <w:marRight w:val="0"/>
      <w:marTop w:val="0"/>
      <w:marBottom w:val="0"/>
      <w:divBdr>
        <w:top w:val="none" w:sz="0" w:space="0" w:color="auto"/>
        <w:left w:val="none" w:sz="0" w:space="0" w:color="auto"/>
        <w:bottom w:val="none" w:sz="0" w:space="0" w:color="auto"/>
        <w:right w:val="none" w:sz="0" w:space="0" w:color="auto"/>
      </w:divBdr>
    </w:div>
    <w:div w:id="1393114418">
      <w:marLeft w:val="480"/>
      <w:marRight w:val="0"/>
      <w:marTop w:val="0"/>
      <w:marBottom w:val="0"/>
      <w:divBdr>
        <w:top w:val="none" w:sz="0" w:space="0" w:color="auto"/>
        <w:left w:val="none" w:sz="0" w:space="0" w:color="auto"/>
        <w:bottom w:val="none" w:sz="0" w:space="0" w:color="auto"/>
        <w:right w:val="none" w:sz="0" w:space="0" w:color="auto"/>
      </w:divBdr>
    </w:div>
    <w:div w:id="1393120471">
      <w:marLeft w:val="480"/>
      <w:marRight w:val="0"/>
      <w:marTop w:val="0"/>
      <w:marBottom w:val="0"/>
      <w:divBdr>
        <w:top w:val="none" w:sz="0" w:space="0" w:color="auto"/>
        <w:left w:val="none" w:sz="0" w:space="0" w:color="auto"/>
        <w:bottom w:val="none" w:sz="0" w:space="0" w:color="auto"/>
        <w:right w:val="none" w:sz="0" w:space="0" w:color="auto"/>
      </w:divBdr>
    </w:div>
    <w:div w:id="1393502181">
      <w:marLeft w:val="480"/>
      <w:marRight w:val="0"/>
      <w:marTop w:val="0"/>
      <w:marBottom w:val="0"/>
      <w:divBdr>
        <w:top w:val="none" w:sz="0" w:space="0" w:color="auto"/>
        <w:left w:val="none" w:sz="0" w:space="0" w:color="auto"/>
        <w:bottom w:val="none" w:sz="0" w:space="0" w:color="auto"/>
        <w:right w:val="none" w:sz="0" w:space="0" w:color="auto"/>
      </w:divBdr>
    </w:div>
    <w:div w:id="1393623529">
      <w:marLeft w:val="480"/>
      <w:marRight w:val="0"/>
      <w:marTop w:val="0"/>
      <w:marBottom w:val="0"/>
      <w:divBdr>
        <w:top w:val="none" w:sz="0" w:space="0" w:color="auto"/>
        <w:left w:val="none" w:sz="0" w:space="0" w:color="auto"/>
        <w:bottom w:val="none" w:sz="0" w:space="0" w:color="auto"/>
        <w:right w:val="none" w:sz="0" w:space="0" w:color="auto"/>
      </w:divBdr>
    </w:div>
    <w:div w:id="1394235628">
      <w:marLeft w:val="480"/>
      <w:marRight w:val="0"/>
      <w:marTop w:val="0"/>
      <w:marBottom w:val="0"/>
      <w:divBdr>
        <w:top w:val="none" w:sz="0" w:space="0" w:color="auto"/>
        <w:left w:val="none" w:sz="0" w:space="0" w:color="auto"/>
        <w:bottom w:val="none" w:sz="0" w:space="0" w:color="auto"/>
        <w:right w:val="none" w:sz="0" w:space="0" w:color="auto"/>
      </w:divBdr>
    </w:div>
    <w:div w:id="1394348023">
      <w:bodyDiv w:val="1"/>
      <w:marLeft w:val="0"/>
      <w:marRight w:val="0"/>
      <w:marTop w:val="0"/>
      <w:marBottom w:val="0"/>
      <w:divBdr>
        <w:top w:val="none" w:sz="0" w:space="0" w:color="auto"/>
        <w:left w:val="none" w:sz="0" w:space="0" w:color="auto"/>
        <w:bottom w:val="none" w:sz="0" w:space="0" w:color="auto"/>
        <w:right w:val="none" w:sz="0" w:space="0" w:color="auto"/>
      </w:divBdr>
    </w:div>
    <w:div w:id="1394423680">
      <w:marLeft w:val="480"/>
      <w:marRight w:val="0"/>
      <w:marTop w:val="0"/>
      <w:marBottom w:val="0"/>
      <w:divBdr>
        <w:top w:val="none" w:sz="0" w:space="0" w:color="auto"/>
        <w:left w:val="none" w:sz="0" w:space="0" w:color="auto"/>
        <w:bottom w:val="none" w:sz="0" w:space="0" w:color="auto"/>
        <w:right w:val="none" w:sz="0" w:space="0" w:color="auto"/>
      </w:divBdr>
    </w:div>
    <w:div w:id="1395004251">
      <w:marLeft w:val="480"/>
      <w:marRight w:val="0"/>
      <w:marTop w:val="0"/>
      <w:marBottom w:val="0"/>
      <w:divBdr>
        <w:top w:val="none" w:sz="0" w:space="0" w:color="auto"/>
        <w:left w:val="none" w:sz="0" w:space="0" w:color="auto"/>
        <w:bottom w:val="none" w:sz="0" w:space="0" w:color="auto"/>
        <w:right w:val="none" w:sz="0" w:space="0" w:color="auto"/>
      </w:divBdr>
    </w:div>
    <w:div w:id="1395470988">
      <w:bodyDiv w:val="1"/>
      <w:marLeft w:val="0"/>
      <w:marRight w:val="0"/>
      <w:marTop w:val="0"/>
      <w:marBottom w:val="0"/>
      <w:divBdr>
        <w:top w:val="none" w:sz="0" w:space="0" w:color="auto"/>
        <w:left w:val="none" w:sz="0" w:space="0" w:color="auto"/>
        <w:bottom w:val="none" w:sz="0" w:space="0" w:color="auto"/>
        <w:right w:val="none" w:sz="0" w:space="0" w:color="auto"/>
      </w:divBdr>
    </w:div>
    <w:div w:id="1395815613">
      <w:marLeft w:val="480"/>
      <w:marRight w:val="0"/>
      <w:marTop w:val="0"/>
      <w:marBottom w:val="0"/>
      <w:divBdr>
        <w:top w:val="none" w:sz="0" w:space="0" w:color="auto"/>
        <w:left w:val="none" w:sz="0" w:space="0" w:color="auto"/>
        <w:bottom w:val="none" w:sz="0" w:space="0" w:color="auto"/>
        <w:right w:val="none" w:sz="0" w:space="0" w:color="auto"/>
      </w:divBdr>
    </w:div>
    <w:div w:id="1396321327">
      <w:marLeft w:val="480"/>
      <w:marRight w:val="0"/>
      <w:marTop w:val="0"/>
      <w:marBottom w:val="0"/>
      <w:divBdr>
        <w:top w:val="none" w:sz="0" w:space="0" w:color="auto"/>
        <w:left w:val="none" w:sz="0" w:space="0" w:color="auto"/>
        <w:bottom w:val="none" w:sz="0" w:space="0" w:color="auto"/>
        <w:right w:val="none" w:sz="0" w:space="0" w:color="auto"/>
      </w:divBdr>
    </w:div>
    <w:div w:id="1396389813">
      <w:marLeft w:val="480"/>
      <w:marRight w:val="0"/>
      <w:marTop w:val="0"/>
      <w:marBottom w:val="0"/>
      <w:divBdr>
        <w:top w:val="none" w:sz="0" w:space="0" w:color="auto"/>
        <w:left w:val="none" w:sz="0" w:space="0" w:color="auto"/>
        <w:bottom w:val="none" w:sz="0" w:space="0" w:color="auto"/>
        <w:right w:val="none" w:sz="0" w:space="0" w:color="auto"/>
      </w:divBdr>
    </w:div>
    <w:div w:id="1396392036">
      <w:marLeft w:val="480"/>
      <w:marRight w:val="0"/>
      <w:marTop w:val="0"/>
      <w:marBottom w:val="0"/>
      <w:divBdr>
        <w:top w:val="none" w:sz="0" w:space="0" w:color="auto"/>
        <w:left w:val="none" w:sz="0" w:space="0" w:color="auto"/>
        <w:bottom w:val="none" w:sz="0" w:space="0" w:color="auto"/>
        <w:right w:val="none" w:sz="0" w:space="0" w:color="auto"/>
      </w:divBdr>
    </w:div>
    <w:div w:id="1396466188">
      <w:marLeft w:val="480"/>
      <w:marRight w:val="0"/>
      <w:marTop w:val="0"/>
      <w:marBottom w:val="0"/>
      <w:divBdr>
        <w:top w:val="none" w:sz="0" w:space="0" w:color="auto"/>
        <w:left w:val="none" w:sz="0" w:space="0" w:color="auto"/>
        <w:bottom w:val="none" w:sz="0" w:space="0" w:color="auto"/>
        <w:right w:val="none" w:sz="0" w:space="0" w:color="auto"/>
      </w:divBdr>
    </w:div>
    <w:div w:id="1396582212">
      <w:marLeft w:val="480"/>
      <w:marRight w:val="0"/>
      <w:marTop w:val="0"/>
      <w:marBottom w:val="0"/>
      <w:divBdr>
        <w:top w:val="none" w:sz="0" w:space="0" w:color="auto"/>
        <w:left w:val="none" w:sz="0" w:space="0" w:color="auto"/>
        <w:bottom w:val="none" w:sz="0" w:space="0" w:color="auto"/>
        <w:right w:val="none" w:sz="0" w:space="0" w:color="auto"/>
      </w:divBdr>
    </w:div>
    <w:div w:id="1396588858">
      <w:marLeft w:val="480"/>
      <w:marRight w:val="0"/>
      <w:marTop w:val="0"/>
      <w:marBottom w:val="0"/>
      <w:divBdr>
        <w:top w:val="none" w:sz="0" w:space="0" w:color="auto"/>
        <w:left w:val="none" w:sz="0" w:space="0" w:color="auto"/>
        <w:bottom w:val="none" w:sz="0" w:space="0" w:color="auto"/>
        <w:right w:val="none" w:sz="0" w:space="0" w:color="auto"/>
      </w:divBdr>
    </w:div>
    <w:div w:id="1396852052">
      <w:bodyDiv w:val="1"/>
      <w:marLeft w:val="0"/>
      <w:marRight w:val="0"/>
      <w:marTop w:val="0"/>
      <w:marBottom w:val="0"/>
      <w:divBdr>
        <w:top w:val="none" w:sz="0" w:space="0" w:color="auto"/>
        <w:left w:val="none" w:sz="0" w:space="0" w:color="auto"/>
        <w:bottom w:val="none" w:sz="0" w:space="0" w:color="auto"/>
        <w:right w:val="none" w:sz="0" w:space="0" w:color="auto"/>
      </w:divBdr>
      <w:divsChild>
        <w:div w:id="1849367892">
          <w:marLeft w:val="0"/>
          <w:marRight w:val="0"/>
          <w:marTop w:val="0"/>
          <w:marBottom w:val="0"/>
          <w:divBdr>
            <w:top w:val="none" w:sz="0" w:space="0" w:color="auto"/>
            <w:left w:val="none" w:sz="0" w:space="0" w:color="auto"/>
            <w:bottom w:val="none" w:sz="0" w:space="0" w:color="auto"/>
            <w:right w:val="none" w:sz="0" w:space="0" w:color="auto"/>
          </w:divBdr>
        </w:div>
        <w:div w:id="922105165">
          <w:marLeft w:val="0"/>
          <w:marRight w:val="0"/>
          <w:marTop w:val="0"/>
          <w:marBottom w:val="0"/>
          <w:divBdr>
            <w:top w:val="none" w:sz="0" w:space="0" w:color="auto"/>
            <w:left w:val="none" w:sz="0" w:space="0" w:color="auto"/>
            <w:bottom w:val="none" w:sz="0" w:space="0" w:color="auto"/>
            <w:right w:val="none" w:sz="0" w:space="0" w:color="auto"/>
          </w:divBdr>
        </w:div>
        <w:div w:id="1080560483">
          <w:marLeft w:val="0"/>
          <w:marRight w:val="0"/>
          <w:marTop w:val="0"/>
          <w:marBottom w:val="0"/>
          <w:divBdr>
            <w:top w:val="none" w:sz="0" w:space="0" w:color="auto"/>
            <w:left w:val="none" w:sz="0" w:space="0" w:color="auto"/>
            <w:bottom w:val="none" w:sz="0" w:space="0" w:color="auto"/>
            <w:right w:val="none" w:sz="0" w:space="0" w:color="auto"/>
          </w:divBdr>
        </w:div>
        <w:div w:id="1134131462">
          <w:marLeft w:val="0"/>
          <w:marRight w:val="0"/>
          <w:marTop w:val="0"/>
          <w:marBottom w:val="0"/>
          <w:divBdr>
            <w:top w:val="none" w:sz="0" w:space="0" w:color="auto"/>
            <w:left w:val="none" w:sz="0" w:space="0" w:color="auto"/>
            <w:bottom w:val="none" w:sz="0" w:space="0" w:color="auto"/>
            <w:right w:val="none" w:sz="0" w:space="0" w:color="auto"/>
          </w:divBdr>
        </w:div>
        <w:div w:id="538783354">
          <w:marLeft w:val="0"/>
          <w:marRight w:val="0"/>
          <w:marTop w:val="0"/>
          <w:marBottom w:val="0"/>
          <w:divBdr>
            <w:top w:val="none" w:sz="0" w:space="0" w:color="auto"/>
            <w:left w:val="none" w:sz="0" w:space="0" w:color="auto"/>
            <w:bottom w:val="none" w:sz="0" w:space="0" w:color="auto"/>
            <w:right w:val="none" w:sz="0" w:space="0" w:color="auto"/>
          </w:divBdr>
        </w:div>
        <w:div w:id="1732272754">
          <w:marLeft w:val="0"/>
          <w:marRight w:val="0"/>
          <w:marTop w:val="0"/>
          <w:marBottom w:val="0"/>
          <w:divBdr>
            <w:top w:val="none" w:sz="0" w:space="0" w:color="auto"/>
            <w:left w:val="none" w:sz="0" w:space="0" w:color="auto"/>
            <w:bottom w:val="none" w:sz="0" w:space="0" w:color="auto"/>
            <w:right w:val="none" w:sz="0" w:space="0" w:color="auto"/>
          </w:divBdr>
        </w:div>
        <w:div w:id="2080639455">
          <w:marLeft w:val="0"/>
          <w:marRight w:val="0"/>
          <w:marTop w:val="0"/>
          <w:marBottom w:val="0"/>
          <w:divBdr>
            <w:top w:val="none" w:sz="0" w:space="0" w:color="auto"/>
            <w:left w:val="none" w:sz="0" w:space="0" w:color="auto"/>
            <w:bottom w:val="none" w:sz="0" w:space="0" w:color="auto"/>
            <w:right w:val="none" w:sz="0" w:space="0" w:color="auto"/>
          </w:divBdr>
        </w:div>
        <w:div w:id="1755584828">
          <w:marLeft w:val="0"/>
          <w:marRight w:val="0"/>
          <w:marTop w:val="0"/>
          <w:marBottom w:val="0"/>
          <w:divBdr>
            <w:top w:val="none" w:sz="0" w:space="0" w:color="auto"/>
            <w:left w:val="none" w:sz="0" w:space="0" w:color="auto"/>
            <w:bottom w:val="none" w:sz="0" w:space="0" w:color="auto"/>
            <w:right w:val="none" w:sz="0" w:space="0" w:color="auto"/>
          </w:divBdr>
        </w:div>
        <w:div w:id="1286158470">
          <w:marLeft w:val="0"/>
          <w:marRight w:val="0"/>
          <w:marTop w:val="0"/>
          <w:marBottom w:val="0"/>
          <w:divBdr>
            <w:top w:val="none" w:sz="0" w:space="0" w:color="auto"/>
            <w:left w:val="none" w:sz="0" w:space="0" w:color="auto"/>
            <w:bottom w:val="none" w:sz="0" w:space="0" w:color="auto"/>
            <w:right w:val="none" w:sz="0" w:space="0" w:color="auto"/>
          </w:divBdr>
        </w:div>
        <w:div w:id="1292978313">
          <w:marLeft w:val="0"/>
          <w:marRight w:val="0"/>
          <w:marTop w:val="0"/>
          <w:marBottom w:val="0"/>
          <w:divBdr>
            <w:top w:val="none" w:sz="0" w:space="0" w:color="auto"/>
            <w:left w:val="none" w:sz="0" w:space="0" w:color="auto"/>
            <w:bottom w:val="none" w:sz="0" w:space="0" w:color="auto"/>
            <w:right w:val="none" w:sz="0" w:space="0" w:color="auto"/>
          </w:divBdr>
        </w:div>
        <w:div w:id="873268054">
          <w:marLeft w:val="0"/>
          <w:marRight w:val="0"/>
          <w:marTop w:val="0"/>
          <w:marBottom w:val="0"/>
          <w:divBdr>
            <w:top w:val="none" w:sz="0" w:space="0" w:color="auto"/>
            <w:left w:val="none" w:sz="0" w:space="0" w:color="auto"/>
            <w:bottom w:val="none" w:sz="0" w:space="0" w:color="auto"/>
            <w:right w:val="none" w:sz="0" w:space="0" w:color="auto"/>
          </w:divBdr>
        </w:div>
        <w:div w:id="485052158">
          <w:marLeft w:val="0"/>
          <w:marRight w:val="0"/>
          <w:marTop w:val="0"/>
          <w:marBottom w:val="0"/>
          <w:divBdr>
            <w:top w:val="none" w:sz="0" w:space="0" w:color="auto"/>
            <w:left w:val="none" w:sz="0" w:space="0" w:color="auto"/>
            <w:bottom w:val="none" w:sz="0" w:space="0" w:color="auto"/>
            <w:right w:val="none" w:sz="0" w:space="0" w:color="auto"/>
          </w:divBdr>
        </w:div>
        <w:div w:id="2051879279">
          <w:marLeft w:val="0"/>
          <w:marRight w:val="0"/>
          <w:marTop w:val="0"/>
          <w:marBottom w:val="0"/>
          <w:divBdr>
            <w:top w:val="none" w:sz="0" w:space="0" w:color="auto"/>
            <w:left w:val="none" w:sz="0" w:space="0" w:color="auto"/>
            <w:bottom w:val="none" w:sz="0" w:space="0" w:color="auto"/>
            <w:right w:val="none" w:sz="0" w:space="0" w:color="auto"/>
          </w:divBdr>
        </w:div>
        <w:div w:id="174467874">
          <w:marLeft w:val="0"/>
          <w:marRight w:val="0"/>
          <w:marTop w:val="0"/>
          <w:marBottom w:val="0"/>
          <w:divBdr>
            <w:top w:val="none" w:sz="0" w:space="0" w:color="auto"/>
            <w:left w:val="none" w:sz="0" w:space="0" w:color="auto"/>
            <w:bottom w:val="none" w:sz="0" w:space="0" w:color="auto"/>
            <w:right w:val="none" w:sz="0" w:space="0" w:color="auto"/>
          </w:divBdr>
        </w:div>
        <w:div w:id="1960405963">
          <w:marLeft w:val="0"/>
          <w:marRight w:val="0"/>
          <w:marTop w:val="0"/>
          <w:marBottom w:val="0"/>
          <w:divBdr>
            <w:top w:val="none" w:sz="0" w:space="0" w:color="auto"/>
            <w:left w:val="none" w:sz="0" w:space="0" w:color="auto"/>
            <w:bottom w:val="none" w:sz="0" w:space="0" w:color="auto"/>
            <w:right w:val="none" w:sz="0" w:space="0" w:color="auto"/>
          </w:divBdr>
        </w:div>
        <w:div w:id="205139877">
          <w:marLeft w:val="0"/>
          <w:marRight w:val="0"/>
          <w:marTop w:val="0"/>
          <w:marBottom w:val="0"/>
          <w:divBdr>
            <w:top w:val="none" w:sz="0" w:space="0" w:color="auto"/>
            <w:left w:val="none" w:sz="0" w:space="0" w:color="auto"/>
            <w:bottom w:val="none" w:sz="0" w:space="0" w:color="auto"/>
            <w:right w:val="none" w:sz="0" w:space="0" w:color="auto"/>
          </w:divBdr>
        </w:div>
        <w:div w:id="294724423">
          <w:marLeft w:val="0"/>
          <w:marRight w:val="0"/>
          <w:marTop w:val="0"/>
          <w:marBottom w:val="0"/>
          <w:divBdr>
            <w:top w:val="none" w:sz="0" w:space="0" w:color="auto"/>
            <w:left w:val="none" w:sz="0" w:space="0" w:color="auto"/>
            <w:bottom w:val="none" w:sz="0" w:space="0" w:color="auto"/>
            <w:right w:val="none" w:sz="0" w:space="0" w:color="auto"/>
          </w:divBdr>
        </w:div>
        <w:div w:id="209154721">
          <w:marLeft w:val="0"/>
          <w:marRight w:val="0"/>
          <w:marTop w:val="0"/>
          <w:marBottom w:val="0"/>
          <w:divBdr>
            <w:top w:val="none" w:sz="0" w:space="0" w:color="auto"/>
            <w:left w:val="none" w:sz="0" w:space="0" w:color="auto"/>
            <w:bottom w:val="none" w:sz="0" w:space="0" w:color="auto"/>
            <w:right w:val="none" w:sz="0" w:space="0" w:color="auto"/>
          </w:divBdr>
        </w:div>
        <w:div w:id="1229264291">
          <w:marLeft w:val="0"/>
          <w:marRight w:val="0"/>
          <w:marTop w:val="0"/>
          <w:marBottom w:val="0"/>
          <w:divBdr>
            <w:top w:val="none" w:sz="0" w:space="0" w:color="auto"/>
            <w:left w:val="none" w:sz="0" w:space="0" w:color="auto"/>
            <w:bottom w:val="none" w:sz="0" w:space="0" w:color="auto"/>
            <w:right w:val="none" w:sz="0" w:space="0" w:color="auto"/>
          </w:divBdr>
        </w:div>
        <w:div w:id="1130710792">
          <w:marLeft w:val="0"/>
          <w:marRight w:val="0"/>
          <w:marTop w:val="0"/>
          <w:marBottom w:val="0"/>
          <w:divBdr>
            <w:top w:val="none" w:sz="0" w:space="0" w:color="auto"/>
            <w:left w:val="none" w:sz="0" w:space="0" w:color="auto"/>
            <w:bottom w:val="none" w:sz="0" w:space="0" w:color="auto"/>
            <w:right w:val="none" w:sz="0" w:space="0" w:color="auto"/>
          </w:divBdr>
        </w:div>
        <w:div w:id="118687662">
          <w:marLeft w:val="0"/>
          <w:marRight w:val="0"/>
          <w:marTop w:val="0"/>
          <w:marBottom w:val="0"/>
          <w:divBdr>
            <w:top w:val="none" w:sz="0" w:space="0" w:color="auto"/>
            <w:left w:val="none" w:sz="0" w:space="0" w:color="auto"/>
            <w:bottom w:val="none" w:sz="0" w:space="0" w:color="auto"/>
            <w:right w:val="none" w:sz="0" w:space="0" w:color="auto"/>
          </w:divBdr>
        </w:div>
        <w:div w:id="1201286076">
          <w:marLeft w:val="0"/>
          <w:marRight w:val="0"/>
          <w:marTop w:val="0"/>
          <w:marBottom w:val="0"/>
          <w:divBdr>
            <w:top w:val="none" w:sz="0" w:space="0" w:color="auto"/>
            <w:left w:val="none" w:sz="0" w:space="0" w:color="auto"/>
            <w:bottom w:val="none" w:sz="0" w:space="0" w:color="auto"/>
            <w:right w:val="none" w:sz="0" w:space="0" w:color="auto"/>
          </w:divBdr>
        </w:div>
        <w:div w:id="797646129">
          <w:marLeft w:val="0"/>
          <w:marRight w:val="0"/>
          <w:marTop w:val="0"/>
          <w:marBottom w:val="0"/>
          <w:divBdr>
            <w:top w:val="none" w:sz="0" w:space="0" w:color="auto"/>
            <w:left w:val="none" w:sz="0" w:space="0" w:color="auto"/>
            <w:bottom w:val="none" w:sz="0" w:space="0" w:color="auto"/>
            <w:right w:val="none" w:sz="0" w:space="0" w:color="auto"/>
          </w:divBdr>
        </w:div>
        <w:div w:id="1448740418">
          <w:marLeft w:val="0"/>
          <w:marRight w:val="0"/>
          <w:marTop w:val="0"/>
          <w:marBottom w:val="0"/>
          <w:divBdr>
            <w:top w:val="none" w:sz="0" w:space="0" w:color="auto"/>
            <w:left w:val="none" w:sz="0" w:space="0" w:color="auto"/>
            <w:bottom w:val="none" w:sz="0" w:space="0" w:color="auto"/>
            <w:right w:val="none" w:sz="0" w:space="0" w:color="auto"/>
          </w:divBdr>
        </w:div>
        <w:div w:id="1884168781">
          <w:marLeft w:val="0"/>
          <w:marRight w:val="0"/>
          <w:marTop w:val="0"/>
          <w:marBottom w:val="0"/>
          <w:divBdr>
            <w:top w:val="none" w:sz="0" w:space="0" w:color="auto"/>
            <w:left w:val="none" w:sz="0" w:space="0" w:color="auto"/>
            <w:bottom w:val="none" w:sz="0" w:space="0" w:color="auto"/>
            <w:right w:val="none" w:sz="0" w:space="0" w:color="auto"/>
          </w:divBdr>
        </w:div>
        <w:div w:id="1567493096">
          <w:marLeft w:val="0"/>
          <w:marRight w:val="0"/>
          <w:marTop w:val="0"/>
          <w:marBottom w:val="0"/>
          <w:divBdr>
            <w:top w:val="none" w:sz="0" w:space="0" w:color="auto"/>
            <w:left w:val="none" w:sz="0" w:space="0" w:color="auto"/>
            <w:bottom w:val="none" w:sz="0" w:space="0" w:color="auto"/>
            <w:right w:val="none" w:sz="0" w:space="0" w:color="auto"/>
          </w:divBdr>
        </w:div>
        <w:div w:id="1290356236">
          <w:marLeft w:val="0"/>
          <w:marRight w:val="0"/>
          <w:marTop w:val="0"/>
          <w:marBottom w:val="0"/>
          <w:divBdr>
            <w:top w:val="none" w:sz="0" w:space="0" w:color="auto"/>
            <w:left w:val="none" w:sz="0" w:space="0" w:color="auto"/>
            <w:bottom w:val="none" w:sz="0" w:space="0" w:color="auto"/>
            <w:right w:val="none" w:sz="0" w:space="0" w:color="auto"/>
          </w:divBdr>
        </w:div>
        <w:div w:id="1148934079">
          <w:marLeft w:val="0"/>
          <w:marRight w:val="0"/>
          <w:marTop w:val="0"/>
          <w:marBottom w:val="0"/>
          <w:divBdr>
            <w:top w:val="none" w:sz="0" w:space="0" w:color="auto"/>
            <w:left w:val="none" w:sz="0" w:space="0" w:color="auto"/>
            <w:bottom w:val="none" w:sz="0" w:space="0" w:color="auto"/>
            <w:right w:val="none" w:sz="0" w:space="0" w:color="auto"/>
          </w:divBdr>
        </w:div>
        <w:div w:id="1285960147">
          <w:marLeft w:val="0"/>
          <w:marRight w:val="0"/>
          <w:marTop w:val="0"/>
          <w:marBottom w:val="0"/>
          <w:divBdr>
            <w:top w:val="none" w:sz="0" w:space="0" w:color="auto"/>
            <w:left w:val="none" w:sz="0" w:space="0" w:color="auto"/>
            <w:bottom w:val="none" w:sz="0" w:space="0" w:color="auto"/>
            <w:right w:val="none" w:sz="0" w:space="0" w:color="auto"/>
          </w:divBdr>
        </w:div>
        <w:div w:id="1650984188">
          <w:marLeft w:val="0"/>
          <w:marRight w:val="0"/>
          <w:marTop w:val="0"/>
          <w:marBottom w:val="0"/>
          <w:divBdr>
            <w:top w:val="none" w:sz="0" w:space="0" w:color="auto"/>
            <w:left w:val="none" w:sz="0" w:space="0" w:color="auto"/>
            <w:bottom w:val="none" w:sz="0" w:space="0" w:color="auto"/>
            <w:right w:val="none" w:sz="0" w:space="0" w:color="auto"/>
          </w:divBdr>
        </w:div>
        <w:div w:id="1390763065">
          <w:marLeft w:val="0"/>
          <w:marRight w:val="0"/>
          <w:marTop w:val="0"/>
          <w:marBottom w:val="0"/>
          <w:divBdr>
            <w:top w:val="none" w:sz="0" w:space="0" w:color="auto"/>
            <w:left w:val="none" w:sz="0" w:space="0" w:color="auto"/>
            <w:bottom w:val="none" w:sz="0" w:space="0" w:color="auto"/>
            <w:right w:val="none" w:sz="0" w:space="0" w:color="auto"/>
          </w:divBdr>
        </w:div>
        <w:div w:id="2066635466">
          <w:marLeft w:val="0"/>
          <w:marRight w:val="0"/>
          <w:marTop w:val="0"/>
          <w:marBottom w:val="0"/>
          <w:divBdr>
            <w:top w:val="none" w:sz="0" w:space="0" w:color="auto"/>
            <w:left w:val="none" w:sz="0" w:space="0" w:color="auto"/>
            <w:bottom w:val="none" w:sz="0" w:space="0" w:color="auto"/>
            <w:right w:val="none" w:sz="0" w:space="0" w:color="auto"/>
          </w:divBdr>
        </w:div>
        <w:div w:id="1503004161">
          <w:marLeft w:val="0"/>
          <w:marRight w:val="0"/>
          <w:marTop w:val="0"/>
          <w:marBottom w:val="0"/>
          <w:divBdr>
            <w:top w:val="none" w:sz="0" w:space="0" w:color="auto"/>
            <w:left w:val="none" w:sz="0" w:space="0" w:color="auto"/>
            <w:bottom w:val="none" w:sz="0" w:space="0" w:color="auto"/>
            <w:right w:val="none" w:sz="0" w:space="0" w:color="auto"/>
          </w:divBdr>
        </w:div>
        <w:div w:id="835995409">
          <w:marLeft w:val="0"/>
          <w:marRight w:val="0"/>
          <w:marTop w:val="0"/>
          <w:marBottom w:val="0"/>
          <w:divBdr>
            <w:top w:val="none" w:sz="0" w:space="0" w:color="auto"/>
            <w:left w:val="none" w:sz="0" w:space="0" w:color="auto"/>
            <w:bottom w:val="none" w:sz="0" w:space="0" w:color="auto"/>
            <w:right w:val="none" w:sz="0" w:space="0" w:color="auto"/>
          </w:divBdr>
        </w:div>
        <w:div w:id="824124491">
          <w:marLeft w:val="0"/>
          <w:marRight w:val="0"/>
          <w:marTop w:val="0"/>
          <w:marBottom w:val="0"/>
          <w:divBdr>
            <w:top w:val="none" w:sz="0" w:space="0" w:color="auto"/>
            <w:left w:val="none" w:sz="0" w:space="0" w:color="auto"/>
            <w:bottom w:val="none" w:sz="0" w:space="0" w:color="auto"/>
            <w:right w:val="none" w:sz="0" w:space="0" w:color="auto"/>
          </w:divBdr>
        </w:div>
        <w:div w:id="1294479272">
          <w:marLeft w:val="0"/>
          <w:marRight w:val="0"/>
          <w:marTop w:val="0"/>
          <w:marBottom w:val="0"/>
          <w:divBdr>
            <w:top w:val="none" w:sz="0" w:space="0" w:color="auto"/>
            <w:left w:val="none" w:sz="0" w:space="0" w:color="auto"/>
            <w:bottom w:val="none" w:sz="0" w:space="0" w:color="auto"/>
            <w:right w:val="none" w:sz="0" w:space="0" w:color="auto"/>
          </w:divBdr>
        </w:div>
        <w:div w:id="1781759519">
          <w:marLeft w:val="0"/>
          <w:marRight w:val="0"/>
          <w:marTop w:val="0"/>
          <w:marBottom w:val="0"/>
          <w:divBdr>
            <w:top w:val="none" w:sz="0" w:space="0" w:color="auto"/>
            <w:left w:val="none" w:sz="0" w:space="0" w:color="auto"/>
            <w:bottom w:val="none" w:sz="0" w:space="0" w:color="auto"/>
            <w:right w:val="none" w:sz="0" w:space="0" w:color="auto"/>
          </w:divBdr>
        </w:div>
        <w:div w:id="1388646964">
          <w:marLeft w:val="0"/>
          <w:marRight w:val="0"/>
          <w:marTop w:val="0"/>
          <w:marBottom w:val="0"/>
          <w:divBdr>
            <w:top w:val="none" w:sz="0" w:space="0" w:color="auto"/>
            <w:left w:val="none" w:sz="0" w:space="0" w:color="auto"/>
            <w:bottom w:val="none" w:sz="0" w:space="0" w:color="auto"/>
            <w:right w:val="none" w:sz="0" w:space="0" w:color="auto"/>
          </w:divBdr>
        </w:div>
        <w:div w:id="444731545">
          <w:marLeft w:val="0"/>
          <w:marRight w:val="0"/>
          <w:marTop w:val="0"/>
          <w:marBottom w:val="0"/>
          <w:divBdr>
            <w:top w:val="none" w:sz="0" w:space="0" w:color="auto"/>
            <w:left w:val="none" w:sz="0" w:space="0" w:color="auto"/>
            <w:bottom w:val="none" w:sz="0" w:space="0" w:color="auto"/>
            <w:right w:val="none" w:sz="0" w:space="0" w:color="auto"/>
          </w:divBdr>
        </w:div>
        <w:div w:id="1400397372">
          <w:marLeft w:val="0"/>
          <w:marRight w:val="0"/>
          <w:marTop w:val="0"/>
          <w:marBottom w:val="0"/>
          <w:divBdr>
            <w:top w:val="none" w:sz="0" w:space="0" w:color="auto"/>
            <w:left w:val="none" w:sz="0" w:space="0" w:color="auto"/>
            <w:bottom w:val="none" w:sz="0" w:space="0" w:color="auto"/>
            <w:right w:val="none" w:sz="0" w:space="0" w:color="auto"/>
          </w:divBdr>
        </w:div>
        <w:div w:id="870999910">
          <w:marLeft w:val="0"/>
          <w:marRight w:val="0"/>
          <w:marTop w:val="0"/>
          <w:marBottom w:val="0"/>
          <w:divBdr>
            <w:top w:val="none" w:sz="0" w:space="0" w:color="auto"/>
            <w:left w:val="none" w:sz="0" w:space="0" w:color="auto"/>
            <w:bottom w:val="none" w:sz="0" w:space="0" w:color="auto"/>
            <w:right w:val="none" w:sz="0" w:space="0" w:color="auto"/>
          </w:divBdr>
        </w:div>
        <w:div w:id="1478379768">
          <w:marLeft w:val="0"/>
          <w:marRight w:val="0"/>
          <w:marTop w:val="0"/>
          <w:marBottom w:val="0"/>
          <w:divBdr>
            <w:top w:val="none" w:sz="0" w:space="0" w:color="auto"/>
            <w:left w:val="none" w:sz="0" w:space="0" w:color="auto"/>
            <w:bottom w:val="none" w:sz="0" w:space="0" w:color="auto"/>
            <w:right w:val="none" w:sz="0" w:space="0" w:color="auto"/>
          </w:divBdr>
        </w:div>
        <w:div w:id="1420904492">
          <w:marLeft w:val="0"/>
          <w:marRight w:val="0"/>
          <w:marTop w:val="0"/>
          <w:marBottom w:val="0"/>
          <w:divBdr>
            <w:top w:val="none" w:sz="0" w:space="0" w:color="auto"/>
            <w:left w:val="none" w:sz="0" w:space="0" w:color="auto"/>
            <w:bottom w:val="none" w:sz="0" w:space="0" w:color="auto"/>
            <w:right w:val="none" w:sz="0" w:space="0" w:color="auto"/>
          </w:divBdr>
        </w:div>
        <w:div w:id="1374575984">
          <w:marLeft w:val="0"/>
          <w:marRight w:val="0"/>
          <w:marTop w:val="0"/>
          <w:marBottom w:val="0"/>
          <w:divBdr>
            <w:top w:val="none" w:sz="0" w:space="0" w:color="auto"/>
            <w:left w:val="none" w:sz="0" w:space="0" w:color="auto"/>
            <w:bottom w:val="none" w:sz="0" w:space="0" w:color="auto"/>
            <w:right w:val="none" w:sz="0" w:space="0" w:color="auto"/>
          </w:divBdr>
        </w:div>
        <w:div w:id="261769926">
          <w:marLeft w:val="0"/>
          <w:marRight w:val="0"/>
          <w:marTop w:val="0"/>
          <w:marBottom w:val="0"/>
          <w:divBdr>
            <w:top w:val="none" w:sz="0" w:space="0" w:color="auto"/>
            <w:left w:val="none" w:sz="0" w:space="0" w:color="auto"/>
            <w:bottom w:val="none" w:sz="0" w:space="0" w:color="auto"/>
            <w:right w:val="none" w:sz="0" w:space="0" w:color="auto"/>
          </w:divBdr>
        </w:div>
        <w:div w:id="1213543074">
          <w:marLeft w:val="0"/>
          <w:marRight w:val="0"/>
          <w:marTop w:val="0"/>
          <w:marBottom w:val="0"/>
          <w:divBdr>
            <w:top w:val="none" w:sz="0" w:space="0" w:color="auto"/>
            <w:left w:val="none" w:sz="0" w:space="0" w:color="auto"/>
            <w:bottom w:val="none" w:sz="0" w:space="0" w:color="auto"/>
            <w:right w:val="none" w:sz="0" w:space="0" w:color="auto"/>
          </w:divBdr>
        </w:div>
        <w:div w:id="222723003">
          <w:marLeft w:val="0"/>
          <w:marRight w:val="0"/>
          <w:marTop w:val="0"/>
          <w:marBottom w:val="0"/>
          <w:divBdr>
            <w:top w:val="none" w:sz="0" w:space="0" w:color="auto"/>
            <w:left w:val="none" w:sz="0" w:space="0" w:color="auto"/>
            <w:bottom w:val="none" w:sz="0" w:space="0" w:color="auto"/>
            <w:right w:val="none" w:sz="0" w:space="0" w:color="auto"/>
          </w:divBdr>
        </w:div>
        <w:div w:id="1877153128">
          <w:marLeft w:val="0"/>
          <w:marRight w:val="0"/>
          <w:marTop w:val="0"/>
          <w:marBottom w:val="0"/>
          <w:divBdr>
            <w:top w:val="none" w:sz="0" w:space="0" w:color="auto"/>
            <w:left w:val="none" w:sz="0" w:space="0" w:color="auto"/>
            <w:bottom w:val="none" w:sz="0" w:space="0" w:color="auto"/>
            <w:right w:val="none" w:sz="0" w:space="0" w:color="auto"/>
          </w:divBdr>
        </w:div>
        <w:div w:id="2128965857">
          <w:marLeft w:val="0"/>
          <w:marRight w:val="0"/>
          <w:marTop w:val="0"/>
          <w:marBottom w:val="0"/>
          <w:divBdr>
            <w:top w:val="none" w:sz="0" w:space="0" w:color="auto"/>
            <w:left w:val="none" w:sz="0" w:space="0" w:color="auto"/>
            <w:bottom w:val="none" w:sz="0" w:space="0" w:color="auto"/>
            <w:right w:val="none" w:sz="0" w:space="0" w:color="auto"/>
          </w:divBdr>
        </w:div>
        <w:div w:id="623269167">
          <w:marLeft w:val="0"/>
          <w:marRight w:val="0"/>
          <w:marTop w:val="0"/>
          <w:marBottom w:val="0"/>
          <w:divBdr>
            <w:top w:val="none" w:sz="0" w:space="0" w:color="auto"/>
            <w:left w:val="none" w:sz="0" w:space="0" w:color="auto"/>
            <w:bottom w:val="none" w:sz="0" w:space="0" w:color="auto"/>
            <w:right w:val="none" w:sz="0" w:space="0" w:color="auto"/>
          </w:divBdr>
        </w:div>
        <w:div w:id="1931086948">
          <w:marLeft w:val="0"/>
          <w:marRight w:val="0"/>
          <w:marTop w:val="0"/>
          <w:marBottom w:val="0"/>
          <w:divBdr>
            <w:top w:val="none" w:sz="0" w:space="0" w:color="auto"/>
            <w:left w:val="none" w:sz="0" w:space="0" w:color="auto"/>
            <w:bottom w:val="none" w:sz="0" w:space="0" w:color="auto"/>
            <w:right w:val="none" w:sz="0" w:space="0" w:color="auto"/>
          </w:divBdr>
        </w:div>
        <w:div w:id="1121415717">
          <w:marLeft w:val="0"/>
          <w:marRight w:val="0"/>
          <w:marTop w:val="0"/>
          <w:marBottom w:val="0"/>
          <w:divBdr>
            <w:top w:val="none" w:sz="0" w:space="0" w:color="auto"/>
            <w:left w:val="none" w:sz="0" w:space="0" w:color="auto"/>
            <w:bottom w:val="none" w:sz="0" w:space="0" w:color="auto"/>
            <w:right w:val="none" w:sz="0" w:space="0" w:color="auto"/>
          </w:divBdr>
        </w:div>
        <w:div w:id="1046832313">
          <w:marLeft w:val="0"/>
          <w:marRight w:val="0"/>
          <w:marTop w:val="0"/>
          <w:marBottom w:val="0"/>
          <w:divBdr>
            <w:top w:val="none" w:sz="0" w:space="0" w:color="auto"/>
            <w:left w:val="none" w:sz="0" w:space="0" w:color="auto"/>
            <w:bottom w:val="none" w:sz="0" w:space="0" w:color="auto"/>
            <w:right w:val="none" w:sz="0" w:space="0" w:color="auto"/>
          </w:divBdr>
        </w:div>
        <w:div w:id="970747560">
          <w:marLeft w:val="0"/>
          <w:marRight w:val="0"/>
          <w:marTop w:val="0"/>
          <w:marBottom w:val="0"/>
          <w:divBdr>
            <w:top w:val="none" w:sz="0" w:space="0" w:color="auto"/>
            <w:left w:val="none" w:sz="0" w:space="0" w:color="auto"/>
            <w:bottom w:val="none" w:sz="0" w:space="0" w:color="auto"/>
            <w:right w:val="none" w:sz="0" w:space="0" w:color="auto"/>
          </w:divBdr>
        </w:div>
        <w:div w:id="1803310093">
          <w:marLeft w:val="0"/>
          <w:marRight w:val="0"/>
          <w:marTop w:val="0"/>
          <w:marBottom w:val="0"/>
          <w:divBdr>
            <w:top w:val="none" w:sz="0" w:space="0" w:color="auto"/>
            <w:left w:val="none" w:sz="0" w:space="0" w:color="auto"/>
            <w:bottom w:val="none" w:sz="0" w:space="0" w:color="auto"/>
            <w:right w:val="none" w:sz="0" w:space="0" w:color="auto"/>
          </w:divBdr>
        </w:div>
        <w:div w:id="1530603545">
          <w:marLeft w:val="0"/>
          <w:marRight w:val="0"/>
          <w:marTop w:val="0"/>
          <w:marBottom w:val="0"/>
          <w:divBdr>
            <w:top w:val="none" w:sz="0" w:space="0" w:color="auto"/>
            <w:left w:val="none" w:sz="0" w:space="0" w:color="auto"/>
            <w:bottom w:val="none" w:sz="0" w:space="0" w:color="auto"/>
            <w:right w:val="none" w:sz="0" w:space="0" w:color="auto"/>
          </w:divBdr>
        </w:div>
        <w:div w:id="1185629518">
          <w:marLeft w:val="0"/>
          <w:marRight w:val="0"/>
          <w:marTop w:val="0"/>
          <w:marBottom w:val="0"/>
          <w:divBdr>
            <w:top w:val="none" w:sz="0" w:space="0" w:color="auto"/>
            <w:left w:val="none" w:sz="0" w:space="0" w:color="auto"/>
            <w:bottom w:val="none" w:sz="0" w:space="0" w:color="auto"/>
            <w:right w:val="none" w:sz="0" w:space="0" w:color="auto"/>
          </w:divBdr>
        </w:div>
        <w:div w:id="1333679290">
          <w:marLeft w:val="0"/>
          <w:marRight w:val="0"/>
          <w:marTop w:val="0"/>
          <w:marBottom w:val="0"/>
          <w:divBdr>
            <w:top w:val="none" w:sz="0" w:space="0" w:color="auto"/>
            <w:left w:val="none" w:sz="0" w:space="0" w:color="auto"/>
            <w:bottom w:val="none" w:sz="0" w:space="0" w:color="auto"/>
            <w:right w:val="none" w:sz="0" w:space="0" w:color="auto"/>
          </w:divBdr>
        </w:div>
        <w:div w:id="379744700">
          <w:marLeft w:val="0"/>
          <w:marRight w:val="0"/>
          <w:marTop w:val="0"/>
          <w:marBottom w:val="0"/>
          <w:divBdr>
            <w:top w:val="none" w:sz="0" w:space="0" w:color="auto"/>
            <w:left w:val="none" w:sz="0" w:space="0" w:color="auto"/>
            <w:bottom w:val="none" w:sz="0" w:space="0" w:color="auto"/>
            <w:right w:val="none" w:sz="0" w:space="0" w:color="auto"/>
          </w:divBdr>
        </w:div>
        <w:div w:id="214977045">
          <w:marLeft w:val="0"/>
          <w:marRight w:val="0"/>
          <w:marTop w:val="0"/>
          <w:marBottom w:val="0"/>
          <w:divBdr>
            <w:top w:val="none" w:sz="0" w:space="0" w:color="auto"/>
            <w:left w:val="none" w:sz="0" w:space="0" w:color="auto"/>
            <w:bottom w:val="none" w:sz="0" w:space="0" w:color="auto"/>
            <w:right w:val="none" w:sz="0" w:space="0" w:color="auto"/>
          </w:divBdr>
        </w:div>
        <w:div w:id="1028608026">
          <w:marLeft w:val="0"/>
          <w:marRight w:val="0"/>
          <w:marTop w:val="0"/>
          <w:marBottom w:val="0"/>
          <w:divBdr>
            <w:top w:val="none" w:sz="0" w:space="0" w:color="auto"/>
            <w:left w:val="none" w:sz="0" w:space="0" w:color="auto"/>
            <w:bottom w:val="none" w:sz="0" w:space="0" w:color="auto"/>
            <w:right w:val="none" w:sz="0" w:space="0" w:color="auto"/>
          </w:divBdr>
        </w:div>
      </w:divsChild>
    </w:div>
    <w:div w:id="1397314898">
      <w:bodyDiv w:val="1"/>
      <w:marLeft w:val="0"/>
      <w:marRight w:val="0"/>
      <w:marTop w:val="0"/>
      <w:marBottom w:val="0"/>
      <w:divBdr>
        <w:top w:val="none" w:sz="0" w:space="0" w:color="auto"/>
        <w:left w:val="none" w:sz="0" w:space="0" w:color="auto"/>
        <w:bottom w:val="none" w:sz="0" w:space="0" w:color="auto"/>
        <w:right w:val="none" w:sz="0" w:space="0" w:color="auto"/>
      </w:divBdr>
    </w:div>
    <w:div w:id="1397972146">
      <w:bodyDiv w:val="1"/>
      <w:marLeft w:val="0"/>
      <w:marRight w:val="0"/>
      <w:marTop w:val="0"/>
      <w:marBottom w:val="0"/>
      <w:divBdr>
        <w:top w:val="none" w:sz="0" w:space="0" w:color="auto"/>
        <w:left w:val="none" w:sz="0" w:space="0" w:color="auto"/>
        <w:bottom w:val="none" w:sz="0" w:space="0" w:color="auto"/>
        <w:right w:val="none" w:sz="0" w:space="0" w:color="auto"/>
      </w:divBdr>
    </w:div>
    <w:div w:id="1399085102">
      <w:bodyDiv w:val="1"/>
      <w:marLeft w:val="0"/>
      <w:marRight w:val="0"/>
      <w:marTop w:val="0"/>
      <w:marBottom w:val="0"/>
      <w:divBdr>
        <w:top w:val="none" w:sz="0" w:space="0" w:color="auto"/>
        <w:left w:val="none" w:sz="0" w:space="0" w:color="auto"/>
        <w:bottom w:val="none" w:sz="0" w:space="0" w:color="auto"/>
        <w:right w:val="none" w:sz="0" w:space="0" w:color="auto"/>
      </w:divBdr>
    </w:div>
    <w:div w:id="1399400596">
      <w:bodyDiv w:val="1"/>
      <w:marLeft w:val="0"/>
      <w:marRight w:val="0"/>
      <w:marTop w:val="0"/>
      <w:marBottom w:val="0"/>
      <w:divBdr>
        <w:top w:val="none" w:sz="0" w:space="0" w:color="auto"/>
        <w:left w:val="none" w:sz="0" w:space="0" w:color="auto"/>
        <w:bottom w:val="none" w:sz="0" w:space="0" w:color="auto"/>
        <w:right w:val="none" w:sz="0" w:space="0" w:color="auto"/>
      </w:divBdr>
    </w:div>
    <w:div w:id="1399865171">
      <w:bodyDiv w:val="1"/>
      <w:marLeft w:val="0"/>
      <w:marRight w:val="0"/>
      <w:marTop w:val="0"/>
      <w:marBottom w:val="0"/>
      <w:divBdr>
        <w:top w:val="none" w:sz="0" w:space="0" w:color="auto"/>
        <w:left w:val="none" w:sz="0" w:space="0" w:color="auto"/>
        <w:bottom w:val="none" w:sz="0" w:space="0" w:color="auto"/>
        <w:right w:val="none" w:sz="0" w:space="0" w:color="auto"/>
      </w:divBdr>
    </w:div>
    <w:div w:id="1400202201">
      <w:marLeft w:val="480"/>
      <w:marRight w:val="0"/>
      <w:marTop w:val="0"/>
      <w:marBottom w:val="0"/>
      <w:divBdr>
        <w:top w:val="none" w:sz="0" w:space="0" w:color="auto"/>
        <w:left w:val="none" w:sz="0" w:space="0" w:color="auto"/>
        <w:bottom w:val="none" w:sz="0" w:space="0" w:color="auto"/>
        <w:right w:val="none" w:sz="0" w:space="0" w:color="auto"/>
      </w:divBdr>
    </w:div>
    <w:div w:id="1401052747">
      <w:marLeft w:val="480"/>
      <w:marRight w:val="0"/>
      <w:marTop w:val="0"/>
      <w:marBottom w:val="0"/>
      <w:divBdr>
        <w:top w:val="none" w:sz="0" w:space="0" w:color="auto"/>
        <w:left w:val="none" w:sz="0" w:space="0" w:color="auto"/>
        <w:bottom w:val="none" w:sz="0" w:space="0" w:color="auto"/>
        <w:right w:val="none" w:sz="0" w:space="0" w:color="auto"/>
      </w:divBdr>
    </w:div>
    <w:div w:id="1401094843">
      <w:marLeft w:val="480"/>
      <w:marRight w:val="0"/>
      <w:marTop w:val="0"/>
      <w:marBottom w:val="0"/>
      <w:divBdr>
        <w:top w:val="none" w:sz="0" w:space="0" w:color="auto"/>
        <w:left w:val="none" w:sz="0" w:space="0" w:color="auto"/>
        <w:bottom w:val="none" w:sz="0" w:space="0" w:color="auto"/>
        <w:right w:val="none" w:sz="0" w:space="0" w:color="auto"/>
      </w:divBdr>
    </w:div>
    <w:div w:id="1401294592">
      <w:marLeft w:val="480"/>
      <w:marRight w:val="0"/>
      <w:marTop w:val="0"/>
      <w:marBottom w:val="0"/>
      <w:divBdr>
        <w:top w:val="none" w:sz="0" w:space="0" w:color="auto"/>
        <w:left w:val="none" w:sz="0" w:space="0" w:color="auto"/>
        <w:bottom w:val="none" w:sz="0" w:space="0" w:color="auto"/>
        <w:right w:val="none" w:sz="0" w:space="0" w:color="auto"/>
      </w:divBdr>
    </w:div>
    <w:div w:id="1401438125">
      <w:marLeft w:val="480"/>
      <w:marRight w:val="0"/>
      <w:marTop w:val="0"/>
      <w:marBottom w:val="0"/>
      <w:divBdr>
        <w:top w:val="none" w:sz="0" w:space="0" w:color="auto"/>
        <w:left w:val="none" w:sz="0" w:space="0" w:color="auto"/>
        <w:bottom w:val="none" w:sz="0" w:space="0" w:color="auto"/>
        <w:right w:val="none" w:sz="0" w:space="0" w:color="auto"/>
      </w:divBdr>
    </w:div>
    <w:div w:id="1401631492">
      <w:marLeft w:val="480"/>
      <w:marRight w:val="0"/>
      <w:marTop w:val="0"/>
      <w:marBottom w:val="0"/>
      <w:divBdr>
        <w:top w:val="none" w:sz="0" w:space="0" w:color="auto"/>
        <w:left w:val="none" w:sz="0" w:space="0" w:color="auto"/>
        <w:bottom w:val="none" w:sz="0" w:space="0" w:color="auto"/>
        <w:right w:val="none" w:sz="0" w:space="0" w:color="auto"/>
      </w:divBdr>
    </w:div>
    <w:div w:id="1401977748">
      <w:marLeft w:val="480"/>
      <w:marRight w:val="0"/>
      <w:marTop w:val="0"/>
      <w:marBottom w:val="0"/>
      <w:divBdr>
        <w:top w:val="none" w:sz="0" w:space="0" w:color="auto"/>
        <w:left w:val="none" w:sz="0" w:space="0" w:color="auto"/>
        <w:bottom w:val="none" w:sz="0" w:space="0" w:color="auto"/>
        <w:right w:val="none" w:sz="0" w:space="0" w:color="auto"/>
      </w:divBdr>
    </w:div>
    <w:div w:id="1402218421">
      <w:marLeft w:val="480"/>
      <w:marRight w:val="0"/>
      <w:marTop w:val="0"/>
      <w:marBottom w:val="0"/>
      <w:divBdr>
        <w:top w:val="none" w:sz="0" w:space="0" w:color="auto"/>
        <w:left w:val="none" w:sz="0" w:space="0" w:color="auto"/>
        <w:bottom w:val="none" w:sz="0" w:space="0" w:color="auto"/>
        <w:right w:val="none" w:sz="0" w:space="0" w:color="auto"/>
      </w:divBdr>
    </w:div>
    <w:div w:id="1402412019">
      <w:bodyDiv w:val="1"/>
      <w:marLeft w:val="0"/>
      <w:marRight w:val="0"/>
      <w:marTop w:val="0"/>
      <w:marBottom w:val="0"/>
      <w:divBdr>
        <w:top w:val="none" w:sz="0" w:space="0" w:color="auto"/>
        <w:left w:val="none" w:sz="0" w:space="0" w:color="auto"/>
        <w:bottom w:val="none" w:sz="0" w:space="0" w:color="auto"/>
        <w:right w:val="none" w:sz="0" w:space="0" w:color="auto"/>
      </w:divBdr>
    </w:div>
    <w:div w:id="1403404789">
      <w:marLeft w:val="480"/>
      <w:marRight w:val="0"/>
      <w:marTop w:val="0"/>
      <w:marBottom w:val="0"/>
      <w:divBdr>
        <w:top w:val="none" w:sz="0" w:space="0" w:color="auto"/>
        <w:left w:val="none" w:sz="0" w:space="0" w:color="auto"/>
        <w:bottom w:val="none" w:sz="0" w:space="0" w:color="auto"/>
        <w:right w:val="none" w:sz="0" w:space="0" w:color="auto"/>
      </w:divBdr>
    </w:div>
    <w:div w:id="1403602217">
      <w:marLeft w:val="480"/>
      <w:marRight w:val="0"/>
      <w:marTop w:val="0"/>
      <w:marBottom w:val="0"/>
      <w:divBdr>
        <w:top w:val="none" w:sz="0" w:space="0" w:color="auto"/>
        <w:left w:val="none" w:sz="0" w:space="0" w:color="auto"/>
        <w:bottom w:val="none" w:sz="0" w:space="0" w:color="auto"/>
        <w:right w:val="none" w:sz="0" w:space="0" w:color="auto"/>
      </w:divBdr>
    </w:div>
    <w:div w:id="1403723339">
      <w:marLeft w:val="480"/>
      <w:marRight w:val="0"/>
      <w:marTop w:val="0"/>
      <w:marBottom w:val="0"/>
      <w:divBdr>
        <w:top w:val="none" w:sz="0" w:space="0" w:color="auto"/>
        <w:left w:val="none" w:sz="0" w:space="0" w:color="auto"/>
        <w:bottom w:val="none" w:sz="0" w:space="0" w:color="auto"/>
        <w:right w:val="none" w:sz="0" w:space="0" w:color="auto"/>
      </w:divBdr>
    </w:div>
    <w:div w:id="1403984373">
      <w:marLeft w:val="480"/>
      <w:marRight w:val="0"/>
      <w:marTop w:val="0"/>
      <w:marBottom w:val="0"/>
      <w:divBdr>
        <w:top w:val="none" w:sz="0" w:space="0" w:color="auto"/>
        <w:left w:val="none" w:sz="0" w:space="0" w:color="auto"/>
        <w:bottom w:val="none" w:sz="0" w:space="0" w:color="auto"/>
        <w:right w:val="none" w:sz="0" w:space="0" w:color="auto"/>
      </w:divBdr>
    </w:div>
    <w:div w:id="1404986354">
      <w:marLeft w:val="480"/>
      <w:marRight w:val="0"/>
      <w:marTop w:val="0"/>
      <w:marBottom w:val="0"/>
      <w:divBdr>
        <w:top w:val="none" w:sz="0" w:space="0" w:color="auto"/>
        <w:left w:val="none" w:sz="0" w:space="0" w:color="auto"/>
        <w:bottom w:val="none" w:sz="0" w:space="0" w:color="auto"/>
        <w:right w:val="none" w:sz="0" w:space="0" w:color="auto"/>
      </w:divBdr>
    </w:div>
    <w:div w:id="1405450474">
      <w:marLeft w:val="480"/>
      <w:marRight w:val="0"/>
      <w:marTop w:val="0"/>
      <w:marBottom w:val="0"/>
      <w:divBdr>
        <w:top w:val="none" w:sz="0" w:space="0" w:color="auto"/>
        <w:left w:val="none" w:sz="0" w:space="0" w:color="auto"/>
        <w:bottom w:val="none" w:sz="0" w:space="0" w:color="auto"/>
        <w:right w:val="none" w:sz="0" w:space="0" w:color="auto"/>
      </w:divBdr>
    </w:div>
    <w:div w:id="1405644653">
      <w:marLeft w:val="480"/>
      <w:marRight w:val="0"/>
      <w:marTop w:val="0"/>
      <w:marBottom w:val="0"/>
      <w:divBdr>
        <w:top w:val="none" w:sz="0" w:space="0" w:color="auto"/>
        <w:left w:val="none" w:sz="0" w:space="0" w:color="auto"/>
        <w:bottom w:val="none" w:sz="0" w:space="0" w:color="auto"/>
        <w:right w:val="none" w:sz="0" w:space="0" w:color="auto"/>
      </w:divBdr>
    </w:div>
    <w:div w:id="1405758452">
      <w:marLeft w:val="480"/>
      <w:marRight w:val="0"/>
      <w:marTop w:val="0"/>
      <w:marBottom w:val="0"/>
      <w:divBdr>
        <w:top w:val="none" w:sz="0" w:space="0" w:color="auto"/>
        <w:left w:val="none" w:sz="0" w:space="0" w:color="auto"/>
        <w:bottom w:val="none" w:sz="0" w:space="0" w:color="auto"/>
        <w:right w:val="none" w:sz="0" w:space="0" w:color="auto"/>
      </w:divBdr>
    </w:div>
    <w:div w:id="1405951706">
      <w:marLeft w:val="480"/>
      <w:marRight w:val="0"/>
      <w:marTop w:val="0"/>
      <w:marBottom w:val="0"/>
      <w:divBdr>
        <w:top w:val="none" w:sz="0" w:space="0" w:color="auto"/>
        <w:left w:val="none" w:sz="0" w:space="0" w:color="auto"/>
        <w:bottom w:val="none" w:sz="0" w:space="0" w:color="auto"/>
        <w:right w:val="none" w:sz="0" w:space="0" w:color="auto"/>
      </w:divBdr>
    </w:div>
    <w:div w:id="1406104827">
      <w:marLeft w:val="480"/>
      <w:marRight w:val="0"/>
      <w:marTop w:val="0"/>
      <w:marBottom w:val="0"/>
      <w:divBdr>
        <w:top w:val="none" w:sz="0" w:space="0" w:color="auto"/>
        <w:left w:val="none" w:sz="0" w:space="0" w:color="auto"/>
        <w:bottom w:val="none" w:sz="0" w:space="0" w:color="auto"/>
        <w:right w:val="none" w:sz="0" w:space="0" w:color="auto"/>
      </w:divBdr>
    </w:div>
    <w:div w:id="1406296664">
      <w:marLeft w:val="480"/>
      <w:marRight w:val="0"/>
      <w:marTop w:val="0"/>
      <w:marBottom w:val="0"/>
      <w:divBdr>
        <w:top w:val="none" w:sz="0" w:space="0" w:color="auto"/>
        <w:left w:val="none" w:sz="0" w:space="0" w:color="auto"/>
        <w:bottom w:val="none" w:sz="0" w:space="0" w:color="auto"/>
        <w:right w:val="none" w:sz="0" w:space="0" w:color="auto"/>
      </w:divBdr>
    </w:div>
    <w:div w:id="1406369469">
      <w:bodyDiv w:val="1"/>
      <w:marLeft w:val="0"/>
      <w:marRight w:val="0"/>
      <w:marTop w:val="0"/>
      <w:marBottom w:val="0"/>
      <w:divBdr>
        <w:top w:val="none" w:sz="0" w:space="0" w:color="auto"/>
        <w:left w:val="none" w:sz="0" w:space="0" w:color="auto"/>
        <w:bottom w:val="none" w:sz="0" w:space="0" w:color="auto"/>
        <w:right w:val="none" w:sz="0" w:space="0" w:color="auto"/>
      </w:divBdr>
    </w:div>
    <w:div w:id="1406609882">
      <w:marLeft w:val="480"/>
      <w:marRight w:val="0"/>
      <w:marTop w:val="0"/>
      <w:marBottom w:val="0"/>
      <w:divBdr>
        <w:top w:val="none" w:sz="0" w:space="0" w:color="auto"/>
        <w:left w:val="none" w:sz="0" w:space="0" w:color="auto"/>
        <w:bottom w:val="none" w:sz="0" w:space="0" w:color="auto"/>
        <w:right w:val="none" w:sz="0" w:space="0" w:color="auto"/>
      </w:divBdr>
    </w:div>
    <w:div w:id="1406955628">
      <w:marLeft w:val="480"/>
      <w:marRight w:val="0"/>
      <w:marTop w:val="0"/>
      <w:marBottom w:val="0"/>
      <w:divBdr>
        <w:top w:val="none" w:sz="0" w:space="0" w:color="auto"/>
        <w:left w:val="none" w:sz="0" w:space="0" w:color="auto"/>
        <w:bottom w:val="none" w:sz="0" w:space="0" w:color="auto"/>
        <w:right w:val="none" w:sz="0" w:space="0" w:color="auto"/>
      </w:divBdr>
    </w:div>
    <w:div w:id="1407461984">
      <w:marLeft w:val="480"/>
      <w:marRight w:val="0"/>
      <w:marTop w:val="0"/>
      <w:marBottom w:val="0"/>
      <w:divBdr>
        <w:top w:val="none" w:sz="0" w:space="0" w:color="auto"/>
        <w:left w:val="none" w:sz="0" w:space="0" w:color="auto"/>
        <w:bottom w:val="none" w:sz="0" w:space="0" w:color="auto"/>
        <w:right w:val="none" w:sz="0" w:space="0" w:color="auto"/>
      </w:divBdr>
    </w:div>
    <w:div w:id="1408651982">
      <w:marLeft w:val="480"/>
      <w:marRight w:val="0"/>
      <w:marTop w:val="0"/>
      <w:marBottom w:val="0"/>
      <w:divBdr>
        <w:top w:val="none" w:sz="0" w:space="0" w:color="auto"/>
        <w:left w:val="none" w:sz="0" w:space="0" w:color="auto"/>
        <w:bottom w:val="none" w:sz="0" w:space="0" w:color="auto"/>
        <w:right w:val="none" w:sz="0" w:space="0" w:color="auto"/>
      </w:divBdr>
    </w:div>
    <w:div w:id="1408722121">
      <w:marLeft w:val="480"/>
      <w:marRight w:val="0"/>
      <w:marTop w:val="0"/>
      <w:marBottom w:val="0"/>
      <w:divBdr>
        <w:top w:val="none" w:sz="0" w:space="0" w:color="auto"/>
        <w:left w:val="none" w:sz="0" w:space="0" w:color="auto"/>
        <w:bottom w:val="none" w:sz="0" w:space="0" w:color="auto"/>
        <w:right w:val="none" w:sz="0" w:space="0" w:color="auto"/>
      </w:divBdr>
    </w:div>
    <w:div w:id="1408769900">
      <w:marLeft w:val="480"/>
      <w:marRight w:val="0"/>
      <w:marTop w:val="0"/>
      <w:marBottom w:val="0"/>
      <w:divBdr>
        <w:top w:val="none" w:sz="0" w:space="0" w:color="auto"/>
        <w:left w:val="none" w:sz="0" w:space="0" w:color="auto"/>
        <w:bottom w:val="none" w:sz="0" w:space="0" w:color="auto"/>
        <w:right w:val="none" w:sz="0" w:space="0" w:color="auto"/>
      </w:divBdr>
    </w:div>
    <w:div w:id="1409185753">
      <w:bodyDiv w:val="1"/>
      <w:marLeft w:val="0"/>
      <w:marRight w:val="0"/>
      <w:marTop w:val="0"/>
      <w:marBottom w:val="0"/>
      <w:divBdr>
        <w:top w:val="none" w:sz="0" w:space="0" w:color="auto"/>
        <w:left w:val="none" w:sz="0" w:space="0" w:color="auto"/>
        <w:bottom w:val="none" w:sz="0" w:space="0" w:color="auto"/>
        <w:right w:val="none" w:sz="0" w:space="0" w:color="auto"/>
      </w:divBdr>
    </w:div>
    <w:div w:id="1409233080">
      <w:marLeft w:val="480"/>
      <w:marRight w:val="0"/>
      <w:marTop w:val="0"/>
      <w:marBottom w:val="0"/>
      <w:divBdr>
        <w:top w:val="none" w:sz="0" w:space="0" w:color="auto"/>
        <w:left w:val="none" w:sz="0" w:space="0" w:color="auto"/>
        <w:bottom w:val="none" w:sz="0" w:space="0" w:color="auto"/>
        <w:right w:val="none" w:sz="0" w:space="0" w:color="auto"/>
      </w:divBdr>
    </w:div>
    <w:div w:id="1409765334">
      <w:bodyDiv w:val="1"/>
      <w:marLeft w:val="0"/>
      <w:marRight w:val="0"/>
      <w:marTop w:val="0"/>
      <w:marBottom w:val="0"/>
      <w:divBdr>
        <w:top w:val="none" w:sz="0" w:space="0" w:color="auto"/>
        <w:left w:val="none" w:sz="0" w:space="0" w:color="auto"/>
        <w:bottom w:val="none" w:sz="0" w:space="0" w:color="auto"/>
        <w:right w:val="none" w:sz="0" w:space="0" w:color="auto"/>
      </w:divBdr>
    </w:div>
    <w:div w:id="1410233920">
      <w:bodyDiv w:val="1"/>
      <w:marLeft w:val="0"/>
      <w:marRight w:val="0"/>
      <w:marTop w:val="0"/>
      <w:marBottom w:val="0"/>
      <w:divBdr>
        <w:top w:val="none" w:sz="0" w:space="0" w:color="auto"/>
        <w:left w:val="none" w:sz="0" w:space="0" w:color="auto"/>
        <w:bottom w:val="none" w:sz="0" w:space="0" w:color="auto"/>
        <w:right w:val="none" w:sz="0" w:space="0" w:color="auto"/>
      </w:divBdr>
    </w:div>
    <w:div w:id="1410273753">
      <w:marLeft w:val="480"/>
      <w:marRight w:val="0"/>
      <w:marTop w:val="0"/>
      <w:marBottom w:val="0"/>
      <w:divBdr>
        <w:top w:val="none" w:sz="0" w:space="0" w:color="auto"/>
        <w:left w:val="none" w:sz="0" w:space="0" w:color="auto"/>
        <w:bottom w:val="none" w:sz="0" w:space="0" w:color="auto"/>
        <w:right w:val="none" w:sz="0" w:space="0" w:color="auto"/>
      </w:divBdr>
    </w:div>
    <w:div w:id="1410735293">
      <w:bodyDiv w:val="1"/>
      <w:marLeft w:val="0"/>
      <w:marRight w:val="0"/>
      <w:marTop w:val="0"/>
      <w:marBottom w:val="0"/>
      <w:divBdr>
        <w:top w:val="none" w:sz="0" w:space="0" w:color="auto"/>
        <w:left w:val="none" w:sz="0" w:space="0" w:color="auto"/>
        <w:bottom w:val="none" w:sz="0" w:space="0" w:color="auto"/>
        <w:right w:val="none" w:sz="0" w:space="0" w:color="auto"/>
      </w:divBdr>
    </w:div>
    <w:div w:id="1411005813">
      <w:marLeft w:val="480"/>
      <w:marRight w:val="0"/>
      <w:marTop w:val="0"/>
      <w:marBottom w:val="0"/>
      <w:divBdr>
        <w:top w:val="none" w:sz="0" w:space="0" w:color="auto"/>
        <w:left w:val="none" w:sz="0" w:space="0" w:color="auto"/>
        <w:bottom w:val="none" w:sz="0" w:space="0" w:color="auto"/>
        <w:right w:val="none" w:sz="0" w:space="0" w:color="auto"/>
      </w:divBdr>
    </w:div>
    <w:div w:id="1411267000">
      <w:bodyDiv w:val="1"/>
      <w:marLeft w:val="0"/>
      <w:marRight w:val="0"/>
      <w:marTop w:val="0"/>
      <w:marBottom w:val="0"/>
      <w:divBdr>
        <w:top w:val="none" w:sz="0" w:space="0" w:color="auto"/>
        <w:left w:val="none" w:sz="0" w:space="0" w:color="auto"/>
        <w:bottom w:val="none" w:sz="0" w:space="0" w:color="auto"/>
        <w:right w:val="none" w:sz="0" w:space="0" w:color="auto"/>
      </w:divBdr>
    </w:div>
    <w:div w:id="1411273186">
      <w:marLeft w:val="480"/>
      <w:marRight w:val="0"/>
      <w:marTop w:val="0"/>
      <w:marBottom w:val="0"/>
      <w:divBdr>
        <w:top w:val="none" w:sz="0" w:space="0" w:color="auto"/>
        <w:left w:val="none" w:sz="0" w:space="0" w:color="auto"/>
        <w:bottom w:val="none" w:sz="0" w:space="0" w:color="auto"/>
        <w:right w:val="none" w:sz="0" w:space="0" w:color="auto"/>
      </w:divBdr>
    </w:div>
    <w:div w:id="1412116322">
      <w:marLeft w:val="480"/>
      <w:marRight w:val="0"/>
      <w:marTop w:val="0"/>
      <w:marBottom w:val="0"/>
      <w:divBdr>
        <w:top w:val="none" w:sz="0" w:space="0" w:color="auto"/>
        <w:left w:val="none" w:sz="0" w:space="0" w:color="auto"/>
        <w:bottom w:val="none" w:sz="0" w:space="0" w:color="auto"/>
        <w:right w:val="none" w:sz="0" w:space="0" w:color="auto"/>
      </w:divBdr>
    </w:div>
    <w:div w:id="1412238011">
      <w:marLeft w:val="480"/>
      <w:marRight w:val="0"/>
      <w:marTop w:val="0"/>
      <w:marBottom w:val="0"/>
      <w:divBdr>
        <w:top w:val="none" w:sz="0" w:space="0" w:color="auto"/>
        <w:left w:val="none" w:sz="0" w:space="0" w:color="auto"/>
        <w:bottom w:val="none" w:sz="0" w:space="0" w:color="auto"/>
        <w:right w:val="none" w:sz="0" w:space="0" w:color="auto"/>
      </w:divBdr>
    </w:div>
    <w:div w:id="1412386047">
      <w:marLeft w:val="480"/>
      <w:marRight w:val="0"/>
      <w:marTop w:val="0"/>
      <w:marBottom w:val="0"/>
      <w:divBdr>
        <w:top w:val="none" w:sz="0" w:space="0" w:color="auto"/>
        <w:left w:val="none" w:sz="0" w:space="0" w:color="auto"/>
        <w:bottom w:val="none" w:sz="0" w:space="0" w:color="auto"/>
        <w:right w:val="none" w:sz="0" w:space="0" w:color="auto"/>
      </w:divBdr>
    </w:div>
    <w:div w:id="1413309685">
      <w:marLeft w:val="480"/>
      <w:marRight w:val="0"/>
      <w:marTop w:val="0"/>
      <w:marBottom w:val="0"/>
      <w:divBdr>
        <w:top w:val="none" w:sz="0" w:space="0" w:color="auto"/>
        <w:left w:val="none" w:sz="0" w:space="0" w:color="auto"/>
        <w:bottom w:val="none" w:sz="0" w:space="0" w:color="auto"/>
        <w:right w:val="none" w:sz="0" w:space="0" w:color="auto"/>
      </w:divBdr>
    </w:div>
    <w:div w:id="1413501801">
      <w:marLeft w:val="480"/>
      <w:marRight w:val="0"/>
      <w:marTop w:val="0"/>
      <w:marBottom w:val="0"/>
      <w:divBdr>
        <w:top w:val="none" w:sz="0" w:space="0" w:color="auto"/>
        <w:left w:val="none" w:sz="0" w:space="0" w:color="auto"/>
        <w:bottom w:val="none" w:sz="0" w:space="0" w:color="auto"/>
        <w:right w:val="none" w:sz="0" w:space="0" w:color="auto"/>
      </w:divBdr>
    </w:div>
    <w:div w:id="1413963776">
      <w:marLeft w:val="480"/>
      <w:marRight w:val="0"/>
      <w:marTop w:val="0"/>
      <w:marBottom w:val="0"/>
      <w:divBdr>
        <w:top w:val="none" w:sz="0" w:space="0" w:color="auto"/>
        <w:left w:val="none" w:sz="0" w:space="0" w:color="auto"/>
        <w:bottom w:val="none" w:sz="0" w:space="0" w:color="auto"/>
        <w:right w:val="none" w:sz="0" w:space="0" w:color="auto"/>
      </w:divBdr>
    </w:div>
    <w:div w:id="1414625983">
      <w:marLeft w:val="480"/>
      <w:marRight w:val="0"/>
      <w:marTop w:val="0"/>
      <w:marBottom w:val="0"/>
      <w:divBdr>
        <w:top w:val="none" w:sz="0" w:space="0" w:color="auto"/>
        <w:left w:val="none" w:sz="0" w:space="0" w:color="auto"/>
        <w:bottom w:val="none" w:sz="0" w:space="0" w:color="auto"/>
        <w:right w:val="none" w:sz="0" w:space="0" w:color="auto"/>
      </w:divBdr>
    </w:div>
    <w:div w:id="1414738309">
      <w:marLeft w:val="480"/>
      <w:marRight w:val="0"/>
      <w:marTop w:val="0"/>
      <w:marBottom w:val="0"/>
      <w:divBdr>
        <w:top w:val="none" w:sz="0" w:space="0" w:color="auto"/>
        <w:left w:val="none" w:sz="0" w:space="0" w:color="auto"/>
        <w:bottom w:val="none" w:sz="0" w:space="0" w:color="auto"/>
        <w:right w:val="none" w:sz="0" w:space="0" w:color="auto"/>
      </w:divBdr>
    </w:div>
    <w:div w:id="1414933451">
      <w:bodyDiv w:val="1"/>
      <w:marLeft w:val="0"/>
      <w:marRight w:val="0"/>
      <w:marTop w:val="0"/>
      <w:marBottom w:val="0"/>
      <w:divBdr>
        <w:top w:val="none" w:sz="0" w:space="0" w:color="auto"/>
        <w:left w:val="none" w:sz="0" w:space="0" w:color="auto"/>
        <w:bottom w:val="none" w:sz="0" w:space="0" w:color="auto"/>
        <w:right w:val="none" w:sz="0" w:space="0" w:color="auto"/>
      </w:divBdr>
    </w:div>
    <w:div w:id="1415709003">
      <w:marLeft w:val="480"/>
      <w:marRight w:val="0"/>
      <w:marTop w:val="0"/>
      <w:marBottom w:val="0"/>
      <w:divBdr>
        <w:top w:val="none" w:sz="0" w:space="0" w:color="auto"/>
        <w:left w:val="none" w:sz="0" w:space="0" w:color="auto"/>
        <w:bottom w:val="none" w:sz="0" w:space="0" w:color="auto"/>
        <w:right w:val="none" w:sz="0" w:space="0" w:color="auto"/>
      </w:divBdr>
    </w:div>
    <w:div w:id="1415738751">
      <w:bodyDiv w:val="1"/>
      <w:marLeft w:val="0"/>
      <w:marRight w:val="0"/>
      <w:marTop w:val="0"/>
      <w:marBottom w:val="0"/>
      <w:divBdr>
        <w:top w:val="none" w:sz="0" w:space="0" w:color="auto"/>
        <w:left w:val="none" w:sz="0" w:space="0" w:color="auto"/>
        <w:bottom w:val="none" w:sz="0" w:space="0" w:color="auto"/>
        <w:right w:val="none" w:sz="0" w:space="0" w:color="auto"/>
      </w:divBdr>
    </w:div>
    <w:div w:id="1416784547">
      <w:marLeft w:val="480"/>
      <w:marRight w:val="0"/>
      <w:marTop w:val="0"/>
      <w:marBottom w:val="0"/>
      <w:divBdr>
        <w:top w:val="none" w:sz="0" w:space="0" w:color="auto"/>
        <w:left w:val="none" w:sz="0" w:space="0" w:color="auto"/>
        <w:bottom w:val="none" w:sz="0" w:space="0" w:color="auto"/>
        <w:right w:val="none" w:sz="0" w:space="0" w:color="auto"/>
      </w:divBdr>
    </w:div>
    <w:div w:id="1416828456">
      <w:bodyDiv w:val="1"/>
      <w:marLeft w:val="0"/>
      <w:marRight w:val="0"/>
      <w:marTop w:val="0"/>
      <w:marBottom w:val="0"/>
      <w:divBdr>
        <w:top w:val="none" w:sz="0" w:space="0" w:color="auto"/>
        <w:left w:val="none" w:sz="0" w:space="0" w:color="auto"/>
        <w:bottom w:val="none" w:sz="0" w:space="0" w:color="auto"/>
        <w:right w:val="none" w:sz="0" w:space="0" w:color="auto"/>
      </w:divBdr>
    </w:div>
    <w:div w:id="1416977944">
      <w:marLeft w:val="480"/>
      <w:marRight w:val="0"/>
      <w:marTop w:val="0"/>
      <w:marBottom w:val="0"/>
      <w:divBdr>
        <w:top w:val="none" w:sz="0" w:space="0" w:color="auto"/>
        <w:left w:val="none" w:sz="0" w:space="0" w:color="auto"/>
        <w:bottom w:val="none" w:sz="0" w:space="0" w:color="auto"/>
        <w:right w:val="none" w:sz="0" w:space="0" w:color="auto"/>
      </w:divBdr>
    </w:div>
    <w:div w:id="1417484125">
      <w:marLeft w:val="480"/>
      <w:marRight w:val="0"/>
      <w:marTop w:val="0"/>
      <w:marBottom w:val="0"/>
      <w:divBdr>
        <w:top w:val="none" w:sz="0" w:space="0" w:color="auto"/>
        <w:left w:val="none" w:sz="0" w:space="0" w:color="auto"/>
        <w:bottom w:val="none" w:sz="0" w:space="0" w:color="auto"/>
        <w:right w:val="none" w:sz="0" w:space="0" w:color="auto"/>
      </w:divBdr>
    </w:div>
    <w:div w:id="1417509466">
      <w:marLeft w:val="480"/>
      <w:marRight w:val="0"/>
      <w:marTop w:val="0"/>
      <w:marBottom w:val="0"/>
      <w:divBdr>
        <w:top w:val="none" w:sz="0" w:space="0" w:color="auto"/>
        <w:left w:val="none" w:sz="0" w:space="0" w:color="auto"/>
        <w:bottom w:val="none" w:sz="0" w:space="0" w:color="auto"/>
        <w:right w:val="none" w:sz="0" w:space="0" w:color="auto"/>
      </w:divBdr>
    </w:div>
    <w:div w:id="1417675833">
      <w:marLeft w:val="480"/>
      <w:marRight w:val="0"/>
      <w:marTop w:val="0"/>
      <w:marBottom w:val="0"/>
      <w:divBdr>
        <w:top w:val="none" w:sz="0" w:space="0" w:color="auto"/>
        <w:left w:val="none" w:sz="0" w:space="0" w:color="auto"/>
        <w:bottom w:val="none" w:sz="0" w:space="0" w:color="auto"/>
        <w:right w:val="none" w:sz="0" w:space="0" w:color="auto"/>
      </w:divBdr>
    </w:div>
    <w:div w:id="1417677016">
      <w:marLeft w:val="480"/>
      <w:marRight w:val="0"/>
      <w:marTop w:val="0"/>
      <w:marBottom w:val="0"/>
      <w:divBdr>
        <w:top w:val="none" w:sz="0" w:space="0" w:color="auto"/>
        <w:left w:val="none" w:sz="0" w:space="0" w:color="auto"/>
        <w:bottom w:val="none" w:sz="0" w:space="0" w:color="auto"/>
        <w:right w:val="none" w:sz="0" w:space="0" w:color="auto"/>
      </w:divBdr>
    </w:div>
    <w:div w:id="1417902136">
      <w:bodyDiv w:val="1"/>
      <w:marLeft w:val="0"/>
      <w:marRight w:val="0"/>
      <w:marTop w:val="0"/>
      <w:marBottom w:val="0"/>
      <w:divBdr>
        <w:top w:val="none" w:sz="0" w:space="0" w:color="auto"/>
        <w:left w:val="none" w:sz="0" w:space="0" w:color="auto"/>
        <w:bottom w:val="none" w:sz="0" w:space="0" w:color="auto"/>
        <w:right w:val="none" w:sz="0" w:space="0" w:color="auto"/>
      </w:divBdr>
    </w:div>
    <w:div w:id="1419013438">
      <w:bodyDiv w:val="1"/>
      <w:marLeft w:val="0"/>
      <w:marRight w:val="0"/>
      <w:marTop w:val="0"/>
      <w:marBottom w:val="0"/>
      <w:divBdr>
        <w:top w:val="none" w:sz="0" w:space="0" w:color="auto"/>
        <w:left w:val="none" w:sz="0" w:space="0" w:color="auto"/>
        <w:bottom w:val="none" w:sz="0" w:space="0" w:color="auto"/>
        <w:right w:val="none" w:sz="0" w:space="0" w:color="auto"/>
      </w:divBdr>
    </w:div>
    <w:div w:id="1419214327">
      <w:marLeft w:val="480"/>
      <w:marRight w:val="0"/>
      <w:marTop w:val="0"/>
      <w:marBottom w:val="0"/>
      <w:divBdr>
        <w:top w:val="none" w:sz="0" w:space="0" w:color="auto"/>
        <w:left w:val="none" w:sz="0" w:space="0" w:color="auto"/>
        <w:bottom w:val="none" w:sz="0" w:space="0" w:color="auto"/>
        <w:right w:val="none" w:sz="0" w:space="0" w:color="auto"/>
      </w:divBdr>
    </w:div>
    <w:div w:id="1419597309">
      <w:bodyDiv w:val="1"/>
      <w:marLeft w:val="0"/>
      <w:marRight w:val="0"/>
      <w:marTop w:val="0"/>
      <w:marBottom w:val="0"/>
      <w:divBdr>
        <w:top w:val="none" w:sz="0" w:space="0" w:color="auto"/>
        <w:left w:val="none" w:sz="0" w:space="0" w:color="auto"/>
        <w:bottom w:val="none" w:sz="0" w:space="0" w:color="auto"/>
        <w:right w:val="none" w:sz="0" w:space="0" w:color="auto"/>
      </w:divBdr>
    </w:div>
    <w:div w:id="1419978162">
      <w:marLeft w:val="480"/>
      <w:marRight w:val="0"/>
      <w:marTop w:val="0"/>
      <w:marBottom w:val="0"/>
      <w:divBdr>
        <w:top w:val="none" w:sz="0" w:space="0" w:color="auto"/>
        <w:left w:val="none" w:sz="0" w:space="0" w:color="auto"/>
        <w:bottom w:val="none" w:sz="0" w:space="0" w:color="auto"/>
        <w:right w:val="none" w:sz="0" w:space="0" w:color="auto"/>
      </w:divBdr>
    </w:div>
    <w:div w:id="1420058287">
      <w:bodyDiv w:val="1"/>
      <w:marLeft w:val="0"/>
      <w:marRight w:val="0"/>
      <w:marTop w:val="0"/>
      <w:marBottom w:val="0"/>
      <w:divBdr>
        <w:top w:val="none" w:sz="0" w:space="0" w:color="auto"/>
        <w:left w:val="none" w:sz="0" w:space="0" w:color="auto"/>
        <w:bottom w:val="none" w:sz="0" w:space="0" w:color="auto"/>
        <w:right w:val="none" w:sz="0" w:space="0" w:color="auto"/>
      </w:divBdr>
    </w:div>
    <w:div w:id="1420444873">
      <w:marLeft w:val="480"/>
      <w:marRight w:val="0"/>
      <w:marTop w:val="0"/>
      <w:marBottom w:val="0"/>
      <w:divBdr>
        <w:top w:val="none" w:sz="0" w:space="0" w:color="auto"/>
        <w:left w:val="none" w:sz="0" w:space="0" w:color="auto"/>
        <w:bottom w:val="none" w:sz="0" w:space="0" w:color="auto"/>
        <w:right w:val="none" w:sz="0" w:space="0" w:color="auto"/>
      </w:divBdr>
    </w:div>
    <w:div w:id="1420516609">
      <w:bodyDiv w:val="1"/>
      <w:marLeft w:val="0"/>
      <w:marRight w:val="0"/>
      <w:marTop w:val="0"/>
      <w:marBottom w:val="0"/>
      <w:divBdr>
        <w:top w:val="none" w:sz="0" w:space="0" w:color="auto"/>
        <w:left w:val="none" w:sz="0" w:space="0" w:color="auto"/>
        <w:bottom w:val="none" w:sz="0" w:space="0" w:color="auto"/>
        <w:right w:val="none" w:sz="0" w:space="0" w:color="auto"/>
      </w:divBdr>
    </w:div>
    <w:div w:id="1420520817">
      <w:marLeft w:val="480"/>
      <w:marRight w:val="0"/>
      <w:marTop w:val="0"/>
      <w:marBottom w:val="0"/>
      <w:divBdr>
        <w:top w:val="none" w:sz="0" w:space="0" w:color="auto"/>
        <w:left w:val="none" w:sz="0" w:space="0" w:color="auto"/>
        <w:bottom w:val="none" w:sz="0" w:space="0" w:color="auto"/>
        <w:right w:val="none" w:sz="0" w:space="0" w:color="auto"/>
      </w:divBdr>
    </w:div>
    <w:div w:id="1420714728">
      <w:marLeft w:val="480"/>
      <w:marRight w:val="0"/>
      <w:marTop w:val="0"/>
      <w:marBottom w:val="0"/>
      <w:divBdr>
        <w:top w:val="none" w:sz="0" w:space="0" w:color="auto"/>
        <w:left w:val="none" w:sz="0" w:space="0" w:color="auto"/>
        <w:bottom w:val="none" w:sz="0" w:space="0" w:color="auto"/>
        <w:right w:val="none" w:sz="0" w:space="0" w:color="auto"/>
      </w:divBdr>
    </w:div>
    <w:div w:id="1421753093">
      <w:marLeft w:val="480"/>
      <w:marRight w:val="0"/>
      <w:marTop w:val="0"/>
      <w:marBottom w:val="0"/>
      <w:divBdr>
        <w:top w:val="none" w:sz="0" w:space="0" w:color="auto"/>
        <w:left w:val="none" w:sz="0" w:space="0" w:color="auto"/>
        <w:bottom w:val="none" w:sz="0" w:space="0" w:color="auto"/>
        <w:right w:val="none" w:sz="0" w:space="0" w:color="auto"/>
      </w:divBdr>
    </w:div>
    <w:div w:id="1421757446">
      <w:marLeft w:val="480"/>
      <w:marRight w:val="0"/>
      <w:marTop w:val="0"/>
      <w:marBottom w:val="0"/>
      <w:divBdr>
        <w:top w:val="none" w:sz="0" w:space="0" w:color="auto"/>
        <w:left w:val="none" w:sz="0" w:space="0" w:color="auto"/>
        <w:bottom w:val="none" w:sz="0" w:space="0" w:color="auto"/>
        <w:right w:val="none" w:sz="0" w:space="0" w:color="auto"/>
      </w:divBdr>
    </w:div>
    <w:div w:id="1421876390">
      <w:marLeft w:val="480"/>
      <w:marRight w:val="0"/>
      <w:marTop w:val="0"/>
      <w:marBottom w:val="0"/>
      <w:divBdr>
        <w:top w:val="none" w:sz="0" w:space="0" w:color="auto"/>
        <w:left w:val="none" w:sz="0" w:space="0" w:color="auto"/>
        <w:bottom w:val="none" w:sz="0" w:space="0" w:color="auto"/>
        <w:right w:val="none" w:sz="0" w:space="0" w:color="auto"/>
      </w:divBdr>
    </w:div>
    <w:div w:id="1422143790">
      <w:bodyDiv w:val="1"/>
      <w:marLeft w:val="0"/>
      <w:marRight w:val="0"/>
      <w:marTop w:val="0"/>
      <w:marBottom w:val="0"/>
      <w:divBdr>
        <w:top w:val="none" w:sz="0" w:space="0" w:color="auto"/>
        <w:left w:val="none" w:sz="0" w:space="0" w:color="auto"/>
        <w:bottom w:val="none" w:sz="0" w:space="0" w:color="auto"/>
        <w:right w:val="none" w:sz="0" w:space="0" w:color="auto"/>
      </w:divBdr>
    </w:div>
    <w:div w:id="1422222316">
      <w:marLeft w:val="480"/>
      <w:marRight w:val="0"/>
      <w:marTop w:val="0"/>
      <w:marBottom w:val="0"/>
      <w:divBdr>
        <w:top w:val="none" w:sz="0" w:space="0" w:color="auto"/>
        <w:left w:val="none" w:sz="0" w:space="0" w:color="auto"/>
        <w:bottom w:val="none" w:sz="0" w:space="0" w:color="auto"/>
        <w:right w:val="none" w:sz="0" w:space="0" w:color="auto"/>
      </w:divBdr>
    </w:div>
    <w:div w:id="1422481802">
      <w:bodyDiv w:val="1"/>
      <w:marLeft w:val="0"/>
      <w:marRight w:val="0"/>
      <w:marTop w:val="0"/>
      <w:marBottom w:val="0"/>
      <w:divBdr>
        <w:top w:val="none" w:sz="0" w:space="0" w:color="auto"/>
        <w:left w:val="none" w:sz="0" w:space="0" w:color="auto"/>
        <w:bottom w:val="none" w:sz="0" w:space="0" w:color="auto"/>
        <w:right w:val="none" w:sz="0" w:space="0" w:color="auto"/>
      </w:divBdr>
    </w:div>
    <w:div w:id="1422529788">
      <w:marLeft w:val="480"/>
      <w:marRight w:val="0"/>
      <w:marTop w:val="0"/>
      <w:marBottom w:val="0"/>
      <w:divBdr>
        <w:top w:val="none" w:sz="0" w:space="0" w:color="auto"/>
        <w:left w:val="none" w:sz="0" w:space="0" w:color="auto"/>
        <w:bottom w:val="none" w:sz="0" w:space="0" w:color="auto"/>
        <w:right w:val="none" w:sz="0" w:space="0" w:color="auto"/>
      </w:divBdr>
    </w:div>
    <w:div w:id="1423065361">
      <w:marLeft w:val="480"/>
      <w:marRight w:val="0"/>
      <w:marTop w:val="0"/>
      <w:marBottom w:val="0"/>
      <w:divBdr>
        <w:top w:val="none" w:sz="0" w:space="0" w:color="auto"/>
        <w:left w:val="none" w:sz="0" w:space="0" w:color="auto"/>
        <w:bottom w:val="none" w:sz="0" w:space="0" w:color="auto"/>
        <w:right w:val="none" w:sz="0" w:space="0" w:color="auto"/>
      </w:divBdr>
    </w:div>
    <w:div w:id="1423137117">
      <w:marLeft w:val="480"/>
      <w:marRight w:val="0"/>
      <w:marTop w:val="0"/>
      <w:marBottom w:val="0"/>
      <w:divBdr>
        <w:top w:val="none" w:sz="0" w:space="0" w:color="auto"/>
        <w:left w:val="none" w:sz="0" w:space="0" w:color="auto"/>
        <w:bottom w:val="none" w:sz="0" w:space="0" w:color="auto"/>
        <w:right w:val="none" w:sz="0" w:space="0" w:color="auto"/>
      </w:divBdr>
    </w:div>
    <w:div w:id="1423379936">
      <w:marLeft w:val="480"/>
      <w:marRight w:val="0"/>
      <w:marTop w:val="0"/>
      <w:marBottom w:val="0"/>
      <w:divBdr>
        <w:top w:val="none" w:sz="0" w:space="0" w:color="auto"/>
        <w:left w:val="none" w:sz="0" w:space="0" w:color="auto"/>
        <w:bottom w:val="none" w:sz="0" w:space="0" w:color="auto"/>
        <w:right w:val="none" w:sz="0" w:space="0" w:color="auto"/>
      </w:divBdr>
    </w:div>
    <w:div w:id="1423797056">
      <w:marLeft w:val="480"/>
      <w:marRight w:val="0"/>
      <w:marTop w:val="0"/>
      <w:marBottom w:val="0"/>
      <w:divBdr>
        <w:top w:val="none" w:sz="0" w:space="0" w:color="auto"/>
        <w:left w:val="none" w:sz="0" w:space="0" w:color="auto"/>
        <w:bottom w:val="none" w:sz="0" w:space="0" w:color="auto"/>
        <w:right w:val="none" w:sz="0" w:space="0" w:color="auto"/>
      </w:divBdr>
    </w:div>
    <w:div w:id="1424260391">
      <w:marLeft w:val="480"/>
      <w:marRight w:val="0"/>
      <w:marTop w:val="0"/>
      <w:marBottom w:val="0"/>
      <w:divBdr>
        <w:top w:val="none" w:sz="0" w:space="0" w:color="auto"/>
        <w:left w:val="none" w:sz="0" w:space="0" w:color="auto"/>
        <w:bottom w:val="none" w:sz="0" w:space="0" w:color="auto"/>
        <w:right w:val="none" w:sz="0" w:space="0" w:color="auto"/>
      </w:divBdr>
    </w:div>
    <w:div w:id="1424377414">
      <w:bodyDiv w:val="1"/>
      <w:marLeft w:val="0"/>
      <w:marRight w:val="0"/>
      <w:marTop w:val="0"/>
      <w:marBottom w:val="0"/>
      <w:divBdr>
        <w:top w:val="none" w:sz="0" w:space="0" w:color="auto"/>
        <w:left w:val="none" w:sz="0" w:space="0" w:color="auto"/>
        <w:bottom w:val="none" w:sz="0" w:space="0" w:color="auto"/>
        <w:right w:val="none" w:sz="0" w:space="0" w:color="auto"/>
      </w:divBdr>
    </w:div>
    <w:div w:id="1424716344">
      <w:marLeft w:val="480"/>
      <w:marRight w:val="0"/>
      <w:marTop w:val="0"/>
      <w:marBottom w:val="0"/>
      <w:divBdr>
        <w:top w:val="none" w:sz="0" w:space="0" w:color="auto"/>
        <w:left w:val="none" w:sz="0" w:space="0" w:color="auto"/>
        <w:bottom w:val="none" w:sz="0" w:space="0" w:color="auto"/>
        <w:right w:val="none" w:sz="0" w:space="0" w:color="auto"/>
      </w:divBdr>
    </w:div>
    <w:div w:id="1425031602">
      <w:marLeft w:val="480"/>
      <w:marRight w:val="0"/>
      <w:marTop w:val="0"/>
      <w:marBottom w:val="0"/>
      <w:divBdr>
        <w:top w:val="none" w:sz="0" w:space="0" w:color="auto"/>
        <w:left w:val="none" w:sz="0" w:space="0" w:color="auto"/>
        <w:bottom w:val="none" w:sz="0" w:space="0" w:color="auto"/>
        <w:right w:val="none" w:sz="0" w:space="0" w:color="auto"/>
      </w:divBdr>
    </w:div>
    <w:div w:id="1425225476">
      <w:bodyDiv w:val="1"/>
      <w:marLeft w:val="0"/>
      <w:marRight w:val="0"/>
      <w:marTop w:val="0"/>
      <w:marBottom w:val="0"/>
      <w:divBdr>
        <w:top w:val="none" w:sz="0" w:space="0" w:color="auto"/>
        <w:left w:val="none" w:sz="0" w:space="0" w:color="auto"/>
        <w:bottom w:val="none" w:sz="0" w:space="0" w:color="auto"/>
        <w:right w:val="none" w:sz="0" w:space="0" w:color="auto"/>
      </w:divBdr>
    </w:div>
    <w:div w:id="1425958784">
      <w:bodyDiv w:val="1"/>
      <w:marLeft w:val="0"/>
      <w:marRight w:val="0"/>
      <w:marTop w:val="0"/>
      <w:marBottom w:val="0"/>
      <w:divBdr>
        <w:top w:val="none" w:sz="0" w:space="0" w:color="auto"/>
        <w:left w:val="none" w:sz="0" w:space="0" w:color="auto"/>
        <w:bottom w:val="none" w:sz="0" w:space="0" w:color="auto"/>
        <w:right w:val="none" w:sz="0" w:space="0" w:color="auto"/>
      </w:divBdr>
    </w:div>
    <w:div w:id="1426149365">
      <w:marLeft w:val="480"/>
      <w:marRight w:val="0"/>
      <w:marTop w:val="0"/>
      <w:marBottom w:val="0"/>
      <w:divBdr>
        <w:top w:val="none" w:sz="0" w:space="0" w:color="auto"/>
        <w:left w:val="none" w:sz="0" w:space="0" w:color="auto"/>
        <w:bottom w:val="none" w:sz="0" w:space="0" w:color="auto"/>
        <w:right w:val="none" w:sz="0" w:space="0" w:color="auto"/>
      </w:divBdr>
    </w:div>
    <w:div w:id="1426262523">
      <w:marLeft w:val="480"/>
      <w:marRight w:val="0"/>
      <w:marTop w:val="0"/>
      <w:marBottom w:val="0"/>
      <w:divBdr>
        <w:top w:val="none" w:sz="0" w:space="0" w:color="auto"/>
        <w:left w:val="none" w:sz="0" w:space="0" w:color="auto"/>
        <w:bottom w:val="none" w:sz="0" w:space="0" w:color="auto"/>
        <w:right w:val="none" w:sz="0" w:space="0" w:color="auto"/>
      </w:divBdr>
    </w:div>
    <w:div w:id="1427190013">
      <w:marLeft w:val="480"/>
      <w:marRight w:val="0"/>
      <w:marTop w:val="0"/>
      <w:marBottom w:val="0"/>
      <w:divBdr>
        <w:top w:val="none" w:sz="0" w:space="0" w:color="auto"/>
        <w:left w:val="none" w:sz="0" w:space="0" w:color="auto"/>
        <w:bottom w:val="none" w:sz="0" w:space="0" w:color="auto"/>
        <w:right w:val="none" w:sz="0" w:space="0" w:color="auto"/>
      </w:divBdr>
    </w:div>
    <w:div w:id="1427965325">
      <w:marLeft w:val="480"/>
      <w:marRight w:val="0"/>
      <w:marTop w:val="0"/>
      <w:marBottom w:val="0"/>
      <w:divBdr>
        <w:top w:val="none" w:sz="0" w:space="0" w:color="auto"/>
        <w:left w:val="none" w:sz="0" w:space="0" w:color="auto"/>
        <w:bottom w:val="none" w:sz="0" w:space="0" w:color="auto"/>
        <w:right w:val="none" w:sz="0" w:space="0" w:color="auto"/>
      </w:divBdr>
    </w:div>
    <w:div w:id="1428112779">
      <w:marLeft w:val="480"/>
      <w:marRight w:val="0"/>
      <w:marTop w:val="0"/>
      <w:marBottom w:val="0"/>
      <w:divBdr>
        <w:top w:val="none" w:sz="0" w:space="0" w:color="auto"/>
        <w:left w:val="none" w:sz="0" w:space="0" w:color="auto"/>
        <w:bottom w:val="none" w:sz="0" w:space="0" w:color="auto"/>
        <w:right w:val="none" w:sz="0" w:space="0" w:color="auto"/>
      </w:divBdr>
    </w:div>
    <w:div w:id="1428118117">
      <w:marLeft w:val="480"/>
      <w:marRight w:val="0"/>
      <w:marTop w:val="0"/>
      <w:marBottom w:val="0"/>
      <w:divBdr>
        <w:top w:val="none" w:sz="0" w:space="0" w:color="auto"/>
        <w:left w:val="none" w:sz="0" w:space="0" w:color="auto"/>
        <w:bottom w:val="none" w:sz="0" w:space="0" w:color="auto"/>
        <w:right w:val="none" w:sz="0" w:space="0" w:color="auto"/>
      </w:divBdr>
    </w:div>
    <w:div w:id="1428427034">
      <w:bodyDiv w:val="1"/>
      <w:marLeft w:val="0"/>
      <w:marRight w:val="0"/>
      <w:marTop w:val="0"/>
      <w:marBottom w:val="0"/>
      <w:divBdr>
        <w:top w:val="none" w:sz="0" w:space="0" w:color="auto"/>
        <w:left w:val="none" w:sz="0" w:space="0" w:color="auto"/>
        <w:bottom w:val="none" w:sz="0" w:space="0" w:color="auto"/>
        <w:right w:val="none" w:sz="0" w:space="0" w:color="auto"/>
      </w:divBdr>
    </w:div>
    <w:div w:id="1428500916">
      <w:marLeft w:val="480"/>
      <w:marRight w:val="0"/>
      <w:marTop w:val="0"/>
      <w:marBottom w:val="0"/>
      <w:divBdr>
        <w:top w:val="none" w:sz="0" w:space="0" w:color="auto"/>
        <w:left w:val="none" w:sz="0" w:space="0" w:color="auto"/>
        <w:bottom w:val="none" w:sz="0" w:space="0" w:color="auto"/>
        <w:right w:val="none" w:sz="0" w:space="0" w:color="auto"/>
      </w:divBdr>
    </w:div>
    <w:div w:id="1428696726">
      <w:marLeft w:val="480"/>
      <w:marRight w:val="0"/>
      <w:marTop w:val="0"/>
      <w:marBottom w:val="0"/>
      <w:divBdr>
        <w:top w:val="none" w:sz="0" w:space="0" w:color="auto"/>
        <w:left w:val="none" w:sz="0" w:space="0" w:color="auto"/>
        <w:bottom w:val="none" w:sz="0" w:space="0" w:color="auto"/>
        <w:right w:val="none" w:sz="0" w:space="0" w:color="auto"/>
      </w:divBdr>
    </w:div>
    <w:div w:id="1429152444">
      <w:bodyDiv w:val="1"/>
      <w:marLeft w:val="0"/>
      <w:marRight w:val="0"/>
      <w:marTop w:val="0"/>
      <w:marBottom w:val="0"/>
      <w:divBdr>
        <w:top w:val="none" w:sz="0" w:space="0" w:color="auto"/>
        <w:left w:val="none" w:sz="0" w:space="0" w:color="auto"/>
        <w:bottom w:val="none" w:sz="0" w:space="0" w:color="auto"/>
        <w:right w:val="none" w:sz="0" w:space="0" w:color="auto"/>
      </w:divBdr>
    </w:div>
    <w:div w:id="1429153892">
      <w:bodyDiv w:val="1"/>
      <w:marLeft w:val="0"/>
      <w:marRight w:val="0"/>
      <w:marTop w:val="0"/>
      <w:marBottom w:val="0"/>
      <w:divBdr>
        <w:top w:val="none" w:sz="0" w:space="0" w:color="auto"/>
        <w:left w:val="none" w:sz="0" w:space="0" w:color="auto"/>
        <w:bottom w:val="none" w:sz="0" w:space="0" w:color="auto"/>
        <w:right w:val="none" w:sz="0" w:space="0" w:color="auto"/>
      </w:divBdr>
    </w:div>
    <w:div w:id="1429275197">
      <w:marLeft w:val="480"/>
      <w:marRight w:val="0"/>
      <w:marTop w:val="0"/>
      <w:marBottom w:val="0"/>
      <w:divBdr>
        <w:top w:val="none" w:sz="0" w:space="0" w:color="auto"/>
        <w:left w:val="none" w:sz="0" w:space="0" w:color="auto"/>
        <w:bottom w:val="none" w:sz="0" w:space="0" w:color="auto"/>
        <w:right w:val="none" w:sz="0" w:space="0" w:color="auto"/>
      </w:divBdr>
    </w:div>
    <w:div w:id="1430002831">
      <w:marLeft w:val="480"/>
      <w:marRight w:val="0"/>
      <w:marTop w:val="0"/>
      <w:marBottom w:val="0"/>
      <w:divBdr>
        <w:top w:val="none" w:sz="0" w:space="0" w:color="auto"/>
        <w:left w:val="none" w:sz="0" w:space="0" w:color="auto"/>
        <w:bottom w:val="none" w:sz="0" w:space="0" w:color="auto"/>
        <w:right w:val="none" w:sz="0" w:space="0" w:color="auto"/>
      </w:divBdr>
    </w:div>
    <w:div w:id="1430272478">
      <w:marLeft w:val="480"/>
      <w:marRight w:val="0"/>
      <w:marTop w:val="0"/>
      <w:marBottom w:val="0"/>
      <w:divBdr>
        <w:top w:val="none" w:sz="0" w:space="0" w:color="auto"/>
        <w:left w:val="none" w:sz="0" w:space="0" w:color="auto"/>
        <w:bottom w:val="none" w:sz="0" w:space="0" w:color="auto"/>
        <w:right w:val="none" w:sz="0" w:space="0" w:color="auto"/>
      </w:divBdr>
    </w:div>
    <w:div w:id="1430587540">
      <w:marLeft w:val="480"/>
      <w:marRight w:val="0"/>
      <w:marTop w:val="0"/>
      <w:marBottom w:val="0"/>
      <w:divBdr>
        <w:top w:val="none" w:sz="0" w:space="0" w:color="auto"/>
        <w:left w:val="none" w:sz="0" w:space="0" w:color="auto"/>
        <w:bottom w:val="none" w:sz="0" w:space="0" w:color="auto"/>
        <w:right w:val="none" w:sz="0" w:space="0" w:color="auto"/>
      </w:divBdr>
    </w:div>
    <w:div w:id="1433430751">
      <w:marLeft w:val="480"/>
      <w:marRight w:val="0"/>
      <w:marTop w:val="0"/>
      <w:marBottom w:val="0"/>
      <w:divBdr>
        <w:top w:val="none" w:sz="0" w:space="0" w:color="auto"/>
        <w:left w:val="none" w:sz="0" w:space="0" w:color="auto"/>
        <w:bottom w:val="none" w:sz="0" w:space="0" w:color="auto"/>
        <w:right w:val="none" w:sz="0" w:space="0" w:color="auto"/>
      </w:divBdr>
    </w:div>
    <w:div w:id="1433668848">
      <w:marLeft w:val="480"/>
      <w:marRight w:val="0"/>
      <w:marTop w:val="0"/>
      <w:marBottom w:val="0"/>
      <w:divBdr>
        <w:top w:val="none" w:sz="0" w:space="0" w:color="auto"/>
        <w:left w:val="none" w:sz="0" w:space="0" w:color="auto"/>
        <w:bottom w:val="none" w:sz="0" w:space="0" w:color="auto"/>
        <w:right w:val="none" w:sz="0" w:space="0" w:color="auto"/>
      </w:divBdr>
    </w:div>
    <w:div w:id="1434086200">
      <w:marLeft w:val="480"/>
      <w:marRight w:val="0"/>
      <w:marTop w:val="0"/>
      <w:marBottom w:val="0"/>
      <w:divBdr>
        <w:top w:val="none" w:sz="0" w:space="0" w:color="auto"/>
        <w:left w:val="none" w:sz="0" w:space="0" w:color="auto"/>
        <w:bottom w:val="none" w:sz="0" w:space="0" w:color="auto"/>
        <w:right w:val="none" w:sz="0" w:space="0" w:color="auto"/>
      </w:divBdr>
    </w:div>
    <w:div w:id="1434402050">
      <w:bodyDiv w:val="1"/>
      <w:marLeft w:val="0"/>
      <w:marRight w:val="0"/>
      <w:marTop w:val="0"/>
      <w:marBottom w:val="0"/>
      <w:divBdr>
        <w:top w:val="none" w:sz="0" w:space="0" w:color="auto"/>
        <w:left w:val="none" w:sz="0" w:space="0" w:color="auto"/>
        <w:bottom w:val="none" w:sz="0" w:space="0" w:color="auto"/>
        <w:right w:val="none" w:sz="0" w:space="0" w:color="auto"/>
      </w:divBdr>
    </w:div>
    <w:div w:id="1436360604">
      <w:marLeft w:val="480"/>
      <w:marRight w:val="0"/>
      <w:marTop w:val="0"/>
      <w:marBottom w:val="0"/>
      <w:divBdr>
        <w:top w:val="none" w:sz="0" w:space="0" w:color="auto"/>
        <w:left w:val="none" w:sz="0" w:space="0" w:color="auto"/>
        <w:bottom w:val="none" w:sz="0" w:space="0" w:color="auto"/>
        <w:right w:val="none" w:sz="0" w:space="0" w:color="auto"/>
      </w:divBdr>
    </w:div>
    <w:div w:id="1436711608">
      <w:marLeft w:val="480"/>
      <w:marRight w:val="0"/>
      <w:marTop w:val="0"/>
      <w:marBottom w:val="0"/>
      <w:divBdr>
        <w:top w:val="none" w:sz="0" w:space="0" w:color="auto"/>
        <w:left w:val="none" w:sz="0" w:space="0" w:color="auto"/>
        <w:bottom w:val="none" w:sz="0" w:space="0" w:color="auto"/>
        <w:right w:val="none" w:sz="0" w:space="0" w:color="auto"/>
      </w:divBdr>
    </w:div>
    <w:div w:id="1436902378">
      <w:marLeft w:val="480"/>
      <w:marRight w:val="0"/>
      <w:marTop w:val="0"/>
      <w:marBottom w:val="0"/>
      <w:divBdr>
        <w:top w:val="none" w:sz="0" w:space="0" w:color="auto"/>
        <w:left w:val="none" w:sz="0" w:space="0" w:color="auto"/>
        <w:bottom w:val="none" w:sz="0" w:space="0" w:color="auto"/>
        <w:right w:val="none" w:sz="0" w:space="0" w:color="auto"/>
      </w:divBdr>
    </w:div>
    <w:div w:id="1436945259">
      <w:marLeft w:val="480"/>
      <w:marRight w:val="0"/>
      <w:marTop w:val="0"/>
      <w:marBottom w:val="0"/>
      <w:divBdr>
        <w:top w:val="none" w:sz="0" w:space="0" w:color="auto"/>
        <w:left w:val="none" w:sz="0" w:space="0" w:color="auto"/>
        <w:bottom w:val="none" w:sz="0" w:space="0" w:color="auto"/>
        <w:right w:val="none" w:sz="0" w:space="0" w:color="auto"/>
      </w:divBdr>
    </w:div>
    <w:div w:id="1437216938">
      <w:bodyDiv w:val="1"/>
      <w:marLeft w:val="0"/>
      <w:marRight w:val="0"/>
      <w:marTop w:val="0"/>
      <w:marBottom w:val="0"/>
      <w:divBdr>
        <w:top w:val="none" w:sz="0" w:space="0" w:color="auto"/>
        <w:left w:val="none" w:sz="0" w:space="0" w:color="auto"/>
        <w:bottom w:val="none" w:sz="0" w:space="0" w:color="auto"/>
        <w:right w:val="none" w:sz="0" w:space="0" w:color="auto"/>
      </w:divBdr>
    </w:div>
    <w:div w:id="1438326587">
      <w:marLeft w:val="480"/>
      <w:marRight w:val="0"/>
      <w:marTop w:val="0"/>
      <w:marBottom w:val="0"/>
      <w:divBdr>
        <w:top w:val="none" w:sz="0" w:space="0" w:color="auto"/>
        <w:left w:val="none" w:sz="0" w:space="0" w:color="auto"/>
        <w:bottom w:val="none" w:sz="0" w:space="0" w:color="auto"/>
        <w:right w:val="none" w:sz="0" w:space="0" w:color="auto"/>
      </w:divBdr>
    </w:div>
    <w:div w:id="1438477819">
      <w:bodyDiv w:val="1"/>
      <w:marLeft w:val="0"/>
      <w:marRight w:val="0"/>
      <w:marTop w:val="0"/>
      <w:marBottom w:val="0"/>
      <w:divBdr>
        <w:top w:val="none" w:sz="0" w:space="0" w:color="auto"/>
        <w:left w:val="none" w:sz="0" w:space="0" w:color="auto"/>
        <w:bottom w:val="none" w:sz="0" w:space="0" w:color="auto"/>
        <w:right w:val="none" w:sz="0" w:space="0" w:color="auto"/>
      </w:divBdr>
    </w:div>
    <w:div w:id="1438477922">
      <w:bodyDiv w:val="1"/>
      <w:marLeft w:val="0"/>
      <w:marRight w:val="0"/>
      <w:marTop w:val="0"/>
      <w:marBottom w:val="0"/>
      <w:divBdr>
        <w:top w:val="none" w:sz="0" w:space="0" w:color="auto"/>
        <w:left w:val="none" w:sz="0" w:space="0" w:color="auto"/>
        <w:bottom w:val="none" w:sz="0" w:space="0" w:color="auto"/>
        <w:right w:val="none" w:sz="0" w:space="0" w:color="auto"/>
      </w:divBdr>
    </w:div>
    <w:div w:id="1438603016">
      <w:marLeft w:val="480"/>
      <w:marRight w:val="0"/>
      <w:marTop w:val="0"/>
      <w:marBottom w:val="0"/>
      <w:divBdr>
        <w:top w:val="none" w:sz="0" w:space="0" w:color="auto"/>
        <w:left w:val="none" w:sz="0" w:space="0" w:color="auto"/>
        <w:bottom w:val="none" w:sz="0" w:space="0" w:color="auto"/>
        <w:right w:val="none" w:sz="0" w:space="0" w:color="auto"/>
      </w:divBdr>
    </w:div>
    <w:div w:id="1438716877">
      <w:marLeft w:val="480"/>
      <w:marRight w:val="0"/>
      <w:marTop w:val="0"/>
      <w:marBottom w:val="0"/>
      <w:divBdr>
        <w:top w:val="none" w:sz="0" w:space="0" w:color="auto"/>
        <w:left w:val="none" w:sz="0" w:space="0" w:color="auto"/>
        <w:bottom w:val="none" w:sz="0" w:space="0" w:color="auto"/>
        <w:right w:val="none" w:sz="0" w:space="0" w:color="auto"/>
      </w:divBdr>
    </w:div>
    <w:div w:id="1438939908">
      <w:marLeft w:val="480"/>
      <w:marRight w:val="0"/>
      <w:marTop w:val="0"/>
      <w:marBottom w:val="0"/>
      <w:divBdr>
        <w:top w:val="none" w:sz="0" w:space="0" w:color="auto"/>
        <w:left w:val="none" w:sz="0" w:space="0" w:color="auto"/>
        <w:bottom w:val="none" w:sz="0" w:space="0" w:color="auto"/>
        <w:right w:val="none" w:sz="0" w:space="0" w:color="auto"/>
      </w:divBdr>
    </w:div>
    <w:div w:id="1439523228">
      <w:marLeft w:val="480"/>
      <w:marRight w:val="0"/>
      <w:marTop w:val="0"/>
      <w:marBottom w:val="0"/>
      <w:divBdr>
        <w:top w:val="none" w:sz="0" w:space="0" w:color="auto"/>
        <w:left w:val="none" w:sz="0" w:space="0" w:color="auto"/>
        <w:bottom w:val="none" w:sz="0" w:space="0" w:color="auto"/>
        <w:right w:val="none" w:sz="0" w:space="0" w:color="auto"/>
      </w:divBdr>
    </w:div>
    <w:div w:id="1439594420">
      <w:marLeft w:val="480"/>
      <w:marRight w:val="0"/>
      <w:marTop w:val="0"/>
      <w:marBottom w:val="0"/>
      <w:divBdr>
        <w:top w:val="none" w:sz="0" w:space="0" w:color="auto"/>
        <w:left w:val="none" w:sz="0" w:space="0" w:color="auto"/>
        <w:bottom w:val="none" w:sz="0" w:space="0" w:color="auto"/>
        <w:right w:val="none" w:sz="0" w:space="0" w:color="auto"/>
      </w:divBdr>
    </w:div>
    <w:div w:id="1440098981">
      <w:marLeft w:val="480"/>
      <w:marRight w:val="0"/>
      <w:marTop w:val="0"/>
      <w:marBottom w:val="0"/>
      <w:divBdr>
        <w:top w:val="none" w:sz="0" w:space="0" w:color="auto"/>
        <w:left w:val="none" w:sz="0" w:space="0" w:color="auto"/>
        <w:bottom w:val="none" w:sz="0" w:space="0" w:color="auto"/>
        <w:right w:val="none" w:sz="0" w:space="0" w:color="auto"/>
      </w:divBdr>
    </w:div>
    <w:div w:id="1440178745">
      <w:marLeft w:val="480"/>
      <w:marRight w:val="0"/>
      <w:marTop w:val="0"/>
      <w:marBottom w:val="0"/>
      <w:divBdr>
        <w:top w:val="none" w:sz="0" w:space="0" w:color="auto"/>
        <w:left w:val="none" w:sz="0" w:space="0" w:color="auto"/>
        <w:bottom w:val="none" w:sz="0" w:space="0" w:color="auto"/>
        <w:right w:val="none" w:sz="0" w:space="0" w:color="auto"/>
      </w:divBdr>
    </w:div>
    <w:div w:id="1440220266">
      <w:marLeft w:val="480"/>
      <w:marRight w:val="0"/>
      <w:marTop w:val="0"/>
      <w:marBottom w:val="0"/>
      <w:divBdr>
        <w:top w:val="none" w:sz="0" w:space="0" w:color="auto"/>
        <w:left w:val="none" w:sz="0" w:space="0" w:color="auto"/>
        <w:bottom w:val="none" w:sz="0" w:space="0" w:color="auto"/>
        <w:right w:val="none" w:sz="0" w:space="0" w:color="auto"/>
      </w:divBdr>
    </w:div>
    <w:div w:id="1441415337">
      <w:bodyDiv w:val="1"/>
      <w:marLeft w:val="0"/>
      <w:marRight w:val="0"/>
      <w:marTop w:val="0"/>
      <w:marBottom w:val="0"/>
      <w:divBdr>
        <w:top w:val="none" w:sz="0" w:space="0" w:color="auto"/>
        <w:left w:val="none" w:sz="0" w:space="0" w:color="auto"/>
        <w:bottom w:val="none" w:sz="0" w:space="0" w:color="auto"/>
        <w:right w:val="none" w:sz="0" w:space="0" w:color="auto"/>
      </w:divBdr>
    </w:div>
    <w:div w:id="1441536051">
      <w:marLeft w:val="480"/>
      <w:marRight w:val="0"/>
      <w:marTop w:val="0"/>
      <w:marBottom w:val="0"/>
      <w:divBdr>
        <w:top w:val="none" w:sz="0" w:space="0" w:color="auto"/>
        <w:left w:val="none" w:sz="0" w:space="0" w:color="auto"/>
        <w:bottom w:val="none" w:sz="0" w:space="0" w:color="auto"/>
        <w:right w:val="none" w:sz="0" w:space="0" w:color="auto"/>
      </w:divBdr>
    </w:div>
    <w:div w:id="1442067487">
      <w:marLeft w:val="480"/>
      <w:marRight w:val="0"/>
      <w:marTop w:val="0"/>
      <w:marBottom w:val="0"/>
      <w:divBdr>
        <w:top w:val="none" w:sz="0" w:space="0" w:color="auto"/>
        <w:left w:val="none" w:sz="0" w:space="0" w:color="auto"/>
        <w:bottom w:val="none" w:sz="0" w:space="0" w:color="auto"/>
        <w:right w:val="none" w:sz="0" w:space="0" w:color="auto"/>
      </w:divBdr>
    </w:div>
    <w:div w:id="1442262735">
      <w:marLeft w:val="480"/>
      <w:marRight w:val="0"/>
      <w:marTop w:val="0"/>
      <w:marBottom w:val="0"/>
      <w:divBdr>
        <w:top w:val="none" w:sz="0" w:space="0" w:color="auto"/>
        <w:left w:val="none" w:sz="0" w:space="0" w:color="auto"/>
        <w:bottom w:val="none" w:sz="0" w:space="0" w:color="auto"/>
        <w:right w:val="none" w:sz="0" w:space="0" w:color="auto"/>
      </w:divBdr>
    </w:div>
    <w:div w:id="1442727793">
      <w:bodyDiv w:val="1"/>
      <w:marLeft w:val="0"/>
      <w:marRight w:val="0"/>
      <w:marTop w:val="0"/>
      <w:marBottom w:val="0"/>
      <w:divBdr>
        <w:top w:val="none" w:sz="0" w:space="0" w:color="auto"/>
        <w:left w:val="none" w:sz="0" w:space="0" w:color="auto"/>
        <w:bottom w:val="none" w:sz="0" w:space="0" w:color="auto"/>
        <w:right w:val="none" w:sz="0" w:space="0" w:color="auto"/>
      </w:divBdr>
    </w:div>
    <w:div w:id="1443720908">
      <w:bodyDiv w:val="1"/>
      <w:marLeft w:val="0"/>
      <w:marRight w:val="0"/>
      <w:marTop w:val="0"/>
      <w:marBottom w:val="0"/>
      <w:divBdr>
        <w:top w:val="none" w:sz="0" w:space="0" w:color="auto"/>
        <w:left w:val="none" w:sz="0" w:space="0" w:color="auto"/>
        <w:bottom w:val="none" w:sz="0" w:space="0" w:color="auto"/>
        <w:right w:val="none" w:sz="0" w:space="0" w:color="auto"/>
      </w:divBdr>
    </w:div>
    <w:div w:id="1443768332">
      <w:marLeft w:val="480"/>
      <w:marRight w:val="0"/>
      <w:marTop w:val="0"/>
      <w:marBottom w:val="0"/>
      <w:divBdr>
        <w:top w:val="none" w:sz="0" w:space="0" w:color="auto"/>
        <w:left w:val="none" w:sz="0" w:space="0" w:color="auto"/>
        <w:bottom w:val="none" w:sz="0" w:space="0" w:color="auto"/>
        <w:right w:val="none" w:sz="0" w:space="0" w:color="auto"/>
      </w:divBdr>
    </w:div>
    <w:div w:id="1444105315">
      <w:marLeft w:val="480"/>
      <w:marRight w:val="0"/>
      <w:marTop w:val="0"/>
      <w:marBottom w:val="0"/>
      <w:divBdr>
        <w:top w:val="none" w:sz="0" w:space="0" w:color="auto"/>
        <w:left w:val="none" w:sz="0" w:space="0" w:color="auto"/>
        <w:bottom w:val="none" w:sz="0" w:space="0" w:color="auto"/>
        <w:right w:val="none" w:sz="0" w:space="0" w:color="auto"/>
      </w:divBdr>
    </w:div>
    <w:div w:id="1444616248">
      <w:marLeft w:val="480"/>
      <w:marRight w:val="0"/>
      <w:marTop w:val="0"/>
      <w:marBottom w:val="0"/>
      <w:divBdr>
        <w:top w:val="none" w:sz="0" w:space="0" w:color="auto"/>
        <w:left w:val="none" w:sz="0" w:space="0" w:color="auto"/>
        <w:bottom w:val="none" w:sz="0" w:space="0" w:color="auto"/>
        <w:right w:val="none" w:sz="0" w:space="0" w:color="auto"/>
      </w:divBdr>
    </w:div>
    <w:div w:id="1444765908">
      <w:bodyDiv w:val="1"/>
      <w:marLeft w:val="0"/>
      <w:marRight w:val="0"/>
      <w:marTop w:val="0"/>
      <w:marBottom w:val="0"/>
      <w:divBdr>
        <w:top w:val="none" w:sz="0" w:space="0" w:color="auto"/>
        <w:left w:val="none" w:sz="0" w:space="0" w:color="auto"/>
        <w:bottom w:val="none" w:sz="0" w:space="0" w:color="auto"/>
        <w:right w:val="none" w:sz="0" w:space="0" w:color="auto"/>
      </w:divBdr>
    </w:div>
    <w:div w:id="1445154041">
      <w:marLeft w:val="480"/>
      <w:marRight w:val="0"/>
      <w:marTop w:val="0"/>
      <w:marBottom w:val="0"/>
      <w:divBdr>
        <w:top w:val="none" w:sz="0" w:space="0" w:color="auto"/>
        <w:left w:val="none" w:sz="0" w:space="0" w:color="auto"/>
        <w:bottom w:val="none" w:sz="0" w:space="0" w:color="auto"/>
        <w:right w:val="none" w:sz="0" w:space="0" w:color="auto"/>
      </w:divBdr>
    </w:div>
    <w:div w:id="1445417639">
      <w:marLeft w:val="480"/>
      <w:marRight w:val="0"/>
      <w:marTop w:val="0"/>
      <w:marBottom w:val="0"/>
      <w:divBdr>
        <w:top w:val="none" w:sz="0" w:space="0" w:color="auto"/>
        <w:left w:val="none" w:sz="0" w:space="0" w:color="auto"/>
        <w:bottom w:val="none" w:sz="0" w:space="0" w:color="auto"/>
        <w:right w:val="none" w:sz="0" w:space="0" w:color="auto"/>
      </w:divBdr>
    </w:div>
    <w:div w:id="1445541191">
      <w:bodyDiv w:val="1"/>
      <w:marLeft w:val="0"/>
      <w:marRight w:val="0"/>
      <w:marTop w:val="0"/>
      <w:marBottom w:val="0"/>
      <w:divBdr>
        <w:top w:val="none" w:sz="0" w:space="0" w:color="auto"/>
        <w:left w:val="none" w:sz="0" w:space="0" w:color="auto"/>
        <w:bottom w:val="none" w:sz="0" w:space="0" w:color="auto"/>
        <w:right w:val="none" w:sz="0" w:space="0" w:color="auto"/>
      </w:divBdr>
      <w:divsChild>
        <w:div w:id="1722705786">
          <w:marLeft w:val="0"/>
          <w:marRight w:val="0"/>
          <w:marTop w:val="0"/>
          <w:marBottom w:val="0"/>
          <w:divBdr>
            <w:top w:val="none" w:sz="0" w:space="0" w:color="auto"/>
            <w:left w:val="none" w:sz="0" w:space="0" w:color="auto"/>
            <w:bottom w:val="none" w:sz="0" w:space="0" w:color="auto"/>
            <w:right w:val="none" w:sz="0" w:space="0" w:color="auto"/>
          </w:divBdr>
        </w:div>
        <w:div w:id="149294395">
          <w:marLeft w:val="0"/>
          <w:marRight w:val="0"/>
          <w:marTop w:val="0"/>
          <w:marBottom w:val="0"/>
          <w:divBdr>
            <w:top w:val="none" w:sz="0" w:space="0" w:color="auto"/>
            <w:left w:val="none" w:sz="0" w:space="0" w:color="auto"/>
            <w:bottom w:val="none" w:sz="0" w:space="0" w:color="auto"/>
            <w:right w:val="none" w:sz="0" w:space="0" w:color="auto"/>
          </w:divBdr>
        </w:div>
        <w:div w:id="781455962">
          <w:marLeft w:val="0"/>
          <w:marRight w:val="0"/>
          <w:marTop w:val="0"/>
          <w:marBottom w:val="0"/>
          <w:divBdr>
            <w:top w:val="none" w:sz="0" w:space="0" w:color="auto"/>
            <w:left w:val="none" w:sz="0" w:space="0" w:color="auto"/>
            <w:bottom w:val="none" w:sz="0" w:space="0" w:color="auto"/>
            <w:right w:val="none" w:sz="0" w:space="0" w:color="auto"/>
          </w:divBdr>
        </w:div>
        <w:div w:id="737635953">
          <w:marLeft w:val="0"/>
          <w:marRight w:val="0"/>
          <w:marTop w:val="0"/>
          <w:marBottom w:val="0"/>
          <w:divBdr>
            <w:top w:val="none" w:sz="0" w:space="0" w:color="auto"/>
            <w:left w:val="none" w:sz="0" w:space="0" w:color="auto"/>
            <w:bottom w:val="none" w:sz="0" w:space="0" w:color="auto"/>
            <w:right w:val="none" w:sz="0" w:space="0" w:color="auto"/>
          </w:divBdr>
        </w:div>
        <w:div w:id="692927594">
          <w:marLeft w:val="0"/>
          <w:marRight w:val="0"/>
          <w:marTop w:val="0"/>
          <w:marBottom w:val="0"/>
          <w:divBdr>
            <w:top w:val="none" w:sz="0" w:space="0" w:color="auto"/>
            <w:left w:val="none" w:sz="0" w:space="0" w:color="auto"/>
            <w:bottom w:val="none" w:sz="0" w:space="0" w:color="auto"/>
            <w:right w:val="none" w:sz="0" w:space="0" w:color="auto"/>
          </w:divBdr>
        </w:div>
        <w:div w:id="474108161">
          <w:marLeft w:val="0"/>
          <w:marRight w:val="0"/>
          <w:marTop w:val="0"/>
          <w:marBottom w:val="0"/>
          <w:divBdr>
            <w:top w:val="none" w:sz="0" w:space="0" w:color="auto"/>
            <w:left w:val="none" w:sz="0" w:space="0" w:color="auto"/>
            <w:bottom w:val="none" w:sz="0" w:space="0" w:color="auto"/>
            <w:right w:val="none" w:sz="0" w:space="0" w:color="auto"/>
          </w:divBdr>
        </w:div>
        <w:div w:id="1692487490">
          <w:marLeft w:val="0"/>
          <w:marRight w:val="0"/>
          <w:marTop w:val="0"/>
          <w:marBottom w:val="0"/>
          <w:divBdr>
            <w:top w:val="none" w:sz="0" w:space="0" w:color="auto"/>
            <w:left w:val="none" w:sz="0" w:space="0" w:color="auto"/>
            <w:bottom w:val="none" w:sz="0" w:space="0" w:color="auto"/>
            <w:right w:val="none" w:sz="0" w:space="0" w:color="auto"/>
          </w:divBdr>
        </w:div>
        <w:div w:id="102457778">
          <w:marLeft w:val="0"/>
          <w:marRight w:val="0"/>
          <w:marTop w:val="0"/>
          <w:marBottom w:val="0"/>
          <w:divBdr>
            <w:top w:val="none" w:sz="0" w:space="0" w:color="auto"/>
            <w:left w:val="none" w:sz="0" w:space="0" w:color="auto"/>
            <w:bottom w:val="none" w:sz="0" w:space="0" w:color="auto"/>
            <w:right w:val="none" w:sz="0" w:space="0" w:color="auto"/>
          </w:divBdr>
        </w:div>
        <w:div w:id="1457989698">
          <w:marLeft w:val="0"/>
          <w:marRight w:val="0"/>
          <w:marTop w:val="0"/>
          <w:marBottom w:val="0"/>
          <w:divBdr>
            <w:top w:val="none" w:sz="0" w:space="0" w:color="auto"/>
            <w:left w:val="none" w:sz="0" w:space="0" w:color="auto"/>
            <w:bottom w:val="none" w:sz="0" w:space="0" w:color="auto"/>
            <w:right w:val="none" w:sz="0" w:space="0" w:color="auto"/>
          </w:divBdr>
        </w:div>
        <w:div w:id="182133220">
          <w:marLeft w:val="0"/>
          <w:marRight w:val="0"/>
          <w:marTop w:val="0"/>
          <w:marBottom w:val="0"/>
          <w:divBdr>
            <w:top w:val="none" w:sz="0" w:space="0" w:color="auto"/>
            <w:left w:val="none" w:sz="0" w:space="0" w:color="auto"/>
            <w:bottom w:val="none" w:sz="0" w:space="0" w:color="auto"/>
            <w:right w:val="none" w:sz="0" w:space="0" w:color="auto"/>
          </w:divBdr>
        </w:div>
        <w:div w:id="61411056">
          <w:marLeft w:val="0"/>
          <w:marRight w:val="0"/>
          <w:marTop w:val="0"/>
          <w:marBottom w:val="0"/>
          <w:divBdr>
            <w:top w:val="none" w:sz="0" w:space="0" w:color="auto"/>
            <w:left w:val="none" w:sz="0" w:space="0" w:color="auto"/>
            <w:bottom w:val="none" w:sz="0" w:space="0" w:color="auto"/>
            <w:right w:val="none" w:sz="0" w:space="0" w:color="auto"/>
          </w:divBdr>
        </w:div>
        <w:div w:id="920258980">
          <w:marLeft w:val="0"/>
          <w:marRight w:val="0"/>
          <w:marTop w:val="0"/>
          <w:marBottom w:val="0"/>
          <w:divBdr>
            <w:top w:val="none" w:sz="0" w:space="0" w:color="auto"/>
            <w:left w:val="none" w:sz="0" w:space="0" w:color="auto"/>
            <w:bottom w:val="none" w:sz="0" w:space="0" w:color="auto"/>
            <w:right w:val="none" w:sz="0" w:space="0" w:color="auto"/>
          </w:divBdr>
        </w:div>
        <w:div w:id="880440409">
          <w:marLeft w:val="0"/>
          <w:marRight w:val="0"/>
          <w:marTop w:val="0"/>
          <w:marBottom w:val="0"/>
          <w:divBdr>
            <w:top w:val="none" w:sz="0" w:space="0" w:color="auto"/>
            <w:left w:val="none" w:sz="0" w:space="0" w:color="auto"/>
            <w:bottom w:val="none" w:sz="0" w:space="0" w:color="auto"/>
            <w:right w:val="none" w:sz="0" w:space="0" w:color="auto"/>
          </w:divBdr>
        </w:div>
        <w:div w:id="1644698052">
          <w:marLeft w:val="0"/>
          <w:marRight w:val="0"/>
          <w:marTop w:val="0"/>
          <w:marBottom w:val="0"/>
          <w:divBdr>
            <w:top w:val="none" w:sz="0" w:space="0" w:color="auto"/>
            <w:left w:val="none" w:sz="0" w:space="0" w:color="auto"/>
            <w:bottom w:val="none" w:sz="0" w:space="0" w:color="auto"/>
            <w:right w:val="none" w:sz="0" w:space="0" w:color="auto"/>
          </w:divBdr>
        </w:div>
        <w:div w:id="1333948829">
          <w:marLeft w:val="0"/>
          <w:marRight w:val="0"/>
          <w:marTop w:val="0"/>
          <w:marBottom w:val="0"/>
          <w:divBdr>
            <w:top w:val="none" w:sz="0" w:space="0" w:color="auto"/>
            <w:left w:val="none" w:sz="0" w:space="0" w:color="auto"/>
            <w:bottom w:val="none" w:sz="0" w:space="0" w:color="auto"/>
            <w:right w:val="none" w:sz="0" w:space="0" w:color="auto"/>
          </w:divBdr>
        </w:div>
        <w:div w:id="100075032">
          <w:marLeft w:val="0"/>
          <w:marRight w:val="0"/>
          <w:marTop w:val="0"/>
          <w:marBottom w:val="0"/>
          <w:divBdr>
            <w:top w:val="none" w:sz="0" w:space="0" w:color="auto"/>
            <w:left w:val="none" w:sz="0" w:space="0" w:color="auto"/>
            <w:bottom w:val="none" w:sz="0" w:space="0" w:color="auto"/>
            <w:right w:val="none" w:sz="0" w:space="0" w:color="auto"/>
          </w:divBdr>
        </w:div>
        <w:div w:id="495190410">
          <w:marLeft w:val="0"/>
          <w:marRight w:val="0"/>
          <w:marTop w:val="0"/>
          <w:marBottom w:val="0"/>
          <w:divBdr>
            <w:top w:val="none" w:sz="0" w:space="0" w:color="auto"/>
            <w:left w:val="none" w:sz="0" w:space="0" w:color="auto"/>
            <w:bottom w:val="none" w:sz="0" w:space="0" w:color="auto"/>
            <w:right w:val="none" w:sz="0" w:space="0" w:color="auto"/>
          </w:divBdr>
        </w:div>
        <w:div w:id="1898664716">
          <w:marLeft w:val="0"/>
          <w:marRight w:val="0"/>
          <w:marTop w:val="0"/>
          <w:marBottom w:val="0"/>
          <w:divBdr>
            <w:top w:val="none" w:sz="0" w:space="0" w:color="auto"/>
            <w:left w:val="none" w:sz="0" w:space="0" w:color="auto"/>
            <w:bottom w:val="none" w:sz="0" w:space="0" w:color="auto"/>
            <w:right w:val="none" w:sz="0" w:space="0" w:color="auto"/>
          </w:divBdr>
        </w:div>
        <w:div w:id="1304503889">
          <w:marLeft w:val="0"/>
          <w:marRight w:val="0"/>
          <w:marTop w:val="0"/>
          <w:marBottom w:val="0"/>
          <w:divBdr>
            <w:top w:val="none" w:sz="0" w:space="0" w:color="auto"/>
            <w:left w:val="none" w:sz="0" w:space="0" w:color="auto"/>
            <w:bottom w:val="none" w:sz="0" w:space="0" w:color="auto"/>
            <w:right w:val="none" w:sz="0" w:space="0" w:color="auto"/>
          </w:divBdr>
        </w:div>
        <w:div w:id="1624849715">
          <w:marLeft w:val="0"/>
          <w:marRight w:val="0"/>
          <w:marTop w:val="0"/>
          <w:marBottom w:val="0"/>
          <w:divBdr>
            <w:top w:val="none" w:sz="0" w:space="0" w:color="auto"/>
            <w:left w:val="none" w:sz="0" w:space="0" w:color="auto"/>
            <w:bottom w:val="none" w:sz="0" w:space="0" w:color="auto"/>
            <w:right w:val="none" w:sz="0" w:space="0" w:color="auto"/>
          </w:divBdr>
        </w:div>
        <w:div w:id="723410664">
          <w:marLeft w:val="0"/>
          <w:marRight w:val="0"/>
          <w:marTop w:val="0"/>
          <w:marBottom w:val="0"/>
          <w:divBdr>
            <w:top w:val="none" w:sz="0" w:space="0" w:color="auto"/>
            <w:left w:val="none" w:sz="0" w:space="0" w:color="auto"/>
            <w:bottom w:val="none" w:sz="0" w:space="0" w:color="auto"/>
            <w:right w:val="none" w:sz="0" w:space="0" w:color="auto"/>
          </w:divBdr>
        </w:div>
        <w:div w:id="1319191377">
          <w:marLeft w:val="0"/>
          <w:marRight w:val="0"/>
          <w:marTop w:val="0"/>
          <w:marBottom w:val="0"/>
          <w:divBdr>
            <w:top w:val="none" w:sz="0" w:space="0" w:color="auto"/>
            <w:left w:val="none" w:sz="0" w:space="0" w:color="auto"/>
            <w:bottom w:val="none" w:sz="0" w:space="0" w:color="auto"/>
            <w:right w:val="none" w:sz="0" w:space="0" w:color="auto"/>
          </w:divBdr>
        </w:div>
        <w:div w:id="284822362">
          <w:marLeft w:val="0"/>
          <w:marRight w:val="0"/>
          <w:marTop w:val="0"/>
          <w:marBottom w:val="0"/>
          <w:divBdr>
            <w:top w:val="none" w:sz="0" w:space="0" w:color="auto"/>
            <w:left w:val="none" w:sz="0" w:space="0" w:color="auto"/>
            <w:bottom w:val="none" w:sz="0" w:space="0" w:color="auto"/>
            <w:right w:val="none" w:sz="0" w:space="0" w:color="auto"/>
          </w:divBdr>
        </w:div>
        <w:div w:id="1895047132">
          <w:marLeft w:val="0"/>
          <w:marRight w:val="0"/>
          <w:marTop w:val="0"/>
          <w:marBottom w:val="0"/>
          <w:divBdr>
            <w:top w:val="none" w:sz="0" w:space="0" w:color="auto"/>
            <w:left w:val="none" w:sz="0" w:space="0" w:color="auto"/>
            <w:bottom w:val="none" w:sz="0" w:space="0" w:color="auto"/>
            <w:right w:val="none" w:sz="0" w:space="0" w:color="auto"/>
          </w:divBdr>
        </w:div>
        <w:div w:id="1205678151">
          <w:marLeft w:val="0"/>
          <w:marRight w:val="0"/>
          <w:marTop w:val="0"/>
          <w:marBottom w:val="0"/>
          <w:divBdr>
            <w:top w:val="none" w:sz="0" w:space="0" w:color="auto"/>
            <w:left w:val="none" w:sz="0" w:space="0" w:color="auto"/>
            <w:bottom w:val="none" w:sz="0" w:space="0" w:color="auto"/>
            <w:right w:val="none" w:sz="0" w:space="0" w:color="auto"/>
          </w:divBdr>
        </w:div>
        <w:div w:id="1416122207">
          <w:marLeft w:val="0"/>
          <w:marRight w:val="0"/>
          <w:marTop w:val="0"/>
          <w:marBottom w:val="0"/>
          <w:divBdr>
            <w:top w:val="none" w:sz="0" w:space="0" w:color="auto"/>
            <w:left w:val="none" w:sz="0" w:space="0" w:color="auto"/>
            <w:bottom w:val="none" w:sz="0" w:space="0" w:color="auto"/>
            <w:right w:val="none" w:sz="0" w:space="0" w:color="auto"/>
          </w:divBdr>
        </w:div>
        <w:div w:id="1111316450">
          <w:marLeft w:val="0"/>
          <w:marRight w:val="0"/>
          <w:marTop w:val="0"/>
          <w:marBottom w:val="0"/>
          <w:divBdr>
            <w:top w:val="none" w:sz="0" w:space="0" w:color="auto"/>
            <w:left w:val="none" w:sz="0" w:space="0" w:color="auto"/>
            <w:bottom w:val="none" w:sz="0" w:space="0" w:color="auto"/>
            <w:right w:val="none" w:sz="0" w:space="0" w:color="auto"/>
          </w:divBdr>
        </w:div>
        <w:div w:id="2000495235">
          <w:marLeft w:val="0"/>
          <w:marRight w:val="0"/>
          <w:marTop w:val="0"/>
          <w:marBottom w:val="0"/>
          <w:divBdr>
            <w:top w:val="none" w:sz="0" w:space="0" w:color="auto"/>
            <w:left w:val="none" w:sz="0" w:space="0" w:color="auto"/>
            <w:bottom w:val="none" w:sz="0" w:space="0" w:color="auto"/>
            <w:right w:val="none" w:sz="0" w:space="0" w:color="auto"/>
          </w:divBdr>
        </w:div>
        <w:div w:id="765151267">
          <w:marLeft w:val="0"/>
          <w:marRight w:val="0"/>
          <w:marTop w:val="0"/>
          <w:marBottom w:val="0"/>
          <w:divBdr>
            <w:top w:val="none" w:sz="0" w:space="0" w:color="auto"/>
            <w:left w:val="none" w:sz="0" w:space="0" w:color="auto"/>
            <w:bottom w:val="none" w:sz="0" w:space="0" w:color="auto"/>
            <w:right w:val="none" w:sz="0" w:space="0" w:color="auto"/>
          </w:divBdr>
        </w:div>
        <w:div w:id="1304121513">
          <w:marLeft w:val="0"/>
          <w:marRight w:val="0"/>
          <w:marTop w:val="0"/>
          <w:marBottom w:val="0"/>
          <w:divBdr>
            <w:top w:val="none" w:sz="0" w:space="0" w:color="auto"/>
            <w:left w:val="none" w:sz="0" w:space="0" w:color="auto"/>
            <w:bottom w:val="none" w:sz="0" w:space="0" w:color="auto"/>
            <w:right w:val="none" w:sz="0" w:space="0" w:color="auto"/>
          </w:divBdr>
        </w:div>
        <w:div w:id="1825973135">
          <w:marLeft w:val="0"/>
          <w:marRight w:val="0"/>
          <w:marTop w:val="0"/>
          <w:marBottom w:val="0"/>
          <w:divBdr>
            <w:top w:val="none" w:sz="0" w:space="0" w:color="auto"/>
            <w:left w:val="none" w:sz="0" w:space="0" w:color="auto"/>
            <w:bottom w:val="none" w:sz="0" w:space="0" w:color="auto"/>
            <w:right w:val="none" w:sz="0" w:space="0" w:color="auto"/>
          </w:divBdr>
        </w:div>
        <w:div w:id="589462755">
          <w:marLeft w:val="0"/>
          <w:marRight w:val="0"/>
          <w:marTop w:val="0"/>
          <w:marBottom w:val="0"/>
          <w:divBdr>
            <w:top w:val="none" w:sz="0" w:space="0" w:color="auto"/>
            <w:left w:val="none" w:sz="0" w:space="0" w:color="auto"/>
            <w:bottom w:val="none" w:sz="0" w:space="0" w:color="auto"/>
            <w:right w:val="none" w:sz="0" w:space="0" w:color="auto"/>
          </w:divBdr>
        </w:div>
        <w:div w:id="640774763">
          <w:marLeft w:val="0"/>
          <w:marRight w:val="0"/>
          <w:marTop w:val="0"/>
          <w:marBottom w:val="0"/>
          <w:divBdr>
            <w:top w:val="none" w:sz="0" w:space="0" w:color="auto"/>
            <w:left w:val="none" w:sz="0" w:space="0" w:color="auto"/>
            <w:bottom w:val="none" w:sz="0" w:space="0" w:color="auto"/>
            <w:right w:val="none" w:sz="0" w:space="0" w:color="auto"/>
          </w:divBdr>
        </w:div>
        <w:div w:id="1800687010">
          <w:marLeft w:val="0"/>
          <w:marRight w:val="0"/>
          <w:marTop w:val="0"/>
          <w:marBottom w:val="0"/>
          <w:divBdr>
            <w:top w:val="none" w:sz="0" w:space="0" w:color="auto"/>
            <w:left w:val="none" w:sz="0" w:space="0" w:color="auto"/>
            <w:bottom w:val="none" w:sz="0" w:space="0" w:color="auto"/>
            <w:right w:val="none" w:sz="0" w:space="0" w:color="auto"/>
          </w:divBdr>
        </w:div>
        <w:div w:id="1570270062">
          <w:marLeft w:val="0"/>
          <w:marRight w:val="0"/>
          <w:marTop w:val="0"/>
          <w:marBottom w:val="0"/>
          <w:divBdr>
            <w:top w:val="none" w:sz="0" w:space="0" w:color="auto"/>
            <w:left w:val="none" w:sz="0" w:space="0" w:color="auto"/>
            <w:bottom w:val="none" w:sz="0" w:space="0" w:color="auto"/>
            <w:right w:val="none" w:sz="0" w:space="0" w:color="auto"/>
          </w:divBdr>
        </w:div>
        <w:div w:id="1544757349">
          <w:marLeft w:val="0"/>
          <w:marRight w:val="0"/>
          <w:marTop w:val="0"/>
          <w:marBottom w:val="0"/>
          <w:divBdr>
            <w:top w:val="none" w:sz="0" w:space="0" w:color="auto"/>
            <w:left w:val="none" w:sz="0" w:space="0" w:color="auto"/>
            <w:bottom w:val="none" w:sz="0" w:space="0" w:color="auto"/>
            <w:right w:val="none" w:sz="0" w:space="0" w:color="auto"/>
          </w:divBdr>
        </w:div>
        <w:div w:id="557518576">
          <w:marLeft w:val="0"/>
          <w:marRight w:val="0"/>
          <w:marTop w:val="0"/>
          <w:marBottom w:val="0"/>
          <w:divBdr>
            <w:top w:val="none" w:sz="0" w:space="0" w:color="auto"/>
            <w:left w:val="none" w:sz="0" w:space="0" w:color="auto"/>
            <w:bottom w:val="none" w:sz="0" w:space="0" w:color="auto"/>
            <w:right w:val="none" w:sz="0" w:space="0" w:color="auto"/>
          </w:divBdr>
        </w:div>
        <w:div w:id="366025164">
          <w:marLeft w:val="0"/>
          <w:marRight w:val="0"/>
          <w:marTop w:val="0"/>
          <w:marBottom w:val="0"/>
          <w:divBdr>
            <w:top w:val="none" w:sz="0" w:space="0" w:color="auto"/>
            <w:left w:val="none" w:sz="0" w:space="0" w:color="auto"/>
            <w:bottom w:val="none" w:sz="0" w:space="0" w:color="auto"/>
            <w:right w:val="none" w:sz="0" w:space="0" w:color="auto"/>
          </w:divBdr>
        </w:div>
        <w:div w:id="1561405419">
          <w:marLeft w:val="0"/>
          <w:marRight w:val="0"/>
          <w:marTop w:val="0"/>
          <w:marBottom w:val="0"/>
          <w:divBdr>
            <w:top w:val="none" w:sz="0" w:space="0" w:color="auto"/>
            <w:left w:val="none" w:sz="0" w:space="0" w:color="auto"/>
            <w:bottom w:val="none" w:sz="0" w:space="0" w:color="auto"/>
            <w:right w:val="none" w:sz="0" w:space="0" w:color="auto"/>
          </w:divBdr>
        </w:div>
        <w:div w:id="1320966210">
          <w:marLeft w:val="0"/>
          <w:marRight w:val="0"/>
          <w:marTop w:val="0"/>
          <w:marBottom w:val="0"/>
          <w:divBdr>
            <w:top w:val="none" w:sz="0" w:space="0" w:color="auto"/>
            <w:left w:val="none" w:sz="0" w:space="0" w:color="auto"/>
            <w:bottom w:val="none" w:sz="0" w:space="0" w:color="auto"/>
            <w:right w:val="none" w:sz="0" w:space="0" w:color="auto"/>
          </w:divBdr>
        </w:div>
        <w:div w:id="1212885599">
          <w:marLeft w:val="0"/>
          <w:marRight w:val="0"/>
          <w:marTop w:val="0"/>
          <w:marBottom w:val="0"/>
          <w:divBdr>
            <w:top w:val="none" w:sz="0" w:space="0" w:color="auto"/>
            <w:left w:val="none" w:sz="0" w:space="0" w:color="auto"/>
            <w:bottom w:val="none" w:sz="0" w:space="0" w:color="auto"/>
            <w:right w:val="none" w:sz="0" w:space="0" w:color="auto"/>
          </w:divBdr>
        </w:div>
        <w:div w:id="372048387">
          <w:marLeft w:val="0"/>
          <w:marRight w:val="0"/>
          <w:marTop w:val="0"/>
          <w:marBottom w:val="0"/>
          <w:divBdr>
            <w:top w:val="none" w:sz="0" w:space="0" w:color="auto"/>
            <w:left w:val="none" w:sz="0" w:space="0" w:color="auto"/>
            <w:bottom w:val="none" w:sz="0" w:space="0" w:color="auto"/>
            <w:right w:val="none" w:sz="0" w:space="0" w:color="auto"/>
          </w:divBdr>
        </w:div>
        <w:div w:id="522060507">
          <w:marLeft w:val="0"/>
          <w:marRight w:val="0"/>
          <w:marTop w:val="0"/>
          <w:marBottom w:val="0"/>
          <w:divBdr>
            <w:top w:val="none" w:sz="0" w:space="0" w:color="auto"/>
            <w:left w:val="none" w:sz="0" w:space="0" w:color="auto"/>
            <w:bottom w:val="none" w:sz="0" w:space="0" w:color="auto"/>
            <w:right w:val="none" w:sz="0" w:space="0" w:color="auto"/>
          </w:divBdr>
        </w:div>
        <w:div w:id="10685099">
          <w:marLeft w:val="0"/>
          <w:marRight w:val="0"/>
          <w:marTop w:val="0"/>
          <w:marBottom w:val="0"/>
          <w:divBdr>
            <w:top w:val="none" w:sz="0" w:space="0" w:color="auto"/>
            <w:left w:val="none" w:sz="0" w:space="0" w:color="auto"/>
            <w:bottom w:val="none" w:sz="0" w:space="0" w:color="auto"/>
            <w:right w:val="none" w:sz="0" w:space="0" w:color="auto"/>
          </w:divBdr>
        </w:div>
        <w:div w:id="546844313">
          <w:marLeft w:val="0"/>
          <w:marRight w:val="0"/>
          <w:marTop w:val="0"/>
          <w:marBottom w:val="0"/>
          <w:divBdr>
            <w:top w:val="none" w:sz="0" w:space="0" w:color="auto"/>
            <w:left w:val="none" w:sz="0" w:space="0" w:color="auto"/>
            <w:bottom w:val="none" w:sz="0" w:space="0" w:color="auto"/>
            <w:right w:val="none" w:sz="0" w:space="0" w:color="auto"/>
          </w:divBdr>
        </w:div>
        <w:div w:id="168957396">
          <w:marLeft w:val="0"/>
          <w:marRight w:val="0"/>
          <w:marTop w:val="0"/>
          <w:marBottom w:val="0"/>
          <w:divBdr>
            <w:top w:val="none" w:sz="0" w:space="0" w:color="auto"/>
            <w:left w:val="none" w:sz="0" w:space="0" w:color="auto"/>
            <w:bottom w:val="none" w:sz="0" w:space="0" w:color="auto"/>
            <w:right w:val="none" w:sz="0" w:space="0" w:color="auto"/>
          </w:divBdr>
        </w:div>
        <w:div w:id="1515340236">
          <w:marLeft w:val="0"/>
          <w:marRight w:val="0"/>
          <w:marTop w:val="0"/>
          <w:marBottom w:val="0"/>
          <w:divBdr>
            <w:top w:val="none" w:sz="0" w:space="0" w:color="auto"/>
            <w:left w:val="none" w:sz="0" w:space="0" w:color="auto"/>
            <w:bottom w:val="none" w:sz="0" w:space="0" w:color="auto"/>
            <w:right w:val="none" w:sz="0" w:space="0" w:color="auto"/>
          </w:divBdr>
        </w:div>
        <w:div w:id="1979915194">
          <w:marLeft w:val="0"/>
          <w:marRight w:val="0"/>
          <w:marTop w:val="0"/>
          <w:marBottom w:val="0"/>
          <w:divBdr>
            <w:top w:val="none" w:sz="0" w:space="0" w:color="auto"/>
            <w:left w:val="none" w:sz="0" w:space="0" w:color="auto"/>
            <w:bottom w:val="none" w:sz="0" w:space="0" w:color="auto"/>
            <w:right w:val="none" w:sz="0" w:space="0" w:color="auto"/>
          </w:divBdr>
        </w:div>
        <w:div w:id="742219078">
          <w:marLeft w:val="0"/>
          <w:marRight w:val="0"/>
          <w:marTop w:val="0"/>
          <w:marBottom w:val="0"/>
          <w:divBdr>
            <w:top w:val="none" w:sz="0" w:space="0" w:color="auto"/>
            <w:left w:val="none" w:sz="0" w:space="0" w:color="auto"/>
            <w:bottom w:val="none" w:sz="0" w:space="0" w:color="auto"/>
            <w:right w:val="none" w:sz="0" w:space="0" w:color="auto"/>
          </w:divBdr>
        </w:div>
        <w:div w:id="1394304971">
          <w:marLeft w:val="0"/>
          <w:marRight w:val="0"/>
          <w:marTop w:val="0"/>
          <w:marBottom w:val="0"/>
          <w:divBdr>
            <w:top w:val="none" w:sz="0" w:space="0" w:color="auto"/>
            <w:left w:val="none" w:sz="0" w:space="0" w:color="auto"/>
            <w:bottom w:val="none" w:sz="0" w:space="0" w:color="auto"/>
            <w:right w:val="none" w:sz="0" w:space="0" w:color="auto"/>
          </w:divBdr>
        </w:div>
        <w:div w:id="970089701">
          <w:marLeft w:val="0"/>
          <w:marRight w:val="0"/>
          <w:marTop w:val="0"/>
          <w:marBottom w:val="0"/>
          <w:divBdr>
            <w:top w:val="none" w:sz="0" w:space="0" w:color="auto"/>
            <w:left w:val="none" w:sz="0" w:space="0" w:color="auto"/>
            <w:bottom w:val="none" w:sz="0" w:space="0" w:color="auto"/>
            <w:right w:val="none" w:sz="0" w:space="0" w:color="auto"/>
          </w:divBdr>
        </w:div>
        <w:div w:id="1916741530">
          <w:marLeft w:val="0"/>
          <w:marRight w:val="0"/>
          <w:marTop w:val="0"/>
          <w:marBottom w:val="0"/>
          <w:divBdr>
            <w:top w:val="none" w:sz="0" w:space="0" w:color="auto"/>
            <w:left w:val="none" w:sz="0" w:space="0" w:color="auto"/>
            <w:bottom w:val="none" w:sz="0" w:space="0" w:color="auto"/>
            <w:right w:val="none" w:sz="0" w:space="0" w:color="auto"/>
          </w:divBdr>
        </w:div>
        <w:div w:id="295641468">
          <w:marLeft w:val="0"/>
          <w:marRight w:val="0"/>
          <w:marTop w:val="0"/>
          <w:marBottom w:val="0"/>
          <w:divBdr>
            <w:top w:val="none" w:sz="0" w:space="0" w:color="auto"/>
            <w:left w:val="none" w:sz="0" w:space="0" w:color="auto"/>
            <w:bottom w:val="none" w:sz="0" w:space="0" w:color="auto"/>
            <w:right w:val="none" w:sz="0" w:space="0" w:color="auto"/>
          </w:divBdr>
        </w:div>
        <w:div w:id="944767886">
          <w:marLeft w:val="0"/>
          <w:marRight w:val="0"/>
          <w:marTop w:val="0"/>
          <w:marBottom w:val="0"/>
          <w:divBdr>
            <w:top w:val="none" w:sz="0" w:space="0" w:color="auto"/>
            <w:left w:val="none" w:sz="0" w:space="0" w:color="auto"/>
            <w:bottom w:val="none" w:sz="0" w:space="0" w:color="auto"/>
            <w:right w:val="none" w:sz="0" w:space="0" w:color="auto"/>
          </w:divBdr>
        </w:div>
        <w:div w:id="903880876">
          <w:marLeft w:val="0"/>
          <w:marRight w:val="0"/>
          <w:marTop w:val="0"/>
          <w:marBottom w:val="0"/>
          <w:divBdr>
            <w:top w:val="none" w:sz="0" w:space="0" w:color="auto"/>
            <w:left w:val="none" w:sz="0" w:space="0" w:color="auto"/>
            <w:bottom w:val="none" w:sz="0" w:space="0" w:color="auto"/>
            <w:right w:val="none" w:sz="0" w:space="0" w:color="auto"/>
          </w:divBdr>
        </w:div>
        <w:div w:id="949699179">
          <w:marLeft w:val="0"/>
          <w:marRight w:val="0"/>
          <w:marTop w:val="0"/>
          <w:marBottom w:val="0"/>
          <w:divBdr>
            <w:top w:val="none" w:sz="0" w:space="0" w:color="auto"/>
            <w:left w:val="none" w:sz="0" w:space="0" w:color="auto"/>
            <w:bottom w:val="none" w:sz="0" w:space="0" w:color="auto"/>
            <w:right w:val="none" w:sz="0" w:space="0" w:color="auto"/>
          </w:divBdr>
        </w:div>
        <w:div w:id="411239518">
          <w:marLeft w:val="0"/>
          <w:marRight w:val="0"/>
          <w:marTop w:val="0"/>
          <w:marBottom w:val="0"/>
          <w:divBdr>
            <w:top w:val="none" w:sz="0" w:space="0" w:color="auto"/>
            <w:left w:val="none" w:sz="0" w:space="0" w:color="auto"/>
            <w:bottom w:val="none" w:sz="0" w:space="0" w:color="auto"/>
            <w:right w:val="none" w:sz="0" w:space="0" w:color="auto"/>
          </w:divBdr>
        </w:div>
        <w:div w:id="1899826409">
          <w:marLeft w:val="0"/>
          <w:marRight w:val="0"/>
          <w:marTop w:val="0"/>
          <w:marBottom w:val="0"/>
          <w:divBdr>
            <w:top w:val="none" w:sz="0" w:space="0" w:color="auto"/>
            <w:left w:val="none" w:sz="0" w:space="0" w:color="auto"/>
            <w:bottom w:val="none" w:sz="0" w:space="0" w:color="auto"/>
            <w:right w:val="none" w:sz="0" w:space="0" w:color="auto"/>
          </w:divBdr>
        </w:div>
        <w:div w:id="914507269">
          <w:marLeft w:val="0"/>
          <w:marRight w:val="0"/>
          <w:marTop w:val="0"/>
          <w:marBottom w:val="0"/>
          <w:divBdr>
            <w:top w:val="none" w:sz="0" w:space="0" w:color="auto"/>
            <w:left w:val="none" w:sz="0" w:space="0" w:color="auto"/>
            <w:bottom w:val="none" w:sz="0" w:space="0" w:color="auto"/>
            <w:right w:val="none" w:sz="0" w:space="0" w:color="auto"/>
          </w:divBdr>
        </w:div>
        <w:div w:id="349182874">
          <w:marLeft w:val="0"/>
          <w:marRight w:val="0"/>
          <w:marTop w:val="0"/>
          <w:marBottom w:val="0"/>
          <w:divBdr>
            <w:top w:val="none" w:sz="0" w:space="0" w:color="auto"/>
            <w:left w:val="none" w:sz="0" w:space="0" w:color="auto"/>
            <w:bottom w:val="none" w:sz="0" w:space="0" w:color="auto"/>
            <w:right w:val="none" w:sz="0" w:space="0" w:color="auto"/>
          </w:divBdr>
        </w:div>
        <w:div w:id="2136681776">
          <w:marLeft w:val="0"/>
          <w:marRight w:val="0"/>
          <w:marTop w:val="0"/>
          <w:marBottom w:val="0"/>
          <w:divBdr>
            <w:top w:val="none" w:sz="0" w:space="0" w:color="auto"/>
            <w:left w:val="none" w:sz="0" w:space="0" w:color="auto"/>
            <w:bottom w:val="none" w:sz="0" w:space="0" w:color="auto"/>
            <w:right w:val="none" w:sz="0" w:space="0" w:color="auto"/>
          </w:divBdr>
        </w:div>
        <w:div w:id="166945930">
          <w:marLeft w:val="0"/>
          <w:marRight w:val="0"/>
          <w:marTop w:val="0"/>
          <w:marBottom w:val="0"/>
          <w:divBdr>
            <w:top w:val="none" w:sz="0" w:space="0" w:color="auto"/>
            <w:left w:val="none" w:sz="0" w:space="0" w:color="auto"/>
            <w:bottom w:val="none" w:sz="0" w:space="0" w:color="auto"/>
            <w:right w:val="none" w:sz="0" w:space="0" w:color="auto"/>
          </w:divBdr>
        </w:div>
        <w:div w:id="929239136">
          <w:marLeft w:val="0"/>
          <w:marRight w:val="0"/>
          <w:marTop w:val="0"/>
          <w:marBottom w:val="0"/>
          <w:divBdr>
            <w:top w:val="none" w:sz="0" w:space="0" w:color="auto"/>
            <w:left w:val="none" w:sz="0" w:space="0" w:color="auto"/>
            <w:bottom w:val="none" w:sz="0" w:space="0" w:color="auto"/>
            <w:right w:val="none" w:sz="0" w:space="0" w:color="auto"/>
          </w:divBdr>
        </w:div>
      </w:divsChild>
    </w:div>
    <w:div w:id="1446196975">
      <w:marLeft w:val="480"/>
      <w:marRight w:val="0"/>
      <w:marTop w:val="0"/>
      <w:marBottom w:val="0"/>
      <w:divBdr>
        <w:top w:val="none" w:sz="0" w:space="0" w:color="auto"/>
        <w:left w:val="none" w:sz="0" w:space="0" w:color="auto"/>
        <w:bottom w:val="none" w:sz="0" w:space="0" w:color="auto"/>
        <w:right w:val="none" w:sz="0" w:space="0" w:color="auto"/>
      </w:divBdr>
    </w:div>
    <w:div w:id="1446387952">
      <w:marLeft w:val="480"/>
      <w:marRight w:val="0"/>
      <w:marTop w:val="0"/>
      <w:marBottom w:val="0"/>
      <w:divBdr>
        <w:top w:val="none" w:sz="0" w:space="0" w:color="auto"/>
        <w:left w:val="none" w:sz="0" w:space="0" w:color="auto"/>
        <w:bottom w:val="none" w:sz="0" w:space="0" w:color="auto"/>
        <w:right w:val="none" w:sz="0" w:space="0" w:color="auto"/>
      </w:divBdr>
    </w:div>
    <w:div w:id="1446581491">
      <w:marLeft w:val="480"/>
      <w:marRight w:val="0"/>
      <w:marTop w:val="0"/>
      <w:marBottom w:val="0"/>
      <w:divBdr>
        <w:top w:val="none" w:sz="0" w:space="0" w:color="auto"/>
        <w:left w:val="none" w:sz="0" w:space="0" w:color="auto"/>
        <w:bottom w:val="none" w:sz="0" w:space="0" w:color="auto"/>
        <w:right w:val="none" w:sz="0" w:space="0" w:color="auto"/>
      </w:divBdr>
    </w:div>
    <w:div w:id="1446652201">
      <w:marLeft w:val="480"/>
      <w:marRight w:val="0"/>
      <w:marTop w:val="0"/>
      <w:marBottom w:val="0"/>
      <w:divBdr>
        <w:top w:val="none" w:sz="0" w:space="0" w:color="auto"/>
        <w:left w:val="none" w:sz="0" w:space="0" w:color="auto"/>
        <w:bottom w:val="none" w:sz="0" w:space="0" w:color="auto"/>
        <w:right w:val="none" w:sz="0" w:space="0" w:color="auto"/>
      </w:divBdr>
    </w:div>
    <w:div w:id="1447045537">
      <w:bodyDiv w:val="1"/>
      <w:marLeft w:val="0"/>
      <w:marRight w:val="0"/>
      <w:marTop w:val="0"/>
      <w:marBottom w:val="0"/>
      <w:divBdr>
        <w:top w:val="none" w:sz="0" w:space="0" w:color="auto"/>
        <w:left w:val="none" w:sz="0" w:space="0" w:color="auto"/>
        <w:bottom w:val="none" w:sz="0" w:space="0" w:color="auto"/>
        <w:right w:val="none" w:sz="0" w:space="0" w:color="auto"/>
      </w:divBdr>
    </w:div>
    <w:div w:id="1447235429">
      <w:bodyDiv w:val="1"/>
      <w:marLeft w:val="0"/>
      <w:marRight w:val="0"/>
      <w:marTop w:val="0"/>
      <w:marBottom w:val="0"/>
      <w:divBdr>
        <w:top w:val="none" w:sz="0" w:space="0" w:color="auto"/>
        <w:left w:val="none" w:sz="0" w:space="0" w:color="auto"/>
        <w:bottom w:val="none" w:sz="0" w:space="0" w:color="auto"/>
        <w:right w:val="none" w:sz="0" w:space="0" w:color="auto"/>
      </w:divBdr>
      <w:divsChild>
        <w:div w:id="1844928339">
          <w:marLeft w:val="0"/>
          <w:marRight w:val="0"/>
          <w:marTop w:val="0"/>
          <w:marBottom w:val="0"/>
          <w:divBdr>
            <w:top w:val="none" w:sz="0" w:space="0" w:color="auto"/>
            <w:left w:val="none" w:sz="0" w:space="0" w:color="auto"/>
            <w:bottom w:val="none" w:sz="0" w:space="0" w:color="auto"/>
            <w:right w:val="none" w:sz="0" w:space="0" w:color="auto"/>
          </w:divBdr>
        </w:div>
        <w:div w:id="337584946">
          <w:marLeft w:val="0"/>
          <w:marRight w:val="0"/>
          <w:marTop w:val="0"/>
          <w:marBottom w:val="0"/>
          <w:divBdr>
            <w:top w:val="none" w:sz="0" w:space="0" w:color="auto"/>
            <w:left w:val="none" w:sz="0" w:space="0" w:color="auto"/>
            <w:bottom w:val="none" w:sz="0" w:space="0" w:color="auto"/>
            <w:right w:val="none" w:sz="0" w:space="0" w:color="auto"/>
          </w:divBdr>
        </w:div>
        <w:div w:id="1288972141">
          <w:marLeft w:val="0"/>
          <w:marRight w:val="0"/>
          <w:marTop w:val="0"/>
          <w:marBottom w:val="0"/>
          <w:divBdr>
            <w:top w:val="none" w:sz="0" w:space="0" w:color="auto"/>
            <w:left w:val="none" w:sz="0" w:space="0" w:color="auto"/>
            <w:bottom w:val="none" w:sz="0" w:space="0" w:color="auto"/>
            <w:right w:val="none" w:sz="0" w:space="0" w:color="auto"/>
          </w:divBdr>
        </w:div>
        <w:div w:id="158694322">
          <w:marLeft w:val="0"/>
          <w:marRight w:val="0"/>
          <w:marTop w:val="0"/>
          <w:marBottom w:val="0"/>
          <w:divBdr>
            <w:top w:val="none" w:sz="0" w:space="0" w:color="auto"/>
            <w:left w:val="none" w:sz="0" w:space="0" w:color="auto"/>
            <w:bottom w:val="none" w:sz="0" w:space="0" w:color="auto"/>
            <w:right w:val="none" w:sz="0" w:space="0" w:color="auto"/>
          </w:divBdr>
        </w:div>
        <w:div w:id="2050375386">
          <w:marLeft w:val="0"/>
          <w:marRight w:val="0"/>
          <w:marTop w:val="0"/>
          <w:marBottom w:val="0"/>
          <w:divBdr>
            <w:top w:val="none" w:sz="0" w:space="0" w:color="auto"/>
            <w:left w:val="none" w:sz="0" w:space="0" w:color="auto"/>
            <w:bottom w:val="none" w:sz="0" w:space="0" w:color="auto"/>
            <w:right w:val="none" w:sz="0" w:space="0" w:color="auto"/>
          </w:divBdr>
        </w:div>
        <w:div w:id="1584410130">
          <w:marLeft w:val="0"/>
          <w:marRight w:val="0"/>
          <w:marTop w:val="0"/>
          <w:marBottom w:val="0"/>
          <w:divBdr>
            <w:top w:val="none" w:sz="0" w:space="0" w:color="auto"/>
            <w:left w:val="none" w:sz="0" w:space="0" w:color="auto"/>
            <w:bottom w:val="none" w:sz="0" w:space="0" w:color="auto"/>
            <w:right w:val="none" w:sz="0" w:space="0" w:color="auto"/>
          </w:divBdr>
        </w:div>
        <w:div w:id="1669137613">
          <w:marLeft w:val="0"/>
          <w:marRight w:val="0"/>
          <w:marTop w:val="0"/>
          <w:marBottom w:val="0"/>
          <w:divBdr>
            <w:top w:val="none" w:sz="0" w:space="0" w:color="auto"/>
            <w:left w:val="none" w:sz="0" w:space="0" w:color="auto"/>
            <w:bottom w:val="none" w:sz="0" w:space="0" w:color="auto"/>
            <w:right w:val="none" w:sz="0" w:space="0" w:color="auto"/>
          </w:divBdr>
        </w:div>
        <w:div w:id="462503205">
          <w:marLeft w:val="0"/>
          <w:marRight w:val="0"/>
          <w:marTop w:val="0"/>
          <w:marBottom w:val="0"/>
          <w:divBdr>
            <w:top w:val="none" w:sz="0" w:space="0" w:color="auto"/>
            <w:left w:val="none" w:sz="0" w:space="0" w:color="auto"/>
            <w:bottom w:val="none" w:sz="0" w:space="0" w:color="auto"/>
            <w:right w:val="none" w:sz="0" w:space="0" w:color="auto"/>
          </w:divBdr>
        </w:div>
        <w:div w:id="758478147">
          <w:marLeft w:val="0"/>
          <w:marRight w:val="0"/>
          <w:marTop w:val="0"/>
          <w:marBottom w:val="0"/>
          <w:divBdr>
            <w:top w:val="none" w:sz="0" w:space="0" w:color="auto"/>
            <w:left w:val="none" w:sz="0" w:space="0" w:color="auto"/>
            <w:bottom w:val="none" w:sz="0" w:space="0" w:color="auto"/>
            <w:right w:val="none" w:sz="0" w:space="0" w:color="auto"/>
          </w:divBdr>
        </w:div>
        <w:div w:id="700253081">
          <w:marLeft w:val="0"/>
          <w:marRight w:val="0"/>
          <w:marTop w:val="0"/>
          <w:marBottom w:val="0"/>
          <w:divBdr>
            <w:top w:val="none" w:sz="0" w:space="0" w:color="auto"/>
            <w:left w:val="none" w:sz="0" w:space="0" w:color="auto"/>
            <w:bottom w:val="none" w:sz="0" w:space="0" w:color="auto"/>
            <w:right w:val="none" w:sz="0" w:space="0" w:color="auto"/>
          </w:divBdr>
        </w:div>
        <w:div w:id="1328900711">
          <w:marLeft w:val="0"/>
          <w:marRight w:val="0"/>
          <w:marTop w:val="0"/>
          <w:marBottom w:val="0"/>
          <w:divBdr>
            <w:top w:val="none" w:sz="0" w:space="0" w:color="auto"/>
            <w:left w:val="none" w:sz="0" w:space="0" w:color="auto"/>
            <w:bottom w:val="none" w:sz="0" w:space="0" w:color="auto"/>
            <w:right w:val="none" w:sz="0" w:space="0" w:color="auto"/>
          </w:divBdr>
        </w:div>
        <w:div w:id="1499424552">
          <w:marLeft w:val="0"/>
          <w:marRight w:val="0"/>
          <w:marTop w:val="0"/>
          <w:marBottom w:val="0"/>
          <w:divBdr>
            <w:top w:val="none" w:sz="0" w:space="0" w:color="auto"/>
            <w:left w:val="none" w:sz="0" w:space="0" w:color="auto"/>
            <w:bottom w:val="none" w:sz="0" w:space="0" w:color="auto"/>
            <w:right w:val="none" w:sz="0" w:space="0" w:color="auto"/>
          </w:divBdr>
        </w:div>
        <w:div w:id="604845626">
          <w:marLeft w:val="0"/>
          <w:marRight w:val="0"/>
          <w:marTop w:val="0"/>
          <w:marBottom w:val="0"/>
          <w:divBdr>
            <w:top w:val="none" w:sz="0" w:space="0" w:color="auto"/>
            <w:left w:val="none" w:sz="0" w:space="0" w:color="auto"/>
            <w:bottom w:val="none" w:sz="0" w:space="0" w:color="auto"/>
            <w:right w:val="none" w:sz="0" w:space="0" w:color="auto"/>
          </w:divBdr>
        </w:div>
        <w:div w:id="1147088209">
          <w:marLeft w:val="0"/>
          <w:marRight w:val="0"/>
          <w:marTop w:val="0"/>
          <w:marBottom w:val="0"/>
          <w:divBdr>
            <w:top w:val="none" w:sz="0" w:space="0" w:color="auto"/>
            <w:left w:val="none" w:sz="0" w:space="0" w:color="auto"/>
            <w:bottom w:val="none" w:sz="0" w:space="0" w:color="auto"/>
            <w:right w:val="none" w:sz="0" w:space="0" w:color="auto"/>
          </w:divBdr>
        </w:div>
        <w:div w:id="697632127">
          <w:marLeft w:val="0"/>
          <w:marRight w:val="0"/>
          <w:marTop w:val="0"/>
          <w:marBottom w:val="0"/>
          <w:divBdr>
            <w:top w:val="none" w:sz="0" w:space="0" w:color="auto"/>
            <w:left w:val="none" w:sz="0" w:space="0" w:color="auto"/>
            <w:bottom w:val="none" w:sz="0" w:space="0" w:color="auto"/>
            <w:right w:val="none" w:sz="0" w:space="0" w:color="auto"/>
          </w:divBdr>
        </w:div>
        <w:div w:id="693580811">
          <w:marLeft w:val="0"/>
          <w:marRight w:val="0"/>
          <w:marTop w:val="0"/>
          <w:marBottom w:val="0"/>
          <w:divBdr>
            <w:top w:val="none" w:sz="0" w:space="0" w:color="auto"/>
            <w:left w:val="none" w:sz="0" w:space="0" w:color="auto"/>
            <w:bottom w:val="none" w:sz="0" w:space="0" w:color="auto"/>
            <w:right w:val="none" w:sz="0" w:space="0" w:color="auto"/>
          </w:divBdr>
        </w:div>
        <w:div w:id="850684422">
          <w:marLeft w:val="0"/>
          <w:marRight w:val="0"/>
          <w:marTop w:val="0"/>
          <w:marBottom w:val="0"/>
          <w:divBdr>
            <w:top w:val="none" w:sz="0" w:space="0" w:color="auto"/>
            <w:left w:val="none" w:sz="0" w:space="0" w:color="auto"/>
            <w:bottom w:val="none" w:sz="0" w:space="0" w:color="auto"/>
            <w:right w:val="none" w:sz="0" w:space="0" w:color="auto"/>
          </w:divBdr>
        </w:div>
        <w:div w:id="2051421017">
          <w:marLeft w:val="0"/>
          <w:marRight w:val="0"/>
          <w:marTop w:val="0"/>
          <w:marBottom w:val="0"/>
          <w:divBdr>
            <w:top w:val="none" w:sz="0" w:space="0" w:color="auto"/>
            <w:left w:val="none" w:sz="0" w:space="0" w:color="auto"/>
            <w:bottom w:val="none" w:sz="0" w:space="0" w:color="auto"/>
            <w:right w:val="none" w:sz="0" w:space="0" w:color="auto"/>
          </w:divBdr>
        </w:div>
        <w:div w:id="604381759">
          <w:marLeft w:val="0"/>
          <w:marRight w:val="0"/>
          <w:marTop w:val="0"/>
          <w:marBottom w:val="0"/>
          <w:divBdr>
            <w:top w:val="none" w:sz="0" w:space="0" w:color="auto"/>
            <w:left w:val="none" w:sz="0" w:space="0" w:color="auto"/>
            <w:bottom w:val="none" w:sz="0" w:space="0" w:color="auto"/>
            <w:right w:val="none" w:sz="0" w:space="0" w:color="auto"/>
          </w:divBdr>
        </w:div>
        <w:div w:id="2047562879">
          <w:marLeft w:val="0"/>
          <w:marRight w:val="0"/>
          <w:marTop w:val="0"/>
          <w:marBottom w:val="0"/>
          <w:divBdr>
            <w:top w:val="none" w:sz="0" w:space="0" w:color="auto"/>
            <w:left w:val="none" w:sz="0" w:space="0" w:color="auto"/>
            <w:bottom w:val="none" w:sz="0" w:space="0" w:color="auto"/>
            <w:right w:val="none" w:sz="0" w:space="0" w:color="auto"/>
          </w:divBdr>
        </w:div>
        <w:div w:id="1407414875">
          <w:marLeft w:val="0"/>
          <w:marRight w:val="0"/>
          <w:marTop w:val="0"/>
          <w:marBottom w:val="0"/>
          <w:divBdr>
            <w:top w:val="none" w:sz="0" w:space="0" w:color="auto"/>
            <w:left w:val="none" w:sz="0" w:space="0" w:color="auto"/>
            <w:bottom w:val="none" w:sz="0" w:space="0" w:color="auto"/>
            <w:right w:val="none" w:sz="0" w:space="0" w:color="auto"/>
          </w:divBdr>
        </w:div>
        <w:div w:id="1844398965">
          <w:marLeft w:val="0"/>
          <w:marRight w:val="0"/>
          <w:marTop w:val="0"/>
          <w:marBottom w:val="0"/>
          <w:divBdr>
            <w:top w:val="none" w:sz="0" w:space="0" w:color="auto"/>
            <w:left w:val="none" w:sz="0" w:space="0" w:color="auto"/>
            <w:bottom w:val="none" w:sz="0" w:space="0" w:color="auto"/>
            <w:right w:val="none" w:sz="0" w:space="0" w:color="auto"/>
          </w:divBdr>
        </w:div>
        <w:div w:id="1552037816">
          <w:marLeft w:val="0"/>
          <w:marRight w:val="0"/>
          <w:marTop w:val="0"/>
          <w:marBottom w:val="0"/>
          <w:divBdr>
            <w:top w:val="none" w:sz="0" w:space="0" w:color="auto"/>
            <w:left w:val="none" w:sz="0" w:space="0" w:color="auto"/>
            <w:bottom w:val="none" w:sz="0" w:space="0" w:color="auto"/>
            <w:right w:val="none" w:sz="0" w:space="0" w:color="auto"/>
          </w:divBdr>
        </w:div>
        <w:div w:id="1153134715">
          <w:marLeft w:val="0"/>
          <w:marRight w:val="0"/>
          <w:marTop w:val="0"/>
          <w:marBottom w:val="0"/>
          <w:divBdr>
            <w:top w:val="none" w:sz="0" w:space="0" w:color="auto"/>
            <w:left w:val="none" w:sz="0" w:space="0" w:color="auto"/>
            <w:bottom w:val="none" w:sz="0" w:space="0" w:color="auto"/>
            <w:right w:val="none" w:sz="0" w:space="0" w:color="auto"/>
          </w:divBdr>
        </w:div>
        <w:div w:id="2010715064">
          <w:marLeft w:val="0"/>
          <w:marRight w:val="0"/>
          <w:marTop w:val="0"/>
          <w:marBottom w:val="0"/>
          <w:divBdr>
            <w:top w:val="none" w:sz="0" w:space="0" w:color="auto"/>
            <w:left w:val="none" w:sz="0" w:space="0" w:color="auto"/>
            <w:bottom w:val="none" w:sz="0" w:space="0" w:color="auto"/>
            <w:right w:val="none" w:sz="0" w:space="0" w:color="auto"/>
          </w:divBdr>
        </w:div>
        <w:div w:id="481194805">
          <w:marLeft w:val="0"/>
          <w:marRight w:val="0"/>
          <w:marTop w:val="0"/>
          <w:marBottom w:val="0"/>
          <w:divBdr>
            <w:top w:val="none" w:sz="0" w:space="0" w:color="auto"/>
            <w:left w:val="none" w:sz="0" w:space="0" w:color="auto"/>
            <w:bottom w:val="none" w:sz="0" w:space="0" w:color="auto"/>
            <w:right w:val="none" w:sz="0" w:space="0" w:color="auto"/>
          </w:divBdr>
        </w:div>
        <w:div w:id="1799949135">
          <w:marLeft w:val="0"/>
          <w:marRight w:val="0"/>
          <w:marTop w:val="0"/>
          <w:marBottom w:val="0"/>
          <w:divBdr>
            <w:top w:val="none" w:sz="0" w:space="0" w:color="auto"/>
            <w:left w:val="none" w:sz="0" w:space="0" w:color="auto"/>
            <w:bottom w:val="none" w:sz="0" w:space="0" w:color="auto"/>
            <w:right w:val="none" w:sz="0" w:space="0" w:color="auto"/>
          </w:divBdr>
        </w:div>
        <w:div w:id="1454059625">
          <w:marLeft w:val="0"/>
          <w:marRight w:val="0"/>
          <w:marTop w:val="0"/>
          <w:marBottom w:val="0"/>
          <w:divBdr>
            <w:top w:val="none" w:sz="0" w:space="0" w:color="auto"/>
            <w:left w:val="none" w:sz="0" w:space="0" w:color="auto"/>
            <w:bottom w:val="none" w:sz="0" w:space="0" w:color="auto"/>
            <w:right w:val="none" w:sz="0" w:space="0" w:color="auto"/>
          </w:divBdr>
        </w:div>
        <w:div w:id="13851454">
          <w:marLeft w:val="0"/>
          <w:marRight w:val="0"/>
          <w:marTop w:val="0"/>
          <w:marBottom w:val="0"/>
          <w:divBdr>
            <w:top w:val="none" w:sz="0" w:space="0" w:color="auto"/>
            <w:left w:val="none" w:sz="0" w:space="0" w:color="auto"/>
            <w:bottom w:val="none" w:sz="0" w:space="0" w:color="auto"/>
            <w:right w:val="none" w:sz="0" w:space="0" w:color="auto"/>
          </w:divBdr>
        </w:div>
        <w:div w:id="276183371">
          <w:marLeft w:val="0"/>
          <w:marRight w:val="0"/>
          <w:marTop w:val="0"/>
          <w:marBottom w:val="0"/>
          <w:divBdr>
            <w:top w:val="none" w:sz="0" w:space="0" w:color="auto"/>
            <w:left w:val="none" w:sz="0" w:space="0" w:color="auto"/>
            <w:bottom w:val="none" w:sz="0" w:space="0" w:color="auto"/>
            <w:right w:val="none" w:sz="0" w:space="0" w:color="auto"/>
          </w:divBdr>
        </w:div>
        <w:div w:id="863664730">
          <w:marLeft w:val="0"/>
          <w:marRight w:val="0"/>
          <w:marTop w:val="0"/>
          <w:marBottom w:val="0"/>
          <w:divBdr>
            <w:top w:val="none" w:sz="0" w:space="0" w:color="auto"/>
            <w:left w:val="none" w:sz="0" w:space="0" w:color="auto"/>
            <w:bottom w:val="none" w:sz="0" w:space="0" w:color="auto"/>
            <w:right w:val="none" w:sz="0" w:space="0" w:color="auto"/>
          </w:divBdr>
        </w:div>
        <w:div w:id="720443838">
          <w:marLeft w:val="0"/>
          <w:marRight w:val="0"/>
          <w:marTop w:val="0"/>
          <w:marBottom w:val="0"/>
          <w:divBdr>
            <w:top w:val="none" w:sz="0" w:space="0" w:color="auto"/>
            <w:left w:val="none" w:sz="0" w:space="0" w:color="auto"/>
            <w:bottom w:val="none" w:sz="0" w:space="0" w:color="auto"/>
            <w:right w:val="none" w:sz="0" w:space="0" w:color="auto"/>
          </w:divBdr>
        </w:div>
        <w:div w:id="1065762087">
          <w:marLeft w:val="0"/>
          <w:marRight w:val="0"/>
          <w:marTop w:val="0"/>
          <w:marBottom w:val="0"/>
          <w:divBdr>
            <w:top w:val="none" w:sz="0" w:space="0" w:color="auto"/>
            <w:left w:val="none" w:sz="0" w:space="0" w:color="auto"/>
            <w:bottom w:val="none" w:sz="0" w:space="0" w:color="auto"/>
            <w:right w:val="none" w:sz="0" w:space="0" w:color="auto"/>
          </w:divBdr>
        </w:div>
        <w:div w:id="2015952925">
          <w:marLeft w:val="0"/>
          <w:marRight w:val="0"/>
          <w:marTop w:val="0"/>
          <w:marBottom w:val="0"/>
          <w:divBdr>
            <w:top w:val="none" w:sz="0" w:space="0" w:color="auto"/>
            <w:left w:val="none" w:sz="0" w:space="0" w:color="auto"/>
            <w:bottom w:val="none" w:sz="0" w:space="0" w:color="auto"/>
            <w:right w:val="none" w:sz="0" w:space="0" w:color="auto"/>
          </w:divBdr>
        </w:div>
        <w:div w:id="1292243918">
          <w:marLeft w:val="0"/>
          <w:marRight w:val="0"/>
          <w:marTop w:val="0"/>
          <w:marBottom w:val="0"/>
          <w:divBdr>
            <w:top w:val="none" w:sz="0" w:space="0" w:color="auto"/>
            <w:left w:val="none" w:sz="0" w:space="0" w:color="auto"/>
            <w:bottom w:val="none" w:sz="0" w:space="0" w:color="auto"/>
            <w:right w:val="none" w:sz="0" w:space="0" w:color="auto"/>
          </w:divBdr>
        </w:div>
        <w:div w:id="1384058476">
          <w:marLeft w:val="0"/>
          <w:marRight w:val="0"/>
          <w:marTop w:val="0"/>
          <w:marBottom w:val="0"/>
          <w:divBdr>
            <w:top w:val="none" w:sz="0" w:space="0" w:color="auto"/>
            <w:left w:val="none" w:sz="0" w:space="0" w:color="auto"/>
            <w:bottom w:val="none" w:sz="0" w:space="0" w:color="auto"/>
            <w:right w:val="none" w:sz="0" w:space="0" w:color="auto"/>
          </w:divBdr>
        </w:div>
        <w:div w:id="856961810">
          <w:marLeft w:val="0"/>
          <w:marRight w:val="0"/>
          <w:marTop w:val="0"/>
          <w:marBottom w:val="0"/>
          <w:divBdr>
            <w:top w:val="none" w:sz="0" w:space="0" w:color="auto"/>
            <w:left w:val="none" w:sz="0" w:space="0" w:color="auto"/>
            <w:bottom w:val="none" w:sz="0" w:space="0" w:color="auto"/>
            <w:right w:val="none" w:sz="0" w:space="0" w:color="auto"/>
          </w:divBdr>
        </w:div>
        <w:div w:id="1082144603">
          <w:marLeft w:val="0"/>
          <w:marRight w:val="0"/>
          <w:marTop w:val="0"/>
          <w:marBottom w:val="0"/>
          <w:divBdr>
            <w:top w:val="none" w:sz="0" w:space="0" w:color="auto"/>
            <w:left w:val="none" w:sz="0" w:space="0" w:color="auto"/>
            <w:bottom w:val="none" w:sz="0" w:space="0" w:color="auto"/>
            <w:right w:val="none" w:sz="0" w:space="0" w:color="auto"/>
          </w:divBdr>
        </w:div>
        <w:div w:id="1836803661">
          <w:marLeft w:val="0"/>
          <w:marRight w:val="0"/>
          <w:marTop w:val="0"/>
          <w:marBottom w:val="0"/>
          <w:divBdr>
            <w:top w:val="none" w:sz="0" w:space="0" w:color="auto"/>
            <w:left w:val="none" w:sz="0" w:space="0" w:color="auto"/>
            <w:bottom w:val="none" w:sz="0" w:space="0" w:color="auto"/>
            <w:right w:val="none" w:sz="0" w:space="0" w:color="auto"/>
          </w:divBdr>
        </w:div>
        <w:div w:id="279724347">
          <w:marLeft w:val="0"/>
          <w:marRight w:val="0"/>
          <w:marTop w:val="0"/>
          <w:marBottom w:val="0"/>
          <w:divBdr>
            <w:top w:val="none" w:sz="0" w:space="0" w:color="auto"/>
            <w:left w:val="none" w:sz="0" w:space="0" w:color="auto"/>
            <w:bottom w:val="none" w:sz="0" w:space="0" w:color="auto"/>
            <w:right w:val="none" w:sz="0" w:space="0" w:color="auto"/>
          </w:divBdr>
        </w:div>
        <w:div w:id="964778591">
          <w:marLeft w:val="0"/>
          <w:marRight w:val="0"/>
          <w:marTop w:val="0"/>
          <w:marBottom w:val="0"/>
          <w:divBdr>
            <w:top w:val="none" w:sz="0" w:space="0" w:color="auto"/>
            <w:left w:val="none" w:sz="0" w:space="0" w:color="auto"/>
            <w:bottom w:val="none" w:sz="0" w:space="0" w:color="auto"/>
            <w:right w:val="none" w:sz="0" w:space="0" w:color="auto"/>
          </w:divBdr>
        </w:div>
        <w:div w:id="1832326404">
          <w:marLeft w:val="0"/>
          <w:marRight w:val="0"/>
          <w:marTop w:val="0"/>
          <w:marBottom w:val="0"/>
          <w:divBdr>
            <w:top w:val="none" w:sz="0" w:space="0" w:color="auto"/>
            <w:left w:val="none" w:sz="0" w:space="0" w:color="auto"/>
            <w:bottom w:val="none" w:sz="0" w:space="0" w:color="auto"/>
            <w:right w:val="none" w:sz="0" w:space="0" w:color="auto"/>
          </w:divBdr>
        </w:div>
        <w:div w:id="1107388163">
          <w:marLeft w:val="0"/>
          <w:marRight w:val="0"/>
          <w:marTop w:val="0"/>
          <w:marBottom w:val="0"/>
          <w:divBdr>
            <w:top w:val="none" w:sz="0" w:space="0" w:color="auto"/>
            <w:left w:val="none" w:sz="0" w:space="0" w:color="auto"/>
            <w:bottom w:val="none" w:sz="0" w:space="0" w:color="auto"/>
            <w:right w:val="none" w:sz="0" w:space="0" w:color="auto"/>
          </w:divBdr>
        </w:div>
        <w:div w:id="1278298434">
          <w:marLeft w:val="0"/>
          <w:marRight w:val="0"/>
          <w:marTop w:val="0"/>
          <w:marBottom w:val="0"/>
          <w:divBdr>
            <w:top w:val="none" w:sz="0" w:space="0" w:color="auto"/>
            <w:left w:val="none" w:sz="0" w:space="0" w:color="auto"/>
            <w:bottom w:val="none" w:sz="0" w:space="0" w:color="auto"/>
            <w:right w:val="none" w:sz="0" w:space="0" w:color="auto"/>
          </w:divBdr>
        </w:div>
        <w:div w:id="1976331873">
          <w:marLeft w:val="0"/>
          <w:marRight w:val="0"/>
          <w:marTop w:val="0"/>
          <w:marBottom w:val="0"/>
          <w:divBdr>
            <w:top w:val="none" w:sz="0" w:space="0" w:color="auto"/>
            <w:left w:val="none" w:sz="0" w:space="0" w:color="auto"/>
            <w:bottom w:val="none" w:sz="0" w:space="0" w:color="auto"/>
            <w:right w:val="none" w:sz="0" w:space="0" w:color="auto"/>
          </w:divBdr>
        </w:div>
        <w:div w:id="1360353852">
          <w:marLeft w:val="0"/>
          <w:marRight w:val="0"/>
          <w:marTop w:val="0"/>
          <w:marBottom w:val="0"/>
          <w:divBdr>
            <w:top w:val="none" w:sz="0" w:space="0" w:color="auto"/>
            <w:left w:val="none" w:sz="0" w:space="0" w:color="auto"/>
            <w:bottom w:val="none" w:sz="0" w:space="0" w:color="auto"/>
            <w:right w:val="none" w:sz="0" w:space="0" w:color="auto"/>
          </w:divBdr>
        </w:div>
        <w:div w:id="2071077504">
          <w:marLeft w:val="0"/>
          <w:marRight w:val="0"/>
          <w:marTop w:val="0"/>
          <w:marBottom w:val="0"/>
          <w:divBdr>
            <w:top w:val="none" w:sz="0" w:space="0" w:color="auto"/>
            <w:left w:val="none" w:sz="0" w:space="0" w:color="auto"/>
            <w:bottom w:val="none" w:sz="0" w:space="0" w:color="auto"/>
            <w:right w:val="none" w:sz="0" w:space="0" w:color="auto"/>
          </w:divBdr>
        </w:div>
        <w:div w:id="1471819838">
          <w:marLeft w:val="0"/>
          <w:marRight w:val="0"/>
          <w:marTop w:val="0"/>
          <w:marBottom w:val="0"/>
          <w:divBdr>
            <w:top w:val="none" w:sz="0" w:space="0" w:color="auto"/>
            <w:left w:val="none" w:sz="0" w:space="0" w:color="auto"/>
            <w:bottom w:val="none" w:sz="0" w:space="0" w:color="auto"/>
            <w:right w:val="none" w:sz="0" w:space="0" w:color="auto"/>
          </w:divBdr>
        </w:div>
        <w:div w:id="1135101705">
          <w:marLeft w:val="0"/>
          <w:marRight w:val="0"/>
          <w:marTop w:val="0"/>
          <w:marBottom w:val="0"/>
          <w:divBdr>
            <w:top w:val="none" w:sz="0" w:space="0" w:color="auto"/>
            <w:left w:val="none" w:sz="0" w:space="0" w:color="auto"/>
            <w:bottom w:val="none" w:sz="0" w:space="0" w:color="auto"/>
            <w:right w:val="none" w:sz="0" w:space="0" w:color="auto"/>
          </w:divBdr>
        </w:div>
        <w:div w:id="821698424">
          <w:marLeft w:val="0"/>
          <w:marRight w:val="0"/>
          <w:marTop w:val="0"/>
          <w:marBottom w:val="0"/>
          <w:divBdr>
            <w:top w:val="none" w:sz="0" w:space="0" w:color="auto"/>
            <w:left w:val="none" w:sz="0" w:space="0" w:color="auto"/>
            <w:bottom w:val="none" w:sz="0" w:space="0" w:color="auto"/>
            <w:right w:val="none" w:sz="0" w:space="0" w:color="auto"/>
          </w:divBdr>
        </w:div>
        <w:div w:id="1975089872">
          <w:marLeft w:val="0"/>
          <w:marRight w:val="0"/>
          <w:marTop w:val="0"/>
          <w:marBottom w:val="0"/>
          <w:divBdr>
            <w:top w:val="none" w:sz="0" w:space="0" w:color="auto"/>
            <w:left w:val="none" w:sz="0" w:space="0" w:color="auto"/>
            <w:bottom w:val="none" w:sz="0" w:space="0" w:color="auto"/>
            <w:right w:val="none" w:sz="0" w:space="0" w:color="auto"/>
          </w:divBdr>
        </w:div>
        <w:div w:id="189992821">
          <w:marLeft w:val="0"/>
          <w:marRight w:val="0"/>
          <w:marTop w:val="0"/>
          <w:marBottom w:val="0"/>
          <w:divBdr>
            <w:top w:val="none" w:sz="0" w:space="0" w:color="auto"/>
            <w:left w:val="none" w:sz="0" w:space="0" w:color="auto"/>
            <w:bottom w:val="none" w:sz="0" w:space="0" w:color="auto"/>
            <w:right w:val="none" w:sz="0" w:space="0" w:color="auto"/>
          </w:divBdr>
        </w:div>
        <w:div w:id="635068432">
          <w:marLeft w:val="0"/>
          <w:marRight w:val="0"/>
          <w:marTop w:val="0"/>
          <w:marBottom w:val="0"/>
          <w:divBdr>
            <w:top w:val="none" w:sz="0" w:space="0" w:color="auto"/>
            <w:left w:val="none" w:sz="0" w:space="0" w:color="auto"/>
            <w:bottom w:val="none" w:sz="0" w:space="0" w:color="auto"/>
            <w:right w:val="none" w:sz="0" w:space="0" w:color="auto"/>
          </w:divBdr>
        </w:div>
        <w:div w:id="286156559">
          <w:marLeft w:val="0"/>
          <w:marRight w:val="0"/>
          <w:marTop w:val="0"/>
          <w:marBottom w:val="0"/>
          <w:divBdr>
            <w:top w:val="none" w:sz="0" w:space="0" w:color="auto"/>
            <w:left w:val="none" w:sz="0" w:space="0" w:color="auto"/>
            <w:bottom w:val="none" w:sz="0" w:space="0" w:color="auto"/>
            <w:right w:val="none" w:sz="0" w:space="0" w:color="auto"/>
          </w:divBdr>
        </w:div>
        <w:div w:id="1367220979">
          <w:marLeft w:val="0"/>
          <w:marRight w:val="0"/>
          <w:marTop w:val="0"/>
          <w:marBottom w:val="0"/>
          <w:divBdr>
            <w:top w:val="none" w:sz="0" w:space="0" w:color="auto"/>
            <w:left w:val="none" w:sz="0" w:space="0" w:color="auto"/>
            <w:bottom w:val="none" w:sz="0" w:space="0" w:color="auto"/>
            <w:right w:val="none" w:sz="0" w:space="0" w:color="auto"/>
          </w:divBdr>
        </w:div>
        <w:div w:id="1801267106">
          <w:marLeft w:val="0"/>
          <w:marRight w:val="0"/>
          <w:marTop w:val="0"/>
          <w:marBottom w:val="0"/>
          <w:divBdr>
            <w:top w:val="none" w:sz="0" w:space="0" w:color="auto"/>
            <w:left w:val="none" w:sz="0" w:space="0" w:color="auto"/>
            <w:bottom w:val="none" w:sz="0" w:space="0" w:color="auto"/>
            <w:right w:val="none" w:sz="0" w:space="0" w:color="auto"/>
          </w:divBdr>
        </w:div>
        <w:div w:id="2104106549">
          <w:marLeft w:val="0"/>
          <w:marRight w:val="0"/>
          <w:marTop w:val="0"/>
          <w:marBottom w:val="0"/>
          <w:divBdr>
            <w:top w:val="none" w:sz="0" w:space="0" w:color="auto"/>
            <w:left w:val="none" w:sz="0" w:space="0" w:color="auto"/>
            <w:bottom w:val="none" w:sz="0" w:space="0" w:color="auto"/>
            <w:right w:val="none" w:sz="0" w:space="0" w:color="auto"/>
          </w:divBdr>
        </w:div>
        <w:div w:id="1511412671">
          <w:marLeft w:val="0"/>
          <w:marRight w:val="0"/>
          <w:marTop w:val="0"/>
          <w:marBottom w:val="0"/>
          <w:divBdr>
            <w:top w:val="none" w:sz="0" w:space="0" w:color="auto"/>
            <w:left w:val="none" w:sz="0" w:space="0" w:color="auto"/>
            <w:bottom w:val="none" w:sz="0" w:space="0" w:color="auto"/>
            <w:right w:val="none" w:sz="0" w:space="0" w:color="auto"/>
          </w:divBdr>
        </w:div>
        <w:div w:id="953052630">
          <w:marLeft w:val="0"/>
          <w:marRight w:val="0"/>
          <w:marTop w:val="0"/>
          <w:marBottom w:val="0"/>
          <w:divBdr>
            <w:top w:val="none" w:sz="0" w:space="0" w:color="auto"/>
            <w:left w:val="none" w:sz="0" w:space="0" w:color="auto"/>
            <w:bottom w:val="none" w:sz="0" w:space="0" w:color="auto"/>
            <w:right w:val="none" w:sz="0" w:space="0" w:color="auto"/>
          </w:divBdr>
        </w:div>
        <w:div w:id="596526638">
          <w:marLeft w:val="0"/>
          <w:marRight w:val="0"/>
          <w:marTop w:val="0"/>
          <w:marBottom w:val="0"/>
          <w:divBdr>
            <w:top w:val="none" w:sz="0" w:space="0" w:color="auto"/>
            <w:left w:val="none" w:sz="0" w:space="0" w:color="auto"/>
            <w:bottom w:val="none" w:sz="0" w:space="0" w:color="auto"/>
            <w:right w:val="none" w:sz="0" w:space="0" w:color="auto"/>
          </w:divBdr>
        </w:div>
        <w:div w:id="2086368430">
          <w:marLeft w:val="0"/>
          <w:marRight w:val="0"/>
          <w:marTop w:val="0"/>
          <w:marBottom w:val="0"/>
          <w:divBdr>
            <w:top w:val="none" w:sz="0" w:space="0" w:color="auto"/>
            <w:left w:val="none" w:sz="0" w:space="0" w:color="auto"/>
            <w:bottom w:val="none" w:sz="0" w:space="0" w:color="auto"/>
            <w:right w:val="none" w:sz="0" w:space="0" w:color="auto"/>
          </w:divBdr>
        </w:div>
      </w:divsChild>
    </w:div>
    <w:div w:id="1447698518">
      <w:marLeft w:val="480"/>
      <w:marRight w:val="0"/>
      <w:marTop w:val="0"/>
      <w:marBottom w:val="0"/>
      <w:divBdr>
        <w:top w:val="none" w:sz="0" w:space="0" w:color="auto"/>
        <w:left w:val="none" w:sz="0" w:space="0" w:color="auto"/>
        <w:bottom w:val="none" w:sz="0" w:space="0" w:color="auto"/>
        <w:right w:val="none" w:sz="0" w:space="0" w:color="auto"/>
      </w:divBdr>
    </w:div>
    <w:div w:id="1447970474">
      <w:marLeft w:val="480"/>
      <w:marRight w:val="0"/>
      <w:marTop w:val="0"/>
      <w:marBottom w:val="0"/>
      <w:divBdr>
        <w:top w:val="none" w:sz="0" w:space="0" w:color="auto"/>
        <w:left w:val="none" w:sz="0" w:space="0" w:color="auto"/>
        <w:bottom w:val="none" w:sz="0" w:space="0" w:color="auto"/>
        <w:right w:val="none" w:sz="0" w:space="0" w:color="auto"/>
      </w:divBdr>
    </w:div>
    <w:div w:id="1448354195">
      <w:marLeft w:val="480"/>
      <w:marRight w:val="0"/>
      <w:marTop w:val="0"/>
      <w:marBottom w:val="0"/>
      <w:divBdr>
        <w:top w:val="none" w:sz="0" w:space="0" w:color="auto"/>
        <w:left w:val="none" w:sz="0" w:space="0" w:color="auto"/>
        <w:bottom w:val="none" w:sz="0" w:space="0" w:color="auto"/>
        <w:right w:val="none" w:sz="0" w:space="0" w:color="auto"/>
      </w:divBdr>
    </w:div>
    <w:div w:id="1448698748">
      <w:bodyDiv w:val="1"/>
      <w:marLeft w:val="0"/>
      <w:marRight w:val="0"/>
      <w:marTop w:val="0"/>
      <w:marBottom w:val="0"/>
      <w:divBdr>
        <w:top w:val="none" w:sz="0" w:space="0" w:color="auto"/>
        <w:left w:val="none" w:sz="0" w:space="0" w:color="auto"/>
        <w:bottom w:val="none" w:sz="0" w:space="0" w:color="auto"/>
        <w:right w:val="none" w:sz="0" w:space="0" w:color="auto"/>
      </w:divBdr>
    </w:div>
    <w:div w:id="1448888869">
      <w:bodyDiv w:val="1"/>
      <w:marLeft w:val="0"/>
      <w:marRight w:val="0"/>
      <w:marTop w:val="0"/>
      <w:marBottom w:val="0"/>
      <w:divBdr>
        <w:top w:val="none" w:sz="0" w:space="0" w:color="auto"/>
        <w:left w:val="none" w:sz="0" w:space="0" w:color="auto"/>
        <w:bottom w:val="none" w:sz="0" w:space="0" w:color="auto"/>
        <w:right w:val="none" w:sz="0" w:space="0" w:color="auto"/>
      </w:divBdr>
    </w:div>
    <w:div w:id="1448967071">
      <w:bodyDiv w:val="1"/>
      <w:marLeft w:val="0"/>
      <w:marRight w:val="0"/>
      <w:marTop w:val="0"/>
      <w:marBottom w:val="0"/>
      <w:divBdr>
        <w:top w:val="none" w:sz="0" w:space="0" w:color="auto"/>
        <w:left w:val="none" w:sz="0" w:space="0" w:color="auto"/>
        <w:bottom w:val="none" w:sz="0" w:space="0" w:color="auto"/>
        <w:right w:val="none" w:sz="0" w:space="0" w:color="auto"/>
      </w:divBdr>
    </w:div>
    <w:div w:id="1449273161">
      <w:marLeft w:val="480"/>
      <w:marRight w:val="0"/>
      <w:marTop w:val="0"/>
      <w:marBottom w:val="0"/>
      <w:divBdr>
        <w:top w:val="none" w:sz="0" w:space="0" w:color="auto"/>
        <w:left w:val="none" w:sz="0" w:space="0" w:color="auto"/>
        <w:bottom w:val="none" w:sz="0" w:space="0" w:color="auto"/>
        <w:right w:val="none" w:sz="0" w:space="0" w:color="auto"/>
      </w:divBdr>
    </w:div>
    <w:div w:id="1449467758">
      <w:bodyDiv w:val="1"/>
      <w:marLeft w:val="0"/>
      <w:marRight w:val="0"/>
      <w:marTop w:val="0"/>
      <w:marBottom w:val="0"/>
      <w:divBdr>
        <w:top w:val="none" w:sz="0" w:space="0" w:color="auto"/>
        <w:left w:val="none" w:sz="0" w:space="0" w:color="auto"/>
        <w:bottom w:val="none" w:sz="0" w:space="0" w:color="auto"/>
        <w:right w:val="none" w:sz="0" w:space="0" w:color="auto"/>
      </w:divBdr>
      <w:divsChild>
        <w:div w:id="99566913">
          <w:marLeft w:val="480"/>
          <w:marRight w:val="0"/>
          <w:marTop w:val="0"/>
          <w:marBottom w:val="0"/>
          <w:divBdr>
            <w:top w:val="none" w:sz="0" w:space="0" w:color="auto"/>
            <w:left w:val="none" w:sz="0" w:space="0" w:color="auto"/>
            <w:bottom w:val="none" w:sz="0" w:space="0" w:color="auto"/>
            <w:right w:val="none" w:sz="0" w:space="0" w:color="auto"/>
          </w:divBdr>
        </w:div>
        <w:div w:id="495803107">
          <w:marLeft w:val="480"/>
          <w:marRight w:val="0"/>
          <w:marTop w:val="0"/>
          <w:marBottom w:val="0"/>
          <w:divBdr>
            <w:top w:val="none" w:sz="0" w:space="0" w:color="auto"/>
            <w:left w:val="none" w:sz="0" w:space="0" w:color="auto"/>
            <w:bottom w:val="none" w:sz="0" w:space="0" w:color="auto"/>
            <w:right w:val="none" w:sz="0" w:space="0" w:color="auto"/>
          </w:divBdr>
        </w:div>
        <w:div w:id="118960208">
          <w:marLeft w:val="480"/>
          <w:marRight w:val="0"/>
          <w:marTop w:val="0"/>
          <w:marBottom w:val="0"/>
          <w:divBdr>
            <w:top w:val="none" w:sz="0" w:space="0" w:color="auto"/>
            <w:left w:val="none" w:sz="0" w:space="0" w:color="auto"/>
            <w:bottom w:val="none" w:sz="0" w:space="0" w:color="auto"/>
            <w:right w:val="none" w:sz="0" w:space="0" w:color="auto"/>
          </w:divBdr>
        </w:div>
        <w:div w:id="471215319">
          <w:marLeft w:val="480"/>
          <w:marRight w:val="0"/>
          <w:marTop w:val="0"/>
          <w:marBottom w:val="0"/>
          <w:divBdr>
            <w:top w:val="none" w:sz="0" w:space="0" w:color="auto"/>
            <w:left w:val="none" w:sz="0" w:space="0" w:color="auto"/>
            <w:bottom w:val="none" w:sz="0" w:space="0" w:color="auto"/>
            <w:right w:val="none" w:sz="0" w:space="0" w:color="auto"/>
          </w:divBdr>
        </w:div>
        <w:div w:id="1891308305">
          <w:marLeft w:val="480"/>
          <w:marRight w:val="0"/>
          <w:marTop w:val="0"/>
          <w:marBottom w:val="0"/>
          <w:divBdr>
            <w:top w:val="none" w:sz="0" w:space="0" w:color="auto"/>
            <w:left w:val="none" w:sz="0" w:space="0" w:color="auto"/>
            <w:bottom w:val="none" w:sz="0" w:space="0" w:color="auto"/>
            <w:right w:val="none" w:sz="0" w:space="0" w:color="auto"/>
          </w:divBdr>
        </w:div>
        <w:div w:id="1086925698">
          <w:marLeft w:val="480"/>
          <w:marRight w:val="0"/>
          <w:marTop w:val="0"/>
          <w:marBottom w:val="0"/>
          <w:divBdr>
            <w:top w:val="none" w:sz="0" w:space="0" w:color="auto"/>
            <w:left w:val="none" w:sz="0" w:space="0" w:color="auto"/>
            <w:bottom w:val="none" w:sz="0" w:space="0" w:color="auto"/>
            <w:right w:val="none" w:sz="0" w:space="0" w:color="auto"/>
          </w:divBdr>
        </w:div>
        <w:div w:id="911547603">
          <w:marLeft w:val="480"/>
          <w:marRight w:val="0"/>
          <w:marTop w:val="0"/>
          <w:marBottom w:val="0"/>
          <w:divBdr>
            <w:top w:val="none" w:sz="0" w:space="0" w:color="auto"/>
            <w:left w:val="none" w:sz="0" w:space="0" w:color="auto"/>
            <w:bottom w:val="none" w:sz="0" w:space="0" w:color="auto"/>
            <w:right w:val="none" w:sz="0" w:space="0" w:color="auto"/>
          </w:divBdr>
        </w:div>
        <w:div w:id="1562011517">
          <w:marLeft w:val="480"/>
          <w:marRight w:val="0"/>
          <w:marTop w:val="0"/>
          <w:marBottom w:val="0"/>
          <w:divBdr>
            <w:top w:val="none" w:sz="0" w:space="0" w:color="auto"/>
            <w:left w:val="none" w:sz="0" w:space="0" w:color="auto"/>
            <w:bottom w:val="none" w:sz="0" w:space="0" w:color="auto"/>
            <w:right w:val="none" w:sz="0" w:space="0" w:color="auto"/>
          </w:divBdr>
        </w:div>
        <w:div w:id="513307384">
          <w:marLeft w:val="480"/>
          <w:marRight w:val="0"/>
          <w:marTop w:val="0"/>
          <w:marBottom w:val="0"/>
          <w:divBdr>
            <w:top w:val="none" w:sz="0" w:space="0" w:color="auto"/>
            <w:left w:val="none" w:sz="0" w:space="0" w:color="auto"/>
            <w:bottom w:val="none" w:sz="0" w:space="0" w:color="auto"/>
            <w:right w:val="none" w:sz="0" w:space="0" w:color="auto"/>
          </w:divBdr>
        </w:div>
        <w:div w:id="1261183003">
          <w:marLeft w:val="480"/>
          <w:marRight w:val="0"/>
          <w:marTop w:val="0"/>
          <w:marBottom w:val="0"/>
          <w:divBdr>
            <w:top w:val="none" w:sz="0" w:space="0" w:color="auto"/>
            <w:left w:val="none" w:sz="0" w:space="0" w:color="auto"/>
            <w:bottom w:val="none" w:sz="0" w:space="0" w:color="auto"/>
            <w:right w:val="none" w:sz="0" w:space="0" w:color="auto"/>
          </w:divBdr>
        </w:div>
        <w:div w:id="1081098142">
          <w:marLeft w:val="480"/>
          <w:marRight w:val="0"/>
          <w:marTop w:val="0"/>
          <w:marBottom w:val="0"/>
          <w:divBdr>
            <w:top w:val="none" w:sz="0" w:space="0" w:color="auto"/>
            <w:left w:val="none" w:sz="0" w:space="0" w:color="auto"/>
            <w:bottom w:val="none" w:sz="0" w:space="0" w:color="auto"/>
            <w:right w:val="none" w:sz="0" w:space="0" w:color="auto"/>
          </w:divBdr>
        </w:div>
        <w:div w:id="298263485">
          <w:marLeft w:val="480"/>
          <w:marRight w:val="0"/>
          <w:marTop w:val="0"/>
          <w:marBottom w:val="0"/>
          <w:divBdr>
            <w:top w:val="none" w:sz="0" w:space="0" w:color="auto"/>
            <w:left w:val="none" w:sz="0" w:space="0" w:color="auto"/>
            <w:bottom w:val="none" w:sz="0" w:space="0" w:color="auto"/>
            <w:right w:val="none" w:sz="0" w:space="0" w:color="auto"/>
          </w:divBdr>
        </w:div>
        <w:div w:id="870262306">
          <w:marLeft w:val="480"/>
          <w:marRight w:val="0"/>
          <w:marTop w:val="0"/>
          <w:marBottom w:val="0"/>
          <w:divBdr>
            <w:top w:val="none" w:sz="0" w:space="0" w:color="auto"/>
            <w:left w:val="none" w:sz="0" w:space="0" w:color="auto"/>
            <w:bottom w:val="none" w:sz="0" w:space="0" w:color="auto"/>
            <w:right w:val="none" w:sz="0" w:space="0" w:color="auto"/>
          </w:divBdr>
        </w:div>
        <w:div w:id="1010525173">
          <w:marLeft w:val="480"/>
          <w:marRight w:val="0"/>
          <w:marTop w:val="0"/>
          <w:marBottom w:val="0"/>
          <w:divBdr>
            <w:top w:val="none" w:sz="0" w:space="0" w:color="auto"/>
            <w:left w:val="none" w:sz="0" w:space="0" w:color="auto"/>
            <w:bottom w:val="none" w:sz="0" w:space="0" w:color="auto"/>
            <w:right w:val="none" w:sz="0" w:space="0" w:color="auto"/>
          </w:divBdr>
        </w:div>
        <w:div w:id="1021973718">
          <w:marLeft w:val="480"/>
          <w:marRight w:val="0"/>
          <w:marTop w:val="0"/>
          <w:marBottom w:val="0"/>
          <w:divBdr>
            <w:top w:val="none" w:sz="0" w:space="0" w:color="auto"/>
            <w:left w:val="none" w:sz="0" w:space="0" w:color="auto"/>
            <w:bottom w:val="none" w:sz="0" w:space="0" w:color="auto"/>
            <w:right w:val="none" w:sz="0" w:space="0" w:color="auto"/>
          </w:divBdr>
        </w:div>
        <w:div w:id="1003584661">
          <w:marLeft w:val="480"/>
          <w:marRight w:val="0"/>
          <w:marTop w:val="0"/>
          <w:marBottom w:val="0"/>
          <w:divBdr>
            <w:top w:val="none" w:sz="0" w:space="0" w:color="auto"/>
            <w:left w:val="none" w:sz="0" w:space="0" w:color="auto"/>
            <w:bottom w:val="none" w:sz="0" w:space="0" w:color="auto"/>
            <w:right w:val="none" w:sz="0" w:space="0" w:color="auto"/>
          </w:divBdr>
        </w:div>
        <w:div w:id="1625037969">
          <w:marLeft w:val="480"/>
          <w:marRight w:val="0"/>
          <w:marTop w:val="0"/>
          <w:marBottom w:val="0"/>
          <w:divBdr>
            <w:top w:val="none" w:sz="0" w:space="0" w:color="auto"/>
            <w:left w:val="none" w:sz="0" w:space="0" w:color="auto"/>
            <w:bottom w:val="none" w:sz="0" w:space="0" w:color="auto"/>
            <w:right w:val="none" w:sz="0" w:space="0" w:color="auto"/>
          </w:divBdr>
        </w:div>
        <w:div w:id="1278101270">
          <w:marLeft w:val="480"/>
          <w:marRight w:val="0"/>
          <w:marTop w:val="0"/>
          <w:marBottom w:val="0"/>
          <w:divBdr>
            <w:top w:val="none" w:sz="0" w:space="0" w:color="auto"/>
            <w:left w:val="none" w:sz="0" w:space="0" w:color="auto"/>
            <w:bottom w:val="none" w:sz="0" w:space="0" w:color="auto"/>
            <w:right w:val="none" w:sz="0" w:space="0" w:color="auto"/>
          </w:divBdr>
        </w:div>
        <w:div w:id="1679505908">
          <w:marLeft w:val="480"/>
          <w:marRight w:val="0"/>
          <w:marTop w:val="0"/>
          <w:marBottom w:val="0"/>
          <w:divBdr>
            <w:top w:val="none" w:sz="0" w:space="0" w:color="auto"/>
            <w:left w:val="none" w:sz="0" w:space="0" w:color="auto"/>
            <w:bottom w:val="none" w:sz="0" w:space="0" w:color="auto"/>
            <w:right w:val="none" w:sz="0" w:space="0" w:color="auto"/>
          </w:divBdr>
        </w:div>
        <w:div w:id="794061129">
          <w:marLeft w:val="480"/>
          <w:marRight w:val="0"/>
          <w:marTop w:val="0"/>
          <w:marBottom w:val="0"/>
          <w:divBdr>
            <w:top w:val="none" w:sz="0" w:space="0" w:color="auto"/>
            <w:left w:val="none" w:sz="0" w:space="0" w:color="auto"/>
            <w:bottom w:val="none" w:sz="0" w:space="0" w:color="auto"/>
            <w:right w:val="none" w:sz="0" w:space="0" w:color="auto"/>
          </w:divBdr>
        </w:div>
        <w:div w:id="1285386675">
          <w:marLeft w:val="480"/>
          <w:marRight w:val="0"/>
          <w:marTop w:val="0"/>
          <w:marBottom w:val="0"/>
          <w:divBdr>
            <w:top w:val="none" w:sz="0" w:space="0" w:color="auto"/>
            <w:left w:val="none" w:sz="0" w:space="0" w:color="auto"/>
            <w:bottom w:val="none" w:sz="0" w:space="0" w:color="auto"/>
            <w:right w:val="none" w:sz="0" w:space="0" w:color="auto"/>
          </w:divBdr>
        </w:div>
        <w:div w:id="1865440253">
          <w:marLeft w:val="480"/>
          <w:marRight w:val="0"/>
          <w:marTop w:val="0"/>
          <w:marBottom w:val="0"/>
          <w:divBdr>
            <w:top w:val="none" w:sz="0" w:space="0" w:color="auto"/>
            <w:left w:val="none" w:sz="0" w:space="0" w:color="auto"/>
            <w:bottom w:val="none" w:sz="0" w:space="0" w:color="auto"/>
            <w:right w:val="none" w:sz="0" w:space="0" w:color="auto"/>
          </w:divBdr>
        </w:div>
        <w:div w:id="1717509509">
          <w:marLeft w:val="480"/>
          <w:marRight w:val="0"/>
          <w:marTop w:val="0"/>
          <w:marBottom w:val="0"/>
          <w:divBdr>
            <w:top w:val="none" w:sz="0" w:space="0" w:color="auto"/>
            <w:left w:val="none" w:sz="0" w:space="0" w:color="auto"/>
            <w:bottom w:val="none" w:sz="0" w:space="0" w:color="auto"/>
            <w:right w:val="none" w:sz="0" w:space="0" w:color="auto"/>
          </w:divBdr>
        </w:div>
        <w:div w:id="758597970">
          <w:marLeft w:val="480"/>
          <w:marRight w:val="0"/>
          <w:marTop w:val="0"/>
          <w:marBottom w:val="0"/>
          <w:divBdr>
            <w:top w:val="none" w:sz="0" w:space="0" w:color="auto"/>
            <w:left w:val="none" w:sz="0" w:space="0" w:color="auto"/>
            <w:bottom w:val="none" w:sz="0" w:space="0" w:color="auto"/>
            <w:right w:val="none" w:sz="0" w:space="0" w:color="auto"/>
          </w:divBdr>
        </w:div>
        <w:div w:id="1932467787">
          <w:marLeft w:val="480"/>
          <w:marRight w:val="0"/>
          <w:marTop w:val="0"/>
          <w:marBottom w:val="0"/>
          <w:divBdr>
            <w:top w:val="none" w:sz="0" w:space="0" w:color="auto"/>
            <w:left w:val="none" w:sz="0" w:space="0" w:color="auto"/>
            <w:bottom w:val="none" w:sz="0" w:space="0" w:color="auto"/>
            <w:right w:val="none" w:sz="0" w:space="0" w:color="auto"/>
          </w:divBdr>
        </w:div>
        <w:div w:id="1028684229">
          <w:marLeft w:val="480"/>
          <w:marRight w:val="0"/>
          <w:marTop w:val="0"/>
          <w:marBottom w:val="0"/>
          <w:divBdr>
            <w:top w:val="none" w:sz="0" w:space="0" w:color="auto"/>
            <w:left w:val="none" w:sz="0" w:space="0" w:color="auto"/>
            <w:bottom w:val="none" w:sz="0" w:space="0" w:color="auto"/>
            <w:right w:val="none" w:sz="0" w:space="0" w:color="auto"/>
          </w:divBdr>
        </w:div>
        <w:div w:id="1776637733">
          <w:marLeft w:val="480"/>
          <w:marRight w:val="0"/>
          <w:marTop w:val="0"/>
          <w:marBottom w:val="0"/>
          <w:divBdr>
            <w:top w:val="none" w:sz="0" w:space="0" w:color="auto"/>
            <w:left w:val="none" w:sz="0" w:space="0" w:color="auto"/>
            <w:bottom w:val="none" w:sz="0" w:space="0" w:color="auto"/>
            <w:right w:val="none" w:sz="0" w:space="0" w:color="auto"/>
          </w:divBdr>
        </w:div>
        <w:div w:id="1200243396">
          <w:marLeft w:val="480"/>
          <w:marRight w:val="0"/>
          <w:marTop w:val="0"/>
          <w:marBottom w:val="0"/>
          <w:divBdr>
            <w:top w:val="none" w:sz="0" w:space="0" w:color="auto"/>
            <w:left w:val="none" w:sz="0" w:space="0" w:color="auto"/>
            <w:bottom w:val="none" w:sz="0" w:space="0" w:color="auto"/>
            <w:right w:val="none" w:sz="0" w:space="0" w:color="auto"/>
          </w:divBdr>
        </w:div>
        <w:div w:id="853542589">
          <w:marLeft w:val="480"/>
          <w:marRight w:val="0"/>
          <w:marTop w:val="0"/>
          <w:marBottom w:val="0"/>
          <w:divBdr>
            <w:top w:val="none" w:sz="0" w:space="0" w:color="auto"/>
            <w:left w:val="none" w:sz="0" w:space="0" w:color="auto"/>
            <w:bottom w:val="none" w:sz="0" w:space="0" w:color="auto"/>
            <w:right w:val="none" w:sz="0" w:space="0" w:color="auto"/>
          </w:divBdr>
        </w:div>
        <w:div w:id="1924021241">
          <w:marLeft w:val="480"/>
          <w:marRight w:val="0"/>
          <w:marTop w:val="0"/>
          <w:marBottom w:val="0"/>
          <w:divBdr>
            <w:top w:val="none" w:sz="0" w:space="0" w:color="auto"/>
            <w:left w:val="none" w:sz="0" w:space="0" w:color="auto"/>
            <w:bottom w:val="none" w:sz="0" w:space="0" w:color="auto"/>
            <w:right w:val="none" w:sz="0" w:space="0" w:color="auto"/>
          </w:divBdr>
        </w:div>
        <w:div w:id="1703937583">
          <w:marLeft w:val="480"/>
          <w:marRight w:val="0"/>
          <w:marTop w:val="0"/>
          <w:marBottom w:val="0"/>
          <w:divBdr>
            <w:top w:val="none" w:sz="0" w:space="0" w:color="auto"/>
            <w:left w:val="none" w:sz="0" w:space="0" w:color="auto"/>
            <w:bottom w:val="none" w:sz="0" w:space="0" w:color="auto"/>
            <w:right w:val="none" w:sz="0" w:space="0" w:color="auto"/>
          </w:divBdr>
        </w:div>
        <w:div w:id="1582906433">
          <w:marLeft w:val="480"/>
          <w:marRight w:val="0"/>
          <w:marTop w:val="0"/>
          <w:marBottom w:val="0"/>
          <w:divBdr>
            <w:top w:val="none" w:sz="0" w:space="0" w:color="auto"/>
            <w:left w:val="none" w:sz="0" w:space="0" w:color="auto"/>
            <w:bottom w:val="none" w:sz="0" w:space="0" w:color="auto"/>
            <w:right w:val="none" w:sz="0" w:space="0" w:color="auto"/>
          </w:divBdr>
        </w:div>
        <w:div w:id="1831945483">
          <w:marLeft w:val="480"/>
          <w:marRight w:val="0"/>
          <w:marTop w:val="0"/>
          <w:marBottom w:val="0"/>
          <w:divBdr>
            <w:top w:val="none" w:sz="0" w:space="0" w:color="auto"/>
            <w:left w:val="none" w:sz="0" w:space="0" w:color="auto"/>
            <w:bottom w:val="none" w:sz="0" w:space="0" w:color="auto"/>
            <w:right w:val="none" w:sz="0" w:space="0" w:color="auto"/>
          </w:divBdr>
        </w:div>
        <w:div w:id="1862468818">
          <w:marLeft w:val="480"/>
          <w:marRight w:val="0"/>
          <w:marTop w:val="0"/>
          <w:marBottom w:val="0"/>
          <w:divBdr>
            <w:top w:val="none" w:sz="0" w:space="0" w:color="auto"/>
            <w:left w:val="none" w:sz="0" w:space="0" w:color="auto"/>
            <w:bottom w:val="none" w:sz="0" w:space="0" w:color="auto"/>
            <w:right w:val="none" w:sz="0" w:space="0" w:color="auto"/>
          </w:divBdr>
        </w:div>
        <w:div w:id="1990086126">
          <w:marLeft w:val="480"/>
          <w:marRight w:val="0"/>
          <w:marTop w:val="0"/>
          <w:marBottom w:val="0"/>
          <w:divBdr>
            <w:top w:val="none" w:sz="0" w:space="0" w:color="auto"/>
            <w:left w:val="none" w:sz="0" w:space="0" w:color="auto"/>
            <w:bottom w:val="none" w:sz="0" w:space="0" w:color="auto"/>
            <w:right w:val="none" w:sz="0" w:space="0" w:color="auto"/>
          </w:divBdr>
        </w:div>
        <w:div w:id="350304542">
          <w:marLeft w:val="480"/>
          <w:marRight w:val="0"/>
          <w:marTop w:val="0"/>
          <w:marBottom w:val="0"/>
          <w:divBdr>
            <w:top w:val="none" w:sz="0" w:space="0" w:color="auto"/>
            <w:left w:val="none" w:sz="0" w:space="0" w:color="auto"/>
            <w:bottom w:val="none" w:sz="0" w:space="0" w:color="auto"/>
            <w:right w:val="none" w:sz="0" w:space="0" w:color="auto"/>
          </w:divBdr>
        </w:div>
        <w:div w:id="1042291267">
          <w:marLeft w:val="480"/>
          <w:marRight w:val="0"/>
          <w:marTop w:val="0"/>
          <w:marBottom w:val="0"/>
          <w:divBdr>
            <w:top w:val="none" w:sz="0" w:space="0" w:color="auto"/>
            <w:left w:val="none" w:sz="0" w:space="0" w:color="auto"/>
            <w:bottom w:val="none" w:sz="0" w:space="0" w:color="auto"/>
            <w:right w:val="none" w:sz="0" w:space="0" w:color="auto"/>
          </w:divBdr>
        </w:div>
        <w:div w:id="1980187045">
          <w:marLeft w:val="480"/>
          <w:marRight w:val="0"/>
          <w:marTop w:val="0"/>
          <w:marBottom w:val="0"/>
          <w:divBdr>
            <w:top w:val="none" w:sz="0" w:space="0" w:color="auto"/>
            <w:left w:val="none" w:sz="0" w:space="0" w:color="auto"/>
            <w:bottom w:val="none" w:sz="0" w:space="0" w:color="auto"/>
            <w:right w:val="none" w:sz="0" w:space="0" w:color="auto"/>
          </w:divBdr>
        </w:div>
        <w:div w:id="1797719226">
          <w:marLeft w:val="480"/>
          <w:marRight w:val="0"/>
          <w:marTop w:val="0"/>
          <w:marBottom w:val="0"/>
          <w:divBdr>
            <w:top w:val="none" w:sz="0" w:space="0" w:color="auto"/>
            <w:left w:val="none" w:sz="0" w:space="0" w:color="auto"/>
            <w:bottom w:val="none" w:sz="0" w:space="0" w:color="auto"/>
            <w:right w:val="none" w:sz="0" w:space="0" w:color="auto"/>
          </w:divBdr>
        </w:div>
        <w:div w:id="2103182408">
          <w:marLeft w:val="480"/>
          <w:marRight w:val="0"/>
          <w:marTop w:val="0"/>
          <w:marBottom w:val="0"/>
          <w:divBdr>
            <w:top w:val="none" w:sz="0" w:space="0" w:color="auto"/>
            <w:left w:val="none" w:sz="0" w:space="0" w:color="auto"/>
            <w:bottom w:val="none" w:sz="0" w:space="0" w:color="auto"/>
            <w:right w:val="none" w:sz="0" w:space="0" w:color="auto"/>
          </w:divBdr>
        </w:div>
        <w:div w:id="967588081">
          <w:marLeft w:val="480"/>
          <w:marRight w:val="0"/>
          <w:marTop w:val="0"/>
          <w:marBottom w:val="0"/>
          <w:divBdr>
            <w:top w:val="none" w:sz="0" w:space="0" w:color="auto"/>
            <w:left w:val="none" w:sz="0" w:space="0" w:color="auto"/>
            <w:bottom w:val="none" w:sz="0" w:space="0" w:color="auto"/>
            <w:right w:val="none" w:sz="0" w:space="0" w:color="auto"/>
          </w:divBdr>
        </w:div>
        <w:div w:id="422335779">
          <w:marLeft w:val="480"/>
          <w:marRight w:val="0"/>
          <w:marTop w:val="0"/>
          <w:marBottom w:val="0"/>
          <w:divBdr>
            <w:top w:val="none" w:sz="0" w:space="0" w:color="auto"/>
            <w:left w:val="none" w:sz="0" w:space="0" w:color="auto"/>
            <w:bottom w:val="none" w:sz="0" w:space="0" w:color="auto"/>
            <w:right w:val="none" w:sz="0" w:space="0" w:color="auto"/>
          </w:divBdr>
        </w:div>
        <w:div w:id="1702780489">
          <w:marLeft w:val="480"/>
          <w:marRight w:val="0"/>
          <w:marTop w:val="0"/>
          <w:marBottom w:val="0"/>
          <w:divBdr>
            <w:top w:val="none" w:sz="0" w:space="0" w:color="auto"/>
            <w:left w:val="none" w:sz="0" w:space="0" w:color="auto"/>
            <w:bottom w:val="none" w:sz="0" w:space="0" w:color="auto"/>
            <w:right w:val="none" w:sz="0" w:space="0" w:color="auto"/>
          </w:divBdr>
        </w:div>
        <w:div w:id="1258489740">
          <w:marLeft w:val="480"/>
          <w:marRight w:val="0"/>
          <w:marTop w:val="0"/>
          <w:marBottom w:val="0"/>
          <w:divBdr>
            <w:top w:val="none" w:sz="0" w:space="0" w:color="auto"/>
            <w:left w:val="none" w:sz="0" w:space="0" w:color="auto"/>
            <w:bottom w:val="none" w:sz="0" w:space="0" w:color="auto"/>
            <w:right w:val="none" w:sz="0" w:space="0" w:color="auto"/>
          </w:divBdr>
        </w:div>
        <w:div w:id="1085104502">
          <w:marLeft w:val="480"/>
          <w:marRight w:val="0"/>
          <w:marTop w:val="0"/>
          <w:marBottom w:val="0"/>
          <w:divBdr>
            <w:top w:val="none" w:sz="0" w:space="0" w:color="auto"/>
            <w:left w:val="none" w:sz="0" w:space="0" w:color="auto"/>
            <w:bottom w:val="none" w:sz="0" w:space="0" w:color="auto"/>
            <w:right w:val="none" w:sz="0" w:space="0" w:color="auto"/>
          </w:divBdr>
        </w:div>
        <w:div w:id="853500177">
          <w:marLeft w:val="480"/>
          <w:marRight w:val="0"/>
          <w:marTop w:val="0"/>
          <w:marBottom w:val="0"/>
          <w:divBdr>
            <w:top w:val="none" w:sz="0" w:space="0" w:color="auto"/>
            <w:left w:val="none" w:sz="0" w:space="0" w:color="auto"/>
            <w:bottom w:val="none" w:sz="0" w:space="0" w:color="auto"/>
            <w:right w:val="none" w:sz="0" w:space="0" w:color="auto"/>
          </w:divBdr>
        </w:div>
        <w:div w:id="758645342">
          <w:marLeft w:val="480"/>
          <w:marRight w:val="0"/>
          <w:marTop w:val="0"/>
          <w:marBottom w:val="0"/>
          <w:divBdr>
            <w:top w:val="none" w:sz="0" w:space="0" w:color="auto"/>
            <w:left w:val="none" w:sz="0" w:space="0" w:color="auto"/>
            <w:bottom w:val="none" w:sz="0" w:space="0" w:color="auto"/>
            <w:right w:val="none" w:sz="0" w:space="0" w:color="auto"/>
          </w:divBdr>
        </w:div>
        <w:div w:id="1348095234">
          <w:marLeft w:val="480"/>
          <w:marRight w:val="0"/>
          <w:marTop w:val="0"/>
          <w:marBottom w:val="0"/>
          <w:divBdr>
            <w:top w:val="none" w:sz="0" w:space="0" w:color="auto"/>
            <w:left w:val="none" w:sz="0" w:space="0" w:color="auto"/>
            <w:bottom w:val="none" w:sz="0" w:space="0" w:color="auto"/>
            <w:right w:val="none" w:sz="0" w:space="0" w:color="auto"/>
          </w:divBdr>
        </w:div>
        <w:div w:id="169032543">
          <w:marLeft w:val="480"/>
          <w:marRight w:val="0"/>
          <w:marTop w:val="0"/>
          <w:marBottom w:val="0"/>
          <w:divBdr>
            <w:top w:val="none" w:sz="0" w:space="0" w:color="auto"/>
            <w:left w:val="none" w:sz="0" w:space="0" w:color="auto"/>
            <w:bottom w:val="none" w:sz="0" w:space="0" w:color="auto"/>
            <w:right w:val="none" w:sz="0" w:space="0" w:color="auto"/>
          </w:divBdr>
        </w:div>
        <w:div w:id="120850546">
          <w:marLeft w:val="480"/>
          <w:marRight w:val="0"/>
          <w:marTop w:val="0"/>
          <w:marBottom w:val="0"/>
          <w:divBdr>
            <w:top w:val="none" w:sz="0" w:space="0" w:color="auto"/>
            <w:left w:val="none" w:sz="0" w:space="0" w:color="auto"/>
            <w:bottom w:val="none" w:sz="0" w:space="0" w:color="auto"/>
            <w:right w:val="none" w:sz="0" w:space="0" w:color="auto"/>
          </w:divBdr>
        </w:div>
        <w:div w:id="225116780">
          <w:marLeft w:val="480"/>
          <w:marRight w:val="0"/>
          <w:marTop w:val="0"/>
          <w:marBottom w:val="0"/>
          <w:divBdr>
            <w:top w:val="none" w:sz="0" w:space="0" w:color="auto"/>
            <w:left w:val="none" w:sz="0" w:space="0" w:color="auto"/>
            <w:bottom w:val="none" w:sz="0" w:space="0" w:color="auto"/>
            <w:right w:val="none" w:sz="0" w:space="0" w:color="auto"/>
          </w:divBdr>
        </w:div>
        <w:div w:id="2128888019">
          <w:marLeft w:val="480"/>
          <w:marRight w:val="0"/>
          <w:marTop w:val="0"/>
          <w:marBottom w:val="0"/>
          <w:divBdr>
            <w:top w:val="none" w:sz="0" w:space="0" w:color="auto"/>
            <w:left w:val="none" w:sz="0" w:space="0" w:color="auto"/>
            <w:bottom w:val="none" w:sz="0" w:space="0" w:color="auto"/>
            <w:right w:val="none" w:sz="0" w:space="0" w:color="auto"/>
          </w:divBdr>
        </w:div>
        <w:div w:id="53243239">
          <w:marLeft w:val="480"/>
          <w:marRight w:val="0"/>
          <w:marTop w:val="0"/>
          <w:marBottom w:val="0"/>
          <w:divBdr>
            <w:top w:val="none" w:sz="0" w:space="0" w:color="auto"/>
            <w:left w:val="none" w:sz="0" w:space="0" w:color="auto"/>
            <w:bottom w:val="none" w:sz="0" w:space="0" w:color="auto"/>
            <w:right w:val="none" w:sz="0" w:space="0" w:color="auto"/>
          </w:divBdr>
        </w:div>
        <w:div w:id="163976519">
          <w:marLeft w:val="480"/>
          <w:marRight w:val="0"/>
          <w:marTop w:val="0"/>
          <w:marBottom w:val="0"/>
          <w:divBdr>
            <w:top w:val="none" w:sz="0" w:space="0" w:color="auto"/>
            <w:left w:val="none" w:sz="0" w:space="0" w:color="auto"/>
            <w:bottom w:val="none" w:sz="0" w:space="0" w:color="auto"/>
            <w:right w:val="none" w:sz="0" w:space="0" w:color="auto"/>
          </w:divBdr>
        </w:div>
        <w:div w:id="1282178643">
          <w:marLeft w:val="480"/>
          <w:marRight w:val="0"/>
          <w:marTop w:val="0"/>
          <w:marBottom w:val="0"/>
          <w:divBdr>
            <w:top w:val="none" w:sz="0" w:space="0" w:color="auto"/>
            <w:left w:val="none" w:sz="0" w:space="0" w:color="auto"/>
            <w:bottom w:val="none" w:sz="0" w:space="0" w:color="auto"/>
            <w:right w:val="none" w:sz="0" w:space="0" w:color="auto"/>
          </w:divBdr>
        </w:div>
        <w:div w:id="1097169952">
          <w:marLeft w:val="480"/>
          <w:marRight w:val="0"/>
          <w:marTop w:val="0"/>
          <w:marBottom w:val="0"/>
          <w:divBdr>
            <w:top w:val="none" w:sz="0" w:space="0" w:color="auto"/>
            <w:left w:val="none" w:sz="0" w:space="0" w:color="auto"/>
            <w:bottom w:val="none" w:sz="0" w:space="0" w:color="auto"/>
            <w:right w:val="none" w:sz="0" w:space="0" w:color="auto"/>
          </w:divBdr>
        </w:div>
        <w:div w:id="857239513">
          <w:marLeft w:val="480"/>
          <w:marRight w:val="0"/>
          <w:marTop w:val="0"/>
          <w:marBottom w:val="0"/>
          <w:divBdr>
            <w:top w:val="none" w:sz="0" w:space="0" w:color="auto"/>
            <w:left w:val="none" w:sz="0" w:space="0" w:color="auto"/>
            <w:bottom w:val="none" w:sz="0" w:space="0" w:color="auto"/>
            <w:right w:val="none" w:sz="0" w:space="0" w:color="auto"/>
          </w:divBdr>
        </w:div>
        <w:div w:id="583298707">
          <w:marLeft w:val="480"/>
          <w:marRight w:val="0"/>
          <w:marTop w:val="0"/>
          <w:marBottom w:val="0"/>
          <w:divBdr>
            <w:top w:val="none" w:sz="0" w:space="0" w:color="auto"/>
            <w:left w:val="none" w:sz="0" w:space="0" w:color="auto"/>
            <w:bottom w:val="none" w:sz="0" w:space="0" w:color="auto"/>
            <w:right w:val="none" w:sz="0" w:space="0" w:color="auto"/>
          </w:divBdr>
        </w:div>
        <w:div w:id="2136171322">
          <w:marLeft w:val="480"/>
          <w:marRight w:val="0"/>
          <w:marTop w:val="0"/>
          <w:marBottom w:val="0"/>
          <w:divBdr>
            <w:top w:val="none" w:sz="0" w:space="0" w:color="auto"/>
            <w:left w:val="none" w:sz="0" w:space="0" w:color="auto"/>
            <w:bottom w:val="none" w:sz="0" w:space="0" w:color="auto"/>
            <w:right w:val="none" w:sz="0" w:space="0" w:color="auto"/>
          </w:divBdr>
        </w:div>
        <w:div w:id="2126651484">
          <w:marLeft w:val="480"/>
          <w:marRight w:val="0"/>
          <w:marTop w:val="0"/>
          <w:marBottom w:val="0"/>
          <w:divBdr>
            <w:top w:val="none" w:sz="0" w:space="0" w:color="auto"/>
            <w:left w:val="none" w:sz="0" w:space="0" w:color="auto"/>
            <w:bottom w:val="none" w:sz="0" w:space="0" w:color="auto"/>
            <w:right w:val="none" w:sz="0" w:space="0" w:color="auto"/>
          </w:divBdr>
        </w:div>
        <w:div w:id="588661929">
          <w:marLeft w:val="480"/>
          <w:marRight w:val="0"/>
          <w:marTop w:val="0"/>
          <w:marBottom w:val="0"/>
          <w:divBdr>
            <w:top w:val="none" w:sz="0" w:space="0" w:color="auto"/>
            <w:left w:val="none" w:sz="0" w:space="0" w:color="auto"/>
            <w:bottom w:val="none" w:sz="0" w:space="0" w:color="auto"/>
            <w:right w:val="none" w:sz="0" w:space="0" w:color="auto"/>
          </w:divBdr>
        </w:div>
        <w:div w:id="1368944579">
          <w:marLeft w:val="480"/>
          <w:marRight w:val="0"/>
          <w:marTop w:val="0"/>
          <w:marBottom w:val="0"/>
          <w:divBdr>
            <w:top w:val="none" w:sz="0" w:space="0" w:color="auto"/>
            <w:left w:val="none" w:sz="0" w:space="0" w:color="auto"/>
            <w:bottom w:val="none" w:sz="0" w:space="0" w:color="auto"/>
            <w:right w:val="none" w:sz="0" w:space="0" w:color="auto"/>
          </w:divBdr>
        </w:div>
        <w:div w:id="1682509124">
          <w:marLeft w:val="480"/>
          <w:marRight w:val="0"/>
          <w:marTop w:val="0"/>
          <w:marBottom w:val="0"/>
          <w:divBdr>
            <w:top w:val="none" w:sz="0" w:space="0" w:color="auto"/>
            <w:left w:val="none" w:sz="0" w:space="0" w:color="auto"/>
            <w:bottom w:val="none" w:sz="0" w:space="0" w:color="auto"/>
            <w:right w:val="none" w:sz="0" w:space="0" w:color="auto"/>
          </w:divBdr>
        </w:div>
        <w:div w:id="339351997">
          <w:marLeft w:val="480"/>
          <w:marRight w:val="0"/>
          <w:marTop w:val="0"/>
          <w:marBottom w:val="0"/>
          <w:divBdr>
            <w:top w:val="none" w:sz="0" w:space="0" w:color="auto"/>
            <w:left w:val="none" w:sz="0" w:space="0" w:color="auto"/>
            <w:bottom w:val="none" w:sz="0" w:space="0" w:color="auto"/>
            <w:right w:val="none" w:sz="0" w:space="0" w:color="auto"/>
          </w:divBdr>
        </w:div>
        <w:div w:id="838739866">
          <w:marLeft w:val="480"/>
          <w:marRight w:val="0"/>
          <w:marTop w:val="0"/>
          <w:marBottom w:val="0"/>
          <w:divBdr>
            <w:top w:val="none" w:sz="0" w:space="0" w:color="auto"/>
            <w:left w:val="none" w:sz="0" w:space="0" w:color="auto"/>
            <w:bottom w:val="none" w:sz="0" w:space="0" w:color="auto"/>
            <w:right w:val="none" w:sz="0" w:space="0" w:color="auto"/>
          </w:divBdr>
        </w:div>
        <w:div w:id="274560754">
          <w:marLeft w:val="480"/>
          <w:marRight w:val="0"/>
          <w:marTop w:val="0"/>
          <w:marBottom w:val="0"/>
          <w:divBdr>
            <w:top w:val="none" w:sz="0" w:space="0" w:color="auto"/>
            <w:left w:val="none" w:sz="0" w:space="0" w:color="auto"/>
            <w:bottom w:val="none" w:sz="0" w:space="0" w:color="auto"/>
            <w:right w:val="none" w:sz="0" w:space="0" w:color="auto"/>
          </w:divBdr>
        </w:div>
        <w:div w:id="1079788920">
          <w:marLeft w:val="480"/>
          <w:marRight w:val="0"/>
          <w:marTop w:val="0"/>
          <w:marBottom w:val="0"/>
          <w:divBdr>
            <w:top w:val="none" w:sz="0" w:space="0" w:color="auto"/>
            <w:left w:val="none" w:sz="0" w:space="0" w:color="auto"/>
            <w:bottom w:val="none" w:sz="0" w:space="0" w:color="auto"/>
            <w:right w:val="none" w:sz="0" w:space="0" w:color="auto"/>
          </w:divBdr>
        </w:div>
        <w:div w:id="461120757">
          <w:marLeft w:val="480"/>
          <w:marRight w:val="0"/>
          <w:marTop w:val="0"/>
          <w:marBottom w:val="0"/>
          <w:divBdr>
            <w:top w:val="none" w:sz="0" w:space="0" w:color="auto"/>
            <w:left w:val="none" w:sz="0" w:space="0" w:color="auto"/>
            <w:bottom w:val="none" w:sz="0" w:space="0" w:color="auto"/>
            <w:right w:val="none" w:sz="0" w:space="0" w:color="auto"/>
          </w:divBdr>
        </w:div>
        <w:div w:id="774712480">
          <w:marLeft w:val="480"/>
          <w:marRight w:val="0"/>
          <w:marTop w:val="0"/>
          <w:marBottom w:val="0"/>
          <w:divBdr>
            <w:top w:val="none" w:sz="0" w:space="0" w:color="auto"/>
            <w:left w:val="none" w:sz="0" w:space="0" w:color="auto"/>
            <w:bottom w:val="none" w:sz="0" w:space="0" w:color="auto"/>
            <w:right w:val="none" w:sz="0" w:space="0" w:color="auto"/>
          </w:divBdr>
        </w:div>
        <w:div w:id="177353714">
          <w:marLeft w:val="480"/>
          <w:marRight w:val="0"/>
          <w:marTop w:val="0"/>
          <w:marBottom w:val="0"/>
          <w:divBdr>
            <w:top w:val="none" w:sz="0" w:space="0" w:color="auto"/>
            <w:left w:val="none" w:sz="0" w:space="0" w:color="auto"/>
            <w:bottom w:val="none" w:sz="0" w:space="0" w:color="auto"/>
            <w:right w:val="none" w:sz="0" w:space="0" w:color="auto"/>
          </w:divBdr>
        </w:div>
        <w:div w:id="1894610833">
          <w:marLeft w:val="480"/>
          <w:marRight w:val="0"/>
          <w:marTop w:val="0"/>
          <w:marBottom w:val="0"/>
          <w:divBdr>
            <w:top w:val="none" w:sz="0" w:space="0" w:color="auto"/>
            <w:left w:val="none" w:sz="0" w:space="0" w:color="auto"/>
            <w:bottom w:val="none" w:sz="0" w:space="0" w:color="auto"/>
            <w:right w:val="none" w:sz="0" w:space="0" w:color="auto"/>
          </w:divBdr>
        </w:div>
        <w:div w:id="1007320810">
          <w:marLeft w:val="480"/>
          <w:marRight w:val="0"/>
          <w:marTop w:val="0"/>
          <w:marBottom w:val="0"/>
          <w:divBdr>
            <w:top w:val="none" w:sz="0" w:space="0" w:color="auto"/>
            <w:left w:val="none" w:sz="0" w:space="0" w:color="auto"/>
            <w:bottom w:val="none" w:sz="0" w:space="0" w:color="auto"/>
            <w:right w:val="none" w:sz="0" w:space="0" w:color="auto"/>
          </w:divBdr>
        </w:div>
        <w:div w:id="1451317110">
          <w:marLeft w:val="480"/>
          <w:marRight w:val="0"/>
          <w:marTop w:val="0"/>
          <w:marBottom w:val="0"/>
          <w:divBdr>
            <w:top w:val="none" w:sz="0" w:space="0" w:color="auto"/>
            <w:left w:val="none" w:sz="0" w:space="0" w:color="auto"/>
            <w:bottom w:val="none" w:sz="0" w:space="0" w:color="auto"/>
            <w:right w:val="none" w:sz="0" w:space="0" w:color="auto"/>
          </w:divBdr>
        </w:div>
        <w:div w:id="2055763166">
          <w:marLeft w:val="480"/>
          <w:marRight w:val="0"/>
          <w:marTop w:val="0"/>
          <w:marBottom w:val="0"/>
          <w:divBdr>
            <w:top w:val="none" w:sz="0" w:space="0" w:color="auto"/>
            <w:left w:val="none" w:sz="0" w:space="0" w:color="auto"/>
            <w:bottom w:val="none" w:sz="0" w:space="0" w:color="auto"/>
            <w:right w:val="none" w:sz="0" w:space="0" w:color="auto"/>
          </w:divBdr>
        </w:div>
      </w:divsChild>
    </w:div>
    <w:div w:id="1449619311">
      <w:bodyDiv w:val="1"/>
      <w:marLeft w:val="0"/>
      <w:marRight w:val="0"/>
      <w:marTop w:val="0"/>
      <w:marBottom w:val="0"/>
      <w:divBdr>
        <w:top w:val="none" w:sz="0" w:space="0" w:color="auto"/>
        <w:left w:val="none" w:sz="0" w:space="0" w:color="auto"/>
        <w:bottom w:val="none" w:sz="0" w:space="0" w:color="auto"/>
        <w:right w:val="none" w:sz="0" w:space="0" w:color="auto"/>
      </w:divBdr>
    </w:div>
    <w:div w:id="1450081702">
      <w:marLeft w:val="480"/>
      <w:marRight w:val="0"/>
      <w:marTop w:val="0"/>
      <w:marBottom w:val="0"/>
      <w:divBdr>
        <w:top w:val="none" w:sz="0" w:space="0" w:color="auto"/>
        <w:left w:val="none" w:sz="0" w:space="0" w:color="auto"/>
        <w:bottom w:val="none" w:sz="0" w:space="0" w:color="auto"/>
        <w:right w:val="none" w:sz="0" w:space="0" w:color="auto"/>
      </w:divBdr>
    </w:div>
    <w:div w:id="1450246664">
      <w:bodyDiv w:val="1"/>
      <w:marLeft w:val="0"/>
      <w:marRight w:val="0"/>
      <w:marTop w:val="0"/>
      <w:marBottom w:val="0"/>
      <w:divBdr>
        <w:top w:val="none" w:sz="0" w:space="0" w:color="auto"/>
        <w:left w:val="none" w:sz="0" w:space="0" w:color="auto"/>
        <w:bottom w:val="none" w:sz="0" w:space="0" w:color="auto"/>
        <w:right w:val="none" w:sz="0" w:space="0" w:color="auto"/>
      </w:divBdr>
    </w:div>
    <w:div w:id="1450246888">
      <w:marLeft w:val="480"/>
      <w:marRight w:val="0"/>
      <w:marTop w:val="0"/>
      <w:marBottom w:val="0"/>
      <w:divBdr>
        <w:top w:val="none" w:sz="0" w:space="0" w:color="auto"/>
        <w:left w:val="none" w:sz="0" w:space="0" w:color="auto"/>
        <w:bottom w:val="none" w:sz="0" w:space="0" w:color="auto"/>
        <w:right w:val="none" w:sz="0" w:space="0" w:color="auto"/>
      </w:divBdr>
    </w:div>
    <w:div w:id="1450974828">
      <w:marLeft w:val="480"/>
      <w:marRight w:val="0"/>
      <w:marTop w:val="0"/>
      <w:marBottom w:val="0"/>
      <w:divBdr>
        <w:top w:val="none" w:sz="0" w:space="0" w:color="auto"/>
        <w:left w:val="none" w:sz="0" w:space="0" w:color="auto"/>
        <w:bottom w:val="none" w:sz="0" w:space="0" w:color="auto"/>
        <w:right w:val="none" w:sz="0" w:space="0" w:color="auto"/>
      </w:divBdr>
    </w:div>
    <w:div w:id="1451121967">
      <w:marLeft w:val="480"/>
      <w:marRight w:val="0"/>
      <w:marTop w:val="0"/>
      <w:marBottom w:val="0"/>
      <w:divBdr>
        <w:top w:val="none" w:sz="0" w:space="0" w:color="auto"/>
        <w:left w:val="none" w:sz="0" w:space="0" w:color="auto"/>
        <w:bottom w:val="none" w:sz="0" w:space="0" w:color="auto"/>
        <w:right w:val="none" w:sz="0" w:space="0" w:color="auto"/>
      </w:divBdr>
    </w:div>
    <w:div w:id="1451126711">
      <w:marLeft w:val="480"/>
      <w:marRight w:val="0"/>
      <w:marTop w:val="0"/>
      <w:marBottom w:val="0"/>
      <w:divBdr>
        <w:top w:val="none" w:sz="0" w:space="0" w:color="auto"/>
        <w:left w:val="none" w:sz="0" w:space="0" w:color="auto"/>
        <w:bottom w:val="none" w:sz="0" w:space="0" w:color="auto"/>
        <w:right w:val="none" w:sz="0" w:space="0" w:color="auto"/>
      </w:divBdr>
    </w:div>
    <w:div w:id="1451627835">
      <w:bodyDiv w:val="1"/>
      <w:marLeft w:val="0"/>
      <w:marRight w:val="0"/>
      <w:marTop w:val="0"/>
      <w:marBottom w:val="0"/>
      <w:divBdr>
        <w:top w:val="none" w:sz="0" w:space="0" w:color="auto"/>
        <w:left w:val="none" w:sz="0" w:space="0" w:color="auto"/>
        <w:bottom w:val="none" w:sz="0" w:space="0" w:color="auto"/>
        <w:right w:val="none" w:sz="0" w:space="0" w:color="auto"/>
      </w:divBdr>
    </w:div>
    <w:div w:id="1451700929">
      <w:marLeft w:val="480"/>
      <w:marRight w:val="0"/>
      <w:marTop w:val="0"/>
      <w:marBottom w:val="0"/>
      <w:divBdr>
        <w:top w:val="none" w:sz="0" w:space="0" w:color="auto"/>
        <w:left w:val="none" w:sz="0" w:space="0" w:color="auto"/>
        <w:bottom w:val="none" w:sz="0" w:space="0" w:color="auto"/>
        <w:right w:val="none" w:sz="0" w:space="0" w:color="auto"/>
      </w:divBdr>
    </w:div>
    <w:div w:id="1452018641">
      <w:marLeft w:val="480"/>
      <w:marRight w:val="0"/>
      <w:marTop w:val="0"/>
      <w:marBottom w:val="0"/>
      <w:divBdr>
        <w:top w:val="none" w:sz="0" w:space="0" w:color="auto"/>
        <w:left w:val="none" w:sz="0" w:space="0" w:color="auto"/>
        <w:bottom w:val="none" w:sz="0" w:space="0" w:color="auto"/>
        <w:right w:val="none" w:sz="0" w:space="0" w:color="auto"/>
      </w:divBdr>
    </w:div>
    <w:div w:id="1453405698">
      <w:marLeft w:val="480"/>
      <w:marRight w:val="0"/>
      <w:marTop w:val="0"/>
      <w:marBottom w:val="0"/>
      <w:divBdr>
        <w:top w:val="none" w:sz="0" w:space="0" w:color="auto"/>
        <w:left w:val="none" w:sz="0" w:space="0" w:color="auto"/>
        <w:bottom w:val="none" w:sz="0" w:space="0" w:color="auto"/>
        <w:right w:val="none" w:sz="0" w:space="0" w:color="auto"/>
      </w:divBdr>
    </w:div>
    <w:div w:id="1453554672">
      <w:marLeft w:val="480"/>
      <w:marRight w:val="0"/>
      <w:marTop w:val="0"/>
      <w:marBottom w:val="0"/>
      <w:divBdr>
        <w:top w:val="none" w:sz="0" w:space="0" w:color="auto"/>
        <w:left w:val="none" w:sz="0" w:space="0" w:color="auto"/>
        <w:bottom w:val="none" w:sz="0" w:space="0" w:color="auto"/>
        <w:right w:val="none" w:sz="0" w:space="0" w:color="auto"/>
      </w:divBdr>
    </w:div>
    <w:div w:id="1454210050">
      <w:marLeft w:val="480"/>
      <w:marRight w:val="0"/>
      <w:marTop w:val="0"/>
      <w:marBottom w:val="0"/>
      <w:divBdr>
        <w:top w:val="none" w:sz="0" w:space="0" w:color="auto"/>
        <w:left w:val="none" w:sz="0" w:space="0" w:color="auto"/>
        <w:bottom w:val="none" w:sz="0" w:space="0" w:color="auto"/>
        <w:right w:val="none" w:sz="0" w:space="0" w:color="auto"/>
      </w:divBdr>
    </w:div>
    <w:div w:id="1454249796">
      <w:marLeft w:val="480"/>
      <w:marRight w:val="0"/>
      <w:marTop w:val="0"/>
      <w:marBottom w:val="0"/>
      <w:divBdr>
        <w:top w:val="none" w:sz="0" w:space="0" w:color="auto"/>
        <w:left w:val="none" w:sz="0" w:space="0" w:color="auto"/>
        <w:bottom w:val="none" w:sz="0" w:space="0" w:color="auto"/>
        <w:right w:val="none" w:sz="0" w:space="0" w:color="auto"/>
      </w:divBdr>
    </w:div>
    <w:div w:id="1454514111">
      <w:marLeft w:val="480"/>
      <w:marRight w:val="0"/>
      <w:marTop w:val="0"/>
      <w:marBottom w:val="0"/>
      <w:divBdr>
        <w:top w:val="none" w:sz="0" w:space="0" w:color="auto"/>
        <w:left w:val="none" w:sz="0" w:space="0" w:color="auto"/>
        <w:bottom w:val="none" w:sz="0" w:space="0" w:color="auto"/>
        <w:right w:val="none" w:sz="0" w:space="0" w:color="auto"/>
      </w:divBdr>
    </w:div>
    <w:div w:id="1454905936">
      <w:marLeft w:val="480"/>
      <w:marRight w:val="0"/>
      <w:marTop w:val="0"/>
      <w:marBottom w:val="0"/>
      <w:divBdr>
        <w:top w:val="none" w:sz="0" w:space="0" w:color="auto"/>
        <w:left w:val="none" w:sz="0" w:space="0" w:color="auto"/>
        <w:bottom w:val="none" w:sz="0" w:space="0" w:color="auto"/>
        <w:right w:val="none" w:sz="0" w:space="0" w:color="auto"/>
      </w:divBdr>
    </w:div>
    <w:div w:id="1455099375">
      <w:bodyDiv w:val="1"/>
      <w:marLeft w:val="0"/>
      <w:marRight w:val="0"/>
      <w:marTop w:val="0"/>
      <w:marBottom w:val="0"/>
      <w:divBdr>
        <w:top w:val="none" w:sz="0" w:space="0" w:color="auto"/>
        <w:left w:val="none" w:sz="0" w:space="0" w:color="auto"/>
        <w:bottom w:val="none" w:sz="0" w:space="0" w:color="auto"/>
        <w:right w:val="none" w:sz="0" w:space="0" w:color="auto"/>
      </w:divBdr>
    </w:div>
    <w:div w:id="1455247033">
      <w:marLeft w:val="480"/>
      <w:marRight w:val="0"/>
      <w:marTop w:val="0"/>
      <w:marBottom w:val="0"/>
      <w:divBdr>
        <w:top w:val="none" w:sz="0" w:space="0" w:color="auto"/>
        <w:left w:val="none" w:sz="0" w:space="0" w:color="auto"/>
        <w:bottom w:val="none" w:sz="0" w:space="0" w:color="auto"/>
        <w:right w:val="none" w:sz="0" w:space="0" w:color="auto"/>
      </w:divBdr>
    </w:div>
    <w:div w:id="1455371491">
      <w:marLeft w:val="480"/>
      <w:marRight w:val="0"/>
      <w:marTop w:val="0"/>
      <w:marBottom w:val="0"/>
      <w:divBdr>
        <w:top w:val="none" w:sz="0" w:space="0" w:color="auto"/>
        <w:left w:val="none" w:sz="0" w:space="0" w:color="auto"/>
        <w:bottom w:val="none" w:sz="0" w:space="0" w:color="auto"/>
        <w:right w:val="none" w:sz="0" w:space="0" w:color="auto"/>
      </w:divBdr>
    </w:div>
    <w:div w:id="1455564290">
      <w:marLeft w:val="480"/>
      <w:marRight w:val="0"/>
      <w:marTop w:val="0"/>
      <w:marBottom w:val="0"/>
      <w:divBdr>
        <w:top w:val="none" w:sz="0" w:space="0" w:color="auto"/>
        <w:left w:val="none" w:sz="0" w:space="0" w:color="auto"/>
        <w:bottom w:val="none" w:sz="0" w:space="0" w:color="auto"/>
        <w:right w:val="none" w:sz="0" w:space="0" w:color="auto"/>
      </w:divBdr>
    </w:div>
    <w:div w:id="1455636746">
      <w:bodyDiv w:val="1"/>
      <w:marLeft w:val="0"/>
      <w:marRight w:val="0"/>
      <w:marTop w:val="0"/>
      <w:marBottom w:val="0"/>
      <w:divBdr>
        <w:top w:val="none" w:sz="0" w:space="0" w:color="auto"/>
        <w:left w:val="none" w:sz="0" w:space="0" w:color="auto"/>
        <w:bottom w:val="none" w:sz="0" w:space="0" w:color="auto"/>
        <w:right w:val="none" w:sz="0" w:space="0" w:color="auto"/>
      </w:divBdr>
    </w:div>
    <w:div w:id="1455903364">
      <w:marLeft w:val="480"/>
      <w:marRight w:val="0"/>
      <w:marTop w:val="0"/>
      <w:marBottom w:val="0"/>
      <w:divBdr>
        <w:top w:val="none" w:sz="0" w:space="0" w:color="auto"/>
        <w:left w:val="none" w:sz="0" w:space="0" w:color="auto"/>
        <w:bottom w:val="none" w:sz="0" w:space="0" w:color="auto"/>
        <w:right w:val="none" w:sz="0" w:space="0" w:color="auto"/>
      </w:divBdr>
    </w:div>
    <w:div w:id="1456946964">
      <w:bodyDiv w:val="1"/>
      <w:marLeft w:val="0"/>
      <w:marRight w:val="0"/>
      <w:marTop w:val="0"/>
      <w:marBottom w:val="0"/>
      <w:divBdr>
        <w:top w:val="none" w:sz="0" w:space="0" w:color="auto"/>
        <w:left w:val="none" w:sz="0" w:space="0" w:color="auto"/>
        <w:bottom w:val="none" w:sz="0" w:space="0" w:color="auto"/>
        <w:right w:val="none" w:sz="0" w:space="0" w:color="auto"/>
      </w:divBdr>
    </w:div>
    <w:div w:id="1457024165">
      <w:bodyDiv w:val="1"/>
      <w:marLeft w:val="0"/>
      <w:marRight w:val="0"/>
      <w:marTop w:val="0"/>
      <w:marBottom w:val="0"/>
      <w:divBdr>
        <w:top w:val="none" w:sz="0" w:space="0" w:color="auto"/>
        <w:left w:val="none" w:sz="0" w:space="0" w:color="auto"/>
        <w:bottom w:val="none" w:sz="0" w:space="0" w:color="auto"/>
        <w:right w:val="none" w:sz="0" w:space="0" w:color="auto"/>
      </w:divBdr>
    </w:div>
    <w:div w:id="1457141586">
      <w:marLeft w:val="480"/>
      <w:marRight w:val="0"/>
      <w:marTop w:val="0"/>
      <w:marBottom w:val="0"/>
      <w:divBdr>
        <w:top w:val="none" w:sz="0" w:space="0" w:color="auto"/>
        <w:left w:val="none" w:sz="0" w:space="0" w:color="auto"/>
        <w:bottom w:val="none" w:sz="0" w:space="0" w:color="auto"/>
        <w:right w:val="none" w:sz="0" w:space="0" w:color="auto"/>
      </w:divBdr>
    </w:div>
    <w:div w:id="1457143877">
      <w:marLeft w:val="480"/>
      <w:marRight w:val="0"/>
      <w:marTop w:val="0"/>
      <w:marBottom w:val="0"/>
      <w:divBdr>
        <w:top w:val="none" w:sz="0" w:space="0" w:color="auto"/>
        <w:left w:val="none" w:sz="0" w:space="0" w:color="auto"/>
        <w:bottom w:val="none" w:sz="0" w:space="0" w:color="auto"/>
        <w:right w:val="none" w:sz="0" w:space="0" w:color="auto"/>
      </w:divBdr>
    </w:div>
    <w:div w:id="1457793039">
      <w:bodyDiv w:val="1"/>
      <w:marLeft w:val="0"/>
      <w:marRight w:val="0"/>
      <w:marTop w:val="0"/>
      <w:marBottom w:val="0"/>
      <w:divBdr>
        <w:top w:val="none" w:sz="0" w:space="0" w:color="auto"/>
        <w:left w:val="none" w:sz="0" w:space="0" w:color="auto"/>
        <w:bottom w:val="none" w:sz="0" w:space="0" w:color="auto"/>
        <w:right w:val="none" w:sz="0" w:space="0" w:color="auto"/>
      </w:divBdr>
    </w:div>
    <w:div w:id="1457989526">
      <w:marLeft w:val="480"/>
      <w:marRight w:val="0"/>
      <w:marTop w:val="0"/>
      <w:marBottom w:val="0"/>
      <w:divBdr>
        <w:top w:val="none" w:sz="0" w:space="0" w:color="auto"/>
        <w:left w:val="none" w:sz="0" w:space="0" w:color="auto"/>
        <w:bottom w:val="none" w:sz="0" w:space="0" w:color="auto"/>
        <w:right w:val="none" w:sz="0" w:space="0" w:color="auto"/>
      </w:divBdr>
    </w:div>
    <w:div w:id="1458570953">
      <w:marLeft w:val="480"/>
      <w:marRight w:val="0"/>
      <w:marTop w:val="0"/>
      <w:marBottom w:val="0"/>
      <w:divBdr>
        <w:top w:val="none" w:sz="0" w:space="0" w:color="auto"/>
        <w:left w:val="none" w:sz="0" w:space="0" w:color="auto"/>
        <w:bottom w:val="none" w:sz="0" w:space="0" w:color="auto"/>
        <w:right w:val="none" w:sz="0" w:space="0" w:color="auto"/>
      </w:divBdr>
    </w:div>
    <w:div w:id="1458598605">
      <w:marLeft w:val="480"/>
      <w:marRight w:val="0"/>
      <w:marTop w:val="0"/>
      <w:marBottom w:val="0"/>
      <w:divBdr>
        <w:top w:val="none" w:sz="0" w:space="0" w:color="auto"/>
        <w:left w:val="none" w:sz="0" w:space="0" w:color="auto"/>
        <w:bottom w:val="none" w:sz="0" w:space="0" w:color="auto"/>
        <w:right w:val="none" w:sz="0" w:space="0" w:color="auto"/>
      </w:divBdr>
    </w:div>
    <w:div w:id="1458907967">
      <w:marLeft w:val="480"/>
      <w:marRight w:val="0"/>
      <w:marTop w:val="0"/>
      <w:marBottom w:val="0"/>
      <w:divBdr>
        <w:top w:val="none" w:sz="0" w:space="0" w:color="auto"/>
        <w:left w:val="none" w:sz="0" w:space="0" w:color="auto"/>
        <w:bottom w:val="none" w:sz="0" w:space="0" w:color="auto"/>
        <w:right w:val="none" w:sz="0" w:space="0" w:color="auto"/>
      </w:divBdr>
    </w:div>
    <w:div w:id="1459102216">
      <w:marLeft w:val="480"/>
      <w:marRight w:val="0"/>
      <w:marTop w:val="0"/>
      <w:marBottom w:val="0"/>
      <w:divBdr>
        <w:top w:val="none" w:sz="0" w:space="0" w:color="auto"/>
        <w:left w:val="none" w:sz="0" w:space="0" w:color="auto"/>
        <w:bottom w:val="none" w:sz="0" w:space="0" w:color="auto"/>
        <w:right w:val="none" w:sz="0" w:space="0" w:color="auto"/>
      </w:divBdr>
    </w:div>
    <w:div w:id="1459300655">
      <w:bodyDiv w:val="1"/>
      <w:marLeft w:val="0"/>
      <w:marRight w:val="0"/>
      <w:marTop w:val="0"/>
      <w:marBottom w:val="0"/>
      <w:divBdr>
        <w:top w:val="none" w:sz="0" w:space="0" w:color="auto"/>
        <w:left w:val="none" w:sz="0" w:space="0" w:color="auto"/>
        <w:bottom w:val="none" w:sz="0" w:space="0" w:color="auto"/>
        <w:right w:val="none" w:sz="0" w:space="0" w:color="auto"/>
      </w:divBdr>
    </w:div>
    <w:div w:id="1459372999">
      <w:marLeft w:val="480"/>
      <w:marRight w:val="0"/>
      <w:marTop w:val="0"/>
      <w:marBottom w:val="0"/>
      <w:divBdr>
        <w:top w:val="none" w:sz="0" w:space="0" w:color="auto"/>
        <w:left w:val="none" w:sz="0" w:space="0" w:color="auto"/>
        <w:bottom w:val="none" w:sz="0" w:space="0" w:color="auto"/>
        <w:right w:val="none" w:sz="0" w:space="0" w:color="auto"/>
      </w:divBdr>
    </w:div>
    <w:div w:id="1459646593">
      <w:bodyDiv w:val="1"/>
      <w:marLeft w:val="0"/>
      <w:marRight w:val="0"/>
      <w:marTop w:val="0"/>
      <w:marBottom w:val="0"/>
      <w:divBdr>
        <w:top w:val="none" w:sz="0" w:space="0" w:color="auto"/>
        <w:left w:val="none" w:sz="0" w:space="0" w:color="auto"/>
        <w:bottom w:val="none" w:sz="0" w:space="0" w:color="auto"/>
        <w:right w:val="none" w:sz="0" w:space="0" w:color="auto"/>
      </w:divBdr>
    </w:div>
    <w:div w:id="1460296234">
      <w:marLeft w:val="480"/>
      <w:marRight w:val="0"/>
      <w:marTop w:val="0"/>
      <w:marBottom w:val="0"/>
      <w:divBdr>
        <w:top w:val="none" w:sz="0" w:space="0" w:color="auto"/>
        <w:left w:val="none" w:sz="0" w:space="0" w:color="auto"/>
        <w:bottom w:val="none" w:sz="0" w:space="0" w:color="auto"/>
        <w:right w:val="none" w:sz="0" w:space="0" w:color="auto"/>
      </w:divBdr>
    </w:div>
    <w:div w:id="1460538333">
      <w:marLeft w:val="480"/>
      <w:marRight w:val="0"/>
      <w:marTop w:val="0"/>
      <w:marBottom w:val="0"/>
      <w:divBdr>
        <w:top w:val="none" w:sz="0" w:space="0" w:color="auto"/>
        <w:left w:val="none" w:sz="0" w:space="0" w:color="auto"/>
        <w:bottom w:val="none" w:sz="0" w:space="0" w:color="auto"/>
        <w:right w:val="none" w:sz="0" w:space="0" w:color="auto"/>
      </w:divBdr>
    </w:div>
    <w:div w:id="1461150246">
      <w:bodyDiv w:val="1"/>
      <w:marLeft w:val="0"/>
      <w:marRight w:val="0"/>
      <w:marTop w:val="0"/>
      <w:marBottom w:val="0"/>
      <w:divBdr>
        <w:top w:val="none" w:sz="0" w:space="0" w:color="auto"/>
        <w:left w:val="none" w:sz="0" w:space="0" w:color="auto"/>
        <w:bottom w:val="none" w:sz="0" w:space="0" w:color="auto"/>
        <w:right w:val="none" w:sz="0" w:space="0" w:color="auto"/>
      </w:divBdr>
    </w:div>
    <w:div w:id="1461455544">
      <w:marLeft w:val="480"/>
      <w:marRight w:val="0"/>
      <w:marTop w:val="0"/>
      <w:marBottom w:val="0"/>
      <w:divBdr>
        <w:top w:val="none" w:sz="0" w:space="0" w:color="auto"/>
        <w:left w:val="none" w:sz="0" w:space="0" w:color="auto"/>
        <w:bottom w:val="none" w:sz="0" w:space="0" w:color="auto"/>
        <w:right w:val="none" w:sz="0" w:space="0" w:color="auto"/>
      </w:divBdr>
    </w:div>
    <w:div w:id="1461920855">
      <w:bodyDiv w:val="1"/>
      <w:marLeft w:val="0"/>
      <w:marRight w:val="0"/>
      <w:marTop w:val="0"/>
      <w:marBottom w:val="0"/>
      <w:divBdr>
        <w:top w:val="none" w:sz="0" w:space="0" w:color="auto"/>
        <w:left w:val="none" w:sz="0" w:space="0" w:color="auto"/>
        <w:bottom w:val="none" w:sz="0" w:space="0" w:color="auto"/>
        <w:right w:val="none" w:sz="0" w:space="0" w:color="auto"/>
      </w:divBdr>
      <w:divsChild>
        <w:div w:id="877744418">
          <w:marLeft w:val="0"/>
          <w:marRight w:val="0"/>
          <w:marTop w:val="0"/>
          <w:marBottom w:val="0"/>
          <w:divBdr>
            <w:top w:val="none" w:sz="0" w:space="0" w:color="auto"/>
            <w:left w:val="none" w:sz="0" w:space="0" w:color="auto"/>
            <w:bottom w:val="none" w:sz="0" w:space="0" w:color="auto"/>
            <w:right w:val="none" w:sz="0" w:space="0" w:color="auto"/>
          </w:divBdr>
        </w:div>
        <w:div w:id="1635211339">
          <w:marLeft w:val="0"/>
          <w:marRight w:val="0"/>
          <w:marTop w:val="0"/>
          <w:marBottom w:val="0"/>
          <w:divBdr>
            <w:top w:val="none" w:sz="0" w:space="0" w:color="auto"/>
            <w:left w:val="none" w:sz="0" w:space="0" w:color="auto"/>
            <w:bottom w:val="none" w:sz="0" w:space="0" w:color="auto"/>
            <w:right w:val="none" w:sz="0" w:space="0" w:color="auto"/>
          </w:divBdr>
        </w:div>
        <w:div w:id="1035619583">
          <w:marLeft w:val="0"/>
          <w:marRight w:val="0"/>
          <w:marTop w:val="0"/>
          <w:marBottom w:val="0"/>
          <w:divBdr>
            <w:top w:val="none" w:sz="0" w:space="0" w:color="auto"/>
            <w:left w:val="none" w:sz="0" w:space="0" w:color="auto"/>
            <w:bottom w:val="none" w:sz="0" w:space="0" w:color="auto"/>
            <w:right w:val="none" w:sz="0" w:space="0" w:color="auto"/>
          </w:divBdr>
        </w:div>
        <w:div w:id="1478260678">
          <w:marLeft w:val="0"/>
          <w:marRight w:val="0"/>
          <w:marTop w:val="0"/>
          <w:marBottom w:val="0"/>
          <w:divBdr>
            <w:top w:val="none" w:sz="0" w:space="0" w:color="auto"/>
            <w:left w:val="none" w:sz="0" w:space="0" w:color="auto"/>
            <w:bottom w:val="none" w:sz="0" w:space="0" w:color="auto"/>
            <w:right w:val="none" w:sz="0" w:space="0" w:color="auto"/>
          </w:divBdr>
        </w:div>
        <w:div w:id="1446657850">
          <w:marLeft w:val="0"/>
          <w:marRight w:val="0"/>
          <w:marTop w:val="0"/>
          <w:marBottom w:val="0"/>
          <w:divBdr>
            <w:top w:val="none" w:sz="0" w:space="0" w:color="auto"/>
            <w:left w:val="none" w:sz="0" w:space="0" w:color="auto"/>
            <w:bottom w:val="none" w:sz="0" w:space="0" w:color="auto"/>
            <w:right w:val="none" w:sz="0" w:space="0" w:color="auto"/>
          </w:divBdr>
        </w:div>
        <w:div w:id="69884930">
          <w:marLeft w:val="0"/>
          <w:marRight w:val="0"/>
          <w:marTop w:val="0"/>
          <w:marBottom w:val="0"/>
          <w:divBdr>
            <w:top w:val="none" w:sz="0" w:space="0" w:color="auto"/>
            <w:left w:val="none" w:sz="0" w:space="0" w:color="auto"/>
            <w:bottom w:val="none" w:sz="0" w:space="0" w:color="auto"/>
            <w:right w:val="none" w:sz="0" w:space="0" w:color="auto"/>
          </w:divBdr>
        </w:div>
        <w:div w:id="909382867">
          <w:marLeft w:val="0"/>
          <w:marRight w:val="0"/>
          <w:marTop w:val="0"/>
          <w:marBottom w:val="0"/>
          <w:divBdr>
            <w:top w:val="none" w:sz="0" w:space="0" w:color="auto"/>
            <w:left w:val="none" w:sz="0" w:space="0" w:color="auto"/>
            <w:bottom w:val="none" w:sz="0" w:space="0" w:color="auto"/>
            <w:right w:val="none" w:sz="0" w:space="0" w:color="auto"/>
          </w:divBdr>
        </w:div>
        <w:div w:id="1862889798">
          <w:marLeft w:val="0"/>
          <w:marRight w:val="0"/>
          <w:marTop w:val="0"/>
          <w:marBottom w:val="0"/>
          <w:divBdr>
            <w:top w:val="none" w:sz="0" w:space="0" w:color="auto"/>
            <w:left w:val="none" w:sz="0" w:space="0" w:color="auto"/>
            <w:bottom w:val="none" w:sz="0" w:space="0" w:color="auto"/>
            <w:right w:val="none" w:sz="0" w:space="0" w:color="auto"/>
          </w:divBdr>
        </w:div>
        <w:div w:id="844592350">
          <w:marLeft w:val="0"/>
          <w:marRight w:val="0"/>
          <w:marTop w:val="0"/>
          <w:marBottom w:val="0"/>
          <w:divBdr>
            <w:top w:val="none" w:sz="0" w:space="0" w:color="auto"/>
            <w:left w:val="none" w:sz="0" w:space="0" w:color="auto"/>
            <w:bottom w:val="none" w:sz="0" w:space="0" w:color="auto"/>
            <w:right w:val="none" w:sz="0" w:space="0" w:color="auto"/>
          </w:divBdr>
        </w:div>
        <w:div w:id="641545541">
          <w:marLeft w:val="0"/>
          <w:marRight w:val="0"/>
          <w:marTop w:val="0"/>
          <w:marBottom w:val="0"/>
          <w:divBdr>
            <w:top w:val="none" w:sz="0" w:space="0" w:color="auto"/>
            <w:left w:val="none" w:sz="0" w:space="0" w:color="auto"/>
            <w:bottom w:val="none" w:sz="0" w:space="0" w:color="auto"/>
            <w:right w:val="none" w:sz="0" w:space="0" w:color="auto"/>
          </w:divBdr>
        </w:div>
        <w:div w:id="1294217162">
          <w:marLeft w:val="0"/>
          <w:marRight w:val="0"/>
          <w:marTop w:val="0"/>
          <w:marBottom w:val="0"/>
          <w:divBdr>
            <w:top w:val="none" w:sz="0" w:space="0" w:color="auto"/>
            <w:left w:val="none" w:sz="0" w:space="0" w:color="auto"/>
            <w:bottom w:val="none" w:sz="0" w:space="0" w:color="auto"/>
            <w:right w:val="none" w:sz="0" w:space="0" w:color="auto"/>
          </w:divBdr>
        </w:div>
        <w:div w:id="1200780307">
          <w:marLeft w:val="0"/>
          <w:marRight w:val="0"/>
          <w:marTop w:val="0"/>
          <w:marBottom w:val="0"/>
          <w:divBdr>
            <w:top w:val="none" w:sz="0" w:space="0" w:color="auto"/>
            <w:left w:val="none" w:sz="0" w:space="0" w:color="auto"/>
            <w:bottom w:val="none" w:sz="0" w:space="0" w:color="auto"/>
            <w:right w:val="none" w:sz="0" w:space="0" w:color="auto"/>
          </w:divBdr>
        </w:div>
        <w:div w:id="1386180256">
          <w:marLeft w:val="0"/>
          <w:marRight w:val="0"/>
          <w:marTop w:val="0"/>
          <w:marBottom w:val="0"/>
          <w:divBdr>
            <w:top w:val="none" w:sz="0" w:space="0" w:color="auto"/>
            <w:left w:val="none" w:sz="0" w:space="0" w:color="auto"/>
            <w:bottom w:val="none" w:sz="0" w:space="0" w:color="auto"/>
            <w:right w:val="none" w:sz="0" w:space="0" w:color="auto"/>
          </w:divBdr>
        </w:div>
        <w:div w:id="102921524">
          <w:marLeft w:val="0"/>
          <w:marRight w:val="0"/>
          <w:marTop w:val="0"/>
          <w:marBottom w:val="0"/>
          <w:divBdr>
            <w:top w:val="none" w:sz="0" w:space="0" w:color="auto"/>
            <w:left w:val="none" w:sz="0" w:space="0" w:color="auto"/>
            <w:bottom w:val="none" w:sz="0" w:space="0" w:color="auto"/>
            <w:right w:val="none" w:sz="0" w:space="0" w:color="auto"/>
          </w:divBdr>
        </w:div>
        <w:div w:id="1538083539">
          <w:marLeft w:val="0"/>
          <w:marRight w:val="0"/>
          <w:marTop w:val="0"/>
          <w:marBottom w:val="0"/>
          <w:divBdr>
            <w:top w:val="none" w:sz="0" w:space="0" w:color="auto"/>
            <w:left w:val="none" w:sz="0" w:space="0" w:color="auto"/>
            <w:bottom w:val="none" w:sz="0" w:space="0" w:color="auto"/>
            <w:right w:val="none" w:sz="0" w:space="0" w:color="auto"/>
          </w:divBdr>
        </w:div>
        <w:div w:id="1313481039">
          <w:marLeft w:val="0"/>
          <w:marRight w:val="0"/>
          <w:marTop w:val="0"/>
          <w:marBottom w:val="0"/>
          <w:divBdr>
            <w:top w:val="none" w:sz="0" w:space="0" w:color="auto"/>
            <w:left w:val="none" w:sz="0" w:space="0" w:color="auto"/>
            <w:bottom w:val="none" w:sz="0" w:space="0" w:color="auto"/>
            <w:right w:val="none" w:sz="0" w:space="0" w:color="auto"/>
          </w:divBdr>
        </w:div>
        <w:div w:id="1104692068">
          <w:marLeft w:val="0"/>
          <w:marRight w:val="0"/>
          <w:marTop w:val="0"/>
          <w:marBottom w:val="0"/>
          <w:divBdr>
            <w:top w:val="none" w:sz="0" w:space="0" w:color="auto"/>
            <w:left w:val="none" w:sz="0" w:space="0" w:color="auto"/>
            <w:bottom w:val="none" w:sz="0" w:space="0" w:color="auto"/>
            <w:right w:val="none" w:sz="0" w:space="0" w:color="auto"/>
          </w:divBdr>
        </w:div>
        <w:div w:id="1065765213">
          <w:marLeft w:val="0"/>
          <w:marRight w:val="0"/>
          <w:marTop w:val="0"/>
          <w:marBottom w:val="0"/>
          <w:divBdr>
            <w:top w:val="none" w:sz="0" w:space="0" w:color="auto"/>
            <w:left w:val="none" w:sz="0" w:space="0" w:color="auto"/>
            <w:bottom w:val="none" w:sz="0" w:space="0" w:color="auto"/>
            <w:right w:val="none" w:sz="0" w:space="0" w:color="auto"/>
          </w:divBdr>
        </w:div>
        <w:div w:id="336541559">
          <w:marLeft w:val="0"/>
          <w:marRight w:val="0"/>
          <w:marTop w:val="0"/>
          <w:marBottom w:val="0"/>
          <w:divBdr>
            <w:top w:val="none" w:sz="0" w:space="0" w:color="auto"/>
            <w:left w:val="none" w:sz="0" w:space="0" w:color="auto"/>
            <w:bottom w:val="none" w:sz="0" w:space="0" w:color="auto"/>
            <w:right w:val="none" w:sz="0" w:space="0" w:color="auto"/>
          </w:divBdr>
        </w:div>
        <w:div w:id="983584809">
          <w:marLeft w:val="0"/>
          <w:marRight w:val="0"/>
          <w:marTop w:val="0"/>
          <w:marBottom w:val="0"/>
          <w:divBdr>
            <w:top w:val="none" w:sz="0" w:space="0" w:color="auto"/>
            <w:left w:val="none" w:sz="0" w:space="0" w:color="auto"/>
            <w:bottom w:val="none" w:sz="0" w:space="0" w:color="auto"/>
            <w:right w:val="none" w:sz="0" w:space="0" w:color="auto"/>
          </w:divBdr>
        </w:div>
        <w:div w:id="1659652581">
          <w:marLeft w:val="0"/>
          <w:marRight w:val="0"/>
          <w:marTop w:val="0"/>
          <w:marBottom w:val="0"/>
          <w:divBdr>
            <w:top w:val="none" w:sz="0" w:space="0" w:color="auto"/>
            <w:left w:val="none" w:sz="0" w:space="0" w:color="auto"/>
            <w:bottom w:val="none" w:sz="0" w:space="0" w:color="auto"/>
            <w:right w:val="none" w:sz="0" w:space="0" w:color="auto"/>
          </w:divBdr>
        </w:div>
        <w:div w:id="1389189713">
          <w:marLeft w:val="0"/>
          <w:marRight w:val="0"/>
          <w:marTop w:val="0"/>
          <w:marBottom w:val="0"/>
          <w:divBdr>
            <w:top w:val="none" w:sz="0" w:space="0" w:color="auto"/>
            <w:left w:val="none" w:sz="0" w:space="0" w:color="auto"/>
            <w:bottom w:val="none" w:sz="0" w:space="0" w:color="auto"/>
            <w:right w:val="none" w:sz="0" w:space="0" w:color="auto"/>
          </w:divBdr>
        </w:div>
        <w:div w:id="1831946459">
          <w:marLeft w:val="0"/>
          <w:marRight w:val="0"/>
          <w:marTop w:val="0"/>
          <w:marBottom w:val="0"/>
          <w:divBdr>
            <w:top w:val="none" w:sz="0" w:space="0" w:color="auto"/>
            <w:left w:val="none" w:sz="0" w:space="0" w:color="auto"/>
            <w:bottom w:val="none" w:sz="0" w:space="0" w:color="auto"/>
            <w:right w:val="none" w:sz="0" w:space="0" w:color="auto"/>
          </w:divBdr>
        </w:div>
        <w:div w:id="94911384">
          <w:marLeft w:val="0"/>
          <w:marRight w:val="0"/>
          <w:marTop w:val="0"/>
          <w:marBottom w:val="0"/>
          <w:divBdr>
            <w:top w:val="none" w:sz="0" w:space="0" w:color="auto"/>
            <w:left w:val="none" w:sz="0" w:space="0" w:color="auto"/>
            <w:bottom w:val="none" w:sz="0" w:space="0" w:color="auto"/>
            <w:right w:val="none" w:sz="0" w:space="0" w:color="auto"/>
          </w:divBdr>
        </w:div>
        <w:div w:id="1217013314">
          <w:marLeft w:val="0"/>
          <w:marRight w:val="0"/>
          <w:marTop w:val="0"/>
          <w:marBottom w:val="0"/>
          <w:divBdr>
            <w:top w:val="none" w:sz="0" w:space="0" w:color="auto"/>
            <w:left w:val="none" w:sz="0" w:space="0" w:color="auto"/>
            <w:bottom w:val="none" w:sz="0" w:space="0" w:color="auto"/>
            <w:right w:val="none" w:sz="0" w:space="0" w:color="auto"/>
          </w:divBdr>
        </w:div>
        <w:div w:id="2077630025">
          <w:marLeft w:val="0"/>
          <w:marRight w:val="0"/>
          <w:marTop w:val="0"/>
          <w:marBottom w:val="0"/>
          <w:divBdr>
            <w:top w:val="none" w:sz="0" w:space="0" w:color="auto"/>
            <w:left w:val="none" w:sz="0" w:space="0" w:color="auto"/>
            <w:bottom w:val="none" w:sz="0" w:space="0" w:color="auto"/>
            <w:right w:val="none" w:sz="0" w:space="0" w:color="auto"/>
          </w:divBdr>
        </w:div>
        <w:div w:id="1709993466">
          <w:marLeft w:val="0"/>
          <w:marRight w:val="0"/>
          <w:marTop w:val="0"/>
          <w:marBottom w:val="0"/>
          <w:divBdr>
            <w:top w:val="none" w:sz="0" w:space="0" w:color="auto"/>
            <w:left w:val="none" w:sz="0" w:space="0" w:color="auto"/>
            <w:bottom w:val="none" w:sz="0" w:space="0" w:color="auto"/>
            <w:right w:val="none" w:sz="0" w:space="0" w:color="auto"/>
          </w:divBdr>
        </w:div>
        <w:div w:id="1558273186">
          <w:marLeft w:val="0"/>
          <w:marRight w:val="0"/>
          <w:marTop w:val="0"/>
          <w:marBottom w:val="0"/>
          <w:divBdr>
            <w:top w:val="none" w:sz="0" w:space="0" w:color="auto"/>
            <w:left w:val="none" w:sz="0" w:space="0" w:color="auto"/>
            <w:bottom w:val="none" w:sz="0" w:space="0" w:color="auto"/>
            <w:right w:val="none" w:sz="0" w:space="0" w:color="auto"/>
          </w:divBdr>
        </w:div>
        <w:div w:id="653528775">
          <w:marLeft w:val="0"/>
          <w:marRight w:val="0"/>
          <w:marTop w:val="0"/>
          <w:marBottom w:val="0"/>
          <w:divBdr>
            <w:top w:val="none" w:sz="0" w:space="0" w:color="auto"/>
            <w:left w:val="none" w:sz="0" w:space="0" w:color="auto"/>
            <w:bottom w:val="none" w:sz="0" w:space="0" w:color="auto"/>
            <w:right w:val="none" w:sz="0" w:space="0" w:color="auto"/>
          </w:divBdr>
        </w:div>
        <w:div w:id="797182886">
          <w:marLeft w:val="0"/>
          <w:marRight w:val="0"/>
          <w:marTop w:val="0"/>
          <w:marBottom w:val="0"/>
          <w:divBdr>
            <w:top w:val="none" w:sz="0" w:space="0" w:color="auto"/>
            <w:left w:val="none" w:sz="0" w:space="0" w:color="auto"/>
            <w:bottom w:val="none" w:sz="0" w:space="0" w:color="auto"/>
            <w:right w:val="none" w:sz="0" w:space="0" w:color="auto"/>
          </w:divBdr>
        </w:div>
        <w:div w:id="2069955074">
          <w:marLeft w:val="0"/>
          <w:marRight w:val="0"/>
          <w:marTop w:val="0"/>
          <w:marBottom w:val="0"/>
          <w:divBdr>
            <w:top w:val="none" w:sz="0" w:space="0" w:color="auto"/>
            <w:left w:val="none" w:sz="0" w:space="0" w:color="auto"/>
            <w:bottom w:val="none" w:sz="0" w:space="0" w:color="auto"/>
            <w:right w:val="none" w:sz="0" w:space="0" w:color="auto"/>
          </w:divBdr>
        </w:div>
        <w:div w:id="194120797">
          <w:marLeft w:val="0"/>
          <w:marRight w:val="0"/>
          <w:marTop w:val="0"/>
          <w:marBottom w:val="0"/>
          <w:divBdr>
            <w:top w:val="none" w:sz="0" w:space="0" w:color="auto"/>
            <w:left w:val="none" w:sz="0" w:space="0" w:color="auto"/>
            <w:bottom w:val="none" w:sz="0" w:space="0" w:color="auto"/>
            <w:right w:val="none" w:sz="0" w:space="0" w:color="auto"/>
          </w:divBdr>
        </w:div>
        <w:div w:id="97676643">
          <w:marLeft w:val="0"/>
          <w:marRight w:val="0"/>
          <w:marTop w:val="0"/>
          <w:marBottom w:val="0"/>
          <w:divBdr>
            <w:top w:val="none" w:sz="0" w:space="0" w:color="auto"/>
            <w:left w:val="none" w:sz="0" w:space="0" w:color="auto"/>
            <w:bottom w:val="none" w:sz="0" w:space="0" w:color="auto"/>
            <w:right w:val="none" w:sz="0" w:space="0" w:color="auto"/>
          </w:divBdr>
        </w:div>
        <w:div w:id="282225986">
          <w:marLeft w:val="0"/>
          <w:marRight w:val="0"/>
          <w:marTop w:val="0"/>
          <w:marBottom w:val="0"/>
          <w:divBdr>
            <w:top w:val="none" w:sz="0" w:space="0" w:color="auto"/>
            <w:left w:val="none" w:sz="0" w:space="0" w:color="auto"/>
            <w:bottom w:val="none" w:sz="0" w:space="0" w:color="auto"/>
            <w:right w:val="none" w:sz="0" w:space="0" w:color="auto"/>
          </w:divBdr>
        </w:div>
        <w:div w:id="346759010">
          <w:marLeft w:val="0"/>
          <w:marRight w:val="0"/>
          <w:marTop w:val="0"/>
          <w:marBottom w:val="0"/>
          <w:divBdr>
            <w:top w:val="none" w:sz="0" w:space="0" w:color="auto"/>
            <w:left w:val="none" w:sz="0" w:space="0" w:color="auto"/>
            <w:bottom w:val="none" w:sz="0" w:space="0" w:color="auto"/>
            <w:right w:val="none" w:sz="0" w:space="0" w:color="auto"/>
          </w:divBdr>
        </w:div>
        <w:div w:id="905578628">
          <w:marLeft w:val="0"/>
          <w:marRight w:val="0"/>
          <w:marTop w:val="0"/>
          <w:marBottom w:val="0"/>
          <w:divBdr>
            <w:top w:val="none" w:sz="0" w:space="0" w:color="auto"/>
            <w:left w:val="none" w:sz="0" w:space="0" w:color="auto"/>
            <w:bottom w:val="none" w:sz="0" w:space="0" w:color="auto"/>
            <w:right w:val="none" w:sz="0" w:space="0" w:color="auto"/>
          </w:divBdr>
        </w:div>
        <w:div w:id="1093477454">
          <w:marLeft w:val="0"/>
          <w:marRight w:val="0"/>
          <w:marTop w:val="0"/>
          <w:marBottom w:val="0"/>
          <w:divBdr>
            <w:top w:val="none" w:sz="0" w:space="0" w:color="auto"/>
            <w:left w:val="none" w:sz="0" w:space="0" w:color="auto"/>
            <w:bottom w:val="none" w:sz="0" w:space="0" w:color="auto"/>
            <w:right w:val="none" w:sz="0" w:space="0" w:color="auto"/>
          </w:divBdr>
        </w:div>
        <w:div w:id="1932009329">
          <w:marLeft w:val="0"/>
          <w:marRight w:val="0"/>
          <w:marTop w:val="0"/>
          <w:marBottom w:val="0"/>
          <w:divBdr>
            <w:top w:val="none" w:sz="0" w:space="0" w:color="auto"/>
            <w:left w:val="none" w:sz="0" w:space="0" w:color="auto"/>
            <w:bottom w:val="none" w:sz="0" w:space="0" w:color="auto"/>
            <w:right w:val="none" w:sz="0" w:space="0" w:color="auto"/>
          </w:divBdr>
        </w:div>
        <w:div w:id="1606575475">
          <w:marLeft w:val="0"/>
          <w:marRight w:val="0"/>
          <w:marTop w:val="0"/>
          <w:marBottom w:val="0"/>
          <w:divBdr>
            <w:top w:val="none" w:sz="0" w:space="0" w:color="auto"/>
            <w:left w:val="none" w:sz="0" w:space="0" w:color="auto"/>
            <w:bottom w:val="none" w:sz="0" w:space="0" w:color="auto"/>
            <w:right w:val="none" w:sz="0" w:space="0" w:color="auto"/>
          </w:divBdr>
        </w:div>
        <w:div w:id="1743480365">
          <w:marLeft w:val="0"/>
          <w:marRight w:val="0"/>
          <w:marTop w:val="0"/>
          <w:marBottom w:val="0"/>
          <w:divBdr>
            <w:top w:val="none" w:sz="0" w:space="0" w:color="auto"/>
            <w:left w:val="none" w:sz="0" w:space="0" w:color="auto"/>
            <w:bottom w:val="none" w:sz="0" w:space="0" w:color="auto"/>
            <w:right w:val="none" w:sz="0" w:space="0" w:color="auto"/>
          </w:divBdr>
        </w:div>
        <w:div w:id="171648881">
          <w:marLeft w:val="0"/>
          <w:marRight w:val="0"/>
          <w:marTop w:val="0"/>
          <w:marBottom w:val="0"/>
          <w:divBdr>
            <w:top w:val="none" w:sz="0" w:space="0" w:color="auto"/>
            <w:left w:val="none" w:sz="0" w:space="0" w:color="auto"/>
            <w:bottom w:val="none" w:sz="0" w:space="0" w:color="auto"/>
            <w:right w:val="none" w:sz="0" w:space="0" w:color="auto"/>
          </w:divBdr>
        </w:div>
        <w:div w:id="1127354471">
          <w:marLeft w:val="0"/>
          <w:marRight w:val="0"/>
          <w:marTop w:val="0"/>
          <w:marBottom w:val="0"/>
          <w:divBdr>
            <w:top w:val="none" w:sz="0" w:space="0" w:color="auto"/>
            <w:left w:val="none" w:sz="0" w:space="0" w:color="auto"/>
            <w:bottom w:val="none" w:sz="0" w:space="0" w:color="auto"/>
            <w:right w:val="none" w:sz="0" w:space="0" w:color="auto"/>
          </w:divBdr>
        </w:div>
        <w:div w:id="1571693402">
          <w:marLeft w:val="0"/>
          <w:marRight w:val="0"/>
          <w:marTop w:val="0"/>
          <w:marBottom w:val="0"/>
          <w:divBdr>
            <w:top w:val="none" w:sz="0" w:space="0" w:color="auto"/>
            <w:left w:val="none" w:sz="0" w:space="0" w:color="auto"/>
            <w:bottom w:val="none" w:sz="0" w:space="0" w:color="auto"/>
            <w:right w:val="none" w:sz="0" w:space="0" w:color="auto"/>
          </w:divBdr>
        </w:div>
        <w:div w:id="1435244066">
          <w:marLeft w:val="0"/>
          <w:marRight w:val="0"/>
          <w:marTop w:val="0"/>
          <w:marBottom w:val="0"/>
          <w:divBdr>
            <w:top w:val="none" w:sz="0" w:space="0" w:color="auto"/>
            <w:left w:val="none" w:sz="0" w:space="0" w:color="auto"/>
            <w:bottom w:val="none" w:sz="0" w:space="0" w:color="auto"/>
            <w:right w:val="none" w:sz="0" w:space="0" w:color="auto"/>
          </w:divBdr>
        </w:div>
        <w:div w:id="885986622">
          <w:marLeft w:val="0"/>
          <w:marRight w:val="0"/>
          <w:marTop w:val="0"/>
          <w:marBottom w:val="0"/>
          <w:divBdr>
            <w:top w:val="none" w:sz="0" w:space="0" w:color="auto"/>
            <w:left w:val="none" w:sz="0" w:space="0" w:color="auto"/>
            <w:bottom w:val="none" w:sz="0" w:space="0" w:color="auto"/>
            <w:right w:val="none" w:sz="0" w:space="0" w:color="auto"/>
          </w:divBdr>
        </w:div>
        <w:div w:id="1135487963">
          <w:marLeft w:val="0"/>
          <w:marRight w:val="0"/>
          <w:marTop w:val="0"/>
          <w:marBottom w:val="0"/>
          <w:divBdr>
            <w:top w:val="none" w:sz="0" w:space="0" w:color="auto"/>
            <w:left w:val="none" w:sz="0" w:space="0" w:color="auto"/>
            <w:bottom w:val="none" w:sz="0" w:space="0" w:color="auto"/>
            <w:right w:val="none" w:sz="0" w:space="0" w:color="auto"/>
          </w:divBdr>
        </w:div>
        <w:div w:id="1573352674">
          <w:marLeft w:val="0"/>
          <w:marRight w:val="0"/>
          <w:marTop w:val="0"/>
          <w:marBottom w:val="0"/>
          <w:divBdr>
            <w:top w:val="none" w:sz="0" w:space="0" w:color="auto"/>
            <w:left w:val="none" w:sz="0" w:space="0" w:color="auto"/>
            <w:bottom w:val="none" w:sz="0" w:space="0" w:color="auto"/>
            <w:right w:val="none" w:sz="0" w:space="0" w:color="auto"/>
          </w:divBdr>
        </w:div>
        <w:div w:id="1186670821">
          <w:marLeft w:val="0"/>
          <w:marRight w:val="0"/>
          <w:marTop w:val="0"/>
          <w:marBottom w:val="0"/>
          <w:divBdr>
            <w:top w:val="none" w:sz="0" w:space="0" w:color="auto"/>
            <w:left w:val="none" w:sz="0" w:space="0" w:color="auto"/>
            <w:bottom w:val="none" w:sz="0" w:space="0" w:color="auto"/>
            <w:right w:val="none" w:sz="0" w:space="0" w:color="auto"/>
          </w:divBdr>
        </w:div>
        <w:div w:id="1024787427">
          <w:marLeft w:val="0"/>
          <w:marRight w:val="0"/>
          <w:marTop w:val="0"/>
          <w:marBottom w:val="0"/>
          <w:divBdr>
            <w:top w:val="none" w:sz="0" w:space="0" w:color="auto"/>
            <w:left w:val="none" w:sz="0" w:space="0" w:color="auto"/>
            <w:bottom w:val="none" w:sz="0" w:space="0" w:color="auto"/>
            <w:right w:val="none" w:sz="0" w:space="0" w:color="auto"/>
          </w:divBdr>
        </w:div>
        <w:div w:id="211500257">
          <w:marLeft w:val="0"/>
          <w:marRight w:val="0"/>
          <w:marTop w:val="0"/>
          <w:marBottom w:val="0"/>
          <w:divBdr>
            <w:top w:val="none" w:sz="0" w:space="0" w:color="auto"/>
            <w:left w:val="none" w:sz="0" w:space="0" w:color="auto"/>
            <w:bottom w:val="none" w:sz="0" w:space="0" w:color="auto"/>
            <w:right w:val="none" w:sz="0" w:space="0" w:color="auto"/>
          </w:divBdr>
        </w:div>
        <w:div w:id="430664457">
          <w:marLeft w:val="0"/>
          <w:marRight w:val="0"/>
          <w:marTop w:val="0"/>
          <w:marBottom w:val="0"/>
          <w:divBdr>
            <w:top w:val="none" w:sz="0" w:space="0" w:color="auto"/>
            <w:left w:val="none" w:sz="0" w:space="0" w:color="auto"/>
            <w:bottom w:val="none" w:sz="0" w:space="0" w:color="auto"/>
            <w:right w:val="none" w:sz="0" w:space="0" w:color="auto"/>
          </w:divBdr>
        </w:div>
        <w:div w:id="1094936186">
          <w:marLeft w:val="0"/>
          <w:marRight w:val="0"/>
          <w:marTop w:val="0"/>
          <w:marBottom w:val="0"/>
          <w:divBdr>
            <w:top w:val="none" w:sz="0" w:space="0" w:color="auto"/>
            <w:left w:val="none" w:sz="0" w:space="0" w:color="auto"/>
            <w:bottom w:val="none" w:sz="0" w:space="0" w:color="auto"/>
            <w:right w:val="none" w:sz="0" w:space="0" w:color="auto"/>
          </w:divBdr>
        </w:div>
        <w:div w:id="906187023">
          <w:marLeft w:val="0"/>
          <w:marRight w:val="0"/>
          <w:marTop w:val="0"/>
          <w:marBottom w:val="0"/>
          <w:divBdr>
            <w:top w:val="none" w:sz="0" w:space="0" w:color="auto"/>
            <w:left w:val="none" w:sz="0" w:space="0" w:color="auto"/>
            <w:bottom w:val="none" w:sz="0" w:space="0" w:color="auto"/>
            <w:right w:val="none" w:sz="0" w:space="0" w:color="auto"/>
          </w:divBdr>
        </w:div>
        <w:div w:id="433669813">
          <w:marLeft w:val="0"/>
          <w:marRight w:val="0"/>
          <w:marTop w:val="0"/>
          <w:marBottom w:val="0"/>
          <w:divBdr>
            <w:top w:val="none" w:sz="0" w:space="0" w:color="auto"/>
            <w:left w:val="none" w:sz="0" w:space="0" w:color="auto"/>
            <w:bottom w:val="none" w:sz="0" w:space="0" w:color="auto"/>
            <w:right w:val="none" w:sz="0" w:space="0" w:color="auto"/>
          </w:divBdr>
        </w:div>
        <w:div w:id="1442335280">
          <w:marLeft w:val="0"/>
          <w:marRight w:val="0"/>
          <w:marTop w:val="0"/>
          <w:marBottom w:val="0"/>
          <w:divBdr>
            <w:top w:val="none" w:sz="0" w:space="0" w:color="auto"/>
            <w:left w:val="none" w:sz="0" w:space="0" w:color="auto"/>
            <w:bottom w:val="none" w:sz="0" w:space="0" w:color="auto"/>
            <w:right w:val="none" w:sz="0" w:space="0" w:color="auto"/>
          </w:divBdr>
        </w:div>
        <w:div w:id="1852136942">
          <w:marLeft w:val="0"/>
          <w:marRight w:val="0"/>
          <w:marTop w:val="0"/>
          <w:marBottom w:val="0"/>
          <w:divBdr>
            <w:top w:val="none" w:sz="0" w:space="0" w:color="auto"/>
            <w:left w:val="none" w:sz="0" w:space="0" w:color="auto"/>
            <w:bottom w:val="none" w:sz="0" w:space="0" w:color="auto"/>
            <w:right w:val="none" w:sz="0" w:space="0" w:color="auto"/>
          </w:divBdr>
        </w:div>
        <w:div w:id="69080677">
          <w:marLeft w:val="0"/>
          <w:marRight w:val="0"/>
          <w:marTop w:val="0"/>
          <w:marBottom w:val="0"/>
          <w:divBdr>
            <w:top w:val="none" w:sz="0" w:space="0" w:color="auto"/>
            <w:left w:val="none" w:sz="0" w:space="0" w:color="auto"/>
            <w:bottom w:val="none" w:sz="0" w:space="0" w:color="auto"/>
            <w:right w:val="none" w:sz="0" w:space="0" w:color="auto"/>
          </w:divBdr>
        </w:div>
        <w:div w:id="392891942">
          <w:marLeft w:val="0"/>
          <w:marRight w:val="0"/>
          <w:marTop w:val="0"/>
          <w:marBottom w:val="0"/>
          <w:divBdr>
            <w:top w:val="none" w:sz="0" w:space="0" w:color="auto"/>
            <w:left w:val="none" w:sz="0" w:space="0" w:color="auto"/>
            <w:bottom w:val="none" w:sz="0" w:space="0" w:color="auto"/>
            <w:right w:val="none" w:sz="0" w:space="0" w:color="auto"/>
          </w:divBdr>
        </w:div>
        <w:div w:id="787554519">
          <w:marLeft w:val="0"/>
          <w:marRight w:val="0"/>
          <w:marTop w:val="0"/>
          <w:marBottom w:val="0"/>
          <w:divBdr>
            <w:top w:val="none" w:sz="0" w:space="0" w:color="auto"/>
            <w:left w:val="none" w:sz="0" w:space="0" w:color="auto"/>
            <w:bottom w:val="none" w:sz="0" w:space="0" w:color="auto"/>
            <w:right w:val="none" w:sz="0" w:space="0" w:color="auto"/>
          </w:divBdr>
        </w:div>
        <w:div w:id="470442068">
          <w:marLeft w:val="0"/>
          <w:marRight w:val="0"/>
          <w:marTop w:val="0"/>
          <w:marBottom w:val="0"/>
          <w:divBdr>
            <w:top w:val="none" w:sz="0" w:space="0" w:color="auto"/>
            <w:left w:val="none" w:sz="0" w:space="0" w:color="auto"/>
            <w:bottom w:val="none" w:sz="0" w:space="0" w:color="auto"/>
            <w:right w:val="none" w:sz="0" w:space="0" w:color="auto"/>
          </w:divBdr>
        </w:div>
        <w:div w:id="379473926">
          <w:marLeft w:val="0"/>
          <w:marRight w:val="0"/>
          <w:marTop w:val="0"/>
          <w:marBottom w:val="0"/>
          <w:divBdr>
            <w:top w:val="none" w:sz="0" w:space="0" w:color="auto"/>
            <w:left w:val="none" w:sz="0" w:space="0" w:color="auto"/>
            <w:bottom w:val="none" w:sz="0" w:space="0" w:color="auto"/>
            <w:right w:val="none" w:sz="0" w:space="0" w:color="auto"/>
          </w:divBdr>
        </w:div>
        <w:div w:id="1286543021">
          <w:marLeft w:val="0"/>
          <w:marRight w:val="0"/>
          <w:marTop w:val="0"/>
          <w:marBottom w:val="0"/>
          <w:divBdr>
            <w:top w:val="none" w:sz="0" w:space="0" w:color="auto"/>
            <w:left w:val="none" w:sz="0" w:space="0" w:color="auto"/>
            <w:bottom w:val="none" w:sz="0" w:space="0" w:color="auto"/>
            <w:right w:val="none" w:sz="0" w:space="0" w:color="auto"/>
          </w:divBdr>
        </w:div>
        <w:div w:id="1743867092">
          <w:marLeft w:val="0"/>
          <w:marRight w:val="0"/>
          <w:marTop w:val="0"/>
          <w:marBottom w:val="0"/>
          <w:divBdr>
            <w:top w:val="none" w:sz="0" w:space="0" w:color="auto"/>
            <w:left w:val="none" w:sz="0" w:space="0" w:color="auto"/>
            <w:bottom w:val="none" w:sz="0" w:space="0" w:color="auto"/>
            <w:right w:val="none" w:sz="0" w:space="0" w:color="auto"/>
          </w:divBdr>
        </w:div>
      </w:divsChild>
    </w:div>
    <w:div w:id="1462647916">
      <w:marLeft w:val="480"/>
      <w:marRight w:val="0"/>
      <w:marTop w:val="0"/>
      <w:marBottom w:val="0"/>
      <w:divBdr>
        <w:top w:val="none" w:sz="0" w:space="0" w:color="auto"/>
        <w:left w:val="none" w:sz="0" w:space="0" w:color="auto"/>
        <w:bottom w:val="none" w:sz="0" w:space="0" w:color="auto"/>
        <w:right w:val="none" w:sz="0" w:space="0" w:color="auto"/>
      </w:divBdr>
    </w:div>
    <w:div w:id="1462990758">
      <w:marLeft w:val="480"/>
      <w:marRight w:val="0"/>
      <w:marTop w:val="0"/>
      <w:marBottom w:val="0"/>
      <w:divBdr>
        <w:top w:val="none" w:sz="0" w:space="0" w:color="auto"/>
        <w:left w:val="none" w:sz="0" w:space="0" w:color="auto"/>
        <w:bottom w:val="none" w:sz="0" w:space="0" w:color="auto"/>
        <w:right w:val="none" w:sz="0" w:space="0" w:color="auto"/>
      </w:divBdr>
    </w:div>
    <w:div w:id="1463695997">
      <w:marLeft w:val="480"/>
      <w:marRight w:val="0"/>
      <w:marTop w:val="0"/>
      <w:marBottom w:val="0"/>
      <w:divBdr>
        <w:top w:val="none" w:sz="0" w:space="0" w:color="auto"/>
        <w:left w:val="none" w:sz="0" w:space="0" w:color="auto"/>
        <w:bottom w:val="none" w:sz="0" w:space="0" w:color="auto"/>
        <w:right w:val="none" w:sz="0" w:space="0" w:color="auto"/>
      </w:divBdr>
    </w:div>
    <w:div w:id="1463882518">
      <w:marLeft w:val="480"/>
      <w:marRight w:val="0"/>
      <w:marTop w:val="0"/>
      <w:marBottom w:val="0"/>
      <w:divBdr>
        <w:top w:val="none" w:sz="0" w:space="0" w:color="auto"/>
        <w:left w:val="none" w:sz="0" w:space="0" w:color="auto"/>
        <w:bottom w:val="none" w:sz="0" w:space="0" w:color="auto"/>
        <w:right w:val="none" w:sz="0" w:space="0" w:color="auto"/>
      </w:divBdr>
    </w:div>
    <w:div w:id="1464158105">
      <w:marLeft w:val="480"/>
      <w:marRight w:val="0"/>
      <w:marTop w:val="0"/>
      <w:marBottom w:val="0"/>
      <w:divBdr>
        <w:top w:val="none" w:sz="0" w:space="0" w:color="auto"/>
        <w:left w:val="none" w:sz="0" w:space="0" w:color="auto"/>
        <w:bottom w:val="none" w:sz="0" w:space="0" w:color="auto"/>
        <w:right w:val="none" w:sz="0" w:space="0" w:color="auto"/>
      </w:divBdr>
    </w:div>
    <w:div w:id="1464232687">
      <w:marLeft w:val="480"/>
      <w:marRight w:val="0"/>
      <w:marTop w:val="0"/>
      <w:marBottom w:val="0"/>
      <w:divBdr>
        <w:top w:val="none" w:sz="0" w:space="0" w:color="auto"/>
        <w:left w:val="none" w:sz="0" w:space="0" w:color="auto"/>
        <w:bottom w:val="none" w:sz="0" w:space="0" w:color="auto"/>
        <w:right w:val="none" w:sz="0" w:space="0" w:color="auto"/>
      </w:divBdr>
    </w:div>
    <w:div w:id="1464688819">
      <w:bodyDiv w:val="1"/>
      <w:marLeft w:val="0"/>
      <w:marRight w:val="0"/>
      <w:marTop w:val="0"/>
      <w:marBottom w:val="0"/>
      <w:divBdr>
        <w:top w:val="none" w:sz="0" w:space="0" w:color="auto"/>
        <w:left w:val="none" w:sz="0" w:space="0" w:color="auto"/>
        <w:bottom w:val="none" w:sz="0" w:space="0" w:color="auto"/>
        <w:right w:val="none" w:sz="0" w:space="0" w:color="auto"/>
      </w:divBdr>
    </w:div>
    <w:div w:id="1464927958">
      <w:marLeft w:val="480"/>
      <w:marRight w:val="0"/>
      <w:marTop w:val="0"/>
      <w:marBottom w:val="0"/>
      <w:divBdr>
        <w:top w:val="none" w:sz="0" w:space="0" w:color="auto"/>
        <w:left w:val="none" w:sz="0" w:space="0" w:color="auto"/>
        <w:bottom w:val="none" w:sz="0" w:space="0" w:color="auto"/>
        <w:right w:val="none" w:sz="0" w:space="0" w:color="auto"/>
      </w:divBdr>
    </w:div>
    <w:div w:id="1464998932">
      <w:marLeft w:val="480"/>
      <w:marRight w:val="0"/>
      <w:marTop w:val="0"/>
      <w:marBottom w:val="0"/>
      <w:divBdr>
        <w:top w:val="none" w:sz="0" w:space="0" w:color="auto"/>
        <w:left w:val="none" w:sz="0" w:space="0" w:color="auto"/>
        <w:bottom w:val="none" w:sz="0" w:space="0" w:color="auto"/>
        <w:right w:val="none" w:sz="0" w:space="0" w:color="auto"/>
      </w:divBdr>
    </w:div>
    <w:div w:id="1465193185">
      <w:marLeft w:val="480"/>
      <w:marRight w:val="0"/>
      <w:marTop w:val="0"/>
      <w:marBottom w:val="0"/>
      <w:divBdr>
        <w:top w:val="none" w:sz="0" w:space="0" w:color="auto"/>
        <w:left w:val="none" w:sz="0" w:space="0" w:color="auto"/>
        <w:bottom w:val="none" w:sz="0" w:space="0" w:color="auto"/>
        <w:right w:val="none" w:sz="0" w:space="0" w:color="auto"/>
      </w:divBdr>
    </w:div>
    <w:div w:id="1465467970">
      <w:bodyDiv w:val="1"/>
      <w:marLeft w:val="0"/>
      <w:marRight w:val="0"/>
      <w:marTop w:val="0"/>
      <w:marBottom w:val="0"/>
      <w:divBdr>
        <w:top w:val="none" w:sz="0" w:space="0" w:color="auto"/>
        <w:left w:val="none" w:sz="0" w:space="0" w:color="auto"/>
        <w:bottom w:val="none" w:sz="0" w:space="0" w:color="auto"/>
        <w:right w:val="none" w:sz="0" w:space="0" w:color="auto"/>
      </w:divBdr>
    </w:div>
    <w:div w:id="1465852716">
      <w:marLeft w:val="480"/>
      <w:marRight w:val="0"/>
      <w:marTop w:val="0"/>
      <w:marBottom w:val="0"/>
      <w:divBdr>
        <w:top w:val="none" w:sz="0" w:space="0" w:color="auto"/>
        <w:left w:val="none" w:sz="0" w:space="0" w:color="auto"/>
        <w:bottom w:val="none" w:sz="0" w:space="0" w:color="auto"/>
        <w:right w:val="none" w:sz="0" w:space="0" w:color="auto"/>
      </w:divBdr>
    </w:div>
    <w:div w:id="1465931866">
      <w:marLeft w:val="480"/>
      <w:marRight w:val="0"/>
      <w:marTop w:val="0"/>
      <w:marBottom w:val="0"/>
      <w:divBdr>
        <w:top w:val="none" w:sz="0" w:space="0" w:color="auto"/>
        <w:left w:val="none" w:sz="0" w:space="0" w:color="auto"/>
        <w:bottom w:val="none" w:sz="0" w:space="0" w:color="auto"/>
        <w:right w:val="none" w:sz="0" w:space="0" w:color="auto"/>
      </w:divBdr>
    </w:div>
    <w:div w:id="1466579300">
      <w:bodyDiv w:val="1"/>
      <w:marLeft w:val="0"/>
      <w:marRight w:val="0"/>
      <w:marTop w:val="0"/>
      <w:marBottom w:val="0"/>
      <w:divBdr>
        <w:top w:val="none" w:sz="0" w:space="0" w:color="auto"/>
        <w:left w:val="none" w:sz="0" w:space="0" w:color="auto"/>
        <w:bottom w:val="none" w:sz="0" w:space="0" w:color="auto"/>
        <w:right w:val="none" w:sz="0" w:space="0" w:color="auto"/>
      </w:divBdr>
    </w:div>
    <w:div w:id="1466894234">
      <w:marLeft w:val="480"/>
      <w:marRight w:val="0"/>
      <w:marTop w:val="0"/>
      <w:marBottom w:val="0"/>
      <w:divBdr>
        <w:top w:val="none" w:sz="0" w:space="0" w:color="auto"/>
        <w:left w:val="none" w:sz="0" w:space="0" w:color="auto"/>
        <w:bottom w:val="none" w:sz="0" w:space="0" w:color="auto"/>
        <w:right w:val="none" w:sz="0" w:space="0" w:color="auto"/>
      </w:divBdr>
    </w:div>
    <w:div w:id="1466922976">
      <w:marLeft w:val="480"/>
      <w:marRight w:val="0"/>
      <w:marTop w:val="0"/>
      <w:marBottom w:val="0"/>
      <w:divBdr>
        <w:top w:val="none" w:sz="0" w:space="0" w:color="auto"/>
        <w:left w:val="none" w:sz="0" w:space="0" w:color="auto"/>
        <w:bottom w:val="none" w:sz="0" w:space="0" w:color="auto"/>
        <w:right w:val="none" w:sz="0" w:space="0" w:color="auto"/>
      </w:divBdr>
    </w:div>
    <w:div w:id="1467626536">
      <w:bodyDiv w:val="1"/>
      <w:marLeft w:val="0"/>
      <w:marRight w:val="0"/>
      <w:marTop w:val="0"/>
      <w:marBottom w:val="0"/>
      <w:divBdr>
        <w:top w:val="none" w:sz="0" w:space="0" w:color="auto"/>
        <w:left w:val="none" w:sz="0" w:space="0" w:color="auto"/>
        <w:bottom w:val="none" w:sz="0" w:space="0" w:color="auto"/>
        <w:right w:val="none" w:sz="0" w:space="0" w:color="auto"/>
      </w:divBdr>
    </w:div>
    <w:div w:id="1467694836">
      <w:bodyDiv w:val="1"/>
      <w:marLeft w:val="0"/>
      <w:marRight w:val="0"/>
      <w:marTop w:val="0"/>
      <w:marBottom w:val="0"/>
      <w:divBdr>
        <w:top w:val="none" w:sz="0" w:space="0" w:color="auto"/>
        <w:left w:val="none" w:sz="0" w:space="0" w:color="auto"/>
        <w:bottom w:val="none" w:sz="0" w:space="0" w:color="auto"/>
        <w:right w:val="none" w:sz="0" w:space="0" w:color="auto"/>
      </w:divBdr>
    </w:div>
    <w:div w:id="1468160733">
      <w:marLeft w:val="480"/>
      <w:marRight w:val="0"/>
      <w:marTop w:val="0"/>
      <w:marBottom w:val="0"/>
      <w:divBdr>
        <w:top w:val="none" w:sz="0" w:space="0" w:color="auto"/>
        <w:left w:val="none" w:sz="0" w:space="0" w:color="auto"/>
        <w:bottom w:val="none" w:sz="0" w:space="0" w:color="auto"/>
        <w:right w:val="none" w:sz="0" w:space="0" w:color="auto"/>
      </w:divBdr>
    </w:div>
    <w:div w:id="1468277927">
      <w:bodyDiv w:val="1"/>
      <w:marLeft w:val="0"/>
      <w:marRight w:val="0"/>
      <w:marTop w:val="0"/>
      <w:marBottom w:val="0"/>
      <w:divBdr>
        <w:top w:val="none" w:sz="0" w:space="0" w:color="auto"/>
        <w:left w:val="none" w:sz="0" w:space="0" w:color="auto"/>
        <w:bottom w:val="none" w:sz="0" w:space="0" w:color="auto"/>
        <w:right w:val="none" w:sz="0" w:space="0" w:color="auto"/>
      </w:divBdr>
    </w:div>
    <w:div w:id="1468935443">
      <w:bodyDiv w:val="1"/>
      <w:marLeft w:val="0"/>
      <w:marRight w:val="0"/>
      <w:marTop w:val="0"/>
      <w:marBottom w:val="0"/>
      <w:divBdr>
        <w:top w:val="none" w:sz="0" w:space="0" w:color="auto"/>
        <w:left w:val="none" w:sz="0" w:space="0" w:color="auto"/>
        <w:bottom w:val="none" w:sz="0" w:space="0" w:color="auto"/>
        <w:right w:val="none" w:sz="0" w:space="0" w:color="auto"/>
      </w:divBdr>
    </w:div>
    <w:div w:id="1470242377">
      <w:marLeft w:val="480"/>
      <w:marRight w:val="0"/>
      <w:marTop w:val="0"/>
      <w:marBottom w:val="0"/>
      <w:divBdr>
        <w:top w:val="none" w:sz="0" w:space="0" w:color="auto"/>
        <w:left w:val="none" w:sz="0" w:space="0" w:color="auto"/>
        <w:bottom w:val="none" w:sz="0" w:space="0" w:color="auto"/>
        <w:right w:val="none" w:sz="0" w:space="0" w:color="auto"/>
      </w:divBdr>
    </w:div>
    <w:div w:id="1470824585">
      <w:marLeft w:val="480"/>
      <w:marRight w:val="0"/>
      <w:marTop w:val="0"/>
      <w:marBottom w:val="0"/>
      <w:divBdr>
        <w:top w:val="none" w:sz="0" w:space="0" w:color="auto"/>
        <w:left w:val="none" w:sz="0" w:space="0" w:color="auto"/>
        <w:bottom w:val="none" w:sz="0" w:space="0" w:color="auto"/>
        <w:right w:val="none" w:sz="0" w:space="0" w:color="auto"/>
      </w:divBdr>
    </w:div>
    <w:div w:id="1470853914">
      <w:marLeft w:val="480"/>
      <w:marRight w:val="0"/>
      <w:marTop w:val="0"/>
      <w:marBottom w:val="0"/>
      <w:divBdr>
        <w:top w:val="none" w:sz="0" w:space="0" w:color="auto"/>
        <w:left w:val="none" w:sz="0" w:space="0" w:color="auto"/>
        <w:bottom w:val="none" w:sz="0" w:space="0" w:color="auto"/>
        <w:right w:val="none" w:sz="0" w:space="0" w:color="auto"/>
      </w:divBdr>
    </w:div>
    <w:div w:id="1470905369">
      <w:bodyDiv w:val="1"/>
      <w:marLeft w:val="0"/>
      <w:marRight w:val="0"/>
      <w:marTop w:val="0"/>
      <w:marBottom w:val="0"/>
      <w:divBdr>
        <w:top w:val="none" w:sz="0" w:space="0" w:color="auto"/>
        <w:left w:val="none" w:sz="0" w:space="0" w:color="auto"/>
        <w:bottom w:val="none" w:sz="0" w:space="0" w:color="auto"/>
        <w:right w:val="none" w:sz="0" w:space="0" w:color="auto"/>
      </w:divBdr>
    </w:div>
    <w:div w:id="1471897488">
      <w:bodyDiv w:val="1"/>
      <w:marLeft w:val="0"/>
      <w:marRight w:val="0"/>
      <w:marTop w:val="0"/>
      <w:marBottom w:val="0"/>
      <w:divBdr>
        <w:top w:val="none" w:sz="0" w:space="0" w:color="auto"/>
        <w:left w:val="none" w:sz="0" w:space="0" w:color="auto"/>
        <w:bottom w:val="none" w:sz="0" w:space="0" w:color="auto"/>
        <w:right w:val="none" w:sz="0" w:space="0" w:color="auto"/>
      </w:divBdr>
    </w:div>
    <w:div w:id="1472362736">
      <w:bodyDiv w:val="1"/>
      <w:marLeft w:val="0"/>
      <w:marRight w:val="0"/>
      <w:marTop w:val="0"/>
      <w:marBottom w:val="0"/>
      <w:divBdr>
        <w:top w:val="none" w:sz="0" w:space="0" w:color="auto"/>
        <w:left w:val="none" w:sz="0" w:space="0" w:color="auto"/>
        <w:bottom w:val="none" w:sz="0" w:space="0" w:color="auto"/>
        <w:right w:val="none" w:sz="0" w:space="0" w:color="auto"/>
      </w:divBdr>
    </w:div>
    <w:div w:id="1472408466">
      <w:marLeft w:val="480"/>
      <w:marRight w:val="0"/>
      <w:marTop w:val="0"/>
      <w:marBottom w:val="0"/>
      <w:divBdr>
        <w:top w:val="none" w:sz="0" w:space="0" w:color="auto"/>
        <w:left w:val="none" w:sz="0" w:space="0" w:color="auto"/>
        <w:bottom w:val="none" w:sz="0" w:space="0" w:color="auto"/>
        <w:right w:val="none" w:sz="0" w:space="0" w:color="auto"/>
      </w:divBdr>
    </w:div>
    <w:div w:id="1472482542">
      <w:bodyDiv w:val="1"/>
      <w:marLeft w:val="0"/>
      <w:marRight w:val="0"/>
      <w:marTop w:val="0"/>
      <w:marBottom w:val="0"/>
      <w:divBdr>
        <w:top w:val="none" w:sz="0" w:space="0" w:color="auto"/>
        <w:left w:val="none" w:sz="0" w:space="0" w:color="auto"/>
        <w:bottom w:val="none" w:sz="0" w:space="0" w:color="auto"/>
        <w:right w:val="none" w:sz="0" w:space="0" w:color="auto"/>
      </w:divBdr>
    </w:div>
    <w:div w:id="1472863598">
      <w:bodyDiv w:val="1"/>
      <w:marLeft w:val="0"/>
      <w:marRight w:val="0"/>
      <w:marTop w:val="0"/>
      <w:marBottom w:val="0"/>
      <w:divBdr>
        <w:top w:val="none" w:sz="0" w:space="0" w:color="auto"/>
        <w:left w:val="none" w:sz="0" w:space="0" w:color="auto"/>
        <w:bottom w:val="none" w:sz="0" w:space="0" w:color="auto"/>
        <w:right w:val="none" w:sz="0" w:space="0" w:color="auto"/>
      </w:divBdr>
    </w:div>
    <w:div w:id="1473596775">
      <w:marLeft w:val="480"/>
      <w:marRight w:val="0"/>
      <w:marTop w:val="0"/>
      <w:marBottom w:val="0"/>
      <w:divBdr>
        <w:top w:val="none" w:sz="0" w:space="0" w:color="auto"/>
        <w:left w:val="none" w:sz="0" w:space="0" w:color="auto"/>
        <w:bottom w:val="none" w:sz="0" w:space="0" w:color="auto"/>
        <w:right w:val="none" w:sz="0" w:space="0" w:color="auto"/>
      </w:divBdr>
    </w:div>
    <w:div w:id="1473644321">
      <w:bodyDiv w:val="1"/>
      <w:marLeft w:val="0"/>
      <w:marRight w:val="0"/>
      <w:marTop w:val="0"/>
      <w:marBottom w:val="0"/>
      <w:divBdr>
        <w:top w:val="none" w:sz="0" w:space="0" w:color="auto"/>
        <w:left w:val="none" w:sz="0" w:space="0" w:color="auto"/>
        <w:bottom w:val="none" w:sz="0" w:space="0" w:color="auto"/>
        <w:right w:val="none" w:sz="0" w:space="0" w:color="auto"/>
      </w:divBdr>
    </w:div>
    <w:div w:id="1473786366">
      <w:marLeft w:val="480"/>
      <w:marRight w:val="0"/>
      <w:marTop w:val="0"/>
      <w:marBottom w:val="0"/>
      <w:divBdr>
        <w:top w:val="none" w:sz="0" w:space="0" w:color="auto"/>
        <w:left w:val="none" w:sz="0" w:space="0" w:color="auto"/>
        <w:bottom w:val="none" w:sz="0" w:space="0" w:color="auto"/>
        <w:right w:val="none" w:sz="0" w:space="0" w:color="auto"/>
      </w:divBdr>
    </w:div>
    <w:div w:id="1473865592">
      <w:marLeft w:val="480"/>
      <w:marRight w:val="0"/>
      <w:marTop w:val="0"/>
      <w:marBottom w:val="0"/>
      <w:divBdr>
        <w:top w:val="none" w:sz="0" w:space="0" w:color="auto"/>
        <w:left w:val="none" w:sz="0" w:space="0" w:color="auto"/>
        <w:bottom w:val="none" w:sz="0" w:space="0" w:color="auto"/>
        <w:right w:val="none" w:sz="0" w:space="0" w:color="auto"/>
      </w:divBdr>
    </w:div>
    <w:div w:id="1474181514">
      <w:marLeft w:val="480"/>
      <w:marRight w:val="0"/>
      <w:marTop w:val="0"/>
      <w:marBottom w:val="0"/>
      <w:divBdr>
        <w:top w:val="none" w:sz="0" w:space="0" w:color="auto"/>
        <w:left w:val="none" w:sz="0" w:space="0" w:color="auto"/>
        <w:bottom w:val="none" w:sz="0" w:space="0" w:color="auto"/>
        <w:right w:val="none" w:sz="0" w:space="0" w:color="auto"/>
      </w:divBdr>
    </w:div>
    <w:div w:id="1474904110">
      <w:marLeft w:val="480"/>
      <w:marRight w:val="0"/>
      <w:marTop w:val="0"/>
      <w:marBottom w:val="0"/>
      <w:divBdr>
        <w:top w:val="none" w:sz="0" w:space="0" w:color="auto"/>
        <w:left w:val="none" w:sz="0" w:space="0" w:color="auto"/>
        <w:bottom w:val="none" w:sz="0" w:space="0" w:color="auto"/>
        <w:right w:val="none" w:sz="0" w:space="0" w:color="auto"/>
      </w:divBdr>
    </w:div>
    <w:div w:id="1474909670">
      <w:marLeft w:val="480"/>
      <w:marRight w:val="0"/>
      <w:marTop w:val="0"/>
      <w:marBottom w:val="0"/>
      <w:divBdr>
        <w:top w:val="none" w:sz="0" w:space="0" w:color="auto"/>
        <w:left w:val="none" w:sz="0" w:space="0" w:color="auto"/>
        <w:bottom w:val="none" w:sz="0" w:space="0" w:color="auto"/>
        <w:right w:val="none" w:sz="0" w:space="0" w:color="auto"/>
      </w:divBdr>
    </w:div>
    <w:div w:id="1476215912">
      <w:marLeft w:val="480"/>
      <w:marRight w:val="0"/>
      <w:marTop w:val="0"/>
      <w:marBottom w:val="0"/>
      <w:divBdr>
        <w:top w:val="none" w:sz="0" w:space="0" w:color="auto"/>
        <w:left w:val="none" w:sz="0" w:space="0" w:color="auto"/>
        <w:bottom w:val="none" w:sz="0" w:space="0" w:color="auto"/>
        <w:right w:val="none" w:sz="0" w:space="0" w:color="auto"/>
      </w:divBdr>
    </w:div>
    <w:div w:id="1476220301">
      <w:bodyDiv w:val="1"/>
      <w:marLeft w:val="0"/>
      <w:marRight w:val="0"/>
      <w:marTop w:val="0"/>
      <w:marBottom w:val="0"/>
      <w:divBdr>
        <w:top w:val="none" w:sz="0" w:space="0" w:color="auto"/>
        <w:left w:val="none" w:sz="0" w:space="0" w:color="auto"/>
        <w:bottom w:val="none" w:sz="0" w:space="0" w:color="auto"/>
        <w:right w:val="none" w:sz="0" w:space="0" w:color="auto"/>
      </w:divBdr>
    </w:div>
    <w:div w:id="1476408258">
      <w:marLeft w:val="480"/>
      <w:marRight w:val="0"/>
      <w:marTop w:val="0"/>
      <w:marBottom w:val="0"/>
      <w:divBdr>
        <w:top w:val="none" w:sz="0" w:space="0" w:color="auto"/>
        <w:left w:val="none" w:sz="0" w:space="0" w:color="auto"/>
        <w:bottom w:val="none" w:sz="0" w:space="0" w:color="auto"/>
        <w:right w:val="none" w:sz="0" w:space="0" w:color="auto"/>
      </w:divBdr>
    </w:div>
    <w:div w:id="1476676010">
      <w:marLeft w:val="480"/>
      <w:marRight w:val="0"/>
      <w:marTop w:val="0"/>
      <w:marBottom w:val="0"/>
      <w:divBdr>
        <w:top w:val="none" w:sz="0" w:space="0" w:color="auto"/>
        <w:left w:val="none" w:sz="0" w:space="0" w:color="auto"/>
        <w:bottom w:val="none" w:sz="0" w:space="0" w:color="auto"/>
        <w:right w:val="none" w:sz="0" w:space="0" w:color="auto"/>
      </w:divBdr>
    </w:div>
    <w:div w:id="1476994337">
      <w:marLeft w:val="480"/>
      <w:marRight w:val="0"/>
      <w:marTop w:val="0"/>
      <w:marBottom w:val="0"/>
      <w:divBdr>
        <w:top w:val="none" w:sz="0" w:space="0" w:color="auto"/>
        <w:left w:val="none" w:sz="0" w:space="0" w:color="auto"/>
        <w:bottom w:val="none" w:sz="0" w:space="0" w:color="auto"/>
        <w:right w:val="none" w:sz="0" w:space="0" w:color="auto"/>
      </w:divBdr>
    </w:div>
    <w:div w:id="1477408982">
      <w:marLeft w:val="480"/>
      <w:marRight w:val="0"/>
      <w:marTop w:val="0"/>
      <w:marBottom w:val="0"/>
      <w:divBdr>
        <w:top w:val="none" w:sz="0" w:space="0" w:color="auto"/>
        <w:left w:val="none" w:sz="0" w:space="0" w:color="auto"/>
        <w:bottom w:val="none" w:sz="0" w:space="0" w:color="auto"/>
        <w:right w:val="none" w:sz="0" w:space="0" w:color="auto"/>
      </w:divBdr>
    </w:div>
    <w:div w:id="1477995439">
      <w:bodyDiv w:val="1"/>
      <w:marLeft w:val="0"/>
      <w:marRight w:val="0"/>
      <w:marTop w:val="0"/>
      <w:marBottom w:val="0"/>
      <w:divBdr>
        <w:top w:val="none" w:sz="0" w:space="0" w:color="auto"/>
        <w:left w:val="none" w:sz="0" w:space="0" w:color="auto"/>
        <w:bottom w:val="none" w:sz="0" w:space="0" w:color="auto"/>
        <w:right w:val="none" w:sz="0" w:space="0" w:color="auto"/>
      </w:divBdr>
    </w:div>
    <w:div w:id="1478261400">
      <w:marLeft w:val="480"/>
      <w:marRight w:val="0"/>
      <w:marTop w:val="0"/>
      <w:marBottom w:val="0"/>
      <w:divBdr>
        <w:top w:val="none" w:sz="0" w:space="0" w:color="auto"/>
        <w:left w:val="none" w:sz="0" w:space="0" w:color="auto"/>
        <w:bottom w:val="none" w:sz="0" w:space="0" w:color="auto"/>
        <w:right w:val="none" w:sz="0" w:space="0" w:color="auto"/>
      </w:divBdr>
    </w:div>
    <w:div w:id="1478298392">
      <w:marLeft w:val="480"/>
      <w:marRight w:val="0"/>
      <w:marTop w:val="0"/>
      <w:marBottom w:val="0"/>
      <w:divBdr>
        <w:top w:val="none" w:sz="0" w:space="0" w:color="auto"/>
        <w:left w:val="none" w:sz="0" w:space="0" w:color="auto"/>
        <w:bottom w:val="none" w:sz="0" w:space="0" w:color="auto"/>
        <w:right w:val="none" w:sz="0" w:space="0" w:color="auto"/>
      </w:divBdr>
    </w:div>
    <w:div w:id="1478648210">
      <w:bodyDiv w:val="1"/>
      <w:marLeft w:val="0"/>
      <w:marRight w:val="0"/>
      <w:marTop w:val="0"/>
      <w:marBottom w:val="0"/>
      <w:divBdr>
        <w:top w:val="none" w:sz="0" w:space="0" w:color="auto"/>
        <w:left w:val="none" w:sz="0" w:space="0" w:color="auto"/>
        <w:bottom w:val="none" w:sz="0" w:space="0" w:color="auto"/>
        <w:right w:val="none" w:sz="0" w:space="0" w:color="auto"/>
      </w:divBdr>
    </w:div>
    <w:div w:id="1478839424">
      <w:marLeft w:val="480"/>
      <w:marRight w:val="0"/>
      <w:marTop w:val="0"/>
      <w:marBottom w:val="0"/>
      <w:divBdr>
        <w:top w:val="none" w:sz="0" w:space="0" w:color="auto"/>
        <w:left w:val="none" w:sz="0" w:space="0" w:color="auto"/>
        <w:bottom w:val="none" w:sz="0" w:space="0" w:color="auto"/>
        <w:right w:val="none" w:sz="0" w:space="0" w:color="auto"/>
      </w:divBdr>
    </w:div>
    <w:div w:id="1478839500">
      <w:marLeft w:val="480"/>
      <w:marRight w:val="0"/>
      <w:marTop w:val="0"/>
      <w:marBottom w:val="0"/>
      <w:divBdr>
        <w:top w:val="none" w:sz="0" w:space="0" w:color="auto"/>
        <w:left w:val="none" w:sz="0" w:space="0" w:color="auto"/>
        <w:bottom w:val="none" w:sz="0" w:space="0" w:color="auto"/>
        <w:right w:val="none" w:sz="0" w:space="0" w:color="auto"/>
      </w:divBdr>
    </w:div>
    <w:div w:id="1479495747">
      <w:bodyDiv w:val="1"/>
      <w:marLeft w:val="0"/>
      <w:marRight w:val="0"/>
      <w:marTop w:val="0"/>
      <w:marBottom w:val="0"/>
      <w:divBdr>
        <w:top w:val="none" w:sz="0" w:space="0" w:color="auto"/>
        <w:left w:val="none" w:sz="0" w:space="0" w:color="auto"/>
        <w:bottom w:val="none" w:sz="0" w:space="0" w:color="auto"/>
        <w:right w:val="none" w:sz="0" w:space="0" w:color="auto"/>
      </w:divBdr>
    </w:div>
    <w:div w:id="1479497404">
      <w:marLeft w:val="480"/>
      <w:marRight w:val="0"/>
      <w:marTop w:val="0"/>
      <w:marBottom w:val="0"/>
      <w:divBdr>
        <w:top w:val="none" w:sz="0" w:space="0" w:color="auto"/>
        <w:left w:val="none" w:sz="0" w:space="0" w:color="auto"/>
        <w:bottom w:val="none" w:sz="0" w:space="0" w:color="auto"/>
        <w:right w:val="none" w:sz="0" w:space="0" w:color="auto"/>
      </w:divBdr>
    </w:div>
    <w:div w:id="1480268781">
      <w:marLeft w:val="480"/>
      <w:marRight w:val="0"/>
      <w:marTop w:val="0"/>
      <w:marBottom w:val="0"/>
      <w:divBdr>
        <w:top w:val="none" w:sz="0" w:space="0" w:color="auto"/>
        <w:left w:val="none" w:sz="0" w:space="0" w:color="auto"/>
        <w:bottom w:val="none" w:sz="0" w:space="0" w:color="auto"/>
        <w:right w:val="none" w:sz="0" w:space="0" w:color="auto"/>
      </w:divBdr>
    </w:div>
    <w:div w:id="1480613770">
      <w:marLeft w:val="480"/>
      <w:marRight w:val="0"/>
      <w:marTop w:val="0"/>
      <w:marBottom w:val="0"/>
      <w:divBdr>
        <w:top w:val="none" w:sz="0" w:space="0" w:color="auto"/>
        <w:left w:val="none" w:sz="0" w:space="0" w:color="auto"/>
        <w:bottom w:val="none" w:sz="0" w:space="0" w:color="auto"/>
        <w:right w:val="none" w:sz="0" w:space="0" w:color="auto"/>
      </w:divBdr>
    </w:div>
    <w:div w:id="1480731372">
      <w:bodyDiv w:val="1"/>
      <w:marLeft w:val="0"/>
      <w:marRight w:val="0"/>
      <w:marTop w:val="0"/>
      <w:marBottom w:val="0"/>
      <w:divBdr>
        <w:top w:val="none" w:sz="0" w:space="0" w:color="auto"/>
        <w:left w:val="none" w:sz="0" w:space="0" w:color="auto"/>
        <w:bottom w:val="none" w:sz="0" w:space="0" w:color="auto"/>
        <w:right w:val="none" w:sz="0" w:space="0" w:color="auto"/>
      </w:divBdr>
    </w:div>
    <w:div w:id="1480924792">
      <w:marLeft w:val="480"/>
      <w:marRight w:val="0"/>
      <w:marTop w:val="0"/>
      <w:marBottom w:val="0"/>
      <w:divBdr>
        <w:top w:val="none" w:sz="0" w:space="0" w:color="auto"/>
        <w:left w:val="none" w:sz="0" w:space="0" w:color="auto"/>
        <w:bottom w:val="none" w:sz="0" w:space="0" w:color="auto"/>
        <w:right w:val="none" w:sz="0" w:space="0" w:color="auto"/>
      </w:divBdr>
    </w:div>
    <w:div w:id="1481926553">
      <w:marLeft w:val="480"/>
      <w:marRight w:val="0"/>
      <w:marTop w:val="0"/>
      <w:marBottom w:val="0"/>
      <w:divBdr>
        <w:top w:val="none" w:sz="0" w:space="0" w:color="auto"/>
        <w:left w:val="none" w:sz="0" w:space="0" w:color="auto"/>
        <w:bottom w:val="none" w:sz="0" w:space="0" w:color="auto"/>
        <w:right w:val="none" w:sz="0" w:space="0" w:color="auto"/>
      </w:divBdr>
    </w:div>
    <w:div w:id="1482038877">
      <w:marLeft w:val="480"/>
      <w:marRight w:val="0"/>
      <w:marTop w:val="0"/>
      <w:marBottom w:val="0"/>
      <w:divBdr>
        <w:top w:val="none" w:sz="0" w:space="0" w:color="auto"/>
        <w:left w:val="none" w:sz="0" w:space="0" w:color="auto"/>
        <w:bottom w:val="none" w:sz="0" w:space="0" w:color="auto"/>
        <w:right w:val="none" w:sz="0" w:space="0" w:color="auto"/>
      </w:divBdr>
    </w:div>
    <w:div w:id="1482885040">
      <w:marLeft w:val="480"/>
      <w:marRight w:val="0"/>
      <w:marTop w:val="0"/>
      <w:marBottom w:val="0"/>
      <w:divBdr>
        <w:top w:val="none" w:sz="0" w:space="0" w:color="auto"/>
        <w:left w:val="none" w:sz="0" w:space="0" w:color="auto"/>
        <w:bottom w:val="none" w:sz="0" w:space="0" w:color="auto"/>
        <w:right w:val="none" w:sz="0" w:space="0" w:color="auto"/>
      </w:divBdr>
    </w:div>
    <w:div w:id="1482885165">
      <w:bodyDiv w:val="1"/>
      <w:marLeft w:val="0"/>
      <w:marRight w:val="0"/>
      <w:marTop w:val="0"/>
      <w:marBottom w:val="0"/>
      <w:divBdr>
        <w:top w:val="none" w:sz="0" w:space="0" w:color="auto"/>
        <w:left w:val="none" w:sz="0" w:space="0" w:color="auto"/>
        <w:bottom w:val="none" w:sz="0" w:space="0" w:color="auto"/>
        <w:right w:val="none" w:sz="0" w:space="0" w:color="auto"/>
      </w:divBdr>
    </w:div>
    <w:div w:id="1483424054">
      <w:marLeft w:val="480"/>
      <w:marRight w:val="0"/>
      <w:marTop w:val="0"/>
      <w:marBottom w:val="0"/>
      <w:divBdr>
        <w:top w:val="none" w:sz="0" w:space="0" w:color="auto"/>
        <w:left w:val="none" w:sz="0" w:space="0" w:color="auto"/>
        <w:bottom w:val="none" w:sz="0" w:space="0" w:color="auto"/>
        <w:right w:val="none" w:sz="0" w:space="0" w:color="auto"/>
      </w:divBdr>
    </w:div>
    <w:div w:id="1483620973">
      <w:marLeft w:val="480"/>
      <w:marRight w:val="0"/>
      <w:marTop w:val="0"/>
      <w:marBottom w:val="0"/>
      <w:divBdr>
        <w:top w:val="none" w:sz="0" w:space="0" w:color="auto"/>
        <w:left w:val="none" w:sz="0" w:space="0" w:color="auto"/>
        <w:bottom w:val="none" w:sz="0" w:space="0" w:color="auto"/>
        <w:right w:val="none" w:sz="0" w:space="0" w:color="auto"/>
      </w:divBdr>
    </w:div>
    <w:div w:id="1483892318">
      <w:marLeft w:val="480"/>
      <w:marRight w:val="0"/>
      <w:marTop w:val="0"/>
      <w:marBottom w:val="0"/>
      <w:divBdr>
        <w:top w:val="none" w:sz="0" w:space="0" w:color="auto"/>
        <w:left w:val="none" w:sz="0" w:space="0" w:color="auto"/>
        <w:bottom w:val="none" w:sz="0" w:space="0" w:color="auto"/>
        <w:right w:val="none" w:sz="0" w:space="0" w:color="auto"/>
      </w:divBdr>
    </w:div>
    <w:div w:id="1484010444">
      <w:bodyDiv w:val="1"/>
      <w:marLeft w:val="0"/>
      <w:marRight w:val="0"/>
      <w:marTop w:val="0"/>
      <w:marBottom w:val="0"/>
      <w:divBdr>
        <w:top w:val="none" w:sz="0" w:space="0" w:color="auto"/>
        <w:left w:val="none" w:sz="0" w:space="0" w:color="auto"/>
        <w:bottom w:val="none" w:sz="0" w:space="0" w:color="auto"/>
        <w:right w:val="none" w:sz="0" w:space="0" w:color="auto"/>
      </w:divBdr>
    </w:div>
    <w:div w:id="1484078884">
      <w:marLeft w:val="480"/>
      <w:marRight w:val="0"/>
      <w:marTop w:val="0"/>
      <w:marBottom w:val="0"/>
      <w:divBdr>
        <w:top w:val="none" w:sz="0" w:space="0" w:color="auto"/>
        <w:left w:val="none" w:sz="0" w:space="0" w:color="auto"/>
        <w:bottom w:val="none" w:sz="0" w:space="0" w:color="auto"/>
        <w:right w:val="none" w:sz="0" w:space="0" w:color="auto"/>
      </w:divBdr>
    </w:div>
    <w:div w:id="1484270064">
      <w:marLeft w:val="480"/>
      <w:marRight w:val="0"/>
      <w:marTop w:val="0"/>
      <w:marBottom w:val="0"/>
      <w:divBdr>
        <w:top w:val="none" w:sz="0" w:space="0" w:color="auto"/>
        <w:left w:val="none" w:sz="0" w:space="0" w:color="auto"/>
        <w:bottom w:val="none" w:sz="0" w:space="0" w:color="auto"/>
        <w:right w:val="none" w:sz="0" w:space="0" w:color="auto"/>
      </w:divBdr>
    </w:div>
    <w:div w:id="1484349489">
      <w:bodyDiv w:val="1"/>
      <w:marLeft w:val="0"/>
      <w:marRight w:val="0"/>
      <w:marTop w:val="0"/>
      <w:marBottom w:val="0"/>
      <w:divBdr>
        <w:top w:val="none" w:sz="0" w:space="0" w:color="auto"/>
        <w:left w:val="none" w:sz="0" w:space="0" w:color="auto"/>
        <w:bottom w:val="none" w:sz="0" w:space="0" w:color="auto"/>
        <w:right w:val="none" w:sz="0" w:space="0" w:color="auto"/>
      </w:divBdr>
    </w:div>
    <w:div w:id="1485270472">
      <w:marLeft w:val="480"/>
      <w:marRight w:val="0"/>
      <w:marTop w:val="0"/>
      <w:marBottom w:val="0"/>
      <w:divBdr>
        <w:top w:val="none" w:sz="0" w:space="0" w:color="auto"/>
        <w:left w:val="none" w:sz="0" w:space="0" w:color="auto"/>
        <w:bottom w:val="none" w:sz="0" w:space="0" w:color="auto"/>
        <w:right w:val="none" w:sz="0" w:space="0" w:color="auto"/>
      </w:divBdr>
    </w:div>
    <w:div w:id="1485585819">
      <w:bodyDiv w:val="1"/>
      <w:marLeft w:val="0"/>
      <w:marRight w:val="0"/>
      <w:marTop w:val="0"/>
      <w:marBottom w:val="0"/>
      <w:divBdr>
        <w:top w:val="none" w:sz="0" w:space="0" w:color="auto"/>
        <w:left w:val="none" w:sz="0" w:space="0" w:color="auto"/>
        <w:bottom w:val="none" w:sz="0" w:space="0" w:color="auto"/>
        <w:right w:val="none" w:sz="0" w:space="0" w:color="auto"/>
      </w:divBdr>
    </w:div>
    <w:div w:id="1485852933">
      <w:marLeft w:val="480"/>
      <w:marRight w:val="0"/>
      <w:marTop w:val="0"/>
      <w:marBottom w:val="0"/>
      <w:divBdr>
        <w:top w:val="none" w:sz="0" w:space="0" w:color="auto"/>
        <w:left w:val="none" w:sz="0" w:space="0" w:color="auto"/>
        <w:bottom w:val="none" w:sz="0" w:space="0" w:color="auto"/>
        <w:right w:val="none" w:sz="0" w:space="0" w:color="auto"/>
      </w:divBdr>
    </w:div>
    <w:div w:id="1486124250">
      <w:marLeft w:val="480"/>
      <w:marRight w:val="0"/>
      <w:marTop w:val="0"/>
      <w:marBottom w:val="0"/>
      <w:divBdr>
        <w:top w:val="none" w:sz="0" w:space="0" w:color="auto"/>
        <w:left w:val="none" w:sz="0" w:space="0" w:color="auto"/>
        <w:bottom w:val="none" w:sz="0" w:space="0" w:color="auto"/>
        <w:right w:val="none" w:sz="0" w:space="0" w:color="auto"/>
      </w:divBdr>
    </w:div>
    <w:div w:id="1486361198">
      <w:bodyDiv w:val="1"/>
      <w:marLeft w:val="0"/>
      <w:marRight w:val="0"/>
      <w:marTop w:val="0"/>
      <w:marBottom w:val="0"/>
      <w:divBdr>
        <w:top w:val="none" w:sz="0" w:space="0" w:color="auto"/>
        <w:left w:val="none" w:sz="0" w:space="0" w:color="auto"/>
        <w:bottom w:val="none" w:sz="0" w:space="0" w:color="auto"/>
        <w:right w:val="none" w:sz="0" w:space="0" w:color="auto"/>
      </w:divBdr>
    </w:div>
    <w:div w:id="1487018507">
      <w:marLeft w:val="480"/>
      <w:marRight w:val="0"/>
      <w:marTop w:val="0"/>
      <w:marBottom w:val="0"/>
      <w:divBdr>
        <w:top w:val="none" w:sz="0" w:space="0" w:color="auto"/>
        <w:left w:val="none" w:sz="0" w:space="0" w:color="auto"/>
        <w:bottom w:val="none" w:sz="0" w:space="0" w:color="auto"/>
        <w:right w:val="none" w:sz="0" w:space="0" w:color="auto"/>
      </w:divBdr>
    </w:div>
    <w:div w:id="1487433218">
      <w:marLeft w:val="480"/>
      <w:marRight w:val="0"/>
      <w:marTop w:val="0"/>
      <w:marBottom w:val="0"/>
      <w:divBdr>
        <w:top w:val="none" w:sz="0" w:space="0" w:color="auto"/>
        <w:left w:val="none" w:sz="0" w:space="0" w:color="auto"/>
        <w:bottom w:val="none" w:sz="0" w:space="0" w:color="auto"/>
        <w:right w:val="none" w:sz="0" w:space="0" w:color="auto"/>
      </w:divBdr>
    </w:div>
    <w:div w:id="1488015935">
      <w:bodyDiv w:val="1"/>
      <w:marLeft w:val="0"/>
      <w:marRight w:val="0"/>
      <w:marTop w:val="0"/>
      <w:marBottom w:val="0"/>
      <w:divBdr>
        <w:top w:val="none" w:sz="0" w:space="0" w:color="auto"/>
        <w:left w:val="none" w:sz="0" w:space="0" w:color="auto"/>
        <w:bottom w:val="none" w:sz="0" w:space="0" w:color="auto"/>
        <w:right w:val="none" w:sz="0" w:space="0" w:color="auto"/>
      </w:divBdr>
    </w:div>
    <w:div w:id="1488085278">
      <w:bodyDiv w:val="1"/>
      <w:marLeft w:val="0"/>
      <w:marRight w:val="0"/>
      <w:marTop w:val="0"/>
      <w:marBottom w:val="0"/>
      <w:divBdr>
        <w:top w:val="none" w:sz="0" w:space="0" w:color="auto"/>
        <w:left w:val="none" w:sz="0" w:space="0" w:color="auto"/>
        <w:bottom w:val="none" w:sz="0" w:space="0" w:color="auto"/>
        <w:right w:val="none" w:sz="0" w:space="0" w:color="auto"/>
      </w:divBdr>
    </w:div>
    <w:div w:id="1488856757">
      <w:bodyDiv w:val="1"/>
      <w:marLeft w:val="0"/>
      <w:marRight w:val="0"/>
      <w:marTop w:val="0"/>
      <w:marBottom w:val="0"/>
      <w:divBdr>
        <w:top w:val="none" w:sz="0" w:space="0" w:color="auto"/>
        <w:left w:val="none" w:sz="0" w:space="0" w:color="auto"/>
        <w:bottom w:val="none" w:sz="0" w:space="0" w:color="auto"/>
        <w:right w:val="none" w:sz="0" w:space="0" w:color="auto"/>
      </w:divBdr>
    </w:div>
    <w:div w:id="1488978490">
      <w:marLeft w:val="480"/>
      <w:marRight w:val="0"/>
      <w:marTop w:val="0"/>
      <w:marBottom w:val="0"/>
      <w:divBdr>
        <w:top w:val="none" w:sz="0" w:space="0" w:color="auto"/>
        <w:left w:val="none" w:sz="0" w:space="0" w:color="auto"/>
        <w:bottom w:val="none" w:sz="0" w:space="0" w:color="auto"/>
        <w:right w:val="none" w:sz="0" w:space="0" w:color="auto"/>
      </w:divBdr>
    </w:div>
    <w:div w:id="1489058305">
      <w:bodyDiv w:val="1"/>
      <w:marLeft w:val="0"/>
      <w:marRight w:val="0"/>
      <w:marTop w:val="0"/>
      <w:marBottom w:val="0"/>
      <w:divBdr>
        <w:top w:val="none" w:sz="0" w:space="0" w:color="auto"/>
        <w:left w:val="none" w:sz="0" w:space="0" w:color="auto"/>
        <w:bottom w:val="none" w:sz="0" w:space="0" w:color="auto"/>
        <w:right w:val="none" w:sz="0" w:space="0" w:color="auto"/>
      </w:divBdr>
    </w:div>
    <w:div w:id="1489445048">
      <w:marLeft w:val="480"/>
      <w:marRight w:val="0"/>
      <w:marTop w:val="0"/>
      <w:marBottom w:val="0"/>
      <w:divBdr>
        <w:top w:val="none" w:sz="0" w:space="0" w:color="auto"/>
        <w:left w:val="none" w:sz="0" w:space="0" w:color="auto"/>
        <w:bottom w:val="none" w:sz="0" w:space="0" w:color="auto"/>
        <w:right w:val="none" w:sz="0" w:space="0" w:color="auto"/>
      </w:divBdr>
    </w:div>
    <w:div w:id="1489710930">
      <w:marLeft w:val="480"/>
      <w:marRight w:val="0"/>
      <w:marTop w:val="0"/>
      <w:marBottom w:val="0"/>
      <w:divBdr>
        <w:top w:val="none" w:sz="0" w:space="0" w:color="auto"/>
        <w:left w:val="none" w:sz="0" w:space="0" w:color="auto"/>
        <w:bottom w:val="none" w:sz="0" w:space="0" w:color="auto"/>
        <w:right w:val="none" w:sz="0" w:space="0" w:color="auto"/>
      </w:divBdr>
    </w:div>
    <w:div w:id="1489789812">
      <w:marLeft w:val="480"/>
      <w:marRight w:val="0"/>
      <w:marTop w:val="0"/>
      <w:marBottom w:val="0"/>
      <w:divBdr>
        <w:top w:val="none" w:sz="0" w:space="0" w:color="auto"/>
        <w:left w:val="none" w:sz="0" w:space="0" w:color="auto"/>
        <w:bottom w:val="none" w:sz="0" w:space="0" w:color="auto"/>
        <w:right w:val="none" w:sz="0" w:space="0" w:color="auto"/>
      </w:divBdr>
    </w:div>
    <w:div w:id="1490906554">
      <w:marLeft w:val="480"/>
      <w:marRight w:val="0"/>
      <w:marTop w:val="0"/>
      <w:marBottom w:val="0"/>
      <w:divBdr>
        <w:top w:val="none" w:sz="0" w:space="0" w:color="auto"/>
        <w:left w:val="none" w:sz="0" w:space="0" w:color="auto"/>
        <w:bottom w:val="none" w:sz="0" w:space="0" w:color="auto"/>
        <w:right w:val="none" w:sz="0" w:space="0" w:color="auto"/>
      </w:divBdr>
    </w:div>
    <w:div w:id="1491481064">
      <w:marLeft w:val="480"/>
      <w:marRight w:val="0"/>
      <w:marTop w:val="0"/>
      <w:marBottom w:val="0"/>
      <w:divBdr>
        <w:top w:val="none" w:sz="0" w:space="0" w:color="auto"/>
        <w:left w:val="none" w:sz="0" w:space="0" w:color="auto"/>
        <w:bottom w:val="none" w:sz="0" w:space="0" w:color="auto"/>
        <w:right w:val="none" w:sz="0" w:space="0" w:color="auto"/>
      </w:divBdr>
    </w:div>
    <w:div w:id="1491602996">
      <w:marLeft w:val="480"/>
      <w:marRight w:val="0"/>
      <w:marTop w:val="0"/>
      <w:marBottom w:val="0"/>
      <w:divBdr>
        <w:top w:val="none" w:sz="0" w:space="0" w:color="auto"/>
        <w:left w:val="none" w:sz="0" w:space="0" w:color="auto"/>
        <w:bottom w:val="none" w:sz="0" w:space="0" w:color="auto"/>
        <w:right w:val="none" w:sz="0" w:space="0" w:color="auto"/>
      </w:divBdr>
    </w:div>
    <w:div w:id="1491672926">
      <w:marLeft w:val="480"/>
      <w:marRight w:val="0"/>
      <w:marTop w:val="0"/>
      <w:marBottom w:val="0"/>
      <w:divBdr>
        <w:top w:val="none" w:sz="0" w:space="0" w:color="auto"/>
        <w:left w:val="none" w:sz="0" w:space="0" w:color="auto"/>
        <w:bottom w:val="none" w:sz="0" w:space="0" w:color="auto"/>
        <w:right w:val="none" w:sz="0" w:space="0" w:color="auto"/>
      </w:divBdr>
    </w:div>
    <w:div w:id="1491824005">
      <w:marLeft w:val="480"/>
      <w:marRight w:val="0"/>
      <w:marTop w:val="0"/>
      <w:marBottom w:val="0"/>
      <w:divBdr>
        <w:top w:val="none" w:sz="0" w:space="0" w:color="auto"/>
        <w:left w:val="none" w:sz="0" w:space="0" w:color="auto"/>
        <w:bottom w:val="none" w:sz="0" w:space="0" w:color="auto"/>
        <w:right w:val="none" w:sz="0" w:space="0" w:color="auto"/>
      </w:divBdr>
    </w:div>
    <w:div w:id="1492209956">
      <w:marLeft w:val="480"/>
      <w:marRight w:val="0"/>
      <w:marTop w:val="0"/>
      <w:marBottom w:val="0"/>
      <w:divBdr>
        <w:top w:val="none" w:sz="0" w:space="0" w:color="auto"/>
        <w:left w:val="none" w:sz="0" w:space="0" w:color="auto"/>
        <w:bottom w:val="none" w:sz="0" w:space="0" w:color="auto"/>
        <w:right w:val="none" w:sz="0" w:space="0" w:color="auto"/>
      </w:divBdr>
    </w:div>
    <w:div w:id="1493139393">
      <w:marLeft w:val="480"/>
      <w:marRight w:val="0"/>
      <w:marTop w:val="0"/>
      <w:marBottom w:val="0"/>
      <w:divBdr>
        <w:top w:val="none" w:sz="0" w:space="0" w:color="auto"/>
        <w:left w:val="none" w:sz="0" w:space="0" w:color="auto"/>
        <w:bottom w:val="none" w:sz="0" w:space="0" w:color="auto"/>
        <w:right w:val="none" w:sz="0" w:space="0" w:color="auto"/>
      </w:divBdr>
    </w:div>
    <w:div w:id="1493257468">
      <w:marLeft w:val="480"/>
      <w:marRight w:val="0"/>
      <w:marTop w:val="0"/>
      <w:marBottom w:val="0"/>
      <w:divBdr>
        <w:top w:val="none" w:sz="0" w:space="0" w:color="auto"/>
        <w:left w:val="none" w:sz="0" w:space="0" w:color="auto"/>
        <w:bottom w:val="none" w:sz="0" w:space="0" w:color="auto"/>
        <w:right w:val="none" w:sz="0" w:space="0" w:color="auto"/>
      </w:divBdr>
    </w:div>
    <w:div w:id="1494032685">
      <w:marLeft w:val="480"/>
      <w:marRight w:val="0"/>
      <w:marTop w:val="0"/>
      <w:marBottom w:val="0"/>
      <w:divBdr>
        <w:top w:val="none" w:sz="0" w:space="0" w:color="auto"/>
        <w:left w:val="none" w:sz="0" w:space="0" w:color="auto"/>
        <w:bottom w:val="none" w:sz="0" w:space="0" w:color="auto"/>
        <w:right w:val="none" w:sz="0" w:space="0" w:color="auto"/>
      </w:divBdr>
    </w:div>
    <w:div w:id="1494417744">
      <w:marLeft w:val="480"/>
      <w:marRight w:val="0"/>
      <w:marTop w:val="0"/>
      <w:marBottom w:val="0"/>
      <w:divBdr>
        <w:top w:val="none" w:sz="0" w:space="0" w:color="auto"/>
        <w:left w:val="none" w:sz="0" w:space="0" w:color="auto"/>
        <w:bottom w:val="none" w:sz="0" w:space="0" w:color="auto"/>
        <w:right w:val="none" w:sz="0" w:space="0" w:color="auto"/>
      </w:divBdr>
    </w:div>
    <w:div w:id="1494837434">
      <w:marLeft w:val="480"/>
      <w:marRight w:val="0"/>
      <w:marTop w:val="0"/>
      <w:marBottom w:val="0"/>
      <w:divBdr>
        <w:top w:val="none" w:sz="0" w:space="0" w:color="auto"/>
        <w:left w:val="none" w:sz="0" w:space="0" w:color="auto"/>
        <w:bottom w:val="none" w:sz="0" w:space="0" w:color="auto"/>
        <w:right w:val="none" w:sz="0" w:space="0" w:color="auto"/>
      </w:divBdr>
    </w:div>
    <w:div w:id="1495224154">
      <w:bodyDiv w:val="1"/>
      <w:marLeft w:val="0"/>
      <w:marRight w:val="0"/>
      <w:marTop w:val="0"/>
      <w:marBottom w:val="0"/>
      <w:divBdr>
        <w:top w:val="none" w:sz="0" w:space="0" w:color="auto"/>
        <w:left w:val="none" w:sz="0" w:space="0" w:color="auto"/>
        <w:bottom w:val="none" w:sz="0" w:space="0" w:color="auto"/>
        <w:right w:val="none" w:sz="0" w:space="0" w:color="auto"/>
      </w:divBdr>
    </w:div>
    <w:div w:id="1495224199">
      <w:marLeft w:val="480"/>
      <w:marRight w:val="0"/>
      <w:marTop w:val="0"/>
      <w:marBottom w:val="0"/>
      <w:divBdr>
        <w:top w:val="none" w:sz="0" w:space="0" w:color="auto"/>
        <w:left w:val="none" w:sz="0" w:space="0" w:color="auto"/>
        <w:bottom w:val="none" w:sz="0" w:space="0" w:color="auto"/>
        <w:right w:val="none" w:sz="0" w:space="0" w:color="auto"/>
      </w:divBdr>
    </w:div>
    <w:div w:id="1495678588">
      <w:marLeft w:val="480"/>
      <w:marRight w:val="0"/>
      <w:marTop w:val="0"/>
      <w:marBottom w:val="0"/>
      <w:divBdr>
        <w:top w:val="none" w:sz="0" w:space="0" w:color="auto"/>
        <w:left w:val="none" w:sz="0" w:space="0" w:color="auto"/>
        <w:bottom w:val="none" w:sz="0" w:space="0" w:color="auto"/>
        <w:right w:val="none" w:sz="0" w:space="0" w:color="auto"/>
      </w:divBdr>
    </w:div>
    <w:div w:id="1496650282">
      <w:marLeft w:val="480"/>
      <w:marRight w:val="0"/>
      <w:marTop w:val="0"/>
      <w:marBottom w:val="0"/>
      <w:divBdr>
        <w:top w:val="none" w:sz="0" w:space="0" w:color="auto"/>
        <w:left w:val="none" w:sz="0" w:space="0" w:color="auto"/>
        <w:bottom w:val="none" w:sz="0" w:space="0" w:color="auto"/>
        <w:right w:val="none" w:sz="0" w:space="0" w:color="auto"/>
      </w:divBdr>
    </w:div>
    <w:div w:id="1496678351">
      <w:marLeft w:val="480"/>
      <w:marRight w:val="0"/>
      <w:marTop w:val="0"/>
      <w:marBottom w:val="0"/>
      <w:divBdr>
        <w:top w:val="none" w:sz="0" w:space="0" w:color="auto"/>
        <w:left w:val="none" w:sz="0" w:space="0" w:color="auto"/>
        <w:bottom w:val="none" w:sz="0" w:space="0" w:color="auto"/>
        <w:right w:val="none" w:sz="0" w:space="0" w:color="auto"/>
      </w:divBdr>
    </w:div>
    <w:div w:id="1496724925">
      <w:bodyDiv w:val="1"/>
      <w:marLeft w:val="0"/>
      <w:marRight w:val="0"/>
      <w:marTop w:val="0"/>
      <w:marBottom w:val="0"/>
      <w:divBdr>
        <w:top w:val="none" w:sz="0" w:space="0" w:color="auto"/>
        <w:left w:val="none" w:sz="0" w:space="0" w:color="auto"/>
        <w:bottom w:val="none" w:sz="0" w:space="0" w:color="auto"/>
        <w:right w:val="none" w:sz="0" w:space="0" w:color="auto"/>
      </w:divBdr>
    </w:div>
    <w:div w:id="1497182401">
      <w:bodyDiv w:val="1"/>
      <w:marLeft w:val="0"/>
      <w:marRight w:val="0"/>
      <w:marTop w:val="0"/>
      <w:marBottom w:val="0"/>
      <w:divBdr>
        <w:top w:val="none" w:sz="0" w:space="0" w:color="auto"/>
        <w:left w:val="none" w:sz="0" w:space="0" w:color="auto"/>
        <w:bottom w:val="none" w:sz="0" w:space="0" w:color="auto"/>
        <w:right w:val="none" w:sz="0" w:space="0" w:color="auto"/>
      </w:divBdr>
    </w:div>
    <w:div w:id="1497450866">
      <w:marLeft w:val="480"/>
      <w:marRight w:val="0"/>
      <w:marTop w:val="0"/>
      <w:marBottom w:val="0"/>
      <w:divBdr>
        <w:top w:val="none" w:sz="0" w:space="0" w:color="auto"/>
        <w:left w:val="none" w:sz="0" w:space="0" w:color="auto"/>
        <w:bottom w:val="none" w:sz="0" w:space="0" w:color="auto"/>
        <w:right w:val="none" w:sz="0" w:space="0" w:color="auto"/>
      </w:divBdr>
    </w:div>
    <w:div w:id="1497498666">
      <w:marLeft w:val="480"/>
      <w:marRight w:val="0"/>
      <w:marTop w:val="0"/>
      <w:marBottom w:val="0"/>
      <w:divBdr>
        <w:top w:val="none" w:sz="0" w:space="0" w:color="auto"/>
        <w:left w:val="none" w:sz="0" w:space="0" w:color="auto"/>
        <w:bottom w:val="none" w:sz="0" w:space="0" w:color="auto"/>
        <w:right w:val="none" w:sz="0" w:space="0" w:color="auto"/>
      </w:divBdr>
    </w:div>
    <w:div w:id="1497502341">
      <w:bodyDiv w:val="1"/>
      <w:marLeft w:val="0"/>
      <w:marRight w:val="0"/>
      <w:marTop w:val="0"/>
      <w:marBottom w:val="0"/>
      <w:divBdr>
        <w:top w:val="none" w:sz="0" w:space="0" w:color="auto"/>
        <w:left w:val="none" w:sz="0" w:space="0" w:color="auto"/>
        <w:bottom w:val="none" w:sz="0" w:space="0" w:color="auto"/>
        <w:right w:val="none" w:sz="0" w:space="0" w:color="auto"/>
      </w:divBdr>
    </w:div>
    <w:div w:id="1497841324">
      <w:bodyDiv w:val="1"/>
      <w:marLeft w:val="0"/>
      <w:marRight w:val="0"/>
      <w:marTop w:val="0"/>
      <w:marBottom w:val="0"/>
      <w:divBdr>
        <w:top w:val="none" w:sz="0" w:space="0" w:color="auto"/>
        <w:left w:val="none" w:sz="0" w:space="0" w:color="auto"/>
        <w:bottom w:val="none" w:sz="0" w:space="0" w:color="auto"/>
        <w:right w:val="none" w:sz="0" w:space="0" w:color="auto"/>
      </w:divBdr>
    </w:div>
    <w:div w:id="1498225745">
      <w:marLeft w:val="480"/>
      <w:marRight w:val="0"/>
      <w:marTop w:val="0"/>
      <w:marBottom w:val="0"/>
      <w:divBdr>
        <w:top w:val="none" w:sz="0" w:space="0" w:color="auto"/>
        <w:left w:val="none" w:sz="0" w:space="0" w:color="auto"/>
        <w:bottom w:val="none" w:sz="0" w:space="0" w:color="auto"/>
        <w:right w:val="none" w:sz="0" w:space="0" w:color="auto"/>
      </w:divBdr>
    </w:div>
    <w:div w:id="1499345781">
      <w:bodyDiv w:val="1"/>
      <w:marLeft w:val="0"/>
      <w:marRight w:val="0"/>
      <w:marTop w:val="0"/>
      <w:marBottom w:val="0"/>
      <w:divBdr>
        <w:top w:val="none" w:sz="0" w:space="0" w:color="auto"/>
        <w:left w:val="none" w:sz="0" w:space="0" w:color="auto"/>
        <w:bottom w:val="none" w:sz="0" w:space="0" w:color="auto"/>
        <w:right w:val="none" w:sz="0" w:space="0" w:color="auto"/>
      </w:divBdr>
      <w:divsChild>
        <w:div w:id="701517452">
          <w:marLeft w:val="0"/>
          <w:marRight w:val="0"/>
          <w:marTop w:val="0"/>
          <w:marBottom w:val="0"/>
          <w:divBdr>
            <w:top w:val="none" w:sz="0" w:space="0" w:color="auto"/>
            <w:left w:val="none" w:sz="0" w:space="0" w:color="auto"/>
            <w:bottom w:val="none" w:sz="0" w:space="0" w:color="auto"/>
            <w:right w:val="none" w:sz="0" w:space="0" w:color="auto"/>
          </w:divBdr>
        </w:div>
        <w:div w:id="650332256">
          <w:marLeft w:val="0"/>
          <w:marRight w:val="0"/>
          <w:marTop w:val="0"/>
          <w:marBottom w:val="0"/>
          <w:divBdr>
            <w:top w:val="none" w:sz="0" w:space="0" w:color="auto"/>
            <w:left w:val="none" w:sz="0" w:space="0" w:color="auto"/>
            <w:bottom w:val="none" w:sz="0" w:space="0" w:color="auto"/>
            <w:right w:val="none" w:sz="0" w:space="0" w:color="auto"/>
          </w:divBdr>
        </w:div>
        <w:div w:id="1789157689">
          <w:marLeft w:val="0"/>
          <w:marRight w:val="0"/>
          <w:marTop w:val="0"/>
          <w:marBottom w:val="0"/>
          <w:divBdr>
            <w:top w:val="none" w:sz="0" w:space="0" w:color="auto"/>
            <w:left w:val="none" w:sz="0" w:space="0" w:color="auto"/>
            <w:bottom w:val="none" w:sz="0" w:space="0" w:color="auto"/>
            <w:right w:val="none" w:sz="0" w:space="0" w:color="auto"/>
          </w:divBdr>
        </w:div>
        <w:div w:id="299697512">
          <w:marLeft w:val="0"/>
          <w:marRight w:val="0"/>
          <w:marTop w:val="0"/>
          <w:marBottom w:val="0"/>
          <w:divBdr>
            <w:top w:val="none" w:sz="0" w:space="0" w:color="auto"/>
            <w:left w:val="none" w:sz="0" w:space="0" w:color="auto"/>
            <w:bottom w:val="none" w:sz="0" w:space="0" w:color="auto"/>
            <w:right w:val="none" w:sz="0" w:space="0" w:color="auto"/>
          </w:divBdr>
        </w:div>
        <w:div w:id="476262594">
          <w:marLeft w:val="0"/>
          <w:marRight w:val="0"/>
          <w:marTop w:val="0"/>
          <w:marBottom w:val="0"/>
          <w:divBdr>
            <w:top w:val="none" w:sz="0" w:space="0" w:color="auto"/>
            <w:left w:val="none" w:sz="0" w:space="0" w:color="auto"/>
            <w:bottom w:val="none" w:sz="0" w:space="0" w:color="auto"/>
            <w:right w:val="none" w:sz="0" w:space="0" w:color="auto"/>
          </w:divBdr>
        </w:div>
        <w:div w:id="493498650">
          <w:marLeft w:val="0"/>
          <w:marRight w:val="0"/>
          <w:marTop w:val="0"/>
          <w:marBottom w:val="0"/>
          <w:divBdr>
            <w:top w:val="none" w:sz="0" w:space="0" w:color="auto"/>
            <w:left w:val="none" w:sz="0" w:space="0" w:color="auto"/>
            <w:bottom w:val="none" w:sz="0" w:space="0" w:color="auto"/>
            <w:right w:val="none" w:sz="0" w:space="0" w:color="auto"/>
          </w:divBdr>
        </w:div>
        <w:div w:id="937248080">
          <w:marLeft w:val="0"/>
          <w:marRight w:val="0"/>
          <w:marTop w:val="0"/>
          <w:marBottom w:val="0"/>
          <w:divBdr>
            <w:top w:val="none" w:sz="0" w:space="0" w:color="auto"/>
            <w:left w:val="none" w:sz="0" w:space="0" w:color="auto"/>
            <w:bottom w:val="none" w:sz="0" w:space="0" w:color="auto"/>
            <w:right w:val="none" w:sz="0" w:space="0" w:color="auto"/>
          </w:divBdr>
        </w:div>
        <w:div w:id="1504200631">
          <w:marLeft w:val="0"/>
          <w:marRight w:val="0"/>
          <w:marTop w:val="0"/>
          <w:marBottom w:val="0"/>
          <w:divBdr>
            <w:top w:val="none" w:sz="0" w:space="0" w:color="auto"/>
            <w:left w:val="none" w:sz="0" w:space="0" w:color="auto"/>
            <w:bottom w:val="none" w:sz="0" w:space="0" w:color="auto"/>
            <w:right w:val="none" w:sz="0" w:space="0" w:color="auto"/>
          </w:divBdr>
        </w:div>
        <w:div w:id="1546943606">
          <w:marLeft w:val="0"/>
          <w:marRight w:val="0"/>
          <w:marTop w:val="0"/>
          <w:marBottom w:val="0"/>
          <w:divBdr>
            <w:top w:val="none" w:sz="0" w:space="0" w:color="auto"/>
            <w:left w:val="none" w:sz="0" w:space="0" w:color="auto"/>
            <w:bottom w:val="none" w:sz="0" w:space="0" w:color="auto"/>
            <w:right w:val="none" w:sz="0" w:space="0" w:color="auto"/>
          </w:divBdr>
        </w:div>
        <w:div w:id="1601838830">
          <w:marLeft w:val="0"/>
          <w:marRight w:val="0"/>
          <w:marTop w:val="0"/>
          <w:marBottom w:val="0"/>
          <w:divBdr>
            <w:top w:val="none" w:sz="0" w:space="0" w:color="auto"/>
            <w:left w:val="none" w:sz="0" w:space="0" w:color="auto"/>
            <w:bottom w:val="none" w:sz="0" w:space="0" w:color="auto"/>
            <w:right w:val="none" w:sz="0" w:space="0" w:color="auto"/>
          </w:divBdr>
        </w:div>
        <w:div w:id="1171599815">
          <w:marLeft w:val="0"/>
          <w:marRight w:val="0"/>
          <w:marTop w:val="0"/>
          <w:marBottom w:val="0"/>
          <w:divBdr>
            <w:top w:val="none" w:sz="0" w:space="0" w:color="auto"/>
            <w:left w:val="none" w:sz="0" w:space="0" w:color="auto"/>
            <w:bottom w:val="none" w:sz="0" w:space="0" w:color="auto"/>
            <w:right w:val="none" w:sz="0" w:space="0" w:color="auto"/>
          </w:divBdr>
        </w:div>
        <w:div w:id="1095200752">
          <w:marLeft w:val="0"/>
          <w:marRight w:val="0"/>
          <w:marTop w:val="0"/>
          <w:marBottom w:val="0"/>
          <w:divBdr>
            <w:top w:val="none" w:sz="0" w:space="0" w:color="auto"/>
            <w:left w:val="none" w:sz="0" w:space="0" w:color="auto"/>
            <w:bottom w:val="none" w:sz="0" w:space="0" w:color="auto"/>
            <w:right w:val="none" w:sz="0" w:space="0" w:color="auto"/>
          </w:divBdr>
        </w:div>
        <w:div w:id="1342590734">
          <w:marLeft w:val="0"/>
          <w:marRight w:val="0"/>
          <w:marTop w:val="0"/>
          <w:marBottom w:val="0"/>
          <w:divBdr>
            <w:top w:val="none" w:sz="0" w:space="0" w:color="auto"/>
            <w:left w:val="none" w:sz="0" w:space="0" w:color="auto"/>
            <w:bottom w:val="none" w:sz="0" w:space="0" w:color="auto"/>
            <w:right w:val="none" w:sz="0" w:space="0" w:color="auto"/>
          </w:divBdr>
        </w:div>
        <w:div w:id="2039507621">
          <w:marLeft w:val="0"/>
          <w:marRight w:val="0"/>
          <w:marTop w:val="0"/>
          <w:marBottom w:val="0"/>
          <w:divBdr>
            <w:top w:val="none" w:sz="0" w:space="0" w:color="auto"/>
            <w:left w:val="none" w:sz="0" w:space="0" w:color="auto"/>
            <w:bottom w:val="none" w:sz="0" w:space="0" w:color="auto"/>
            <w:right w:val="none" w:sz="0" w:space="0" w:color="auto"/>
          </w:divBdr>
        </w:div>
        <w:div w:id="1584997671">
          <w:marLeft w:val="0"/>
          <w:marRight w:val="0"/>
          <w:marTop w:val="0"/>
          <w:marBottom w:val="0"/>
          <w:divBdr>
            <w:top w:val="none" w:sz="0" w:space="0" w:color="auto"/>
            <w:left w:val="none" w:sz="0" w:space="0" w:color="auto"/>
            <w:bottom w:val="none" w:sz="0" w:space="0" w:color="auto"/>
            <w:right w:val="none" w:sz="0" w:space="0" w:color="auto"/>
          </w:divBdr>
        </w:div>
        <w:div w:id="1893692556">
          <w:marLeft w:val="0"/>
          <w:marRight w:val="0"/>
          <w:marTop w:val="0"/>
          <w:marBottom w:val="0"/>
          <w:divBdr>
            <w:top w:val="none" w:sz="0" w:space="0" w:color="auto"/>
            <w:left w:val="none" w:sz="0" w:space="0" w:color="auto"/>
            <w:bottom w:val="none" w:sz="0" w:space="0" w:color="auto"/>
            <w:right w:val="none" w:sz="0" w:space="0" w:color="auto"/>
          </w:divBdr>
        </w:div>
        <w:div w:id="1432892826">
          <w:marLeft w:val="0"/>
          <w:marRight w:val="0"/>
          <w:marTop w:val="0"/>
          <w:marBottom w:val="0"/>
          <w:divBdr>
            <w:top w:val="none" w:sz="0" w:space="0" w:color="auto"/>
            <w:left w:val="none" w:sz="0" w:space="0" w:color="auto"/>
            <w:bottom w:val="none" w:sz="0" w:space="0" w:color="auto"/>
            <w:right w:val="none" w:sz="0" w:space="0" w:color="auto"/>
          </w:divBdr>
        </w:div>
        <w:div w:id="1860194418">
          <w:marLeft w:val="0"/>
          <w:marRight w:val="0"/>
          <w:marTop w:val="0"/>
          <w:marBottom w:val="0"/>
          <w:divBdr>
            <w:top w:val="none" w:sz="0" w:space="0" w:color="auto"/>
            <w:left w:val="none" w:sz="0" w:space="0" w:color="auto"/>
            <w:bottom w:val="none" w:sz="0" w:space="0" w:color="auto"/>
            <w:right w:val="none" w:sz="0" w:space="0" w:color="auto"/>
          </w:divBdr>
        </w:div>
        <w:div w:id="452526890">
          <w:marLeft w:val="0"/>
          <w:marRight w:val="0"/>
          <w:marTop w:val="0"/>
          <w:marBottom w:val="0"/>
          <w:divBdr>
            <w:top w:val="none" w:sz="0" w:space="0" w:color="auto"/>
            <w:left w:val="none" w:sz="0" w:space="0" w:color="auto"/>
            <w:bottom w:val="none" w:sz="0" w:space="0" w:color="auto"/>
            <w:right w:val="none" w:sz="0" w:space="0" w:color="auto"/>
          </w:divBdr>
        </w:div>
        <w:div w:id="1465125638">
          <w:marLeft w:val="0"/>
          <w:marRight w:val="0"/>
          <w:marTop w:val="0"/>
          <w:marBottom w:val="0"/>
          <w:divBdr>
            <w:top w:val="none" w:sz="0" w:space="0" w:color="auto"/>
            <w:left w:val="none" w:sz="0" w:space="0" w:color="auto"/>
            <w:bottom w:val="none" w:sz="0" w:space="0" w:color="auto"/>
            <w:right w:val="none" w:sz="0" w:space="0" w:color="auto"/>
          </w:divBdr>
        </w:div>
        <w:div w:id="364064772">
          <w:marLeft w:val="0"/>
          <w:marRight w:val="0"/>
          <w:marTop w:val="0"/>
          <w:marBottom w:val="0"/>
          <w:divBdr>
            <w:top w:val="none" w:sz="0" w:space="0" w:color="auto"/>
            <w:left w:val="none" w:sz="0" w:space="0" w:color="auto"/>
            <w:bottom w:val="none" w:sz="0" w:space="0" w:color="auto"/>
            <w:right w:val="none" w:sz="0" w:space="0" w:color="auto"/>
          </w:divBdr>
        </w:div>
        <w:div w:id="1812357586">
          <w:marLeft w:val="0"/>
          <w:marRight w:val="0"/>
          <w:marTop w:val="0"/>
          <w:marBottom w:val="0"/>
          <w:divBdr>
            <w:top w:val="none" w:sz="0" w:space="0" w:color="auto"/>
            <w:left w:val="none" w:sz="0" w:space="0" w:color="auto"/>
            <w:bottom w:val="none" w:sz="0" w:space="0" w:color="auto"/>
            <w:right w:val="none" w:sz="0" w:space="0" w:color="auto"/>
          </w:divBdr>
        </w:div>
        <w:div w:id="2030334510">
          <w:marLeft w:val="0"/>
          <w:marRight w:val="0"/>
          <w:marTop w:val="0"/>
          <w:marBottom w:val="0"/>
          <w:divBdr>
            <w:top w:val="none" w:sz="0" w:space="0" w:color="auto"/>
            <w:left w:val="none" w:sz="0" w:space="0" w:color="auto"/>
            <w:bottom w:val="none" w:sz="0" w:space="0" w:color="auto"/>
            <w:right w:val="none" w:sz="0" w:space="0" w:color="auto"/>
          </w:divBdr>
        </w:div>
        <w:div w:id="1368482939">
          <w:marLeft w:val="0"/>
          <w:marRight w:val="0"/>
          <w:marTop w:val="0"/>
          <w:marBottom w:val="0"/>
          <w:divBdr>
            <w:top w:val="none" w:sz="0" w:space="0" w:color="auto"/>
            <w:left w:val="none" w:sz="0" w:space="0" w:color="auto"/>
            <w:bottom w:val="none" w:sz="0" w:space="0" w:color="auto"/>
            <w:right w:val="none" w:sz="0" w:space="0" w:color="auto"/>
          </w:divBdr>
        </w:div>
        <w:div w:id="2146661077">
          <w:marLeft w:val="0"/>
          <w:marRight w:val="0"/>
          <w:marTop w:val="0"/>
          <w:marBottom w:val="0"/>
          <w:divBdr>
            <w:top w:val="none" w:sz="0" w:space="0" w:color="auto"/>
            <w:left w:val="none" w:sz="0" w:space="0" w:color="auto"/>
            <w:bottom w:val="none" w:sz="0" w:space="0" w:color="auto"/>
            <w:right w:val="none" w:sz="0" w:space="0" w:color="auto"/>
          </w:divBdr>
        </w:div>
        <w:div w:id="1630043835">
          <w:marLeft w:val="0"/>
          <w:marRight w:val="0"/>
          <w:marTop w:val="0"/>
          <w:marBottom w:val="0"/>
          <w:divBdr>
            <w:top w:val="none" w:sz="0" w:space="0" w:color="auto"/>
            <w:left w:val="none" w:sz="0" w:space="0" w:color="auto"/>
            <w:bottom w:val="none" w:sz="0" w:space="0" w:color="auto"/>
            <w:right w:val="none" w:sz="0" w:space="0" w:color="auto"/>
          </w:divBdr>
        </w:div>
        <w:div w:id="1668943756">
          <w:marLeft w:val="0"/>
          <w:marRight w:val="0"/>
          <w:marTop w:val="0"/>
          <w:marBottom w:val="0"/>
          <w:divBdr>
            <w:top w:val="none" w:sz="0" w:space="0" w:color="auto"/>
            <w:left w:val="none" w:sz="0" w:space="0" w:color="auto"/>
            <w:bottom w:val="none" w:sz="0" w:space="0" w:color="auto"/>
            <w:right w:val="none" w:sz="0" w:space="0" w:color="auto"/>
          </w:divBdr>
        </w:div>
        <w:div w:id="1733580797">
          <w:marLeft w:val="0"/>
          <w:marRight w:val="0"/>
          <w:marTop w:val="0"/>
          <w:marBottom w:val="0"/>
          <w:divBdr>
            <w:top w:val="none" w:sz="0" w:space="0" w:color="auto"/>
            <w:left w:val="none" w:sz="0" w:space="0" w:color="auto"/>
            <w:bottom w:val="none" w:sz="0" w:space="0" w:color="auto"/>
            <w:right w:val="none" w:sz="0" w:space="0" w:color="auto"/>
          </w:divBdr>
        </w:div>
        <w:div w:id="1811173299">
          <w:marLeft w:val="0"/>
          <w:marRight w:val="0"/>
          <w:marTop w:val="0"/>
          <w:marBottom w:val="0"/>
          <w:divBdr>
            <w:top w:val="none" w:sz="0" w:space="0" w:color="auto"/>
            <w:left w:val="none" w:sz="0" w:space="0" w:color="auto"/>
            <w:bottom w:val="none" w:sz="0" w:space="0" w:color="auto"/>
            <w:right w:val="none" w:sz="0" w:space="0" w:color="auto"/>
          </w:divBdr>
        </w:div>
        <w:div w:id="445387234">
          <w:marLeft w:val="0"/>
          <w:marRight w:val="0"/>
          <w:marTop w:val="0"/>
          <w:marBottom w:val="0"/>
          <w:divBdr>
            <w:top w:val="none" w:sz="0" w:space="0" w:color="auto"/>
            <w:left w:val="none" w:sz="0" w:space="0" w:color="auto"/>
            <w:bottom w:val="none" w:sz="0" w:space="0" w:color="auto"/>
            <w:right w:val="none" w:sz="0" w:space="0" w:color="auto"/>
          </w:divBdr>
        </w:div>
        <w:div w:id="1712075272">
          <w:marLeft w:val="0"/>
          <w:marRight w:val="0"/>
          <w:marTop w:val="0"/>
          <w:marBottom w:val="0"/>
          <w:divBdr>
            <w:top w:val="none" w:sz="0" w:space="0" w:color="auto"/>
            <w:left w:val="none" w:sz="0" w:space="0" w:color="auto"/>
            <w:bottom w:val="none" w:sz="0" w:space="0" w:color="auto"/>
            <w:right w:val="none" w:sz="0" w:space="0" w:color="auto"/>
          </w:divBdr>
        </w:div>
        <w:div w:id="1183544217">
          <w:marLeft w:val="0"/>
          <w:marRight w:val="0"/>
          <w:marTop w:val="0"/>
          <w:marBottom w:val="0"/>
          <w:divBdr>
            <w:top w:val="none" w:sz="0" w:space="0" w:color="auto"/>
            <w:left w:val="none" w:sz="0" w:space="0" w:color="auto"/>
            <w:bottom w:val="none" w:sz="0" w:space="0" w:color="auto"/>
            <w:right w:val="none" w:sz="0" w:space="0" w:color="auto"/>
          </w:divBdr>
        </w:div>
        <w:div w:id="1177579821">
          <w:marLeft w:val="0"/>
          <w:marRight w:val="0"/>
          <w:marTop w:val="0"/>
          <w:marBottom w:val="0"/>
          <w:divBdr>
            <w:top w:val="none" w:sz="0" w:space="0" w:color="auto"/>
            <w:left w:val="none" w:sz="0" w:space="0" w:color="auto"/>
            <w:bottom w:val="none" w:sz="0" w:space="0" w:color="auto"/>
            <w:right w:val="none" w:sz="0" w:space="0" w:color="auto"/>
          </w:divBdr>
        </w:div>
        <w:div w:id="1379284661">
          <w:marLeft w:val="0"/>
          <w:marRight w:val="0"/>
          <w:marTop w:val="0"/>
          <w:marBottom w:val="0"/>
          <w:divBdr>
            <w:top w:val="none" w:sz="0" w:space="0" w:color="auto"/>
            <w:left w:val="none" w:sz="0" w:space="0" w:color="auto"/>
            <w:bottom w:val="none" w:sz="0" w:space="0" w:color="auto"/>
            <w:right w:val="none" w:sz="0" w:space="0" w:color="auto"/>
          </w:divBdr>
        </w:div>
        <w:div w:id="524103362">
          <w:marLeft w:val="0"/>
          <w:marRight w:val="0"/>
          <w:marTop w:val="0"/>
          <w:marBottom w:val="0"/>
          <w:divBdr>
            <w:top w:val="none" w:sz="0" w:space="0" w:color="auto"/>
            <w:left w:val="none" w:sz="0" w:space="0" w:color="auto"/>
            <w:bottom w:val="none" w:sz="0" w:space="0" w:color="auto"/>
            <w:right w:val="none" w:sz="0" w:space="0" w:color="auto"/>
          </w:divBdr>
        </w:div>
        <w:div w:id="1018699560">
          <w:marLeft w:val="0"/>
          <w:marRight w:val="0"/>
          <w:marTop w:val="0"/>
          <w:marBottom w:val="0"/>
          <w:divBdr>
            <w:top w:val="none" w:sz="0" w:space="0" w:color="auto"/>
            <w:left w:val="none" w:sz="0" w:space="0" w:color="auto"/>
            <w:bottom w:val="none" w:sz="0" w:space="0" w:color="auto"/>
            <w:right w:val="none" w:sz="0" w:space="0" w:color="auto"/>
          </w:divBdr>
        </w:div>
        <w:div w:id="1758821857">
          <w:marLeft w:val="0"/>
          <w:marRight w:val="0"/>
          <w:marTop w:val="0"/>
          <w:marBottom w:val="0"/>
          <w:divBdr>
            <w:top w:val="none" w:sz="0" w:space="0" w:color="auto"/>
            <w:left w:val="none" w:sz="0" w:space="0" w:color="auto"/>
            <w:bottom w:val="none" w:sz="0" w:space="0" w:color="auto"/>
            <w:right w:val="none" w:sz="0" w:space="0" w:color="auto"/>
          </w:divBdr>
        </w:div>
        <w:div w:id="705108189">
          <w:marLeft w:val="0"/>
          <w:marRight w:val="0"/>
          <w:marTop w:val="0"/>
          <w:marBottom w:val="0"/>
          <w:divBdr>
            <w:top w:val="none" w:sz="0" w:space="0" w:color="auto"/>
            <w:left w:val="none" w:sz="0" w:space="0" w:color="auto"/>
            <w:bottom w:val="none" w:sz="0" w:space="0" w:color="auto"/>
            <w:right w:val="none" w:sz="0" w:space="0" w:color="auto"/>
          </w:divBdr>
        </w:div>
        <w:div w:id="1485118581">
          <w:marLeft w:val="0"/>
          <w:marRight w:val="0"/>
          <w:marTop w:val="0"/>
          <w:marBottom w:val="0"/>
          <w:divBdr>
            <w:top w:val="none" w:sz="0" w:space="0" w:color="auto"/>
            <w:left w:val="none" w:sz="0" w:space="0" w:color="auto"/>
            <w:bottom w:val="none" w:sz="0" w:space="0" w:color="auto"/>
            <w:right w:val="none" w:sz="0" w:space="0" w:color="auto"/>
          </w:divBdr>
        </w:div>
        <w:div w:id="1991641245">
          <w:marLeft w:val="0"/>
          <w:marRight w:val="0"/>
          <w:marTop w:val="0"/>
          <w:marBottom w:val="0"/>
          <w:divBdr>
            <w:top w:val="none" w:sz="0" w:space="0" w:color="auto"/>
            <w:left w:val="none" w:sz="0" w:space="0" w:color="auto"/>
            <w:bottom w:val="none" w:sz="0" w:space="0" w:color="auto"/>
            <w:right w:val="none" w:sz="0" w:space="0" w:color="auto"/>
          </w:divBdr>
        </w:div>
        <w:div w:id="1285698928">
          <w:marLeft w:val="0"/>
          <w:marRight w:val="0"/>
          <w:marTop w:val="0"/>
          <w:marBottom w:val="0"/>
          <w:divBdr>
            <w:top w:val="none" w:sz="0" w:space="0" w:color="auto"/>
            <w:left w:val="none" w:sz="0" w:space="0" w:color="auto"/>
            <w:bottom w:val="none" w:sz="0" w:space="0" w:color="auto"/>
            <w:right w:val="none" w:sz="0" w:space="0" w:color="auto"/>
          </w:divBdr>
        </w:div>
        <w:div w:id="1647464847">
          <w:marLeft w:val="0"/>
          <w:marRight w:val="0"/>
          <w:marTop w:val="0"/>
          <w:marBottom w:val="0"/>
          <w:divBdr>
            <w:top w:val="none" w:sz="0" w:space="0" w:color="auto"/>
            <w:left w:val="none" w:sz="0" w:space="0" w:color="auto"/>
            <w:bottom w:val="none" w:sz="0" w:space="0" w:color="auto"/>
            <w:right w:val="none" w:sz="0" w:space="0" w:color="auto"/>
          </w:divBdr>
        </w:div>
        <w:div w:id="1049694761">
          <w:marLeft w:val="0"/>
          <w:marRight w:val="0"/>
          <w:marTop w:val="0"/>
          <w:marBottom w:val="0"/>
          <w:divBdr>
            <w:top w:val="none" w:sz="0" w:space="0" w:color="auto"/>
            <w:left w:val="none" w:sz="0" w:space="0" w:color="auto"/>
            <w:bottom w:val="none" w:sz="0" w:space="0" w:color="auto"/>
            <w:right w:val="none" w:sz="0" w:space="0" w:color="auto"/>
          </w:divBdr>
        </w:div>
        <w:div w:id="361588915">
          <w:marLeft w:val="0"/>
          <w:marRight w:val="0"/>
          <w:marTop w:val="0"/>
          <w:marBottom w:val="0"/>
          <w:divBdr>
            <w:top w:val="none" w:sz="0" w:space="0" w:color="auto"/>
            <w:left w:val="none" w:sz="0" w:space="0" w:color="auto"/>
            <w:bottom w:val="none" w:sz="0" w:space="0" w:color="auto"/>
            <w:right w:val="none" w:sz="0" w:space="0" w:color="auto"/>
          </w:divBdr>
        </w:div>
        <w:div w:id="657001180">
          <w:marLeft w:val="0"/>
          <w:marRight w:val="0"/>
          <w:marTop w:val="0"/>
          <w:marBottom w:val="0"/>
          <w:divBdr>
            <w:top w:val="none" w:sz="0" w:space="0" w:color="auto"/>
            <w:left w:val="none" w:sz="0" w:space="0" w:color="auto"/>
            <w:bottom w:val="none" w:sz="0" w:space="0" w:color="auto"/>
            <w:right w:val="none" w:sz="0" w:space="0" w:color="auto"/>
          </w:divBdr>
        </w:div>
        <w:div w:id="697699213">
          <w:marLeft w:val="0"/>
          <w:marRight w:val="0"/>
          <w:marTop w:val="0"/>
          <w:marBottom w:val="0"/>
          <w:divBdr>
            <w:top w:val="none" w:sz="0" w:space="0" w:color="auto"/>
            <w:left w:val="none" w:sz="0" w:space="0" w:color="auto"/>
            <w:bottom w:val="none" w:sz="0" w:space="0" w:color="auto"/>
            <w:right w:val="none" w:sz="0" w:space="0" w:color="auto"/>
          </w:divBdr>
        </w:div>
        <w:div w:id="1515530901">
          <w:marLeft w:val="0"/>
          <w:marRight w:val="0"/>
          <w:marTop w:val="0"/>
          <w:marBottom w:val="0"/>
          <w:divBdr>
            <w:top w:val="none" w:sz="0" w:space="0" w:color="auto"/>
            <w:left w:val="none" w:sz="0" w:space="0" w:color="auto"/>
            <w:bottom w:val="none" w:sz="0" w:space="0" w:color="auto"/>
            <w:right w:val="none" w:sz="0" w:space="0" w:color="auto"/>
          </w:divBdr>
        </w:div>
        <w:div w:id="1335184576">
          <w:marLeft w:val="0"/>
          <w:marRight w:val="0"/>
          <w:marTop w:val="0"/>
          <w:marBottom w:val="0"/>
          <w:divBdr>
            <w:top w:val="none" w:sz="0" w:space="0" w:color="auto"/>
            <w:left w:val="none" w:sz="0" w:space="0" w:color="auto"/>
            <w:bottom w:val="none" w:sz="0" w:space="0" w:color="auto"/>
            <w:right w:val="none" w:sz="0" w:space="0" w:color="auto"/>
          </w:divBdr>
        </w:div>
        <w:div w:id="808740409">
          <w:marLeft w:val="0"/>
          <w:marRight w:val="0"/>
          <w:marTop w:val="0"/>
          <w:marBottom w:val="0"/>
          <w:divBdr>
            <w:top w:val="none" w:sz="0" w:space="0" w:color="auto"/>
            <w:left w:val="none" w:sz="0" w:space="0" w:color="auto"/>
            <w:bottom w:val="none" w:sz="0" w:space="0" w:color="auto"/>
            <w:right w:val="none" w:sz="0" w:space="0" w:color="auto"/>
          </w:divBdr>
        </w:div>
        <w:div w:id="1426922436">
          <w:marLeft w:val="0"/>
          <w:marRight w:val="0"/>
          <w:marTop w:val="0"/>
          <w:marBottom w:val="0"/>
          <w:divBdr>
            <w:top w:val="none" w:sz="0" w:space="0" w:color="auto"/>
            <w:left w:val="none" w:sz="0" w:space="0" w:color="auto"/>
            <w:bottom w:val="none" w:sz="0" w:space="0" w:color="auto"/>
            <w:right w:val="none" w:sz="0" w:space="0" w:color="auto"/>
          </w:divBdr>
        </w:div>
        <w:div w:id="1051928914">
          <w:marLeft w:val="0"/>
          <w:marRight w:val="0"/>
          <w:marTop w:val="0"/>
          <w:marBottom w:val="0"/>
          <w:divBdr>
            <w:top w:val="none" w:sz="0" w:space="0" w:color="auto"/>
            <w:left w:val="none" w:sz="0" w:space="0" w:color="auto"/>
            <w:bottom w:val="none" w:sz="0" w:space="0" w:color="auto"/>
            <w:right w:val="none" w:sz="0" w:space="0" w:color="auto"/>
          </w:divBdr>
        </w:div>
        <w:div w:id="1103576162">
          <w:marLeft w:val="0"/>
          <w:marRight w:val="0"/>
          <w:marTop w:val="0"/>
          <w:marBottom w:val="0"/>
          <w:divBdr>
            <w:top w:val="none" w:sz="0" w:space="0" w:color="auto"/>
            <w:left w:val="none" w:sz="0" w:space="0" w:color="auto"/>
            <w:bottom w:val="none" w:sz="0" w:space="0" w:color="auto"/>
            <w:right w:val="none" w:sz="0" w:space="0" w:color="auto"/>
          </w:divBdr>
        </w:div>
        <w:div w:id="165248075">
          <w:marLeft w:val="0"/>
          <w:marRight w:val="0"/>
          <w:marTop w:val="0"/>
          <w:marBottom w:val="0"/>
          <w:divBdr>
            <w:top w:val="none" w:sz="0" w:space="0" w:color="auto"/>
            <w:left w:val="none" w:sz="0" w:space="0" w:color="auto"/>
            <w:bottom w:val="none" w:sz="0" w:space="0" w:color="auto"/>
            <w:right w:val="none" w:sz="0" w:space="0" w:color="auto"/>
          </w:divBdr>
        </w:div>
        <w:div w:id="1980307698">
          <w:marLeft w:val="0"/>
          <w:marRight w:val="0"/>
          <w:marTop w:val="0"/>
          <w:marBottom w:val="0"/>
          <w:divBdr>
            <w:top w:val="none" w:sz="0" w:space="0" w:color="auto"/>
            <w:left w:val="none" w:sz="0" w:space="0" w:color="auto"/>
            <w:bottom w:val="none" w:sz="0" w:space="0" w:color="auto"/>
            <w:right w:val="none" w:sz="0" w:space="0" w:color="auto"/>
          </w:divBdr>
        </w:div>
        <w:div w:id="809251934">
          <w:marLeft w:val="0"/>
          <w:marRight w:val="0"/>
          <w:marTop w:val="0"/>
          <w:marBottom w:val="0"/>
          <w:divBdr>
            <w:top w:val="none" w:sz="0" w:space="0" w:color="auto"/>
            <w:left w:val="none" w:sz="0" w:space="0" w:color="auto"/>
            <w:bottom w:val="none" w:sz="0" w:space="0" w:color="auto"/>
            <w:right w:val="none" w:sz="0" w:space="0" w:color="auto"/>
          </w:divBdr>
        </w:div>
        <w:div w:id="1637023961">
          <w:marLeft w:val="0"/>
          <w:marRight w:val="0"/>
          <w:marTop w:val="0"/>
          <w:marBottom w:val="0"/>
          <w:divBdr>
            <w:top w:val="none" w:sz="0" w:space="0" w:color="auto"/>
            <w:left w:val="none" w:sz="0" w:space="0" w:color="auto"/>
            <w:bottom w:val="none" w:sz="0" w:space="0" w:color="auto"/>
            <w:right w:val="none" w:sz="0" w:space="0" w:color="auto"/>
          </w:divBdr>
        </w:div>
        <w:div w:id="489517071">
          <w:marLeft w:val="0"/>
          <w:marRight w:val="0"/>
          <w:marTop w:val="0"/>
          <w:marBottom w:val="0"/>
          <w:divBdr>
            <w:top w:val="none" w:sz="0" w:space="0" w:color="auto"/>
            <w:left w:val="none" w:sz="0" w:space="0" w:color="auto"/>
            <w:bottom w:val="none" w:sz="0" w:space="0" w:color="auto"/>
            <w:right w:val="none" w:sz="0" w:space="0" w:color="auto"/>
          </w:divBdr>
        </w:div>
        <w:div w:id="988438533">
          <w:marLeft w:val="0"/>
          <w:marRight w:val="0"/>
          <w:marTop w:val="0"/>
          <w:marBottom w:val="0"/>
          <w:divBdr>
            <w:top w:val="none" w:sz="0" w:space="0" w:color="auto"/>
            <w:left w:val="none" w:sz="0" w:space="0" w:color="auto"/>
            <w:bottom w:val="none" w:sz="0" w:space="0" w:color="auto"/>
            <w:right w:val="none" w:sz="0" w:space="0" w:color="auto"/>
          </w:divBdr>
        </w:div>
      </w:divsChild>
    </w:div>
    <w:div w:id="1499617522">
      <w:marLeft w:val="480"/>
      <w:marRight w:val="0"/>
      <w:marTop w:val="0"/>
      <w:marBottom w:val="0"/>
      <w:divBdr>
        <w:top w:val="none" w:sz="0" w:space="0" w:color="auto"/>
        <w:left w:val="none" w:sz="0" w:space="0" w:color="auto"/>
        <w:bottom w:val="none" w:sz="0" w:space="0" w:color="auto"/>
        <w:right w:val="none" w:sz="0" w:space="0" w:color="auto"/>
      </w:divBdr>
    </w:div>
    <w:div w:id="1500073847">
      <w:marLeft w:val="480"/>
      <w:marRight w:val="0"/>
      <w:marTop w:val="0"/>
      <w:marBottom w:val="0"/>
      <w:divBdr>
        <w:top w:val="none" w:sz="0" w:space="0" w:color="auto"/>
        <w:left w:val="none" w:sz="0" w:space="0" w:color="auto"/>
        <w:bottom w:val="none" w:sz="0" w:space="0" w:color="auto"/>
        <w:right w:val="none" w:sz="0" w:space="0" w:color="auto"/>
      </w:divBdr>
    </w:div>
    <w:div w:id="1500078132">
      <w:marLeft w:val="480"/>
      <w:marRight w:val="0"/>
      <w:marTop w:val="0"/>
      <w:marBottom w:val="0"/>
      <w:divBdr>
        <w:top w:val="none" w:sz="0" w:space="0" w:color="auto"/>
        <w:left w:val="none" w:sz="0" w:space="0" w:color="auto"/>
        <w:bottom w:val="none" w:sz="0" w:space="0" w:color="auto"/>
        <w:right w:val="none" w:sz="0" w:space="0" w:color="auto"/>
      </w:divBdr>
    </w:div>
    <w:div w:id="1500463803">
      <w:marLeft w:val="480"/>
      <w:marRight w:val="0"/>
      <w:marTop w:val="0"/>
      <w:marBottom w:val="0"/>
      <w:divBdr>
        <w:top w:val="none" w:sz="0" w:space="0" w:color="auto"/>
        <w:left w:val="none" w:sz="0" w:space="0" w:color="auto"/>
        <w:bottom w:val="none" w:sz="0" w:space="0" w:color="auto"/>
        <w:right w:val="none" w:sz="0" w:space="0" w:color="auto"/>
      </w:divBdr>
    </w:div>
    <w:div w:id="1500535191">
      <w:marLeft w:val="480"/>
      <w:marRight w:val="0"/>
      <w:marTop w:val="0"/>
      <w:marBottom w:val="0"/>
      <w:divBdr>
        <w:top w:val="none" w:sz="0" w:space="0" w:color="auto"/>
        <w:left w:val="none" w:sz="0" w:space="0" w:color="auto"/>
        <w:bottom w:val="none" w:sz="0" w:space="0" w:color="auto"/>
        <w:right w:val="none" w:sz="0" w:space="0" w:color="auto"/>
      </w:divBdr>
    </w:div>
    <w:div w:id="1501118343">
      <w:marLeft w:val="480"/>
      <w:marRight w:val="0"/>
      <w:marTop w:val="0"/>
      <w:marBottom w:val="0"/>
      <w:divBdr>
        <w:top w:val="none" w:sz="0" w:space="0" w:color="auto"/>
        <w:left w:val="none" w:sz="0" w:space="0" w:color="auto"/>
        <w:bottom w:val="none" w:sz="0" w:space="0" w:color="auto"/>
        <w:right w:val="none" w:sz="0" w:space="0" w:color="auto"/>
      </w:divBdr>
    </w:div>
    <w:div w:id="1501192395">
      <w:marLeft w:val="480"/>
      <w:marRight w:val="0"/>
      <w:marTop w:val="0"/>
      <w:marBottom w:val="0"/>
      <w:divBdr>
        <w:top w:val="none" w:sz="0" w:space="0" w:color="auto"/>
        <w:left w:val="none" w:sz="0" w:space="0" w:color="auto"/>
        <w:bottom w:val="none" w:sz="0" w:space="0" w:color="auto"/>
        <w:right w:val="none" w:sz="0" w:space="0" w:color="auto"/>
      </w:divBdr>
    </w:div>
    <w:div w:id="1502238279">
      <w:marLeft w:val="480"/>
      <w:marRight w:val="0"/>
      <w:marTop w:val="0"/>
      <w:marBottom w:val="0"/>
      <w:divBdr>
        <w:top w:val="none" w:sz="0" w:space="0" w:color="auto"/>
        <w:left w:val="none" w:sz="0" w:space="0" w:color="auto"/>
        <w:bottom w:val="none" w:sz="0" w:space="0" w:color="auto"/>
        <w:right w:val="none" w:sz="0" w:space="0" w:color="auto"/>
      </w:divBdr>
    </w:div>
    <w:div w:id="1502357077">
      <w:marLeft w:val="480"/>
      <w:marRight w:val="0"/>
      <w:marTop w:val="0"/>
      <w:marBottom w:val="0"/>
      <w:divBdr>
        <w:top w:val="none" w:sz="0" w:space="0" w:color="auto"/>
        <w:left w:val="none" w:sz="0" w:space="0" w:color="auto"/>
        <w:bottom w:val="none" w:sz="0" w:space="0" w:color="auto"/>
        <w:right w:val="none" w:sz="0" w:space="0" w:color="auto"/>
      </w:divBdr>
    </w:div>
    <w:div w:id="1502506807">
      <w:marLeft w:val="480"/>
      <w:marRight w:val="0"/>
      <w:marTop w:val="0"/>
      <w:marBottom w:val="0"/>
      <w:divBdr>
        <w:top w:val="none" w:sz="0" w:space="0" w:color="auto"/>
        <w:left w:val="none" w:sz="0" w:space="0" w:color="auto"/>
        <w:bottom w:val="none" w:sz="0" w:space="0" w:color="auto"/>
        <w:right w:val="none" w:sz="0" w:space="0" w:color="auto"/>
      </w:divBdr>
    </w:div>
    <w:div w:id="1503081909">
      <w:marLeft w:val="480"/>
      <w:marRight w:val="0"/>
      <w:marTop w:val="0"/>
      <w:marBottom w:val="0"/>
      <w:divBdr>
        <w:top w:val="none" w:sz="0" w:space="0" w:color="auto"/>
        <w:left w:val="none" w:sz="0" w:space="0" w:color="auto"/>
        <w:bottom w:val="none" w:sz="0" w:space="0" w:color="auto"/>
        <w:right w:val="none" w:sz="0" w:space="0" w:color="auto"/>
      </w:divBdr>
    </w:div>
    <w:div w:id="1503163495">
      <w:marLeft w:val="480"/>
      <w:marRight w:val="0"/>
      <w:marTop w:val="0"/>
      <w:marBottom w:val="0"/>
      <w:divBdr>
        <w:top w:val="none" w:sz="0" w:space="0" w:color="auto"/>
        <w:left w:val="none" w:sz="0" w:space="0" w:color="auto"/>
        <w:bottom w:val="none" w:sz="0" w:space="0" w:color="auto"/>
        <w:right w:val="none" w:sz="0" w:space="0" w:color="auto"/>
      </w:divBdr>
    </w:div>
    <w:div w:id="1503350290">
      <w:marLeft w:val="480"/>
      <w:marRight w:val="0"/>
      <w:marTop w:val="0"/>
      <w:marBottom w:val="0"/>
      <w:divBdr>
        <w:top w:val="none" w:sz="0" w:space="0" w:color="auto"/>
        <w:left w:val="none" w:sz="0" w:space="0" w:color="auto"/>
        <w:bottom w:val="none" w:sz="0" w:space="0" w:color="auto"/>
        <w:right w:val="none" w:sz="0" w:space="0" w:color="auto"/>
      </w:divBdr>
    </w:div>
    <w:div w:id="1503427461">
      <w:marLeft w:val="480"/>
      <w:marRight w:val="0"/>
      <w:marTop w:val="0"/>
      <w:marBottom w:val="0"/>
      <w:divBdr>
        <w:top w:val="none" w:sz="0" w:space="0" w:color="auto"/>
        <w:left w:val="none" w:sz="0" w:space="0" w:color="auto"/>
        <w:bottom w:val="none" w:sz="0" w:space="0" w:color="auto"/>
        <w:right w:val="none" w:sz="0" w:space="0" w:color="auto"/>
      </w:divBdr>
    </w:div>
    <w:div w:id="1503660473">
      <w:bodyDiv w:val="1"/>
      <w:marLeft w:val="0"/>
      <w:marRight w:val="0"/>
      <w:marTop w:val="0"/>
      <w:marBottom w:val="0"/>
      <w:divBdr>
        <w:top w:val="none" w:sz="0" w:space="0" w:color="auto"/>
        <w:left w:val="none" w:sz="0" w:space="0" w:color="auto"/>
        <w:bottom w:val="none" w:sz="0" w:space="0" w:color="auto"/>
        <w:right w:val="none" w:sz="0" w:space="0" w:color="auto"/>
      </w:divBdr>
    </w:div>
    <w:div w:id="1504127053">
      <w:marLeft w:val="480"/>
      <w:marRight w:val="0"/>
      <w:marTop w:val="0"/>
      <w:marBottom w:val="0"/>
      <w:divBdr>
        <w:top w:val="none" w:sz="0" w:space="0" w:color="auto"/>
        <w:left w:val="none" w:sz="0" w:space="0" w:color="auto"/>
        <w:bottom w:val="none" w:sz="0" w:space="0" w:color="auto"/>
        <w:right w:val="none" w:sz="0" w:space="0" w:color="auto"/>
      </w:divBdr>
    </w:div>
    <w:div w:id="1505171220">
      <w:marLeft w:val="480"/>
      <w:marRight w:val="0"/>
      <w:marTop w:val="0"/>
      <w:marBottom w:val="0"/>
      <w:divBdr>
        <w:top w:val="none" w:sz="0" w:space="0" w:color="auto"/>
        <w:left w:val="none" w:sz="0" w:space="0" w:color="auto"/>
        <w:bottom w:val="none" w:sz="0" w:space="0" w:color="auto"/>
        <w:right w:val="none" w:sz="0" w:space="0" w:color="auto"/>
      </w:divBdr>
    </w:div>
    <w:div w:id="1505315081">
      <w:marLeft w:val="480"/>
      <w:marRight w:val="0"/>
      <w:marTop w:val="0"/>
      <w:marBottom w:val="0"/>
      <w:divBdr>
        <w:top w:val="none" w:sz="0" w:space="0" w:color="auto"/>
        <w:left w:val="none" w:sz="0" w:space="0" w:color="auto"/>
        <w:bottom w:val="none" w:sz="0" w:space="0" w:color="auto"/>
        <w:right w:val="none" w:sz="0" w:space="0" w:color="auto"/>
      </w:divBdr>
    </w:div>
    <w:div w:id="1505586669">
      <w:marLeft w:val="480"/>
      <w:marRight w:val="0"/>
      <w:marTop w:val="0"/>
      <w:marBottom w:val="0"/>
      <w:divBdr>
        <w:top w:val="none" w:sz="0" w:space="0" w:color="auto"/>
        <w:left w:val="none" w:sz="0" w:space="0" w:color="auto"/>
        <w:bottom w:val="none" w:sz="0" w:space="0" w:color="auto"/>
        <w:right w:val="none" w:sz="0" w:space="0" w:color="auto"/>
      </w:divBdr>
    </w:div>
    <w:div w:id="1505969449">
      <w:bodyDiv w:val="1"/>
      <w:marLeft w:val="0"/>
      <w:marRight w:val="0"/>
      <w:marTop w:val="0"/>
      <w:marBottom w:val="0"/>
      <w:divBdr>
        <w:top w:val="none" w:sz="0" w:space="0" w:color="auto"/>
        <w:left w:val="none" w:sz="0" w:space="0" w:color="auto"/>
        <w:bottom w:val="none" w:sz="0" w:space="0" w:color="auto"/>
        <w:right w:val="none" w:sz="0" w:space="0" w:color="auto"/>
      </w:divBdr>
    </w:div>
    <w:div w:id="1507014652">
      <w:bodyDiv w:val="1"/>
      <w:marLeft w:val="0"/>
      <w:marRight w:val="0"/>
      <w:marTop w:val="0"/>
      <w:marBottom w:val="0"/>
      <w:divBdr>
        <w:top w:val="none" w:sz="0" w:space="0" w:color="auto"/>
        <w:left w:val="none" w:sz="0" w:space="0" w:color="auto"/>
        <w:bottom w:val="none" w:sz="0" w:space="0" w:color="auto"/>
        <w:right w:val="none" w:sz="0" w:space="0" w:color="auto"/>
      </w:divBdr>
    </w:div>
    <w:div w:id="1507859564">
      <w:marLeft w:val="480"/>
      <w:marRight w:val="0"/>
      <w:marTop w:val="0"/>
      <w:marBottom w:val="0"/>
      <w:divBdr>
        <w:top w:val="none" w:sz="0" w:space="0" w:color="auto"/>
        <w:left w:val="none" w:sz="0" w:space="0" w:color="auto"/>
        <w:bottom w:val="none" w:sz="0" w:space="0" w:color="auto"/>
        <w:right w:val="none" w:sz="0" w:space="0" w:color="auto"/>
      </w:divBdr>
    </w:div>
    <w:div w:id="1507935209">
      <w:marLeft w:val="480"/>
      <w:marRight w:val="0"/>
      <w:marTop w:val="0"/>
      <w:marBottom w:val="0"/>
      <w:divBdr>
        <w:top w:val="none" w:sz="0" w:space="0" w:color="auto"/>
        <w:left w:val="none" w:sz="0" w:space="0" w:color="auto"/>
        <w:bottom w:val="none" w:sz="0" w:space="0" w:color="auto"/>
        <w:right w:val="none" w:sz="0" w:space="0" w:color="auto"/>
      </w:divBdr>
    </w:div>
    <w:div w:id="1507985572">
      <w:marLeft w:val="480"/>
      <w:marRight w:val="0"/>
      <w:marTop w:val="0"/>
      <w:marBottom w:val="0"/>
      <w:divBdr>
        <w:top w:val="none" w:sz="0" w:space="0" w:color="auto"/>
        <w:left w:val="none" w:sz="0" w:space="0" w:color="auto"/>
        <w:bottom w:val="none" w:sz="0" w:space="0" w:color="auto"/>
        <w:right w:val="none" w:sz="0" w:space="0" w:color="auto"/>
      </w:divBdr>
    </w:div>
    <w:div w:id="1508449125">
      <w:marLeft w:val="480"/>
      <w:marRight w:val="0"/>
      <w:marTop w:val="0"/>
      <w:marBottom w:val="0"/>
      <w:divBdr>
        <w:top w:val="none" w:sz="0" w:space="0" w:color="auto"/>
        <w:left w:val="none" w:sz="0" w:space="0" w:color="auto"/>
        <w:bottom w:val="none" w:sz="0" w:space="0" w:color="auto"/>
        <w:right w:val="none" w:sz="0" w:space="0" w:color="auto"/>
      </w:divBdr>
    </w:div>
    <w:div w:id="1508862899">
      <w:bodyDiv w:val="1"/>
      <w:marLeft w:val="0"/>
      <w:marRight w:val="0"/>
      <w:marTop w:val="0"/>
      <w:marBottom w:val="0"/>
      <w:divBdr>
        <w:top w:val="none" w:sz="0" w:space="0" w:color="auto"/>
        <w:left w:val="none" w:sz="0" w:space="0" w:color="auto"/>
        <w:bottom w:val="none" w:sz="0" w:space="0" w:color="auto"/>
        <w:right w:val="none" w:sz="0" w:space="0" w:color="auto"/>
      </w:divBdr>
    </w:div>
    <w:div w:id="1509170925">
      <w:marLeft w:val="480"/>
      <w:marRight w:val="0"/>
      <w:marTop w:val="0"/>
      <w:marBottom w:val="0"/>
      <w:divBdr>
        <w:top w:val="none" w:sz="0" w:space="0" w:color="auto"/>
        <w:left w:val="none" w:sz="0" w:space="0" w:color="auto"/>
        <w:bottom w:val="none" w:sz="0" w:space="0" w:color="auto"/>
        <w:right w:val="none" w:sz="0" w:space="0" w:color="auto"/>
      </w:divBdr>
    </w:div>
    <w:div w:id="1509171617">
      <w:marLeft w:val="480"/>
      <w:marRight w:val="0"/>
      <w:marTop w:val="0"/>
      <w:marBottom w:val="0"/>
      <w:divBdr>
        <w:top w:val="none" w:sz="0" w:space="0" w:color="auto"/>
        <w:left w:val="none" w:sz="0" w:space="0" w:color="auto"/>
        <w:bottom w:val="none" w:sz="0" w:space="0" w:color="auto"/>
        <w:right w:val="none" w:sz="0" w:space="0" w:color="auto"/>
      </w:divBdr>
    </w:div>
    <w:div w:id="1510556238">
      <w:marLeft w:val="480"/>
      <w:marRight w:val="0"/>
      <w:marTop w:val="0"/>
      <w:marBottom w:val="0"/>
      <w:divBdr>
        <w:top w:val="none" w:sz="0" w:space="0" w:color="auto"/>
        <w:left w:val="none" w:sz="0" w:space="0" w:color="auto"/>
        <w:bottom w:val="none" w:sz="0" w:space="0" w:color="auto"/>
        <w:right w:val="none" w:sz="0" w:space="0" w:color="auto"/>
      </w:divBdr>
    </w:div>
    <w:div w:id="1511288173">
      <w:marLeft w:val="480"/>
      <w:marRight w:val="0"/>
      <w:marTop w:val="0"/>
      <w:marBottom w:val="0"/>
      <w:divBdr>
        <w:top w:val="none" w:sz="0" w:space="0" w:color="auto"/>
        <w:left w:val="none" w:sz="0" w:space="0" w:color="auto"/>
        <w:bottom w:val="none" w:sz="0" w:space="0" w:color="auto"/>
        <w:right w:val="none" w:sz="0" w:space="0" w:color="auto"/>
      </w:divBdr>
    </w:div>
    <w:div w:id="1511456947">
      <w:marLeft w:val="480"/>
      <w:marRight w:val="0"/>
      <w:marTop w:val="0"/>
      <w:marBottom w:val="0"/>
      <w:divBdr>
        <w:top w:val="none" w:sz="0" w:space="0" w:color="auto"/>
        <w:left w:val="none" w:sz="0" w:space="0" w:color="auto"/>
        <w:bottom w:val="none" w:sz="0" w:space="0" w:color="auto"/>
        <w:right w:val="none" w:sz="0" w:space="0" w:color="auto"/>
      </w:divBdr>
    </w:div>
    <w:div w:id="1511676837">
      <w:marLeft w:val="480"/>
      <w:marRight w:val="0"/>
      <w:marTop w:val="0"/>
      <w:marBottom w:val="0"/>
      <w:divBdr>
        <w:top w:val="none" w:sz="0" w:space="0" w:color="auto"/>
        <w:left w:val="none" w:sz="0" w:space="0" w:color="auto"/>
        <w:bottom w:val="none" w:sz="0" w:space="0" w:color="auto"/>
        <w:right w:val="none" w:sz="0" w:space="0" w:color="auto"/>
      </w:divBdr>
    </w:div>
    <w:div w:id="1511791816">
      <w:marLeft w:val="480"/>
      <w:marRight w:val="0"/>
      <w:marTop w:val="0"/>
      <w:marBottom w:val="0"/>
      <w:divBdr>
        <w:top w:val="none" w:sz="0" w:space="0" w:color="auto"/>
        <w:left w:val="none" w:sz="0" w:space="0" w:color="auto"/>
        <w:bottom w:val="none" w:sz="0" w:space="0" w:color="auto"/>
        <w:right w:val="none" w:sz="0" w:space="0" w:color="auto"/>
      </w:divBdr>
    </w:div>
    <w:div w:id="1511874165">
      <w:marLeft w:val="480"/>
      <w:marRight w:val="0"/>
      <w:marTop w:val="0"/>
      <w:marBottom w:val="0"/>
      <w:divBdr>
        <w:top w:val="none" w:sz="0" w:space="0" w:color="auto"/>
        <w:left w:val="none" w:sz="0" w:space="0" w:color="auto"/>
        <w:bottom w:val="none" w:sz="0" w:space="0" w:color="auto"/>
        <w:right w:val="none" w:sz="0" w:space="0" w:color="auto"/>
      </w:divBdr>
    </w:div>
    <w:div w:id="1512449974">
      <w:marLeft w:val="480"/>
      <w:marRight w:val="0"/>
      <w:marTop w:val="0"/>
      <w:marBottom w:val="0"/>
      <w:divBdr>
        <w:top w:val="none" w:sz="0" w:space="0" w:color="auto"/>
        <w:left w:val="none" w:sz="0" w:space="0" w:color="auto"/>
        <w:bottom w:val="none" w:sz="0" w:space="0" w:color="auto"/>
        <w:right w:val="none" w:sz="0" w:space="0" w:color="auto"/>
      </w:divBdr>
    </w:div>
    <w:div w:id="1512452473">
      <w:marLeft w:val="480"/>
      <w:marRight w:val="0"/>
      <w:marTop w:val="0"/>
      <w:marBottom w:val="0"/>
      <w:divBdr>
        <w:top w:val="none" w:sz="0" w:space="0" w:color="auto"/>
        <w:left w:val="none" w:sz="0" w:space="0" w:color="auto"/>
        <w:bottom w:val="none" w:sz="0" w:space="0" w:color="auto"/>
        <w:right w:val="none" w:sz="0" w:space="0" w:color="auto"/>
      </w:divBdr>
    </w:div>
    <w:div w:id="1512599718">
      <w:marLeft w:val="480"/>
      <w:marRight w:val="0"/>
      <w:marTop w:val="0"/>
      <w:marBottom w:val="0"/>
      <w:divBdr>
        <w:top w:val="none" w:sz="0" w:space="0" w:color="auto"/>
        <w:left w:val="none" w:sz="0" w:space="0" w:color="auto"/>
        <w:bottom w:val="none" w:sz="0" w:space="0" w:color="auto"/>
        <w:right w:val="none" w:sz="0" w:space="0" w:color="auto"/>
      </w:divBdr>
    </w:div>
    <w:div w:id="1514105303">
      <w:marLeft w:val="480"/>
      <w:marRight w:val="0"/>
      <w:marTop w:val="0"/>
      <w:marBottom w:val="0"/>
      <w:divBdr>
        <w:top w:val="none" w:sz="0" w:space="0" w:color="auto"/>
        <w:left w:val="none" w:sz="0" w:space="0" w:color="auto"/>
        <w:bottom w:val="none" w:sz="0" w:space="0" w:color="auto"/>
        <w:right w:val="none" w:sz="0" w:space="0" w:color="auto"/>
      </w:divBdr>
    </w:div>
    <w:div w:id="1515265070">
      <w:marLeft w:val="480"/>
      <w:marRight w:val="0"/>
      <w:marTop w:val="0"/>
      <w:marBottom w:val="0"/>
      <w:divBdr>
        <w:top w:val="none" w:sz="0" w:space="0" w:color="auto"/>
        <w:left w:val="none" w:sz="0" w:space="0" w:color="auto"/>
        <w:bottom w:val="none" w:sz="0" w:space="0" w:color="auto"/>
        <w:right w:val="none" w:sz="0" w:space="0" w:color="auto"/>
      </w:divBdr>
    </w:div>
    <w:div w:id="1515454540">
      <w:marLeft w:val="480"/>
      <w:marRight w:val="0"/>
      <w:marTop w:val="0"/>
      <w:marBottom w:val="0"/>
      <w:divBdr>
        <w:top w:val="none" w:sz="0" w:space="0" w:color="auto"/>
        <w:left w:val="none" w:sz="0" w:space="0" w:color="auto"/>
        <w:bottom w:val="none" w:sz="0" w:space="0" w:color="auto"/>
        <w:right w:val="none" w:sz="0" w:space="0" w:color="auto"/>
      </w:divBdr>
    </w:div>
    <w:div w:id="1516069777">
      <w:marLeft w:val="480"/>
      <w:marRight w:val="0"/>
      <w:marTop w:val="0"/>
      <w:marBottom w:val="0"/>
      <w:divBdr>
        <w:top w:val="none" w:sz="0" w:space="0" w:color="auto"/>
        <w:left w:val="none" w:sz="0" w:space="0" w:color="auto"/>
        <w:bottom w:val="none" w:sz="0" w:space="0" w:color="auto"/>
        <w:right w:val="none" w:sz="0" w:space="0" w:color="auto"/>
      </w:divBdr>
    </w:div>
    <w:div w:id="1516110043">
      <w:bodyDiv w:val="1"/>
      <w:marLeft w:val="0"/>
      <w:marRight w:val="0"/>
      <w:marTop w:val="0"/>
      <w:marBottom w:val="0"/>
      <w:divBdr>
        <w:top w:val="none" w:sz="0" w:space="0" w:color="auto"/>
        <w:left w:val="none" w:sz="0" w:space="0" w:color="auto"/>
        <w:bottom w:val="none" w:sz="0" w:space="0" w:color="auto"/>
        <w:right w:val="none" w:sz="0" w:space="0" w:color="auto"/>
      </w:divBdr>
      <w:divsChild>
        <w:div w:id="845560742">
          <w:marLeft w:val="0"/>
          <w:marRight w:val="0"/>
          <w:marTop w:val="0"/>
          <w:marBottom w:val="0"/>
          <w:divBdr>
            <w:top w:val="none" w:sz="0" w:space="0" w:color="auto"/>
            <w:left w:val="none" w:sz="0" w:space="0" w:color="auto"/>
            <w:bottom w:val="none" w:sz="0" w:space="0" w:color="auto"/>
            <w:right w:val="none" w:sz="0" w:space="0" w:color="auto"/>
          </w:divBdr>
        </w:div>
        <w:div w:id="192574868">
          <w:marLeft w:val="0"/>
          <w:marRight w:val="0"/>
          <w:marTop w:val="0"/>
          <w:marBottom w:val="0"/>
          <w:divBdr>
            <w:top w:val="none" w:sz="0" w:space="0" w:color="auto"/>
            <w:left w:val="none" w:sz="0" w:space="0" w:color="auto"/>
            <w:bottom w:val="none" w:sz="0" w:space="0" w:color="auto"/>
            <w:right w:val="none" w:sz="0" w:space="0" w:color="auto"/>
          </w:divBdr>
        </w:div>
        <w:div w:id="1736315783">
          <w:marLeft w:val="0"/>
          <w:marRight w:val="0"/>
          <w:marTop w:val="0"/>
          <w:marBottom w:val="0"/>
          <w:divBdr>
            <w:top w:val="none" w:sz="0" w:space="0" w:color="auto"/>
            <w:left w:val="none" w:sz="0" w:space="0" w:color="auto"/>
            <w:bottom w:val="none" w:sz="0" w:space="0" w:color="auto"/>
            <w:right w:val="none" w:sz="0" w:space="0" w:color="auto"/>
          </w:divBdr>
        </w:div>
        <w:div w:id="2020501218">
          <w:marLeft w:val="0"/>
          <w:marRight w:val="0"/>
          <w:marTop w:val="0"/>
          <w:marBottom w:val="0"/>
          <w:divBdr>
            <w:top w:val="none" w:sz="0" w:space="0" w:color="auto"/>
            <w:left w:val="none" w:sz="0" w:space="0" w:color="auto"/>
            <w:bottom w:val="none" w:sz="0" w:space="0" w:color="auto"/>
            <w:right w:val="none" w:sz="0" w:space="0" w:color="auto"/>
          </w:divBdr>
        </w:div>
        <w:div w:id="626395989">
          <w:marLeft w:val="0"/>
          <w:marRight w:val="0"/>
          <w:marTop w:val="0"/>
          <w:marBottom w:val="0"/>
          <w:divBdr>
            <w:top w:val="none" w:sz="0" w:space="0" w:color="auto"/>
            <w:left w:val="none" w:sz="0" w:space="0" w:color="auto"/>
            <w:bottom w:val="none" w:sz="0" w:space="0" w:color="auto"/>
            <w:right w:val="none" w:sz="0" w:space="0" w:color="auto"/>
          </w:divBdr>
        </w:div>
        <w:div w:id="318537063">
          <w:marLeft w:val="0"/>
          <w:marRight w:val="0"/>
          <w:marTop w:val="0"/>
          <w:marBottom w:val="0"/>
          <w:divBdr>
            <w:top w:val="none" w:sz="0" w:space="0" w:color="auto"/>
            <w:left w:val="none" w:sz="0" w:space="0" w:color="auto"/>
            <w:bottom w:val="none" w:sz="0" w:space="0" w:color="auto"/>
            <w:right w:val="none" w:sz="0" w:space="0" w:color="auto"/>
          </w:divBdr>
        </w:div>
        <w:div w:id="1804810818">
          <w:marLeft w:val="0"/>
          <w:marRight w:val="0"/>
          <w:marTop w:val="0"/>
          <w:marBottom w:val="0"/>
          <w:divBdr>
            <w:top w:val="none" w:sz="0" w:space="0" w:color="auto"/>
            <w:left w:val="none" w:sz="0" w:space="0" w:color="auto"/>
            <w:bottom w:val="none" w:sz="0" w:space="0" w:color="auto"/>
            <w:right w:val="none" w:sz="0" w:space="0" w:color="auto"/>
          </w:divBdr>
        </w:div>
        <w:div w:id="435253224">
          <w:marLeft w:val="0"/>
          <w:marRight w:val="0"/>
          <w:marTop w:val="0"/>
          <w:marBottom w:val="0"/>
          <w:divBdr>
            <w:top w:val="none" w:sz="0" w:space="0" w:color="auto"/>
            <w:left w:val="none" w:sz="0" w:space="0" w:color="auto"/>
            <w:bottom w:val="none" w:sz="0" w:space="0" w:color="auto"/>
            <w:right w:val="none" w:sz="0" w:space="0" w:color="auto"/>
          </w:divBdr>
        </w:div>
        <w:div w:id="1874536078">
          <w:marLeft w:val="0"/>
          <w:marRight w:val="0"/>
          <w:marTop w:val="0"/>
          <w:marBottom w:val="0"/>
          <w:divBdr>
            <w:top w:val="none" w:sz="0" w:space="0" w:color="auto"/>
            <w:left w:val="none" w:sz="0" w:space="0" w:color="auto"/>
            <w:bottom w:val="none" w:sz="0" w:space="0" w:color="auto"/>
            <w:right w:val="none" w:sz="0" w:space="0" w:color="auto"/>
          </w:divBdr>
        </w:div>
        <w:div w:id="1369262438">
          <w:marLeft w:val="0"/>
          <w:marRight w:val="0"/>
          <w:marTop w:val="0"/>
          <w:marBottom w:val="0"/>
          <w:divBdr>
            <w:top w:val="none" w:sz="0" w:space="0" w:color="auto"/>
            <w:left w:val="none" w:sz="0" w:space="0" w:color="auto"/>
            <w:bottom w:val="none" w:sz="0" w:space="0" w:color="auto"/>
            <w:right w:val="none" w:sz="0" w:space="0" w:color="auto"/>
          </w:divBdr>
        </w:div>
        <w:div w:id="1338658724">
          <w:marLeft w:val="0"/>
          <w:marRight w:val="0"/>
          <w:marTop w:val="0"/>
          <w:marBottom w:val="0"/>
          <w:divBdr>
            <w:top w:val="none" w:sz="0" w:space="0" w:color="auto"/>
            <w:left w:val="none" w:sz="0" w:space="0" w:color="auto"/>
            <w:bottom w:val="none" w:sz="0" w:space="0" w:color="auto"/>
            <w:right w:val="none" w:sz="0" w:space="0" w:color="auto"/>
          </w:divBdr>
        </w:div>
        <w:div w:id="796096759">
          <w:marLeft w:val="0"/>
          <w:marRight w:val="0"/>
          <w:marTop w:val="0"/>
          <w:marBottom w:val="0"/>
          <w:divBdr>
            <w:top w:val="none" w:sz="0" w:space="0" w:color="auto"/>
            <w:left w:val="none" w:sz="0" w:space="0" w:color="auto"/>
            <w:bottom w:val="none" w:sz="0" w:space="0" w:color="auto"/>
            <w:right w:val="none" w:sz="0" w:space="0" w:color="auto"/>
          </w:divBdr>
        </w:div>
        <w:div w:id="1299335704">
          <w:marLeft w:val="0"/>
          <w:marRight w:val="0"/>
          <w:marTop w:val="0"/>
          <w:marBottom w:val="0"/>
          <w:divBdr>
            <w:top w:val="none" w:sz="0" w:space="0" w:color="auto"/>
            <w:left w:val="none" w:sz="0" w:space="0" w:color="auto"/>
            <w:bottom w:val="none" w:sz="0" w:space="0" w:color="auto"/>
            <w:right w:val="none" w:sz="0" w:space="0" w:color="auto"/>
          </w:divBdr>
        </w:div>
        <w:div w:id="981732767">
          <w:marLeft w:val="0"/>
          <w:marRight w:val="0"/>
          <w:marTop w:val="0"/>
          <w:marBottom w:val="0"/>
          <w:divBdr>
            <w:top w:val="none" w:sz="0" w:space="0" w:color="auto"/>
            <w:left w:val="none" w:sz="0" w:space="0" w:color="auto"/>
            <w:bottom w:val="none" w:sz="0" w:space="0" w:color="auto"/>
            <w:right w:val="none" w:sz="0" w:space="0" w:color="auto"/>
          </w:divBdr>
        </w:div>
        <w:div w:id="502164385">
          <w:marLeft w:val="0"/>
          <w:marRight w:val="0"/>
          <w:marTop w:val="0"/>
          <w:marBottom w:val="0"/>
          <w:divBdr>
            <w:top w:val="none" w:sz="0" w:space="0" w:color="auto"/>
            <w:left w:val="none" w:sz="0" w:space="0" w:color="auto"/>
            <w:bottom w:val="none" w:sz="0" w:space="0" w:color="auto"/>
            <w:right w:val="none" w:sz="0" w:space="0" w:color="auto"/>
          </w:divBdr>
        </w:div>
        <w:div w:id="1230968329">
          <w:marLeft w:val="0"/>
          <w:marRight w:val="0"/>
          <w:marTop w:val="0"/>
          <w:marBottom w:val="0"/>
          <w:divBdr>
            <w:top w:val="none" w:sz="0" w:space="0" w:color="auto"/>
            <w:left w:val="none" w:sz="0" w:space="0" w:color="auto"/>
            <w:bottom w:val="none" w:sz="0" w:space="0" w:color="auto"/>
            <w:right w:val="none" w:sz="0" w:space="0" w:color="auto"/>
          </w:divBdr>
        </w:div>
        <w:div w:id="686098367">
          <w:marLeft w:val="0"/>
          <w:marRight w:val="0"/>
          <w:marTop w:val="0"/>
          <w:marBottom w:val="0"/>
          <w:divBdr>
            <w:top w:val="none" w:sz="0" w:space="0" w:color="auto"/>
            <w:left w:val="none" w:sz="0" w:space="0" w:color="auto"/>
            <w:bottom w:val="none" w:sz="0" w:space="0" w:color="auto"/>
            <w:right w:val="none" w:sz="0" w:space="0" w:color="auto"/>
          </w:divBdr>
        </w:div>
        <w:div w:id="816989874">
          <w:marLeft w:val="0"/>
          <w:marRight w:val="0"/>
          <w:marTop w:val="0"/>
          <w:marBottom w:val="0"/>
          <w:divBdr>
            <w:top w:val="none" w:sz="0" w:space="0" w:color="auto"/>
            <w:left w:val="none" w:sz="0" w:space="0" w:color="auto"/>
            <w:bottom w:val="none" w:sz="0" w:space="0" w:color="auto"/>
            <w:right w:val="none" w:sz="0" w:space="0" w:color="auto"/>
          </w:divBdr>
        </w:div>
        <w:div w:id="1860046980">
          <w:marLeft w:val="0"/>
          <w:marRight w:val="0"/>
          <w:marTop w:val="0"/>
          <w:marBottom w:val="0"/>
          <w:divBdr>
            <w:top w:val="none" w:sz="0" w:space="0" w:color="auto"/>
            <w:left w:val="none" w:sz="0" w:space="0" w:color="auto"/>
            <w:bottom w:val="none" w:sz="0" w:space="0" w:color="auto"/>
            <w:right w:val="none" w:sz="0" w:space="0" w:color="auto"/>
          </w:divBdr>
        </w:div>
        <w:div w:id="853227498">
          <w:marLeft w:val="0"/>
          <w:marRight w:val="0"/>
          <w:marTop w:val="0"/>
          <w:marBottom w:val="0"/>
          <w:divBdr>
            <w:top w:val="none" w:sz="0" w:space="0" w:color="auto"/>
            <w:left w:val="none" w:sz="0" w:space="0" w:color="auto"/>
            <w:bottom w:val="none" w:sz="0" w:space="0" w:color="auto"/>
            <w:right w:val="none" w:sz="0" w:space="0" w:color="auto"/>
          </w:divBdr>
        </w:div>
        <w:div w:id="887840373">
          <w:marLeft w:val="0"/>
          <w:marRight w:val="0"/>
          <w:marTop w:val="0"/>
          <w:marBottom w:val="0"/>
          <w:divBdr>
            <w:top w:val="none" w:sz="0" w:space="0" w:color="auto"/>
            <w:left w:val="none" w:sz="0" w:space="0" w:color="auto"/>
            <w:bottom w:val="none" w:sz="0" w:space="0" w:color="auto"/>
            <w:right w:val="none" w:sz="0" w:space="0" w:color="auto"/>
          </w:divBdr>
        </w:div>
        <w:div w:id="1393847866">
          <w:marLeft w:val="0"/>
          <w:marRight w:val="0"/>
          <w:marTop w:val="0"/>
          <w:marBottom w:val="0"/>
          <w:divBdr>
            <w:top w:val="none" w:sz="0" w:space="0" w:color="auto"/>
            <w:left w:val="none" w:sz="0" w:space="0" w:color="auto"/>
            <w:bottom w:val="none" w:sz="0" w:space="0" w:color="auto"/>
            <w:right w:val="none" w:sz="0" w:space="0" w:color="auto"/>
          </w:divBdr>
        </w:div>
        <w:div w:id="520822844">
          <w:marLeft w:val="0"/>
          <w:marRight w:val="0"/>
          <w:marTop w:val="0"/>
          <w:marBottom w:val="0"/>
          <w:divBdr>
            <w:top w:val="none" w:sz="0" w:space="0" w:color="auto"/>
            <w:left w:val="none" w:sz="0" w:space="0" w:color="auto"/>
            <w:bottom w:val="none" w:sz="0" w:space="0" w:color="auto"/>
            <w:right w:val="none" w:sz="0" w:space="0" w:color="auto"/>
          </w:divBdr>
        </w:div>
        <w:div w:id="1644773847">
          <w:marLeft w:val="0"/>
          <w:marRight w:val="0"/>
          <w:marTop w:val="0"/>
          <w:marBottom w:val="0"/>
          <w:divBdr>
            <w:top w:val="none" w:sz="0" w:space="0" w:color="auto"/>
            <w:left w:val="none" w:sz="0" w:space="0" w:color="auto"/>
            <w:bottom w:val="none" w:sz="0" w:space="0" w:color="auto"/>
            <w:right w:val="none" w:sz="0" w:space="0" w:color="auto"/>
          </w:divBdr>
        </w:div>
        <w:div w:id="601258821">
          <w:marLeft w:val="0"/>
          <w:marRight w:val="0"/>
          <w:marTop w:val="0"/>
          <w:marBottom w:val="0"/>
          <w:divBdr>
            <w:top w:val="none" w:sz="0" w:space="0" w:color="auto"/>
            <w:left w:val="none" w:sz="0" w:space="0" w:color="auto"/>
            <w:bottom w:val="none" w:sz="0" w:space="0" w:color="auto"/>
            <w:right w:val="none" w:sz="0" w:space="0" w:color="auto"/>
          </w:divBdr>
        </w:div>
        <w:div w:id="480266711">
          <w:marLeft w:val="0"/>
          <w:marRight w:val="0"/>
          <w:marTop w:val="0"/>
          <w:marBottom w:val="0"/>
          <w:divBdr>
            <w:top w:val="none" w:sz="0" w:space="0" w:color="auto"/>
            <w:left w:val="none" w:sz="0" w:space="0" w:color="auto"/>
            <w:bottom w:val="none" w:sz="0" w:space="0" w:color="auto"/>
            <w:right w:val="none" w:sz="0" w:space="0" w:color="auto"/>
          </w:divBdr>
        </w:div>
        <w:div w:id="907879306">
          <w:marLeft w:val="0"/>
          <w:marRight w:val="0"/>
          <w:marTop w:val="0"/>
          <w:marBottom w:val="0"/>
          <w:divBdr>
            <w:top w:val="none" w:sz="0" w:space="0" w:color="auto"/>
            <w:left w:val="none" w:sz="0" w:space="0" w:color="auto"/>
            <w:bottom w:val="none" w:sz="0" w:space="0" w:color="auto"/>
            <w:right w:val="none" w:sz="0" w:space="0" w:color="auto"/>
          </w:divBdr>
        </w:div>
        <w:div w:id="1260331223">
          <w:marLeft w:val="0"/>
          <w:marRight w:val="0"/>
          <w:marTop w:val="0"/>
          <w:marBottom w:val="0"/>
          <w:divBdr>
            <w:top w:val="none" w:sz="0" w:space="0" w:color="auto"/>
            <w:left w:val="none" w:sz="0" w:space="0" w:color="auto"/>
            <w:bottom w:val="none" w:sz="0" w:space="0" w:color="auto"/>
            <w:right w:val="none" w:sz="0" w:space="0" w:color="auto"/>
          </w:divBdr>
        </w:div>
        <w:div w:id="1264797390">
          <w:marLeft w:val="0"/>
          <w:marRight w:val="0"/>
          <w:marTop w:val="0"/>
          <w:marBottom w:val="0"/>
          <w:divBdr>
            <w:top w:val="none" w:sz="0" w:space="0" w:color="auto"/>
            <w:left w:val="none" w:sz="0" w:space="0" w:color="auto"/>
            <w:bottom w:val="none" w:sz="0" w:space="0" w:color="auto"/>
            <w:right w:val="none" w:sz="0" w:space="0" w:color="auto"/>
          </w:divBdr>
        </w:div>
        <w:div w:id="1701542839">
          <w:marLeft w:val="0"/>
          <w:marRight w:val="0"/>
          <w:marTop w:val="0"/>
          <w:marBottom w:val="0"/>
          <w:divBdr>
            <w:top w:val="none" w:sz="0" w:space="0" w:color="auto"/>
            <w:left w:val="none" w:sz="0" w:space="0" w:color="auto"/>
            <w:bottom w:val="none" w:sz="0" w:space="0" w:color="auto"/>
            <w:right w:val="none" w:sz="0" w:space="0" w:color="auto"/>
          </w:divBdr>
        </w:div>
        <w:div w:id="985862648">
          <w:marLeft w:val="0"/>
          <w:marRight w:val="0"/>
          <w:marTop w:val="0"/>
          <w:marBottom w:val="0"/>
          <w:divBdr>
            <w:top w:val="none" w:sz="0" w:space="0" w:color="auto"/>
            <w:left w:val="none" w:sz="0" w:space="0" w:color="auto"/>
            <w:bottom w:val="none" w:sz="0" w:space="0" w:color="auto"/>
            <w:right w:val="none" w:sz="0" w:space="0" w:color="auto"/>
          </w:divBdr>
        </w:div>
        <w:div w:id="1555578238">
          <w:marLeft w:val="0"/>
          <w:marRight w:val="0"/>
          <w:marTop w:val="0"/>
          <w:marBottom w:val="0"/>
          <w:divBdr>
            <w:top w:val="none" w:sz="0" w:space="0" w:color="auto"/>
            <w:left w:val="none" w:sz="0" w:space="0" w:color="auto"/>
            <w:bottom w:val="none" w:sz="0" w:space="0" w:color="auto"/>
            <w:right w:val="none" w:sz="0" w:space="0" w:color="auto"/>
          </w:divBdr>
        </w:div>
        <w:div w:id="711878647">
          <w:marLeft w:val="0"/>
          <w:marRight w:val="0"/>
          <w:marTop w:val="0"/>
          <w:marBottom w:val="0"/>
          <w:divBdr>
            <w:top w:val="none" w:sz="0" w:space="0" w:color="auto"/>
            <w:left w:val="none" w:sz="0" w:space="0" w:color="auto"/>
            <w:bottom w:val="none" w:sz="0" w:space="0" w:color="auto"/>
            <w:right w:val="none" w:sz="0" w:space="0" w:color="auto"/>
          </w:divBdr>
        </w:div>
        <w:div w:id="831987829">
          <w:marLeft w:val="0"/>
          <w:marRight w:val="0"/>
          <w:marTop w:val="0"/>
          <w:marBottom w:val="0"/>
          <w:divBdr>
            <w:top w:val="none" w:sz="0" w:space="0" w:color="auto"/>
            <w:left w:val="none" w:sz="0" w:space="0" w:color="auto"/>
            <w:bottom w:val="none" w:sz="0" w:space="0" w:color="auto"/>
            <w:right w:val="none" w:sz="0" w:space="0" w:color="auto"/>
          </w:divBdr>
        </w:div>
        <w:div w:id="716587469">
          <w:marLeft w:val="0"/>
          <w:marRight w:val="0"/>
          <w:marTop w:val="0"/>
          <w:marBottom w:val="0"/>
          <w:divBdr>
            <w:top w:val="none" w:sz="0" w:space="0" w:color="auto"/>
            <w:left w:val="none" w:sz="0" w:space="0" w:color="auto"/>
            <w:bottom w:val="none" w:sz="0" w:space="0" w:color="auto"/>
            <w:right w:val="none" w:sz="0" w:space="0" w:color="auto"/>
          </w:divBdr>
        </w:div>
        <w:div w:id="911237802">
          <w:marLeft w:val="0"/>
          <w:marRight w:val="0"/>
          <w:marTop w:val="0"/>
          <w:marBottom w:val="0"/>
          <w:divBdr>
            <w:top w:val="none" w:sz="0" w:space="0" w:color="auto"/>
            <w:left w:val="none" w:sz="0" w:space="0" w:color="auto"/>
            <w:bottom w:val="none" w:sz="0" w:space="0" w:color="auto"/>
            <w:right w:val="none" w:sz="0" w:space="0" w:color="auto"/>
          </w:divBdr>
        </w:div>
        <w:div w:id="1992513958">
          <w:marLeft w:val="0"/>
          <w:marRight w:val="0"/>
          <w:marTop w:val="0"/>
          <w:marBottom w:val="0"/>
          <w:divBdr>
            <w:top w:val="none" w:sz="0" w:space="0" w:color="auto"/>
            <w:left w:val="none" w:sz="0" w:space="0" w:color="auto"/>
            <w:bottom w:val="none" w:sz="0" w:space="0" w:color="auto"/>
            <w:right w:val="none" w:sz="0" w:space="0" w:color="auto"/>
          </w:divBdr>
        </w:div>
        <w:div w:id="1556624126">
          <w:marLeft w:val="0"/>
          <w:marRight w:val="0"/>
          <w:marTop w:val="0"/>
          <w:marBottom w:val="0"/>
          <w:divBdr>
            <w:top w:val="none" w:sz="0" w:space="0" w:color="auto"/>
            <w:left w:val="none" w:sz="0" w:space="0" w:color="auto"/>
            <w:bottom w:val="none" w:sz="0" w:space="0" w:color="auto"/>
            <w:right w:val="none" w:sz="0" w:space="0" w:color="auto"/>
          </w:divBdr>
        </w:div>
        <w:div w:id="944966950">
          <w:marLeft w:val="0"/>
          <w:marRight w:val="0"/>
          <w:marTop w:val="0"/>
          <w:marBottom w:val="0"/>
          <w:divBdr>
            <w:top w:val="none" w:sz="0" w:space="0" w:color="auto"/>
            <w:left w:val="none" w:sz="0" w:space="0" w:color="auto"/>
            <w:bottom w:val="none" w:sz="0" w:space="0" w:color="auto"/>
            <w:right w:val="none" w:sz="0" w:space="0" w:color="auto"/>
          </w:divBdr>
        </w:div>
        <w:div w:id="1187795151">
          <w:marLeft w:val="0"/>
          <w:marRight w:val="0"/>
          <w:marTop w:val="0"/>
          <w:marBottom w:val="0"/>
          <w:divBdr>
            <w:top w:val="none" w:sz="0" w:space="0" w:color="auto"/>
            <w:left w:val="none" w:sz="0" w:space="0" w:color="auto"/>
            <w:bottom w:val="none" w:sz="0" w:space="0" w:color="auto"/>
            <w:right w:val="none" w:sz="0" w:space="0" w:color="auto"/>
          </w:divBdr>
        </w:div>
        <w:div w:id="1451364908">
          <w:marLeft w:val="0"/>
          <w:marRight w:val="0"/>
          <w:marTop w:val="0"/>
          <w:marBottom w:val="0"/>
          <w:divBdr>
            <w:top w:val="none" w:sz="0" w:space="0" w:color="auto"/>
            <w:left w:val="none" w:sz="0" w:space="0" w:color="auto"/>
            <w:bottom w:val="none" w:sz="0" w:space="0" w:color="auto"/>
            <w:right w:val="none" w:sz="0" w:space="0" w:color="auto"/>
          </w:divBdr>
        </w:div>
        <w:div w:id="206337722">
          <w:marLeft w:val="0"/>
          <w:marRight w:val="0"/>
          <w:marTop w:val="0"/>
          <w:marBottom w:val="0"/>
          <w:divBdr>
            <w:top w:val="none" w:sz="0" w:space="0" w:color="auto"/>
            <w:left w:val="none" w:sz="0" w:space="0" w:color="auto"/>
            <w:bottom w:val="none" w:sz="0" w:space="0" w:color="auto"/>
            <w:right w:val="none" w:sz="0" w:space="0" w:color="auto"/>
          </w:divBdr>
        </w:div>
        <w:div w:id="1790471782">
          <w:marLeft w:val="0"/>
          <w:marRight w:val="0"/>
          <w:marTop w:val="0"/>
          <w:marBottom w:val="0"/>
          <w:divBdr>
            <w:top w:val="none" w:sz="0" w:space="0" w:color="auto"/>
            <w:left w:val="none" w:sz="0" w:space="0" w:color="auto"/>
            <w:bottom w:val="none" w:sz="0" w:space="0" w:color="auto"/>
            <w:right w:val="none" w:sz="0" w:space="0" w:color="auto"/>
          </w:divBdr>
        </w:div>
        <w:div w:id="496270722">
          <w:marLeft w:val="0"/>
          <w:marRight w:val="0"/>
          <w:marTop w:val="0"/>
          <w:marBottom w:val="0"/>
          <w:divBdr>
            <w:top w:val="none" w:sz="0" w:space="0" w:color="auto"/>
            <w:left w:val="none" w:sz="0" w:space="0" w:color="auto"/>
            <w:bottom w:val="none" w:sz="0" w:space="0" w:color="auto"/>
            <w:right w:val="none" w:sz="0" w:space="0" w:color="auto"/>
          </w:divBdr>
        </w:div>
        <w:div w:id="1677222375">
          <w:marLeft w:val="0"/>
          <w:marRight w:val="0"/>
          <w:marTop w:val="0"/>
          <w:marBottom w:val="0"/>
          <w:divBdr>
            <w:top w:val="none" w:sz="0" w:space="0" w:color="auto"/>
            <w:left w:val="none" w:sz="0" w:space="0" w:color="auto"/>
            <w:bottom w:val="none" w:sz="0" w:space="0" w:color="auto"/>
            <w:right w:val="none" w:sz="0" w:space="0" w:color="auto"/>
          </w:divBdr>
        </w:div>
        <w:div w:id="1339892335">
          <w:marLeft w:val="0"/>
          <w:marRight w:val="0"/>
          <w:marTop w:val="0"/>
          <w:marBottom w:val="0"/>
          <w:divBdr>
            <w:top w:val="none" w:sz="0" w:space="0" w:color="auto"/>
            <w:left w:val="none" w:sz="0" w:space="0" w:color="auto"/>
            <w:bottom w:val="none" w:sz="0" w:space="0" w:color="auto"/>
            <w:right w:val="none" w:sz="0" w:space="0" w:color="auto"/>
          </w:divBdr>
        </w:div>
        <w:div w:id="536235758">
          <w:marLeft w:val="0"/>
          <w:marRight w:val="0"/>
          <w:marTop w:val="0"/>
          <w:marBottom w:val="0"/>
          <w:divBdr>
            <w:top w:val="none" w:sz="0" w:space="0" w:color="auto"/>
            <w:left w:val="none" w:sz="0" w:space="0" w:color="auto"/>
            <w:bottom w:val="none" w:sz="0" w:space="0" w:color="auto"/>
            <w:right w:val="none" w:sz="0" w:space="0" w:color="auto"/>
          </w:divBdr>
        </w:div>
        <w:div w:id="1524783532">
          <w:marLeft w:val="0"/>
          <w:marRight w:val="0"/>
          <w:marTop w:val="0"/>
          <w:marBottom w:val="0"/>
          <w:divBdr>
            <w:top w:val="none" w:sz="0" w:space="0" w:color="auto"/>
            <w:left w:val="none" w:sz="0" w:space="0" w:color="auto"/>
            <w:bottom w:val="none" w:sz="0" w:space="0" w:color="auto"/>
            <w:right w:val="none" w:sz="0" w:space="0" w:color="auto"/>
          </w:divBdr>
        </w:div>
        <w:div w:id="2015957786">
          <w:marLeft w:val="0"/>
          <w:marRight w:val="0"/>
          <w:marTop w:val="0"/>
          <w:marBottom w:val="0"/>
          <w:divBdr>
            <w:top w:val="none" w:sz="0" w:space="0" w:color="auto"/>
            <w:left w:val="none" w:sz="0" w:space="0" w:color="auto"/>
            <w:bottom w:val="none" w:sz="0" w:space="0" w:color="auto"/>
            <w:right w:val="none" w:sz="0" w:space="0" w:color="auto"/>
          </w:divBdr>
        </w:div>
        <w:div w:id="1470055395">
          <w:marLeft w:val="0"/>
          <w:marRight w:val="0"/>
          <w:marTop w:val="0"/>
          <w:marBottom w:val="0"/>
          <w:divBdr>
            <w:top w:val="none" w:sz="0" w:space="0" w:color="auto"/>
            <w:left w:val="none" w:sz="0" w:space="0" w:color="auto"/>
            <w:bottom w:val="none" w:sz="0" w:space="0" w:color="auto"/>
            <w:right w:val="none" w:sz="0" w:space="0" w:color="auto"/>
          </w:divBdr>
        </w:div>
        <w:div w:id="662007886">
          <w:marLeft w:val="0"/>
          <w:marRight w:val="0"/>
          <w:marTop w:val="0"/>
          <w:marBottom w:val="0"/>
          <w:divBdr>
            <w:top w:val="none" w:sz="0" w:space="0" w:color="auto"/>
            <w:left w:val="none" w:sz="0" w:space="0" w:color="auto"/>
            <w:bottom w:val="none" w:sz="0" w:space="0" w:color="auto"/>
            <w:right w:val="none" w:sz="0" w:space="0" w:color="auto"/>
          </w:divBdr>
        </w:div>
        <w:div w:id="1666937950">
          <w:marLeft w:val="0"/>
          <w:marRight w:val="0"/>
          <w:marTop w:val="0"/>
          <w:marBottom w:val="0"/>
          <w:divBdr>
            <w:top w:val="none" w:sz="0" w:space="0" w:color="auto"/>
            <w:left w:val="none" w:sz="0" w:space="0" w:color="auto"/>
            <w:bottom w:val="none" w:sz="0" w:space="0" w:color="auto"/>
            <w:right w:val="none" w:sz="0" w:space="0" w:color="auto"/>
          </w:divBdr>
        </w:div>
        <w:div w:id="629475922">
          <w:marLeft w:val="0"/>
          <w:marRight w:val="0"/>
          <w:marTop w:val="0"/>
          <w:marBottom w:val="0"/>
          <w:divBdr>
            <w:top w:val="none" w:sz="0" w:space="0" w:color="auto"/>
            <w:left w:val="none" w:sz="0" w:space="0" w:color="auto"/>
            <w:bottom w:val="none" w:sz="0" w:space="0" w:color="auto"/>
            <w:right w:val="none" w:sz="0" w:space="0" w:color="auto"/>
          </w:divBdr>
        </w:div>
        <w:div w:id="122776714">
          <w:marLeft w:val="0"/>
          <w:marRight w:val="0"/>
          <w:marTop w:val="0"/>
          <w:marBottom w:val="0"/>
          <w:divBdr>
            <w:top w:val="none" w:sz="0" w:space="0" w:color="auto"/>
            <w:left w:val="none" w:sz="0" w:space="0" w:color="auto"/>
            <w:bottom w:val="none" w:sz="0" w:space="0" w:color="auto"/>
            <w:right w:val="none" w:sz="0" w:space="0" w:color="auto"/>
          </w:divBdr>
        </w:div>
        <w:div w:id="482240478">
          <w:marLeft w:val="0"/>
          <w:marRight w:val="0"/>
          <w:marTop w:val="0"/>
          <w:marBottom w:val="0"/>
          <w:divBdr>
            <w:top w:val="none" w:sz="0" w:space="0" w:color="auto"/>
            <w:left w:val="none" w:sz="0" w:space="0" w:color="auto"/>
            <w:bottom w:val="none" w:sz="0" w:space="0" w:color="auto"/>
            <w:right w:val="none" w:sz="0" w:space="0" w:color="auto"/>
          </w:divBdr>
        </w:div>
        <w:div w:id="116606300">
          <w:marLeft w:val="0"/>
          <w:marRight w:val="0"/>
          <w:marTop w:val="0"/>
          <w:marBottom w:val="0"/>
          <w:divBdr>
            <w:top w:val="none" w:sz="0" w:space="0" w:color="auto"/>
            <w:left w:val="none" w:sz="0" w:space="0" w:color="auto"/>
            <w:bottom w:val="none" w:sz="0" w:space="0" w:color="auto"/>
            <w:right w:val="none" w:sz="0" w:space="0" w:color="auto"/>
          </w:divBdr>
        </w:div>
        <w:div w:id="572282769">
          <w:marLeft w:val="0"/>
          <w:marRight w:val="0"/>
          <w:marTop w:val="0"/>
          <w:marBottom w:val="0"/>
          <w:divBdr>
            <w:top w:val="none" w:sz="0" w:space="0" w:color="auto"/>
            <w:left w:val="none" w:sz="0" w:space="0" w:color="auto"/>
            <w:bottom w:val="none" w:sz="0" w:space="0" w:color="auto"/>
            <w:right w:val="none" w:sz="0" w:space="0" w:color="auto"/>
          </w:divBdr>
        </w:div>
        <w:div w:id="1424841090">
          <w:marLeft w:val="0"/>
          <w:marRight w:val="0"/>
          <w:marTop w:val="0"/>
          <w:marBottom w:val="0"/>
          <w:divBdr>
            <w:top w:val="none" w:sz="0" w:space="0" w:color="auto"/>
            <w:left w:val="none" w:sz="0" w:space="0" w:color="auto"/>
            <w:bottom w:val="none" w:sz="0" w:space="0" w:color="auto"/>
            <w:right w:val="none" w:sz="0" w:space="0" w:color="auto"/>
          </w:divBdr>
        </w:div>
      </w:divsChild>
    </w:div>
    <w:div w:id="1516772458">
      <w:marLeft w:val="480"/>
      <w:marRight w:val="0"/>
      <w:marTop w:val="0"/>
      <w:marBottom w:val="0"/>
      <w:divBdr>
        <w:top w:val="none" w:sz="0" w:space="0" w:color="auto"/>
        <w:left w:val="none" w:sz="0" w:space="0" w:color="auto"/>
        <w:bottom w:val="none" w:sz="0" w:space="0" w:color="auto"/>
        <w:right w:val="none" w:sz="0" w:space="0" w:color="auto"/>
      </w:divBdr>
    </w:div>
    <w:div w:id="1516845165">
      <w:marLeft w:val="480"/>
      <w:marRight w:val="0"/>
      <w:marTop w:val="0"/>
      <w:marBottom w:val="0"/>
      <w:divBdr>
        <w:top w:val="none" w:sz="0" w:space="0" w:color="auto"/>
        <w:left w:val="none" w:sz="0" w:space="0" w:color="auto"/>
        <w:bottom w:val="none" w:sz="0" w:space="0" w:color="auto"/>
        <w:right w:val="none" w:sz="0" w:space="0" w:color="auto"/>
      </w:divBdr>
    </w:div>
    <w:div w:id="1516846343">
      <w:marLeft w:val="480"/>
      <w:marRight w:val="0"/>
      <w:marTop w:val="0"/>
      <w:marBottom w:val="0"/>
      <w:divBdr>
        <w:top w:val="none" w:sz="0" w:space="0" w:color="auto"/>
        <w:left w:val="none" w:sz="0" w:space="0" w:color="auto"/>
        <w:bottom w:val="none" w:sz="0" w:space="0" w:color="auto"/>
        <w:right w:val="none" w:sz="0" w:space="0" w:color="auto"/>
      </w:divBdr>
    </w:div>
    <w:div w:id="1517303480">
      <w:bodyDiv w:val="1"/>
      <w:marLeft w:val="0"/>
      <w:marRight w:val="0"/>
      <w:marTop w:val="0"/>
      <w:marBottom w:val="0"/>
      <w:divBdr>
        <w:top w:val="none" w:sz="0" w:space="0" w:color="auto"/>
        <w:left w:val="none" w:sz="0" w:space="0" w:color="auto"/>
        <w:bottom w:val="none" w:sz="0" w:space="0" w:color="auto"/>
        <w:right w:val="none" w:sz="0" w:space="0" w:color="auto"/>
      </w:divBdr>
    </w:div>
    <w:div w:id="1517576823">
      <w:marLeft w:val="480"/>
      <w:marRight w:val="0"/>
      <w:marTop w:val="0"/>
      <w:marBottom w:val="0"/>
      <w:divBdr>
        <w:top w:val="none" w:sz="0" w:space="0" w:color="auto"/>
        <w:left w:val="none" w:sz="0" w:space="0" w:color="auto"/>
        <w:bottom w:val="none" w:sz="0" w:space="0" w:color="auto"/>
        <w:right w:val="none" w:sz="0" w:space="0" w:color="auto"/>
      </w:divBdr>
    </w:div>
    <w:div w:id="1517815939">
      <w:bodyDiv w:val="1"/>
      <w:marLeft w:val="0"/>
      <w:marRight w:val="0"/>
      <w:marTop w:val="0"/>
      <w:marBottom w:val="0"/>
      <w:divBdr>
        <w:top w:val="none" w:sz="0" w:space="0" w:color="auto"/>
        <w:left w:val="none" w:sz="0" w:space="0" w:color="auto"/>
        <w:bottom w:val="none" w:sz="0" w:space="0" w:color="auto"/>
        <w:right w:val="none" w:sz="0" w:space="0" w:color="auto"/>
      </w:divBdr>
    </w:div>
    <w:div w:id="1517842846">
      <w:marLeft w:val="480"/>
      <w:marRight w:val="0"/>
      <w:marTop w:val="0"/>
      <w:marBottom w:val="0"/>
      <w:divBdr>
        <w:top w:val="none" w:sz="0" w:space="0" w:color="auto"/>
        <w:left w:val="none" w:sz="0" w:space="0" w:color="auto"/>
        <w:bottom w:val="none" w:sz="0" w:space="0" w:color="auto"/>
        <w:right w:val="none" w:sz="0" w:space="0" w:color="auto"/>
      </w:divBdr>
    </w:div>
    <w:div w:id="1519198386">
      <w:marLeft w:val="480"/>
      <w:marRight w:val="0"/>
      <w:marTop w:val="0"/>
      <w:marBottom w:val="0"/>
      <w:divBdr>
        <w:top w:val="none" w:sz="0" w:space="0" w:color="auto"/>
        <w:left w:val="none" w:sz="0" w:space="0" w:color="auto"/>
        <w:bottom w:val="none" w:sz="0" w:space="0" w:color="auto"/>
        <w:right w:val="none" w:sz="0" w:space="0" w:color="auto"/>
      </w:divBdr>
    </w:div>
    <w:div w:id="1519348087">
      <w:bodyDiv w:val="1"/>
      <w:marLeft w:val="0"/>
      <w:marRight w:val="0"/>
      <w:marTop w:val="0"/>
      <w:marBottom w:val="0"/>
      <w:divBdr>
        <w:top w:val="none" w:sz="0" w:space="0" w:color="auto"/>
        <w:left w:val="none" w:sz="0" w:space="0" w:color="auto"/>
        <w:bottom w:val="none" w:sz="0" w:space="0" w:color="auto"/>
        <w:right w:val="none" w:sz="0" w:space="0" w:color="auto"/>
      </w:divBdr>
    </w:div>
    <w:div w:id="1519736766">
      <w:marLeft w:val="480"/>
      <w:marRight w:val="0"/>
      <w:marTop w:val="0"/>
      <w:marBottom w:val="0"/>
      <w:divBdr>
        <w:top w:val="none" w:sz="0" w:space="0" w:color="auto"/>
        <w:left w:val="none" w:sz="0" w:space="0" w:color="auto"/>
        <w:bottom w:val="none" w:sz="0" w:space="0" w:color="auto"/>
        <w:right w:val="none" w:sz="0" w:space="0" w:color="auto"/>
      </w:divBdr>
    </w:div>
    <w:div w:id="1520730020">
      <w:bodyDiv w:val="1"/>
      <w:marLeft w:val="0"/>
      <w:marRight w:val="0"/>
      <w:marTop w:val="0"/>
      <w:marBottom w:val="0"/>
      <w:divBdr>
        <w:top w:val="none" w:sz="0" w:space="0" w:color="auto"/>
        <w:left w:val="none" w:sz="0" w:space="0" w:color="auto"/>
        <w:bottom w:val="none" w:sz="0" w:space="0" w:color="auto"/>
        <w:right w:val="none" w:sz="0" w:space="0" w:color="auto"/>
      </w:divBdr>
    </w:div>
    <w:div w:id="1520898757">
      <w:bodyDiv w:val="1"/>
      <w:marLeft w:val="0"/>
      <w:marRight w:val="0"/>
      <w:marTop w:val="0"/>
      <w:marBottom w:val="0"/>
      <w:divBdr>
        <w:top w:val="none" w:sz="0" w:space="0" w:color="auto"/>
        <w:left w:val="none" w:sz="0" w:space="0" w:color="auto"/>
        <w:bottom w:val="none" w:sz="0" w:space="0" w:color="auto"/>
        <w:right w:val="none" w:sz="0" w:space="0" w:color="auto"/>
      </w:divBdr>
    </w:div>
    <w:div w:id="1521158524">
      <w:bodyDiv w:val="1"/>
      <w:marLeft w:val="0"/>
      <w:marRight w:val="0"/>
      <w:marTop w:val="0"/>
      <w:marBottom w:val="0"/>
      <w:divBdr>
        <w:top w:val="none" w:sz="0" w:space="0" w:color="auto"/>
        <w:left w:val="none" w:sz="0" w:space="0" w:color="auto"/>
        <w:bottom w:val="none" w:sz="0" w:space="0" w:color="auto"/>
        <w:right w:val="none" w:sz="0" w:space="0" w:color="auto"/>
      </w:divBdr>
    </w:div>
    <w:div w:id="1521773943">
      <w:marLeft w:val="480"/>
      <w:marRight w:val="0"/>
      <w:marTop w:val="0"/>
      <w:marBottom w:val="0"/>
      <w:divBdr>
        <w:top w:val="none" w:sz="0" w:space="0" w:color="auto"/>
        <w:left w:val="none" w:sz="0" w:space="0" w:color="auto"/>
        <w:bottom w:val="none" w:sz="0" w:space="0" w:color="auto"/>
        <w:right w:val="none" w:sz="0" w:space="0" w:color="auto"/>
      </w:divBdr>
    </w:div>
    <w:div w:id="1522085414">
      <w:bodyDiv w:val="1"/>
      <w:marLeft w:val="0"/>
      <w:marRight w:val="0"/>
      <w:marTop w:val="0"/>
      <w:marBottom w:val="0"/>
      <w:divBdr>
        <w:top w:val="none" w:sz="0" w:space="0" w:color="auto"/>
        <w:left w:val="none" w:sz="0" w:space="0" w:color="auto"/>
        <w:bottom w:val="none" w:sz="0" w:space="0" w:color="auto"/>
        <w:right w:val="none" w:sz="0" w:space="0" w:color="auto"/>
      </w:divBdr>
    </w:div>
    <w:div w:id="1522547760">
      <w:marLeft w:val="480"/>
      <w:marRight w:val="0"/>
      <w:marTop w:val="0"/>
      <w:marBottom w:val="0"/>
      <w:divBdr>
        <w:top w:val="none" w:sz="0" w:space="0" w:color="auto"/>
        <w:left w:val="none" w:sz="0" w:space="0" w:color="auto"/>
        <w:bottom w:val="none" w:sz="0" w:space="0" w:color="auto"/>
        <w:right w:val="none" w:sz="0" w:space="0" w:color="auto"/>
      </w:divBdr>
    </w:div>
    <w:div w:id="1523284163">
      <w:marLeft w:val="480"/>
      <w:marRight w:val="0"/>
      <w:marTop w:val="0"/>
      <w:marBottom w:val="0"/>
      <w:divBdr>
        <w:top w:val="none" w:sz="0" w:space="0" w:color="auto"/>
        <w:left w:val="none" w:sz="0" w:space="0" w:color="auto"/>
        <w:bottom w:val="none" w:sz="0" w:space="0" w:color="auto"/>
        <w:right w:val="none" w:sz="0" w:space="0" w:color="auto"/>
      </w:divBdr>
    </w:div>
    <w:div w:id="1523350322">
      <w:bodyDiv w:val="1"/>
      <w:marLeft w:val="0"/>
      <w:marRight w:val="0"/>
      <w:marTop w:val="0"/>
      <w:marBottom w:val="0"/>
      <w:divBdr>
        <w:top w:val="none" w:sz="0" w:space="0" w:color="auto"/>
        <w:left w:val="none" w:sz="0" w:space="0" w:color="auto"/>
        <w:bottom w:val="none" w:sz="0" w:space="0" w:color="auto"/>
        <w:right w:val="none" w:sz="0" w:space="0" w:color="auto"/>
      </w:divBdr>
    </w:div>
    <w:div w:id="1524127296">
      <w:marLeft w:val="480"/>
      <w:marRight w:val="0"/>
      <w:marTop w:val="0"/>
      <w:marBottom w:val="0"/>
      <w:divBdr>
        <w:top w:val="none" w:sz="0" w:space="0" w:color="auto"/>
        <w:left w:val="none" w:sz="0" w:space="0" w:color="auto"/>
        <w:bottom w:val="none" w:sz="0" w:space="0" w:color="auto"/>
        <w:right w:val="none" w:sz="0" w:space="0" w:color="auto"/>
      </w:divBdr>
    </w:div>
    <w:div w:id="1524441958">
      <w:bodyDiv w:val="1"/>
      <w:marLeft w:val="0"/>
      <w:marRight w:val="0"/>
      <w:marTop w:val="0"/>
      <w:marBottom w:val="0"/>
      <w:divBdr>
        <w:top w:val="none" w:sz="0" w:space="0" w:color="auto"/>
        <w:left w:val="none" w:sz="0" w:space="0" w:color="auto"/>
        <w:bottom w:val="none" w:sz="0" w:space="0" w:color="auto"/>
        <w:right w:val="none" w:sz="0" w:space="0" w:color="auto"/>
      </w:divBdr>
    </w:div>
    <w:div w:id="1525092599">
      <w:marLeft w:val="480"/>
      <w:marRight w:val="0"/>
      <w:marTop w:val="0"/>
      <w:marBottom w:val="0"/>
      <w:divBdr>
        <w:top w:val="none" w:sz="0" w:space="0" w:color="auto"/>
        <w:left w:val="none" w:sz="0" w:space="0" w:color="auto"/>
        <w:bottom w:val="none" w:sz="0" w:space="0" w:color="auto"/>
        <w:right w:val="none" w:sz="0" w:space="0" w:color="auto"/>
      </w:divBdr>
    </w:div>
    <w:div w:id="1525556003">
      <w:marLeft w:val="480"/>
      <w:marRight w:val="0"/>
      <w:marTop w:val="0"/>
      <w:marBottom w:val="0"/>
      <w:divBdr>
        <w:top w:val="none" w:sz="0" w:space="0" w:color="auto"/>
        <w:left w:val="none" w:sz="0" w:space="0" w:color="auto"/>
        <w:bottom w:val="none" w:sz="0" w:space="0" w:color="auto"/>
        <w:right w:val="none" w:sz="0" w:space="0" w:color="auto"/>
      </w:divBdr>
    </w:div>
    <w:div w:id="1525627710">
      <w:marLeft w:val="480"/>
      <w:marRight w:val="0"/>
      <w:marTop w:val="0"/>
      <w:marBottom w:val="0"/>
      <w:divBdr>
        <w:top w:val="none" w:sz="0" w:space="0" w:color="auto"/>
        <w:left w:val="none" w:sz="0" w:space="0" w:color="auto"/>
        <w:bottom w:val="none" w:sz="0" w:space="0" w:color="auto"/>
        <w:right w:val="none" w:sz="0" w:space="0" w:color="auto"/>
      </w:divBdr>
    </w:div>
    <w:div w:id="1526213977">
      <w:marLeft w:val="480"/>
      <w:marRight w:val="0"/>
      <w:marTop w:val="0"/>
      <w:marBottom w:val="0"/>
      <w:divBdr>
        <w:top w:val="none" w:sz="0" w:space="0" w:color="auto"/>
        <w:left w:val="none" w:sz="0" w:space="0" w:color="auto"/>
        <w:bottom w:val="none" w:sz="0" w:space="0" w:color="auto"/>
        <w:right w:val="none" w:sz="0" w:space="0" w:color="auto"/>
      </w:divBdr>
    </w:div>
    <w:div w:id="1526821597">
      <w:marLeft w:val="480"/>
      <w:marRight w:val="0"/>
      <w:marTop w:val="0"/>
      <w:marBottom w:val="0"/>
      <w:divBdr>
        <w:top w:val="none" w:sz="0" w:space="0" w:color="auto"/>
        <w:left w:val="none" w:sz="0" w:space="0" w:color="auto"/>
        <w:bottom w:val="none" w:sz="0" w:space="0" w:color="auto"/>
        <w:right w:val="none" w:sz="0" w:space="0" w:color="auto"/>
      </w:divBdr>
    </w:div>
    <w:div w:id="1527985832">
      <w:bodyDiv w:val="1"/>
      <w:marLeft w:val="0"/>
      <w:marRight w:val="0"/>
      <w:marTop w:val="0"/>
      <w:marBottom w:val="0"/>
      <w:divBdr>
        <w:top w:val="none" w:sz="0" w:space="0" w:color="auto"/>
        <w:left w:val="none" w:sz="0" w:space="0" w:color="auto"/>
        <w:bottom w:val="none" w:sz="0" w:space="0" w:color="auto"/>
        <w:right w:val="none" w:sz="0" w:space="0" w:color="auto"/>
      </w:divBdr>
    </w:div>
    <w:div w:id="1528248900">
      <w:marLeft w:val="480"/>
      <w:marRight w:val="0"/>
      <w:marTop w:val="0"/>
      <w:marBottom w:val="0"/>
      <w:divBdr>
        <w:top w:val="none" w:sz="0" w:space="0" w:color="auto"/>
        <w:left w:val="none" w:sz="0" w:space="0" w:color="auto"/>
        <w:bottom w:val="none" w:sz="0" w:space="0" w:color="auto"/>
        <w:right w:val="none" w:sz="0" w:space="0" w:color="auto"/>
      </w:divBdr>
    </w:div>
    <w:div w:id="1528520251">
      <w:bodyDiv w:val="1"/>
      <w:marLeft w:val="0"/>
      <w:marRight w:val="0"/>
      <w:marTop w:val="0"/>
      <w:marBottom w:val="0"/>
      <w:divBdr>
        <w:top w:val="none" w:sz="0" w:space="0" w:color="auto"/>
        <w:left w:val="none" w:sz="0" w:space="0" w:color="auto"/>
        <w:bottom w:val="none" w:sz="0" w:space="0" w:color="auto"/>
        <w:right w:val="none" w:sz="0" w:space="0" w:color="auto"/>
      </w:divBdr>
    </w:div>
    <w:div w:id="1528716981">
      <w:marLeft w:val="480"/>
      <w:marRight w:val="0"/>
      <w:marTop w:val="0"/>
      <w:marBottom w:val="0"/>
      <w:divBdr>
        <w:top w:val="none" w:sz="0" w:space="0" w:color="auto"/>
        <w:left w:val="none" w:sz="0" w:space="0" w:color="auto"/>
        <w:bottom w:val="none" w:sz="0" w:space="0" w:color="auto"/>
        <w:right w:val="none" w:sz="0" w:space="0" w:color="auto"/>
      </w:divBdr>
    </w:div>
    <w:div w:id="1528718386">
      <w:marLeft w:val="480"/>
      <w:marRight w:val="0"/>
      <w:marTop w:val="0"/>
      <w:marBottom w:val="0"/>
      <w:divBdr>
        <w:top w:val="none" w:sz="0" w:space="0" w:color="auto"/>
        <w:left w:val="none" w:sz="0" w:space="0" w:color="auto"/>
        <w:bottom w:val="none" w:sz="0" w:space="0" w:color="auto"/>
        <w:right w:val="none" w:sz="0" w:space="0" w:color="auto"/>
      </w:divBdr>
    </w:div>
    <w:div w:id="1528790311">
      <w:marLeft w:val="480"/>
      <w:marRight w:val="0"/>
      <w:marTop w:val="0"/>
      <w:marBottom w:val="0"/>
      <w:divBdr>
        <w:top w:val="none" w:sz="0" w:space="0" w:color="auto"/>
        <w:left w:val="none" w:sz="0" w:space="0" w:color="auto"/>
        <w:bottom w:val="none" w:sz="0" w:space="0" w:color="auto"/>
        <w:right w:val="none" w:sz="0" w:space="0" w:color="auto"/>
      </w:divBdr>
    </w:div>
    <w:div w:id="1530291738">
      <w:marLeft w:val="480"/>
      <w:marRight w:val="0"/>
      <w:marTop w:val="0"/>
      <w:marBottom w:val="0"/>
      <w:divBdr>
        <w:top w:val="none" w:sz="0" w:space="0" w:color="auto"/>
        <w:left w:val="none" w:sz="0" w:space="0" w:color="auto"/>
        <w:bottom w:val="none" w:sz="0" w:space="0" w:color="auto"/>
        <w:right w:val="none" w:sz="0" w:space="0" w:color="auto"/>
      </w:divBdr>
    </w:div>
    <w:div w:id="1530291986">
      <w:marLeft w:val="480"/>
      <w:marRight w:val="0"/>
      <w:marTop w:val="0"/>
      <w:marBottom w:val="0"/>
      <w:divBdr>
        <w:top w:val="none" w:sz="0" w:space="0" w:color="auto"/>
        <w:left w:val="none" w:sz="0" w:space="0" w:color="auto"/>
        <w:bottom w:val="none" w:sz="0" w:space="0" w:color="auto"/>
        <w:right w:val="none" w:sz="0" w:space="0" w:color="auto"/>
      </w:divBdr>
    </w:div>
    <w:div w:id="1530534143">
      <w:marLeft w:val="480"/>
      <w:marRight w:val="0"/>
      <w:marTop w:val="0"/>
      <w:marBottom w:val="0"/>
      <w:divBdr>
        <w:top w:val="none" w:sz="0" w:space="0" w:color="auto"/>
        <w:left w:val="none" w:sz="0" w:space="0" w:color="auto"/>
        <w:bottom w:val="none" w:sz="0" w:space="0" w:color="auto"/>
        <w:right w:val="none" w:sz="0" w:space="0" w:color="auto"/>
      </w:divBdr>
    </w:div>
    <w:div w:id="1530869394">
      <w:bodyDiv w:val="1"/>
      <w:marLeft w:val="0"/>
      <w:marRight w:val="0"/>
      <w:marTop w:val="0"/>
      <w:marBottom w:val="0"/>
      <w:divBdr>
        <w:top w:val="none" w:sz="0" w:space="0" w:color="auto"/>
        <w:left w:val="none" w:sz="0" w:space="0" w:color="auto"/>
        <w:bottom w:val="none" w:sz="0" w:space="0" w:color="auto"/>
        <w:right w:val="none" w:sz="0" w:space="0" w:color="auto"/>
      </w:divBdr>
    </w:div>
    <w:div w:id="1530873892">
      <w:bodyDiv w:val="1"/>
      <w:marLeft w:val="0"/>
      <w:marRight w:val="0"/>
      <w:marTop w:val="0"/>
      <w:marBottom w:val="0"/>
      <w:divBdr>
        <w:top w:val="none" w:sz="0" w:space="0" w:color="auto"/>
        <w:left w:val="none" w:sz="0" w:space="0" w:color="auto"/>
        <w:bottom w:val="none" w:sz="0" w:space="0" w:color="auto"/>
        <w:right w:val="none" w:sz="0" w:space="0" w:color="auto"/>
      </w:divBdr>
    </w:div>
    <w:div w:id="1530945148">
      <w:marLeft w:val="480"/>
      <w:marRight w:val="0"/>
      <w:marTop w:val="0"/>
      <w:marBottom w:val="0"/>
      <w:divBdr>
        <w:top w:val="none" w:sz="0" w:space="0" w:color="auto"/>
        <w:left w:val="none" w:sz="0" w:space="0" w:color="auto"/>
        <w:bottom w:val="none" w:sz="0" w:space="0" w:color="auto"/>
        <w:right w:val="none" w:sz="0" w:space="0" w:color="auto"/>
      </w:divBdr>
    </w:div>
    <w:div w:id="1531265293">
      <w:marLeft w:val="480"/>
      <w:marRight w:val="0"/>
      <w:marTop w:val="0"/>
      <w:marBottom w:val="0"/>
      <w:divBdr>
        <w:top w:val="none" w:sz="0" w:space="0" w:color="auto"/>
        <w:left w:val="none" w:sz="0" w:space="0" w:color="auto"/>
        <w:bottom w:val="none" w:sz="0" w:space="0" w:color="auto"/>
        <w:right w:val="none" w:sz="0" w:space="0" w:color="auto"/>
      </w:divBdr>
    </w:div>
    <w:div w:id="1532450712">
      <w:marLeft w:val="480"/>
      <w:marRight w:val="0"/>
      <w:marTop w:val="0"/>
      <w:marBottom w:val="0"/>
      <w:divBdr>
        <w:top w:val="none" w:sz="0" w:space="0" w:color="auto"/>
        <w:left w:val="none" w:sz="0" w:space="0" w:color="auto"/>
        <w:bottom w:val="none" w:sz="0" w:space="0" w:color="auto"/>
        <w:right w:val="none" w:sz="0" w:space="0" w:color="auto"/>
      </w:divBdr>
    </w:div>
    <w:div w:id="1532842968">
      <w:marLeft w:val="480"/>
      <w:marRight w:val="0"/>
      <w:marTop w:val="0"/>
      <w:marBottom w:val="0"/>
      <w:divBdr>
        <w:top w:val="none" w:sz="0" w:space="0" w:color="auto"/>
        <w:left w:val="none" w:sz="0" w:space="0" w:color="auto"/>
        <w:bottom w:val="none" w:sz="0" w:space="0" w:color="auto"/>
        <w:right w:val="none" w:sz="0" w:space="0" w:color="auto"/>
      </w:divBdr>
    </w:div>
    <w:div w:id="1532956438">
      <w:marLeft w:val="480"/>
      <w:marRight w:val="0"/>
      <w:marTop w:val="0"/>
      <w:marBottom w:val="0"/>
      <w:divBdr>
        <w:top w:val="none" w:sz="0" w:space="0" w:color="auto"/>
        <w:left w:val="none" w:sz="0" w:space="0" w:color="auto"/>
        <w:bottom w:val="none" w:sz="0" w:space="0" w:color="auto"/>
        <w:right w:val="none" w:sz="0" w:space="0" w:color="auto"/>
      </w:divBdr>
    </w:div>
    <w:div w:id="1534001772">
      <w:marLeft w:val="480"/>
      <w:marRight w:val="0"/>
      <w:marTop w:val="0"/>
      <w:marBottom w:val="0"/>
      <w:divBdr>
        <w:top w:val="none" w:sz="0" w:space="0" w:color="auto"/>
        <w:left w:val="none" w:sz="0" w:space="0" w:color="auto"/>
        <w:bottom w:val="none" w:sz="0" w:space="0" w:color="auto"/>
        <w:right w:val="none" w:sz="0" w:space="0" w:color="auto"/>
      </w:divBdr>
    </w:div>
    <w:div w:id="1534029102">
      <w:bodyDiv w:val="1"/>
      <w:marLeft w:val="0"/>
      <w:marRight w:val="0"/>
      <w:marTop w:val="0"/>
      <w:marBottom w:val="0"/>
      <w:divBdr>
        <w:top w:val="none" w:sz="0" w:space="0" w:color="auto"/>
        <w:left w:val="none" w:sz="0" w:space="0" w:color="auto"/>
        <w:bottom w:val="none" w:sz="0" w:space="0" w:color="auto"/>
        <w:right w:val="none" w:sz="0" w:space="0" w:color="auto"/>
      </w:divBdr>
    </w:div>
    <w:div w:id="1534149879">
      <w:marLeft w:val="480"/>
      <w:marRight w:val="0"/>
      <w:marTop w:val="0"/>
      <w:marBottom w:val="0"/>
      <w:divBdr>
        <w:top w:val="none" w:sz="0" w:space="0" w:color="auto"/>
        <w:left w:val="none" w:sz="0" w:space="0" w:color="auto"/>
        <w:bottom w:val="none" w:sz="0" w:space="0" w:color="auto"/>
        <w:right w:val="none" w:sz="0" w:space="0" w:color="auto"/>
      </w:divBdr>
    </w:div>
    <w:div w:id="1534461053">
      <w:marLeft w:val="480"/>
      <w:marRight w:val="0"/>
      <w:marTop w:val="0"/>
      <w:marBottom w:val="0"/>
      <w:divBdr>
        <w:top w:val="none" w:sz="0" w:space="0" w:color="auto"/>
        <w:left w:val="none" w:sz="0" w:space="0" w:color="auto"/>
        <w:bottom w:val="none" w:sz="0" w:space="0" w:color="auto"/>
        <w:right w:val="none" w:sz="0" w:space="0" w:color="auto"/>
      </w:divBdr>
    </w:div>
    <w:div w:id="1534463509">
      <w:marLeft w:val="480"/>
      <w:marRight w:val="0"/>
      <w:marTop w:val="0"/>
      <w:marBottom w:val="0"/>
      <w:divBdr>
        <w:top w:val="none" w:sz="0" w:space="0" w:color="auto"/>
        <w:left w:val="none" w:sz="0" w:space="0" w:color="auto"/>
        <w:bottom w:val="none" w:sz="0" w:space="0" w:color="auto"/>
        <w:right w:val="none" w:sz="0" w:space="0" w:color="auto"/>
      </w:divBdr>
    </w:div>
    <w:div w:id="1534536493">
      <w:marLeft w:val="480"/>
      <w:marRight w:val="0"/>
      <w:marTop w:val="0"/>
      <w:marBottom w:val="0"/>
      <w:divBdr>
        <w:top w:val="none" w:sz="0" w:space="0" w:color="auto"/>
        <w:left w:val="none" w:sz="0" w:space="0" w:color="auto"/>
        <w:bottom w:val="none" w:sz="0" w:space="0" w:color="auto"/>
        <w:right w:val="none" w:sz="0" w:space="0" w:color="auto"/>
      </w:divBdr>
    </w:div>
    <w:div w:id="1534728553">
      <w:marLeft w:val="480"/>
      <w:marRight w:val="0"/>
      <w:marTop w:val="0"/>
      <w:marBottom w:val="0"/>
      <w:divBdr>
        <w:top w:val="none" w:sz="0" w:space="0" w:color="auto"/>
        <w:left w:val="none" w:sz="0" w:space="0" w:color="auto"/>
        <w:bottom w:val="none" w:sz="0" w:space="0" w:color="auto"/>
        <w:right w:val="none" w:sz="0" w:space="0" w:color="auto"/>
      </w:divBdr>
    </w:div>
    <w:div w:id="1534999529">
      <w:marLeft w:val="480"/>
      <w:marRight w:val="0"/>
      <w:marTop w:val="0"/>
      <w:marBottom w:val="0"/>
      <w:divBdr>
        <w:top w:val="none" w:sz="0" w:space="0" w:color="auto"/>
        <w:left w:val="none" w:sz="0" w:space="0" w:color="auto"/>
        <w:bottom w:val="none" w:sz="0" w:space="0" w:color="auto"/>
        <w:right w:val="none" w:sz="0" w:space="0" w:color="auto"/>
      </w:divBdr>
    </w:div>
    <w:div w:id="1535271874">
      <w:bodyDiv w:val="1"/>
      <w:marLeft w:val="0"/>
      <w:marRight w:val="0"/>
      <w:marTop w:val="0"/>
      <w:marBottom w:val="0"/>
      <w:divBdr>
        <w:top w:val="none" w:sz="0" w:space="0" w:color="auto"/>
        <w:left w:val="none" w:sz="0" w:space="0" w:color="auto"/>
        <w:bottom w:val="none" w:sz="0" w:space="0" w:color="auto"/>
        <w:right w:val="none" w:sz="0" w:space="0" w:color="auto"/>
      </w:divBdr>
    </w:div>
    <w:div w:id="1536235955">
      <w:marLeft w:val="480"/>
      <w:marRight w:val="0"/>
      <w:marTop w:val="0"/>
      <w:marBottom w:val="0"/>
      <w:divBdr>
        <w:top w:val="none" w:sz="0" w:space="0" w:color="auto"/>
        <w:left w:val="none" w:sz="0" w:space="0" w:color="auto"/>
        <w:bottom w:val="none" w:sz="0" w:space="0" w:color="auto"/>
        <w:right w:val="none" w:sz="0" w:space="0" w:color="auto"/>
      </w:divBdr>
    </w:div>
    <w:div w:id="1536507449">
      <w:marLeft w:val="480"/>
      <w:marRight w:val="0"/>
      <w:marTop w:val="0"/>
      <w:marBottom w:val="0"/>
      <w:divBdr>
        <w:top w:val="none" w:sz="0" w:space="0" w:color="auto"/>
        <w:left w:val="none" w:sz="0" w:space="0" w:color="auto"/>
        <w:bottom w:val="none" w:sz="0" w:space="0" w:color="auto"/>
        <w:right w:val="none" w:sz="0" w:space="0" w:color="auto"/>
      </w:divBdr>
    </w:div>
    <w:div w:id="1536961434">
      <w:marLeft w:val="480"/>
      <w:marRight w:val="0"/>
      <w:marTop w:val="0"/>
      <w:marBottom w:val="0"/>
      <w:divBdr>
        <w:top w:val="none" w:sz="0" w:space="0" w:color="auto"/>
        <w:left w:val="none" w:sz="0" w:space="0" w:color="auto"/>
        <w:bottom w:val="none" w:sz="0" w:space="0" w:color="auto"/>
        <w:right w:val="none" w:sz="0" w:space="0" w:color="auto"/>
      </w:divBdr>
    </w:div>
    <w:div w:id="1537036425">
      <w:marLeft w:val="480"/>
      <w:marRight w:val="0"/>
      <w:marTop w:val="0"/>
      <w:marBottom w:val="0"/>
      <w:divBdr>
        <w:top w:val="none" w:sz="0" w:space="0" w:color="auto"/>
        <w:left w:val="none" w:sz="0" w:space="0" w:color="auto"/>
        <w:bottom w:val="none" w:sz="0" w:space="0" w:color="auto"/>
        <w:right w:val="none" w:sz="0" w:space="0" w:color="auto"/>
      </w:divBdr>
    </w:div>
    <w:div w:id="1537040588">
      <w:marLeft w:val="480"/>
      <w:marRight w:val="0"/>
      <w:marTop w:val="0"/>
      <w:marBottom w:val="0"/>
      <w:divBdr>
        <w:top w:val="none" w:sz="0" w:space="0" w:color="auto"/>
        <w:left w:val="none" w:sz="0" w:space="0" w:color="auto"/>
        <w:bottom w:val="none" w:sz="0" w:space="0" w:color="auto"/>
        <w:right w:val="none" w:sz="0" w:space="0" w:color="auto"/>
      </w:divBdr>
    </w:div>
    <w:div w:id="1537236007">
      <w:bodyDiv w:val="1"/>
      <w:marLeft w:val="0"/>
      <w:marRight w:val="0"/>
      <w:marTop w:val="0"/>
      <w:marBottom w:val="0"/>
      <w:divBdr>
        <w:top w:val="none" w:sz="0" w:space="0" w:color="auto"/>
        <w:left w:val="none" w:sz="0" w:space="0" w:color="auto"/>
        <w:bottom w:val="none" w:sz="0" w:space="0" w:color="auto"/>
        <w:right w:val="none" w:sz="0" w:space="0" w:color="auto"/>
      </w:divBdr>
    </w:div>
    <w:div w:id="1537355517">
      <w:marLeft w:val="480"/>
      <w:marRight w:val="0"/>
      <w:marTop w:val="0"/>
      <w:marBottom w:val="0"/>
      <w:divBdr>
        <w:top w:val="none" w:sz="0" w:space="0" w:color="auto"/>
        <w:left w:val="none" w:sz="0" w:space="0" w:color="auto"/>
        <w:bottom w:val="none" w:sz="0" w:space="0" w:color="auto"/>
        <w:right w:val="none" w:sz="0" w:space="0" w:color="auto"/>
      </w:divBdr>
    </w:div>
    <w:div w:id="1537424585">
      <w:marLeft w:val="480"/>
      <w:marRight w:val="0"/>
      <w:marTop w:val="0"/>
      <w:marBottom w:val="0"/>
      <w:divBdr>
        <w:top w:val="none" w:sz="0" w:space="0" w:color="auto"/>
        <w:left w:val="none" w:sz="0" w:space="0" w:color="auto"/>
        <w:bottom w:val="none" w:sz="0" w:space="0" w:color="auto"/>
        <w:right w:val="none" w:sz="0" w:space="0" w:color="auto"/>
      </w:divBdr>
    </w:div>
    <w:div w:id="1537700152">
      <w:marLeft w:val="480"/>
      <w:marRight w:val="0"/>
      <w:marTop w:val="0"/>
      <w:marBottom w:val="0"/>
      <w:divBdr>
        <w:top w:val="none" w:sz="0" w:space="0" w:color="auto"/>
        <w:left w:val="none" w:sz="0" w:space="0" w:color="auto"/>
        <w:bottom w:val="none" w:sz="0" w:space="0" w:color="auto"/>
        <w:right w:val="none" w:sz="0" w:space="0" w:color="auto"/>
      </w:divBdr>
    </w:div>
    <w:div w:id="1537936115">
      <w:marLeft w:val="480"/>
      <w:marRight w:val="0"/>
      <w:marTop w:val="0"/>
      <w:marBottom w:val="0"/>
      <w:divBdr>
        <w:top w:val="none" w:sz="0" w:space="0" w:color="auto"/>
        <w:left w:val="none" w:sz="0" w:space="0" w:color="auto"/>
        <w:bottom w:val="none" w:sz="0" w:space="0" w:color="auto"/>
        <w:right w:val="none" w:sz="0" w:space="0" w:color="auto"/>
      </w:divBdr>
    </w:div>
    <w:div w:id="1538195508">
      <w:bodyDiv w:val="1"/>
      <w:marLeft w:val="0"/>
      <w:marRight w:val="0"/>
      <w:marTop w:val="0"/>
      <w:marBottom w:val="0"/>
      <w:divBdr>
        <w:top w:val="none" w:sz="0" w:space="0" w:color="auto"/>
        <w:left w:val="none" w:sz="0" w:space="0" w:color="auto"/>
        <w:bottom w:val="none" w:sz="0" w:space="0" w:color="auto"/>
        <w:right w:val="none" w:sz="0" w:space="0" w:color="auto"/>
      </w:divBdr>
    </w:div>
    <w:div w:id="1538547025">
      <w:marLeft w:val="480"/>
      <w:marRight w:val="0"/>
      <w:marTop w:val="0"/>
      <w:marBottom w:val="0"/>
      <w:divBdr>
        <w:top w:val="none" w:sz="0" w:space="0" w:color="auto"/>
        <w:left w:val="none" w:sz="0" w:space="0" w:color="auto"/>
        <w:bottom w:val="none" w:sz="0" w:space="0" w:color="auto"/>
        <w:right w:val="none" w:sz="0" w:space="0" w:color="auto"/>
      </w:divBdr>
    </w:div>
    <w:div w:id="1538735619">
      <w:marLeft w:val="480"/>
      <w:marRight w:val="0"/>
      <w:marTop w:val="0"/>
      <w:marBottom w:val="0"/>
      <w:divBdr>
        <w:top w:val="none" w:sz="0" w:space="0" w:color="auto"/>
        <w:left w:val="none" w:sz="0" w:space="0" w:color="auto"/>
        <w:bottom w:val="none" w:sz="0" w:space="0" w:color="auto"/>
        <w:right w:val="none" w:sz="0" w:space="0" w:color="auto"/>
      </w:divBdr>
    </w:div>
    <w:div w:id="1538737963">
      <w:bodyDiv w:val="1"/>
      <w:marLeft w:val="0"/>
      <w:marRight w:val="0"/>
      <w:marTop w:val="0"/>
      <w:marBottom w:val="0"/>
      <w:divBdr>
        <w:top w:val="none" w:sz="0" w:space="0" w:color="auto"/>
        <w:left w:val="none" w:sz="0" w:space="0" w:color="auto"/>
        <w:bottom w:val="none" w:sz="0" w:space="0" w:color="auto"/>
        <w:right w:val="none" w:sz="0" w:space="0" w:color="auto"/>
      </w:divBdr>
    </w:div>
    <w:div w:id="1538739033">
      <w:marLeft w:val="480"/>
      <w:marRight w:val="0"/>
      <w:marTop w:val="0"/>
      <w:marBottom w:val="0"/>
      <w:divBdr>
        <w:top w:val="none" w:sz="0" w:space="0" w:color="auto"/>
        <w:left w:val="none" w:sz="0" w:space="0" w:color="auto"/>
        <w:bottom w:val="none" w:sz="0" w:space="0" w:color="auto"/>
        <w:right w:val="none" w:sz="0" w:space="0" w:color="auto"/>
      </w:divBdr>
    </w:div>
    <w:div w:id="1539004391">
      <w:marLeft w:val="480"/>
      <w:marRight w:val="0"/>
      <w:marTop w:val="0"/>
      <w:marBottom w:val="0"/>
      <w:divBdr>
        <w:top w:val="none" w:sz="0" w:space="0" w:color="auto"/>
        <w:left w:val="none" w:sz="0" w:space="0" w:color="auto"/>
        <w:bottom w:val="none" w:sz="0" w:space="0" w:color="auto"/>
        <w:right w:val="none" w:sz="0" w:space="0" w:color="auto"/>
      </w:divBdr>
    </w:div>
    <w:div w:id="1539121905">
      <w:bodyDiv w:val="1"/>
      <w:marLeft w:val="0"/>
      <w:marRight w:val="0"/>
      <w:marTop w:val="0"/>
      <w:marBottom w:val="0"/>
      <w:divBdr>
        <w:top w:val="none" w:sz="0" w:space="0" w:color="auto"/>
        <w:left w:val="none" w:sz="0" w:space="0" w:color="auto"/>
        <w:bottom w:val="none" w:sz="0" w:space="0" w:color="auto"/>
        <w:right w:val="none" w:sz="0" w:space="0" w:color="auto"/>
      </w:divBdr>
    </w:div>
    <w:div w:id="1539320636">
      <w:marLeft w:val="480"/>
      <w:marRight w:val="0"/>
      <w:marTop w:val="0"/>
      <w:marBottom w:val="0"/>
      <w:divBdr>
        <w:top w:val="none" w:sz="0" w:space="0" w:color="auto"/>
        <w:left w:val="none" w:sz="0" w:space="0" w:color="auto"/>
        <w:bottom w:val="none" w:sz="0" w:space="0" w:color="auto"/>
        <w:right w:val="none" w:sz="0" w:space="0" w:color="auto"/>
      </w:divBdr>
    </w:div>
    <w:div w:id="1539707613">
      <w:marLeft w:val="480"/>
      <w:marRight w:val="0"/>
      <w:marTop w:val="0"/>
      <w:marBottom w:val="0"/>
      <w:divBdr>
        <w:top w:val="none" w:sz="0" w:space="0" w:color="auto"/>
        <w:left w:val="none" w:sz="0" w:space="0" w:color="auto"/>
        <w:bottom w:val="none" w:sz="0" w:space="0" w:color="auto"/>
        <w:right w:val="none" w:sz="0" w:space="0" w:color="auto"/>
      </w:divBdr>
    </w:div>
    <w:div w:id="1540166807">
      <w:marLeft w:val="480"/>
      <w:marRight w:val="0"/>
      <w:marTop w:val="0"/>
      <w:marBottom w:val="0"/>
      <w:divBdr>
        <w:top w:val="none" w:sz="0" w:space="0" w:color="auto"/>
        <w:left w:val="none" w:sz="0" w:space="0" w:color="auto"/>
        <w:bottom w:val="none" w:sz="0" w:space="0" w:color="auto"/>
        <w:right w:val="none" w:sz="0" w:space="0" w:color="auto"/>
      </w:divBdr>
    </w:div>
    <w:div w:id="1541354521">
      <w:marLeft w:val="480"/>
      <w:marRight w:val="0"/>
      <w:marTop w:val="0"/>
      <w:marBottom w:val="0"/>
      <w:divBdr>
        <w:top w:val="none" w:sz="0" w:space="0" w:color="auto"/>
        <w:left w:val="none" w:sz="0" w:space="0" w:color="auto"/>
        <w:bottom w:val="none" w:sz="0" w:space="0" w:color="auto"/>
        <w:right w:val="none" w:sz="0" w:space="0" w:color="auto"/>
      </w:divBdr>
    </w:div>
    <w:div w:id="1541671160">
      <w:marLeft w:val="480"/>
      <w:marRight w:val="0"/>
      <w:marTop w:val="0"/>
      <w:marBottom w:val="0"/>
      <w:divBdr>
        <w:top w:val="none" w:sz="0" w:space="0" w:color="auto"/>
        <w:left w:val="none" w:sz="0" w:space="0" w:color="auto"/>
        <w:bottom w:val="none" w:sz="0" w:space="0" w:color="auto"/>
        <w:right w:val="none" w:sz="0" w:space="0" w:color="auto"/>
      </w:divBdr>
    </w:div>
    <w:div w:id="1541819334">
      <w:marLeft w:val="480"/>
      <w:marRight w:val="0"/>
      <w:marTop w:val="0"/>
      <w:marBottom w:val="0"/>
      <w:divBdr>
        <w:top w:val="none" w:sz="0" w:space="0" w:color="auto"/>
        <w:left w:val="none" w:sz="0" w:space="0" w:color="auto"/>
        <w:bottom w:val="none" w:sz="0" w:space="0" w:color="auto"/>
        <w:right w:val="none" w:sz="0" w:space="0" w:color="auto"/>
      </w:divBdr>
    </w:div>
    <w:div w:id="1541867529">
      <w:bodyDiv w:val="1"/>
      <w:marLeft w:val="0"/>
      <w:marRight w:val="0"/>
      <w:marTop w:val="0"/>
      <w:marBottom w:val="0"/>
      <w:divBdr>
        <w:top w:val="none" w:sz="0" w:space="0" w:color="auto"/>
        <w:left w:val="none" w:sz="0" w:space="0" w:color="auto"/>
        <w:bottom w:val="none" w:sz="0" w:space="0" w:color="auto"/>
        <w:right w:val="none" w:sz="0" w:space="0" w:color="auto"/>
      </w:divBdr>
    </w:div>
    <w:div w:id="1541892427">
      <w:marLeft w:val="480"/>
      <w:marRight w:val="0"/>
      <w:marTop w:val="0"/>
      <w:marBottom w:val="0"/>
      <w:divBdr>
        <w:top w:val="none" w:sz="0" w:space="0" w:color="auto"/>
        <w:left w:val="none" w:sz="0" w:space="0" w:color="auto"/>
        <w:bottom w:val="none" w:sz="0" w:space="0" w:color="auto"/>
        <w:right w:val="none" w:sz="0" w:space="0" w:color="auto"/>
      </w:divBdr>
    </w:div>
    <w:div w:id="1543201942">
      <w:marLeft w:val="480"/>
      <w:marRight w:val="0"/>
      <w:marTop w:val="0"/>
      <w:marBottom w:val="0"/>
      <w:divBdr>
        <w:top w:val="none" w:sz="0" w:space="0" w:color="auto"/>
        <w:left w:val="none" w:sz="0" w:space="0" w:color="auto"/>
        <w:bottom w:val="none" w:sz="0" w:space="0" w:color="auto"/>
        <w:right w:val="none" w:sz="0" w:space="0" w:color="auto"/>
      </w:divBdr>
    </w:div>
    <w:div w:id="1543444746">
      <w:marLeft w:val="480"/>
      <w:marRight w:val="0"/>
      <w:marTop w:val="0"/>
      <w:marBottom w:val="0"/>
      <w:divBdr>
        <w:top w:val="none" w:sz="0" w:space="0" w:color="auto"/>
        <w:left w:val="none" w:sz="0" w:space="0" w:color="auto"/>
        <w:bottom w:val="none" w:sz="0" w:space="0" w:color="auto"/>
        <w:right w:val="none" w:sz="0" w:space="0" w:color="auto"/>
      </w:divBdr>
    </w:div>
    <w:div w:id="1543520295">
      <w:bodyDiv w:val="1"/>
      <w:marLeft w:val="0"/>
      <w:marRight w:val="0"/>
      <w:marTop w:val="0"/>
      <w:marBottom w:val="0"/>
      <w:divBdr>
        <w:top w:val="none" w:sz="0" w:space="0" w:color="auto"/>
        <w:left w:val="none" w:sz="0" w:space="0" w:color="auto"/>
        <w:bottom w:val="none" w:sz="0" w:space="0" w:color="auto"/>
        <w:right w:val="none" w:sz="0" w:space="0" w:color="auto"/>
      </w:divBdr>
    </w:div>
    <w:div w:id="1543593637">
      <w:marLeft w:val="480"/>
      <w:marRight w:val="0"/>
      <w:marTop w:val="0"/>
      <w:marBottom w:val="0"/>
      <w:divBdr>
        <w:top w:val="none" w:sz="0" w:space="0" w:color="auto"/>
        <w:left w:val="none" w:sz="0" w:space="0" w:color="auto"/>
        <w:bottom w:val="none" w:sz="0" w:space="0" w:color="auto"/>
        <w:right w:val="none" w:sz="0" w:space="0" w:color="auto"/>
      </w:divBdr>
    </w:div>
    <w:div w:id="1543983714">
      <w:marLeft w:val="480"/>
      <w:marRight w:val="0"/>
      <w:marTop w:val="0"/>
      <w:marBottom w:val="0"/>
      <w:divBdr>
        <w:top w:val="none" w:sz="0" w:space="0" w:color="auto"/>
        <w:left w:val="none" w:sz="0" w:space="0" w:color="auto"/>
        <w:bottom w:val="none" w:sz="0" w:space="0" w:color="auto"/>
        <w:right w:val="none" w:sz="0" w:space="0" w:color="auto"/>
      </w:divBdr>
    </w:div>
    <w:div w:id="1544175310">
      <w:marLeft w:val="480"/>
      <w:marRight w:val="0"/>
      <w:marTop w:val="0"/>
      <w:marBottom w:val="0"/>
      <w:divBdr>
        <w:top w:val="none" w:sz="0" w:space="0" w:color="auto"/>
        <w:left w:val="none" w:sz="0" w:space="0" w:color="auto"/>
        <w:bottom w:val="none" w:sz="0" w:space="0" w:color="auto"/>
        <w:right w:val="none" w:sz="0" w:space="0" w:color="auto"/>
      </w:divBdr>
    </w:div>
    <w:div w:id="1545026355">
      <w:marLeft w:val="480"/>
      <w:marRight w:val="0"/>
      <w:marTop w:val="0"/>
      <w:marBottom w:val="0"/>
      <w:divBdr>
        <w:top w:val="none" w:sz="0" w:space="0" w:color="auto"/>
        <w:left w:val="none" w:sz="0" w:space="0" w:color="auto"/>
        <w:bottom w:val="none" w:sz="0" w:space="0" w:color="auto"/>
        <w:right w:val="none" w:sz="0" w:space="0" w:color="auto"/>
      </w:divBdr>
    </w:div>
    <w:div w:id="1545285275">
      <w:marLeft w:val="480"/>
      <w:marRight w:val="0"/>
      <w:marTop w:val="0"/>
      <w:marBottom w:val="0"/>
      <w:divBdr>
        <w:top w:val="none" w:sz="0" w:space="0" w:color="auto"/>
        <w:left w:val="none" w:sz="0" w:space="0" w:color="auto"/>
        <w:bottom w:val="none" w:sz="0" w:space="0" w:color="auto"/>
        <w:right w:val="none" w:sz="0" w:space="0" w:color="auto"/>
      </w:divBdr>
    </w:div>
    <w:div w:id="1545632580">
      <w:marLeft w:val="480"/>
      <w:marRight w:val="0"/>
      <w:marTop w:val="0"/>
      <w:marBottom w:val="0"/>
      <w:divBdr>
        <w:top w:val="none" w:sz="0" w:space="0" w:color="auto"/>
        <w:left w:val="none" w:sz="0" w:space="0" w:color="auto"/>
        <w:bottom w:val="none" w:sz="0" w:space="0" w:color="auto"/>
        <w:right w:val="none" w:sz="0" w:space="0" w:color="auto"/>
      </w:divBdr>
    </w:div>
    <w:div w:id="1545942391">
      <w:marLeft w:val="480"/>
      <w:marRight w:val="0"/>
      <w:marTop w:val="0"/>
      <w:marBottom w:val="0"/>
      <w:divBdr>
        <w:top w:val="none" w:sz="0" w:space="0" w:color="auto"/>
        <w:left w:val="none" w:sz="0" w:space="0" w:color="auto"/>
        <w:bottom w:val="none" w:sz="0" w:space="0" w:color="auto"/>
        <w:right w:val="none" w:sz="0" w:space="0" w:color="auto"/>
      </w:divBdr>
    </w:div>
    <w:div w:id="1546020205">
      <w:marLeft w:val="480"/>
      <w:marRight w:val="0"/>
      <w:marTop w:val="0"/>
      <w:marBottom w:val="0"/>
      <w:divBdr>
        <w:top w:val="none" w:sz="0" w:space="0" w:color="auto"/>
        <w:left w:val="none" w:sz="0" w:space="0" w:color="auto"/>
        <w:bottom w:val="none" w:sz="0" w:space="0" w:color="auto"/>
        <w:right w:val="none" w:sz="0" w:space="0" w:color="auto"/>
      </w:divBdr>
    </w:div>
    <w:div w:id="1546138781">
      <w:bodyDiv w:val="1"/>
      <w:marLeft w:val="0"/>
      <w:marRight w:val="0"/>
      <w:marTop w:val="0"/>
      <w:marBottom w:val="0"/>
      <w:divBdr>
        <w:top w:val="none" w:sz="0" w:space="0" w:color="auto"/>
        <w:left w:val="none" w:sz="0" w:space="0" w:color="auto"/>
        <w:bottom w:val="none" w:sz="0" w:space="0" w:color="auto"/>
        <w:right w:val="none" w:sz="0" w:space="0" w:color="auto"/>
      </w:divBdr>
    </w:div>
    <w:div w:id="1546794450">
      <w:bodyDiv w:val="1"/>
      <w:marLeft w:val="0"/>
      <w:marRight w:val="0"/>
      <w:marTop w:val="0"/>
      <w:marBottom w:val="0"/>
      <w:divBdr>
        <w:top w:val="none" w:sz="0" w:space="0" w:color="auto"/>
        <w:left w:val="none" w:sz="0" w:space="0" w:color="auto"/>
        <w:bottom w:val="none" w:sz="0" w:space="0" w:color="auto"/>
        <w:right w:val="none" w:sz="0" w:space="0" w:color="auto"/>
      </w:divBdr>
    </w:div>
    <w:div w:id="1547527461">
      <w:marLeft w:val="480"/>
      <w:marRight w:val="0"/>
      <w:marTop w:val="0"/>
      <w:marBottom w:val="0"/>
      <w:divBdr>
        <w:top w:val="none" w:sz="0" w:space="0" w:color="auto"/>
        <w:left w:val="none" w:sz="0" w:space="0" w:color="auto"/>
        <w:bottom w:val="none" w:sz="0" w:space="0" w:color="auto"/>
        <w:right w:val="none" w:sz="0" w:space="0" w:color="auto"/>
      </w:divBdr>
    </w:div>
    <w:div w:id="1547645614">
      <w:marLeft w:val="480"/>
      <w:marRight w:val="0"/>
      <w:marTop w:val="0"/>
      <w:marBottom w:val="0"/>
      <w:divBdr>
        <w:top w:val="none" w:sz="0" w:space="0" w:color="auto"/>
        <w:left w:val="none" w:sz="0" w:space="0" w:color="auto"/>
        <w:bottom w:val="none" w:sz="0" w:space="0" w:color="auto"/>
        <w:right w:val="none" w:sz="0" w:space="0" w:color="auto"/>
      </w:divBdr>
    </w:div>
    <w:div w:id="1548375199">
      <w:marLeft w:val="480"/>
      <w:marRight w:val="0"/>
      <w:marTop w:val="0"/>
      <w:marBottom w:val="0"/>
      <w:divBdr>
        <w:top w:val="none" w:sz="0" w:space="0" w:color="auto"/>
        <w:left w:val="none" w:sz="0" w:space="0" w:color="auto"/>
        <w:bottom w:val="none" w:sz="0" w:space="0" w:color="auto"/>
        <w:right w:val="none" w:sz="0" w:space="0" w:color="auto"/>
      </w:divBdr>
    </w:div>
    <w:div w:id="1548644790">
      <w:bodyDiv w:val="1"/>
      <w:marLeft w:val="0"/>
      <w:marRight w:val="0"/>
      <w:marTop w:val="0"/>
      <w:marBottom w:val="0"/>
      <w:divBdr>
        <w:top w:val="none" w:sz="0" w:space="0" w:color="auto"/>
        <w:left w:val="none" w:sz="0" w:space="0" w:color="auto"/>
        <w:bottom w:val="none" w:sz="0" w:space="0" w:color="auto"/>
        <w:right w:val="none" w:sz="0" w:space="0" w:color="auto"/>
      </w:divBdr>
    </w:div>
    <w:div w:id="1548686386">
      <w:bodyDiv w:val="1"/>
      <w:marLeft w:val="0"/>
      <w:marRight w:val="0"/>
      <w:marTop w:val="0"/>
      <w:marBottom w:val="0"/>
      <w:divBdr>
        <w:top w:val="none" w:sz="0" w:space="0" w:color="auto"/>
        <w:left w:val="none" w:sz="0" w:space="0" w:color="auto"/>
        <w:bottom w:val="none" w:sz="0" w:space="0" w:color="auto"/>
        <w:right w:val="none" w:sz="0" w:space="0" w:color="auto"/>
      </w:divBdr>
    </w:div>
    <w:div w:id="1549144952">
      <w:marLeft w:val="480"/>
      <w:marRight w:val="0"/>
      <w:marTop w:val="0"/>
      <w:marBottom w:val="0"/>
      <w:divBdr>
        <w:top w:val="none" w:sz="0" w:space="0" w:color="auto"/>
        <w:left w:val="none" w:sz="0" w:space="0" w:color="auto"/>
        <w:bottom w:val="none" w:sz="0" w:space="0" w:color="auto"/>
        <w:right w:val="none" w:sz="0" w:space="0" w:color="auto"/>
      </w:divBdr>
    </w:div>
    <w:div w:id="1549223469">
      <w:marLeft w:val="480"/>
      <w:marRight w:val="0"/>
      <w:marTop w:val="0"/>
      <w:marBottom w:val="0"/>
      <w:divBdr>
        <w:top w:val="none" w:sz="0" w:space="0" w:color="auto"/>
        <w:left w:val="none" w:sz="0" w:space="0" w:color="auto"/>
        <w:bottom w:val="none" w:sz="0" w:space="0" w:color="auto"/>
        <w:right w:val="none" w:sz="0" w:space="0" w:color="auto"/>
      </w:divBdr>
    </w:div>
    <w:div w:id="1549299628">
      <w:marLeft w:val="480"/>
      <w:marRight w:val="0"/>
      <w:marTop w:val="0"/>
      <w:marBottom w:val="0"/>
      <w:divBdr>
        <w:top w:val="none" w:sz="0" w:space="0" w:color="auto"/>
        <w:left w:val="none" w:sz="0" w:space="0" w:color="auto"/>
        <w:bottom w:val="none" w:sz="0" w:space="0" w:color="auto"/>
        <w:right w:val="none" w:sz="0" w:space="0" w:color="auto"/>
      </w:divBdr>
    </w:div>
    <w:div w:id="1549487303">
      <w:marLeft w:val="480"/>
      <w:marRight w:val="0"/>
      <w:marTop w:val="0"/>
      <w:marBottom w:val="0"/>
      <w:divBdr>
        <w:top w:val="none" w:sz="0" w:space="0" w:color="auto"/>
        <w:left w:val="none" w:sz="0" w:space="0" w:color="auto"/>
        <w:bottom w:val="none" w:sz="0" w:space="0" w:color="auto"/>
        <w:right w:val="none" w:sz="0" w:space="0" w:color="auto"/>
      </w:divBdr>
    </w:div>
    <w:div w:id="1549487420">
      <w:bodyDiv w:val="1"/>
      <w:marLeft w:val="0"/>
      <w:marRight w:val="0"/>
      <w:marTop w:val="0"/>
      <w:marBottom w:val="0"/>
      <w:divBdr>
        <w:top w:val="none" w:sz="0" w:space="0" w:color="auto"/>
        <w:left w:val="none" w:sz="0" w:space="0" w:color="auto"/>
        <w:bottom w:val="none" w:sz="0" w:space="0" w:color="auto"/>
        <w:right w:val="none" w:sz="0" w:space="0" w:color="auto"/>
      </w:divBdr>
    </w:div>
    <w:div w:id="1549565378">
      <w:bodyDiv w:val="1"/>
      <w:marLeft w:val="0"/>
      <w:marRight w:val="0"/>
      <w:marTop w:val="0"/>
      <w:marBottom w:val="0"/>
      <w:divBdr>
        <w:top w:val="none" w:sz="0" w:space="0" w:color="auto"/>
        <w:left w:val="none" w:sz="0" w:space="0" w:color="auto"/>
        <w:bottom w:val="none" w:sz="0" w:space="0" w:color="auto"/>
        <w:right w:val="none" w:sz="0" w:space="0" w:color="auto"/>
      </w:divBdr>
    </w:div>
    <w:div w:id="1550918076">
      <w:bodyDiv w:val="1"/>
      <w:marLeft w:val="0"/>
      <w:marRight w:val="0"/>
      <w:marTop w:val="0"/>
      <w:marBottom w:val="0"/>
      <w:divBdr>
        <w:top w:val="none" w:sz="0" w:space="0" w:color="auto"/>
        <w:left w:val="none" w:sz="0" w:space="0" w:color="auto"/>
        <w:bottom w:val="none" w:sz="0" w:space="0" w:color="auto"/>
        <w:right w:val="none" w:sz="0" w:space="0" w:color="auto"/>
      </w:divBdr>
    </w:div>
    <w:div w:id="1550996364">
      <w:marLeft w:val="480"/>
      <w:marRight w:val="0"/>
      <w:marTop w:val="0"/>
      <w:marBottom w:val="0"/>
      <w:divBdr>
        <w:top w:val="none" w:sz="0" w:space="0" w:color="auto"/>
        <w:left w:val="none" w:sz="0" w:space="0" w:color="auto"/>
        <w:bottom w:val="none" w:sz="0" w:space="0" w:color="auto"/>
        <w:right w:val="none" w:sz="0" w:space="0" w:color="auto"/>
      </w:divBdr>
    </w:div>
    <w:div w:id="1552382116">
      <w:bodyDiv w:val="1"/>
      <w:marLeft w:val="0"/>
      <w:marRight w:val="0"/>
      <w:marTop w:val="0"/>
      <w:marBottom w:val="0"/>
      <w:divBdr>
        <w:top w:val="none" w:sz="0" w:space="0" w:color="auto"/>
        <w:left w:val="none" w:sz="0" w:space="0" w:color="auto"/>
        <w:bottom w:val="none" w:sz="0" w:space="0" w:color="auto"/>
        <w:right w:val="none" w:sz="0" w:space="0" w:color="auto"/>
      </w:divBdr>
    </w:div>
    <w:div w:id="1552573992">
      <w:bodyDiv w:val="1"/>
      <w:marLeft w:val="0"/>
      <w:marRight w:val="0"/>
      <w:marTop w:val="0"/>
      <w:marBottom w:val="0"/>
      <w:divBdr>
        <w:top w:val="none" w:sz="0" w:space="0" w:color="auto"/>
        <w:left w:val="none" w:sz="0" w:space="0" w:color="auto"/>
        <w:bottom w:val="none" w:sz="0" w:space="0" w:color="auto"/>
        <w:right w:val="none" w:sz="0" w:space="0" w:color="auto"/>
      </w:divBdr>
    </w:div>
    <w:div w:id="1552645263">
      <w:marLeft w:val="480"/>
      <w:marRight w:val="0"/>
      <w:marTop w:val="0"/>
      <w:marBottom w:val="0"/>
      <w:divBdr>
        <w:top w:val="none" w:sz="0" w:space="0" w:color="auto"/>
        <w:left w:val="none" w:sz="0" w:space="0" w:color="auto"/>
        <w:bottom w:val="none" w:sz="0" w:space="0" w:color="auto"/>
        <w:right w:val="none" w:sz="0" w:space="0" w:color="auto"/>
      </w:divBdr>
    </w:div>
    <w:div w:id="1552766536">
      <w:marLeft w:val="480"/>
      <w:marRight w:val="0"/>
      <w:marTop w:val="0"/>
      <w:marBottom w:val="0"/>
      <w:divBdr>
        <w:top w:val="none" w:sz="0" w:space="0" w:color="auto"/>
        <w:left w:val="none" w:sz="0" w:space="0" w:color="auto"/>
        <w:bottom w:val="none" w:sz="0" w:space="0" w:color="auto"/>
        <w:right w:val="none" w:sz="0" w:space="0" w:color="auto"/>
      </w:divBdr>
    </w:div>
    <w:div w:id="1552961311">
      <w:marLeft w:val="480"/>
      <w:marRight w:val="0"/>
      <w:marTop w:val="0"/>
      <w:marBottom w:val="0"/>
      <w:divBdr>
        <w:top w:val="none" w:sz="0" w:space="0" w:color="auto"/>
        <w:left w:val="none" w:sz="0" w:space="0" w:color="auto"/>
        <w:bottom w:val="none" w:sz="0" w:space="0" w:color="auto"/>
        <w:right w:val="none" w:sz="0" w:space="0" w:color="auto"/>
      </w:divBdr>
    </w:div>
    <w:div w:id="1552961847">
      <w:marLeft w:val="480"/>
      <w:marRight w:val="0"/>
      <w:marTop w:val="0"/>
      <w:marBottom w:val="0"/>
      <w:divBdr>
        <w:top w:val="none" w:sz="0" w:space="0" w:color="auto"/>
        <w:left w:val="none" w:sz="0" w:space="0" w:color="auto"/>
        <w:bottom w:val="none" w:sz="0" w:space="0" w:color="auto"/>
        <w:right w:val="none" w:sz="0" w:space="0" w:color="auto"/>
      </w:divBdr>
    </w:div>
    <w:div w:id="1553081187">
      <w:marLeft w:val="480"/>
      <w:marRight w:val="0"/>
      <w:marTop w:val="0"/>
      <w:marBottom w:val="0"/>
      <w:divBdr>
        <w:top w:val="none" w:sz="0" w:space="0" w:color="auto"/>
        <w:left w:val="none" w:sz="0" w:space="0" w:color="auto"/>
        <w:bottom w:val="none" w:sz="0" w:space="0" w:color="auto"/>
        <w:right w:val="none" w:sz="0" w:space="0" w:color="auto"/>
      </w:divBdr>
    </w:div>
    <w:div w:id="1553272212">
      <w:bodyDiv w:val="1"/>
      <w:marLeft w:val="0"/>
      <w:marRight w:val="0"/>
      <w:marTop w:val="0"/>
      <w:marBottom w:val="0"/>
      <w:divBdr>
        <w:top w:val="none" w:sz="0" w:space="0" w:color="auto"/>
        <w:left w:val="none" w:sz="0" w:space="0" w:color="auto"/>
        <w:bottom w:val="none" w:sz="0" w:space="0" w:color="auto"/>
        <w:right w:val="none" w:sz="0" w:space="0" w:color="auto"/>
      </w:divBdr>
    </w:div>
    <w:div w:id="1553344689">
      <w:marLeft w:val="480"/>
      <w:marRight w:val="0"/>
      <w:marTop w:val="0"/>
      <w:marBottom w:val="0"/>
      <w:divBdr>
        <w:top w:val="none" w:sz="0" w:space="0" w:color="auto"/>
        <w:left w:val="none" w:sz="0" w:space="0" w:color="auto"/>
        <w:bottom w:val="none" w:sz="0" w:space="0" w:color="auto"/>
        <w:right w:val="none" w:sz="0" w:space="0" w:color="auto"/>
      </w:divBdr>
    </w:div>
    <w:div w:id="1553543105">
      <w:marLeft w:val="480"/>
      <w:marRight w:val="0"/>
      <w:marTop w:val="0"/>
      <w:marBottom w:val="0"/>
      <w:divBdr>
        <w:top w:val="none" w:sz="0" w:space="0" w:color="auto"/>
        <w:left w:val="none" w:sz="0" w:space="0" w:color="auto"/>
        <w:bottom w:val="none" w:sz="0" w:space="0" w:color="auto"/>
        <w:right w:val="none" w:sz="0" w:space="0" w:color="auto"/>
      </w:divBdr>
    </w:div>
    <w:div w:id="1553880819">
      <w:marLeft w:val="480"/>
      <w:marRight w:val="0"/>
      <w:marTop w:val="0"/>
      <w:marBottom w:val="0"/>
      <w:divBdr>
        <w:top w:val="none" w:sz="0" w:space="0" w:color="auto"/>
        <w:left w:val="none" w:sz="0" w:space="0" w:color="auto"/>
        <w:bottom w:val="none" w:sz="0" w:space="0" w:color="auto"/>
        <w:right w:val="none" w:sz="0" w:space="0" w:color="auto"/>
      </w:divBdr>
    </w:div>
    <w:div w:id="1554655351">
      <w:bodyDiv w:val="1"/>
      <w:marLeft w:val="0"/>
      <w:marRight w:val="0"/>
      <w:marTop w:val="0"/>
      <w:marBottom w:val="0"/>
      <w:divBdr>
        <w:top w:val="none" w:sz="0" w:space="0" w:color="auto"/>
        <w:left w:val="none" w:sz="0" w:space="0" w:color="auto"/>
        <w:bottom w:val="none" w:sz="0" w:space="0" w:color="auto"/>
        <w:right w:val="none" w:sz="0" w:space="0" w:color="auto"/>
      </w:divBdr>
    </w:div>
    <w:div w:id="1554855223">
      <w:marLeft w:val="480"/>
      <w:marRight w:val="0"/>
      <w:marTop w:val="0"/>
      <w:marBottom w:val="0"/>
      <w:divBdr>
        <w:top w:val="none" w:sz="0" w:space="0" w:color="auto"/>
        <w:left w:val="none" w:sz="0" w:space="0" w:color="auto"/>
        <w:bottom w:val="none" w:sz="0" w:space="0" w:color="auto"/>
        <w:right w:val="none" w:sz="0" w:space="0" w:color="auto"/>
      </w:divBdr>
    </w:div>
    <w:div w:id="1555122796">
      <w:marLeft w:val="480"/>
      <w:marRight w:val="0"/>
      <w:marTop w:val="0"/>
      <w:marBottom w:val="0"/>
      <w:divBdr>
        <w:top w:val="none" w:sz="0" w:space="0" w:color="auto"/>
        <w:left w:val="none" w:sz="0" w:space="0" w:color="auto"/>
        <w:bottom w:val="none" w:sz="0" w:space="0" w:color="auto"/>
        <w:right w:val="none" w:sz="0" w:space="0" w:color="auto"/>
      </w:divBdr>
    </w:div>
    <w:div w:id="1555386203">
      <w:bodyDiv w:val="1"/>
      <w:marLeft w:val="0"/>
      <w:marRight w:val="0"/>
      <w:marTop w:val="0"/>
      <w:marBottom w:val="0"/>
      <w:divBdr>
        <w:top w:val="none" w:sz="0" w:space="0" w:color="auto"/>
        <w:left w:val="none" w:sz="0" w:space="0" w:color="auto"/>
        <w:bottom w:val="none" w:sz="0" w:space="0" w:color="auto"/>
        <w:right w:val="none" w:sz="0" w:space="0" w:color="auto"/>
      </w:divBdr>
    </w:div>
    <w:div w:id="1555893355">
      <w:bodyDiv w:val="1"/>
      <w:marLeft w:val="0"/>
      <w:marRight w:val="0"/>
      <w:marTop w:val="0"/>
      <w:marBottom w:val="0"/>
      <w:divBdr>
        <w:top w:val="none" w:sz="0" w:space="0" w:color="auto"/>
        <w:left w:val="none" w:sz="0" w:space="0" w:color="auto"/>
        <w:bottom w:val="none" w:sz="0" w:space="0" w:color="auto"/>
        <w:right w:val="none" w:sz="0" w:space="0" w:color="auto"/>
      </w:divBdr>
    </w:div>
    <w:div w:id="1555969127">
      <w:marLeft w:val="480"/>
      <w:marRight w:val="0"/>
      <w:marTop w:val="0"/>
      <w:marBottom w:val="0"/>
      <w:divBdr>
        <w:top w:val="none" w:sz="0" w:space="0" w:color="auto"/>
        <w:left w:val="none" w:sz="0" w:space="0" w:color="auto"/>
        <w:bottom w:val="none" w:sz="0" w:space="0" w:color="auto"/>
        <w:right w:val="none" w:sz="0" w:space="0" w:color="auto"/>
      </w:divBdr>
    </w:div>
    <w:div w:id="1555971315">
      <w:bodyDiv w:val="1"/>
      <w:marLeft w:val="0"/>
      <w:marRight w:val="0"/>
      <w:marTop w:val="0"/>
      <w:marBottom w:val="0"/>
      <w:divBdr>
        <w:top w:val="none" w:sz="0" w:space="0" w:color="auto"/>
        <w:left w:val="none" w:sz="0" w:space="0" w:color="auto"/>
        <w:bottom w:val="none" w:sz="0" w:space="0" w:color="auto"/>
        <w:right w:val="none" w:sz="0" w:space="0" w:color="auto"/>
      </w:divBdr>
    </w:div>
    <w:div w:id="1556115072">
      <w:marLeft w:val="480"/>
      <w:marRight w:val="0"/>
      <w:marTop w:val="0"/>
      <w:marBottom w:val="0"/>
      <w:divBdr>
        <w:top w:val="none" w:sz="0" w:space="0" w:color="auto"/>
        <w:left w:val="none" w:sz="0" w:space="0" w:color="auto"/>
        <w:bottom w:val="none" w:sz="0" w:space="0" w:color="auto"/>
        <w:right w:val="none" w:sz="0" w:space="0" w:color="auto"/>
      </w:divBdr>
    </w:div>
    <w:div w:id="1556162928">
      <w:marLeft w:val="480"/>
      <w:marRight w:val="0"/>
      <w:marTop w:val="0"/>
      <w:marBottom w:val="0"/>
      <w:divBdr>
        <w:top w:val="none" w:sz="0" w:space="0" w:color="auto"/>
        <w:left w:val="none" w:sz="0" w:space="0" w:color="auto"/>
        <w:bottom w:val="none" w:sz="0" w:space="0" w:color="auto"/>
        <w:right w:val="none" w:sz="0" w:space="0" w:color="auto"/>
      </w:divBdr>
    </w:div>
    <w:div w:id="1556237099">
      <w:marLeft w:val="480"/>
      <w:marRight w:val="0"/>
      <w:marTop w:val="0"/>
      <w:marBottom w:val="0"/>
      <w:divBdr>
        <w:top w:val="none" w:sz="0" w:space="0" w:color="auto"/>
        <w:left w:val="none" w:sz="0" w:space="0" w:color="auto"/>
        <w:bottom w:val="none" w:sz="0" w:space="0" w:color="auto"/>
        <w:right w:val="none" w:sz="0" w:space="0" w:color="auto"/>
      </w:divBdr>
    </w:div>
    <w:div w:id="1556742261">
      <w:bodyDiv w:val="1"/>
      <w:marLeft w:val="0"/>
      <w:marRight w:val="0"/>
      <w:marTop w:val="0"/>
      <w:marBottom w:val="0"/>
      <w:divBdr>
        <w:top w:val="none" w:sz="0" w:space="0" w:color="auto"/>
        <w:left w:val="none" w:sz="0" w:space="0" w:color="auto"/>
        <w:bottom w:val="none" w:sz="0" w:space="0" w:color="auto"/>
        <w:right w:val="none" w:sz="0" w:space="0" w:color="auto"/>
      </w:divBdr>
    </w:div>
    <w:div w:id="1557472127">
      <w:marLeft w:val="480"/>
      <w:marRight w:val="0"/>
      <w:marTop w:val="0"/>
      <w:marBottom w:val="0"/>
      <w:divBdr>
        <w:top w:val="none" w:sz="0" w:space="0" w:color="auto"/>
        <w:left w:val="none" w:sz="0" w:space="0" w:color="auto"/>
        <w:bottom w:val="none" w:sz="0" w:space="0" w:color="auto"/>
        <w:right w:val="none" w:sz="0" w:space="0" w:color="auto"/>
      </w:divBdr>
    </w:div>
    <w:div w:id="1557473194">
      <w:bodyDiv w:val="1"/>
      <w:marLeft w:val="0"/>
      <w:marRight w:val="0"/>
      <w:marTop w:val="0"/>
      <w:marBottom w:val="0"/>
      <w:divBdr>
        <w:top w:val="none" w:sz="0" w:space="0" w:color="auto"/>
        <w:left w:val="none" w:sz="0" w:space="0" w:color="auto"/>
        <w:bottom w:val="none" w:sz="0" w:space="0" w:color="auto"/>
        <w:right w:val="none" w:sz="0" w:space="0" w:color="auto"/>
      </w:divBdr>
    </w:div>
    <w:div w:id="1558128369">
      <w:bodyDiv w:val="1"/>
      <w:marLeft w:val="0"/>
      <w:marRight w:val="0"/>
      <w:marTop w:val="0"/>
      <w:marBottom w:val="0"/>
      <w:divBdr>
        <w:top w:val="none" w:sz="0" w:space="0" w:color="auto"/>
        <w:left w:val="none" w:sz="0" w:space="0" w:color="auto"/>
        <w:bottom w:val="none" w:sz="0" w:space="0" w:color="auto"/>
        <w:right w:val="none" w:sz="0" w:space="0" w:color="auto"/>
      </w:divBdr>
    </w:div>
    <w:div w:id="1558468073">
      <w:marLeft w:val="480"/>
      <w:marRight w:val="0"/>
      <w:marTop w:val="0"/>
      <w:marBottom w:val="0"/>
      <w:divBdr>
        <w:top w:val="none" w:sz="0" w:space="0" w:color="auto"/>
        <w:left w:val="none" w:sz="0" w:space="0" w:color="auto"/>
        <w:bottom w:val="none" w:sz="0" w:space="0" w:color="auto"/>
        <w:right w:val="none" w:sz="0" w:space="0" w:color="auto"/>
      </w:divBdr>
    </w:div>
    <w:div w:id="1558777309">
      <w:bodyDiv w:val="1"/>
      <w:marLeft w:val="0"/>
      <w:marRight w:val="0"/>
      <w:marTop w:val="0"/>
      <w:marBottom w:val="0"/>
      <w:divBdr>
        <w:top w:val="none" w:sz="0" w:space="0" w:color="auto"/>
        <w:left w:val="none" w:sz="0" w:space="0" w:color="auto"/>
        <w:bottom w:val="none" w:sz="0" w:space="0" w:color="auto"/>
        <w:right w:val="none" w:sz="0" w:space="0" w:color="auto"/>
      </w:divBdr>
    </w:div>
    <w:div w:id="1558935255">
      <w:marLeft w:val="480"/>
      <w:marRight w:val="0"/>
      <w:marTop w:val="0"/>
      <w:marBottom w:val="0"/>
      <w:divBdr>
        <w:top w:val="none" w:sz="0" w:space="0" w:color="auto"/>
        <w:left w:val="none" w:sz="0" w:space="0" w:color="auto"/>
        <w:bottom w:val="none" w:sz="0" w:space="0" w:color="auto"/>
        <w:right w:val="none" w:sz="0" w:space="0" w:color="auto"/>
      </w:divBdr>
    </w:div>
    <w:div w:id="1559053142">
      <w:marLeft w:val="480"/>
      <w:marRight w:val="0"/>
      <w:marTop w:val="0"/>
      <w:marBottom w:val="0"/>
      <w:divBdr>
        <w:top w:val="none" w:sz="0" w:space="0" w:color="auto"/>
        <w:left w:val="none" w:sz="0" w:space="0" w:color="auto"/>
        <w:bottom w:val="none" w:sz="0" w:space="0" w:color="auto"/>
        <w:right w:val="none" w:sz="0" w:space="0" w:color="auto"/>
      </w:divBdr>
    </w:div>
    <w:div w:id="1559393073">
      <w:marLeft w:val="480"/>
      <w:marRight w:val="0"/>
      <w:marTop w:val="0"/>
      <w:marBottom w:val="0"/>
      <w:divBdr>
        <w:top w:val="none" w:sz="0" w:space="0" w:color="auto"/>
        <w:left w:val="none" w:sz="0" w:space="0" w:color="auto"/>
        <w:bottom w:val="none" w:sz="0" w:space="0" w:color="auto"/>
        <w:right w:val="none" w:sz="0" w:space="0" w:color="auto"/>
      </w:divBdr>
    </w:div>
    <w:div w:id="1559701421">
      <w:marLeft w:val="480"/>
      <w:marRight w:val="0"/>
      <w:marTop w:val="0"/>
      <w:marBottom w:val="0"/>
      <w:divBdr>
        <w:top w:val="none" w:sz="0" w:space="0" w:color="auto"/>
        <w:left w:val="none" w:sz="0" w:space="0" w:color="auto"/>
        <w:bottom w:val="none" w:sz="0" w:space="0" w:color="auto"/>
        <w:right w:val="none" w:sz="0" w:space="0" w:color="auto"/>
      </w:divBdr>
    </w:div>
    <w:div w:id="1559900316">
      <w:bodyDiv w:val="1"/>
      <w:marLeft w:val="0"/>
      <w:marRight w:val="0"/>
      <w:marTop w:val="0"/>
      <w:marBottom w:val="0"/>
      <w:divBdr>
        <w:top w:val="none" w:sz="0" w:space="0" w:color="auto"/>
        <w:left w:val="none" w:sz="0" w:space="0" w:color="auto"/>
        <w:bottom w:val="none" w:sz="0" w:space="0" w:color="auto"/>
        <w:right w:val="none" w:sz="0" w:space="0" w:color="auto"/>
      </w:divBdr>
    </w:div>
    <w:div w:id="1560478979">
      <w:marLeft w:val="480"/>
      <w:marRight w:val="0"/>
      <w:marTop w:val="0"/>
      <w:marBottom w:val="0"/>
      <w:divBdr>
        <w:top w:val="none" w:sz="0" w:space="0" w:color="auto"/>
        <w:left w:val="none" w:sz="0" w:space="0" w:color="auto"/>
        <w:bottom w:val="none" w:sz="0" w:space="0" w:color="auto"/>
        <w:right w:val="none" w:sz="0" w:space="0" w:color="auto"/>
      </w:divBdr>
    </w:div>
    <w:div w:id="1560897533">
      <w:marLeft w:val="480"/>
      <w:marRight w:val="0"/>
      <w:marTop w:val="0"/>
      <w:marBottom w:val="0"/>
      <w:divBdr>
        <w:top w:val="none" w:sz="0" w:space="0" w:color="auto"/>
        <w:left w:val="none" w:sz="0" w:space="0" w:color="auto"/>
        <w:bottom w:val="none" w:sz="0" w:space="0" w:color="auto"/>
        <w:right w:val="none" w:sz="0" w:space="0" w:color="auto"/>
      </w:divBdr>
    </w:div>
    <w:div w:id="1560936715">
      <w:marLeft w:val="480"/>
      <w:marRight w:val="0"/>
      <w:marTop w:val="0"/>
      <w:marBottom w:val="0"/>
      <w:divBdr>
        <w:top w:val="none" w:sz="0" w:space="0" w:color="auto"/>
        <w:left w:val="none" w:sz="0" w:space="0" w:color="auto"/>
        <w:bottom w:val="none" w:sz="0" w:space="0" w:color="auto"/>
        <w:right w:val="none" w:sz="0" w:space="0" w:color="auto"/>
      </w:divBdr>
    </w:div>
    <w:div w:id="1561091280">
      <w:bodyDiv w:val="1"/>
      <w:marLeft w:val="0"/>
      <w:marRight w:val="0"/>
      <w:marTop w:val="0"/>
      <w:marBottom w:val="0"/>
      <w:divBdr>
        <w:top w:val="none" w:sz="0" w:space="0" w:color="auto"/>
        <w:left w:val="none" w:sz="0" w:space="0" w:color="auto"/>
        <w:bottom w:val="none" w:sz="0" w:space="0" w:color="auto"/>
        <w:right w:val="none" w:sz="0" w:space="0" w:color="auto"/>
      </w:divBdr>
    </w:div>
    <w:div w:id="1561866247">
      <w:marLeft w:val="480"/>
      <w:marRight w:val="0"/>
      <w:marTop w:val="0"/>
      <w:marBottom w:val="0"/>
      <w:divBdr>
        <w:top w:val="none" w:sz="0" w:space="0" w:color="auto"/>
        <w:left w:val="none" w:sz="0" w:space="0" w:color="auto"/>
        <w:bottom w:val="none" w:sz="0" w:space="0" w:color="auto"/>
        <w:right w:val="none" w:sz="0" w:space="0" w:color="auto"/>
      </w:divBdr>
    </w:div>
    <w:div w:id="1561986596">
      <w:marLeft w:val="480"/>
      <w:marRight w:val="0"/>
      <w:marTop w:val="0"/>
      <w:marBottom w:val="0"/>
      <w:divBdr>
        <w:top w:val="none" w:sz="0" w:space="0" w:color="auto"/>
        <w:left w:val="none" w:sz="0" w:space="0" w:color="auto"/>
        <w:bottom w:val="none" w:sz="0" w:space="0" w:color="auto"/>
        <w:right w:val="none" w:sz="0" w:space="0" w:color="auto"/>
      </w:divBdr>
    </w:div>
    <w:div w:id="1562130594">
      <w:marLeft w:val="480"/>
      <w:marRight w:val="0"/>
      <w:marTop w:val="0"/>
      <w:marBottom w:val="0"/>
      <w:divBdr>
        <w:top w:val="none" w:sz="0" w:space="0" w:color="auto"/>
        <w:left w:val="none" w:sz="0" w:space="0" w:color="auto"/>
        <w:bottom w:val="none" w:sz="0" w:space="0" w:color="auto"/>
        <w:right w:val="none" w:sz="0" w:space="0" w:color="auto"/>
      </w:divBdr>
    </w:div>
    <w:div w:id="1562210261">
      <w:marLeft w:val="480"/>
      <w:marRight w:val="0"/>
      <w:marTop w:val="0"/>
      <w:marBottom w:val="0"/>
      <w:divBdr>
        <w:top w:val="none" w:sz="0" w:space="0" w:color="auto"/>
        <w:left w:val="none" w:sz="0" w:space="0" w:color="auto"/>
        <w:bottom w:val="none" w:sz="0" w:space="0" w:color="auto"/>
        <w:right w:val="none" w:sz="0" w:space="0" w:color="auto"/>
      </w:divBdr>
    </w:div>
    <w:div w:id="1562669273">
      <w:marLeft w:val="480"/>
      <w:marRight w:val="0"/>
      <w:marTop w:val="0"/>
      <w:marBottom w:val="0"/>
      <w:divBdr>
        <w:top w:val="none" w:sz="0" w:space="0" w:color="auto"/>
        <w:left w:val="none" w:sz="0" w:space="0" w:color="auto"/>
        <w:bottom w:val="none" w:sz="0" w:space="0" w:color="auto"/>
        <w:right w:val="none" w:sz="0" w:space="0" w:color="auto"/>
      </w:divBdr>
    </w:div>
    <w:div w:id="1562861233">
      <w:bodyDiv w:val="1"/>
      <w:marLeft w:val="0"/>
      <w:marRight w:val="0"/>
      <w:marTop w:val="0"/>
      <w:marBottom w:val="0"/>
      <w:divBdr>
        <w:top w:val="none" w:sz="0" w:space="0" w:color="auto"/>
        <w:left w:val="none" w:sz="0" w:space="0" w:color="auto"/>
        <w:bottom w:val="none" w:sz="0" w:space="0" w:color="auto"/>
        <w:right w:val="none" w:sz="0" w:space="0" w:color="auto"/>
      </w:divBdr>
    </w:div>
    <w:div w:id="1563100175">
      <w:bodyDiv w:val="1"/>
      <w:marLeft w:val="0"/>
      <w:marRight w:val="0"/>
      <w:marTop w:val="0"/>
      <w:marBottom w:val="0"/>
      <w:divBdr>
        <w:top w:val="none" w:sz="0" w:space="0" w:color="auto"/>
        <w:left w:val="none" w:sz="0" w:space="0" w:color="auto"/>
        <w:bottom w:val="none" w:sz="0" w:space="0" w:color="auto"/>
        <w:right w:val="none" w:sz="0" w:space="0" w:color="auto"/>
      </w:divBdr>
    </w:div>
    <w:div w:id="1563246324">
      <w:marLeft w:val="480"/>
      <w:marRight w:val="0"/>
      <w:marTop w:val="0"/>
      <w:marBottom w:val="0"/>
      <w:divBdr>
        <w:top w:val="none" w:sz="0" w:space="0" w:color="auto"/>
        <w:left w:val="none" w:sz="0" w:space="0" w:color="auto"/>
        <w:bottom w:val="none" w:sz="0" w:space="0" w:color="auto"/>
        <w:right w:val="none" w:sz="0" w:space="0" w:color="auto"/>
      </w:divBdr>
    </w:div>
    <w:div w:id="1563246850">
      <w:marLeft w:val="480"/>
      <w:marRight w:val="0"/>
      <w:marTop w:val="0"/>
      <w:marBottom w:val="0"/>
      <w:divBdr>
        <w:top w:val="none" w:sz="0" w:space="0" w:color="auto"/>
        <w:left w:val="none" w:sz="0" w:space="0" w:color="auto"/>
        <w:bottom w:val="none" w:sz="0" w:space="0" w:color="auto"/>
        <w:right w:val="none" w:sz="0" w:space="0" w:color="auto"/>
      </w:divBdr>
    </w:div>
    <w:div w:id="1563445641">
      <w:marLeft w:val="480"/>
      <w:marRight w:val="0"/>
      <w:marTop w:val="0"/>
      <w:marBottom w:val="0"/>
      <w:divBdr>
        <w:top w:val="none" w:sz="0" w:space="0" w:color="auto"/>
        <w:left w:val="none" w:sz="0" w:space="0" w:color="auto"/>
        <w:bottom w:val="none" w:sz="0" w:space="0" w:color="auto"/>
        <w:right w:val="none" w:sz="0" w:space="0" w:color="auto"/>
      </w:divBdr>
    </w:div>
    <w:div w:id="1563517495">
      <w:bodyDiv w:val="1"/>
      <w:marLeft w:val="0"/>
      <w:marRight w:val="0"/>
      <w:marTop w:val="0"/>
      <w:marBottom w:val="0"/>
      <w:divBdr>
        <w:top w:val="none" w:sz="0" w:space="0" w:color="auto"/>
        <w:left w:val="none" w:sz="0" w:space="0" w:color="auto"/>
        <w:bottom w:val="none" w:sz="0" w:space="0" w:color="auto"/>
        <w:right w:val="none" w:sz="0" w:space="0" w:color="auto"/>
      </w:divBdr>
    </w:div>
    <w:div w:id="1563522861">
      <w:marLeft w:val="480"/>
      <w:marRight w:val="0"/>
      <w:marTop w:val="0"/>
      <w:marBottom w:val="0"/>
      <w:divBdr>
        <w:top w:val="none" w:sz="0" w:space="0" w:color="auto"/>
        <w:left w:val="none" w:sz="0" w:space="0" w:color="auto"/>
        <w:bottom w:val="none" w:sz="0" w:space="0" w:color="auto"/>
        <w:right w:val="none" w:sz="0" w:space="0" w:color="auto"/>
      </w:divBdr>
    </w:div>
    <w:div w:id="1563561155">
      <w:bodyDiv w:val="1"/>
      <w:marLeft w:val="0"/>
      <w:marRight w:val="0"/>
      <w:marTop w:val="0"/>
      <w:marBottom w:val="0"/>
      <w:divBdr>
        <w:top w:val="none" w:sz="0" w:space="0" w:color="auto"/>
        <w:left w:val="none" w:sz="0" w:space="0" w:color="auto"/>
        <w:bottom w:val="none" w:sz="0" w:space="0" w:color="auto"/>
        <w:right w:val="none" w:sz="0" w:space="0" w:color="auto"/>
      </w:divBdr>
    </w:div>
    <w:div w:id="1564754189">
      <w:marLeft w:val="480"/>
      <w:marRight w:val="0"/>
      <w:marTop w:val="0"/>
      <w:marBottom w:val="0"/>
      <w:divBdr>
        <w:top w:val="none" w:sz="0" w:space="0" w:color="auto"/>
        <w:left w:val="none" w:sz="0" w:space="0" w:color="auto"/>
        <w:bottom w:val="none" w:sz="0" w:space="0" w:color="auto"/>
        <w:right w:val="none" w:sz="0" w:space="0" w:color="auto"/>
      </w:divBdr>
    </w:div>
    <w:div w:id="1565021917">
      <w:marLeft w:val="480"/>
      <w:marRight w:val="0"/>
      <w:marTop w:val="0"/>
      <w:marBottom w:val="0"/>
      <w:divBdr>
        <w:top w:val="none" w:sz="0" w:space="0" w:color="auto"/>
        <w:left w:val="none" w:sz="0" w:space="0" w:color="auto"/>
        <w:bottom w:val="none" w:sz="0" w:space="0" w:color="auto"/>
        <w:right w:val="none" w:sz="0" w:space="0" w:color="auto"/>
      </w:divBdr>
    </w:div>
    <w:div w:id="1565489716">
      <w:bodyDiv w:val="1"/>
      <w:marLeft w:val="0"/>
      <w:marRight w:val="0"/>
      <w:marTop w:val="0"/>
      <w:marBottom w:val="0"/>
      <w:divBdr>
        <w:top w:val="none" w:sz="0" w:space="0" w:color="auto"/>
        <w:left w:val="none" w:sz="0" w:space="0" w:color="auto"/>
        <w:bottom w:val="none" w:sz="0" w:space="0" w:color="auto"/>
        <w:right w:val="none" w:sz="0" w:space="0" w:color="auto"/>
      </w:divBdr>
    </w:div>
    <w:div w:id="1565598660">
      <w:marLeft w:val="480"/>
      <w:marRight w:val="0"/>
      <w:marTop w:val="0"/>
      <w:marBottom w:val="0"/>
      <w:divBdr>
        <w:top w:val="none" w:sz="0" w:space="0" w:color="auto"/>
        <w:left w:val="none" w:sz="0" w:space="0" w:color="auto"/>
        <w:bottom w:val="none" w:sz="0" w:space="0" w:color="auto"/>
        <w:right w:val="none" w:sz="0" w:space="0" w:color="auto"/>
      </w:divBdr>
    </w:div>
    <w:div w:id="1565605582">
      <w:marLeft w:val="480"/>
      <w:marRight w:val="0"/>
      <w:marTop w:val="0"/>
      <w:marBottom w:val="0"/>
      <w:divBdr>
        <w:top w:val="none" w:sz="0" w:space="0" w:color="auto"/>
        <w:left w:val="none" w:sz="0" w:space="0" w:color="auto"/>
        <w:bottom w:val="none" w:sz="0" w:space="0" w:color="auto"/>
        <w:right w:val="none" w:sz="0" w:space="0" w:color="auto"/>
      </w:divBdr>
    </w:div>
    <w:div w:id="1565606558">
      <w:marLeft w:val="480"/>
      <w:marRight w:val="0"/>
      <w:marTop w:val="0"/>
      <w:marBottom w:val="0"/>
      <w:divBdr>
        <w:top w:val="none" w:sz="0" w:space="0" w:color="auto"/>
        <w:left w:val="none" w:sz="0" w:space="0" w:color="auto"/>
        <w:bottom w:val="none" w:sz="0" w:space="0" w:color="auto"/>
        <w:right w:val="none" w:sz="0" w:space="0" w:color="auto"/>
      </w:divBdr>
    </w:div>
    <w:div w:id="1565607937">
      <w:marLeft w:val="480"/>
      <w:marRight w:val="0"/>
      <w:marTop w:val="0"/>
      <w:marBottom w:val="0"/>
      <w:divBdr>
        <w:top w:val="none" w:sz="0" w:space="0" w:color="auto"/>
        <w:left w:val="none" w:sz="0" w:space="0" w:color="auto"/>
        <w:bottom w:val="none" w:sz="0" w:space="0" w:color="auto"/>
        <w:right w:val="none" w:sz="0" w:space="0" w:color="auto"/>
      </w:divBdr>
    </w:div>
    <w:div w:id="1566909707">
      <w:bodyDiv w:val="1"/>
      <w:marLeft w:val="0"/>
      <w:marRight w:val="0"/>
      <w:marTop w:val="0"/>
      <w:marBottom w:val="0"/>
      <w:divBdr>
        <w:top w:val="none" w:sz="0" w:space="0" w:color="auto"/>
        <w:left w:val="none" w:sz="0" w:space="0" w:color="auto"/>
        <w:bottom w:val="none" w:sz="0" w:space="0" w:color="auto"/>
        <w:right w:val="none" w:sz="0" w:space="0" w:color="auto"/>
      </w:divBdr>
    </w:div>
    <w:div w:id="1567254553">
      <w:marLeft w:val="480"/>
      <w:marRight w:val="0"/>
      <w:marTop w:val="0"/>
      <w:marBottom w:val="0"/>
      <w:divBdr>
        <w:top w:val="none" w:sz="0" w:space="0" w:color="auto"/>
        <w:left w:val="none" w:sz="0" w:space="0" w:color="auto"/>
        <w:bottom w:val="none" w:sz="0" w:space="0" w:color="auto"/>
        <w:right w:val="none" w:sz="0" w:space="0" w:color="auto"/>
      </w:divBdr>
    </w:div>
    <w:div w:id="1567498194">
      <w:marLeft w:val="480"/>
      <w:marRight w:val="0"/>
      <w:marTop w:val="0"/>
      <w:marBottom w:val="0"/>
      <w:divBdr>
        <w:top w:val="none" w:sz="0" w:space="0" w:color="auto"/>
        <w:left w:val="none" w:sz="0" w:space="0" w:color="auto"/>
        <w:bottom w:val="none" w:sz="0" w:space="0" w:color="auto"/>
        <w:right w:val="none" w:sz="0" w:space="0" w:color="auto"/>
      </w:divBdr>
    </w:div>
    <w:div w:id="1567567428">
      <w:marLeft w:val="480"/>
      <w:marRight w:val="0"/>
      <w:marTop w:val="0"/>
      <w:marBottom w:val="0"/>
      <w:divBdr>
        <w:top w:val="none" w:sz="0" w:space="0" w:color="auto"/>
        <w:left w:val="none" w:sz="0" w:space="0" w:color="auto"/>
        <w:bottom w:val="none" w:sz="0" w:space="0" w:color="auto"/>
        <w:right w:val="none" w:sz="0" w:space="0" w:color="auto"/>
      </w:divBdr>
    </w:div>
    <w:div w:id="1567640564">
      <w:marLeft w:val="480"/>
      <w:marRight w:val="0"/>
      <w:marTop w:val="0"/>
      <w:marBottom w:val="0"/>
      <w:divBdr>
        <w:top w:val="none" w:sz="0" w:space="0" w:color="auto"/>
        <w:left w:val="none" w:sz="0" w:space="0" w:color="auto"/>
        <w:bottom w:val="none" w:sz="0" w:space="0" w:color="auto"/>
        <w:right w:val="none" w:sz="0" w:space="0" w:color="auto"/>
      </w:divBdr>
    </w:div>
    <w:div w:id="1567644309">
      <w:marLeft w:val="480"/>
      <w:marRight w:val="0"/>
      <w:marTop w:val="0"/>
      <w:marBottom w:val="0"/>
      <w:divBdr>
        <w:top w:val="none" w:sz="0" w:space="0" w:color="auto"/>
        <w:left w:val="none" w:sz="0" w:space="0" w:color="auto"/>
        <w:bottom w:val="none" w:sz="0" w:space="0" w:color="auto"/>
        <w:right w:val="none" w:sz="0" w:space="0" w:color="auto"/>
      </w:divBdr>
    </w:div>
    <w:div w:id="1567645491">
      <w:bodyDiv w:val="1"/>
      <w:marLeft w:val="0"/>
      <w:marRight w:val="0"/>
      <w:marTop w:val="0"/>
      <w:marBottom w:val="0"/>
      <w:divBdr>
        <w:top w:val="none" w:sz="0" w:space="0" w:color="auto"/>
        <w:left w:val="none" w:sz="0" w:space="0" w:color="auto"/>
        <w:bottom w:val="none" w:sz="0" w:space="0" w:color="auto"/>
        <w:right w:val="none" w:sz="0" w:space="0" w:color="auto"/>
      </w:divBdr>
    </w:div>
    <w:div w:id="1567689659">
      <w:bodyDiv w:val="1"/>
      <w:marLeft w:val="0"/>
      <w:marRight w:val="0"/>
      <w:marTop w:val="0"/>
      <w:marBottom w:val="0"/>
      <w:divBdr>
        <w:top w:val="none" w:sz="0" w:space="0" w:color="auto"/>
        <w:left w:val="none" w:sz="0" w:space="0" w:color="auto"/>
        <w:bottom w:val="none" w:sz="0" w:space="0" w:color="auto"/>
        <w:right w:val="none" w:sz="0" w:space="0" w:color="auto"/>
      </w:divBdr>
    </w:div>
    <w:div w:id="1567833380">
      <w:bodyDiv w:val="1"/>
      <w:marLeft w:val="0"/>
      <w:marRight w:val="0"/>
      <w:marTop w:val="0"/>
      <w:marBottom w:val="0"/>
      <w:divBdr>
        <w:top w:val="none" w:sz="0" w:space="0" w:color="auto"/>
        <w:left w:val="none" w:sz="0" w:space="0" w:color="auto"/>
        <w:bottom w:val="none" w:sz="0" w:space="0" w:color="auto"/>
        <w:right w:val="none" w:sz="0" w:space="0" w:color="auto"/>
      </w:divBdr>
      <w:divsChild>
        <w:div w:id="1478644542">
          <w:marLeft w:val="0"/>
          <w:marRight w:val="0"/>
          <w:marTop w:val="0"/>
          <w:marBottom w:val="0"/>
          <w:divBdr>
            <w:top w:val="none" w:sz="0" w:space="0" w:color="auto"/>
            <w:left w:val="none" w:sz="0" w:space="0" w:color="auto"/>
            <w:bottom w:val="none" w:sz="0" w:space="0" w:color="auto"/>
            <w:right w:val="none" w:sz="0" w:space="0" w:color="auto"/>
          </w:divBdr>
        </w:div>
        <w:div w:id="1581332315">
          <w:marLeft w:val="0"/>
          <w:marRight w:val="0"/>
          <w:marTop w:val="0"/>
          <w:marBottom w:val="0"/>
          <w:divBdr>
            <w:top w:val="none" w:sz="0" w:space="0" w:color="auto"/>
            <w:left w:val="none" w:sz="0" w:space="0" w:color="auto"/>
            <w:bottom w:val="none" w:sz="0" w:space="0" w:color="auto"/>
            <w:right w:val="none" w:sz="0" w:space="0" w:color="auto"/>
          </w:divBdr>
        </w:div>
        <w:div w:id="1652756609">
          <w:marLeft w:val="0"/>
          <w:marRight w:val="0"/>
          <w:marTop w:val="0"/>
          <w:marBottom w:val="0"/>
          <w:divBdr>
            <w:top w:val="none" w:sz="0" w:space="0" w:color="auto"/>
            <w:left w:val="none" w:sz="0" w:space="0" w:color="auto"/>
            <w:bottom w:val="none" w:sz="0" w:space="0" w:color="auto"/>
            <w:right w:val="none" w:sz="0" w:space="0" w:color="auto"/>
          </w:divBdr>
        </w:div>
        <w:div w:id="1206871253">
          <w:marLeft w:val="0"/>
          <w:marRight w:val="0"/>
          <w:marTop w:val="0"/>
          <w:marBottom w:val="0"/>
          <w:divBdr>
            <w:top w:val="none" w:sz="0" w:space="0" w:color="auto"/>
            <w:left w:val="none" w:sz="0" w:space="0" w:color="auto"/>
            <w:bottom w:val="none" w:sz="0" w:space="0" w:color="auto"/>
            <w:right w:val="none" w:sz="0" w:space="0" w:color="auto"/>
          </w:divBdr>
        </w:div>
        <w:div w:id="1627664132">
          <w:marLeft w:val="0"/>
          <w:marRight w:val="0"/>
          <w:marTop w:val="0"/>
          <w:marBottom w:val="0"/>
          <w:divBdr>
            <w:top w:val="none" w:sz="0" w:space="0" w:color="auto"/>
            <w:left w:val="none" w:sz="0" w:space="0" w:color="auto"/>
            <w:bottom w:val="none" w:sz="0" w:space="0" w:color="auto"/>
            <w:right w:val="none" w:sz="0" w:space="0" w:color="auto"/>
          </w:divBdr>
        </w:div>
        <w:div w:id="1205170604">
          <w:marLeft w:val="0"/>
          <w:marRight w:val="0"/>
          <w:marTop w:val="0"/>
          <w:marBottom w:val="0"/>
          <w:divBdr>
            <w:top w:val="none" w:sz="0" w:space="0" w:color="auto"/>
            <w:left w:val="none" w:sz="0" w:space="0" w:color="auto"/>
            <w:bottom w:val="none" w:sz="0" w:space="0" w:color="auto"/>
            <w:right w:val="none" w:sz="0" w:space="0" w:color="auto"/>
          </w:divBdr>
        </w:div>
        <w:div w:id="1753163479">
          <w:marLeft w:val="0"/>
          <w:marRight w:val="0"/>
          <w:marTop w:val="0"/>
          <w:marBottom w:val="0"/>
          <w:divBdr>
            <w:top w:val="none" w:sz="0" w:space="0" w:color="auto"/>
            <w:left w:val="none" w:sz="0" w:space="0" w:color="auto"/>
            <w:bottom w:val="none" w:sz="0" w:space="0" w:color="auto"/>
            <w:right w:val="none" w:sz="0" w:space="0" w:color="auto"/>
          </w:divBdr>
        </w:div>
        <w:div w:id="813719127">
          <w:marLeft w:val="0"/>
          <w:marRight w:val="0"/>
          <w:marTop w:val="0"/>
          <w:marBottom w:val="0"/>
          <w:divBdr>
            <w:top w:val="none" w:sz="0" w:space="0" w:color="auto"/>
            <w:left w:val="none" w:sz="0" w:space="0" w:color="auto"/>
            <w:bottom w:val="none" w:sz="0" w:space="0" w:color="auto"/>
            <w:right w:val="none" w:sz="0" w:space="0" w:color="auto"/>
          </w:divBdr>
        </w:div>
        <w:div w:id="1672949800">
          <w:marLeft w:val="0"/>
          <w:marRight w:val="0"/>
          <w:marTop w:val="0"/>
          <w:marBottom w:val="0"/>
          <w:divBdr>
            <w:top w:val="none" w:sz="0" w:space="0" w:color="auto"/>
            <w:left w:val="none" w:sz="0" w:space="0" w:color="auto"/>
            <w:bottom w:val="none" w:sz="0" w:space="0" w:color="auto"/>
            <w:right w:val="none" w:sz="0" w:space="0" w:color="auto"/>
          </w:divBdr>
        </w:div>
        <w:div w:id="1879930548">
          <w:marLeft w:val="0"/>
          <w:marRight w:val="0"/>
          <w:marTop w:val="0"/>
          <w:marBottom w:val="0"/>
          <w:divBdr>
            <w:top w:val="none" w:sz="0" w:space="0" w:color="auto"/>
            <w:left w:val="none" w:sz="0" w:space="0" w:color="auto"/>
            <w:bottom w:val="none" w:sz="0" w:space="0" w:color="auto"/>
            <w:right w:val="none" w:sz="0" w:space="0" w:color="auto"/>
          </w:divBdr>
        </w:div>
        <w:div w:id="1690181874">
          <w:marLeft w:val="0"/>
          <w:marRight w:val="0"/>
          <w:marTop w:val="0"/>
          <w:marBottom w:val="0"/>
          <w:divBdr>
            <w:top w:val="none" w:sz="0" w:space="0" w:color="auto"/>
            <w:left w:val="none" w:sz="0" w:space="0" w:color="auto"/>
            <w:bottom w:val="none" w:sz="0" w:space="0" w:color="auto"/>
            <w:right w:val="none" w:sz="0" w:space="0" w:color="auto"/>
          </w:divBdr>
        </w:div>
        <w:div w:id="689453883">
          <w:marLeft w:val="0"/>
          <w:marRight w:val="0"/>
          <w:marTop w:val="0"/>
          <w:marBottom w:val="0"/>
          <w:divBdr>
            <w:top w:val="none" w:sz="0" w:space="0" w:color="auto"/>
            <w:left w:val="none" w:sz="0" w:space="0" w:color="auto"/>
            <w:bottom w:val="none" w:sz="0" w:space="0" w:color="auto"/>
            <w:right w:val="none" w:sz="0" w:space="0" w:color="auto"/>
          </w:divBdr>
        </w:div>
        <w:div w:id="1885024327">
          <w:marLeft w:val="0"/>
          <w:marRight w:val="0"/>
          <w:marTop w:val="0"/>
          <w:marBottom w:val="0"/>
          <w:divBdr>
            <w:top w:val="none" w:sz="0" w:space="0" w:color="auto"/>
            <w:left w:val="none" w:sz="0" w:space="0" w:color="auto"/>
            <w:bottom w:val="none" w:sz="0" w:space="0" w:color="auto"/>
            <w:right w:val="none" w:sz="0" w:space="0" w:color="auto"/>
          </w:divBdr>
        </w:div>
        <w:div w:id="989407263">
          <w:marLeft w:val="0"/>
          <w:marRight w:val="0"/>
          <w:marTop w:val="0"/>
          <w:marBottom w:val="0"/>
          <w:divBdr>
            <w:top w:val="none" w:sz="0" w:space="0" w:color="auto"/>
            <w:left w:val="none" w:sz="0" w:space="0" w:color="auto"/>
            <w:bottom w:val="none" w:sz="0" w:space="0" w:color="auto"/>
            <w:right w:val="none" w:sz="0" w:space="0" w:color="auto"/>
          </w:divBdr>
        </w:div>
        <w:div w:id="1706829616">
          <w:marLeft w:val="0"/>
          <w:marRight w:val="0"/>
          <w:marTop w:val="0"/>
          <w:marBottom w:val="0"/>
          <w:divBdr>
            <w:top w:val="none" w:sz="0" w:space="0" w:color="auto"/>
            <w:left w:val="none" w:sz="0" w:space="0" w:color="auto"/>
            <w:bottom w:val="none" w:sz="0" w:space="0" w:color="auto"/>
            <w:right w:val="none" w:sz="0" w:space="0" w:color="auto"/>
          </w:divBdr>
        </w:div>
        <w:div w:id="2146503570">
          <w:marLeft w:val="0"/>
          <w:marRight w:val="0"/>
          <w:marTop w:val="0"/>
          <w:marBottom w:val="0"/>
          <w:divBdr>
            <w:top w:val="none" w:sz="0" w:space="0" w:color="auto"/>
            <w:left w:val="none" w:sz="0" w:space="0" w:color="auto"/>
            <w:bottom w:val="none" w:sz="0" w:space="0" w:color="auto"/>
            <w:right w:val="none" w:sz="0" w:space="0" w:color="auto"/>
          </w:divBdr>
        </w:div>
        <w:div w:id="431900273">
          <w:marLeft w:val="0"/>
          <w:marRight w:val="0"/>
          <w:marTop w:val="0"/>
          <w:marBottom w:val="0"/>
          <w:divBdr>
            <w:top w:val="none" w:sz="0" w:space="0" w:color="auto"/>
            <w:left w:val="none" w:sz="0" w:space="0" w:color="auto"/>
            <w:bottom w:val="none" w:sz="0" w:space="0" w:color="auto"/>
            <w:right w:val="none" w:sz="0" w:space="0" w:color="auto"/>
          </w:divBdr>
        </w:div>
        <w:div w:id="485777545">
          <w:marLeft w:val="0"/>
          <w:marRight w:val="0"/>
          <w:marTop w:val="0"/>
          <w:marBottom w:val="0"/>
          <w:divBdr>
            <w:top w:val="none" w:sz="0" w:space="0" w:color="auto"/>
            <w:left w:val="none" w:sz="0" w:space="0" w:color="auto"/>
            <w:bottom w:val="none" w:sz="0" w:space="0" w:color="auto"/>
            <w:right w:val="none" w:sz="0" w:space="0" w:color="auto"/>
          </w:divBdr>
        </w:div>
        <w:div w:id="1141996185">
          <w:marLeft w:val="0"/>
          <w:marRight w:val="0"/>
          <w:marTop w:val="0"/>
          <w:marBottom w:val="0"/>
          <w:divBdr>
            <w:top w:val="none" w:sz="0" w:space="0" w:color="auto"/>
            <w:left w:val="none" w:sz="0" w:space="0" w:color="auto"/>
            <w:bottom w:val="none" w:sz="0" w:space="0" w:color="auto"/>
            <w:right w:val="none" w:sz="0" w:space="0" w:color="auto"/>
          </w:divBdr>
        </w:div>
        <w:div w:id="2056268091">
          <w:marLeft w:val="0"/>
          <w:marRight w:val="0"/>
          <w:marTop w:val="0"/>
          <w:marBottom w:val="0"/>
          <w:divBdr>
            <w:top w:val="none" w:sz="0" w:space="0" w:color="auto"/>
            <w:left w:val="none" w:sz="0" w:space="0" w:color="auto"/>
            <w:bottom w:val="none" w:sz="0" w:space="0" w:color="auto"/>
            <w:right w:val="none" w:sz="0" w:space="0" w:color="auto"/>
          </w:divBdr>
        </w:div>
        <w:div w:id="1888911007">
          <w:marLeft w:val="0"/>
          <w:marRight w:val="0"/>
          <w:marTop w:val="0"/>
          <w:marBottom w:val="0"/>
          <w:divBdr>
            <w:top w:val="none" w:sz="0" w:space="0" w:color="auto"/>
            <w:left w:val="none" w:sz="0" w:space="0" w:color="auto"/>
            <w:bottom w:val="none" w:sz="0" w:space="0" w:color="auto"/>
            <w:right w:val="none" w:sz="0" w:space="0" w:color="auto"/>
          </w:divBdr>
        </w:div>
        <w:div w:id="1286499777">
          <w:marLeft w:val="0"/>
          <w:marRight w:val="0"/>
          <w:marTop w:val="0"/>
          <w:marBottom w:val="0"/>
          <w:divBdr>
            <w:top w:val="none" w:sz="0" w:space="0" w:color="auto"/>
            <w:left w:val="none" w:sz="0" w:space="0" w:color="auto"/>
            <w:bottom w:val="none" w:sz="0" w:space="0" w:color="auto"/>
            <w:right w:val="none" w:sz="0" w:space="0" w:color="auto"/>
          </w:divBdr>
        </w:div>
        <w:div w:id="219246578">
          <w:marLeft w:val="0"/>
          <w:marRight w:val="0"/>
          <w:marTop w:val="0"/>
          <w:marBottom w:val="0"/>
          <w:divBdr>
            <w:top w:val="none" w:sz="0" w:space="0" w:color="auto"/>
            <w:left w:val="none" w:sz="0" w:space="0" w:color="auto"/>
            <w:bottom w:val="none" w:sz="0" w:space="0" w:color="auto"/>
            <w:right w:val="none" w:sz="0" w:space="0" w:color="auto"/>
          </w:divBdr>
        </w:div>
        <w:div w:id="2092434621">
          <w:marLeft w:val="0"/>
          <w:marRight w:val="0"/>
          <w:marTop w:val="0"/>
          <w:marBottom w:val="0"/>
          <w:divBdr>
            <w:top w:val="none" w:sz="0" w:space="0" w:color="auto"/>
            <w:left w:val="none" w:sz="0" w:space="0" w:color="auto"/>
            <w:bottom w:val="none" w:sz="0" w:space="0" w:color="auto"/>
            <w:right w:val="none" w:sz="0" w:space="0" w:color="auto"/>
          </w:divBdr>
        </w:div>
        <w:div w:id="496458454">
          <w:marLeft w:val="0"/>
          <w:marRight w:val="0"/>
          <w:marTop w:val="0"/>
          <w:marBottom w:val="0"/>
          <w:divBdr>
            <w:top w:val="none" w:sz="0" w:space="0" w:color="auto"/>
            <w:left w:val="none" w:sz="0" w:space="0" w:color="auto"/>
            <w:bottom w:val="none" w:sz="0" w:space="0" w:color="auto"/>
            <w:right w:val="none" w:sz="0" w:space="0" w:color="auto"/>
          </w:divBdr>
        </w:div>
        <w:div w:id="165094066">
          <w:marLeft w:val="0"/>
          <w:marRight w:val="0"/>
          <w:marTop w:val="0"/>
          <w:marBottom w:val="0"/>
          <w:divBdr>
            <w:top w:val="none" w:sz="0" w:space="0" w:color="auto"/>
            <w:left w:val="none" w:sz="0" w:space="0" w:color="auto"/>
            <w:bottom w:val="none" w:sz="0" w:space="0" w:color="auto"/>
            <w:right w:val="none" w:sz="0" w:space="0" w:color="auto"/>
          </w:divBdr>
        </w:div>
        <w:div w:id="1309626242">
          <w:marLeft w:val="0"/>
          <w:marRight w:val="0"/>
          <w:marTop w:val="0"/>
          <w:marBottom w:val="0"/>
          <w:divBdr>
            <w:top w:val="none" w:sz="0" w:space="0" w:color="auto"/>
            <w:left w:val="none" w:sz="0" w:space="0" w:color="auto"/>
            <w:bottom w:val="none" w:sz="0" w:space="0" w:color="auto"/>
            <w:right w:val="none" w:sz="0" w:space="0" w:color="auto"/>
          </w:divBdr>
        </w:div>
        <w:div w:id="53355909">
          <w:marLeft w:val="0"/>
          <w:marRight w:val="0"/>
          <w:marTop w:val="0"/>
          <w:marBottom w:val="0"/>
          <w:divBdr>
            <w:top w:val="none" w:sz="0" w:space="0" w:color="auto"/>
            <w:left w:val="none" w:sz="0" w:space="0" w:color="auto"/>
            <w:bottom w:val="none" w:sz="0" w:space="0" w:color="auto"/>
            <w:right w:val="none" w:sz="0" w:space="0" w:color="auto"/>
          </w:divBdr>
        </w:div>
        <w:div w:id="318389345">
          <w:marLeft w:val="0"/>
          <w:marRight w:val="0"/>
          <w:marTop w:val="0"/>
          <w:marBottom w:val="0"/>
          <w:divBdr>
            <w:top w:val="none" w:sz="0" w:space="0" w:color="auto"/>
            <w:left w:val="none" w:sz="0" w:space="0" w:color="auto"/>
            <w:bottom w:val="none" w:sz="0" w:space="0" w:color="auto"/>
            <w:right w:val="none" w:sz="0" w:space="0" w:color="auto"/>
          </w:divBdr>
        </w:div>
        <w:div w:id="85032760">
          <w:marLeft w:val="0"/>
          <w:marRight w:val="0"/>
          <w:marTop w:val="0"/>
          <w:marBottom w:val="0"/>
          <w:divBdr>
            <w:top w:val="none" w:sz="0" w:space="0" w:color="auto"/>
            <w:left w:val="none" w:sz="0" w:space="0" w:color="auto"/>
            <w:bottom w:val="none" w:sz="0" w:space="0" w:color="auto"/>
            <w:right w:val="none" w:sz="0" w:space="0" w:color="auto"/>
          </w:divBdr>
        </w:div>
        <w:div w:id="224535398">
          <w:marLeft w:val="0"/>
          <w:marRight w:val="0"/>
          <w:marTop w:val="0"/>
          <w:marBottom w:val="0"/>
          <w:divBdr>
            <w:top w:val="none" w:sz="0" w:space="0" w:color="auto"/>
            <w:left w:val="none" w:sz="0" w:space="0" w:color="auto"/>
            <w:bottom w:val="none" w:sz="0" w:space="0" w:color="auto"/>
            <w:right w:val="none" w:sz="0" w:space="0" w:color="auto"/>
          </w:divBdr>
        </w:div>
        <w:div w:id="619412082">
          <w:marLeft w:val="0"/>
          <w:marRight w:val="0"/>
          <w:marTop w:val="0"/>
          <w:marBottom w:val="0"/>
          <w:divBdr>
            <w:top w:val="none" w:sz="0" w:space="0" w:color="auto"/>
            <w:left w:val="none" w:sz="0" w:space="0" w:color="auto"/>
            <w:bottom w:val="none" w:sz="0" w:space="0" w:color="auto"/>
            <w:right w:val="none" w:sz="0" w:space="0" w:color="auto"/>
          </w:divBdr>
        </w:div>
        <w:div w:id="1434788929">
          <w:marLeft w:val="0"/>
          <w:marRight w:val="0"/>
          <w:marTop w:val="0"/>
          <w:marBottom w:val="0"/>
          <w:divBdr>
            <w:top w:val="none" w:sz="0" w:space="0" w:color="auto"/>
            <w:left w:val="none" w:sz="0" w:space="0" w:color="auto"/>
            <w:bottom w:val="none" w:sz="0" w:space="0" w:color="auto"/>
            <w:right w:val="none" w:sz="0" w:space="0" w:color="auto"/>
          </w:divBdr>
        </w:div>
        <w:div w:id="345595262">
          <w:marLeft w:val="0"/>
          <w:marRight w:val="0"/>
          <w:marTop w:val="0"/>
          <w:marBottom w:val="0"/>
          <w:divBdr>
            <w:top w:val="none" w:sz="0" w:space="0" w:color="auto"/>
            <w:left w:val="none" w:sz="0" w:space="0" w:color="auto"/>
            <w:bottom w:val="none" w:sz="0" w:space="0" w:color="auto"/>
            <w:right w:val="none" w:sz="0" w:space="0" w:color="auto"/>
          </w:divBdr>
        </w:div>
        <w:div w:id="1858498331">
          <w:marLeft w:val="0"/>
          <w:marRight w:val="0"/>
          <w:marTop w:val="0"/>
          <w:marBottom w:val="0"/>
          <w:divBdr>
            <w:top w:val="none" w:sz="0" w:space="0" w:color="auto"/>
            <w:left w:val="none" w:sz="0" w:space="0" w:color="auto"/>
            <w:bottom w:val="none" w:sz="0" w:space="0" w:color="auto"/>
            <w:right w:val="none" w:sz="0" w:space="0" w:color="auto"/>
          </w:divBdr>
        </w:div>
        <w:div w:id="677583435">
          <w:marLeft w:val="0"/>
          <w:marRight w:val="0"/>
          <w:marTop w:val="0"/>
          <w:marBottom w:val="0"/>
          <w:divBdr>
            <w:top w:val="none" w:sz="0" w:space="0" w:color="auto"/>
            <w:left w:val="none" w:sz="0" w:space="0" w:color="auto"/>
            <w:bottom w:val="none" w:sz="0" w:space="0" w:color="auto"/>
            <w:right w:val="none" w:sz="0" w:space="0" w:color="auto"/>
          </w:divBdr>
        </w:div>
        <w:div w:id="81415194">
          <w:marLeft w:val="0"/>
          <w:marRight w:val="0"/>
          <w:marTop w:val="0"/>
          <w:marBottom w:val="0"/>
          <w:divBdr>
            <w:top w:val="none" w:sz="0" w:space="0" w:color="auto"/>
            <w:left w:val="none" w:sz="0" w:space="0" w:color="auto"/>
            <w:bottom w:val="none" w:sz="0" w:space="0" w:color="auto"/>
            <w:right w:val="none" w:sz="0" w:space="0" w:color="auto"/>
          </w:divBdr>
        </w:div>
        <w:div w:id="533495053">
          <w:marLeft w:val="0"/>
          <w:marRight w:val="0"/>
          <w:marTop w:val="0"/>
          <w:marBottom w:val="0"/>
          <w:divBdr>
            <w:top w:val="none" w:sz="0" w:space="0" w:color="auto"/>
            <w:left w:val="none" w:sz="0" w:space="0" w:color="auto"/>
            <w:bottom w:val="none" w:sz="0" w:space="0" w:color="auto"/>
            <w:right w:val="none" w:sz="0" w:space="0" w:color="auto"/>
          </w:divBdr>
        </w:div>
        <w:div w:id="2010323917">
          <w:marLeft w:val="0"/>
          <w:marRight w:val="0"/>
          <w:marTop w:val="0"/>
          <w:marBottom w:val="0"/>
          <w:divBdr>
            <w:top w:val="none" w:sz="0" w:space="0" w:color="auto"/>
            <w:left w:val="none" w:sz="0" w:space="0" w:color="auto"/>
            <w:bottom w:val="none" w:sz="0" w:space="0" w:color="auto"/>
            <w:right w:val="none" w:sz="0" w:space="0" w:color="auto"/>
          </w:divBdr>
        </w:div>
        <w:div w:id="635915769">
          <w:marLeft w:val="0"/>
          <w:marRight w:val="0"/>
          <w:marTop w:val="0"/>
          <w:marBottom w:val="0"/>
          <w:divBdr>
            <w:top w:val="none" w:sz="0" w:space="0" w:color="auto"/>
            <w:left w:val="none" w:sz="0" w:space="0" w:color="auto"/>
            <w:bottom w:val="none" w:sz="0" w:space="0" w:color="auto"/>
            <w:right w:val="none" w:sz="0" w:space="0" w:color="auto"/>
          </w:divBdr>
        </w:div>
        <w:div w:id="447700035">
          <w:marLeft w:val="0"/>
          <w:marRight w:val="0"/>
          <w:marTop w:val="0"/>
          <w:marBottom w:val="0"/>
          <w:divBdr>
            <w:top w:val="none" w:sz="0" w:space="0" w:color="auto"/>
            <w:left w:val="none" w:sz="0" w:space="0" w:color="auto"/>
            <w:bottom w:val="none" w:sz="0" w:space="0" w:color="auto"/>
            <w:right w:val="none" w:sz="0" w:space="0" w:color="auto"/>
          </w:divBdr>
        </w:div>
        <w:div w:id="1316496340">
          <w:marLeft w:val="0"/>
          <w:marRight w:val="0"/>
          <w:marTop w:val="0"/>
          <w:marBottom w:val="0"/>
          <w:divBdr>
            <w:top w:val="none" w:sz="0" w:space="0" w:color="auto"/>
            <w:left w:val="none" w:sz="0" w:space="0" w:color="auto"/>
            <w:bottom w:val="none" w:sz="0" w:space="0" w:color="auto"/>
            <w:right w:val="none" w:sz="0" w:space="0" w:color="auto"/>
          </w:divBdr>
        </w:div>
        <w:div w:id="692852277">
          <w:marLeft w:val="0"/>
          <w:marRight w:val="0"/>
          <w:marTop w:val="0"/>
          <w:marBottom w:val="0"/>
          <w:divBdr>
            <w:top w:val="none" w:sz="0" w:space="0" w:color="auto"/>
            <w:left w:val="none" w:sz="0" w:space="0" w:color="auto"/>
            <w:bottom w:val="none" w:sz="0" w:space="0" w:color="auto"/>
            <w:right w:val="none" w:sz="0" w:space="0" w:color="auto"/>
          </w:divBdr>
        </w:div>
        <w:div w:id="689718502">
          <w:marLeft w:val="0"/>
          <w:marRight w:val="0"/>
          <w:marTop w:val="0"/>
          <w:marBottom w:val="0"/>
          <w:divBdr>
            <w:top w:val="none" w:sz="0" w:space="0" w:color="auto"/>
            <w:left w:val="none" w:sz="0" w:space="0" w:color="auto"/>
            <w:bottom w:val="none" w:sz="0" w:space="0" w:color="auto"/>
            <w:right w:val="none" w:sz="0" w:space="0" w:color="auto"/>
          </w:divBdr>
        </w:div>
        <w:div w:id="957562384">
          <w:marLeft w:val="0"/>
          <w:marRight w:val="0"/>
          <w:marTop w:val="0"/>
          <w:marBottom w:val="0"/>
          <w:divBdr>
            <w:top w:val="none" w:sz="0" w:space="0" w:color="auto"/>
            <w:left w:val="none" w:sz="0" w:space="0" w:color="auto"/>
            <w:bottom w:val="none" w:sz="0" w:space="0" w:color="auto"/>
            <w:right w:val="none" w:sz="0" w:space="0" w:color="auto"/>
          </w:divBdr>
        </w:div>
        <w:div w:id="1375889560">
          <w:marLeft w:val="0"/>
          <w:marRight w:val="0"/>
          <w:marTop w:val="0"/>
          <w:marBottom w:val="0"/>
          <w:divBdr>
            <w:top w:val="none" w:sz="0" w:space="0" w:color="auto"/>
            <w:left w:val="none" w:sz="0" w:space="0" w:color="auto"/>
            <w:bottom w:val="none" w:sz="0" w:space="0" w:color="auto"/>
            <w:right w:val="none" w:sz="0" w:space="0" w:color="auto"/>
          </w:divBdr>
        </w:div>
        <w:div w:id="1813667764">
          <w:marLeft w:val="0"/>
          <w:marRight w:val="0"/>
          <w:marTop w:val="0"/>
          <w:marBottom w:val="0"/>
          <w:divBdr>
            <w:top w:val="none" w:sz="0" w:space="0" w:color="auto"/>
            <w:left w:val="none" w:sz="0" w:space="0" w:color="auto"/>
            <w:bottom w:val="none" w:sz="0" w:space="0" w:color="auto"/>
            <w:right w:val="none" w:sz="0" w:space="0" w:color="auto"/>
          </w:divBdr>
        </w:div>
        <w:div w:id="1955097016">
          <w:marLeft w:val="0"/>
          <w:marRight w:val="0"/>
          <w:marTop w:val="0"/>
          <w:marBottom w:val="0"/>
          <w:divBdr>
            <w:top w:val="none" w:sz="0" w:space="0" w:color="auto"/>
            <w:left w:val="none" w:sz="0" w:space="0" w:color="auto"/>
            <w:bottom w:val="none" w:sz="0" w:space="0" w:color="auto"/>
            <w:right w:val="none" w:sz="0" w:space="0" w:color="auto"/>
          </w:divBdr>
        </w:div>
        <w:div w:id="237400872">
          <w:marLeft w:val="0"/>
          <w:marRight w:val="0"/>
          <w:marTop w:val="0"/>
          <w:marBottom w:val="0"/>
          <w:divBdr>
            <w:top w:val="none" w:sz="0" w:space="0" w:color="auto"/>
            <w:left w:val="none" w:sz="0" w:space="0" w:color="auto"/>
            <w:bottom w:val="none" w:sz="0" w:space="0" w:color="auto"/>
            <w:right w:val="none" w:sz="0" w:space="0" w:color="auto"/>
          </w:divBdr>
        </w:div>
        <w:div w:id="818615522">
          <w:marLeft w:val="0"/>
          <w:marRight w:val="0"/>
          <w:marTop w:val="0"/>
          <w:marBottom w:val="0"/>
          <w:divBdr>
            <w:top w:val="none" w:sz="0" w:space="0" w:color="auto"/>
            <w:left w:val="none" w:sz="0" w:space="0" w:color="auto"/>
            <w:bottom w:val="none" w:sz="0" w:space="0" w:color="auto"/>
            <w:right w:val="none" w:sz="0" w:space="0" w:color="auto"/>
          </w:divBdr>
        </w:div>
        <w:div w:id="726143573">
          <w:marLeft w:val="0"/>
          <w:marRight w:val="0"/>
          <w:marTop w:val="0"/>
          <w:marBottom w:val="0"/>
          <w:divBdr>
            <w:top w:val="none" w:sz="0" w:space="0" w:color="auto"/>
            <w:left w:val="none" w:sz="0" w:space="0" w:color="auto"/>
            <w:bottom w:val="none" w:sz="0" w:space="0" w:color="auto"/>
            <w:right w:val="none" w:sz="0" w:space="0" w:color="auto"/>
          </w:divBdr>
        </w:div>
        <w:div w:id="713699433">
          <w:marLeft w:val="0"/>
          <w:marRight w:val="0"/>
          <w:marTop w:val="0"/>
          <w:marBottom w:val="0"/>
          <w:divBdr>
            <w:top w:val="none" w:sz="0" w:space="0" w:color="auto"/>
            <w:left w:val="none" w:sz="0" w:space="0" w:color="auto"/>
            <w:bottom w:val="none" w:sz="0" w:space="0" w:color="auto"/>
            <w:right w:val="none" w:sz="0" w:space="0" w:color="auto"/>
          </w:divBdr>
        </w:div>
        <w:div w:id="715811423">
          <w:marLeft w:val="0"/>
          <w:marRight w:val="0"/>
          <w:marTop w:val="0"/>
          <w:marBottom w:val="0"/>
          <w:divBdr>
            <w:top w:val="none" w:sz="0" w:space="0" w:color="auto"/>
            <w:left w:val="none" w:sz="0" w:space="0" w:color="auto"/>
            <w:bottom w:val="none" w:sz="0" w:space="0" w:color="auto"/>
            <w:right w:val="none" w:sz="0" w:space="0" w:color="auto"/>
          </w:divBdr>
        </w:div>
        <w:div w:id="962737103">
          <w:marLeft w:val="0"/>
          <w:marRight w:val="0"/>
          <w:marTop w:val="0"/>
          <w:marBottom w:val="0"/>
          <w:divBdr>
            <w:top w:val="none" w:sz="0" w:space="0" w:color="auto"/>
            <w:left w:val="none" w:sz="0" w:space="0" w:color="auto"/>
            <w:bottom w:val="none" w:sz="0" w:space="0" w:color="auto"/>
            <w:right w:val="none" w:sz="0" w:space="0" w:color="auto"/>
          </w:divBdr>
        </w:div>
        <w:div w:id="2113432474">
          <w:marLeft w:val="0"/>
          <w:marRight w:val="0"/>
          <w:marTop w:val="0"/>
          <w:marBottom w:val="0"/>
          <w:divBdr>
            <w:top w:val="none" w:sz="0" w:space="0" w:color="auto"/>
            <w:left w:val="none" w:sz="0" w:space="0" w:color="auto"/>
            <w:bottom w:val="none" w:sz="0" w:space="0" w:color="auto"/>
            <w:right w:val="none" w:sz="0" w:space="0" w:color="auto"/>
          </w:divBdr>
        </w:div>
        <w:div w:id="1718700703">
          <w:marLeft w:val="0"/>
          <w:marRight w:val="0"/>
          <w:marTop w:val="0"/>
          <w:marBottom w:val="0"/>
          <w:divBdr>
            <w:top w:val="none" w:sz="0" w:space="0" w:color="auto"/>
            <w:left w:val="none" w:sz="0" w:space="0" w:color="auto"/>
            <w:bottom w:val="none" w:sz="0" w:space="0" w:color="auto"/>
            <w:right w:val="none" w:sz="0" w:space="0" w:color="auto"/>
          </w:divBdr>
        </w:div>
        <w:div w:id="1713069701">
          <w:marLeft w:val="0"/>
          <w:marRight w:val="0"/>
          <w:marTop w:val="0"/>
          <w:marBottom w:val="0"/>
          <w:divBdr>
            <w:top w:val="none" w:sz="0" w:space="0" w:color="auto"/>
            <w:left w:val="none" w:sz="0" w:space="0" w:color="auto"/>
            <w:bottom w:val="none" w:sz="0" w:space="0" w:color="auto"/>
            <w:right w:val="none" w:sz="0" w:space="0" w:color="auto"/>
          </w:divBdr>
        </w:div>
        <w:div w:id="1297564608">
          <w:marLeft w:val="0"/>
          <w:marRight w:val="0"/>
          <w:marTop w:val="0"/>
          <w:marBottom w:val="0"/>
          <w:divBdr>
            <w:top w:val="none" w:sz="0" w:space="0" w:color="auto"/>
            <w:left w:val="none" w:sz="0" w:space="0" w:color="auto"/>
            <w:bottom w:val="none" w:sz="0" w:space="0" w:color="auto"/>
            <w:right w:val="none" w:sz="0" w:space="0" w:color="auto"/>
          </w:divBdr>
        </w:div>
        <w:div w:id="2019388119">
          <w:marLeft w:val="0"/>
          <w:marRight w:val="0"/>
          <w:marTop w:val="0"/>
          <w:marBottom w:val="0"/>
          <w:divBdr>
            <w:top w:val="none" w:sz="0" w:space="0" w:color="auto"/>
            <w:left w:val="none" w:sz="0" w:space="0" w:color="auto"/>
            <w:bottom w:val="none" w:sz="0" w:space="0" w:color="auto"/>
            <w:right w:val="none" w:sz="0" w:space="0" w:color="auto"/>
          </w:divBdr>
        </w:div>
        <w:div w:id="559678390">
          <w:marLeft w:val="0"/>
          <w:marRight w:val="0"/>
          <w:marTop w:val="0"/>
          <w:marBottom w:val="0"/>
          <w:divBdr>
            <w:top w:val="none" w:sz="0" w:space="0" w:color="auto"/>
            <w:left w:val="none" w:sz="0" w:space="0" w:color="auto"/>
            <w:bottom w:val="none" w:sz="0" w:space="0" w:color="auto"/>
            <w:right w:val="none" w:sz="0" w:space="0" w:color="auto"/>
          </w:divBdr>
        </w:div>
        <w:div w:id="1060320976">
          <w:marLeft w:val="0"/>
          <w:marRight w:val="0"/>
          <w:marTop w:val="0"/>
          <w:marBottom w:val="0"/>
          <w:divBdr>
            <w:top w:val="none" w:sz="0" w:space="0" w:color="auto"/>
            <w:left w:val="none" w:sz="0" w:space="0" w:color="auto"/>
            <w:bottom w:val="none" w:sz="0" w:space="0" w:color="auto"/>
            <w:right w:val="none" w:sz="0" w:space="0" w:color="auto"/>
          </w:divBdr>
        </w:div>
        <w:div w:id="1828135213">
          <w:marLeft w:val="0"/>
          <w:marRight w:val="0"/>
          <w:marTop w:val="0"/>
          <w:marBottom w:val="0"/>
          <w:divBdr>
            <w:top w:val="none" w:sz="0" w:space="0" w:color="auto"/>
            <w:left w:val="none" w:sz="0" w:space="0" w:color="auto"/>
            <w:bottom w:val="none" w:sz="0" w:space="0" w:color="auto"/>
            <w:right w:val="none" w:sz="0" w:space="0" w:color="auto"/>
          </w:divBdr>
        </w:div>
        <w:div w:id="1734886981">
          <w:marLeft w:val="0"/>
          <w:marRight w:val="0"/>
          <w:marTop w:val="0"/>
          <w:marBottom w:val="0"/>
          <w:divBdr>
            <w:top w:val="none" w:sz="0" w:space="0" w:color="auto"/>
            <w:left w:val="none" w:sz="0" w:space="0" w:color="auto"/>
            <w:bottom w:val="none" w:sz="0" w:space="0" w:color="auto"/>
            <w:right w:val="none" w:sz="0" w:space="0" w:color="auto"/>
          </w:divBdr>
        </w:div>
      </w:divsChild>
    </w:div>
    <w:div w:id="1567915964">
      <w:marLeft w:val="480"/>
      <w:marRight w:val="0"/>
      <w:marTop w:val="0"/>
      <w:marBottom w:val="0"/>
      <w:divBdr>
        <w:top w:val="none" w:sz="0" w:space="0" w:color="auto"/>
        <w:left w:val="none" w:sz="0" w:space="0" w:color="auto"/>
        <w:bottom w:val="none" w:sz="0" w:space="0" w:color="auto"/>
        <w:right w:val="none" w:sz="0" w:space="0" w:color="auto"/>
      </w:divBdr>
    </w:div>
    <w:div w:id="1568102990">
      <w:marLeft w:val="480"/>
      <w:marRight w:val="0"/>
      <w:marTop w:val="0"/>
      <w:marBottom w:val="0"/>
      <w:divBdr>
        <w:top w:val="none" w:sz="0" w:space="0" w:color="auto"/>
        <w:left w:val="none" w:sz="0" w:space="0" w:color="auto"/>
        <w:bottom w:val="none" w:sz="0" w:space="0" w:color="auto"/>
        <w:right w:val="none" w:sz="0" w:space="0" w:color="auto"/>
      </w:divBdr>
    </w:div>
    <w:div w:id="1568227129">
      <w:bodyDiv w:val="1"/>
      <w:marLeft w:val="0"/>
      <w:marRight w:val="0"/>
      <w:marTop w:val="0"/>
      <w:marBottom w:val="0"/>
      <w:divBdr>
        <w:top w:val="none" w:sz="0" w:space="0" w:color="auto"/>
        <w:left w:val="none" w:sz="0" w:space="0" w:color="auto"/>
        <w:bottom w:val="none" w:sz="0" w:space="0" w:color="auto"/>
        <w:right w:val="none" w:sz="0" w:space="0" w:color="auto"/>
      </w:divBdr>
    </w:div>
    <w:div w:id="1568414571">
      <w:bodyDiv w:val="1"/>
      <w:marLeft w:val="0"/>
      <w:marRight w:val="0"/>
      <w:marTop w:val="0"/>
      <w:marBottom w:val="0"/>
      <w:divBdr>
        <w:top w:val="none" w:sz="0" w:space="0" w:color="auto"/>
        <w:left w:val="none" w:sz="0" w:space="0" w:color="auto"/>
        <w:bottom w:val="none" w:sz="0" w:space="0" w:color="auto"/>
        <w:right w:val="none" w:sz="0" w:space="0" w:color="auto"/>
      </w:divBdr>
    </w:div>
    <w:div w:id="1568415054">
      <w:marLeft w:val="480"/>
      <w:marRight w:val="0"/>
      <w:marTop w:val="0"/>
      <w:marBottom w:val="0"/>
      <w:divBdr>
        <w:top w:val="none" w:sz="0" w:space="0" w:color="auto"/>
        <w:left w:val="none" w:sz="0" w:space="0" w:color="auto"/>
        <w:bottom w:val="none" w:sz="0" w:space="0" w:color="auto"/>
        <w:right w:val="none" w:sz="0" w:space="0" w:color="auto"/>
      </w:divBdr>
    </w:div>
    <w:div w:id="1568882139">
      <w:marLeft w:val="480"/>
      <w:marRight w:val="0"/>
      <w:marTop w:val="0"/>
      <w:marBottom w:val="0"/>
      <w:divBdr>
        <w:top w:val="none" w:sz="0" w:space="0" w:color="auto"/>
        <w:left w:val="none" w:sz="0" w:space="0" w:color="auto"/>
        <w:bottom w:val="none" w:sz="0" w:space="0" w:color="auto"/>
        <w:right w:val="none" w:sz="0" w:space="0" w:color="auto"/>
      </w:divBdr>
    </w:div>
    <w:div w:id="1569683365">
      <w:marLeft w:val="480"/>
      <w:marRight w:val="0"/>
      <w:marTop w:val="0"/>
      <w:marBottom w:val="0"/>
      <w:divBdr>
        <w:top w:val="none" w:sz="0" w:space="0" w:color="auto"/>
        <w:left w:val="none" w:sz="0" w:space="0" w:color="auto"/>
        <w:bottom w:val="none" w:sz="0" w:space="0" w:color="auto"/>
        <w:right w:val="none" w:sz="0" w:space="0" w:color="auto"/>
      </w:divBdr>
    </w:div>
    <w:div w:id="1569727973">
      <w:marLeft w:val="480"/>
      <w:marRight w:val="0"/>
      <w:marTop w:val="0"/>
      <w:marBottom w:val="0"/>
      <w:divBdr>
        <w:top w:val="none" w:sz="0" w:space="0" w:color="auto"/>
        <w:left w:val="none" w:sz="0" w:space="0" w:color="auto"/>
        <w:bottom w:val="none" w:sz="0" w:space="0" w:color="auto"/>
        <w:right w:val="none" w:sz="0" w:space="0" w:color="auto"/>
      </w:divBdr>
    </w:div>
    <w:div w:id="1569808027">
      <w:marLeft w:val="480"/>
      <w:marRight w:val="0"/>
      <w:marTop w:val="0"/>
      <w:marBottom w:val="0"/>
      <w:divBdr>
        <w:top w:val="none" w:sz="0" w:space="0" w:color="auto"/>
        <w:left w:val="none" w:sz="0" w:space="0" w:color="auto"/>
        <w:bottom w:val="none" w:sz="0" w:space="0" w:color="auto"/>
        <w:right w:val="none" w:sz="0" w:space="0" w:color="auto"/>
      </w:divBdr>
    </w:div>
    <w:div w:id="1570268893">
      <w:marLeft w:val="480"/>
      <w:marRight w:val="0"/>
      <w:marTop w:val="0"/>
      <w:marBottom w:val="0"/>
      <w:divBdr>
        <w:top w:val="none" w:sz="0" w:space="0" w:color="auto"/>
        <w:left w:val="none" w:sz="0" w:space="0" w:color="auto"/>
        <w:bottom w:val="none" w:sz="0" w:space="0" w:color="auto"/>
        <w:right w:val="none" w:sz="0" w:space="0" w:color="auto"/>
      </w:divBdr>
    </w:div>
    <w:div w:id="1570532065">
      <w:marLeft w:val="480"/>
      <w:marRight w:val="0"/>
      <w:marTop w:val="0"/>
      <w:marBottom w:val="0"/>
      <w:divBdr>
        <w:top w:val="none" w:sz="0" w:space="0" w:color="auto"/>
        <w:left w:val="none" w:sz="0" w:space="0" w:color="auto"/>
        <w:bottom w:val="none" w:sz="0" w:space="0" w:color="auto"/>
        <w:right w:val="none" w:sz="0" w:space="0" w:color="auto"/>
      </w:divBdr>
    </w:div>
    <w:div w:id="1571306457">
      <w:marLeft w:val="480"/>
      <w:marRight w:val="0"/>
      <w:marTop w:val="0"/>
      <w:marBottom w:val="0"/>
      <w:divBdr>
        <w:top w:val="none" w:sz="0" w:space="0" w:color="auto"/>
        <w:left w:val="none" w:sz="0" w:space="0" w:color="auto"/>
        <w:bottom w:val="none" w:sz="0" w:space="0" w:color="auto"/>
        <w:right w:val="none" w:sz="0" w:space="0" w:color="auto"/>
      </w:divBdr>
    </w:div>
    <w:div w:id="1571499236">
      <w:bodyDiv w:val="1"/>
      <w:marLeft w:val="0"/>
      <w:marRight w:val="0"/>
      <w:marTop w:val="0"/>
      <w:marBottom w:val="0"/>
      <w:divBdr>
        <w:top w:val="none" w:sz="0" w:space="0" w:color="auto"/>
        <w:left w:val="none" w:sz="0" w:space="0" w:color="auto"/>
        <w:bottom w:val="none" w:sz="0" w:space="0" w:color="auto"/>
        <w:right w:val="none" w:sz="0" w:space="0" w:color="auto"/>
      </w:divBdr>
    </w:div>
    <w:div w:id="1571649648">
      <w:marLeft w:val="480"/>
      <w:marRight w:val="0"/>
      <w:marTop w:val="0"/>
      <w:marBottom w:val="0"/>
      <w:divBdr>
        <w:top w:val="none" w:sz="0" w:space="0" w:color="auto"/>
        <w:left w:val="none" w:sz="0" w:space="0" w:color="auto"/>
        <w:bottom w:val="none" w:sz="0" w:space="0" w:color="auto"/>
        <w:right w:val="none" w:sz="0" w:space="0" w:color="auto"/>
      </w:divBdr>
    </w:div>
    <w:div w:id="1572042487">
      <w:marLeft w:val="480"/>
      <w:marRight w:val="0"/>
      <w:marTop w:val="0"/>
      <w:marBottom w:val="0"/>
      <w:divBdr>
        <w:top w:val="none" w:sz="0" w:space="0" w:color="auto"/>
        <w:left w:val="none" w:sz="0" w:space="0" w:color="auto"/>
        <w:bottom w:val="none" w:sz="0" w:space="0" w:color="auto"/>
        <w:right w:val="none" w:sz="0" w:space="0" w:color="auto"/>
      </w:divBdr>
    </w:div>
    <w:div w:id="1572698379">
      <w:marLeft w:val="480"/>
      <w:marRight w:val="0"/>
      <w:marTop w:val="0"/>
      <w:marBottom w:val="0"/>
      <w:divBdr>
        <w:top w:val="none" w:sz="0" w:space="0" w:color="auto"/>
        <w:left w:val="none" w:sz="0" w:space="0" w:color="auto"/>
        <w:bottom w:val="none" w:sz="0" w:space="0" w:color="auto"/>
        <w:right w:val="none" w:sz="0" w:space="0" w:color="auto"/>
      </w:divBdr>
    </w:div>
    <w:div w:id="1572814105">
      <w:bodyDiv w:val="1"/>
      <w:marLeft w:val="0"/>
      <w:marRight w:val="0"/>
      <w:marTop w:val="0"/>
      <w:marBottom w:val="0"/>
      <w:divBdr>
        <w:top w:val="none" w:sz="0" w:space="0" w:color="auto"/>
        <w:left w:val="none" w:sz="0" w:space="0" w:color="auto"/>
        <w:bottom w:val="none" w:sz="0" w:space="0" w:color="auto"/>
        <w:right w:val="none" w:sz="0" w:space="0" w:color="auto"/>
      </w:divBdr>
    </w:div>
    <w:div w:id="1573001780">
      <w:marLeft w:val="480"/>
      <w:marRight w:val="0"/>
      <w:marTop w:val="0"/>
      <w:marBottom w:val="0"/>
      <w:divBdr>
        <w:top w:val="none" w:sz="0" w:space="0" w:color="auto"/>
        <w:left w:val="none" w:sz="0" w:space="0" w:color="auto"/>
        <w:bottom w:val="none" w:sz="0" w:space="0" w:color="auto"/>
        <w:right w:val="none" w:sz="0" w:space="0" w:color="auto"/>
      </w:divBdr>
    </w:div>
    <w:div w:id="1573157753">
      <w:marLeft w:val="480"/>
      <w:marRight w:val="0"/>
      <w:marTop w:val="0"/>
      <w:marBottom w:val="0"/>
      <w:divBdr>
        <w:top w:val="none" w:sz="0" w:space="0" w:color="auto"/>
        <w:left w:val="none" w:sz="0" w:space="0" w:color="auto"/>
        <w:bottom w:val="none" w:sz="0" w:space="0" w:color="auto"/>
        <w:right w:val="none" w:sz="0" w:space="0" w:color="auto"/>
      </w:divBdr>
    </w:div>
    <w:div w:id="1573395578">
      <w:marLeft w:val="480"/>
      <w:marRight w:val="0"/>
      <w:marTop w:val="0"/>
      <w:marBottom w:val="0"/>
      <w:divBdr>
        <w:top w:val="none" w:sz="0" w:space="0" w:color="auto"/>
        <w:left w:val="none" w:sz="0" w:space="0" w:color="auto"/>
        <w:bottom w:val="none" w:sz="0" w:space="0" w:color="auto"/>
        <w:right w:val="none" w:sz="0" w:space="0" w:color="auto"/>
      </w:divBdr>
    </w:div>
    <w:div w:id="1573616119">
      <w:marLeft w:val="480"/>
      <w:marRight w:val="0"/>
      <w:marTop w:val="0"/>
      <w:marBottom w:val="0"/>
      <w:divBdr>
        <w:top w:val="none" w:sz="0" w:space="0" w:color="auto"/>
        <w:left w:val="none" w:sz="0" w:space="0" w:color="auto"/>
        <w:bottom w:val="none" w:sz="0" w:space="0" w:color="auto"/>
        <w:right w:val="none" w:sz="0" w:space="0" w:color="auto"/>
      </w:divBdr>
    </w:div>
    <w:div w:id="1574316343">
      <w:marLeft w:val="480"/>
      <w:marRight w:val="0"/>
      <w:marTop w:val="0"/>
      <w:marBottom w:val="0"/>
      <w:divBdr>
        <w:top w:val="none" w:sz="0" w:space="0" w:color="auto"/>
        <w:left w:val="none" w:sz="0" w:space="0" w:color="auto"/>
        <w:bottom w:val="none" w:sz="0" w:space="0" w:color="auto"/>
        <w:right w:val="none" w:sz="0" w:space="0" w:color="auto"/>
      </w:divBdr>
    </w:div>
    <w:div w:id="1574730218">
      <w:marLeft w:val="480"/>
      <w:marRight w:val="0"/>
      <w:marTop w:val="0"/>
      <w:marBottom w:val="0"/>
      <w:divBdr>
        <w:top w:val="none" w:sz="0" w:space="0" w:color="auto"/>
        <w:left w:val="none" w:sz="0" w:space="0" w:color="auto"/>
        <w:bottom w:val="none" w:sz="0" w:space="0" w:color="auto"/>
        <w:right w:val="none" w:sz="0" w:space="0" w:color="auto"/>
      </w:divBdr>
    </w:div>
    <w:div w:id="1574781534">
      <w:bodyDiv w:val="1"/>
      <w:marLeft w:val="0"/>
      <w:marRight w:val="0"/>
      <w:marTop w:val="0"/>
      <w:marBottom w:val="0"/>
      <w:divBdr>
        <w:top w:val="none" w:sz="0" w:space="0" w:color="auto"/>
        <w:left w:val="none" w:sz="0" w:space="0" w:color="auto"/>
        <w:bottom w:val="none" w:sz="0" w:space="0" w:color="auto"/>
        <w:right w:val="none" w:sz="0" w:space="0" w:color="auto"/>
      </w:divBdr>
      <w:divsChild>
        <w:div w:id="388499579">
          <w:marLeft w:val="0"/>
          <w:marRight w:val="0"/>
          <w:marTop w:val="0"/>
          <w:marBottom w:val="0"/>
          <w:divBdr>
            <w:top w:val="none" w:sz="0" w:space="0" w:color="auto"/>
            <w:left w:val="none" w:sz="0" w:space="0" w:color="auto"/>
            <w:bottom w:val="none" w:sz="0" w:space="0" w:color="auto"/>
            <w:right w:val="none" w:sz="0" w:space="0" w:color="auto"/>
          </w:divBdr>
        </w:div>
        <w:div w:id="800927668">
          <w:marLeft w:val="0"/>
          <w:marRight w:val="0"/>
          <w:marTop w:val="0"/>
          <w:marBottom w:val="0"/>
          <w:divBdr>
            <w:top w:val="none" w:sz="0" w:space="0" w:color="auto"/>
            <w:left w:val="none" w:sz="0" w:space="0" w:color="auto"/>
            <w:bottom w:val="none" w:sz="0" w:space="0" w:color="auto"/>
            <w:right w:val="none" w:sz="0" w:space="0" w:color="auto"/>
          </w:divBdr>
        </w:div>
        <w:div w:id="1169101360">
          <w:marLeft w:val="0"/>
          <w:marRight w:val="0"/>
          <w:marTop w:val="0"/>
          <w:marBottom w:val="0"/>
          <w:divBdr>
            <w:top w:val="none" w:sz="0" w:space="0" w:color="auto"/>
            <w:left w:val="none" w:sz="0" w:space="0" w:color="auto"/>
            <w:bottom w:val="none" w:sz="0" w:space="0" w:color="auto"/>
            <w:right w:val="none" w:sz="0" w:space="0" w:color="auto"/>
          </w:divBdr>
        </w:div>
        <w:div w:id="64227287">
          <w:marLeft w:val="0"/>
          <w:marRight w:val="0"/>
          <w:marTop w:val="0"/>
          <w:marBottom w:val="0"/>
          <w:divBdr>
            <w:top w:val="none" w:sz="0" w:space="0" w:color="auto"/>
            <w:left w:val="none" w:sz="0" w:space="0" w:color="auto"/>
            <w:bottom w:val="none" w:sz="0" w:space="0" w:color="auto"/>
            <w:right w:val="none" w:sz="0" w:space="0" w:color="auto"/>
          </w:divBdr>
        </w:div>
        <w:div w:id="29576812">
          <w:marLeft w:val="0"/>
          <w:marRight w:val="0"/>
          <w:marTop w:val="0"/>
          <w:marBottom w:val="0"/>
          <w:divBdr>
            <w:top w:val="none" w:sz="0" w:space="0" w:color="auto"/>
            <w:left w:val="none" w:sz="0" w:space="0" w:color="auto"/>
            <w:bottom w:val="none" w:sz="0" w:space="0" w:color="auto"/>
            <w:right w:val="none" w:sz="0" w:space="0" w:color="auto"/>
          </w:divBdr>
        </w:div>
        <w:div w:id="749043180">
          <w:marLeft w:val="0"/>
          <w:marRight w:val="0"/>
          <w:marTop w:val="0"/>
          <w:marBottom w:val="0"/>
          <w:divBdr>
            <w:top w:val="none" w:sz="0" w:space="0" w:color="auto"/>
            <w:left w:val="none" w:sz="0" w:space="0" w:color="auto"/>
            <w:bottom w:val="none" w:sz="0" w:space="0" w:color="auto"/>
            <w:right w:val="none" w:sz="0" w:space="0" w:color="auto"/>
          </w:divBdr>
        </w:div>
        <w:div w:id="1066533336">
          <w:marLeft w:val="0"/>
          <w:marRight w:val="0"/>
          <w:marTop w:val="0"/>
          <w:marBottom w:val="0"/>
          <w:divBdr>
            <w:top w:val="none" w:sz="0" w:space="0" w:color="auto"/>
            <w:left w:val="none" w:sz="0" w:space="0" w:color="auto"/>
            <w:bottom w:val="none" w:sz="0" w:space="0" w:color="auto"/>
            <w:right w:val="none" w:sz="0" w:space="0" w:color="auto"/>
          </w:divBdr>
        </w:div>
        <w:div w:id="780420702">
          <w:marLeft w:val="0"/>
          <w:marRight w:val="0"/>
          <w:marTop w:val="0"/>
          <w:marBottom w:val="0"/>
          <w:divBdr>
            <w:top w:val="none" w:sz="0" w:space="0" w:color="auto"/>
            <w:left w:val="none" w:sz="0" w:space="0" w:color="auto"/>
            <w:bottom w:val="none" w:sz="0" w:space="0" w:color="auto"/>
            <w:right w:val="none" w:sz="0" w:space="0" w:color="auto"/>
          </w:divBdr>
        </w:div>
        <w:div w:id="1900288812">
          <w:marLeft w:val="0"/>
          <w:marRight w:val="0"/>
          <w:marTop w:val="0"/>
          <w:marBottom w:val="0"/>
          <w:divBdr>
            <w:top w:val="none" w:sz="0" w:space="0" w:color="auto"/>
            <w:left w:val="none" w:sz="0" w:space="0" w:color="auto"/>
            <w:bottom w:val="none" w:sz="0" w:space="0" w:color="auto"/>
            <w:right w:val="none" w:sz="0" w:space="0" w:color="auto"/>
          </w:divBdr>
        </w:div>
        <w:div w:id="1594318909">
          <w:marLeft w:val="0"/>
          <w:marRight w:val="0"/>
          <w:marTop w:val="0"/>
          <w:marBottom w:val="0"/>
          <w:divBdr>
            <w:top w:val="none" w:sz="0" w:space="0" w:color="auto"/>
            <w:left w:val="none" w:sz="0" w:space="0" w:color="auto"/>
            <w:bottom w:val="none" w:sz="0" w:space="0" w:color="auto"/>
            <w:right w:val="none" w:sz="0" w:space="0" w:color="auto"/>
          </w:divBdr>
        </w:div>
        <w:div w:id="1972661670">
          <w:marLeft w:val="0"/>
          <w:marRight w:val="0"/>
          <w:marTop w:val="0"/>
          <w:marBottom w:val="0"/>
          <w:divBdr>
            <w:top w:val="none" w:sz="0" w:space="0" w:color="auto"/>
            <w:left w:val="none" w:sz="0" w:space="0" w:color="auto"/>
            <w:bottom w:val="none" w:sz="0" w:space="0" w:color="auto"/>
            <w:right w:val="none" w:sz="0" w:space="0" w:color="auto"/>
          </w:divBdr>
        </w:div>
        <w:div w:id="555820864">
          <w:marLeft w:val="0"/>
          <w:marRight w:val="0"/>
          <w:marTop w:val="0"/>
          <w:marBottom w:val="0"/>
          <w:divBdr>
            <w:top w:val="none" w:sz="0" w:space="0" w:color="auto"/>
            <w:left w:val="none" w:sz="0" w:space="0" w:color="auto"/>
            <w:bottom w:val="none" w:sz="0" w:space="0" w:color="auto"/>
            <w:right w:val="none" w:sz="0" w:space="0" w:color="auto"/>
          </w:divBdr>
        </w:div>
        <w:div w:id="1631597177">
          <w:marLeft w:val="0"/>
          <w:marRight w:val="0"/>
          <w:marTop w:val="0"/>
          <w:marBottom w:val="0"/>
          <w:divBdr>
            <w:top w:val="none" w:sz="0" w:space="0" w:color="auto"/>
            <w:left w:val="none" w:sz="0" w:space="0" w:color="auto"/>
            <w:bottom w:val="none" w:sz="0" w:space="0" w:color="auto"/>
            <w:right w:val="none" w:sz="0" w:space="0" w:color="auto"/>
          </w:divBdr>
        </w:div>
        <w:div w:id="47611535">
          <w:marLeft w:val="0"/>
          <w:marRight w:val="0"/>
          <w:marTop w:val="0"/>
          <w:marBottom w:val="0"/>
          <w:divBdr>
            <w:top w:val="none" w:sz="0" w:space="0" w:color="auto"/>
            <w:left w:val="none" w:sz="0" w:space="0" w:color="auto"/>
            <w:bottom w:val="none" w:sz="0" w:space="0" w:color="auto"/>
            <w:right w:val="none" w:sz="0" w:space="0" w:color="auto"/>
          </w:divBdr>
        </w:div>
        <w:div w:id="1189372387">
          <w:marLeft w:val="0"/>
          <w:marRight w:val="0"/>
          <w:marTop w:val="0"/>
          <w:marBottom w:val="0"/>
          <w:divBdr>
            <w:top w:val="none" w:sz="0" w:space="0" w:color="auto"/>
            <w:left w:val="none" w:sz="0" w:space="0" w:color="auto"/>
            <w:bottom w:val="none" w:sz="0" w:space="0" w:color="auto"/>
            <w:right w:val="none" w:sz="0" w:space="0" w:color="auto"/>
          </w:divBdr>
        </w:div>
        <w:div w:id="1841656989">
          <w:marLeft w:val="0"/>
          <w:marRight w:val="0"/>
          <w:marTop w:val="0"/>
          <w:marBottom w:val="0"/>
          <w:divBdr>
            <w:top w:val="none" w:sz="0" w:space="0" w:color="auto"/>
            <w:left w:val="none" w:sz="0" w:space="0" w:color="auto"/>
            <w:bottom w:val="none" w:sz="0" w:space="0" w:color="auto"/>
            <w:right w:val="none" w:sz="0" w:space="0" w:color="auto"/>
          </w:divBdr>
        </w:div>
        <w:div w:id="927421992">
          <w:marLeft w:val="0"/>
          <w:marRight w:val="0"/>
          <w:marTop w:val="0"/>
          <w:marBottom w:val="0"/>
          <w:divBdr>
            <w:top w:val="none" w:sz="0" w:space="0" w:color="auto"/>
            <w:left w:val="none" w:sz="0" w:space="0" w:color="auto"/>
            <w:bottom w:val="none" w:sz="0" w:space="0" w:color="auto"/>
            <w:right w:val="none" w:sz="0" w:space="0" w:color="auto"/>
          </w:divBdr>
        </w:div>
        <w:div w:id="2097823120">
          <w:marLeft w:val="0"/>
          <w:marRight w:val="0"/>
          <w:marTop w:val="0"/>
          <w:marBottom w:val="0"/>
          <w:divBdr>
            <w:top w:val="none" w:sz="0" w:space="0" w:color="auto"/>
            <w:left w:val="none" w:sz="0" w:space="0" w:color="auto"/>
            <w:bottom w:val="none" w:sz="0" w:space="0" w:color="auto"/>
            <w:right w:val="none" w:sz="0" w:space="0" w:color="auto"/>
          </w:divBdr>
        </w:div>
        <w:div w:id="1773010993">
          <w:marLeft w:val="0"/>
          <w:marRight w:val="0"/>
          <w:marTop w:val="0"/>
          <w:marBottom w:val="0"/>
          <w:divBdr>
            <w:top w:val="none" w:sz="0" w:space="0" w:color="auto"/>
            <w:left w:val="none" w:sz="0" w:space="0" w:color="auto"/>
            <w:bottom w:val="none" w:sz="0" w:space="0" w:color="auto"/>
            <w:right w:val="none" w:sz="0" w:space="0" w:color="auto"/>
          </w:divBdr>
        </w:div>
        <w:div w:id="393622971">
          <w:marLeft w:val="0"/>
          <w:marRight w:val="0"/>
          <w:marTop w:val="0"/>
          <w:marBottom w:val="0"/>
          <w:divBdr>
            <w:top w:val="none" w:sz="0" w:space="0" w:color="auto"/>
            <w:left w:val="none" w:sz="0" w:space="0" w:color="auto"/>
            <w:bottom w:val="none" w:sz="0" w:space="0" w:color="auto"/>
            <w:right w:val="none" w:sz="0" w:space="0" w:color="auto"/>
          </w:divBdr>
        </w:div>
        <w:div w:id="1708413034">
          <w:marLeft w:val="0"/>
          <w:marRight w:val="0"/>
          <w:marTop w:val="0"/>
          <w:marBottom w:val="0"/>
          <w:divBdr>
            <w:top w:val="none" w:sz="0" w:space="0" w:color="auto"/>
            <w:left w:val="none" w:sz="0" w:space="0" w:color="auto"/>
            <w:bottom w:val="none" w:sz="0" w:space="0" w:color="auto"/>
            <w:right w:val="none" w:sz="0" w:space="0" w:color="auto"/>
          </w:divBdr>
        </w:div>
        <w:div w:id="1522276618">
          <w:marLeft w:val="0"/>
          <w:marRight w:val="0"/>
          <w:marTop w:val="0"/>
          <w:marBottom w:val="0"/>
          <w:divBdr>
            <w:top w:val="none" w:sz="0" w:space="0" w:color="auto"/>
            <w:left w:val="none" w:sz="0" w:space="0" w:color="auto"/>
            <w:bottom w:val="none" w:sz="0" w:space="0" w:color="auto"/>
            <w:right w:val="none" w:sz="0" w:space="0" w:color="auto"/>
          </w:divBdr>
        </w:div>
        <w:div w:id="415399692">
          <w:marLeft w:val="0"/>
          <w:marRight w:val="0"/>
          <w:marTop w:val="0"/>
          <w:marBottom w:val="0"/>
          <w:divBdr>
            <w:top w:val="none" w:sz="0" w:space="0" w:color="auto"/>
            <w:left w:val="none" w:sz="0" w:space="0" w:color="auto"/>
            <w:bottom w:val="none" w:sz="0" w:space="0" w:color="auto"/>
            <w:right w:val="none" w:sz="0" w:space="0" w:color="auto"/>
          </w:divBdr>
        </w:div>
        <w:div w:id="1370648305">
          <w:marLeft w:val="0"/>
          <w:marRight w:val="0"/>
          <w:marTop w:val="0"/>
          <w:marBottom w:val="0"/>
          <w:divBdr>
            <w:top w:val="none" w:sz="0" w:space="0" w:color="auto"/>
            <w:left w:val="none" w:sz="0" w:space="0" w:color="auto"/>
            <w:bottom w:val="none" w:sz="0" w:space="0" w:color="auto"/>
            <w:right w:val="none" w:sz="0" w:space="0" w:color="auto"/>
          </w:divBdr>
        </w:div>
        <w:div w:id="843210298">
          <w:marLeft w:val="0"/>
          <w:marRight w:val="0"/>
          <w:marTop w:val="0"/>
          <w:marBottom w:val="0"/>
          <w:divBdr>
            <w:top w:val="none" w:sz="0" w:space="0" w:color="auto"/>
            <w:left w:val="none" w:sz="0" w:space="0" w:color="auto"/>
            <w:bottom w:val="none" w:sz="0" w:space="0" w:color="auto"/>
            <w:right w:val="none" w:sz="0" w:space="0" w:color="auto"/>
          </w:divBdr>
        </w:div>
        <w:div w:id="643316557">
          <w:marLeft w:val="0"/>
          <w:marRight w:val="0"/>
          <w:marTop w:val="0"/>
          <w:marBottom w:val="0"/>
          <w:divBdr>
            <w:top w:val="none" w:sz="0" w:space="0" w:color="auto"/>
            <w:left w:val="none" w:sz="0" w:space="0" w:color="auto"/>
            <w:bottom w:val="none" w:sz="0" w:space="0" w:color="auto"/>
            <w:right w:val="none" w:sz="0" w:space="0" w:color="auto"/>
          </w:divBdr>
        </w:div>
        <w:div w:id="1341159683">
          <w:marLeft w:val="0"/>
          <w:marRight w:val="0"/>
          <w:marTop w:val="0"/>
          <w:marBottom w:val="0"/>
          <w:divBdr>
            <w:top w:val="none" w:sz="0" w:space="0" w:color="auto"/>
            <w:left w:val="none" w:sz="0" w:space="0" w:color="auto"/>
            <w:bottom w:val="none" w:sz="0" w:space="0" w:color="auto"/>
            <w:right w:val="none" w:sz="0" w:space="0" w:color="auto"/>
          </w:divBdr>
        </w:div>
        <w:div w:id="262886522">
          <w:marLeft w:val="0"/>
          <w:marRight w:val="0"/>
          <w:marTop w:val="0"/>
          <w:marBottom w:val="0"/>
          <w:divBdr>
            <w:top w:val="none" w:sz="0" w:space="0" w:color="auto"/>
            <w:left w:val="none" w:sz="0" w:space="0" w:color="auto"/>
            <w:bottom w:val="none" w:sz="0" w:space="0" w:color="auto"/>
            <w:right w:val="none" w:sz="0" w:space="0" w:color="auto"/>
          </w:divBdr>
        </w:div>
        <w:div w:id="1254046160">
          <w:marLeft w:val="0"/>
          <w:marRight w:val="0"/>
          <w:marTop w:val="0"/>
          <w:marBottom w:val="0"/>
          <w:divBdr>
            <w:top w:val="none" w:sz="0" w:space="0" w:color="auto"/>
            <w:left w:val="none" w:sz="0" w:space="0" w:color="auto"/>
            <w:bottom w:val="none" w:sz="0" w:space="0" w:color="auto"/>
            <w:right w:val="none" w:sz="0" w:space="0" w:color="auto"/>
          </w:divBdr>
        </w:div>
        <w:div w:id="280957096">
          <w:marLeft w:val="0"/>
          <w:marRight w:val="0"/>
          <w:marTop w:val="0"/>
          <w:marBottom w:val="0"/>
          <w:divBdr>
            <w:top w:val="none" w:sz="0" w:space="0" w:color="auto"/>
            <w:left w:val="none" w:sz="0" w:space="0" w:color="auto"/>
            <w:bottom w:val="none" w:sz="0" w:space="0" w:color="auto"/>
            <w:right w:val="none" w:sz="0" w:space="0" w:color="auto"/>
          </w:divBdr>
        </w:div>
        <w:div w:id="1079711929">
          <w:marLeft w:val="0"/>
          <w:marRight w:val="0"/>
          <w:marTop w:val="0"/>
          <w:marBottom w:val="0"/>
          <w:divBdr>
            <w:top w:val="none" w:sz="0" w:space="0" w:color="auto"/>
            <w:left w:val="none" w:sz="0" w:space="0" w:color="auto"/>
            <w:bottom w:val="none" w:sz="0" w:space="0" w:color="auto"/>
            <w:right w:val="none" w:sz="0" w:space="0" w:color="auto"/>
          </w:divBdr>
        </w:div>
        <w:div w:id="1199512195">
          <w:marLeft w:val="0"/>
          <w:marRight w:val="0"/>
          <w:marTop w:val="0"/>
          <w:marBottom w:val="0"/>
          <w:divBdr>
            <w:top w:val="none" w:sz="0" w:space="0" w:color="auto"/>
            <w:left w:val="none" w:sz="0" w:space="0" w:color="auto"/>
            <w:bottom w:val="none" w:sz="0" w:space="0" w:color="auto"/>
            <w:right w:val="none" w:sz="0" w:space="0" w:color="auto"/>
          </w:divBdr>
        </w:div>
        <w:div w:id="1276644087">
          <w:marLeft w:val="0"/>
          <w:marRight w:val="0"/>
          <w:marTop w:val="0"/>
          <w:marBottom w:val="0"/>
          <w:divBdr>
            <w:top w:val="none" w:sz="0" w:space="0" w:color="auto"/>
            <w:left w:val="none" w:sz="0" w:space="0" w:color="auto"/>
            <w:bottom w:val="none" w:sz="0" w:space="0" w:color="auto"/>
            <w:right w:val="none" w:sz="0" w:space="0" w:color="auto"/>
          </w:divBdr>
        </w:div>
        <w:div w:id="283928137">
          <w:marLeft w:val="0"/>
          <w:marRight w:val="0"/>
          <w:marTop w:val="0"/>
          <w:marBottom w:val="0"/>
          <w:divBdr>
            <w:top w:val="none" w:sz="0" w:space="0" w:color="auto"/>
            <w:left w:val="none" w:sz="0" w:space="0" w:color="auto"/>
            <w:bottom w:val="none" w:sz="0" w:space="0" w:color="auto"/>
            <w:right w:val="none" w:sz="0" w:space="0" w:color="auto"/>
          </w:divBdr>
        </w:div>
        <w:div w:id="476386041">
          <w:marLeft w:val="0"/>
          <w:marRight w:val="0"/>
          <w:marTop w:val="0"/>
          <w:marBottom w:val="0"/>
          <w:divBdr>
            <w:top w:val="none" w:sz="0" w:space="0" w:color="auto"/>
            <w:left w:val="none" w:sz="0" w:space="0" w:color="auto"/>
            <w:bottom w:val="none" w:sz="0" w:space="0" w:color="auto"/>
            <w:right w:val="none" w:sz="0" w:space="0" w:color="auto"/>
          </w:divBdr>
        </w:div>
        <w:div w:id="180776734">
          <w:marLeft w:val="0"/>
          <w:marRight w:val="0"/>
          <w:marTop w:val="0"/>
          <w:marBottom w:val="0"/>
          <w:divBdr>
            <w:top w:val="none" w:sz="0" w:space="0" w:color="auto"/>
            <w:left w:val="none" w:sz="0" w:space="0" w:color="auto"/>
            <w:bottom w:val="none" w:sz="0" w:space="0" w:color="auto"/>
            <w:right w:val="none" w:sz="0" w:space="0" w:color="auto"/>
          </w:divBdr>
        </w:div>
        <w:div w:id="782656295">
          <w:marLeft w:val="0"/>
          <w:marRight w:val="0"/>
          <w:marTop w:val="0"/>
          <w:marBottom w:val="0"/>
          <w:divBdr>
            <w:top w:val="none" w:sz="0" w:space="0" w:color="auto"/>
            <w:left w:val="none" w:sz="0" w:space="0" w:color="auto"/>
            <w:bottom w:val="none" w:sz="0" w:space="0" w:color="auto"/>
            <w:right w:val="none" w:sz="0" w:space="0" w:color="auto"/>
          </w:divBdr>
        </w:div>
        <w:div w:id="1103723989">
          <w:marLeft w:val="0"/>
          <w:marRight w:val="0"/>
          <w:marTop w:val="0"/>
          <w:marBottom w:val="0"/>
          <w:divBdr>
            <w:top w:val="none" w:sz="0" w:space="0" w:color="auto"/>
            <w:left w:val="none" w:sz="0" w:space="0" w:color="auto"/>
            <w:bottom w:val="none" w:sz="0" w:space="0" w:color="auto"/>
            <w:right w:val="none" w:sz="0" w:space="0" w:color="auto"/>
          </w:divBdr>
        </w:div>
        <w:div w:id="328288527">
          <w:marLeft w:val="0"/>
          <w:marRight w:val="0"/>
          <w:marTop w:val="0"/>
          <w:marBottom w:val="0"/>
          <w:divBdr>
            <w:top w:val="none" w:sz="0" w:space="0" w:color="auto"/>
            <w:left w:val="none" w:sz="0" w:space="0" w:color="auto"/>
            <w:bottom w:val="none" w:sz="0" w:space="0" w:color="auto"/>
            <w:right w:val="none" w:sz="0" w:space="0" w:color="auto"/>
          </w:divBdr>
        </w:div>
        <w:div w:id="736780401">
          <w:marLeft w:val="0"/>
          <w:marRight w:val="0"/>
          <w:marTop w:val="0"/>
          <w:marBottom w:val="0"/>
          <w:divBdr>
            <w:top w:val="none" w:sz="0" w:space="0" w:color="auto"/>
            <w:left w:val="none" w:sz="0" w:space="0" w:color="auto"/>
            <w:bottom w:val="none" w:sz="0" w:space="0" w:color="auto"/>
            <w:right w:val="none" w:sz="0" w:space="0" w:color="auto"/>
          </w:divBdr>
        </w:div>
        <w:div w:id="1087264743">
          <w:marLeft w:val="0"/>
          <w:marRight w:val="0"/>
          <w:marTop w:val="0"/>
          <w:marBottom w:val="0"/>
          <w:divBdr>
            <w:top w:val="none" w:sz="0" w:space="0" w:color="auto"/>
            <w:left w:val="none" w:sz="0" w:space="0" w:color="auto"/>
            <w:bottom w:val="none" w:sz="0" w:space="0" w:color="auto"/>
            <w:right w:val="none" w:sz="0" w:space="0" w:color="auto"/>
          </w:divBdr>
        </w:div>
        <w:div w:id="1767457174">
          <w:marLeft w:val="0"/>
          <w:marRight w:val="0"/>
          <w:marTop w:val="0"/>
          <w:marBottom w:val="0"/>
          <w:divBdr>
            <w:top w:val="none" w:sz="0" w:space="0" w:color="auto"/>
            <w:left w:val="none" w:sz="0" w:space="0" w:color="auto"/>
            <w:bottom w:val="none" w:sz="0" w:space="0" w:color="auto"/>
            <w:right w:val="none" w:sz="0" w:space="0" w:color="auto"/>
          </w:divBdr>
        </w:div>
        <w:div w:id="1024330209">
          <w:marLeft w:val="0"/>
          <w:marRight w:val="0"/>
          <w:marTop w:val="0"/>
          <w:marBottom w:val="0"/>
          <w:divBdr>
            <w:top w:val="none" w:sz="0" w:space="0" w:color="auto"/>
            <w:left w:val="none" w:sz="0" w:space="0" w:color="auto"/>
            <w:bottom w:val="none" w:sz="0" w:space="0" w:color="auto"/>
            <w:right w:val="none" w:sz="0" w:space="0" w:color="auto"/>
          </w:divBdr>
        </w:div>
        <w:div w:id="167448578">
          <w:marLeft w:val="0"/>
          <w:marRight w:val="0"/>
          <w:marTop w:val="0"/>
          <w:marBottom w:val="0"/>
          <w:divBdr>
            <w:top w:val="none" w:sz="0" w:space="0" w:color="auto"/>
            <w:left w:val="none" w:sz="0" w:space="0" w:color="auto"/>
            <w:bottom w:val="none" w:sz="0" w:space="0" w:color="auto"/>
            <w:right w:val="none" w:sz="0" w:space="0" w:color="auto"/>
          </w:divBdr>
        </w:div>
        <w:div w:id="545724421">
          <w:marLeft w:val="0"/>
          <w:marRight w:val="0"/>
          <w:marTop w:val="0"/>
          <w:marBottom w:val="0"/>
          <w:divBdr>
            <w:top w:val="none" w:sz="0" w:space="0" w:color="auto"/>
            <w:left w:val="none" w:sz="0" w:space="0" w:color="auto"/>
            <w:bottom w:val="none" w:sz="0" w:space="0" w:color="auto"/>
            <w:right w:val="none" w:sz="0" w:space="0" w:color="auto"/>
          </w:divBdr>
        </w:div>
        <w:div w:id="607588493">
          <w:marLeft w:val="0"/>
          <w:marRight w:val="0"/>
          <w:marTop w:val="0"/>
          <w:marBottom w:val="0"/>
          <w:divBdr>
            <w:top w:val="none" w:sz="0" w:space="0" w:color="auto"/>
            <w:left w:val="none" w:sz="0" w:space="0" w:color="auto"/>
            <w:bottom w:val="none" w:sz="0" w:space="0" w:color="auto"/>
            <w:right w:val="none" w:sz="0" w:space="0" w:color="auto"/>
          </w:divBdr>
        </w:div>
        <w:div w:id="1530532791">
          <w:marLeft w:val="0"/>
          <w:marRight w:val="0"/>
          <w:marTop w:val="0"/>
          <w:marBottom w:val="0"/>
          <w:divBdr>
            <w:top w:val="none" w:sz="0" w:space="0" w:color="auto"/>
            <w:left w:val="none" w:sz="0" w:space="0" w:color="auto"/>
            <w:bottom w:val="none" w:sz="0" w:space="0" w:color="auto"/>
            <w:right w:val="none" w:sz="0" w:space="0" w:color="auto"/>
          </w:divBdr>
        </w:div>
        <w:div w:id="1334600151">
          <w:marLeft w:val="0"/>
          <w:marRight w:val="0"/>
          <w:marTop w:val="0"/>
          <w:marBottom w:val="0"/>
          <w:divBdr>
            <w:top w:val="none" w:sz="0" w:space="0" w:color="auto"/>
            <w:left w:val="none" w:sz="0" w:space="0" w:color="auto"/>
            <w:bottom w:val="none" w:sz="0" w:space="0" w:color="auto"/>
            <w:right w:val="none" w:sz="0" w:space="0" w:color="auto"/>
          </w:divBdr>
        </w:div>
        <w:div w:id="1996496404">
          <w:marLeft w:val="0"/>
          <w:marRight w:val="0"/>
          <w:marTop w:val="0"/>
          <w:marBottom w:val="0"/>
          <w:divBdr>
            <w:top w:val="none" w:sz="0" w:space="0" w:color="auto"/>
            <w:left w:val="none" w:sz="0" w:space="0" w:color="auto"/>
            <w:bottom w:val="none" w:sz="0" w:space="0" w:color="auto"/>
            <w:right w:val="none" w:sz="0" w:space="0" w:color="auto"/>
          </w:divBdr>
        </w:div>
        <w:div w:id="264848272">
          <w:marLeft w:val="0"/>
          <w:marRight w:val="0"/>
          <w:marTop w:val="0"/>
          <w:marBottom w:val="0"/>
          <w:divBdr>
            <w:top w:val="none" w:sz="0" w:space="0" w:color="auto"/>
            <w:left w:val="none" w:sz="0" w:space="0" w:color="auto"/>
            <w:bottom w:val="none" w:sz="0" w:space="0" w:color="auto"/>
            <w:right w:val="none" w:sz="0" w:space="0" w:color="auto"/>
          </w:divBdr>
        </w:div>
        <w:div w:id="188837184">
          <w:marLeft w:val="0"/>
          <w:marRight w:val="0"/>
          <w:marTop w:val="0"/>
          <w:marBottom w:val="0"/>
          <w:divBdr>
            <w:top w:val="none" w:sz="0" w:space="0" w:color="auto"/>
            <w:left w:val="none" w:sz="0" w:space="0" w:color="auto"/>
            <w:bottom w:val="none" w:sz="0" w:space="0" w:color="auto"/>
            <w:right w:val="none" w:sz="0" w:space="0" w:color="auto"/>
          </w:divBdr>
        </w:div>
        <w:div w:id="1581677642">
          <w:marLeft w:val="0"/>
          <w:marRight w:val="0"/>
          <w:marTop w:val="0"/>
          <w:marBottom w:val="0"/>
          <w:divBdr>
            <w:top w:val="none" w:sz="0" w:space="0" w:color="auto"/>
            <w:left w:val="none" w:sz="0" w:space="0" w:color="auto"/>
            <w:bottom w:val="none" w:sz="0" w:space="0" w:color="auto"/>
            <w:right w:val="none" w:sz="0" w:space="0" w:color="auto"/>
          </w:divBdr>
        </w:div>
        <w:div w:id="1336568435">
          <w:marLeft w:val="0"/>
          <w:marRight w:val="0"/>
          <w:marTop w:val="0"/>
          <w:marBottom w:val="0"/>
          <w:divBdr>
            <w:top w:val="none" w:sz="0" w:space="0" w:color="auto"/>
            <w:left w:val="none" w:sz="0" w:space="0" w:color="auto"/>
            <w:bottom w:val="none" w:sz="0" w:space="0" w:color="auto"/>
            <w:right w:val="none" w:sz="0" w:space="0" w:color="auto"/>
          </w:divBdr>
        </w:div>
        <w:div w:id="700861934">
          <w:marLeft w:val="0"/>
          <w:marRight w:val="0"/>
          <w:marTop w:val="0"/>
          <w:marBottom w:val="0"/>
          <w:divBdr>
            <w:top w:val="none" w:sz="0" w:space="0" w:color="auto"/>
            <w:left w:val="none" w:sz="0" w:space="0" w:color="auto"/>
            <w:bottom w:val="none" w:sz="0" w:space="0" w:color="auto"/>
            <w:right w:val="none" w:sz="0" w:space="0" w:color="auto"/>
          </w:divBdr>
        </w:div>
        <w:div w:id="1463157292">
          <w:marLeft w:val="0"/>
          <w:marRight w:val="0"/>
          <w:marTop w:val="0"/>
          <w:marBottom w:val="0"/>
          <w:divBdr>
            <w:top w:val="none" w:sz="0" w:space="0" w:color="auto"/>
            <w:left w:val="none" w:sz="0" w:space="0" w:color="auto"/>
            <w:bottom w:val="none" w:sz="0" w:space="0" w:color="auto"/>
            <w:right w:val="none" w:sz="0" w:space="0" w:color="auto"/>
          </w:divBdr>
        </w:div>
        <w:div w:id="1657757332">
          <w:marLeft w:val="0"/>
          <w:marRight w:val="0"/>
          <w:marTop w:val="0"/>
          <w:marBottom w:val="0"/>
          <w:divBdr>
            <w:top w:val="none" w:sz="0" w:space="0" w:color="auto"/>
            <w:left w:val="none" w:sz="0" w:space="0" w:color="auto"/>
            <w:bottom w:val="none" w:sz="0" w:space="0" w:color="auto"/>
            <w:right w:val="none" w:sz="0" w:space="0" w:color="auto"/>
          </w:divBdr>
        </w:div>
        <w:div w:id="1269699672">
          <w:marLeft w:val="0"/>
          <w:marRight w:val="0"/>
          <w:marTop w:val="0"/>
          <w:marBottom w:val="0"/>
          <w:divBdr>
            <w:top w:val="none" w:sz="0" w:space="0" w:color="auto"/>
            <w:left w:val="none" w:sz="0" w:space="0" w:color="auto"/>
            <w:bottom w:val="none" w:sz="0" w:space="0" w:color="auto"/>
            <w:right w:val="none" w:sz="0" w:space="0" w:color="auto"/>
          </w:divBdr>
        </w:div>
        <w:div w:id="165554252">
          <w:marLeft w:val="0"/>
          <w:marRight w:val="0"/>
          <w:marTop w:val="0"/>
          <w:marBottom w:val="0"/>
          <w:divBdr>
            <w:top w:val="none" w:sz="0" w:space="0" w:color="auto"/>
            <w:left w:val="none" w:sz="0" w:space="0" w:color="auto"/>
            <w:bottom w:val="none" w:sz="0" w:space="0" w:color="auto"/>
            <w:right w:val="none" w:sz="0" w:space="0" w:color="auto"/>
          </w:divBdr>
        </w:div>
        <w:div w:id="1773284567">
          <w:marLeft w:val="0"/>
          <w:marRight w:val="0"/>
          <w:marTop w:val="0"/>
          <w:marBottom w:val="0"/>
          <w:divBdr>
            <w:top w:val="none" w:sz="0" w:space="0" w:color="auto"/>
            <w:left w:val="none" w:sz="0" w:space="0" w:color="auto"/>
            <w:bottom w:val="none" w:sz="0" w:space="0" w:color="auto"/>
            <w:right w:val="none" w:sz="0" w:space="0" w:color="auto"/>
          </w:divBdr>
        </w:div>
        <w:div w:id="1284655596">
          <w:marLeft w:val="0"/>
          <w:marRight w:val="0"/>
          <w:marTop w:val="0"/>
          <w:marBottom w:val="0"/>
          <w:divBdr>
            <w:top w:val="none" w:sz="0" w:space="0" w:color="auto"/>
            <w:left w:val="none" w:sz="0" w:space="0" w:color="auto"/>
            <w:bottom w:val="none" w:sz="0" w:space="0" w:color="auto"/>
            <w:right w:val="none" w:sz="0" w:space="0" w:color="auto"/>
          </w:divBdr>
        </w:div>
        <w:div w:id="1270939782">
          <w:marLeft w:val="0"/>
          <w:marRight w:val="0"/>
          <w:marTop w:val="0"/>
          <w:marBottom w:val="0"/>
          <w:divBdr>
            <w:top w:val="none" w:sz="0" w:space="0" w:color="auto"/>
            <w:left w:val="none" w:sz="0" w:space="0" w:color="auto"/>
            <w:bottom w:val="none" w:sz="0" w:space="0" w:color="auto"/>
            <w:right w:val="none" w:sz="0" w:space="0" w:color="auto"/>
          </w:divBdr>
        </w:div>
      </w:divsChild>
    </w:div>
    <w:div w:id="1575119566">
      <w:marLeft w:val="480"/>
      <w:marRight w:val="0"/>
      <w:marTop w:val="0"/>
      <w:marBottom w:val="0"/>
      <w:divBdr>
        <w:top w:val="none" w:sz="0" w:space="0" w:color="auto"/>
        <w:left w:val="none" w:sz="0" w:space="0" w:color="auto"/>
        <w:bottom w:val="none" w:sz="0" w:space="0" w:color="auto"/>
        <w:right w:val="none" w:sz="0" w:space="0" w:color="auto"/>
      </w:divBdr>
    </w:div>
    <w:div w:id="1575356673">
      <w:bodyDiv w:val="1"/>
      <w:marLeft w:val="0"/>
      <w:marRight w:val="0"/>
      <w:marTop w:val="0"/>
      <w:marBottom w:val="0"/>
      <w:divBdr>
        <w:top w:val="none" w:sz="0" w:space="0" w:color="auto"/>
        <w:left w:val="none" w:sz="0" w:space="0" w:color="auto"/>
        <w:bottom w:val="none" w:sz="0" w:space="0" w:color="auto"/>
        <w:right w:val="none" w:sz="0" w:space="0" w:color="auto"/>
      </w:divBdr>
    </w:div>
    <w:div w:id="1575820214">
      <w:marLeft w:val="480"/>
      <w:marRight w:val="0"/>
      <w:marTop w:val="0"/>
      <w:marBottom w:val="0"/>
      <w:divBdr>
        <w:top w:val="none" w:sz="0" w:space="0" w:color="auto"/>
        <w:left w:val="none" w:sz="0" w:space="0" w:color="auto"/>
        <w:bottom w:val="none" w:sz="0" w:space="0" w:color="auto"/>
        <w:right w:val="none" w:sz="0" w:space="0" w:color="auto"/>
      </w:divBdr>
    </w:div>
    <w:div w:id="1576285402">
      <w:bodyDiv w:val="1"/>
      <w:marLeft w:val="0"/>
      <w:marRight w:val="0"/>
      <w:marTop w:val="0"/>
      <w:marBottom w:val="0"/>
      <w:divBdr>
        <w:top w:val="none" w:sz="0" w:space="0" w:color="auto"/>
        <w:left w:val="none" w:sz="0" w:space="0" w:color="auto"/>
        <w:bottom w:val="none" w:sz="0" w:space="0" w:color="auto"/>
        <w:right w:val="none" w:sz="0" w:space="0" w:color="auto"/>
      </w:divBdr>
    </w:div>
    <w:div w:id="1576361114">
      <w:marLeft w:val="480"/>
      <w:marRight w:val="0"/>
      <w:marTop w:val="0"/>
      <w:marBottom w:val="0"/>
      <w:divBdr>
        <w:top w:val="none" w:sz="0" w:space="0" w:color="auto"/>
        <w:left w:val="none" w:sz="0" w:space="0" w:color="auto"/>
        <w:bottom w:val="none" w:sz="0" w:space="0" w:color="auto"/>
        <w:right w:val="none" w:sz="0" w:space="0" w:color="auto"/>
      </w:divBdr>
    </w:div>
    <w:div w:id="1576665114">
      <w:marLeft w:val="480"/>
      <w:marRight w:val="0"/>
      <w:marTop w:val="0"/>
      <w:marBottom w:val="0"/>
      <w:divBdr>
        <w:top w:val="none" w:sz="0" w:space="0" w:color="auto"/>
        <w:left w:val="none" w:sz="0" w:space="0" w:color="auto"/>
        <w:bottom w:val="none" w:sz="0" w:space="0" w:color="auto"/>
        <w:right w:val="none" w:sz="0" w:space="0" w:color="auto"/>
      </w:divBdr>
    </w:div>
    <w:div w:id="1576745571">
      <w:marLeft w:val="480"/>
      <w:marRight w:val="0"/>
      <w:marTop w:val="0"/>
      <w:marBottom w:val="0"/>
      <w:divBdr>
        <w:top w:val="none" w:sz="0" w:space="0" w:color="auto"/>
        <w:left w:val="none" w:sz="0" w:space="0" w:color="auto"/>
        <w:bottom w:val="none" w:sz="0" w:space="0" w:color="auto"/>
        <w:right w:val="none" w:sz="0" w:space="0" w:color="auto"/>
      </w:divBdr>
    </w:div>
    <w:div w:id="1576813520">
      <w:marLeft w:val="480"/>
      <w:marRight w:val="0"/>
      <w:marTop w:val="0"/>
      <w:marBottom w:val="0"/>
      <w:divBdr>
        <w:top w:val="none" w:sz="0" w:space="0" w:color="auto"/>
        <w:left w:val="none" w:sz="0" w:space="0" w:color="auto"/>
        <w:bottom w:val="none" w:sz="0" w:space="0" w:color="auto"/>
        <w:right w:val="none" w:sz="0" w:space="0" w:color="auto"/>
      </w:divBdr>
    </w:div>
    <w:div w:id="1577008128">
      <w:marLeft w:val="480"/>
      <w:marRight w:val="0"/>
      <w:marTop w:val="0"/>
      <w:marBottom w:val="0"/>
      <w:divBdr>
        <w:top w:val="none" w:sz="0" w:space="0" w:color="auto"/>
        <w:left w:val="none" w:sz="0" w:space="0" w:color="auto"/>
        <w:bottom w:val="none" w:sz="0" w:space="0" w:color="auto"/>
        <w:right w:val="none" w:sz="0" w:space="0" w:color="auto"/>
      </w:divBdr>
    </w:div>
    <w:div w:id="1577013724">
      <w:bodyDiv w:val="1"/>
      <w:marLeft w:val="0"/>
      <w:marRight w:val="0"/>
      <w:marTop w:val="0"/>
      <w:marBottom w:val="0"/>
      <w:divBdr>
        <w:top w:val="none" w:sz="0" w:space="0" w:color="auto"/>
        <w:left w:val="none" w:sz="0" w:space="0" w:color="auto"/>
        <w:bottom w:val="none" w:sz="0" w:space="0" w:color="auto"/>
        <w:right w:val="none" w:sz="0" w:space="0" w:color="auto"/>
      </w:divBdr>
    </w:div>
    <w:div w:id="1577014701">
      <w:marLeft w:val="480"/>
      <w:marRight w:val="0"/>
      <w:marTop w:val="0"/>
      <w:marBottom w:val="0"/>
      <w:divBdr>
        <w:top w:val="none" w:sz="0" w:space="0" w:color="auto"/>
        <w:left w:val="none" w:sz="0" w:space="0" w:color="auto"/>
        <w:bottom w:val="none" w:sz="0" w:space="0" w:color="auto"/>
        <w:right w:val="none" w:sz="0" w:space="0" w:color="auto"/>
      </w:divBdr>
    </w:div>
    <w:div w:id="1578829033">
      <w:marLeft w:val="480"/>
      <w:marRight w:val="0"/>
      <w:marTop w:val="0"/>
      <w:marBottom w:val="0"/>
      <w:divBdr>
        <w:top w:val="none" w:sz="0" w:space="0" w:color="auto"/>
        <w:left w:val="none" w:sz="0" w:space="0" w:color="auto"/>
        <w:bottom w:val="none" w:sz="0" w:space="0" w:color="auto"/>
        <w:right w:val="none" w:sz="0" w:space="0" w:color="auto"/>
      </w:divBdr>
    </w:div>
    <w:div w:id="1578900033">
      <w:marLeft w:val="480"/>
      <w:marRight w:val="0"/>
      <w:marTop w:val="0"/>
      <w:marBottom w:val="0"/>
      <w:divBdr>
        <w:top w:val="none" w:sz="0" w:space="0" w:color="auto"/>
        <w:left w:val="none" w:sz="0" w:space="0" w:color="auto"/>
        <w:bottom w:val="none" w:sz="0" w:space="0" w:color="auto"/>
        <w:right w:val="none" w:sz="0" w:space="0" w:color="auto"/>
      </w:divBdr>
    </w:div>
    <w:div w:id="1578982204">
      <w:marLeft w:val="480"/>
      <w:marRight w:val="0"/>
      <w:marTop w:val="0"/>
      <w:marBottom w:val="0"/>
      <w:divBdr>
        <w:top w:val="none" w:sz="0" w:space="0" w:color="auto"/>
        <w:left w:val="none" w:sz="0" w:space="0" w:color="auto"/>
        <w:bottom w:val="none" w:sz="0" w:space="0" w:color="auto"/>
        <w:right w:val="none" w:sz="0" w:space="0" w:color="auto"/>
      </w:divBdr>
    </w:div>
    <w:div w:id="1579291452">
      <w:bodyDiv w:val="1"/>
      <w:marLeft w:val="0"/>
      <w:marRight w:val="0"/>
      <w:marTop w:val="0"/>
      <w:marBottom w:val="0"/>
      <w:divBdr>
        <w:top w:val="none" w:sz="0" w:space="0" w:color="auto"/>
        <w:left w:val="none" w:sz="0" w:space="0" w:color="auto"/>
        <w:bottom w:val="none" w:sz="0" w:space="0" w:color="auto"/>
        <w:right w:val="none" w:sz="0" w:space="0" w:color="auto"/>
      </w:divBdr>
    </w:div>
    <w:div w:id="1579750940">
      <w:marLeft w:val="480"/>
      <w:marRight w:val="0"/>
      <w:marTop w:val="0"/>
      <w:marBottom w:val="0"/>
      <w:divBdr>
        <w:top w:val="none" w:sz="0" w:space="0" w:color="auto"/>
        <w:left w:val="none" w:sz="0" w:space="0" w:color="auto"/>
        <w:bottom w:val="none" w:sz="0" w:space="0" w:color="auto"/>
        <w:right w:val="none" w:sz="0" w:space="0" w:color="auto"/>
      </w:divBdr>
    </w:div>
    <w:div w:id="1580552263">
      <w:bodyDiv w:val="1"/>
      <w:marLeft w:val="0"/>
      <w:marRight w:val="0"/>
      <w:marTop w:val="0"/>
      <w:marBottom w:val="0"/>
      <w:divBdr>
        <w:top w:val="none" w:sz="0" w:space="0" w:color="auto"/>
        <w:left w:val="none" w:sz="0" w:space="0" w:color="auto"/>
        <w:bottom w:val="none" w:sz="0" w:space="0" w:color="auto"/>
        <w:right w:val="none" w:sz="0" w:space="0" w:color="auto"/>
      </w:divBdr>
    </w:div>
    <w:div w:id="1580868972">
      <w:marLeft w:val="480"/>
      <w:marRight w:val="0"/>
      <w:marTop w:val="0"/>
      <w:marBottom w:val="0"/>
      <w:divBdr>
        <w:top w:val="none" w:sz="0" w:space="0" w:color="auto"/>
        <w:left w:val="none" w:sz="0" w:space="0" w:color="auto"/>
        <w:bottom w:val="none" w:sz="0" w:space="0" w:color="auto"/>
        <w:right w:val="none" w:sz="0" w:space="0" w:color="auto"/>
      </w:divBdr>
    </w:div>
    <w:div w:id="1580869892">
      <w:marLeft w:val="480"/>
      <w:marRight w:val="0"/>
      <w:marTop w:val="0"/>
      <w:marBottom w:val="0"/>
      <w:divBdr>
        <w:top w:val="none" w:sz="0" w:space="0" w:color="auto"/>
        <w:left w:val="none" w:sz="0" w:space="0" w:color="auto"/>
        <w:bottom w:val="none" w:sz="0" w:space="0" w:color="auto"/>
        <w:right w:val="none" w:sz="0" w:space="0" w:color="auto"/>
      </w:divBdr>
    </w:div>
    <w:div w:id="1581019757">
      <w:bodyDiv w:val="1"/>
      <w:marLeft w:val="0"/>
      <w:marRight w:val="0"/>
      <w:marTop w:val="0"/>
      <w:marBottom w:val="0"/>
      <w:divBdr>
        <w:top w:val="none" w:sz="0" w:space="0" w:color="auto"/>
        <w:left w:val="none" w:sz="0" w:space="0" w:color="auto"/>
        <w:bottom w:val="none" w:sz="0" w:space="0" w:color="auto"/>
        <w:right w:val="none" w:sz="0" w:space="0" w:color="auto"/>
      </w:divBdr>
    </w:div>
    <w:div w:id="1581021980">
      <w:bodyDiv w:val="1"/>
      <w:marLeft w:val="0"/>
      <w:marRight w:val="0"/>
      <w:marTop w:val="0"/>
      <w:marBottom w:val="0"/>
      <w:divBdr>
        <w:top w:val="none" w:sz="0" w:space="0" w:color="auto"/>
        <w:left w:val="none" w:sz="0" w:space="0" w:color="auto"/>
        <w:bottom w:val="none" w:sz="0" w:space="0" w:color="auto"/>
        <w:right w:val="none" w:sz="0" w:space="0" w:color="auto"/>
      </w:divBdr>
    </w:div>
    <w:div w:id="1581258415">
      <w:bodyDiv w:val="1"/>
      <w:marLeft w:val="0"/>
      <w:marRight w:val="0"/>
      <w:marTop w:val="0"/>
      <w:marBottom w:val="0"/>
      <w:divBdr>
        <w:top w:val="none" w:sz="0" w:space="0" w:color="auto"/>
        <w:left w:val="none" w:sz="0" w:space="0" w:color="auto"/>
        <w:bottom w:val="none" w:sz="0" w:space="0" w:color="auto"/>
        <w:right w:val="none" w:sz="0" w:space="0" w:color="auto"/>
      </w:divBdr>
    </w:div>
    <w:div w:id="1581325138">
      <w:marLeft w:val="480"/>
      <w:marRight w:val="0"/>
      <w:marTop w:val="0"/>
      <w:marBottom w:val="0"/>
      <w:divBdr>
        <w:top w:val="none" w:sz="0" w:space="0" w:color="auto"/>
        <w:left w:val="none" w:sz="0" w:space="0" w:color="auto"/>
        <w:bottom w:val="none" w:sz="0" w:space="0" w:color="auto"/>
        <w:right w:val="none" w:sz="0" w:space="0" w:color="auto"/>
      </w:divBdr>
    </w:div>
    <w:div w:id="1581405700">
      <w:marLeft w:val="480"/>
      <w:marRight w:val="0"/>
      <w:marTop w:val="0"/>
      <w:marBottom w:val="0"/>
      <w:divBdr>
        <w:top w:val="none" w:sz="0" w:space="0" w:color="auto"/>
        <w:left w:val="none" w:sz="0" w:space="0" w:color="auto"/>
        <w:bottom w:val="none" w:sz="0" w:space="0" w:color="auto"/>
        <w:right w:val="none" w:sz="0" w:space="0" w:color="auto"/>
      </w:divBdr>
    </w:div>
    <w:div w:id="1581713930">
      <w:marLeft w:val="480"/>
      <w:marRight w:val="0"/>
      <w:marTop w:val="0"/>
      <w:marBottom w:val="0"/>
      <w:divBdr>
        <w:top w:val="none" w:sz="0" w:space="0" w:color="auto"/>
        <w:left w:val="none" w:sz="0" w:space="0" w:color="auto"/>
        <w:bottom w:val="none" w:sz="0" w:space="0" w:color="auto"/>
        <w:right w:val="none" w:sz="0" w:space="0" w:color="auto"/>
      </w:divBdr>
    </w:div>
    <w:div w:id="1582062040">
      <w:marLeft w:val="480"/>
      <w:marRight w:val="0"/>
      <w:marTop w:val="0"/>
      <w:marBottom w:val="0"/>
      <w:divBdr>
        <w:top w:val="none" w:sz="0" w:space="0" w:color="auto"/>
        <w:left w:val="none" w:sz="0" w:space="0" w:color="auto"/>
        <w:bottom w:val="none" w:sz="0" w:space="0" w:color="auto"/>
        <w:right w:val="none" w:sz="0" w:space="0" w:color="auto"/>
      </w:divBdr>
    </w:div>
    <w:div w:id="1582136496">
      <w:marLeft w:val="480"/>
      <w:marRight w:val="0"/>
      <w:marTop w:val="0"/>
      <w:marBottom w:val="0"/>
      <w:divBdr>
        <w:top w:val="none" w:sz="0" w:space="0" w:color="auto"/>
        <w:left w:val="none" w:sz="0" w:space="0" w:color="auto"/>
        <w:bottom w:val="none" w:sz="0" w:space="0" w:color="auto"/>
        <w:right w:val="none" w:sz="0" w:space="0" w:color="auto"/>
      </w:divBdr>
    </w:div>
    <w:div w:id="1582253425">
      <w:bodyDiv w:val="1"/>
      <w:marLeft w:val="0"/>
      <w:marRight w:val="0"/>
      <w:marTop w:val="0"/>
      <w:marBottom w:val="0"/>
      <w:divBdr>
        <w:top w:val="none" w:sz="0" w:space="0" w:color="auto"/>
        <w:left w:val="none" w:sz="0" w:space="0" w:color="auto"/>
        <w:bottom w:val="none" w:sz="0" w:space="0" w:color="auto"/>
        <w:right w:val="none" w:sz="0" w:space="0" w:color="auto"/>
      </w:divBdr>
    </w:div>
    <w:div w:id="1583099855">
      <w:marLeft w:val="480"/>
      <w:marRight w:val="0"/>
      <w:marTop w:val="0"/>
      <w:marBottom w:val="0"/>
      <w:divBdr>
        <w:top w:val="none" w:sz="0" w:space="0" w:color="auto"/>
        <w:left w:val="none" w:sz="0" w:space="0" w:color="auto"/>
        <w:bottom w:val="none" w:sz="0" w:space="0" w:color="auto"/>
        <w:right w:val="none" w:sz="0" w:space="0" w:color="auto"/>
      </w:divBdr>
    </w:div>
    <w:div w:id="1583223316">
      <w:marLeft w:val="480"/>
      <w:marRight w:val="0"/>
      <w:marTop w:val="0"/>
      <w:marBottom w:val="0"/>
      <w:divBdr>
        <w:top w:val="none" w:sz="0" w:space="0" w:color="auto"/>
        <w:left w:val="none" w:sz="0" w:space="0" w:color="auto"/>
        <w:bottom w:val="none" w:sz="0" w:space="0" w:color="auto"/>
        <w:right w:val="none" w:sz="0" w:space="0" w:color="auto"/>
      </w:divBdr>
    </w:div>
    <w:div w:id="1583441775">
      <w:marLeft w:val="480"/>
      <w:marRight w:val="0"/>
      <w:marTop w:val="0"/>
      <w:marBottom w:val="0"/>
      <w:divBdr>
        <w:top w:val="none" w:sz="0" w:space="0" w:color="auto"/>
        <w:left w:val="none" w:sz="0" w:space="0" w:color="auto"/>
        <w:bottom w:val="none" w:sz="0" w:space="0" w:color="auto"/>
        <w:right w:val="none" w:sz="0" w:space="0" w:color="auto"/>
      </w:divBdr>
    </w:div>
    <w:div w:id="1583441908">
      <w:marLeft w:val="480"/>
      <w:marRight w:val="0"/>
      <w:marTop w:val="0"/>
      <w:marBottom w:val="0"/>
      <w:divBdr>
        <w:top w:val="none" w:sz="0" w:space="0" w:color="auto"/>
        <w:left w:val="none" w:sz="0" w:space="0" w:color="auto"/>
        <w:bottom w:val="none" w:sz="0" w:space="0" w:color="auto"/>
        <w:right w:val="none" w:sz="0" w:space="0" w:color="auto"/>
      </w:divBdr>
    </w:div>
    <w:div w:id="1584415041">
      <w:marLeft w:val="480"/>
      <w:marRight w:val="0"/>
      <w:marTop w:val="0"/>
      <w:marBottom w:val="0"/>
      <w:divBdr>
        <w:top w:val="none" w:sz="0" w:space="0" w:color="auto"/>
        <w:left w:val="none" w:sz="0" w:space="0" w:color="auto"/>
        <w:bottom w:val="none" w:sz="0" w:space="0" w:color="auto"/>
        <w:right w:val="none" w:sz="0" w:space="0" w:color="auto"/>
      </w:divBdr>
    </w:div>
    <w:div w:id="1584677034">
      <w:marLeft w:val="480"/>
      <w:marRight w:val="0"/>
      <w:marTop w:val="0"/>
      <w:marBottom w:val="0"/>
      <w:divBdr>
        <w:top w:val="none" w:sz="0" w:space="0" w:color="auto"/>
        <w:left w:val="none" w:sz="0" w:space="0" w:color="auto"/>
        <w:bottom w:val="none" w:sz="0" w:space="0" w:color="auto"/>
        <w:right w:val="none" w:sz="0" w:space="0" w:color="auto"/>
      </w:divBdr>
    </w:div>
    <w:div w:id="1584686504">
      <w:bodyDiv w:val="1"/>
      <w:marLeft w:val="0"/>
      <w:marRight w:val="0"/>
      <w:marTop w:val="0"/>
      <w:marBottom w:val="0"/>
      <w:divBdr>
        <w:top w:val="none" w:sz="0" w:space="0" w:color="auto"/>
        <w:left w:val="none" w:sz="0" w:space="0" w:color="auto"/>
        <w:bottom w:val="none" w:sz="0" w:space="0" w:color="auto"/>
        <w:right w:val="none" w:sz="0" w:space="0" w:color="auto"/>
      </w:divBdr>
    </w:div>
    <w:div w:id="1587499853">
      <w:marLeft w:val="480"/>
      <w:marRight w:val="0"/>
      <w:marTop w:val="0"/>
      <w:marBottom w:val="0"/>
      <w:divBdr>
        <w:top w:val="none" w:sz="0" w:space="0" w:color="auto"/>
        <w:left w:val="none" w:sz="0" w:space="0" w:color="auto"/>
        <w:bottom w:val="none" w:sz="0" w:space="0" w:color="auto"/>
        <w:right w:val="none" w:sz="0" w:space="0" w:color="auto"/>
      </w:divBdr>
    </w:div>
    <w:div w:id="1587617665">
      <w:marLeft w:val="480"/>
      <w:marRight w:val="0"/>
      <w:marTop w:val="0"/>
      <w:marBottom w:val="0"/>
      <w:divBdr>
        <w:top w:val="none" w:sz="0" w:space="0" w:color="auto"/>
        <w:left w:val="none" w:sz="0" w:space="0" w:color="auto"/>
        <w:bottom w:val="none" w:sz="0" w:space="0" w:color="auto"/>
        <w:right w:val="none" w:sz="0" w:space="0" w:color="auto"/>
      </w:divBdr>
    </w:div>
    <w:div w:id="1587809758">
      <w:marLeft w:val="480"/>
      <w:marRight w:val="0"/>
      <w:marTop w:val="0"/>
      <w:marBottom w:val="0"/>
      <w:divBdr>
        <w:top w:val="none" w:sz="0" w:space="0" w:color="auto"/>
        <w:left w:val="none" w:sz="0" w:space="0" w:color="auto"/>
        <w:bottom w:val="none" w:sz="0" w:space="0" w:color="auto"/>
        <w:right w:val="none" w:sz="0" w:space="0" w:color="auto"/>
      </w:divBdr>
    </w:div>
    <w:div w:id="1587879868">
      <w:marLeft w:val="480"/>
      <w:marRight w:val="0"/>
      <w:marTop w:val="0"/>
      <w:marBottom w:val="0"/>
      <w:divBdr>
        <w:top w:val="none" w:sz="0" w:space="0" w:color="auto"/>
        <w:left w:val="none" w:sz="0" w:space="0" w:color="auto"/>
        <w:bottom w:val="none" w:sz="0" w:space="0" w:color="auto"/>
        <w:right w:val="none" w:sz="0" w:space="0" w:color="auto"/>
      </w:divBdr>
    </w:div>
    <w:div w:id="1588152648">
      <w:bodyDiv w:val="1"/>
      <w:marLeft w:val="0"/>
      <w:marRight w:val="0"/>
      <w:marTop w:val="0"/>
      <w:marBottom w:val="0"/>
      <w:divBdr>
        <w:top w:val="none" w:sz="0" w:space="0" w:color="auto"/>
        <w:left w:val="none" w:sz="0" w:space="0" w:color="auto"/>
        <w:bottom w:val="none" w:sz="0" w:space="0" w:color="auto"/>
        <w:right w:val="none" w:sz="0" w:space="0" w:color="auto"/>
      </w:divBdr>
    </w:div>
    <w:div w:id="1588609984">
      <w:marLeft w:val="480"/>
      <w:marRight w:val="0"/>
      <w:marTop w:val="0"/>
      <w:marBottom w:val="0"/>
      <w:divBdr>
        <w:top w:val="none" w:sz="0" w:space="0" w:color="auto"/>
        <w:left w:val="none" w:sz="0" w:space="0" w:color="auto"/>
        <w:bottom w:val="none" w:sz="0" w:space="0" w:color="auto"/>
        <w:right w:val="none" w:sz="0" w:space="0" w:color="auto"/>
      </w:divBdr>
    </w:div>
    <w:div w:id="1588806237">
      <w:marLeft w:val="480"/>
      <w:marRight w:val="0"/>
      <w:marTop w:val="0"/>
      <w:marBottom w:val="0"/>
      <w:divBdr>
        <w:top w:val="none" w:sz="0" w:space="0" w:color="auto"/>
        <w:left w:val="none" w:sz="0" w:space="0" w:color="auto"/>
        <w:bottom w:val="none" w:sz="0" w:space="0" w:color="auto"/>
        <w:right w:val="none" w:sz="0" w:space="0" w:color="auto"/>
      </w:divBdr>
    </w:div>
    <w:div w:id="1589122700">
      <w:marLeft w:val="480"/>
      <w:marRight w:val="0"/>
      <w:marTop w:val="0"/>
      <w:marBottom w:val="0"/>
      <w:divBdr>
        <w:top w:val="none" w:sz="0" w:space="0" w:color="auto"/>
        <w:left w:val="none" w:sz="0" w:space="0" w:color="auto"/>
        <w:bottom w:val="none" w:sz="0" w:space="0" w:color="auto"/>
        <w:right w:val="none" w:sz="0" w:space="0" w:color="auto"/>
      </w:divBdr>
    </w:div>
    <w:div w:id="1590193122">
      <w:marLeft w:val="480"/>
      <w:marRight w:val="0"/>
      <w:marTop w:val="0"/>
      <w:marBottom w:val="0"/>
      <w:divBdr>
        <w:top w:val="none" w:sz="0" w:space="0" w:color="auto"/>
        <w:left w:val="none" w:sz="0" w:space="0" w:color="auto"/>
        <w:bottom w:val="none" w:sz="0" w:space="0" w:color="auto"/>
        <w:right w:val="none" w:sz="0" w:space="0" w:color="auto"/>
      </w:divBdr>
    </w:div>
    <w:div w:id="1590195211">
      <w:marLeft w:val="480"/>
      <w:marRight w:val="0"/>
      <w:marTop w:val="0"/>
      <w:marBottom w:val="0"/>
      <w:divBdr>
        <w:top w:val="none" w:sz="0" w:space="0" w:color="auto"/>
        <w:left w:val="none" w:sz="0" w:space="0" w:color="auto"/>
        <w:bottom w:val="none" w:sz="0" w:space="0" w:color="auto"/>
        <w:right w:val="none" w:sz="0" w:space="0" w:color="auto"/>
      </w:divBdr>
    </w:div>
    <w:div w:id="1590967309">
      <w:marLeft w:val="480"/>
      <w:marRight w:val="0"/>
      <w:marTop w:val="0"/>
      <w:marBottom w:val="0"/>
      <w:divBdr>
        <w:top w:val="none" w:sz="0" w:space="0" w:color="auto"/>
        <w:left w:val="none" w:sz="0" w:space="0" w:color="auto"/>
        <w:bottom w:val="none" w:sz="0" w:space="0" w:color="auto"/>
        <w:right w:val="none" w:sz="0" w:space="0" w:color="auto"/>
      </w:divBdr>
    </w:div>
    <w:div w:id="1591159151">
      <w:marLeft w:val="480"/>
      <w:marRight w:val="0"/>
      <w:marTop w:val="0"/>
      <w:marBottom w:val="0"/>
      <w:divBdr>
        <w:top w:val="none" w:sz="0" w:space="0" w:color="auto"/>
        <w:left w:val="none" w:sz="0" w:space="0" w:color="auto"/>
        <w:bottom w:val="none" w:sz="0" w:space="0" w:color="auto"/>
        <w:right w:val="none" w:sz="0" w:space="0" w:color="auto"/>
      </w:divBdr>
    </w:div>
    <w:div w:id="1591310965">
      <w:bodyDiv w:val="1"/>
      <w:marLeft w:val="0"/>
      <w:marRight w:val="0"/>
      <w:marTop w:val="0"/>
      <w:marBottom w:val="0"/>
      <w:divBdr>
        <w:top w:val="none" w:sz="0" w:space="0" w:color="auto"/>
        <w:left w:val="none" w:sz="0" w:space="0" w:color="auto"/>
        <w:bottom w:val="none" w:sz="0" w:space="0" w:color="auto"/>
        <w:right w:val="none" w:sz="0" w:space="0" w:color="auto"/>
      </w:divBdr>
    </w:div>
    <w:div w:id="1591742345">
      <w:marLeft w:val="480"/>
      <w:marRight w:val="0"/>
      <w:marTop w:val="0"/>
      <w:marBottom w:val="0"/>
      <w:divBdr>
        <w:top w:val="none" w:sz="0" w:space="0" w:color="auto"/>
        <w:left w:val="none" w:sz="0" w:space="0" w:color="auto"/>
        <w:bottom w:val="none" w:sz="0" w:space="0" w:color="auto"/>
        <w:right w:val="none" w:sz="0" w:space="0" w:color="auto"/>
      </w:divBdr>
    </w:div>
    <w:div w:id="1592084039">
      <w:bodyDiv w:val="1"/>
      <w:marLeft w:val="0"/>
      <w:marRight w:val="0"/>
      <w:marTop w:val="0"/>
      <w:marBottom w:val="0"/>
      <w:divBdr>
        <w:top w:val="none" w:sz="0" w:space="0" w:color="auto"/>
        <w:left w:val="none" w:sz="0" w:space="0" w:color="auto"/>
        <w:bottom w:val="none" w:sz="0" w:space="0" w:color="auto"/>
        <w:right w:val="none" w:sz="0" w:space="0" w:color="auto"/>
      </w:divBdr>
    </w:div>
    <w:div w:id="1592617436">
      <w:marLeft w:val="480"/>
      <w:marRight w:val="0"/>
      <w:marTop w:val="0"/>
      <w:marBottom w:val="0"/>
      <w:divBdr>
        <w:top w:val="none" w:sz="0" w:space="0" w:color="auto"/>
        <w:left w:val="none" w:sz="0" w:space="0" w:color="auto"/>
        <w:bottom w:val="none" w:sz="0" w:space="0" w:color="auto"/>
        <w:right w:val="none" w:sz="0" w:space="0" w:color="auto"/>
      </w:divBdr>
    </w:div>
    <w:div w:id="1594318897">
      <w:marLeft w:val="480"/>
      <w:marRight w:val="0"/>
      <w:marTop w:val="0"/>
      <w:marBottom w:val="0"/>
      <w:divBdr>
        <w:top w:val="none" w:sz="0" w:space="0" w:color="auto"/>
        <w:left w:val="none" w:sz="0" w:space="0" w:color="auto"/>
        <w:bottom w:val="none" w:sz="0" w:space="0" w:color="auto"/>
        <w:right w:val="none" w:sz="0" w:space="0" w:color="auto"/>
      </w:divBdr>
    </w:div>
    <w:div w:id="1594389563">
      <w:marLeft w:val="480"/>
      <w:marRight w:val="0"/>
      <w:marTop w:val="0"/>
      <w:marBottom w:val="0"/>
      <w:divBdr>
        <w:top w:val="none" w:sz="0" w:space="0" w:color="auto"/>
        <w:left w:val="none" w:sz="0" w:space="0" w:color="auto"/>
        <w:bottom w:val="none" w:sz="0" w:space="0" w:color="auto"/>
        <w:right w:val="none" w:sz="0" w:space="0" w:color="auto"/>
      </w:divBdr>
    </w:div>
    <w:div w:id="1594893185">
      <w:marLeft w:val="480"/>
      <w:marRight w:val="0"/>
      <w:marTop w:val="0"/>
      <w:marBottom w:val="0"/>
      <w:divBdr>
        <w:top w:val="none" w:sz="0" w:space="0" w:color="auto"/>
        <w:left w:val="none" w:sz="0" w:space="0" w:color="auto"/>
        <w:bottom w:val="none" w:sz="0" w:space="0" w:color="auto"/>
        <w:right w:val="none" w:sz="0" w:space="0" w:color="auto"/>
      </w:divBdr>
    </w:div>
    <w:div w:id="1595086363">
      <w:marLeft w:val="480"/>
      <w:marRight w:val="0"/>
      <w:marTop w:val="0"/>
      <w:marBottom w:val="0"/>
      <w:divBdr>
        <w:top w:val="none" w:sz="0" w:space="0" w:color="auto"/>
        <w:left w:val="none" w:sz="0" w:space="0" w:color="auto"/>
        <w:bottom w:val="none" w:sz="0" w:space="0" w:color="auto"/>
        <w:right w:val="none" w:sz="0" w:space="0" w:color="auto"/>
      </w:divBdr>
    </w:div>
    <w:div w:id="1595280629">
      <w:marLeft w:val="480"/>
      <w:marRight w:val="0"/>
      <w:marTop w:val="0"/>
      <w:marBottom w:val="0"/>
      <w:divBdr>
        <w:top w:val="none" w:sz="0" w:space="0" w:color="auto"/>
        <w:left w:val="none" w:sz="0" w:space="0" w:color="auto"/>
        <w:bottom w:val="none" w:sz="0" w:space="0" w:color="auto"/>
        <w:right w:val="none" w:sz="0" w:space="0" w:color="auto"/>
      </w:divBdr>
    </w:div>
    <w:div w:id="1596280153">
      <w:marLeft w:val="480"/>
      <w:marRight w:val="0"/>
      <w:marTop w:val="0"/>
      <w:marBottom w:val="0"/>
      <w:divBdr>
        <w:top w:val="none" w:sz="0" w:space="0" w:color="auto"/>
        <w:left w:val="none" w:sz="0" w:space="0" w:color="auto"/>
        <w:bottom w:val="none" w:sz="0" w:space="0" w:color="auto"/>
        <w:right w:val="none" w:sz="0" w:space="0" w:color="auto"/>
      </w:divBdr>
    </w:div>
    <w:div w:id="1596283681">
      <w:bodyDiv w:val="1"/>
      <w:marLeft w:val="0"/>
      <w:marRight w:val="0"/>
      <w:marTop w:val="0"/>
      <w:marBottom w:val="0"/>
      <w:divBdr>
        <w:top w:val="none" w:sz="0" w:space="0" w:color="auto"/>
        <w:left w:val="none" w:sz="0" w:space="0" w:color="auto"/>
        <w:bottom w:val="none" w:sz="0" w:space="0" w:color="auto"/>
        <w:right w:val="none" w:sz="0" w:space="0" w:color="auto"/>
      </w:divBdr>
    </w:div>
    <w:div w:id="1597857613">
      <w:bodyDiv w:val="1"/>
      <w:marLeft w:val="0"/>
      <w:marRight w:val="0"/>
      <w:marTop w:val="0"/>
      <w:marBottom w:val="0"/>
      <w:divBdr>
        <w:top w:val="none" w:sz="0" w:space="0" w:color="auto"/>
        <w:left w:val="none" w:sz="0" w:space="0" w:color="auto"/>
        <w:bottom w:val="none" w:sz="0" w:space="0" w:color="auto"/>
        <w:right w:val="none" w:sz="0" w:space="0" w:color="auto"/>
      </w:divBdr>
    </w:div>
    <w:div w:id="1599026838">
      <w:marLeft w:val="480"/>
      <w:marRight w:val="0"/>
      <w:marTop w:val="0"/>
      <w:marBottom w:val="0"/>
      <w:divBdr>
        <w:top w:val="none" w:sz="0" w:space="0" w:color="auto"/>
        <w:left w:val="none" w:sz="0" w:space="0" w:color="auto"/>
        <w:bottom w:val="none" w:sz="0" w:space="0" w:color="auto"/>
        <w:right w:val="none" w:sz="0" w:space="0" w:color="auto"/>
      </w:divBdr>
    </w:div>
    <w:div w:id="1599634659">
      <w:marLeft w:val="480"/>
      <w:marRight w:val="0"/>
      <w:marTop w:val="0"/>
      <w:marBottom w:val="0"/>
      <w:divBdr>
        <w:top w:val="none" w:sz="0" w:space="0" w:color="auto"/>
        <w:left w:val="none" w:sz="0" w:space="0" w:color="auto"/>
        <w:bottom w:val="none" w:sz="0" w:space="0" w:color="auto"/>
        <w:right w:val="none" w:sz="0" w:space="0" w:color="auto"/>
      </w:divBdr>
    </w:div>
    <w:div w:id="1599945025">
      <w:bodyDiv w:val="1"/>
      <w:marLeft w:val="0"/>
      <w:marRight w:val="0"/>
      <w:marTop w:val="0"/>
      <w:marBottom w:val="0"/>
      <w:divBdr>
        <w:top w:val="none" w:sz="0" w:space="0" w:color="auto"/>
        <w:left w:val="none" w:sz="0" w:space="0" w:color="auto"/>
        <w:bottom w:val="none" w:sz="0" w:space="0" w:color="auto"/>
        <w:right w:val="none" w:sz="0" w:space="0" w:color="auto"/>
      </w:divBdr>
    </w:div>
    <w:div w:id="1600285904">
      <w:marLeft w:val="480"/>
      <w:marRight w:val="0"/>
      <w:marTop w:val="0"/>
      <w:marBottom w:val="0"/>
      <w:divBdr>
        <w:top w:val="none" w:sz="0" w:space="0" w:color="auto"/>
        <w:left w:val="none" w:sz="0" w:space="0" w:color="auto"/>
        <w:bottom w:val="none" w:sz="0" w:space="0" w:color="auto"/>
        <w:right w:val="none" w:sz="0" w:space="0" w:color="auto"/>
      </w:divBdr>
    </w:div>
    <w:div w:id="1600795402">
      <w:marLeft w:val="480"/>
      <w:marRight w:val="0"/>
      <w:marTop w:val="0"/>
      <w:marBottom w:val="0"/>
      <w:divBdr>
        <w:top w:val="none" w:sz="0" w:space="0" w:color="auto"/>
        <w:left w:val="none" w:sz="0" w:space="0" w:color="auto"/>
        <w:bottom w:val="none" w:sz="0" w:space="0" w:color="auto"/>
        <w:right w:val="none" w:sz="0" w:space="0" w:color="auto"/>
      </w:divBdr>
    </w:div>
    <w:div w:id="1601136975">
      <w:marLeft w:val="480"/>
      <w:marRight w:val="0"/>
      <w:marTop w:val="0"/>
      <w:marBottom w:val="0"/>
      <w:divBdr>
        <w:top w:val="none" w:sz="0" w:space="0" w:color="auto"/>
        <w:left w:val="none" w:sz="0" w:space="0" w:color="auto"/>
        <w:bottom w:val="none" w:sz="0" w:space="0" w:color="auto"/>
        <w:right w:val="none" w:sz="0" w:space="0" w:color="auto"/>
      </w:divBdr>
    </w:div>
    <w:div w:id="1601258101">
      <w:marLeft w:val="480"/>
      <w:marRight w:val="0"/>
      <w:marTop w:val="0"/>
      <w:marBottom w:val="0"/>
      <w:divBdr>
        <w:top w:val="none" w:sz="0" w:space="0" w:color="auto"/>
        <w:left w:val="none" w:sz="0" w:space="0" w:color="auto"/>
        <w:bottom w:val="none" w:sz="0" w:space="0" w:color="auto"/>
        <w:right w:val="none" w:sz="0" w:space="0" w:color="auto"/>
      </w:divBdr>
    </w:div>
    <w:div w:id="1601375215">
      <w:bodyDiv w:val="1"/>
      <w:marLeft w:val="0"/>
      <w:marRight w:val="0"/>
      <w:marTop w:val="0"/>
      <w:marBottom w:val="0"/>
      <w:divBdr>
        <w:top w:val="none" w:sz="0" w:space="0" w:color="auto"/>
        <w:left w:val="none" w:sz="0" w:space="0" w:color="auto"/>
        <w:bottom w:val="none" w:sz="0" w:space="0" w:color="auto"/>
        <w:right w:val="none" w:sz="0" w:space="0" w:color="auto"/>
      </w:divBdr>
    </w:div>
    <w:div w:id="1602296844">
      <w:marLeft w:val="480"/>
      <w:marRight w:val="0"/>
      <w:marTop w:val="0"/>
      <w:marBottom w:val="0"/>
      <w:divBdr>
        <w:top w:val="none" w:sz="0" w:space="0" w:color="auto"/>
        <w:left w:val="none" w:sz="0" w:space="0" w:color="auto"/>
        <w:bottom w:val="none" w:sz="0" w:space="0" w:color="auto"/>
        <w:right w:val="none" w:sz="0" w:space="0" w:color="auto"/>
      </w:divBdr>
    </w:div>
    <w:div w:id="1602421159">
      <w:marLeft w:val="480"/>
      <w:marRight w:val="0"/>
      <w:marTop w:val="0"/>
      <w:marBottom w:val="0"/>
      <w:divBdr>
        <w:top w:val="none" w:sz="0" w:space="0" w:color="auto"/>
        <w:left w:val="none" w:sz="0" w:space="0" w:color="auto"/>
        <w:bottom w:val="none" w:sz="0" w:space="0" w:color="auto"/>
        <w:right w:val="none" w:sz="0" w:space="0" w:color="auto"/>
      </w:divBdr>
    </w:div>
    <w:div w:id="1603101211">
      <w:marLeft w:val="480"/>
      <w:marRight w:val="0"/>
      <w:marTop w:val="0"/>
      <w:marBottom w:val="0"/>
      <w:divBdr>
        <w:top w:val="none" w:sz="0" w:space="0" w:color="auto"/>
        <w:left w:val="none" w:sz="0" w:space="0" w:color="auto"/>
        <w:bottom w:val="none" w:sz="0" w:space="0" w:color="auto"/>
        <w:right w:val="none" w:sz="0" w:space="0" w:color="auto"/>
      </w:divBdr>
    </w:div>
    <w:div w:id="1603147968">
      <w:marLeft w:val="480"/>
      <w:marRight w:val="0"/>
      <w:marTop w:val="0"/>
      <w:marBottom w:val="0"/>
      <w:divBdr>
        <w:top w:val="none" w:sz="0" w:space="0" w:color="auto"/>
        <w:left w:val="none" w:sz="0" w:space="0" w:color="auto"/>
        <w:bottom w:val="none" w:sz="0" w:space="0" w:color="auto"/>
        <w:right w:val="none" w:sz="0" w:space="0" w:color="auto"/>
      </w:divBdr>
    </w:div>
    <w:div w:id="1603340747">
      <w:marLeft w:val="480"/>
      <w:marRight w:val="0"/>
      <w:marTop w:val="0"/>
      <w:marBottom w:val="0"/>
      <w:divBdr>
        <w:top w:val="none" w:sz="0" w:space="0" w:color="auto"/>
        <w:left w:val="none" w:sz="0" w:space="0" w:color="auto"/>
        <w:bottom w:val="none" w:sz="0" w:space="0" w:color="auto"/>
        <w:right w:val="none" w:sz="0" w:space="0" w:color="auto"/>
      </w:divBdr>
    </w:div>
    <w:div w:id="1603955342">
      <w:marLeft w:val="480"/>
      <w:marRight w:val="0"/>
      <w:marTop w:val="0"/>
      <w:marBottom w:val="0"/>
      <w:divBdr>
        <w:top w:val="none" w:sz="0" w:space="0" w:color="auto"/>
        <w:left w:val="none" w:sz="0" w:space="0" w:color="auto"/>
        <w:bottom w:val="none" w:sz="0" w:space="0" w:color="auto"/>
        <w:right w:val="none" w:sz="0" w:space="0" w:color="auto"/>
      </w:divBdr>
    </w:div>
    <w:div w:id="1604455203">
      <w:marLeft w:val="480"/>
      <w:marRight w:val="0"/>
      <w:marTop w:val="0"/>
      <w:marBottom w:val="0"/>
      <w:divBdr>
        <w:top w:val="none" w:sz="0" w:space="0" w:color="auto"/>
        <w:left w:val="none" w:sz="0" w:space="0" w:color="auto"/>
        <w:bottom w:val="none" w:sz="0" w:space="0" w:color="auto"/>
        <w:right w:val="none" w:sz="0" w:space="0" w:color="auto"/>
      </w:divBdr>
    </w:div>
    <w:div w:id="1604991549">
      <w:marLeft w:val="480"/>
      <w:marRight w:val="0"/>
      <w:marTop w:val="0"/>
      <w:marBottom w:val="0"/>
      <w:divBdr>
        <w:top w:val="none" w:sz="0" w:space="0" w:color="auto"/>
        <w:left w:val="none" w:sz="0" w:space="0" w:color="auto"/>
        <w:bottom w:val="none" w:sz="0" w:space="0" w:color="auto"/>
        <w:right w:val="none" w:sz="0" w:space="0" w:color="auto"/>
      </w:divBdr>
    </w:div>
    <w:div w:id="1605260429">
      <w:marLeft w:val="480"/>
      <w:marRight w:val="0"/>
      <w:marTop w:val="0"/>
      <w:marBottom w:val="0"/>
      <w:divBdr>
        <w:top w:val="none" w:sz="0" w:space="0" w:color="auto"/>
        <w:left w:val="none" w:sz="0" w:space="0" w:color="auto"/>
        <w:bottom w:val="none" w:sz="0" w:space="0" w:color="auto"/>
        <w:right w:val="none" w:sz="0" w:space="0" w:color="auto"/>
      </w:divBdr>
    </w:div>
    <w:div w:id="1605530226">
      <w:marLeft w:val="480"/>
      <w:marRight w:val="0"/>
      <w:marTop w:val="0"/>
      <w:marBottom w:val="0"/>
      <w:divBdr>
        <w:top w:val="none" w:sz="0" w:space="0" w:color="auto"/>
        <w:left w:val="none" w:sz="0" w:space="0" w:color="auto"/>
        <w:bottom w:val="none" w:sz="0" w:space="0" w:color="auto"/>
        <w:right w:val="none" w:sz="0" w:space="0" w:color="auto"/>
      </w:divBdr>
    </w:div>
    <w:div w:id="1605651852">
      <w:marLeft w:val="480"/>
      <w:marRight w:val="0"/>
      <w:marTop w:val="0"/>
      <w:marBottom w:val="0"/>
      <w:divBdr>
        <w:top w:val="none" w:sz="0" w:space="0" w:color="auto"/>
        <w:left w:val="none" w:sz="0" w:space="0" w:color="auto"/>
        <w:bottom w:val="none" w:sz="0" w:space="0" w:color="auto"/>
        <w:right w:val="none" w:sz="0" w:space="0" w:color="auto"/>
      </w:divBdr>
    </w:div>
    <w:div w:id="1605771681">
      <w:marLeft w:val="480"/>
      <w:marRight w:val="0"/>
      <w:marTop w:val="0"/>
      <w:marBottom w:val="0"/>
      <w:divBdr>
        <w:top w:val="none" w:sz="0" w:space="0" w:color="auto"/>
        <w:left w:val="none" w:sz="0" w:space="0" w:color="auto"/>
        <w:bottom w:val="none" w:sz="0" w:space="0" w:color="auto"/>
        <w:right w:val="none" w:sz="0" w:space="0" w:color="auto"/>
      </w:divBdr>
    </w:div>
    <w:div w:id="1605838849">
      <w:marLeft w:val="480"/>
      <w:marRight w:val="0"/>
      <w:marTop w:val="0"/>
      <w:marBottom w:val="0"/>
      <w:divBdr>
        <w:top w:val="none" w:sz="0" w:space="0" w:color="auto"/>
        <w:left w:val="none" w:sz="0" w:space="0" w:color="auto"/>
        <w:bottom w:val="none" w:sz="0" w:space="0" w:color="auto"/>
        <w:right w:val="none" w:sz="0" w:space="0" w:color="auto"/>
      </w:divBdr>
    </w:div>
    <w:div w:id="1605964337">
      <w:marLeft w:val="480"/>
      <w:marRight w:val="0"/>
      <w:marTop w:val="0"/>
      <w:marBottom w:val="0"/>
      <w:divBdr>
        <w:top w:val="none" w:sz="0" w:space="0" w:color="auto"/>
        <w:left w:val="none" w:sz="0" w:space="0" w:color="auto"/>
        <w:bottom w:val="none" w:sz="0" w:space="0" w:color="auto"/>
        <w:right w:val="none" w:sz="0" w:space="0" w:color="auto"/>
      </w:divBdr>
    </w:div>
    <w:div w:id="1606033542">
      <w:marLeft w:val="480"/>
      <w:marRight w:val="0"/>
      <w:marTop w:val="0"/>
      <w:marBottom w:val="0"/>
      <w:divBdr>
        <w:top w:val="none" w:sz="0" w:space="0" w:color="auto"/>
        <w:left w:val="none" w:sz="0" w:space="0" w:color="auto"/>
        <w:bottom w:val="none" w:sz="0" w:space="0" w:color="auto"/>
        <w:right w:val="none" w:sz="0" w:space="0" w:color="auto"/>
      </w:divBdr>
    </w:div>
    <w:div w:id="1606159294">
      <w:marLeft w:val="480"/>
      <w:marRight w:val="0"/>
      <w:marTop w:val="0"/>
      <w:marBottom w:val="0"/>
      <w:divBdr>
        <w:top w:val="none" w:sz="0" w:space="0" w:color="auto"/>
        <w:left w:val="none" w:sz="0" w:space="0" w:color="auto"/>
        <w:bottom w:val="none" w:sz="0" w:space="0" w:color="auto"/>
        <w:right w:val="none" w:sz="0" w:space="0" w:color="auto"/>
      </w:divBdr>
    </w:div>
    <w:div w:id="1606376987">
      <w:marLeft w:val="480"/>
      <w:marRight w:val="0"/>
      <w:marTop w:val="0"/>
      <w:marBottom w:val="0"/>
      <w:divBdr>
        <w:top w:val="none" w:sz="0" w:space="0" w:color="auto"/>
        <w:left w:val="none" w:sz="0" w:space="0" w:color="auto"/>
        <w:bottom w:val="none" w:sz="0" w:space="0" w:color="auto"/>
        <w:right w:val="none" w:sz="0" w:space="0" w:color="auto"/>
      </w:divBdr>
    </w:div>
    <w:div w:id="1607157880">
      <w:marLeft w:val="480"/>
      <w:marRight w:val="0"/>
      <w:marTop w:val="0"/>
      <w:marBottom w:val="0"/>
      <w:divBdr>
        <w:top w:val="none" w:sz="0" w:space="0" w:color="auto"/>
        <w:left w:val="none" w:sz="0" w:space="0" w:color="auto"/>
        <w:bottom w:val="none" w:sz="0" w:space="0" w:color="auto"/>
        <w:right w:val="none" w:sz="0" w:space="0" w:color="auto"/>
      </w:divBdr>
    </w:div>
    <w:div w:id="1607233521">
      <w:marLeft w:val="480"/>
      <w:marRight w:val="0"/>
      <w:marTop w:val="0"/>
      <w:marBottom w:val="0"/>
      <w:divBdr>
        <w:top w:val="none" w:sz="0" w:space="0" w:color="auto"/>
        <w:left w:val="none" w:sz="0" w:space="0" w:color="auto"/>
        <w:bottom w:val="none" w:sz="0" w:space="0" w:color="auto"/>
        <w:right w:val="none" w:sz="0" w:space="0" w:color="auto"/>
      </w:divBdr>
    </w:div>
    <w:div w:id="1607345560">
      <w:bodyDiv w:val="1"/>
      <w:marLeft w:val="0"/>
      <w:marRight w:val="0"/>
      <w:marTop w:val="0"/>
      <w:marBottom w:val="0"/>
      <w:divBdr>
        <w:top w:val="none" w:sz="0" w:space="0" w:color="auto"/>
        <w:left w:val="none" w:sz="0" w:space="0" w:color="auto"/>
        <w:bottom w:val="none" w:sz="0" w:space="0" w:color="auto"/>
        <w:right w:val="none" w:sz="0" w:space="0" w:color="auto"/>
      </w:divBdr>
    </w:div>
    <w:div w:id="1607351808">
      <w:marLeft w:val="480"/>
      <w:marRight w:val="0"/>
      <w:marTop w:val="0"/>
      <w:marBottom w:val="0"/>
      <w:divBdr>
        <w:top w:val="none" w:sz="0" w:space="0" w:color="auto"/>
        <w:left w:val="none" w:sz="0" w:space="0" w:color="auto"/>
        <w:bottom w:val="none" w:sz="0" w:space="0" w:color="auto"/>
        <w:right w:val="none" w:sz="0" w:space="0" w:color="auto"/>
      </w:divBdr>
    </w:div>
    <w:div w:id="1607616738">
      <w:marLeft w:val="480"/>
      <w:marRight w:val="0"/>
      <w:marTop w:val="0"/>
      <w:marBottom w:val="0"/>
      <w:divBdr>
        <w:top w:val="none" w:sz="0" w:space="0" w:color="auto"/>
        <w:left w:val="none" w:sz="0" w:space="0" w:color="auto"/>
        <w:bottom w:val="none" w:sz="0" w:space="0" w:color="auto"/>
        <w:right w:val="none" w:sz="0" w:space="0" w:color="auto"/>
      </w:divBdr>
    </w:div>
    <w:div w:id="1607888267">
      <w:bodyDiv w:val="1"/>
      <w:marLeft w:val="0"/>
      <w:marRight w:val="0"/>
      <w:marTop w:val="0"/>
      <w:marBottom w:val="0"/>
      <w:divBdr>
        <w:top w:val="none" w:sz="0" w:space="0" w:color="auto"/>
        <w:left w:val="none" w:sz="0" w:space="0" w:color="auto"/>
        <w:bottom w:val="none" w:sz="0" w:space="0" w:color="auto"/>
        <w:right w:val="none" w:sz="0" w:space="0" w:color="auto"/>
      </w:divBdr>
    </w:div>
    <w:div w:id="1607888890">
      <w:bodyDiv w:val="1"/>
      <w:marLeft w:val="0"/>
      <w:marRight w:val="0"/>
      <w:marTop w:val="0"/>
      <w:marBottom w:val="0"/>
      <w:divBdr>
        <w:top w:val="none" w:sz="0" w:space="0" w:color="auto"/>
        <w:left w:val="none" w:sz="0" w:space="0" w:color="auto"/>
        <w:bottom w:val="none" w:sz="0" w:space="0" w:color="auto"/>
        <w:right w:val="none" w:sz="0" w:space="0" w:color="auto"/>
      </w:divBdr>
    </w:div>
    <w:div w:id="1608728718">
      <w:marLeft w:val="480"/>
      <w:marRight w:val="0"/>
      <w:marTop w:val="0"/>
      <w:marBottom w:val="0"/>
      <w:divBdr>
        <w:top w:val="none" w:sz="0" w:space="0" w:color="auto"/>
        <w:left w:val="none" w:sz="0" w:space="0" w:color="auto"/>
        <w:bottom w:val="none" w:sz="0" w:space="0" w:color="auto"/>
        <w:right w:val="none" w:sz="0" w:space="0" w:color="auto"/>
      </w:divBdr>
    </w:div>
    <w:div w:id="1609198725">
      <w:marLeft w:val="480"/>
      <w:marRight w:val="0"/>
      <w:marTop w:val="0"/>
      <w:marBottom w:val="0"/>
      <w:divBdr>
        <w:top w:val="none" w:sz="0" w:space="0" w:color="auto"/>
        <w:left w:val="none" w:sz="0" w:space="0" w:color="auto"/>
        <w:bottom w:val="none" w:sz="0" w:space="0" w:color="auto"/>
        <w:right w:val="none" w:sz="0" w:space="0" w:color="auto"/>
      </w:divBdr>
    </w:div>
    <w:div w:id="1609697131">
      <w:marLeft w:val="480"/>
      <w:marRight w:val="0"/>
      <w:marTop w:val="0"/>
      <w:marBottom w:val="0"/>
      <w:divBdr>
        <w:top w:val="none" w:sz="0" w:space="0" w:color="auto"/>
        <w:left w:val="none" w:sz="0" w:space="0" w:color="auto"/>
        <w:bottom w:val="none" w:sz="0" w:space="0" w:color="auto"/>
        <w:right w:val="none" w:sz="0" w:space="0" w:color="auto"/>
      </w:divBdr>
    </w:div>
    <w:div w:id="1609854933">
      <w:bodyDiv w:val="1"/>
      <w:marLeft w:val="0"/>
      <w:marRight w:val="0"/>
      <w:marTop w:val="0"/>
      <w:marBottom w:val="0"/>
      <w:divBdr>
        <w:top w:val="none" w:sz="0" w:space="0" w:color="auto"/>
        <w:left w:val="none" w:sz="0" w:space="0" w:color="auto"/>
        <w:bottom w:val="none" w:sz="0" w:space="0" w:color="auto"/>
        <w:right w:val="none" w:sz="0" w:space="0" w:color="auto"/>
      </w:divBdr>
      <w:divsChild>
        <w:div w:id="534079329">
          <w:marLeft w:val="480"/>
          <w:marRight w:val="0"/>
          <w:marTop w:val="0"/>
          <w:marBottom w:val="0"/>
          <w:divBdr>
            <w:top w:val="none" w:sz="0" w:space="0" w:color="auto"/>
            <w:left w:val="none" w:sz="0" w:space="0" w:color="auto"/>
            <w:bottom w:val="none" w:sz="0" w:space="0" w:color="auto"/>
            <w:right w:val="none" w:sz="0" w:space="0" w:color="auto"/>
          </w:divBdr>
        </w:div>
        <w:div w:id="2111310706">
          <w:marLeft w:val="480"/>
          <w:marRight w:val="0"/>
          <w:marTop w:val="0"/>
          <w:marBottom w:val="0"/>
          <w:divBdr>
            <w:top w:val="none" w:sz="0" w:space="0" w:color="auto"/>
            <w:left w:val="none" w:sz="0" w:space="0" w:color="auto"/>
            <w:bottom w:val="none" w:sz="0" w:space="0" w:color="auto"/>
            <w:right w:val="none" w:sz="0" w:space="0" w:color="auto"/>
          </w:divBdr>
        </w:div>
        <w:div w:id="433719401">
          <w:marLeft w:val="480"/>
          <w:marRight w:val="0"/>
          <w:marTop w:val="0"/>
          <w:marBottom w:val="0"/>
          <w:divBdr>
            <w:top w:val="none" w:sz="0" w:space="0" w:color="auto"/>
            <w:left w:val="none" w:sz="0" w:space="0" w:color="auto"/>
            <w:bottom w:val="none" w:sz="0" w:space="0" w:color="auto"/>
            <w:right w:val="none" w:sz="0" w:space="0" w:color="auto"/>
          </w:divBdr>
        </w:div>
        <w:div w:id="1890800306">
          <w:marLeft w:val="480"/>
          <w:marRight w:val="0"/>
          <w:marTop w:val="0"/>
          <w:marBottom w:val="0"/>
          <w:divBdr>
            <w:top w:val="none" w:sz="0" w:space="0" w:color="auto"/>
            <w:left w:val="none" w:sz="0" w:space="0" w:color="auto"/>
            <w:bottom w:val="none" w:sz="0" w:space="0" w:color="auto"/>
            <w:right w:val="none" w:sz="0" w:space="0" w:color="auto"/>
          </w:divBdr>
        </w:div>
        <w:div w:id="643588203">
          <w:marLeft w:val="480"/>
          <w:marRight w:val="0"/>
          <w:marTop w:val="0"/>
          <w:marBottom w:val="0"/>
          <w:divBdr>
            <w:top w:val="none" w:sz="0" w:space="0" w:color="auto"/>
            <w:left w:val="none" w:sz="0" w:space="0" w:color="auto"/>
            <w:bottom w:val="none" w:sz="0" w:space="0" w:color="auto"/>
            <w:right w:val="none" w:sz="0" w:space="0" w:color="auto"/>
          </w:divBdr>
        </w:div>
        <w:div w:id="1928075795">
          <w:marLeft w:val="480"/>
          <w:marRight w:val="0"/>
          <w:marTop w:val="0"/>
          <w:marBottom w:val="0"/>
          <w:divBdr>
            <w:top w:val="none" w:sz="0" w:space="0" w:color="auto"/>
            <w:left w:val="none" w:sz="0" w:space="0" w:color="auto"/>
            <w:bottom w:val="none" w:sz="0" w:space="0" w:color="auto"/>
            <w:right w:val="none" w:sz="0" w:space="0" w:color="auto"/>
          </w:divBdr>
        </w:div>
        <w:div w:id="1685941254">
          <w:marLeft w:val="480"/>
          <w:marRight w:val="0"/>
          <w:marTop w:val="0"/>
          <w:marBottom w:val="0"/>
          <w:divBdr>
            <w:top w:val="none" w:sz="0" w:space="0" w:color="auto"/>
            <w:left w:val="none" w:sz="0" w:space="0" w:color="auto"/>
            <w:bottom w:val="none" w:sz="0" w:space="0" w:color="auto"/>
            <w:right w:val="none" w:sz="0" w:space="0" w:color="auto"/>
          </w:divBdr>
        </w:div>
        <w:div w:id="1433744693">
          <w:marLeft w:val="480"/>
          <w:marRight w:val="0"/>
          <w:marTop w:val="0"/>
          <w:marBottom w:val="0"/>
          <w:divBdr>
            <w:top w:val="none" w:sz="0" w:space="0" w:color="auto"/>
            <w:left w:val="none" w:sz="0" w:space="0" w:color="auto"/>
            <w:bottom w:val="none" w:sz="0" w:space="0" w:color="auto"/>
            <w:right w:val="none" w:sz="0" w:space="0" w:color="auto"/>
          </w:divBdr>
        </w:div>
        <w:div w:id="1611888612">
          <w:marLeft w:val="480"/>
          <w:marRight w:val="0"/>
          <w:marTop w:val="0"/>
          <w:marBottom w:val="0"/>
          <w:divBdr>
            <w:top w:val="none" w:sz="0" w:space="0" w:color="auto"/>
            <w:left w:val="none" w:sz="0" w:space="0" w:color="auto"/>
            <w:bottom w:val="none" w:sz="0" w:space="0" w:color="auto"/>
            <w:right w:val="none" w:sz="0" w:space="0" w:color="auto"/>
          </w:divBdr>
        </w:div>
        <w:div w:id="1081869321">
          <w:marLeft w:val="480"/>
          <w:marRight w:val="0"/>
          <w:marTop w:val="0"/>
          <w:marBottom w:val="0"/>
          <w:divBdr>
            <w:top w:val="none" w:sz="0" w:space="0" w:color="auto"/>
            <w:left w:val="none" w:sz="0" w:space="0" w:color="auto"/>
            <w:bottom w:val="none" w:sz="0" w:space="0" w:color="auto"/>
            <w:right w:val="none" w:sz="0" w:space="0" w:color="auto"/>
          </w:divBdr>
        </w:div>
        <w:div w:id="712853329">
          <w:marLeft w:val="480"/>
          <w:marRight w:val="0"/>
          <w:marTop w:val="0"/>
          <w:marBottom w:val="0"/>
          <w:divBdr>
            <w:top w:val="none" w:sz="0" w:space="0" w:color="auto"/>
            <w:left w:val="none" w:sz="0" w:space="0" w:color="auto"/>
            <w:bottom w:val="none" w:sz="0" w:space="0" w:color="auto"/>
            <w:right w:val="none" w:sz="0" w:space="0" w:color="auto"/>
          </w:divBdr>
        </w:div>
        <w:div w:id="1906909581">
          <w:marLeft w:val="480"/>
          <w:marRight w:val="0"/>
          <w:marTop w:val="0"/>
          <w:marBottom w:val="0"/>
          <w:divBdr>
            <w:top w:val="none" w:sz="0" w:space="0" w:color="auto"/>
            <w:left w:val="none" w:sz="0" w:space="0" w:color="auto"/>
            <w:bottom w:val="none" w:sz="0" w:space="0" w:color="auto"/>
            <w:right w:val="none" w:sz="0" w:space="0" w:color="auto"/>
          </w:divBdr>
        </w:div>
        <w:div w:id="1823539201">
          <w:marLeft w:val="480"/>
          <w:marRight w:val="0"/>
          <w:marTop w:val="0"/>
          <w:marBottom w:val="0"/>
          <w:divBdr>
            <w:top w:val="none" w:sz="0" w:space="0" w:color="auto"/>
            <w:left w:val="none" w:sz="0" w:space="0" w:color="auto"/>
            <w:bottom w:val="none" w:sz="0" w:space="0" w:color="auto"/>
            <w:right w:val="none" w:sz="0" w:space="0" w:color="auto"/>
          </w:divBdr>
        </w:div>
        <w:div w:id="1706833065">
          <w:marLeft w:val="480"/>
          <w:marRight w:val="0"/>
          <w:marTop w:val="0"/>
          <w:marBottom w:val="0"/>
          <w:divBdr>
            <w:top w:val="none" w:sz="0" w:space="0" w:color="auto"/>
            <w:left w:val="none" w:sz="0" w:space="0" w:color="auto"/>
            <w:bottom w:val="none" w:sz="0" w:space="0" w:color="auto"/>
            <w:right w:val="none" w:sz="0" w:space="0" w:color="auto"/>
          </w:divBdr>
        </w:div>
        <w:div w:id="1809741118">
          <w:marLeft w:val="480"/>
          <w:marRight w:val="0"/>
          <w:marTop w:val="0"/>
          <w:marBottom w:val="0"/>
          <w:divBdr>
            <w:top w:val="none" w:sz="0" w:space="0" w:color="auto"/>
            <w:left w:val="none" w:sz="0" w:space="0" w:color="auto"/>
            <w:bottom w:val="none" w:sz="0" w:space="0" w:color="auto"/>
            <w:right w:val="none" w:sz="0" w:space="0" w:color="auto"/>
          </w:divBdr>
        </w:div>
        <w:div w:id="838739706">
          <w:marLeft w:val="480"/>
          <w:marRight w:val="0"/>
          <w:marTop w:val="0"/>
          <w:marBottom w:val="0"/>
          <w:divBdr>
            <w:top w:val="none" w:sz="0" w:space="0" w:color="auto"/>
            <w:left w:val="none" w:sz="0" w:space="0" w:color="auto"/>
            <w:bottom w:val="none" w:sz="0" w:space="0" w:color="auto"/>
            <w:right w:val="none" w:sz="0" w:space="0" w:color="auto"/>
          </w:divBdr>
        </w:div>
        <w:div w:id="1519469854">
          <w:marLeft w:val="480"/>
          <w:marRight w:val="0"/>
          <w:marTop w:val="0"/>
          <w:marBottom w:val="0"/>
          <w:divBdr>
            <w:top w:val="none" w:sz="0" w:space="0" w:color="auto"/>
            <w:left w:val="none" w:sz="0" w:space="0" w:color="auto"/>
            <w:bottom w:val="none" w:sz="0" w:space="0" w:color="auto"/>
            <w:right w:val="none" w:sz="0" w:space="0" w:color="auto"/>
          </w:divBdr>
        </w:div>
        <w:div w:id="1752923421">
          <w:marLeft w:val="480"/>
          <w:marRight w:val="0"/>
          <w:marTop w:val="0"/>
          <w:marBottom w:val="0"/>
          <w:divBdr>
            <w:top w:val="none" w:sz="0" w:space="0" w:color="auto"/>
            <w:left w:val="none" w:sz="0" w:space="0" w:color="auto"/>
            <w:bottom w:val="none" w:sz="0" w:space="0" w:color="auto"/>
            <w:right w:val="none" w:sz="0" w:space="0" w:color="auto"/>
          </w:divBdr>
        </w:div>
        <w:div w:id="1304849992">
          <w:marLeft w:val="480"/>
          <w:marRight w:val="0"/>
          <w:marTop w:val="0"/>
          <w:marBottom w:val="0"/>
          <w:divBdr>
            <w:top w:val="none" w:sz="0" w:space="0" w:color="auto"/>
            <w:left w:val="none" w:sz="0" w:space="0" w:color="auto"/>
            <w:bottom w:val="none" w:sz="0" w:space="0" w:color="auto"/>
            <w:right w:val="none" w:sz="0" w:space="0" w:color="auto"/>
          </w:divBdr>
        </w:div>
        <w:div w:id="766652416">
          <w:marLeft w:val="480"/>
          <w:marRight w:val="0"/>
          <w:marTop w:val="0"/>
          <w:marBottom w:val="0"/>
          <w:divBdr>
            <w:top w:val="none" w:sz="0" w:space="0" w:color="auto"/>
            <w:left w:val="none" w:sz="0" w:space="0" w:color="auto"/>
            <w:bottom w:val="none" w:sz="0" w:space="0" w:color="auto"/>
            <w:right w:val="none" w:sz="0" w:space="0" w:color="auto"/>
          </w:divBdr>
        </w:div>
        <w:div w:id="281690533">
          <w:marLeft w:val="480"/>
          <w:marRight w:val="0"/>
          <w:marTop w:val="0"/>
          <w:marBottom w:val="0"/>
          <w:divBdr>
            <w:top w:val="none" w:sz="0" w:space="0" w:color="auto"/>
            <w:left w:val="none" w:sz="0" w:space="0" w:color="auto"/>
            <w:bottom w:val="none" w:sz="0" w:space="0" w:color="auto"/>
            <w:right w:val="none" w:sz="0" w:space="0" w:color="auto"/>
          </w:divBdr>
        </w:div>
        <w:div w:id="910315209">
          <w:marLeft w:val="480"/>
          <w:marRight w:val="0"/>
          <w:marTop w:val="0"/>
          <w:marBottom w:val="0"/>
          <w:divBdr>
            <w:top w:val="none" w:sz="0" w:space="0" w:color="auto"/>
            <w:left w:val="none" w:sz="0" w:space="0" w:color="auto"/>
            <w:bottom w:val="none" w:sz="0" w:space="0" w:color="auto"/>
            <w:right w:val="none" w:sz="0" w:space="0" w:color="auto"/>
          </w:divBdr>
        </w:div>
        <w:div w:id="1292975829">
          <w:marLeft w:val="480"/>
          <w:marRight w:val="0"/>
          <w:marTop w:val="0"/>
          <w:marBottom w:val="0"/>
          <w:divBdr>
            <w:top w:val="none" w:sz="0" w:space="0" w:color="auto"/>
            <w:left w:val="none" w:sz="0" w:space="0" w:color="auto"/>
            <w:bottom w:val="none" w:sz="0" w:space="0" w:color="auto"/>
            <w:right w:val="none" w:sz="0" w:space="0" w:color="auto"/>
          </w:divBdr>
        </w:div>
        <w:div w:id="1346980440">
          <w:marLeft w:val="480"/>
          <w:marRight w:val="0"/>
          <w:marTop w:val="0"/>
          <w:marBottom w:val="0"/>
          <w:divBdr>
            <w:top w:val="none" w:sz="0" w:space="0" w:color="auto"/>
            <w:left w:val="none" w:sz="0" w:space="0" w:color="auto"/>
            <w:bottom w:val="none" w:sz="0" w:space="0" w:color="auto"/>
            <w:right w:val="none" w:sz="0" w:space="0" w:color="auto"/>
          </w:divBdr>
        </w:div>
        <w:div w:id="642465644">
          <w:marLeft w:val="480"/>
          <w:marRight w:val="0"/>
          <w:marTop w:val="0"/>
          <w:marBottom w:val="0"/>
          <w:divBdr>
            <w:top w:val="none" w:sz="0" w:space="0" w:color="auto"/>
            <w:left w:val="none" w:sz="0" w:space="0" w:color="auto"/>
            <w:bottom w:val="none" w:sz="0" w:space="0" w:color="auto"/>
            <w:right w:val="none" w:sz="0" w:space="0" w:color="auto"/>
          </w:divBdr>
        </w:div>
        <w:div w:id="133572757">
          <w:marLeft w:val="480"/>
          <w:marRight w:val="0"/>
          <w:marTop w:val="0"/>
          <w:marBottom w:val="0"/>
          <w:divBdr>
            <w:top w:val="none" w:sz="0" w:space="0" w:color="auto"/>
            <w:left w:val="none" w:sz="0" w:space="0" w:color="auto"/>
            <w:bottom w:val="none" w:sz="0" w:space="0" w:color="auto"/>
            <w:right w:val="none" w:sz="0" w:space="0" w:color="auto"/>
          </w:divBdr>
        </w:div>
        <w:div w:id="2090694120">
          <w:marLeft w:val="480"/>
          <w:marRight w:val="0"/>
          <w:marTop w:val="0"/>
          <w:marBottom w:val="0"/>
          <w:divBdr>
            <w:top w:val="none" w:sz="0" w:space="0" w:color="auto"/>
            <w:left w:val="none" w:sz="0" w:space="0" w:color="auto"/>
            <w:bottom w:val="none" w:sz="0" w:space="0" w:color="auto"/>
            <w:right w:val="none" w:sz="0" w:space="0" w:color="auto"/>
          </w:divBdr>
        </w:div>
        <w:div w:id="202131419">
          <w:marLeft w:val="480"/>
          <w:marRight w:val="0"/>
          <w:marTop w:val="0"/>
          <w:marBottom w:val="0"/>
          <w:divBdr>
            <w:top w:val="none" w:sz="0" w:space="0" w:color="auto"/>
            <w:left w:val="none" w:sz="0" w:space="0" w:color="auto"/>
            <w:bottom w:val="none" w:sz="0" w:space="0" w:color="auto"/>
            <w:right w:val="none" w:sz="0" w:space="0" w:color="auto"/>
          </w:divBdr>
        </w:div>
        <w:div w:id="1126117334">
          <w:marLeft w:val="480"/>
          <w:marRight w:val="0"/>
          <w:marTop w:val="0"/>
          <w:marBottom w:val="0"/>
          <w:divBdr>
            <w:top w:val="none" w:sz="0" w:space="0" w:color="auto"/>
            <w:left w:val="none" w:sz="0" w:space="0" w:color="auto"/>
            <w:bottom w:val="none" w:sz="0" w:space="0" w:color="auto"/>
            <w:right w:val="none" w:sz="0" w:space="0" w:color="auto"/>
          </w:divBdr>
        </w:div>
        <w:div w:id="336658987">
          <w:marLeft w:val="480"/>
          <w:marRight w:val="0"/>
          <w:marTop w:val="0"/>
          <w:marBottom w:val="0"/>
          <w:divBdr>
            <w:top w:val="none" w:sz="0" w:space="0" w:color="auto"/>
            <w:left w:val="none" w:sz="0" w:space="0" w:color="auto"/>
            <w:bottom w:val="none" w:sz="0" w:space="0" w:color="auto"/>
            <w:right w:val="none" w:sz="0" w:space="0" w:color="auto"/>
          </w:divBdr>
        </w:div>
        <w:div w:id="578448774">
          <w:marLeft w:val="480"/>
          <w:marRight w:val="0"/>
          <w:marTop w:val="0"/>
          <w:marBottom w:val="0"/>
          <w:divBdr>
            <w:top w:val="none" w:sz="0" w:space="0" w:color="auto"/>
            <w:left w:val="none" w:sz="0" w:space="0" w:color="auto"/>
            <w:bottom w:val="none" w:sz="0" w:space="0" w:color="auto"/>
            <w:right w:val="none" w:sz="0" w:space="0" w:color="auto"/>
          </w:divBdr>
        </w:div>
        <w:div w:id="551189122">
          <w:marLeft w:val="480"/>
          <w:marRight w:val="0"/>
          <w:marTop w:val="0"/>
          <w:marBottom w:val="0"/>
          <w:divBdr>
            <w:top w:val="none" w:sz="0" w:space="0" w:color="auto"/>
            <w:left w:val="none" w:sz="0" w:space="0" w:color="auto"/>
            <w:bottom w:val="none" w:sz="0" w:space="0" w:color="auto"/>
            <w:right w:val="none" w:sz="0" w:space="0" w:color="auto"/>
          </w:divBdr>
        </w:div>
        <w:div w:id="925194012">
          <w:marLeft w:val="480"/>
          <w:marRight w:val="0"/>
          <w:marTop w:val="0"/>
          <w:marBottom w:val="0"/>
          <w:divBdr>
            <w:top w:val="none" w:sz="0" w:space="0" w:color="auto"/>
            <w:left w:val="none" w:sz="0" w:space="0" w:color="auto"/>
            <w:bottom w:val="none" w:sz="0" w:space="0" w:color="auto"/>
            <w:right w:val="none" w:sz="0" w:space="0" w:color="auto"/>
          </w:divBdr>
        </w:div>
        <w:div w:id="1173762697">
          <w:marLeft w:val="480"/>
          <w:marRight w:val="0"/>
          <w:marTop w:val="0"/>
          <w:marBottom w:val="0"/>
          <w:divBdr>
            <w:top w:val="none" w:sz="0" w:space="0" w:color="auto"/>
            <w:left w:val="none" w:sz="0" w:space="0" w:color="auto"/>
            <w:bottom w:val="none" w:sz="0" w:space="0" w:color="auto"/>
            <w:right w:val="none" w:sz="0" w:space="0" w:color="auto"/>
          </w:divBdr>
        </w:div>
        <w:div w:id="1854875617">
          <w:marLeft w:val="480"/>
          <w:marRight w:val="0"/>
          <w:marTop w:val="0"/>
          <w:marBottom w:val="0"/>
          <w:divBdr>
            <w:top w:val="none" w:sz="0" w:space="0" w:color="auto"/>
            <w:left w:val="none" w:sz="0" w:space="0" w:color="auto"/>
            <w:bottom w:val="none" w:sz="0" w:space="0" w:color="auto"/>
            <w:right w:val="none" w:sz="0" w:space="0" w:color="auto"/>
          </w:divBdr>
        </w:div>
        <w:div w:id="498036569">
          <w:marLeft w:val="480"/>
          <w:marRight w:val="0"/>
          <w:marTop w:val="0"/>
          <w:marBottom w:val="0"/>
          <w:divBdr>
            <w:top w:val="none" w:sz="0" w:space="0" w:color="auto"/>
            <w:left w:val="none" w:sz="0" w:space="0" w:color="auto"/>
            <w:bottom w:val="none" w:sz="0" w:space="0" w:color="auto"/>
            <w:right w:val="none" w:sz="0" w:space="0" w:color="auto"/>
          </w:divBdr>
        </w:div>
        <w:div w:id="140194050">
          <w:marLeft w:val="480"/>
          <w:marRight w:val="0"/>
          <w:marTop w:val="0"/>
          <w:marBottom w:val="0"/>
          <w:divBdr>
            <w:top w:val="none" w:sz="0" w:space="0" w:color="auto"/>
            <w:left w:val="none" w:sz="0" w:space="0" w:color="auto"/>
            <w:bottom w:val="none" w:sz="0" w:space="0" w:color="auto"/>
            <w:right w:val="none" w:sz="0" w:space="0" w:color="auto"/>
          </w:divBdr>
        </w:div>
        <w:div w:id="707724405">
          <w:marLeft w:val="480"/>
          <w:marRight w:val="0"/>
          <w:marTop w:val="0"/>
          <w:marBottom w:val="0"/>
          <w:divBdr>
            <w:top w:val="none" w:sz="0" w:space="0" w:color="auto"/>
            <w:left w:val="none" w:sz="0" w:space="0" w:color="auto"/>
            <w:bottom w:val="none" w:sz="0" w:space="0" w:color="auto"/>
            <w:right w:val="none" w:sz="0" w:space="0" w:color="auto"/>
          </w:divBdr>
        </w:div>
        <w:div w:id="783422306">
          <w:marLeft w:val="480"/>
          <w:marRight w:val="0"/>
          <w:marTop w:val="0"/>
          <w:marBottom w:val="0"/>
          <w:divBdr>
            <w:top w:val="none" w:sz="0" w:space="0" w:color="auto"/>
            <w:left w:val="none" w:sz="0" w:space="0" w:color="auto"/>
            <w:bottom w:val="none" w:sz="0" w:space="0" w:color="auto"/>
            <w:right w:val="none" w:sz="0" w:space="0" w:color="auto"/>
          </w:divBdr>
        </w:div>
        <w:div w:id="1217861822">
          <w:marLeft w:val="480"/>
          <w:marRight w:val="0"/>
          <w:marTop w:val="0"/>
          <w:marBottom w:val="0"/>
          <w:divBdr>
            <w:top w:val="none" w:sz="0" w:space="0" w:color="auto"/>
            <w:left w:val="none" w:sz="0" w:space="0" w:color="auto"/>
            <w:bottom w:val="none" w:sz="0" w:space="0" w:color="auto"/>
            <w:right w:val="none" w:sz="0" w:space="0" w:color="auto"/>
          </w:divBdr>
        </w:div>
        <w:div w:id="1968199408">
          <w:marLeft w:val="480"/>
          <w:marRight w:val="0"/>
          <w:marTop w:val="0"/>
          <w:marBottom w:val="0"/>
          <w:divBdr>
            <w:top w:val="none" w:sz="0" w:space="0" w:color="auto"/>
            <w:left w:val="none" w:sz="0" w:space="0" w:color="auto"/>
            <w:bottom w:val="none" w:sz="0" w:space="0" w:color="auto"/>
            <w:right w:val="none" w:sz="0" w:space="0" w:color="auto"/>
          </w:divBdr>
        </w:div>
        <w:div w:id="1151948950">
          <w:marLeft w:val="480"/>
          <w:marRight w:val="0"/>
          <w:marTop w:val="0"/>
          <w:marBottom w:val="0"/>
          <w:divBdr>
            <w:top w:val="none" w:sz="0" w:space="0" w:color="auto"/>
            <w:left w:val="none" w:sz="0" w:space="0" w:color="auto"/>
            <w:bottom w:val="none" w:sz="0" w:space="0" w:color="auto"/>
            <w:right w:val="none" w:sz="0" w:space="0" w:color="auto"/>
          </w:divBdr>
        </w:div>
        <w:div w:id="612323556">
          <w:marLeft w:val="480"/>
          <w:marRight w:val="0"/>
          <w:marTop w:val="0"/>
          <w:marBottom w:val="0"/>
          <w:divBdr>
            <w:top w:val="none" w:sz="0" w:space="0" w:color="auto"/>
            <w:left w:val="none" w:sz="0" w:space="0" w:color="auto"/>
            <w:bottom w:val="none" w:sz="0" w:space="0" w:color="auto"/>
            <w:right w:val="none" w:sz="0" w:space="0" w:color="auto"/>
          </w:divBdr>
        </w:div>
        <w:div w:id="1354647191">
          <w:marLeft w:val="480"/>
          <w:marRight w:val="0"/>
          <w:marTop w:val="0"/>
          <w:marBottom w:val="0"/>
          <w:divBdr>
            <w:top w:val="none" w:sz="0" w:space="0" w:color="auto"/>
            <w:left w:val="none" w:sz="0" w:space="0" w:color="auto"/>
            <w:bottom w:val="none" w:sz="0" w:space="0" w:color="auto"/>
            <w:right w:val="none" w:sz="0" w:space="0" w:color="auto"/>
          </w:divBdr>
        </w:div>
        <w:div w:id="1373386282">
          <w:marLeft w:val="480"/>
          <w:marRight w:val="0"/>
          <w:marTop w:val="0"/>
          <w:marBottom w:val="0"/>
          <w:divBdr>
            <w:top w:val="none" w:sz="0" w:space="0" w:color="auto"/>
            <w:left w:val="none" w:sz="0" w:space="0" w:color="auto"/>
            <w:bottom w:val="none" w:sz="0" w:space="0" w:color="auto"/>
            <w:right w:val="none" w:sz="0" w:space="0" w:color="auto"/>
          </w:divBdr>
        </w:div>
        <w:div w:id="47462855">
          <w:marLeft w:val="480"/>
          <w:marRight w:val="0"/>
          <w:marTop w:val="0"/>
          <w:marBottom w:val="0"/>
          <w:divBdr>
            <w:top w:val="none" w:sz="0" w:space="0" w:color="auto"/>
            <w:left w:val="none" w:sz="0" w:space="0" w:color="auto"/>
            <w:bottom w:val="none" w:sz="0" w:space="0" w:color="auto"/>
            <w:right w:val="none" w:sz="0" w:space="0" w:color="auto"/>
          </w:divBdr>
        </w:div>
        <w:div w:id="1293485011">
          <w:marLeft w:val="480"/>
          <w:marRight w:val="0"/>
          <w:marTop w:val="0"/>
          <w:marBottom w:val="0"/>
          <w:divBdr>
            <w:top w:val="none" w:sz="0" w:space="0" w:color="auto"/>
            <w:left w:val="none" w:sz="0" w:space="0" w:color="auto"/>
            <w:bottom w:val="none" w:sz="0" w:space="0" w:color="auto"/>
            <w:right w:val="none" w:sz="0" w:space="0" w:color="auto"/>
          </w:divBdr>
        </w:div>
        <w:div w:id="1769811445">
          <w:marLeft w:val="480"/>
          <w:marRight w:val="0"/>
          <w:marTop w:val="0"/>
          <w:marBottom w:val="0"/>
          <w:divBdr>
            <w:top w:val="none" w:sz="0" w:space="0" w:color="auto"/>
            <w:left w:val="none" w:sz="0" w:space="0" w:color="auto"/>
            <w:bottom w:val="none" w:sz="0" w:space="0" w:color="auto"/>
            <w:right w:val="none" w:sz="0" w:space="0" w:color="auto"/>
          </w:divBdr>
        </w:div>
        <w:div w:id="1168861799">
          <w:marLeft w:val="480"/>
          <w:marRight w:val="0"/>
          <w:marTop w:val="0"/>
          <w:marBottom w:val="0"/>
          <w:divBdr>
            <w:top w:val="none" w:sz="0" w:space="0" w:color="auto"/>
            <w:left w:val="none" w:sz="0" w:space="0" w:color="auto"/>
            <w:bottom w:val="none" w:sz="0" w:space="0" w:color="auto"/>
            <w:right w:val="none" w:sz="0" w:space="0" w:color="auto"/>
          </w:divBdr>
        </w:div>
        <w:div w:id="1176531061">
          <w:marLeft w:val="480"/>
          <w:marRight w:val="0"/>
          <w:marTop w:val="0"/>
          <w:marBottom w:val="0"/>
          <w:divBdr>
            <w:top w:val="none" w:sz="0" w:space="0" w:color="auto"/>
            <w:left w:val="none" w:sz="0" w:space="0" w:color="auto"/>
            <w:bottom w:val="none" w:sz="0" w:space="0" w:color="auto"/>
            <w:right w:val="none" w:sz="0" w:space="0" w:color="auto"/>
          </w:divBdr>
        </w:div>
        <w:div w:id="940258544">
          <w:marLeft w:val="480"/>
          <w:marRight w:val="0"/>
          <w:marTop w:val="0"/>
          <w:marBottom w:val="0"/>
          <w:divBdr>
            <w:top w:val="none" w:sz="0" w:space="0" w:color="auto"/>
            <w:left w:val="none" w:sz="0" w:space="0" w:color="auto"/>
            <w:bottom w:val="none" w:sz="0" w:space="0" w:color="auto"/>
            <w:right w:val="none" w:sz="0" w:space="0" w:color="auto"/>
          </w:divBdr>
        </w:div>
        <w:div w:id="130945901">
          <w:marLeft w:val="480"/>
          <w:marRight w:val="0"/>
          <w:marTop w:val="0"/>
          <w:marBottom w:val="0"/>
          <w:divBdr>
            <w:top w:val="none" w:sz="0" w:space="0" w:color="auto"/>
            <w:left w:val="none" w:sz="0" w:space="0" w:color="auto"/>
            <w:bottom w:val="none" w:sz="0" w:space="0" w:color="auto"/>
            <w:right w:val="none" w:sz="0" w:space="0" w:color="auto"/>
          </w:divBdr>
        </w:div>
        <w:div w:id="292903162">
          <w:marLeft w:val="480"/>
          <w:marRight w:val="0"/>
          <w:marTop w:val="0"/>
          <w:marBottom w:val="0"/>
          <w:divBdr>
            <w:top w:val="none" w:sz="0" w:space="0" w:color="auto"/>
            <w:left w:val="none" w:sz="0" w:space="0" w:color="auto"/>
            <w:bottom w:val="none" w:sz="0" w:space="0" w:color="auto"/>
            <w:right w:val="none" w:sz="0" w:space="0" w:color="auto"/>
          </w:divBdr>
        </w:div>
        <w:div w:id="813329557">
          <w:marLeft w:val="480"/>
          <w:marRight w:val="0"/>
          <w:marTop w:val="0"/>
          <w:marBottom w:val="0"/>
          <w:divBdr>
            <w:top w:val="none" w:sz="0" w:space="0" w:color="auto"/>
            <w:left w:val="none" w:sz="0" w:space="0" w:color="auto"/>
            <w:bottom w:val="none" w:sz="0" w:space="0" w:color="auto"/>
            <w:right w:val="none" w:sz="0" w:space="0" w:color="auto"/>
          </w:divBdr>
        </w:div>
        <w:div w:id="1323581128">
          <w:marLeft w:val="480"/>
          <w:marRight w:val="0"/>
          <w:marTop w:val="0"/>
          <w:marBottom w:val="0"/>
          <w:divBdr>
            <w:top w:val="none" w:sz="0" w:space="0" w:color="auto"/>
            <w:left w:val="none" w:sz="0" w:space="0" w:color="auto"/>
            <w:bottom w:val="none" w:sz="0" w:space="0" w:color="auto"/>
            <w:right w:val="none" w:sz="0" w:space="0" w:color="auto"/>
          </w:divBdr>
        </w:div>
        <w:div w:id="1119177792">
          <w:marLeft w:val="480"/>
          <w:marRight w:val="0"/>
          <w:marTop w:val="0"/>
          <w:marBottom w:val="0"/>
          <w:divBdr>
            <w:top w:val="none" w:sz="0" w:space="0" w:color="auto"/>
            <w:left w:val="none" w:sz="0" w:space="0" w:color="auto"/>
            <w:bottom w:val="none" w:sz="0" w:space="0" w:color="auto"/>
            <w:right w:val="none" w:sz="0" w:space="0" w:color="auto"/>
          </w:divBdr>
        </w:div>
        <w:div w:id="2056267927">
          <w:marLeft w:val="480"/>
          <w:marRight w:val="0"/>
          <w:marTop w:val="0"/>
          <w:marBottom w:val="0"/>
          <w:divBdr>
            <w:top w:val="none" w:sz="0" w:space="0" w:color="auto"/>
            <w:left w:val="none" w:sz="0" w:space="0" w:color="auto"/>
            <w:bottom w:val="none" w:sz="0" w:space="0" w:color="auto"/>
            <w:right w:val="none" w:sz="0" w:space="0" w:color="auto"/>
          </w:divBdr>
        </w:div>
        <w:div w:id="2061436964">
          <w:marLeft w:val="480"/>
          <w:marRight w:val="0"/>
          <w:marTop w:val="0"/>
          <w:marBottom w:val="0"/>
          <w:divBdr>
            <w:top w:val="none" w:sz="0" w:space="0" w:color="auto"/>
            <w:left w:val="none" w:sz="0" w:space="0" w:color="auto"/>
            <w:bottom w:val="none" w:sz="0" w:space="0" w:color="auto"/>
            <w:right w:val="none" w:sz="0" w:space="0" w:color="auto"/>
          </w:divBdr>
        </w:div>
        <w:div w:id="221141760">
          <w:marLeft w:val="480"/>
          <w:marRight w:val="0"/>
          <w:marTop w:val="0"/>
          <w:marBottom w:val="0"/>
          <w:divBdr>
            <w:top w:val="none" w:sz="0" w:space="0" w:color="auto"/>
            <w:left w:val="none" w:sz="0" w:space="0" w:color="auto"/>
            <w:bottom w:val="none" w:sz="0" w:space="0" w:color="auto"/>
            <w:right w:val="none" w:sz="0" w:space="0" w:color="auto"/>
          </w:divBdr>
        </w:div>
        <w:div w:id="1846163505">
          <w:marLeft w:val="480"/>
          <w:marRight w:val="0"/>
          <w:marTop w:val="0"/>
          <w:marBottom w:val="0"/>
          <w:divBdr>
            <w:top w:val="none" w:sz="0" w:space="0" w:color="auto"/>
            <w:left w:val="none" w:sz="0" w:space="0" w:color="auto"/>
            <w:bottom w:val="none" w:sz="0" w:space="0" w:color="auto"/>
            <w:right w:val="none" w:sz="0" w:space="0" w:color="auto"/>
          </w:divBdr>
        </w:div>
        <w:div w:id="1783527347">
          <w:marLeft w:val="480"/>
          <w:marRight w:val="0"/>
          <w:marTop w:val="0"/>
          <w:marBottom w:val="0"/>
          <w:divBdr>
            <w:top w:val="none" w:sz="0" w:space="0" w:color="auto"/>
            <w:left w:val="none" w:sz="0" w:space="0" w:color="auto"/>
            <w:bottom w:val="none" w:sz="0" w:space="0" w:color="auto"/>
            <w:right w:val="none" w:sz="0" w:space="0" w:color="auto"/>
          </w:divBdr>
        </w:div>
        <w:div w:id="2115056810">
          <w:marLeft w:val="480"/>
          <w:marRight w:val="0"/>
          <w:marTop w:val="0"/>
          <w:marBottom w:val="0"/>
          <w:divBdr>
            <w:top w:val="none" w:sz="0" w:space="0" w:color="auto"/>
            <w:left w:val="none" w:sz="0" w:space="0" w:color="auto"/>
            <w:bottom w:val="none" w:sz="0" w:space="0" w:color="auto"/>
            <w:right w:val="none" w:sz="0" w:space="0" w:color="auto"/>
          </w:divBdr>
        </w:div>
        <w:div w:id="8874534">
          <w:marLeft w:val="480"/>
          <w:marRight w:val="0"/>
          <w:marTop w:val="0"/>
          <w:marBottom w:val="0"/>
          <w:divBdr>
            <w:top w:val="none" w:sz="0" w:space="0" w:color="auto"/>
            <w:left w:val="none" w:sz="0" w:space="0" w:color="auto"/>
            <w:bottom w:val="none" w:sz="0" w:space="0" w:color="auto"/>
            <w:right w:val="none" w:sz="0" w:space="0" w:color="auto"/>
          </w:divBdr>
        </w:div>
        <w:div w:id="880436176">
          <w:marLeft w:val="480"/>
          <w:marRight w:val="0"/>
          <w:marTop w:val="0"/>
          <w:marBottom w:val="0"/>
          <w:divBdr>
            <w:top w:val="none" w:sz="0" w:space="0" w:color="auto"/>
            <w:left w:val="none" w:sz="0" w:space="0" w:color="auto"/>
            <w:bottom w:val="none" w:sz="0" w:space="0" w:color="auto"/>
            <w:right w:val="none" w:sz="0" w:space="0" w:color="auto"/>
          </w:divBdr>
        </w:div>
        <w:div w:id="210578329">
          <w:marLeft w:val="480"/>
          <w:marRight w:val="0"/>
          <w:marTop w:val="0"/>
          <w:marBottom w:val="0"/>
          <w:divBdr>
            <w:top w:val="none" w:sz="0" w:space="0" w:color="auto"/>
            <w:left w:val="none" w:sz="0" w:space="0" w:color="auto"/>
            <w:bottom w:val="none" w:sz="0" w:space="0" w:color="auto"/>
            <w:right w:val="none" w:sz="0" w:space="0" w:color="auto"/>
          </w:divBdr>
        </w:div>
        <w:div w:id="2131851498">
          <w:marLeft w:val="480"/>
          <w:marRight w:val="0"/>
          <w:marTop w:val="0"/>
          <w:marBottom w:val="0"/>
          <w:divBdr>
            <w:top w:val="none" w:sz="0" w:space="0" w:color="auto"/>
            <w:left w:val="none" w:sz="0" w:space="0" w:color="auto"/>
            <w:bottom w:val="none" w:sz="0" w:space="0" w:color="auto"/>
            <w:right w:val="none" w:sz="0" w:space="0" w:color="auto"/>
          </w:divBdr>
        </w:div>
        <w:div w:id="2136563838">
          <w:marLeft w:val="480"/>
          <w:marRight w:val="0"/>
          <w:marTop w:val="0"/>
          <w:marBottom w:val="0"/>
          <w:divBdr>
            <w:top w:val="none" w:sz="0" w:space="0" w:color="auto"/>
            <w:left w:val="none" w:sz="0" w:space="0" w:color="auto"/>
            <w:bottom w:val="none" w:sz="0" w:space="0" w:color="auto"/>
            <w:right w:val="none" w:sz="0" w:space="0" w:color="auto"/>
          </w:divBdr>
        </w:div>
        <w:div w:id="1990284507">
          <w:marLeft w:val="480"/>
          <w:marRight w:val="0"/>
          <w:marTop w:val="0"/>
          <w:marBottom w:val="0"/>
          <w:divBdr>
            <w:top w:val="none" w:sz="0" w:space="0" w:color="auto"/>
            <w:left w:val="none" w:sz="0" w:space="0" w:color="auto"/>
            <w:bottom w:val="none" w:sz="0" w:space="0" w:color="auto"/>
            <w:right w:val="none" w:sz="0" w:space="0" w:color="auto"/>
          </w:divBdr>
        </w:div>
        <w:div w:id="1909537187">
          <w:marLeft w:val="480"/>
          <w:marRight w:val="0"/>
          <w:marTop w:val="0"/>
          <w:marBottom w:val="0"/>
          <w:divBdr>
            <w:top w:val="none" w:sz="0" w:space="0" w:color="auto"/>
            <w:left w:val="none" w:sz="0" w:space="0" w:color="auto"/>
            <w:bottom w:val="none" w:sz="0" w:space="0" w:color="auto"/>
            <w:right w:val="none" w:sz="0" w:space="0" w:color="auto"/>
          </w:divBdr>
        </w:div>
        <w:div w:id="777220103">
          <w:marLeft w:val="480"/>
          <w:marRight w:val="0"/>
          <w:marTop w:val="0"/>
          <w:marBottom w:val="0"/>
          <w:divBdr>
            <w:top w:val="none" w:sz="0" w:space="0" w:color="auto"/>
            <w:left w:val="none" w:sz="0" w:space="0" w:color="auto"/>
            <w:bottom w:val="none" w:sz="0" w:space="0" w:color="auto"/>
            <w:right w:val="none" w:sz="0" w:space="0" w:color="auto"/>
          </w:divBdr>
        </w:div>
        <w:div w:id="738023059">
          <w:marLeft w:val="480"/>
          <w:marRight w:val="0"/>
          <w:marTop w:val="0"/>
          <w:marBottom w:val="0"/>
          <w:divBdr>
            <w:top w:val="none" w:sz="0" w:space="0" w:color="auto"/>
            <w:left w:val="none" w:sz="0" w:space="0" w:color="auto"/>
            <w:bottom w:val="none" w:sz="0" w:space="0" w:color="auto"/>
            <w:right w:val="none" w:sz="0" w:space="0" w:color="auto"/>
          </w:divBdr>
        </w:div>
        <w:div w:id="1176729500">
          <w:marLeft w:val="480"/>
          <w:marRight w:val="0"/>
          <w:marTop w:val="0"/>
          <w:marBottom w:val="0"/>
          <w:divBdr>
            <w:top w:val="none" w:sz="0" w:space="0" w:color="auto"/>
            <w:left w:val="none" w:sz="0" w:space="0" w:color="auto"/>
            <w:bottom w:val="none" w:sz="0" w:space="0" w:color="auto"/>
            <w:right w:val="none" w:sz="0" w:space="0" w:color="auto"/>
          </w:divBdr>
        </w:div>
        <w:div w:id="1432318394">
          <w:marLeft w:val="480"/>
          <w:marRight w:val="0"/>
          <w:marTop w:val="0"/>
          <w:marBottom w:val="0"/>
          <w:divBdr>
            <w:top w:val="none" w:sz="0" w:space="0" w:color="auto"/>
            <w:left w:val="none" w:sz="0" w:space="0" w:color="auto"/>
            <w:bottom w:val="none" w:sz="0" w:space="0" w:color="auto"/>
            <w:right w:val="none" w:sz="0" w:space="0" w:color="auto"/>
          </w:divBdr>
        </w:div>
        <w:div w:id="1334996005">
          <w:marLeft w:val="480"/>
          <w:marRight w:val="0"/>
          <w:marTop w:val="0"/>
          <w:marBottom w:val="0"/>
          <w:divBdr>
            <w:top w:val="none" w:sz="0" w:space="0" w:color="auto"/>
            <w:left w:val="none" w:sz="0" w:space="0" w:color="auto"/>
            <w:bottom w:val="none" w:sz="0" w:space="0" w:color="auto"/>
            <w:right w:val="none" w:sz="0" w:space="0" w:color="auto"/>
          </w:divBdr>
        </w:div>
      </w:divsChild>
    </w:div>
    <w:div w:id="1609965022">
      <w:marLeft w:val="480"/>
      <w:marRight w:val="0"/>
      <w:marTop w:val="0"/>
      <w:marBottom w:val="0"/>
      <w:divBdr>
        <w:top w:val="none" w:sz="0" w:space="0" w:color="auto"/>
        <w:left w:val="none" w:sz="0" w:space="0" w:color="auto"/>
        <w:bottom w:val="none" w:sz="0" w:space="0" w:color="auto"/>
        <w:right w:val="none" w:sz="0" w:space="0" w:color="auto"/>
      </w:divBdr>
    </w:div>
    <w:div w:id="1609971830">
      <w:marLeft w:val="480"/>
      <w:marRight w:val="0"/>
      <w:marTop w:val="0"/>
      <w:marBottom w:val="0"/>
      <w:divBdr>
        <w:top w:val="none" w:sz="0" w:space="0" w:color="auto"/>
        <w:left w:val="none" w:sz="0" w:space="0" w:color="auto"/>
        <w:bottom w:val="none" w:sz="0" w:space="0" w:color="auto"/>
        <w:right w:val="none" w:sz="0" w:space="0" w:color="auto"/>
      </w:divBdr>
    </w:div>
    <w:div w:id="1610044695">
      <w:marLeft w:val="480"/>
      <w:marRight w:val="0"/>
      <w:marTop w:val="0"/>
      <w:marBottom w:val="0"/>
      <w:divBdr>
        <w:top w:val="none" w:sz="0" w:space="0" w:color="auto"/>
        <w:left w:val="none" w:sz="0" w:space="0" w:color="auto"/>
        <w:bottom w:val="none" w:sz="0" w:space="0" w:color="auto"/>
        <w:right w:val="none" w:sz="0" w:space="0" w:color="auto"/>
      </w:divBdr>
    </w:div>
    <w:div w:id="1610158545">
      <w:marLeft w:val="480"/>
      <w:marRight w:val="0"/>
      <w:marTop w:val="0"/>
      <w:marBottom w:val="0"/>
      <w:divBdr>
        <w:top w:val="none" w:sz="0" w:space="0" w:color="auto"/>
        <w:left w:val="none" w:sz="0" w:space="0" w:color="auto"/>
        <w:bottom w:val="none" w:sz="0" w:space="0" w:color="auto"/>
        <w:right w:val="none" w:sz="0" w:space="0" w:color="auto"/>
      </w:divBdr>
    </w:div>
    <w:div w:id="1610510504">
      <w:marLeft w:val="480"/>
      <w:marRight w:val="0"/>
      <w:marTop w:val="0"/>
      <w:marBottom w:val="0"/>
      <w:divBdr>
        <w:top w:val="none" w:sz="0" w:space="0" w:color="auto"/>
        <w:left w:val="none" w:sz="0" w:space="0" w:color="auto"/>
        <w:bottom w:val="none" w:sz="0" w:space="0" w:color="auto"/>
        <w:right w:val="none" w:sz="0" w:space="0" w:color="auto"/>
      </w:divBdr>
    </w:div>
    <w:div w:id="1611156934">
      <w:marLeft w:val="480"/>
      <w:marRight w:val="0"/>
      <w:marTop w:val="0"/>
      <w:marBottom w:val="0"/>
      <w:divBdr>
        <w:top w:val="none" w:sz="0" w:space="0" w:color="auto"/>
        <w:left w:val="none" w:sz="0" w:space="0" w:color="auto"/>
        <w:bottom w:val="none" w:sz="0" w:space="0" w:color="auto"/>
        <w:right w:val="none" w:sz="0" w:space="0" w:color="auto"/>
      </w:divBdr>
    </w:div>
    <w:div w:id="1611207281">
      <w:marLeft w:val="480"/>
      <w:marRight w:val="0"/>
      <w:marTop w:val="0"/>
      <w:marBottom w:val="0"/>
      <w:divBdr>
        <w:top w:val="none" w:sz="0" w:space="0" w:color="auto"/>
        <w:left w:val="none" w:sz="0" w:space="0" w:color="auto"/>
        <w:bottom w:val="none" w:sz="0" w:space="0" w:color="auto"/>
        <w:right w:val="none" w:sz="0" w:space="0" w:color="auto"/>
      </w:divBdr>
    </w:div>
    <w:div w:id="1611232416">
      <w:marLeft w:val="480"/>
      <w:marRight w:val="0"/>
      <w:marTop w:val="0"/>
      <w:marBottom w:val="0"/>
      <w:divBdr>
        <w:top w:val="none" w:sz="0" w:space="0" w:color="auto"/>
        <w:left w:val="none" w:sz="0" w:space="0" w:color="auto"/>
        <w:bottom w:val="none" w:sz="0" w:space="0" w:color="auto"/>
        <w:right w:val="none" w:sz="0" w:space="0" w:color="auto"/>
      </w:divBdr>
    </w:div>
    <w:div w:id="1611234949">
      <w:marLeft w:val="480"/>
      <w:marRight w:val="0"/>
      <w:marTop w:val="0"/>
      <w:marBottom w:val="0"/>
      <w:divBdr>
        <w:top w:val="none" w:sz="0" w:space="0" w:color="auto"/>
        <w:left w:val="none" w:sz="0" w:space="0" w:color="auto"/>
        <w:bottom w:val="none" w:sz="0" w:space="0" w:color="auto"/>
        <w:right w:val="none" w:sz="0" w:space="0" w:color="auto"/>
      </w:divBdr>
    </w:div>
    <w:div w:id="1611469297">
      <w:marLeft w:val="480"/>
      <w:marRight w:val="0"/>
      <w:marTop w:val="0"/>
      <w:marBottom w:val="0"/>
      <w:divBdr>
        <w:top w:val="none" w:sz="0" w:space="0" w:color="auto"/>
        <w:left w:val="none" w:sz="0" w:space="0" w:color="auto"/>
        <w:bottom w:val="none" w:sz="0" w:space="0" w:color="auto"/>
        <w:right w:val="none" w:sz="0" w:space="0" w:color="auto"/>
      </w:divBdr>
    </w:div>
    <w:div w:id="1611889357">
      <w:marLeft w:val="480"/>
      <w:marRight w:val="0"/>
      <w:marTop w:val="0"/>
      <w:marBottom w:val="0"/>
      <w:divBdr>
        <w:top w:val="none" w:sz="0" w:space="0" w:color="auto"/>
        <w:left w:val="none" w:sz="0" w:space="0" w:color="auto"/>
        <w:bottom w:val="none" w:sz="0" w:space="0" w:color="auto"/>
        <w:right w:val="none" w:sz="0" w:space="0" w:color="auto"/>
      </w:divBdr>
    </w:div>
    <w:div w:id="1612277178">
      <w:marLeft w:val="480"/>
      <w:marRight w:val="0"/>
      <w:marTop w:val="0"/>
      <w:marBottom w:val="0"/>
      <w:divBdr>
        <w:top w:val="none" w:sz="0" w:space="0" w:color="auto"/>
        <w:left w:val="none" w:sz="0" w:space="0" w:color="auto"/>
        <w:bottom w:val="none" w:sz="0" w:space="0" w:color="auto"/>
        <w:right w:val="none" w:sz="0" w:space="0" w:color="auto"/>
      </w:divBdr>
    </w:div>
    <w:div w:id="1612397875">
      <w:bodyDiv w:val="1"/>
      <w:marLeft w:val="0"/>
      <w:marRight w:val="0"/>
      <w:marTop w:val="0"/>
      <w:marBottom w:val="0"/>
      <w:divBdr>
        <w:top w:val="none" w:sz="0" w:space="0" w:color="auto"/>
        <w:left w:val="none" w:sz="0" w:space="0" w:color="auto"/>
        <w:bottom w:val="none" w:sz="0" w:space="0" w:color="auto"/>
        <w:right w:val="none" w:sz="0" w:space="0" w:color="auto"/>
      </w:divBdr>
    </w:div>
    <w:div w:id="1612514427">
      <w:marLeft w:val="480"/>
      <w:marRight w:val="0"/>
      <w:marTop w:val="0"/>
      <w:marBottom w:val="0"/>
      <w:divBdr>
        <w:top w:val="none" w:sz="0" w:space="0" w:color="auto"/>
        <w:left w:val="none" w:sz="0" w:space="0" w:color="auto"/>
        <w:bottom w:val="none" w:sz="0" w:space="0" w:color="auto"/>
        <w:right w:val="none" w:sz="0" w:space="0" w:color="auto"/>
      </w:divBdr>
    </w:div>
    <w:div w:id="1612929627">
      <w:marLeft w:val="480"/>
      <w:marRight w:val="0"/>
      <w:marTop w:val="0"/>
      <w:marBottom w:val="0"/>
      <w:divBdr>
        <w:top w:val="none" w:sz="0" w:space="0" w:color="auto"/>
        <w:left w:val="none" w:sz="0" w:space="0" w:color="auto"/>
        <w:bottom w:val="none" w:sz="0" w:space="0" w:color="auto"/>
        <w:right w:val="none" w:sz="0" w:space="0" w:color="auto"/>
      </w:divBdr>
    </w:div>
    <w:div w:id="1612936465">
      <w:marLeft w:val="480"/>
      <w:marRight w:val="0"/>
      <w:marTop w:val="0"/>
      <w:marBottom w:val="0"/>
      <w:divBdr>
        <w:top w:val="none" w:sz="0" w:space="0" w:color="auto"/>
        <w:left w:val="none" w:sz="0" w:space="0" w:color="auto"/>
        <w:bottom w:val="none" w:sz="0" w:space="0" w:color="auto"/>
        <w:right w:val="none" w:sz="0" w:space="0" w:color="auto"/>
      </w:divBdr>
    </w:div>
    <w:div w:id="1613050972">
      <w:bodyDiv w:val="1"/>
      <w:marLeft w:val="0"/>
      <w:marRight w:val="0"/>
      <w:marTop w:val="0"/>
      <w:marBottom w:val="0"/>
      <w:divBdr>
        <w:top w:val="none" w:sz="0" w:space="0" w:color="auto"/>
        <w:left w:val="none" w:sz="0" w:space="0" w:color="auto"/>
        <w:bottom w:val="none" w:sz="0" w:space="0" w:color="auto"/>
        <w:right w:val="none" w:sz="0" w:space="0" w:color="auto"/>
      </w:divBdr>
    </w:div>
    <w:div w:id="1613053173">
      <w:marLeft w:val="480"/>
      <w:marRight w:val="0"/>
      <w:marTop w:val="0"/>
      <w:marBottom w:val="0"/>
      <w:divBdr>
        <w:top w:val="none" w:sz="0" w:space="0" w:color="auto"/>
        <w:left w:val="none" w:sz="0" w:space="0" w:color="auto"/>
        <w:bottom w:val="none" w:sz="0" w:space="0" w:color="auto"/>
        <w:right w:val="none" w:sz="0" w:space="0" w:color="auto"/>
      </w:divBdr>
    </w:div>
    <w:div w:id="1613391077">
      <w:marLeft w:val="480"/>
      <w:marRight w:val="0"/>
      <w:marTop w:val="0"/>
      <w:marBottom w:val="0"/>
      <w:divBdr>
        <w:top w:val="none" w:sz="0" w:space="0" w:color="auto"/>
        <w:left w:val="none" w:sz="0" w:space="0" w:color="auto"/>
        <w:bottom w:val="none" w:sz="0" w:space="0" w:color="auto"/>
        <w:right w:val="none" w:sz="0" w:space="0" w:color="auto"/>
      </w:divBdr>
    </w:div>
    <w:div w:id="1614629041">
      <w:marLeft w:val="480"/>
      <w:marRight w:val="0"/>
      <w:marTop w:val="0"/>
      <w:marBottom w:val="0"/>
      <w:divBdr>
        <w:top w:val="none" w:sz="0" w:space="0" w:color="auto"/>
        <w:left w:val="none" w:sz="0" w:space="0" w:color="auto"/>
        <w:bottom w:val="none" w:sz="0" w:space="0" w:color="auto"/>
        <w:right w:val="none" w:sz="0" w:space="0" w:color="auto"/>
      </w:divBdr>
    </w:div>
    <w:div w:id="1614939862">
      <w:marLeft w:val="480"/>
      <w:marRight w:val="0"/>
      <w:marTop w:val="0"/>
      <w:marBottom w:val="0"/>
      <w:divBdr>
        <w:top w:val="none" w:sz="0" w:space="0" w:color="auto"/>
        <w:left w:val="none" w:sz="0" w:space="0" w:color="auto"/>
        <w:bottom w:val="none" w:sz="0" w:space="0" w:color="auto"/>
        <w:right w:val="none" w:sz="0" w:space="0" w:color="auto"/>
      </w:divBdr>
    </w:div>
    <w:div w:id="1616252170">
      <w:marLeft w:val="480"/>
      <w:marRight w:val="0"/>
      <w:marTop w:val="0"/>
      <w:marBottom w:val="0"/>
      <w:divBdr>
        <w:top w:val="none" w:sz="0" w:space="0" w:color="auto"/>
        <w:left w:val="none" w:sz="0" w:space="0" w:color="auto"/>
        <w:bottom w:val="none" w:sz="0" w:space="0" w:color="auto"/>
        <w:right w:val="none" w:sz="0" w:space="0" w:color="auto"/>
      </w:divBdr>
    </w:div>
    <w:div w:id="1616905258">
      <w:marLeft w:val="480"/>
      <w:marRight w:val="0"/>
      <w:marTop w:val="0"/>
      <w:marBottom w:val="0"/>
      <w:divBdr>
        <w:top w:val="none" w:sz="0" w:space="0" w:color="auto"/>
        <w:left w:val="none" w:sz="0" w:space="0" w:color="auto"/>
        <w:bottom w:val="none" w:sz="0" w:space="0" w:color="auto"/>
        <w:right w:val="none" w:sz="0" w:space="0" w:color="auto"/>
      </w:divBdr>
    </w:div>
    <w:div w:id="1616935639">
      <w:marLeft w:val="480"/>
      <w:marRight w:val="0"/>
      <w:marTop w:val="0"/>
      <w:marBottom w:val="0"/>
      <w:divBdr>
        <w:top w:val="none" w:sz="0" w:space="0" w:color="auto"/>
        <w:left w:val="none" w:sz="0" w:space="0" w:color="auto"/>
        <w:bottom w:val="none" w:sz="0" w:space="0" w:color="auto"/>
        <w:right w:val="none" w:sz="0" w:space="0" w:color="auto"/>
      </w:divBdr>
    </w:div>
    <w:div w:id="1618021540">
      <w:bodyDiv w:val="1"/>
      <w:marLeft w:val="0"/>
      <w:marRight w:val="0"/>
      <w:marTop w:val="0"/>
      <w:marBottom w:val="0"/>
      <w:divBdr>
        <w:top w:val="none" w:sz="0" w:space="0" w:color="auto"/>
        <w:left w:val="none" w:sz="0" w:space="0" w:color="auto"/>
        <w:bottom w:val="none" w:sz="0" w:space="0" w:color="auto"/>
        <w:right w:val="none" w:sz="0" w:space="0" w:color="auto"/>
      </w:divBdr>
    </w:div>
    <w:div w:id="1618293078">
      <w:marLeft w:val="480"/>
      <w:marRight w:val="0"/>
      <w:marTop w:val="0"/>
      <w:marBottom w:val="0"/>
      <w:divBdr>
        <w:top w:val="none" w:sz="0" w:space="0" w:color="auto"/>
        <w:left w:val="none" w:sz="0" w:space="0" w:color="auto"/>
        <w:bottom w:val="none" w:sz="0" w:space="0" w:color="auto"/>
        <w:right w:val="none" w:sz="0" w:space="0" w:color="auto"/>
      </w:divBdr>
    </w:div>
    <w:div w:id="1618751819">
      <w:marLeft w:val="480"/>
      <w:marRight w:val="0"/>
      <w:marTop w:val="0"/>
      <w:marBottom w:val="0"/>
      <w:divBdr>
        <w:top w:val="none" w:sz="0" w:space="0" w:color="auto"/>
        <w:left w:val="none" w:sz="0" w:space="0" w:color="auto"/>
        <w:bottom w:val="none" w:sz="0" w:space="0" w:color="auto"/>
        <w:right w:val="none" w:sz="0" w:space="0" w:color="auto"/>
      </w:divBdr>
    </w:div>
    <w:div w:id="1619024085">
      <w:marLeft w:val="480"/>
      <w:marRight w:val="0"/>
      <w:marTop w:val="0"/>
      <w:marBottom w:val="0"/>
      <w:divBdr>
        <w:top w:val="none" w:sz="0" w:space="0" w:color="auto"/>
        <w:left w:val="none" w:sz="0" w:space="0" w:color="auto"/>
        <w:bottom w:val="none" w:sz="0" w:space="0" w:color="auto"/>
        <w:right w:val="none" w:sz="0" w:space="0" w:color="auto"/>
      </w:divBdr>
    </w:div>
    <w:div w:id="1619071712">
      <w:marLeft w:val="480"/>
      <w:marRight w:val="0"/>
      <w:marTop w:val="0"/>
      <w:marBottom w:val="0"/>
      <w:divBdr>
        <w:top w:val="none" w:sz="0" w:space="0" w:color="auto"/>
        <w:left w:val="none" w:sz="0" w:space="0" w:color="auto"/>
        <w:bottom w:val="none" w:sz="0" w:space="0" w:color="auto"/>
        <w:right w:val="none" w:sz="0" w:space="0" w:color="auto"/>
      </w:divBdr>
    </w:div>
    <w:div w:id="1619138423">
      <w:marLeft w:val="480"/>
      <w:marRight w:val="0"/>
      <w:marTop w:val="0"/>
      <w:marBottom w:val="0"/>
      <w:divBdr>
        <w:top w:val="none" w:sz="0" w:space="0" w:color="auto"/>
        <w:left w:val="none" w:sz="0" w:space="0" w:color="auto"/>
        <w:bottom w:val="none" w:sz="0" w:space="0" w:color="auto"/>
        <w:right w:val="none" w:sz="0" w:space="0" w:color="auto"/>
      </w:divBdr>
    </w:div>
    <w:div w:id="1619799518">
      <w:bodyDiv w:val="1"/>
      <w:marLeft w:val="0"/>
      <w:marRight w:val="0"/>
      <w:marTop w:val="0"/>
      <w:marBottom w:val="0"/>
      <w:divBdr>
        <w:top w:val="none" w:sz="0" w:space="0" w:color="auto"/>
        <w:left w:val="none" w:sz="0" w:space="0" w:color="auto"/>
        <w:bottom w:val="none" w:sz="0" w:space="0" w:color="auto"/>
        <w:right w:val="none" w:sz="0" w:space="0" w:color="auto"/>
      </w:divBdr>
    </w:div>
    <w:div w:id="1620144310">
      <w:bodyDiv w:val="1"/>
      <w:marLeft w:val="0"/>
      <w:marRight w:val="0"/>
      <w:marTop w:val="0"/>
      <w:marBottom w:val="0"/>
      <w:divBdr>
        <w:top w:val="none" w:sz="0" w:space="0" w:color="auto"/>
        <w:left w:val="none" w:sz="0" w:space="0" w:color="auto"/>
        <w:bottom w:val="none" w:sz="0" w:space="0" w:color="auto"/>
        <w:right w:val="none" w:sz="0" w:space="0" w:color="auto"/>
      </w:divBdr>
    </w:div>
    <w:div w:id="1620334058">
      <w:marLeft w:val="480"/>
      <w:marRight w:val="0"/>
      <w:marTop w:val="0"/>
      <w:marBottom w:val="0"/>
      <w:divBdr>
        <w:top w:val="none" w:sz="0" w:space="0" w:color="auto"/>
        <w:left w:val="none" w:sz="0" w:space="0" w:color="auto"/>
        <w:bottom w:val="none" w:sz="0" w:space="0" w:color="auto"/>
        <w:right w:val="none" w:sz="0" w:space="0" w:color="auto"/>
      </w:divBdr>
    </w:div>
    <w:div w:id="1620381787">
      <w:marLeft w:val="480"/>
      <w:marRight w:val="0"/>
      <w:marTop w:val="0"/>
      <w:marBottom w:val="0"/>
      <w:divBdr>
        <w:top w:val="none" w:sz="0" w:space="0" w:color="auto"/>
        <w:left w:val="none" w:sz="0" w:space="0" w:color="auto"/>
        <w:bottom w:val="none" w:sz="0" w:space="0" w:color="auto"/>
        <w:right w:val="none" w:sz="0" w:space="0" w:color="auto"/>
      </w:divBdr>
    </w:div>
    <w:div w:id="1620724883">
      <w:marLeft w:val="480"/>
      <w:marRight w:val="0"/>
      <w:marTop w:val="0"/>
      <w:marBottom w:val="0"/>
      <w:divBdr>
        <w:top w:val="none" w:sz="0" w:space="0" w:color="auto"/>
        <w:left w:val="none" w:sz="0" w:space="0" w:color="auto"/>
        <w:bottom w:val="none" w:sz="0" w:space="0" w:color="auto"/>
        <w:right w:val="none" w:sz="0" w:space="0" w:color="auto"/>
      </w:divBdr>
    </w:div>
    <w:div w:id="1621185249">
      <w:marLeft w:val="480"/>
      <w:marRight w:val="0"/>
      <w:marTop w:val="0"/>
      <w:marBottom w:val="0"/>
      <w:divBdr>
        <w:top w:val="none" w:sz="0" w:space="0" w:color="auto"/>
        <w:left w:val="none" w:sz="0" w:space="0" w:color="auto"/>
        <w:bottom w:val="none" w:sz="0" w:space="0" w:color="auto"/>
        <w:right w:val="none" w:sz="0" w:space="0" w:color="auto"/>
      </w:divBdr>
    </w:div>
    <w:div w:id="1621303003">
      <w:marLeft w:val="480"/>
      <w:marRight w:val="0"/>
      <w:marTop w:val="0"/>
      <w:marBottom w:val="0"/>
      <w:divBdr>
        <w:top w:val="none" w:sz="0" w:space="0" w:color="auto"/>
        <w:left w:val="none" w:sz="0" w:space="0" w:color="auto"/>
        <w:bottom w:val="none" w:sz="0" w:space="0" w:color="auto"/>
        <w:right w:val="none" w:sz="0" w:space="0" w:color="auto"/>
      </w:divBdr>
    </w:div>
    <w:div w:id="1621303721">
      <w:marLeft w:val="480"/>
      <w:marRight w:val="0"/>
      <w:marTop w:val="0"/>
      <w:marBottom w:val="0"/>
      <w:divBdr>
        <w:top w:val="none" w:sz="0" w:space="0" w:color="auto"/>
        <w:left w:val="none" w:sz="0" w:space="0" w:color="auto"/>
        <w:bottom w:val="none" w:sz="0" w:space="0" w:color="auto"/>
        <w:right w:val="none" w:sz="0" w:space="0" w:color="auto"/>
      </w:divBdr>
    </w:div>
    <w:div w:id="1621449602">
      <w:bodyDiv w:val="1"/>
      <w:marLeft w:val="0"/>
      <w:marRight w:val="0"/>
      <w:marTop w:val="0"/>
      <w:marBottom w:val="0"/>
      <w:divBdr>
        <w:top w:val="none" w:sz="0" w:space="0" w:color="auto"/>
        <w:left w:val="none" w:sz="0" w:space="0" w:color="auto"/>
        <w:bottom w:val="none" w:sz="0" w:space="0" w:color="auto"/>
        <w:right w:val="none" w:sz="0" w:space="0" w:color="auto"/>
      </w:divBdr>
    </w:div>
    <w:div w:id="1621523118">
      <w:bodyDiv w:val="1"/>
      <w:marLeft w:val="0"/>
      <w:marRight w:val="0"/>
      <w:marTop w:val="0"/>
      <w:marBottom w:val="0"/>
      <w:divBdr>
        <w:top w:val="none" w:sz="0" w:space="0" w:color="auto"/>
        <w:left w:val="none" w:sz="0" w:space="0" w:color="auto"/>
        <w:bottom w:val="none" w:sz="0" w:space="0" w:color="auto"/>
        <w:right w:val="none" w:sz="0" w:space="0" w:color="auto"/>
      </w:divBdr>
    </w:div>
    <w:div w:id="1621572685">
      <w:marLeft w:val="480"/>
      <w:marRight w:val="0"/>
      <w:marTop w:val="0"/>
      <w:marBottom w:val="0"/>
      <w:divBdr>
        <w:top w:val="none" w:sz="0" w:space="0" w:color="auto"/>
        <w:left w:val="none" w:sz="0" w:space="0" w:color="auto"/>
        <w:bottom w:val="none" w:sz="0" w:space="0" w:color="auto"/>
        <w:right w:val="none" w:sz="0" w:space="0" w:color="auto"/>
      </w:divBdr>
    </w:div>
    <w:div w:id="1622027970">
      <w:marLeft w:val="480"/>
      <w:marRight w:val="0"/>
      <w:marTop w:val="0"/>
      <w:marBottom w:val="0"/>
      <w:divBdr>
        <w:top w:val="none" w:sz="0" w:space="0" w:color="auto"/>
        <w:left w:val="none" w:sz="0" w:space="0" w:color="auto"/>
        <w:bottom w:val="none" w:sz="0" w:space="0" w:color="auto"/>
        <w:right w:val="none" w:sz="0" w:space="0" w:color="auto"/>
      </w:divBdr>
    </w:div>
    <w:div w:id="1623148891">
      <w:marLeft w:val="480"/>
      <w:marRight w:val="0"/>
      <w:marTop w:val="0"/>
      <w:marBottom w:val="0"/>
      <w:divBdr>
        <w:top w:val="none" w:sz="0" w:space="0" w:color="auto"/>
        <w:left w:val="none" w:sz="0" w:space="0" w:color="auto"/>
        <w:bottom w:val="none" w:sz="0" w:space="0" w:color="auto"/>
        <w:right w:val="none" w:sz="0" w:space="0" w:color="auto"/>
      </w:divBdr>
    </w:div>
    <w:div w:id="1623489366">
      <w:bodyDiv w:val="1"/>
      <w:marLeft w:val="0"/>
      <w:marRight w:val="0"/>
      <w:marTop w:val="0"/>
      <w:marBottom w:val="0"/>
      <w:divBdr>
        <w:top w:val="none" w:sz="0" w:space="0" w:color="auto"/>
        <w:left w:val="none" w:sz="0" w:space="0" w:color="auto"/>
        <w:bottom w:val="none" w:sz="0" w:space="0" w:color="auto"/>
        <w:right w:val="none" w:sz="0" w:space="0" w:color="auto"/>
      </w:divBdr>
    </w:div>
    <w:div w:id="1623489745">
      <w:marLeft w:val="480"/>
      <w:marRight w:val="0"/>
      <w:marTop w:val="0"/>
      <w:marBottom w:val="0"/>
      <w:divBdr>
        <w:top w:val="none" w:sz="0" w:space="0" w:color="auto"/>
        <w:left w:val="none" w:sz="0" w:space="0" w:color="auto"/>
        <w:bottom w:val="none" w:sz="0" w:space="0" w:color="auto"/>
        <w:right w:val="none" w:sz="0" w:space="0" w:color="auto"/>
      </w:divBdr>
    </w:div>
    <w:div w:id="1623918805">
      <w:marLeft w:val="480"/>
      <w:marRight w:val="0"/>
      <w:marTop w:val="0"/>
      <w:marBottom w:val="0"/>
      <w:divBdr>
        <w:top w:val="none" w:sz="0" w:space="0" w:color="auto"/>
        <w:left w:val="none" w:sz="0" w:space="0" w:color="auto"/>
        <w:bottom w:val="none" w:sz="0" w:space="0" w:color="auto"/>
        <w:right w:val="none" w:sz="0" w:space="0" w:color="auto"/>
      </w:divBdr>
    </w:div>
    <w:div w:id="1624261835">
      <w:marLeft w:val="480"/>
      <w:marRight w:val="0"/>
      <w:marTop w:val="0"/>
      <w:marBottom w:val="0"/>
      <w:divBdr>
        <w:top w:val="none" w:sz="0" w:space="0" w:color="auto"/>
        <w:left w:val="none" w:sz="0" w:space="0" w:color="auto"/>
        <w:bottom w:val="none" w:sz="0" w:space="0" w:color="auto"/>
        <w:right w:val="none" w:sz="0" w:space="0" w:color="auto"/>
      </w:divBdr>
    </w:div>
    <w:div w:id="1624313533">
      <w:marLeft w:val="480"/>
      <w:marRight w:val="0"/>
      <w:marTop w:val="0"/>
      <w:marBottom w:val="0"/>
      <w:divBdr>
        <w:top w:val="none" w:sz="0" w:space="0" w:color="auto"/>
        <w:left w:val="none" w:sz="0" w:space="0" w:color="auto"/>
        <w:bottom w:val="none" w:sz="0" w:space="0" w:color="auto"/>
        <w:right w:val="none" w:sz="0" w:space="0" w:color="auto"/>
      </w:divBdr>
    </w:div>
    <w:div w:id="1625387799">
      <w:marLeft w:val="480"/>
      <w:marRight w:val="0"/>
      <w:marTop w:val="0"/>
      <w:marBottom w:val="0"/>
      <w:divBdr>
        <w:top w:val="none" w:sz="0" w:space="0" w:color="auto"/>
        <w:left w:val="none" w:sz="0" w:space="0" w:color="auto"/>
        <w:bottom w:val="none" w:sz="0" w:space="0" w:color="auto"/>
        <w:right w:val="none" w:sz="0" w:space="0" w:color="auto"/>
      </w:divBdr>
    </w:div>
    <w:div w:id="1625577696">
      <w:marLeft w:val="480"/>
      <w:marRight w:val="0"/>
      <w:marTop w:val="0"/>
      <w:marBottom w:val="0"/>
      <w:divBdr>
        <w:top w:val="none" w:sz="0" w:space="0" w:color="auto"/>
        <w:left w:val="none" w:sz="0" w:space="0" w:color="auto"/>
        <w:bottom w:val="none" w:sz="0" w:space="0" w:color="auto"/>
        <w:right w:val="none" w:sz="0" w:space="0" w:color="auto"/>
      </w:divBdr>
    </w:div>
    <w:div w:id="1625769296">
      <w:marLeft w:val="480"/>
      <w:marRight w:val="0"/>
      <w:marTop w:val="0"/>
      <w:marBottom w:val="0"/>
      <w:divBdr>
        <w:top w:val="none" w:sz="0" w:space="0" w:color="auto"/>
        <w:left w:val="none" w:sz="0" w:space="0" w:color="auto"/>
        <w:bottom w:val="none" w:sz="0" w:space="0" w:color="auto"/>
        <w:right w:val="none" w:sz="0" w:space="0" w:color="auto"/>
      </w:divBdr>
    </w:div>
    <w:div w:id="1626152088">
      <w:marLeft w:val="480"/>
      <w:marRight w:val="0"/>
      <w:marTop w:val="0"/>
      <w:marBottom w:val="0"/>
      <w:divBdr>
        <w:top w:val="none" w:sz="0" w:space="0" w:color="auto"/>
        <w:left w:val="none" w:sz="0" w:space="0" w:color="auto"/>
        <w:bottom w:val="none" w:sz="0" w:space="0" w:color="auto"/>
        <w:right w:val="none" w:sz="0" w:space="0" w:color="auto"/>
      </w:divBdr>
    </w:div>
    <w:div w:id="1626157349">
      <w:marLeft w:val="480"/>
      <w:marRight w:val="0"/>
      <w:marTop w:val="0"/>
      <w:marBottom w:val="0"/>
      <w:divBdr>
        <w:top w:val="none" w:sz="0" w:space="0" w:color="auto"/>
        <w:left w:val="none" w:sz="0" w:space="0" w:color="auto"/>
        <w:bottom w:val="none" w:sz="0" w:space="0" w:color="auto"/>
        <w:right w:val="none" w:sz="0" w:space="0" w:color="auto"/>
      </w:divBdr>
    </w:div>
    <w:div w:id="1626160292">
      <w:marLeft w:val="480"/>
      <w:marRight w:val="0"/>
      <w:marTop w:val="0"/>
      <w:marBottom w:val="0"/>
      <w:divBdr>
        <w:top w:val="none" w:sz="0" w:space="0" w:color="auto"/>
        <w:left w:val="none" w:sz="0" w:space="0" w:color="auto"/>
        <w:bottom w:val="none" w:sz="0" w:space="0" w:color="auto"/>
        <w:right w:val="none" w:sz="0" w:space="0" w:color="auto"/>
      </w:divBdr>
    </w:div>
    <w:div w:id="1627159389">
      <w:marLeft w:val="480"/>
      <w:marRight w:val="0"/>
      <w:marTop w:val="0"/>
      <w:marBottom w:val="0"/>
      <w:divBdr>
        <w:top w:val="none" w:sz="0" w:space="0" w:color="auto"/>
        <w:left w:val="none" w:sz="0" w:space="0" w:color="auto"/>
        <w:bottom w:val="none" w:sz="0" w:space="0" w:color="auto"/>
        <w:right w:val="none" w:sz="0" w:space="0" w:color="auto"/>
      </w:divBdr>
    </w:div>
    <w:div w:id="1627271279">
      <w:marLeft w:val="480"/>
      <w:marRight w:val="0"/>
      <w:marTop w:val="0"/>
      <w:marBottom w:val="0"/>
      <w:divBdr>
        <w:top w:val="none" w:sz="0" w:space="0" w:color="auto"/>
        <w:left w:val="none" w:sz="0" w:space="0" w:color="auto"/>
        <w:bottom w:val="none" w:sz="0" w:space="0" w:color="auto"/>
        <w:right w:val="none" w:sz="0" w:space="0" w:color="auto"/>
      </w:divBdr>
    </w:div>
    <w:div w:id="1627350490">
      <w:marLeft w:val="480"/>
      <w:marRight w:val="0"/>
      <w:marTop w:val="0"/>
      <w:marBottom w:val="0"/>
      <w:divBdr>
        <w:top w:val="none" w:sz="0" w:space="0" w:color="auto"/>
        <w:left w:val="none" w:sz="0" w:space="0" w:color="auto"/>
        <w:bottom w:val="none" w:sz="0" w:space="0" w:color="auto"/>
        <w:right w:val="none" w:sz="0" w:space="0" w:color="auto"/>
      </w:divBdr>
    </w:div>
    <w:div w:id="1627731644">
      <w:bodyDiv w:val="1"/>
      <w:marLeft w:val="0"/>
      <w:marRight w:val="0"/>
      <w:marTop w:val="0"/>
      <w:marBottom w:val="0"/>
      <w:divBdr>
        <w:top w:val="none" w:sz="0" w:space="0" w:color="auto"/>
        <w:left w:val="none" w:sz="0" w:space="0" w:color="auto"/>
        <w:bottom w:val="none" w:sz="0" w:space="0" w:color="auto"/>
        <w:right w:val="none" w:sz="0" w:space="0" w:color="auto"/>
      </w:divBdr>
    </w:div>
    <w:div w:id="1627808402">
      <w:marLeft w:val="480"/>
      <w:marRight w:val="0"/>
      <w:marTop w:val="0"/>
      <w:marBottom w:val="0"/>
      <w:divBdr>
        <w:top w:val="none" w:sz="0" w:space="0" w:color="auto"/>
        <w:left w:val="none" w:sz="0" w:space="0" w:color="auto"/>
        <w:bottom w:val="none" w:sz="0" w:space="0" w:color="auto"/>
        <w:right w:val="none" w:sz="0" w:space="0" w:color="auto"/>
      </w:divBdr>
    </w:div>
    <w:div w:id="1628047329">
      <w:marLeft w:val="480"/>
      <w:marRight w:val="0"/>
      <w:marTop w:val="0"/>
      <w:marBottom w:val="0"/>
      <w:divBdr>
        <w:top w:val="none" w:sz="0" w:space="0" w:color="auto"/>
        <w:left w:val="none" w:sz="0" w:space="0" w:color="auto"/>
        <w:bottom w:val="none" w:sz="0" w:space="0" w:color="auto"/>
        <w:right w:val="none" w:sz="0" w:space="0" w:color="auto"/>
      </w:divBdr>
    </w:div>
    <w:div w:id="1628269395">
      <w:bodyDiv w:val="1"/>
      <w:marLeft w:val="0"/>
      <w:marRight w:val="0"/>
      <w:marTop w:val="0"/>
      <w:marBottom w:val="0"/>
      <w:divBdr>
        <w:top w:val="none" w:sz="0" w:space="0" w:color="auto"/>
        <w:left w:val="none" w:sz="0" w:space="0" w:color="auto"/>
        <w:bottom w:val="none" w:sz="0" w:space="0" w:color="auto"/>
        <w:right w:val="none" w:sz="0" w:space="0" w:color="auto"/>
      </w:divBdr>
    </w:div>
    <w:div w:id="1628658460">
      <w:bodyDiv w:val="1"/>
      <w:marLeft w:val="0"/>
      <w:marRight w:val="0"/>
      <w:marTop w:val="0"/>
      <w:marBottom w:val="0"/>
      <w:divBdr>
        <w:top w:val="none" w:sz="0" w:space="0" w:color="auto"/>
        <w:left w:val="none" w:sz="0" w:space="0" w:color="auto"/>
        <w:bottom w:val="none" w:sz="0" w:space="0" w:color="auto"/>
        <w:right w:val="none" w:sz="0" w:space="0" w:color="auto"/>
      </w:divBdr>
    </w:div>
    <w:div w:id="1628848512">
      <w:marLeft w:val="480"/>
      <w:marRight w:val="0"/>
      <w:marTop w:val="0"/>
      <w:marBottom w:val="0"/>
      <w:divBdr>
        <w:top w:val="none" w:sz="0" w:space="0" w:color="auto"/>
        <w:left w:val="none" w:sz="0" w:space="0" w:color="auto"/>
        <w:bottom w:val="none" w:sz="0" w:space="0" w:color="auto"/>
        <w:right w:val="none" w:sz="0" w:space="0" w:color="auto"/>
      </w:divBdr>
    </w:div>
    <w:div w:id="1629433116">
      <w:marLeft w:val="480"/>
      <w:marRight w:val="0"/>
      <w:marTop w:val="0"/>
      <w:marBottom w:val="0"/>
      <w:divBdr>
        <w:top w:val="none" w:sz="0" w:space="0" w:color="auto"/>
        <w:left w:val="none" w:sz="0" w:space="0" w:color="auto"/>
        <w:bottom w:val="none" w:sz="0" w:space="0" w:color="auto"/>
        <w:right w:val="none" w:sz="0" w:space="0" w:color="auto"/>
      </w:divBdr>
    </w:div>
    <w:div w:id="1629705201">
      <w:bodyDiv w:val="1"/>
      <w:marLeft w:val="0"/>
      <w:marRight w:val="0"/>
      <w:marTop w:val="0"/>
      <w:marBottom w:val="0"/>
      <w:divBdr>
        <w:top w:val="none" w:sz="0" w:space="0" w:color="auto"/>
        <w:left w:val="none" w:sz="0" w:space="0" w:color="auto"/>
        <w:bottom w:val="none" w:sz="0" w:space="0" w:color="auto"/>
        <w:right w:val="none" w:sz="0" w:space="0" w:color="auto"/>
      </w:divBdr>
      <w:divsChild>
        <w:div w:id="2109227153">
          <w:marLeft w:val="480"/>
          <w:marRight w:val="0"/>
          <w:marTop w:val="0"/>
          <w:marBottom w:val="0"/>
          <w:divBdr>
            <w:top w:val="none" w:sz="0" w:space="0" w:color="auto"/>
            <w:left w:val="none" w:sz="0" w:space="0" w:color="auto"/>
            <w:bottom w:val="none" w:sz="0" w:space="0" w:color="auto"/>
            <w:right w:val="none" w:sz="0" w:space="0" w:color="auto"/>
          </w:divBdr>
        </w:div>
        <w:div w:id="557934827">
          <w:marLeft w:val="480"/>
          <w:marRight w:val="0"/>
          <w:marTop w:val="0"/>
          <w:marBottom w:val="0"/>
          <w:divBdr>
            <w:top w:val="none" w:sz="0" w:space="0" w:color="auto"/>
            <w:left w:val="none" w:sz="0" w:space="0" w:color="auto"/>
            <w:bottom w:val="none" w:sz="0" w:space="0" w:color="auto"/>
            <w:right w:val="none" w:sz="0" w:space="0" w:color="auto"/>
          </w:divBdr>
        </w:div>
        <w:div w:id="2037392081">
          <w:marLeft w:val="480"/>
          <w:marRight w:val="0"/>
          <w:marTop w:val="0"/>
          <w:marBottom w:val="0"/>
          <w:divBdr>
            <w:top w:val="none" w:sz="0" w:space="0" w:color="auto"/>
            <w:left w:val="none" w:sz="0" w:space="0" w:color="auto"/>
            <w:bottom w:val="none" w:sz="0" w:space="0" w:color="auto"/>
            <w:right w:val="none" w:sz="0" w:space="0" w:color="auto"/>
          </w:divBdr>
        </w:div>
        <w:div w:id="1761288199">
          <w:marLeft w:val="480"/>
          <w:marRight w:val="0"/>
          <w:marTop w:val="0"/>
          <w:marBottom w:val="0"/>
          <w:divBdr>
            <w:top w:val="none" w:sz="0" w:space="0" w:color="auto"/>
            <w:left w:val="none" w:sz="0" w:space="0" w:color="auto"/>
            <w:bottom w:val="none" w:sz="0" w:space="0" w:color="auto"/>
            <w:right w:val="none" w:sz="0" w:space="0" w:color="auto"/>
          </w:divBdr>
        </w:div>
        <w:div w:id="1830829367">
          <w:marLeft w:val="480"/>
          <w:marRight w:val="0"/>
          <w:marTop w:val="0"/>
          <w:marBottom w:val="0"/>
          <w:divBdr>
            <w:top w:val="none" w:sz="0" w:space="0" w:color="auto"/>
            <w:left w:val="none" w:sz="0" w:space="0" w:color="auto"/>
            <w:bottom w:val="none" w:sz="0" w:space="0" w:color="auto"/>
            <w:right w:val="none" w:sz="0" w:space="0" w:color="auto"/>
          </w:divBdr>
        </w:div>
        <w:div w:id="1410037118">
          <w:marLeft w:val="480"/>
          <w:marRight w:val="0"/>
          <w:marTop w:val="0"/>
          <w:marBottom w:val="0"/>
          <w:divBdr>
            <w:top w:val="none" w:sz="0" w:space="0" w:color="auto"/>
            <w:left w:val="none" w:sz="0" w:space="0" w:color="auto"/>
            <w:bottom w:val="none" w:sz="0" w:space="0" w:color="auto"/>
            <w:right w:val="none" w:sz="0" w:space="0" w:color="auto"/>
          </w:divBdr>
        </w:div>
        <w:div w:id="416295674">
          <w:marLeft w:val="480"/>
          <w:marRight w:val="0"/>
          <w:marTop w:val="0"/>
          <w:marBottom w:val="0"/>
          <w:divBdr>
            <w:top w:val="none" w:sz="0" w:space="0" w:color="auto"/>
            <w:left w:val="none" w:sz="0" w:space="0" w:color="auto"/>
            <w:bottom w:val="none" w:sz="0" w:space="0" w:color="auto"/>
            <w:right w:val="none" w:sz="0" w:space="0" w:color="auto"/>
          </w:divBdr>
        </w:div>
        <w:div w:id="1050764123">
          <w:marLeft w:val="480"/>
          <w:marRight w:val="0"/>
          <w:marTop w:val="0"/>
          <w:marBottom w:val="0"/>
          <w:divBdr>
            <w:top w:val="none" w:sz="0" w:space="0" w:color="auto"/>
            <w:left w:val="none" w:sz="0" w:space="0" w:color="auto"/>
            <w:bottom w:val="none" w:sz="0" w:space="0" w:color="auto"/>
            <w:right w:val="none" w:sz="0" w:space="0" w:color="auto"/>
          </w:divBdr>
        </w:div>
        <w:div w:id="2029940895">
          <w:marLeft w:val="480"/>
          <w:marRight w:val="0"/>
          <w:marTop w:val="0"/>
          <w:marBottom w:val="0"/>
          <w:divBdr>
            <w:top w:val="none" w:sz="0" w:space="0" w:color="auto"/>
            <w:left w:val="none" w:sz="0" w:space="0" w:color="auto"/>
            <w:bottom w:val="none" w:sz="0" w:space="0" w:color="auto"/>
            <w:right w:val="none" w:sz="0" w:space="0" w:color="auto"/>
          </w:divBdr>
        </w:div>
        <w:div w:id="718438238">
          <w:marLeft w:val="480"/>
          <w:marRight w:val="0"/>
          <w:marTop w:val="0"/>
          <w:marBottom w:val="0"/>
          <w:divBdr>
            <w:top w:val="none" w:sz="0" w:space="0" w:color="auto"/>
            <w:left w:val="none" w:sz="0" w:space="0" w:color="auto"/>
            <w:bottom w:val="none" w:sz="0" w:space="0" w:color="auto"/>
            <w:right w:val="none" w:sz="0" w:space="0" w:color="auto"/>
          </w:divBdr>
        </w:div>
        <w:div w:id="1081563033">
          <w:marLeft w:val="480"/>
          <w:marRight w:val="0"/>
          <w:marTop w:val="0"/>
          <w:marBottom w:val="0"/>
          <w:divBdr>
            <w:top w:val="none" w:sz="0" w:space="0" w:color="auto"/>
            <w:left w:val="none" w:sz="0" w:space="0" w:color="auto"/>
            <w:bottom w:val="none" w:sz="0" w:space="0" w:color="auto"/>
            <w:right w:val="none" w:sz="0" w:space="0" w:color="auto"/>
          </w:divBdr>
        </w:div>
        <w:div w:id="1005323954">
          <w:marLeft w:val="480"/>
          <w:marRight w:val="0"/>
          <w:marTop w:val="0"/>
          <w:marBottom w:val="0"/>
          <w:divBdr>
            <w:top w:val="none" w:sz="0" w:space="0" w:color="auto"/>
            <w:left w:val="none" w:sz="0" w:space="0" w:color="auto"/>
            <w:bottom w:val="none" w:sz="0" w:space="0" w:color="auto"/>
            <w:right w:val="none" w:sz="0" w:space="0" w:color="auto"/>
          </w:divBdr>
        </w:div>
        <w:div w:id="2129543709">
          <w:marLeft w:val="480"/>
          <w:marRight w:val="0"/>
          <w:marTop w:val="0"/>
          <w:marBottom w:val="0"/>
          <w:divBdr>
            <w:top w:val="none" w:sz="0" w:space="0" w:color="auto"/>
            <w:left w:val="none" w:sz="0" w:space="0" w:color="auto"/>
            <w:bottom w:val="none" w:sz="0" w:space="0" w:color="auto"/>
            <w:right w:val="none" w:sz="0" w:space="0" w:color="auto"/>
          </w:divBdr>
        </w:div>
        <w:div w:id="397048240">
          <w:marLeft w:val="480"/>
          <w:marRight w:val="0"/>
          <w:marTop w:val="0"/>
          <w:marBottom w:val="0"/>
          <w:divBdr>
            <w:top w:val="none" w:sz="0" w:space="0" w:color="auto"/>
            <w:left w:val="none" w:sz="0" w:space="0" w:color="auto"/>
            <w:bottom w:val="none" w:sz="0" w:space="0" w:color="auto"/>
            <w:right w:val="none" w:sz="0" w:space="0" w:color="auto"/>
          </w:divBdr>
        </w:div>
        <w:div w:id="240408681">
          <w:marLeft w:val="480"/>
          <w:marRight w:val="0"/>
          <w:marTop w:val="0"/>
          <w:marBottom w:val="0"/>
          <w:divBdr>
            <w:top w:val="none" w:sz="0" w:space="0" w:color="auto"/>
            <w:left w:val="none" w:sz="0" w:space="0" w:color="auto"/>
            <w:bottom w:val="none" w:sz="0" w:space="0" w:color="auto"/>
            <w:right w:val="none" w:sz="0" w:space="0" w:color="auto"/>
          </w:divBdr>
        </w:div>
        <w:div w:id="154691765">
          <w:marLeft w:val="480"/>
          <w:marRight w:val="0"/>
          <w:marTop w:val="0"/>
          <w:marBottom w:val="0"/>
          <w:divBdr>
            <w:top w:val="none" w:sz="0" w:space="0" w:color="auto"/>
            <w:left w:val="none" w:sz="0" w:space="0" w:color="auto"/>
            <w:bottom w:val="none" w:sz="0" w:space="0" w:color="auto"/>
            <w:right w:val="none" w:sz="0" w:space="0" w:color="auto"/>
          </w:divBdr>
        </w:div>
        <w:div w:id="682822413">
          <w:marLeft w:val="480"/>
          <w:marRight w:val="0"/>
          <w:marTop w:val="0"/>
          <w:marBottom w:val="0"/>
          <w:divBdr>
            <w:top w:val="none" w:sz="0" w:space="0" w:color="auto"/>
            <w:left w:val="none" w:sz="0" w:space="0" w:color="auto"/>
            <w:bottom w:val="none" w:sz="0" w:space="0" w:color="auto"/>
            <w:right w:val="none" w:sz="0" w:space="0" w:color="auto"/>
          </w:divBdr>
        </w:div>
        <w:div w:id="1242987875">
          <w:marLeft w:val="480"/>
          <w:marRight w:val="0"/>
          <w:marTop w:val="0"/>
          <w:marBottom w:val="0"/>
          <w:divBdr>
            <w:top w:val="none" w:sz="0" w:space="0" w:color="auto"/>
            <w:left w:val="none" w:sz="0" w:space="0" w:color="auto"/>
            <w:bottom w:val="none" w:sz="0" w:space="0" w:color="auto"/>
            <w:right w:val="none" w:sz="0" w:space="0" w:color="auto"/>
          </w:divBdr>
        </w:div>
        <w:div w:id="551312281">
          <w:marLeft w:val="480"/>
          <w:marRight w:val="0"/>
          <w:marTop w:val="0"/>
          <w:marBottom w:val="0"/>
          <w:divBdr>
            <w:top w:val="none" w:sz="0" w:space="0" w:color="auto"/>
            <w:left w:val="none" w:sz="0" w:space="0" w:color="auto"/>
            <w:bottom w:val="none" w:sz="0" w:space="0" w:color="auto"/>
            <w:right w:val="none" w:sz="0" w:space="0" w:color="auto"/>
          </w:divBdr>
        </w:div>
        <w:div w:id="2123843141">
          <w:marLeft w:val="480"/>
          <w:marRight w:val="0"/>
          <w:marTop w:val="0"/>
          <w:marBottom w:val="0"/>
          <w:divBdr>
            <w:top w:val="none" w:sz="0" w:space="0" w:color="auto"/>
            <w:left w:val="none" w:sz="0" w:space="0" w:color="auto"/>
            <w:bottom w:val="none" w:sz="0" w:space="0" w:color="auto"/>
            <w:right w:val="none" w:sz="0" w:space="0" w:color="auto"/>
          </w:divBdr>
        </w:div>
        <w:div w:id="858083663">
          <w:marLeft w:val="480"/>
          <w:marRight w:val="0"/>
          <w:marTop w:val="0"/>
          <w:marBottom w:val="0"/>
          <w:divBdr>
            <w:top w:val="none" w:sz="0" w:space="0" w:color="auto"/>
            <w:left w:val="none" w:sz="0" w:space="0" w:color="auto"/>
            <w:bottom w:val="none" w:sz="0" w:space="0" w:color="auto"/>
            <w:right w:val="none" w:sz="0" w:space="0" w:color="auto"/>
          </w:divBdr>
        </w:div>
        <w:div w:id="431053213">
          <w:marLeft w:val="480"/>
          <w:marRight w:val="0"/>
          <w:marTop w:val="0"/>
          <w:marBottom w:val="0"/>
          <w:divBdr>
            <w:top w:val="none" w:sz="0" w:space="0" w:color="auto"/>
            <w:left w:val="none" w:sz="0" w:space="0" w:color="auto"/>
            <w:bottom w:val="none" w:sz="0" w:space="0" w:color="auto"/>
            <w:right w:val="none" w:sz="0" w:space="0" w:color="auto"/>
          </w:divBdr>
        </w:div>
        <w:div w:id="13924682">
          <w:marLeft w:val="480"/>
          <w:marRight w:val="0"/>
          <w:marTop w:val="0"/>
          <w:marBottom w:val="0"/>
          <w:divBdr>
            <w:top w:val="none" w:sz="0" w:space="0" w:color="auto"/>
            <w:left w:val="none" w:sz="0" w:space="0" w:color="auto"/>
            <w:bottom w:val="none" w:sz="0" w:space="0" w:color="auto"/>
            <w:right w:val="none" w:sz="0" w:space="0" w:color="auto"/>
          </w:divBdr>
        </w:div>
        <w:div w:id="1015614588">
          <w:marLeft w:val="480"/>
          <w:marRight w:val="0"/>
          <w:marTop w:val="0"/>
          <w:marBottom w:val="0"/>
          <w:divBdr>
            <w:top w:val="none" w:sz="0" w:space="0" w:color="auto"/>
            <w:left w:val="none" w:sz="0" w:space="0" w:color="auto"/>
            <w:bottom w:val="none" w:sz="0" w:space="0" w:color="auto"/>
            <w:right w:val="none" w:sz="0" w:space="0" w:color="auto"/>
          </w:divBdr>
        </w:div>
        <w:div w:id="621480">
          <w:marLeft w:val="480"/>
          <w:marRight w:val="0"/>
          <w:marTop w:val="0"/>
          <w:marBottom w:val="0"/>
          <w:divBdr>
            <w:top w:val="none" w:sz="0" w:space="0" w:color="auto"/>
            <w:left w:val="none" w:sz="0" w:space="0" w:color="auto"/>
            <w:bottom w:val="none" w:sz="0" w:space="0" w:color="auto"/>
            <w:right w:val="none" w:sz="0" w:space="0" w:color="auto"/>
          </w:divBdr>
        </w:div>
        <w:div w:id="220361164">
          <w:marLeft w:val="480"/>
          <w:marRight w:val="0"/>
          <w:marTop w:val="0"/>
          <w:marBottom w:val="0"/>
          <w:divBdr>
            <w:top w:val="none" w:sz="0" w:space="0" w:color="auto"/>
            <w:left w:val="none" w:sz="0" w:space="0" w:color="auto"/>
            <w:bottom w:val="none" w:sz="0" w:space="0" w:color="auto"/>
            <w:right w:val="none" w:sz="0" w:space="0" w:color="auto"/>
          </w:divBdr>
        </w:div>
        <w:div w:id="1355034848">
          <w:marLeft w:val="480"/>
          <w:marRight w:val="0"/>
          <w:marTop w:val="0"/>
          <w:marBottom w:val="0"/>
          <w:divBdr>
            <w:top w:val="none" w:sz="0" w:space="0" w:color="auto"/>
            <w:left w:val="none" w:sz="0" w:space="0" w:color="auto"/>
            <w:bottom w:val="none" w:sz="0" w:space="0" w:color="auto"/>
            <w:right w:val="none" w:sz="0" w:space="0" w:color="auto"/>
          </w:divBdr>
        </w:div>
        <w:div w:id="551355907">
          <w:marLeft w:val="480"/>
          <w:marRight w:val="0"/>
          <w:marTop w:val="0"/>
          <w:marBottom w:val="0"/>
          <w:divBdr>
            <w:top w:val="none" w:sz="0" w:space="0" w:color="auto"/>
            <w:left w:val="none" w:sz="0" w:space="0" w:color="auto"/>
            <w:bottom w:val="none" w:sz="0" w:space="0" w:color="auto"/>
            <w:right w:val="none" w:sz="0" w:space="0" w:color="auto"/>
          </w:divBdr>
        </w:div>
        <w:div w:id="341053385">
          <w:marLeft w:val="480"/>
          <w:marRight w:val="0"/>
          <w:marTop w:val="0"/>
          <w:marBottom w:val="0"/>
          <w:divBdr>
            <w:top w:val="none" w:sz="0" w:space="0" w:color="auto"/>
            <w:left w:val="none" w:sz="0" w:space="0" w:color="auto"/>
            <w:bottom w:val="none" w:sz="0" w:space="0" w:color="auto"/>
            <w:right w:val="none" w:sz="0" w:space="0" w:color="auto"/>
          </w:divBdr>
        </w:div>
        <w:div w:id="956717901">
          <w:marLeft w:val="480"/>
          <w:marRight w:val="0"/>
          <w:marTop w:val="0"/>
          <w:marBottom w:val="0"/>
          <w:divBdr>
            <w:top w:val="none" w:sz="0" w:space="0" w:color="auto"/>
            <w:left w:val="none" w:sz="0" w:space="0" w:color="auto"/>
            <w:bottom w:val="none" w:sz="0" w:space="0" w:color="auto"/>
            <w:right w:val="none" w:sz="0" w:space="0" w:color="auto"/>
          </w:divBdr>
        </w:div>
        <w:div w:id="1364213974">
          <w:marLeft w:val="480"/>
          <w:marRight w:val="0"/>
          <w:marTop w:val="0"/>
          <w:marBottom w:val="0"/>
          <w:divBdr>
            <w:top w:val="none" w:sz="0" w:space="0" w:color="auto"/>
            <w:left w:val="none" w:sz="0" w:space="0" w:color="auto"/>
            <w:bottom w:val="none" w:sz="0" w:space="0" w:color="auto"/>
            <w:right w:val="none" w:sz="0" w:space="0" w:color="auto"/>
          </w:divBdr>
        </w:div>
        <w:div w:id="857045583">
          <w:marLeft w:val="480"/>
          <w:marRight w:val="0"/>
          <w:marTop w:val="0"/>
          <w:marBottom w:val="0"/>
          <w:divBdr>
            <w:top w:val="none" w:sz="0" w:space="0" w:color="auto"/>
            <w:left w:val="none" w:sz="0" w:space="0" w:color="auto"/>
            <w:bottom w:val="none" w:sz="0" w:space="0" w:color="auto"/>
            <w:right w:val="none" w:sz="0" w:space="0" w:color="auto"/>
          </w:divBdr>
        </w:div>
        <w:div w:id="2112191874">
          <w:marLeft w:val="480"/>
          <w:marRight w:val="0"/>
          <w:marTop w:val="0"/>
          <w:marBottom w:val="0"/>
          <w:divBdr>
            <w:top w:val="none" w:sz="0" w:space="0" w:color="auto"/>
            <w:left w:val="none" w:sz="0" w:space="0" w:color="auto"/>
            <w:bottom w:val="none" w:sz="0" w:space="0" w:color="auto"/>
            <w:right w:val="none" w:sz="0" w:space="0" w:color="auto"/>
          </w:divBdr>
        </w:div>
        <w:div w:id="1152408736">
          <w:marLeft w:val="480"/>
          <w:marRight w:val="0"/>
          <w:marTop w:val="0"/>
          <w:marBottom w:val="0"/>
          <w:divBdr>
            <w:top w:val="none" w:sz="0" w:space="0" w:color="auto"/>
            <w:left w:val="none" w:sz="0" w:space="0" w:color="auto"/>
            <w:bottom w:val="none" w:sz="0" w:space="0" w:color="auto"/>
            <w:right w:val="none" w:sz="0" w:space="0" w:color="auto"/>
          </w:divBdr>
        </w:div>
        <w:div w:id="1541935626">
          <w:marLeft w:val="480"/>
          <w:marRight w:val="0"/>
          <w:marTop w:val="0"/>
          <w:marBottom w:val="0"/>
          <w:divBdr>
            <w:top w:val="none" w:sz="0" w:space="0" w:color="auto"/>
            <w:left w:val="none" w:sz="0" w:space="0" w:color="auto"/>
            <w:bottom w:val="none" w:sz="0" w:space="0" w:color="auto"/>
            <w:right w:val="none" w:sz="0" w:space="0" w:color="auto"/>
          </w:divBdr>
        </w:div>
        <w:div w:id="1394426028">
          <w:marLeft w:val="480"/>
          <w:marRight w:val="0"/>
          <w:marTop w:val="0"/>
          <w:marBottom w:val="0"/>
          <w:divBdr>
            <w:top w:val="none" w:sz="0" w:space="0" w:color="auto"/>
            <w:left w:val="none" w:sz="0" w:space="0" w:color="auto"/>
            <w:bottom w:val="none" w:sz="0" w:space="0" w:color="auto"/>
            <w:right w:val="none" w:sz="0" w:space="0" w:color="auto"/>
          </w:divBdr>
        </w:div>
        <w:div w:id="672680757">
          <w:marLeft w:val="480"/>
          <w:marRight w:val="0"/>
          <w:marTop w:val="0"/>
          <w:marBottom w:val="0"/>
          <w:divBdr>
            <w:top w:val="none" w:sz="0" w:space="0" w:color="auto"/>
            <w:left w:val="none" w:sz="0" w:space="0" w:color="auto"/>
            <w:bottom w:val="none" w:sz="0" w:space="0" w:color="auto"/>
            <w:right w:val="none" w:sz="0" w:space="0" w:color="auto"/>
          </w:divBdr>
        </w:div>
        <w:div w:id="1111129789">
          <w:marLeft w:val="480"/>
          <w:marRight w:val="0"/>
          <w:marTop w:val="0"/>
          <w:marBottom w:val="0"/>
          <w:divBdr>
            <w:top w:val="none" w:sz="0" w:space="0" w:color="auto"/>
            <w:left w:val="none" w:sz="0" w:space="0" w:color="auto"/>
            <w:bottom w:val="none" w:sz="0" w:space="0" w:color="auto"/>
            <w:right w:val="none" w:sz="0" w:space="0" w:color="auto"/>
          </w:divBdr>
        </w:div>
        <w:div w:id="1878161138">
          <w:marLeft w:val="480"/>
          <w:marRight w:val="0"/>
          <w:marTop w:val="0"/>
          <w:marBottom w:val="0"/>
          <w:divBdr>
            <w:top w:val="none" w:sz="0" w:space="0" w:color="auto"/>
            <w:left w:val="none" w:sz="0" w:space="0" w:color="auto"/>
            <w:bottom w:val="none" w:sz="0" w:space="0" w:color="auto"/>
            <w:right w:val="none" w:sz="0" w:space="0" w:color="auto"/>
          </w:divBdr>
        </w:div>
        <w:div w:id="1220019736">
          <w:marLeft w:val="480"/>
          <w:marRight w:val="0"/>
          <w:marTop w:val="0"/>
          <w:marBottom w:val="0"/>
          <w:divBdr>
            <w:top w:val="none" w:sz="0" w:space="0" w:color="auto"/>
            <w:left w:val="none" w:sz="0" w:space="0" w:color="auto"/>
            <w:bottom w:val="none" w:sz="0" w:space="0" w:color="auto"/>
            <w:right w:val="none" w:sz="0" w:space="0" w:color="auto"/>
          </w:divBdr>
        </w:div>
        <w:div w:id="1055011292">
          <w:marLeft w:val="480"/>
          <w:marRight w:val="0"/>
          <w:marTop w:val="0"/>
          <w:marBottom w:val="0"/>
          <w:divBdr>
            <w:top w:val="none" w:sz="0" w:space="0" w:color="auto"/>
            <w:left w:val="none" w:sz="0" w:space="0" w:color="auto"/>
            <w:bottom w:val="none" w:sz="0" w:space="0" w:color="auto"/>
            <w:right w:val="none" w:sz="0" w:space="0" w:color="auto"/>
          </w:divBdr>
        </w:div>
        <w:div w:id="1531988973">
          <w:marLeft w:val="480"/>
          <w:marRight w:val="0"/>
          <w:marTop w:val="0"/>
          <w:marBottom w:val="0"/>
          <w:divBdr>
            <w:top w:val="none" w:sz="0" w:space="0" w:color="auto"/>
            <w:left w:val="none" w:sz="0" w:space="0" w:color="auto"/>
            <w:bottom w:val="none" w:sz="0" w:space="0" w:color="auto"/>
            <w:right w:val="none" w:sz="0" w:space="0" w:color="auto"/>
          </w:divBdr>
        </w:div>
        <w:div w:id="156046067">
          <w:marLeft w:val="480"/>
          <w:marRight w:val="0"/>
          <w:marTop w:val="0"/>
          <w:marBottom w:val="0"/>
          <w:divBdr>
            <w:top w:val="none" w:sz="0" w:space="0" w:color="auto"/>
            <w:left w:val="none" w:sz="0" w:space="0" w:color="auto"/>
            <w:bottom w:val="none" w:sz="0" w:space="0" w:color="auto"/>
            <w:right w:val="none" w:sz="0" w:space="0" w:color="auto"/>
          </w:divBdr>
        </w:div>
        <w:div w:id="1098480096">
          <w:marLeft w:val="480"/>
          <w:marRight w:val="0"/>
          <w:marTop w:val="0"/>
          <w:marBottom w:val="0"/>
          <w:divBdr>
            <w:top w:val="none" w:sz="0" w:space="0" w:color="auto"/>
            <w:left w:val="none" w:sz="0" w:space="0" w:color="auto"/>
            <w:bottom w:val="none" w:sz="0" w:space="0" w:color="auto"/>
            <w:right w:val="none" w:sz="0" w:space="0" w:color="auto"/>
          </w:divBdr>
        </w:div>
        <w:div w:id="160045226">
          <w:marLeft w:val="480"/>
          <w:marRight w:val="0"/>
          <w:marTop w:val="0"/>
          <w:marBottom w:val="0"/>
          <w:divBdr>
            <w:top w:val="none" w:sz="0" w:space="0" w:color="auto"/>
            <w:left w:val="none" w:sz="0" w:space="0" w:color="auto"/>
            <w:bottom w:val="none" w:sz="0" w:space="0" w:color="auto"/>
            <w:right w:val="none" w:sz="0" w:space="0" w:color="auto"/>
          </w:divBdr>
        </w:div>
        <w:div w:id="1582107331">
          <w:marLeft w:val="480"/>
          <w:marRight w:val="0"/>
          <w:marTop w:val="0"/>
          <w:marBottom w:val="0"/>
          <w:divBdr>
            <w:top w:val="none" w:sz="0" w:space="0" w:color="auto"/>
            <w:left w:val="none" w:sz="0" w:space="0" w:color="auto"/>
            <w:bottom w:val="none" w:sz="0" w:space="0" w:color="auto"/>
            <w:right w:val="none" w:sz="0" w:space="0" w:color="auto"/>
          </w:divBdr>
        </w:div>
        <w:div w:id="1034620722">
          <w:marLeft w:val="480"/>
          <w:marRight w:val="0"/>
          <w:marTop w:val="0"/>
          <w:marBottom w:val="0"/>
          <w:divBdr>
            <w:top w:val="none" w:sz="0" w:space="0" w:color="auto"/>
            <w:left w:val="none" w:sz="0" w:space="0" w:color="auto"/>
            <w:bottom w:val="none" w:sz="0" w:space="0" w:color="auto"/>
            <w:right w:val="none" w:sz="0" w:space="0" w:color="auto"/>
          </w:divBdr>
        </w:div>
        <w:div w:id="1667785867">
          <w:marLeft w:val="480"/>
          <w:marRight w:val="0"/>
          <w:marTop w:val="0"/>
          <w:marBottom w:val="0"/>
          <w:divBdr>
            <w:top w:val="none" w:sz="0" w:space="0" w:color="auto"/>
            <w:left w:val="none" w:sz="0" w:space="0" w:color="auto"/>
            <w:bottom w:val="none" w:sz="0" w:space="0" w:color="auto"/>
            <w:right w:val="none" w:sz="0" w:space="0" w:color="auto"/>
          </w:divBdr>
        </w:div>
        <w:div w:id="121771866">
          <w:marLeft w:val="480"/>
          <w:marRight w:val="0"/>
          <w:marTop w:val="0"/>
          <w:marBottom w:val="0"/>
          <w:divBdr>
            <w:top w:val="none" w:sz="0" w:space="0" w:color="auto"/>
            <w:left w:val="none" w:sz="0" w:space="0" w:color="auto"/>
            <w:bottom w:val="none" w:sz="0" w:space="0" w:color="auto"/>
            <w:right w:val="none" w:sz="0" w:space="0" w:color="auto"/>
          </w:divBdr>
        </w:div>
        <w:div w:id="149250502">
          <w:marLeft w:val="480"/>
          <w:marRight w:val="0"/>
          <w:marTop w:val="0"/>
          <w:marBottom w:val="0"/>
          <w:divBdr>
            <w:top w:val="none" w:sz="0" w:space="0" w:color="auto"/>
            <w:left w:val="none" w:sz="0" w:space="0" w:color="auto"/>
            <w:bottom w:val="none" w:sz="0" w:space="0" w:color="auto"/>
            <w:right w:val="none" w:sz="0" w:space="0" w:color="auto"/>
          </w:divBdr>
        </w:div>
        <w:div w:id="1420101532">
          <w:marLeft w:val="480"/>
          <w:marRight w:val="0"/>
          <w:marTop w:val="0"/>
          <w:marBottom w:val="0"/>
          <w:divBdr>
            <w:top w:val="none" w:sz="0" w:space="0" w:color="auto"/>
            <w:left w:val="none" w:sz="0" w:space="0" w:color="auto"/>
            <w:bottom w:val="none" w:sz="0" w:space="0" w:color="auto"/>
            <w:right w:val="none" w:sz="0" w:space="0" w:color="auto"/>
          </w:divBdr>
        </w:div>
        <w:div w:id="504787391">
          <w:marLeft w:val="480"/>
          <w:marRight w:val="0"/>
          <w:marTop w:val="0"/>
          <w:marBottom w:val="0"/>
          <w:divBdr>
            <w:top w:val="none" w:sz="0" w:space="0" w:color="auto"/>
            <w:left w:val="none" w:sz="0" w:space="0" w:color="auto"/>
            <w:bottom w:val="none" w:sz="0" w:space="0" w:color="auto"/>
            <w:right w:val="none" w:sz="0" w:space="0" w:color="auto"/>
          </w:divBdr>
        </w:div>
        <w:div w:id="1008606363">
          <w:marLeft w:val="480"/>
          <w:marRight w:val="0"/>
          <w:marTop w:val="0"/>
          <w:marBottom w:val="0"/>
          <w:divBdr>
            <w:top w:val="none" w:sz="0" w:space="0" w:color="auto"/>
            <w:left w:val="none" w:sz="0" w:space="0" w:color="auto"/>
            <w:bottom w:val="none" w:sz="0" w:space="0" w:color="auto"/>
            <w:right w:val="none" w:sz="0" w:space="0" w:color="auto"/>
          </w:divBdr>
        </w:div>
        <w:div w:id="554465168">
          <w:marLeft w:val="480"/>
          <w:marRight w:val="0"/>
          <w:marTop w:val="0"/>
          <w:marBottom w:val="0"/>
          <w:divBdr>
            <w:top w:val="none" w:sz="0" w:space="0" w:color="auto"/>
            <w:left w:val="none" w:sz="0" w:space="0" w:color="auto"/>
            <w:bottom w:val="none" w:sz="0" w:space="0" w:color="auto"/>
            <w:right w:val="none" w:sz="0" w:space="0" w:color="auto"/>
          </w:divBdr>
        </w:div>
        <w:div w:id="2078282870">
          <w:marLeft w:val="480"/>
          <w:marRight w:val="0"/>
          <w:marTop w:val="0"/>
          <w:marBottom w:val="0"/>
          <w:divBdr>
            <w:top w:val="none" w:sz="0" w:space="0" w:color="auto"/>
            <w:left w:val="none" w:sz="0" w:space="0" w:color="auto"/>
            <w:bottom w:val="none" w:sz="0" w:space="0" w:color="auto"/>
            <w:right w:val="none" w:sz="0" w:space="0" w:color="auto"/>
          </w:divBdr>
        </w:div>
        <w:div w:id="351077640">
          <w:marLeft w:val="480"/>
          <w:marRight w:val="0"/>
          <w:marTop w:val="0"/>
          <w:marBottom w:val="0"/>
          <w:divBdr>
            <w:top w:val="none" w:sz="0" w:space="0" w:color="auto"/>
            <w:left w:val="none" w:sz="0" w:space="0" w:color="auto"/>
            <w:bottom w:val="none" w:sz="0" w:space="0" w:color="auto"/>
            <w:right w:val="none" w:sz="0" w:space="0" w:color="auto"/>
          </w:divBdr>
        </w:div>
        <w:div w:id="980890614">
          <w:marLeft w:val="480"/>
          <w:marRight w:val="0"/>
          <w:marTop w:val="0"/>
          <w:marBottom w:val="0"/>
          <w:divBdr>
            <w:top w:val="none" w:sz="0" w:space="0" w:color="auto"/>
            <w:left w:val="none" w:sz="0" w:space="0" w:color="auto"/>
            <w:bottom w:val="none" w:sz="0" w:space="0" w:color="auto"/>
            <w:right w:val="none" w:sz="0" w:space="0" w:color="auto"/>
          </w:divBdr>
        </w:div>
        <w:div w:id="1354988679">
          <w:marLeft w:val="480"/>
          <w:marRight w:val="0"/>
          <w:marTop w:val="0"/>
          <w:marBottom w:val="0"/>
          <w:divBdr>
            <w:top w:val="none" w:sz="0" w:space="0" w:color="auto"/>
            <w:left w:val="none" w:sz="0" w:space="0" w:color="auto"/>
            <w:bottom w:val="none" w:sz="0" w:space="0" w:color="auto"/>
            <w:right w:val="none" w:sz="0" w:space="0" w:color="auto"/>
          </w:divBdr>
        </w:div>
        <w:div w:id="1493567474">
          <w:marLeft w:val="480"/>
          <w:marRight w:val="0"/>
          <w:marTop w:val="0"/>
          <w:marBottom w:val="0"/>
          <w:divBdr>
            <w:top w:val="none" w:sz="0" w:space="0" w:color="auto"/>
            <w:left w:val="none" w:sz="0" w:space="0" w:color="auto"/>
            <w:bottom w:val="none" w:sz="0" w:space="0" w:color="auto"/>
            <w:right w:val="none" w:sz="0" w:space="0" w:color="auto"/>
          </w:divBdr>
        </w:div>
        <w:div w:id="2100252644">
          <w:marLeft w:val="480"/>
          <w:marRight w:val="0"/>
          <w:marTop w:val="0"/>
          <w:marBottom w:val="0"/>
          <w:divBdr>
            <w:top w:val="none" w:sz="0" w:space="0" w:color="auto"/>
            <w:left w:val="none" w:sz="0" w:space="0" w:color="auto"/>
            <w:bottom w:val="none" w:sz="0" w:space="0" w:color="auto"/>
            <w:right w:val="none" w:sz="0" w:space="0" w:color="auto"/>
          </w:divBdr>
        </w:div>
        <w:div w:id="758410947">
          <w:marLeft w:val="480"/>
          <w:marRight w:val="0"/>
          <w:marTop w:val="0"/>
          <w:marBottom w:val="0"/>
          <w:divBdr>
            <w:top w:val="none" w:sz="0" w:space="0" w:color="auto"/>
            <w:left w:val="none" w:sz="0" w:space="0" w:color="auto"/>
            <w:bottom w:val="none" w:sz="0" w:space="0" w:color="auto"/>
            <w:right w:val="none" w:sz="0" w:space="0" w:color="auto"/>
          </w:divBdr>
        </w:div>
        <w:div w:id="394738816">
          <w:marLeft w:val="480"/>
          <w:marRight w:val="0"/>
          <w:marTop w:val="0"/>
          <w:marBottom w:val="0"/>
          <w:divBdr>
            <w:top w:val="none" w:sz="0" w:space="0" w:color="auto"/>
            <w:left w:val="none" w:sz="0" w:space="0" w:color="auto"/>
            <w:bottom w:val="none" w:sz="0" w:space="0" w:color="auto"/>
            <w:right w:val="none" w:sz="0" w:space="0" w:color="auto"/>
          </w:divBdr>
        </w:div>
        <w:div w:id="870920252">
          <w:marLeft w:val="480"/>
          <w:marRight w:val="0"/>
          <w:marTop w:val="0"/>
          <w:marBottom w:val="0"/>
          <w:divBdr>
            <w:top w:val="none" w:sz="0" w:space="0" w:color="auto"/>
            <w:left w:val="none" w:sz="0" w:space="0" w:color="auto"/>
            <w:bottom w:val="none" w:sz="0" w:space="0" w:color="auto"/>
            <w:right w:val="none" w:sz="0" w:space="0" w:color="auto"/>
          </w:divBdr>
        </w:div>
        <w:div w:id="1201044504">
          <w:marLeft w:val="480"/>
          <w:marRight w:val="0"/>
          <w:marTop w:val="0"/>
          <w:marBottom w:val="0"/>
          <w:divBdr>
            <w:top w:val="none" w:sz="0" w:space="0" w:color="auto"/>
            <w:left w:val="none" w:sz="0" w:space="0" w:color="auto"/>
            <w:bottom w:val="none" w:sz="0" w:space="0" w:color="auto"/>
            <w:right w:val="none" w:sz="0" w:space="0" w:color="auto"/>
          </w:divBdr>
        </w:div>
        <w:div w:id="740130224">
          <w:marLeft w:val="480"/>
          <w:marRight w:val="0"/>
          <w:marTop w:val="0"/>
          <w:marBottom w:val="0"/>
          <w:divBdr>
            <w:top w:val="none" w:sz="0" w:space="0" w:color="auto"/>
            <w:left w:val="none" w:sz="0" w:space="0" w:color="auto"/>
            <w:bottom w:val="none" w:sz="0" w:space="0" w:color="auto"/>
            <w:right w:val="none" w:sz="0" w:space="0" w:color="auto"/>
          </w:divBdr>
        </w:div>
        <w:div w:id="312879072">
          <w:marLeft w:val="480"/>
          <w:marRight w:val="0"/>
          <w:marTop w:val="0"/>
          <w:marBottom w:val="0"/>
          <w:divBdr>
            <w:top w:val="none" w:sz="0" w:space="0" w:color="auto"/>
            <w:left w:val="none" w:sz="0" w:space="0" w:color="auto"/>
            <w:bottom w:val="none" w:sz="0" w:space="0" w:color="auto"/>
            <w:right w:val="none" w:sz="0" w:space="0" w:color="auto"/>
          </w:divBdr>
        </w:div>
        <w:div w:id="1486167831">
          <w:marLeft w:val="480"/>
          <w:marRight w:val="0"/>
          <w:marTop w:val="0"/>
          <w:marBottom w:val="0"/>
          <w:divBdr>
            <w:top w:val="none" w:sz="0" w:space="0" w:color="auto"/>
            <w:left w:val="none" w:sz="0" w:space="0" w:color="auto"/>
            <w:bottom w:val="none" w:sz="0" w:space="0" w:color="auto"/>
            <w:right w:val="none" w:sz="0" w:space="0" w:color="auto"/>
          </w:divBdr>
        </w:div>
        <w:div w:id="1860467690">
          <w:marLeft w:val="480"/>
          <w:marRight w:val="0"/>
          <w:marTop w:val="0"/>
          <w:marBottom w:val="0"/>
          <w:divBdr>
            <w:top w:val="none" w:sz="0" w:space="0" w:color="auto"/>
            <w:left w:val="none" w:sz="0" w:space="0" w:color="auto"/>
            <w:bottom w:val="none" w:sz="0" w:space="0" w:color="auto"/>
            <w:right w:val="none" w:sz="0" w:space="0" w:color="auto"/>
          </w:divBdr>
        </w:div>
        <w:div w:id="261380141">
          <w:marLeft w:val="480"/>
          <w:marRight w:val="0"/>
          <w:marTop w:val="0"/>
          <w:marBottom w:val="0"/>
          <w:divBdr>
            <w:top w:val="none" w:sz="0" w:space="0" w:color="auto"/>
            <w:left w:val="none" w:sz="0" w:space="0" w:color="auto"/>
            <w:bottom w:val="none" w:sz="0" w:space="0" w:color="auto"/>
            <w:right w:val="none" w:sz="0" w:space="0" w:color="auto"/>
          </w:divBdr>
        </w:div>
        <w:div w:id="2114282408">
          <w:marLeft w:val="480"/>
          <w:marRight w:val="0"/>
          <w:marTop w:val="0"/>
          <w:marBottom w:val="0"/>
          <w:divBdr>
            <w:top w:val="none" w:sz="0" w:space="0" w:color="auto"/>
            <w:left w:val="none" w:sz="0" w:space="0" w:color="auto"/>
            <w:bottom w:val="none" w:sz="0" w:space="0" w:color="auto"/>
            <w:right w:val="none" w:sz="0" w:space="0" w:color="auto"/>
          </w:divBdr>
        </w:div>
        <w:div w:id="1556502610">
          <w:marLeft w:val="480"/>
          <w:marRight w:val="0"/>
          <w:marTop w:val="0"/>
          <w:marBottom w:val="0"/>
          <w:divBdr>
            <w:top w:val="none" w:sz="0" w:space="0" w:color="auto"/>
            <w:left w:val="none" w:sz="0" w:space="0" w:color="auto"/>
            <w:bottom w:val="none" w:sz="0" w:space="0" w:color="auto"/>
            <w:right w:val="none" w:sz="0" w:space="0" w:color="auto"/>
          </w:divBdr>
        </w:div>
        <w:div w:id="130901442">
          <w:marLeft w:val="480"/>
          <w:marRight w:val="0"/>
          <w:marTop w:val="0"/>
          <w:marBottom w:val="0"/>
          <w:divBdr>
            <w:top w:val="none" w:sz="0" w:space="0" w:color="auto"/>
            <w:left w:val="none" w:sz="0" w:space="0" w:color="auto"/>
            <w:bottom w:val="none" w:sz="0" w:space="0" w:color="auto"/>
            <w:right w:val="none" w:sz="0" w:space="0" w:color="auto"/>
          </w:divBdr>
        </w:div>
        <w:div w:id="934099288">
          <w:marLeft w:val="480"/>
          <w:marRight w:val="0"/>
          <w:marTop w:val="0"/>
          <w:marBottom w:val="0"/>
          <w:divBdr>
            <w:top w:val="none" w:sz="0" w:space="0" w:color="auto"/>
            <w:left w:val="none" w:sz="0" w:space="0" w:color="auto"/>
            <w:bottom w:val="none" w:sz="0" w:space="0" w:color="auto"/>
            <w:right w:val="none" w:sz="0" w:space="0" w:color="auto"/>
          </w:divBdr>
        </w:div>
        <w:div w:id="591665248">
          <w:marLeft w:val="480"/>
          <w:marRight w:val="0"/>
          <w:marTop w:val="0"/>
          <w:marBottom w:val="0"/>
          <w:divBdr>
            <w:top w:val="none" w:sz="0" w:space="0" w:color="auto"/>
            <w:left w:val="none" w:sz="0" w:space="0" w:color="auto"/>
            <w:bottom w:val="none" w:sz="0" w:space="0" w:color="auto"/>
            <w:right w:val="none" w:sz="0" w:space="0" w:color="auto"/>
          </w:divBdr>
        </w:div>
      </w:divsChild>
    </w:div>
    <w:div w:id="1631130126">
      <w:bodyDiv w:val="1"/>
      <w:marLeft w:val="0"/>
      <w:marRight w:val="0"/>
      <w:marTop w:val="0"/>
      <w:marBottom w:val="0"/>
      <w:divBdr>
        <w:top w:val="none" w:sz="0" w:space="0" w:color="auto"/>
        <w:left w:val="none" w:sz="0" w:space="0" w:color="auto"/>
        <w:bottom w:val="none" w:sz="0" w:space="0" w:color="auto"/>
        <w:right w:val="none" w:sz="0" w:space="0" w:color="auto"/>
      </w:divBdr>
    </w:div>
    <w:div w:id="1631135268">
      <w:bodyDiv w:val="1"/>
      <w:marLeft w:val="0"/>
      <w:marRight w:val="0"/>
      <w:marTop w:val="0"/>
      <w:marBottom w:val="0"/>
      <w:divBdr>
        <w:top w:val="none" w:sz="0" w:space="0" w:color="auto"/>
        <w:left w:val="none" w:sz="0" w:space="0" w:color="auto"/>
        <w:bottom w:val="none" w:sz="0" w:space="0" w:color="auto"/>
        <w:right w:val="none" w:sz="0" w:space="0" w:color="auto"/>
      </w:divBdr>
    </w:div>
    <w:div w:id="1631521304">
      <w:bodyDiv w:val="1"/>
      <w:marLeft w:val="0"/>
      <w:marRight w:val="0"/>
      <w:marTop w:val="0"/>
      <w:marBottom w:val="0"/>
      <w:divBdr>
        <w:top w:val="none" w:sz="0" w:space="0" w:color="auto"/>
        <w:left w:val="none" w:sz="0" w:space="0" w:color="auto"/>
        <w:bottom w:val="none" w:sz="0" w:space="0" w:color="auto"/>
        <w:right w:val="none" w:sz="0" w:space="0" w:color="auto"/>
      </w:divBdr>
    </w:div>
    <w:div w:id="1631934626">
      <w:marLeft w:val="480"/>
      <w:marRight w:val="0"/>
      <w:marTop w:val="0"/>
      <w:marBottom w:val="0"/>
      <w:divBdr>
        <w:top w:val="none" w:sz="0" w:space="0" w:color="auto"/>
        <w:left w:val="none" w:sz="0" w:space="0" w:color="auto"/>
        <w:bottom w:val="none" w:sz="0" w:space="0" w:color="auto"/>
        <w:right w:val="none" w:sz="0" w:space="0" w:color="auto"/>
      </w:divBdr>
    </w:div>
    <w:div w:id="1632589988">
      <w:marLeft w:val="480"/>
      <w:marRight w:val="0"/>
      <w:marTop w:val="0"/>
      <w:marBottom w:val="0"/>
      <w:divBdr>
        <w:top w:val="none" w:sz="0" w:space="0" w:color="auto"/>
        <w:left w:val="none" w:sz="0" w:space="0" w:color="auto"/>
        <w:bottom w:val="none" w:sz="0" w:space="0" w:color="auto"/>
        <w:right w:val="none" w:sz="0" w:space="0" w:color="auto"/>
      </w:divBdr>
    </w:div>
    <w:div w:id="1633512354">
      <w:marLeft w:val="480"/>
      <w:marRight w:val="0"/>
      <w:marTop w:val="0"/>
      <w:marBottom w:val="0"/>
      <w:divBdr>
        <w:top w:val="none" w:sz="0" w:space="0" w:color="auto"/>
        <w:left w:val="none" w:sz="0" w:space="0" w:color="auto"/>
        <w:bottom w:val="none" w:sz="0" w:space="0" w:color="auto"/>
        <w:right w:val="none" w:sz="0" w:space="0" w:color="auto"/>
      </w:divBdr>
    </w:div>
    <w:div w:id="1633707274">
      <w:bodyDiv w:val="1"/>
      <w:marLeft w:val="0"/>
      <w:marRight w:val="0"/>
      <w:marTop w:val="0"/>
      <w:marBottom w:val="0"/>
      <w:divBdr>
        <w:top w:val="none" w:sz="0" w:space="0" w:color="auto"/>
        <w:left w:val="none" w:sz="0" w:space="0" w:color="auto"/>
        <w:bottom w:val="none" w:sz="0" w:space="0" w:color="auto"/>
        <w:right w:val="none" w:sz="0" w:space="0" w:color="auto"/>
      </w:divBdr>
    </w:div>
    <w:div w:id="1634091494">
      <w:marLeft w:val="480"/>
      <w:marRight w:val="0"/>
      <w:marTop w:val="0"/>
      <w:marBottom w:val="0"/>
      <w:divBdr>
        <w:top w:val="none" w:sz="0" w:space="0" w:color="auto"/>
        <w:left w:val="none" w:sz="0" w:space="0" w:color="auto"/>
        <w:bottom w:val="none" w:sz="0" w:space="0" w:color="auto"/>
        <w:right w:val="none" w:sz="0" w:space="0" w:color="auto"/>
      </w:divBdr>
    </w:div>
    <w:div w:id="1635404383">
      <w:marLeft w:val="480"/>
      <w:marRight w:val="0"/>
      <w:marTop w:val="0"/>
      <w:marBottom w:val="0"/>
      <w:divBdr>
        <w:top w:val="none" w:sz="0" w:space="0" w:color="auto"/>
        <w:left w:val="none" w:sz="0" w:space="0" w:color="auto"/>
        <w:bottom w:val="none" w:sz="0" w:space="0" w:color="auto"/>
        <w:right w:val="none" w:sz="0" w:space="0" w:color="auto"/>
      </w:divBdr>
    </w:div>
    <w:div w:id="1635714667">
      <w:marLeft w:val="480"/>
      <w:marRight w:val="0"/>
      <w:marTop w:val="0"/>
      <w:marBottom w:val="0"/>
      <w:divBdr>
        <w:top w:val="none" w:sz="0" w:space="0" w:color="auto"/>
        <w:left w:val="none" w:sz="0" w:space="0" w:color="auto"/>
        <w:bottom w:val="none" w:sz="0" w:space="0" w:color="auto"/>
        <w:right w:val="none" w:sz="0" w:space="0" w:color="auto"/>
      </w:divBdr>
    </w:div>
    <w:div w:id="1636183478">
      <w:marLeft w:val="480"/>
      <w:marRight w:val="0"/>
      <w:marTop w:val="0"/>
      <w:marBottom w:val="0"/>
      <w:divBdr>
        <w:top w:val="none" w:sz="0" w:space="0" w:color="auto"/>
        <w:left w:val="none" w:sz="0" w:space="0" w:color="auto"/>
        <w:bottom w:val="none" w:sz="0" w:space="0" w:color="auto"/>
        <w:right w:val="none" w:sz="0" w:space="0" w:color="auto"/>
      </w:divBdr>
    </w:div>
    <w:div w:id="1636254676">
      <w:marLeft w:val="480"/>
      <w:marRight w:val="0"/>
      <w:marTop w:val="0"/>
      <w:marBottom w:val="0"/>
      <w:divBdr>
        <w:top w:val="none" w:sz="0" w:space="0" w:color="auto"/>
        <w:left w:val="none" w:sz="0" w:space="0" w:color="auto"/>
        <w:bottom w:val="none" w:sz="0" w:space="0" w:color="auto"/>
        <w:right w:val="none" w:sz="0" w:space="0" w:color="auto"/>
      </w:divBdr>
    </w:div>
    <w:div w:id="1637907270">
      <w:marLeft w:val="480"/>
      <w:marRight w:val="0"/>
      <w:marTop w:val="0"/>
      <w:marBottom w:val="0"/>
      <w:divBdr>
        <w:top w:val="none" w:sz="0" w:space="0" w:color="auto"/>
        <w:left w:val="none" w:sz="0" w:space="0" w:color="auto"/>
        <w:bottom w:val="none" w:sz="0" w:space="0" w:color="auto"/>
        <w:right w:val="none" w:sz="0" w:space="0" w:color="auto"/>
      </w:divBdr>
    </w:div>
    <w:div w:id="1638225184">
      <w:marLeft w:val="480"/>
      <w:marRight w:val="0"/>
      <w:marTop w:val="0"/>
      <w:marBottom w:val="0"/>
      <w:divBdr>
        <w:top w:val="none" w:sz="0" w:space="0" w:color="auto"/>
        <w:left w:val="none" w:sz="0" w:space="0" w:color="auto"/>
        <w:bottom w:val="none" w:sz="0" w:space="0" w:color="auto"/>
        <w:right w:val="none" w:sz="0" w:space="0" w:color="auto"/>
      </w:divBdr>
    </w:div>
    <w:div w:id="1638872961">
      <w:marLeft w:val="480"/>
      <w:marRight w:val="0"/>
      <w:marTop w:val="0"/>
      <w:marBottom w:val="0"/>
      <w:divBdr>
        <w:top w:val="none" w:sz="0" w:space="0" w:color="auto"/>
        <w:left w:val="none" w:sz="0" w:space="0" w:color="auto"/>
        <w:bottom w:val="none" w:sz="0" w:space="0" w:color="auto"/>
        <w:right w:val="none" w:sz="0" w:space="0" w:color="auto"/>
      </w:divBdr>
    </w:div>
    <w:div w:id="1639336818">
      <w:bodyDiv w:val="1"/>
      <w:marLeft w:val="0"/>
      <w:marRight w:val="0"/>
      <w:marTop w:val="0"/>
      <w:marBottom w:val="0"/>
      <w:divBdr>
        <w:top w:val="none" w:sz="0" w:space="0" w:color="auto"/>
        <w:left w:val="none" w:sz="0" w:space="0" w:color="auto"/>
        <w:bottom w:val="none" w:sz="0" w:space="0" w:color="auto"/>
        <w:right w:val="none" w:sz="0" w:space="0" w:color="auto"/>
      </w:divBdr>
    </w:div>
    <w:div w:id="1639452692">
      <w:bodyDiv w:val="1"/>
      <w:marLeft w:val="0"/>
      <w:marRight w:val="0"/>
      <w:marTop w:val="0"/>
      <w:marBottom w:val="0"/>
      <w:divBdr>
        <w:top w:val="none" w:sz="0" w:space="0" w:color="auto"/>
        <w:left w:val="none" w:sz="0" w:space="0" w:color="auto"/>
        <w:bottom w:val="none" w:sz="0" w:space="0" w:color="auto"/>
        <w:right w:val="none" w:sz="0" w:space="0" w:color="auto"/>
      </w:divBdr>
    </w:div>
    <w:div w:id="1639608805">
      <w:marLeft w:val="480"/>
      <w:marRight w:val="0"/>
      <w:marTop w:val="0"/>
      <w:marBottom w:val="0"/>
      <w:divBdr>
        <w:top w:val="none" w:sz="0" w:space="0" w:color="auto"/>
        <w:left w:val="none" w:sz="0" w:space="0" w:color="auto"/>
        <w:bottom w:val="none" w:sz="0" w:space="0" w:color="auto"/>
        <w:right w:val="none" w:sz="0" w:space="0" w:color="auto"/>
      </w:divBdr>
    </w:div>
    <w:div w:id="1639920084">
      <w:bodyDiv w:val="1"/>
      <w:marLeft w:val="0"/>
      <w:marRight w:val="0"/>
      <w:marTop w:val="0"/>
      <w:marBottom w:val="0"/>
      <w:divBdr>
        <w:top w:val="none" w:sz="0" w:space="0" w:color="auto"/>
        <w:left w:val="none" w:sz="0" w:space="0" w:color="auto"/>
        <w:bottom w:val="none" w:sz="0" w:space="0" w:color="auto"/>
        <w:right w:val="none" w:sz="0" w:space="0" w:color="auto"/>
      </w:divBdr>
    </w:div>
    <w:div w:id="1641154044">
      <w:marLeft w:val="480"/>
      <w:marRight w:val="0"/>
      <w:marTop w:val="0"/>
      <w:marBottom w:val="0"/>
      <w:divBdr>
        <w:top w:val="none" w:sz="0" w:space="0" w:color="auto"/>
        <w:left w:val="none" w:sz="0" w:space="0" w:color="auto"/>
        <w:bottom w:val="none" w:sz="0" w:space="0" w:color="auto"/>
        <w:right w:val="none" w:sz="0" w:space="0" w:color="auto"/>
      </w:divBdr>
    </w:div>
    <w:div w:id="1641228359">
      <w:marLeft w:val="480"/>
      <w:marRight w:val="0"/>
      <w:marTop w:val="0"/>
      <w:marBottom w:val="0"/>
      <w:divBdr>
        <w:top w:val="none" w:sz="0" w:space="0" w:color="auto"/>
        <w:left w:val="none" w:sz="0" w:space="0" w:color="auto"/>
        <w:bottom w:val="none" w:sz="0" w:space="0" w:color="auto"/>
        <w:right w:val="none" w:sz="0" w:space="0" w:color="auto"/>
      </w:divBdr>
    </w:div>
    <w:div w:id="1641301176">
      <w:marLeft w:val="480"/>
      <w:marRight w:val="0"/>
      <w:marTop w:val="0"/>
      <w:marBottom w:val="0"/>
      <w:divBdr>
        <w:top w:val="none" w:sz="0" w:space="0" w:color="auto"/>
        <w:left w:val="none" w:sz="0" w:space="0" w:color="auto"/>
        <w:bottom w:val="none" w:sz="0" w:space="0" w:color="auto"/>
        <w:right w:val="none" w:sz="0" w:space="0" w:color="auto"/>
      </w:divBdr>
    </w:div>
    <w:div w:id="1641374147">
      <w:marLeft w:val="480"/>
      <w:marRight w:val="0"/>
      <w:marTop w:val="0"/>
      <w:marBottom w:val="0"/>
      <w:divBdr>
        <w:top w:val="none" w:sz="0" w:space="0" w:color="auto"/>
        <w:left w:val="none" w:sz="0" w:space="0" w:color="auto"/>
        <w:bottom w:val="none" w:sz="0" w:space="0" w:color="auto"/>
        <w:right w:val="none" w:sz="0" w:space="0" w:color="auto"/>
      </w:divBdr>
    </w:div>
    <w:div w:id="1641376665">
      <w:marLeft w:val="480"/>
      <w:marRight w:val="0"/>
      <w:marTop w:val="0"/>
      <w:marBottom w:val="0"/>
      <w:divBdr>
        <w:top w:val="none" w:sz="0" w:space="0" w:color="auto"/>
        <w:left w:val="none" w:sz="0" w:space="0" w:color="auto"/>
        <w:bottom w:val="none" w:sz="0" w:space="0" w:color="auto"/>
        <w:right w:val="none" w:sz="0" w:space="0" w:color="auto"/>
      </w:divBdr>
    </w:div>
    <w:div w:id="1642077245">
      <w:marLeft w:val="480"/>
      <w:marRight w:val="0"/>
      <w:marTop w:val="0"/>
      <w:marBottom w:val="0"/>
      <w:divBdr>
        <w:top w:val="none" w:sz="0" w:space="0" w:color="auto"/>
        <w:left w:val="none" w:sz="0" w:space="0" w:color="auto"/>
        <w:bottom w:val="none" w:sz="0" w:space="0" w:color="auto"/>
        <w:right w:val="none" w:sz="0" w:space="0" w:color="auto"/>
      </w:divBdr>
    </w:div>
    <w:div w:id="1642611125">
      <w:marLeft w:val="480"/>
      <w:marRight w:val="0"/>
      <w:marTop w:val="0"/>
      <w:marBottom w:val="0"/>
      <w:divBdr>
        <w:top w:val="none" w:sz="0" w:space="0" w:color="auto"/>
        <w:left w:val="none" w:sz="0" w:space="0" w:color="auto"/>
        <w:bottom w:val="none" w:sz="0" w:space="0" w:color="auto"/>
        <w:right w:val="none" w:sz="0" w:space="0" w:color="auto"/>
      </w:divBdr>
    </w:div>
    <w:div w:id="1642954479">
      <w:marLeft w:val="480"/>
      <w:marRight w:val="0"/>
      <w:marTop w:val="0"/>
      <w:marBottom w:val="0"/>
      <w:divBdr>
        <w:top w:val="none" w:sz="0" w:space="0" w:color="auto"/>
        <w:left w:val="none" w:sz="0" w:space="0" w:color="auto"/>
        <w:bottom w:val="none" w:sz="0" w:space="0" w:color="auto"/>
        <w:right w:val="none" w:sz="0" w:space="0" w:color="auto"/>
      </w:divBdr>
    </w:div>
    <w:div w:id="1643078755">
      <w:bodyDiv w:val="1"/>
      <w:marLeft w:val="0"/>
      <w:marRight w:val="0"/>
      <w:marTop w:val="0"/>
      <w:marBottom w:val="0"/>
      <w:divBdr>
        <w:top w:val="none" w:sz="0" w:space="0" w:color="auto"/>
        <w:left w:val="none" w:sz="0" w:space="0" w:color="auto"/>
        <w:bottom w:val="none" w:sz="0" w:space="0" w:color="auto"/>
        <w:right w:val="none" w:sz="0" w:space="0" w:color="auto"/>
      </w:divBdr>
    </w:div>
    <w:div w:id="1643343916">
      <w:marLeft w:val="480"/>
      <w:marRight w:val="0"/>
      <w:marTop w:val="0"/>
      <w:marBottom w:val="0"/>
      <w:divBdr>
        <w:top w:val="none" w:sz="0" w:space="0" w:color="auto"/>
        <w:left w:val="none" w:sz="0" w:space="0" w:color="auto"/>
        <w:bottom w:val="none" w:sz="0" w:space="0" w:color="auto"/>
        <w:right w:val="none" w:sz="0" w:space="0" w:color="auto"/>
      </w:divBdr>
    </w:div>
    <w:div w:id="1643583114">
      <w:marLeft w:val="480"/>
      <w:marRight w:val="0"/>
      <w:marTop w:val="0"/>
      <w:marBottom w:val="0"/>
      <w:divBdr>
        <w:top w:val="none" w:sz="0" w:space="0" w:color="auto"/>
        <w:left w:val="none" w:sz="0" w:space="0" w:color="auto"/>
        <w:bottom w:val="none" w:sz="0" w:space="0" w:color="auto"/>
        <w:right w:val="none" w:sz="0" w:space="0" w:color="auto"/>
      </w:divBdr>
    </w:div>
    <w:div w:id="1643852134">
      <w:marLeft w:val="480"/>
      <w:marRight w:val="0"/>
      <w:marTop w:val="0"/>
      <w:marBottom w:val="0"/>
      <w:divBdr>
        <w:top w:val="none" w:sz="0" w:space="0" w:color="auto"/>
        <w:left w:val="none" w:sz="0" w:space="0" w:color="auto"/>
        <w:bottom w:val="none" w:sz="0" w:space="0" w:color="auto"/>
        <w:right w:val="none" w:sz="0" w:space="0" w:color="auto"/>
      </w:divBdr>
    </w:div>
    <w:div w:id="1644697334">
      <w:marLeft w:val="480"/>
      <w:marRight w:val="0"/>
      <w:marTop w:val="0"/>
      <w:marBottom w:val="0"/>
      <w:divBdr>
        <w:top w:val="none" w:sz="0" w:space="0" w:color="auto"/>
        <w:left w:val="none" w:sz="0" w:space="0" w:color="auto"/>
        <w:bottom w:val="none" w:sz="0" w:space="0" w:color="auto"/>
        <w:right w:val="none" w:sz="0" w:space="0" w:color="auto"/>
      </w:divBdr>
    </w:div>
    <w:div w:id="1644846008">
      <w:bodyDiv w:val="1"/>
      <w:marLeft w:val="0"/>
      <w:marRight w:val="0"/>
      <w:marTop w:val="0"/>
      <w:marBottom w:val="0"/>
      <w:divBdr>
        <w:top w:val="none" w:sz="0" w:space="0" w:color="auto"/>
        <w:left w:val="none" w:sz="0" w:space="0" w:color="auto"/>
        <w:bottom w:val="none" w:sz="0" w:space="0" w:color="auto"/>
        <w:right w:val="none" w:sz="0" w:space="0" w:color="auto"/>
      </w:divBdr>
    </w:div>
    <w:div w:id="1645313126">
      <w:marLeft w:val="480"/>
      <w:marRight w:val="0"/>
      <w:marTop w:val="0"/>
      <w:marBottom w:val="0"/>
      <w:divBdr>
        <w:top w:val="none" w:sz="0" w:space="0" w:color="auto"/>
        <w:left w:val="none" w:sz="0" w:space="0" w:color="auto"/>
        <w:bottom w:val="none" w:sz="0" w:space="0" w:color="auto"/>
        <w:right w:val="none" w:sz="0" w:space="0" w:color="auto"/>
      </w:divBdr>
    </w:div>
    <w:div w:id="1645351200">
      <w:marLeft w:val="480"/>
      <w:marRight w:val="0"/>
      <w:marTop w:val="0"/>
      <w:marBottom w:val="0"/>
      <w:divBdr>
        <w:top w:val="none" w:sz="0" w:space="0" w:color="auto"/>
        <w:left w:val="none" w:sz="0" w:space="0" w:color="auto"/>
        <w:bottom w:val="none" w:sz="0" w:space="0" w:color="auto"/>
        <w:right w:val="none" w:sz="0" w:space="0" w:color="auto"/>
      </w:divBdr>
    </w:div>
    <w:div w:id="1645742385">
      <w:bodyDiv w:val="1"/>
      <w:marLeft w:val="0"/>
      <w:marRight w:val="0"/>
      <w:marTop w:val="0"/>
      <w:marBottom w:val="0"/>
      <w:divBdr>
        <w:top w:val="none" w:sz="0" w:space="0" w:color="auto"/>
        <w:left w:val="none" w:sz="0" w:space="0" w:color="auto"/>
        <w:bottom w:val="none" w:sz="0" w:space="0" w:color="auto"/>
        <w:right w:val="none" w:sz="0" w:space="0" w:color="auto"/>
      </w:divBdr>
    </w:div>
    <w:div w:id="1645894134">
      <w:bodyDiv w:val="1"/>
      <w:marLeft w:val="0"/>
      <w:marRight w:val="0"/>
      <w:marTop w:val="0"/>
      <w:marBottom w:val="0"/>
      <w:divBdr>
        <w:top w:val="none" w:sz="0" w:space="0" w:color="auto"/>
        <w:left w:val="none" w:sz="0" w:space="0" w:color="auto"/>
        <w:bottom w:val="none" w:sz="0" w:space="0" w:color="auto"/>
        <w:right w:val="none" w:sz="0" w:space="0" w:color="auto"/>
      </w:divBdr>
    </w:div>
    <w:div w:id="1645968562">
      <w:bodyDiv w:val="1"/>
      <w:marLeft w:val="0"/>
      <w:marRight w:val="0"/>
      <w:marTop w:val="0"/>
      <w:marBottom w:val="0"/>
      <w:divBdr>
        <w:top w:val="none" w:sz="0" w:space="0" w:color="auto"/>
        <w:left w:val="none" w:sz="0" w:space="0" w:color="auto"/>
        <w:bottom w:val="none" w:sz="0" w:space="0" w:color="auto"/>
        <w:right w:val="none" w:sz="0" w:space="0" w:color="auto"/>
      </w:divBdr>
    </w:div>
    <w:div w:id="1646465711">
      <w:marLeft w:val="480"/>
      <w:marRight w:val="0"/>
      <w:marTop w:val="0"/>
      <w:marBottom w:val="0"/>
      <w:divBdr>
        <w:top w:val="none" w:sz="0" w:space="0" w:color="auto"/>
        <w:left w:val="none" w:sz="0" w:space="0" w:color="auto"/>
        <w:bottom w:val="none" w:sz="0" w:space="0" w:color="auto"/>
        <w:right w:val="none" w:sz="0" w:space="0" w:color="auto"/>
      </w:divBdr>
    </w:div>
    <w:div w:id="1646592797">
      <w:marLeft w:val="480"/>
      <w:marRight w:val="0"/>
      <w:marTop w:val="0"/>
      <w:marBottom w:val="0"/>
      <w:divBdr>
        <w:top w:val="none" w:sz="0" w:space="0" w:color="auto"/>
        <w:left w:val="none" w:sz="0" w:space="0" w:color="auto"/>
        <w:bottom w:val="none" w:sz="0" w:space="0" w:color="auto"/>
        <w:right w:val="none" w:sz="0" w:space="0" w:color="auto"/>
      </w:divBdr>
    </w:div>
    <w:div w:id="1646929234">
      <w:marLeft w:val="480"/>
      <w:marRight w:val="0"/>
      <w:marTop w:val="0"/>
      <w:marBottom w:val="0"/>
      <w:divBdr>
        <w:top w:val="none" w:sz="0" w:space="0" w:color="auto"/>
        <w:left w:val="none" w:sz="0" w:space="0" w:color="auto"/>
        <w:bottom w:val="none" w:sz="0" w:space="0" w:color="auto"/>
        <w:right w:val="none" w:sz="0" w:space="0" w:color="auto"/>
      </w:divBdr>
    </w:div>
    <w:div w:id="1647124116">
      <w:marLeft w:val="480"/>
      <w:marRight w:val="0"/>
      <w:marTop w:val="0"/>
      <w:marBottom w:val="0"/>
      <w:divBdr>
        <w:top w:val="none" w:sz="0" w:space="0" w:color="auto"/>
        <w:left w:val="none" w:sz="0" w:space="0" w:color="auto"/>
        <w:bottom w:val="none" w:sz="0" w:space="0" w:color="auto"/>
        <w:right w:val="none" w:sz="0" w:space="0" w:color="auto"/>
      </w:divBdr>
    </w:div>
    <w:div w:id="1647320925">
      <w:bodyDiv w:val="1"/>
      <w:marLeft w:val="0"/>
      <w:marRight w:val="0"/>
      <w:marTop w:val="0"/>
      <w:marBottom w:val="0"/>
      <w:divBdr>
        <w:top w:val="none" w:sz="0" w:space="0" w:color="auto"/>
        <w:left w:val="none" w:sz="0" w:space="0" w:color="auto"/>
        <w:bottom w:val="none" w:sz="0" w:space="0" w:color="auto"/>
        <w:right w:val="none" w:sz="0" w:space="0" w:color="auto"/>
      </w:divBdr>
    </w:div>
    <w:div w:id="1648824718">
      <w:marLeft w:val="480"/>
      <w:marRight w:val="0"/>
      <w:marTop w:val="0"/>
      <w:marBottom w:val="0"/>
      <w:divBdr>
        <w:top w:val="none" w:sz="0" w:space="0" w:color="auto"/>
        <w:left w:val="none" w:sz="0" w:space="0" w:color="auto"/>
        <w:bottom w:val="none" w:sz="0" w:space="0" w:color="auto"/>
        <w:right w:val="none" w:sz="0" w:space="0" w:color="auto"/>
      </w:divBdr>
    </w:div>
    <w:div w:id="1648977715">
      <w:marLeft w:val="480"/>
      <w:marRight w:val="0"/>
      <w:marTop w:val="0"/>
      <w:marBottom w:val="0"/>
      <w:divBdr>
        <w:top w:val="none" w:sz="0" w:space="0" w:color="auto"/>
        <w:left w:val="none" w:sz="0" w:space="0" w:color="auto"/>
        <w:bottom w:val="none" w:sz="0" w:space="0" w:color="auto"/>
        <w:right w:val="none" w:sz="0" w:space="0" w:color="auto"/>
      </w:divBdr>
    </w:div>
    <w:div w:id="1649214165">
      <w:marLeft w:val="480"/>
      <w:marRight w:val="0"/>
      <w:marTop w:val="0"/>
      <w:marBottom w:val="0"/>
      <w:divBdr>
        <w:top w:val="none" w:sz="0" w:space="0" w:color="auto"/>
        <w:left w:val="none" w:sz="0" w:space="0" w:color="auto"/>
        <w:bottom w:val="none" w:sz="0" w:space="0" w:color="auto"/>
        <w:right w:val="none" w:sz="0" w:space="0" w:color="auto"/>
      </w:divBdr>
    </w:div>
    <w:div w:id="1651012014">
      <w:bodyDiv w:val="1"/>
      <w:marLeft w:val="0"/>
      <w:marRight w:val="0"/>
      <w:marTop w:val="0"/>
      <w:marBottom w:val="0"/>
      <w:divBdr>
        <w:top w:val="none" w:sz="0" w:space="0" w:color="auto"/>
        <w:left w:val="none" w:sz="0" w:space="0" w:color="auto"/>
        <w:bottom w:val="none" w:sz="0" w:space="0" w:color="auto"/>
        <w:right w:val="none" w:sz="0" w:space="0" w:color="auto"/>
      </w:divBdr>
    </w:div>
    <w:div w:id="1651128088">
      <w:marLeft w:val="480"/>
      <w:marRight w:val="0"/>
      <w:marTop w:val="0"/>
      <w:marBottom w:val="0"/>
      <w:divBdr>
        <w:top w:val="none" w:sz="0" w:space="0" w:color="auto"/>
        <w:left w:val="none" w:sz="0" w:space="0" w:color="auto"/>
        <w:bottom w:val="none" w:sz="0" w:space="0" w:color="auto"/>
        <w:right w:val="none" w:sz="0" w:space="0" w:color="auto"/>
      </w:divBdr>
    </w:div>
    <w:div w:id="1652053808">
      <w:marLeft w:val="480"/>
      <w:marRight w:val="0"/>
      <w:marTop w:val="0"/>
      <w:marBottom w:val="0"/>
      <w:divBdr>
        <w:top w:val="none" w:sz="0" w:space="0" w:color="auto"/>
        <w:left w:val="none" w:sz="0" w:space="0" w:color="auto"/>
        <w:bottom w:val="none" w:sz="0" w:space="0" w:color="auto"/>
        <w:right w:val="none" w:sz="0" w:space="0" w:color="auto"/>
      </w:divBdr>
    </w:div>
    <w:div w:id="1652563421">
      <w:marLeft w:val="480"/>
      <w:marRight w:val="0"/>
      <w:marTop w:val="0"/>
      <w:marBottom w:val="0"/>
      <w:divBdr>
        <w:top w:val="none" w:sz="0" w:space="0" w:color="auto"/>
        <w:left w:val="none" w:sz="0" w:space="0" w:color="auto"/>
        <w:bottom w:val="none" w:sz="0" w:space="0" w:color="auto"/>
        <w:right w:val="none" w:sz="0" w:space="0" w:color="auto"/>
      </w:divBdr>
    </w:div>
    <w:div w:id="1652829734">
      <w:marLeft w:val="480"/>
      <w:marRight w:val="0"/>
      <w:marTop w:val="0"/>
      <w:marBottom w:val="0"/>
      <w:divBdr>
        <w:top w:val="none" w:sz="0" w:space="0" w:color="auto"/>
        <w:left w:val="none" w:sz="0" w:space="0" w:color="auto"/>
        <w:bottom w:val="none" w:sz="0" w:space="0" w:color="auto"/>
        <w:right w:val="none" w:sz="0" w:space="0" w:color="auto"/>
      </w:divBdr>
    </w:div>
    <w:div w:id="1653020451">
      <w:marLeft w:val="480"/>
      <w:marRight w:val="0"/>
      <w:marTop w:val="0"/>
      <w:marBottom w:val="0"/>
      <w:divBdr>
        <w:top w:val="none" w:sz="0" w:space="0" w:color="auto"/>
        <w:left w:val="none" w:sz="0" w:space="0" w:color="auto"/>
        <w:bottom w:val="none" w:sz="0" w:space="0" w:color="auto"/>
        <w:right w:val="none" w:sz="0" w:space="0" w:color="auto"/>
      </w:divBdr>
    </w:div>
    <w:div w:id="1653289424">
      <w:marLeft w:val="480"/>
      <w:marRight w:val="0"/>
      <w:marTop w:val="0"/>
      <w:marBottom w:val="0"/>
      <w:divBdr>
        <w:top w:val="none" w:sz="0" w:space="0" w:color="auto"/>
        <w:left w:val="none" w:sz="0" w:space="0" w:color="auto"/>
        <w:bottom w:val="none" w:sz="0" w:space="0" w:color="auto"/>
        <w:right w:val="none" w:sz="0" w:space="0" w:color="auto"/>
      </w:divBdr>
    </w:div>
    <w:div w:id="1653363827">
      <w:marLeft w:val="480"/>
      <w:marRight w:val="0"/>
      <w:marTop w:val="0"/>
      <w:marBottom w:val="0"/>
      <w:divBdr>
        <w:top w:val="none" w:sz="0" w:space="0" w:color="auto"/>
        <w:left w:val="none" w:sz="0" w:space="0" w:color="auto"/>
        <w:bottom w:val="none" w:sz="0" w:space="0" w:color="auto"/>
        <w:right w:val="none" w:sz="0" w:space="0" w:color="auto"/>
      </w:divBdr>
    </w:div>
    <w:div w:id="1653412937">
      <w:marLeft w:val="480"/>
      <w:marRight w:val="0"/>
      <w:marTop w:val="0"/>
      <w:marBottom w:val="0"/>
      <w:divBdr>
        <w:top w:val="none" w:sz="0" w:space="0" w:color="auto"/>
        <w:left w:val="none" w:sz="0" w:space="0" w:color="auto"/>
        <w:bottom w:val="none" w:sz="0" w:space="0" w:color="auto"/>
        <w:right w:val="none" w:sz="0" w:space="0" w:color="auto"/>
      </w:divBdr>
    </w:div>
    <w:div w:id="1653679594">
      <w:marLeft w:val="480"/>
      <w:marRight w:val="0"/>
      <w:marTop w:val="0"/>
      <w:marBottom w:val="0"/>
      <w:divBdr>
        <w:top w:val="none" w:sz="0" w:space="0" w:color="auto"/>
        <w:left w:val="none" w:sz="0" w:space="0" w:color="auto"/>
        <w:bottom w:val="none" w:sz="0" w:space="0" w:color="auto"/>
        <w:right w:val="none" w:sz="0" w:space="0" w:color="auto"/>
      </w:divBdr>
    </w:div>
    <w:div w:id="1654093067">
      <w:marLeft w:val="480"/>
      <w:marRight w:val="0"/>
      <w:marTop w:val="0"/>
      <w:marBottom w:val="0"/>
      <w:divBdr>
        <w:top w:val="none" w:sz="0" w:space="0" w:color="auto"/>
        <w:left w:val="none" w:sz="0" w:space="0" w:color="auto"/>
        <w:bottom w:val="none" w:sz="0" w:space="0" w:color="auto"/>
        <w:right w:val="none" w:sz="0" w:space="0" w:color="auto"/>
      </w:divBdr>
    </w:div>
    <w:div w:id="1654290554">
      <w:bodyDiv w:val="1"/>
      <w:marLeft w:val="0"/>
      <w:marRight w:val="0"/>
      <w:marTop w:val="0"/>
      <w:marBottom w:val="0"/>
      <w:divBdr>
        <w:top w:val="none" w:sz="0" w:space="0" w:color="auto"/>
        <w:left w:val="none" w:sz="0" w:space="0" w:color="auto"/>
        <w:bottom w:val="none" w:sz="0" w:space="0" w:color="auto"/>
        <w:right w:val="none" w:sz="0" w:space="0" w:color="auto"/>
      </w:divBdr>
    </w:div>
    <w:div w:id="1654487965">
      <w:bodyDiv w:val="1"/>
      <w:marLeft w:val="0"/>
      <w:marRight w:val="0"/>
      <w:marTop w:val="0"/>
      <w:marBottom w:val="0"/>
      <w:divBdr>
        <w:top w:val="none" w:sz="0" w:space="0" w:color="auto"/>
        <w:left w:val="none" w:sz="0" w:space="0" w:color="auto"/>
        <w:bottom w:val="none" w:sz="0" w:space="0" w:color="auto"/>
        <w:right w:val="none" w:sz="0" w:space="0" w:color="auto"/>
      </w:divBdr>
    </w:div>
    <w:div w:id="1654986196">
      <w:bodyDiv w:val="1"/>
      <w:marLeft w:val="0"/>
      <w:marRight w:val="0"/>
      <w:marTop w:val="0"/>
      <w:marBottom w:val="0"/>
      <w:divBdr>
        <w:top w:val="none" w:sz="0" w:space="0" w:color="auto"/>
        <w:left w:val="none" w:sz="0" w:space="0" w:color="auto"/>
        <w:bottom w:val="none" w:sz="0" w:space="0" w:color="auto"/>
        <w:right w:val="none" w:sz="0" w:space="0" w:color="auto"/>
      </w:divBdr>
    </w:div>
    <w:div w:id="1655572685">
      <w:marLeft w:val="480"/>
      <w:marRight w:val="0"/>
      <w:marTop w:val="0"/>
      <w:marBottom w:val="0"/>
      <w:divBdr>
        <w:top w:val="none" w:sz="0" w:space="0" w:color="auto"/>
        <w:left w:val="none" w:sz="0" w:space="0" w:color="auto"/>
        <w:bottom w:val="none" w:sz="0" w:space="0" w:color="auto"/>
        <w:right w:val="none" w:sz="0" w:space="0" w:color="auto"/>
      </w:divBdr>
    </w:div>
    <w:div w:id="1655839972">
      <w:bodyDiv w:val="1"/>
      <w:marLeft w:val="0"/>
      <w:marRight w:val="0"/>
      <w:marTop w:val="0"/>
      <w:marBottom w:val="0"/>
      <w:divBdr>
        <w:top w:val="none" w:sz="0" w:space="0" w:color="auto"/>
        <w:left w:val="none" w:sz="0" w:space="0" w:color="auto"/>
        <w:bottom w:val="none" w:sz="0" w:space="0" w:color="auto"/>
        <w:right w:val="none" w:sz="0" w:space="0" w:color="auto"/>
      </w:divBdr>
    </w:div>
    <w:div w:id="1656834597">
      <w:marLeft w:val="480"/>
      <w:marRight w:val="0"/>
      <w:marTop w:val="0"/>
      <w:marBottom w:val="0"/>
      <w:divBdr>
        <w:top w:val="none" w:sz="0" w:space="0" w:color="auto"/>
        <w:left w:val="none" w:sz="0" w:space="0" w:color="auto"/>
        <w:bottom w:val="none" w:sz="0" w:space="0" w:color="auto"/>
        <w:right w:val="none" w:sz="0" w:space="0" w:color="auto"/>
      </w:divBdr>
    </w:div>
    <w:div w:id="1656955351">
      <w:marLeft w:val="480"/>
      <w:marRight w:val="0"/>
      <w:marTop w:val="0"/>
      <w:marBottom w:val="0"/>
      <w:divBdr>
        <w:top w:val="none" w:sz="0" w:space="0" w:color="auto"/>
        <w:left w:val="none" w:sz="0" w:space="0" w:color="auto"/>
        <w:bottom w:val="none" w:sz="0" w:space="0" w:color="auto"/>
        <w:right w:val="none" w:sz="0" w:space="0" w:color="auto"/>
      </w:divBdr>
    </w:div>
    <w:div w:id="1657413068">
      <w:marLeft w:val="480"/>
      <w:marRight w:val="0"/>
      <w:marTop w:val="0"/>
      <w:marBottom w:val="0"/>
      <w:divBdr>
        <w:top w:val="none" w:sz="0" w:space="0" w:color="auto"/>
        <w:left w:val="none" w:sz="0" w:space="0" w:color="auto"/>
        <w:bottom w:val="none" w:sz="0" w:space="0" w:color="auto"/>
        <w:right w:val="none" w:sz="0" w:space="0" w:color="auto"/>
      </w:divBdr>
    </w:div>
    <w:div w:id="1657493073">
      <w:marLeft w:val="480"/>
      <w:marRight w:val="0"/>
      <w:marTop w:val="0"/>
      <w:marBottom w:val="0"/>
      <w:divBdr>
        <w:top w:val="none" w:sz="0" w:space="0" w:color="auto"/>
        <w:left w:val="none" w:sz="0" w:space="0" w:color="auto"/>
        <w:bottom w:val="none" w:sz="0" w:space="0" w:color="auto"/>
        <w:right w:val="none" w:sz="0" w:space="0" w:color="auto"/>
      </w:divBdr>
    </w:div>
    <w:div w:id="1657612271">
      <w:bodyDiv w:val="1"/>
      <w:marLeft w:val="0"/>
      <w:marRight w:val="0"/>
      <w:marTop w:val="0"/>
      <w:marBottom w:val="0"/>
      <w:divBdr>
        <w:top w:val="none" w:sz="0" w:space="0" w:color="auto"/>
        <w:left w:val="none" w:sz="0" w:space="0" w:color="auto"/>
        <w:bottom w:val="none" w:sz="0" w:space="0" w:color="auto"/>
        <w:right w:val="none" w:sz="0" w:space="0" w:color="auto"/>
      </w:divBdr>
    </w:div>
    <w:div w:id="1657875136">
      <w:bodyDiv w:val="1"/>
      <w:marLeft w:val="0"/>
      <w:marRight w:val="0"/>
      <w:marTop w:val="0"/>
      <w:marBottom w:val="0"/>
      <w:divBdr>
        <w:top w:val="none" w:sz="0" w:space="0" w:color="auto"/>
        <w:left w:val="none" w:sz="0" w:space="0" w:color="auto"/>
        <w:bottom w:val="none" w:sz="0" w:space="0" w:color="auto"/>
        <w:right w:val="none" w:sz="0" w:space="0" w:color="auto"/>
      </w:divBdr>
    </w:div>
    <w:div w:id="1657996905">
      <w:marLeft w:val="480"/>
      <w:marRight w:val="0"/>
      <w:marTop w:val="0"/>
      <w:marBottom w:val="0"/>
      <w:divBdr>
        <w:top w:val="none" w:sz="0" w:space="0" w:color="auto"/>
        <w:left w:val="none" w:sz="0" w:space="0" w:color="auto"/>
        <w:bottom w:val="none" w:sz="0" w:space="0" w:color="auto"/>
        <w:right w:val="none" w:sz="0" w:space="0" w:color="auto"/>
      </w:divBdr>
    </w:div>
    <w:div w:id="1658681183">
      <w:marLeft w:val="480"/>
      <w:marRight w:val="0"/>
      <w:marTop w:val="0"/>
      <w:marBottom w:val="0"/>
      <w:divBdr>
        <w:top w:val="none" w:sz="0" w:space="0" w:color="auto"/>
        <w:left w:val="none" w:sz="0" w:space="0" w:color="auto"/>
        <w:bottom w:val="none" w:sz="0" w:space="0" w:color="auto"/>
        <w:right w:val="none" w:sz="0" w:space="0" w:color="auto"/>
      </w:divBdr>
    </w:div>
    <w:div w:id="1659110755">
      <w:bodyDiv w:val="1"/>
      <w:marLeft w:val="0"/>
      <w:marRight w:val="0"/>
      <w:marTop w:val="0"/>
      <w:marBottom w:val="0"/>
      <w:divBdr>
        <w:top w:val="none" w:sz="0" w:space="0" w:color="auto"/>
        <w:left w:val="none" w:sz="0" w:space="0" w:color="auto"/>
        <w:bottom w:val="none" w:sz="0" w:space="0" w:color="auto"/>
        <w:right w:val="none" w:sz="0" w:space="0" w:color="auto"/>
      </w:divBdr>
    </w:div>
    <w:div w:id="1660116322">
      <w:marLeft w:val="480"/>
      <w:marRight w:val="0"/>
      <w:marTop w:val="0"/>
      <w:marBottom w:val="0"/>
      <w:divBdr>
        <w:top w:val="none" w:sz="0" w:space="0" w:color="auto"/>
        <w:left w:val="none" w:sz="0" w:space="0" w:color="auto"/>
        <w:bottom w:val="none" w:sz="0" w:space="0" w:color="auto"/>
        <w:right w:val="none" w:sz="0" w:space="0" w:color="auto"/>
      </w:divBdr>
    </w:div>
    <w:div w:id="1660187646">
      <w:marLeft w:val="480"/>
      <w:marRight w:val="0"/>
      <w:marTop w:val="0"/>
      <w:marBottom w:val="0"/>
      <w:divBdr>
        <w:top w:val="none" w:sz="0" w:space="0" w:color="auto"/>
        <w:left w:val="none" w:sz="0" w:space="0" w:color="auto"/>
        <w:bottom w:val="none" w:sz="0" w:space="0" w:color="auto"/>
        <w:right w:val="none" w:sz="0" w:space="0" w:color="auto"/>
      </w:divBdr>
    </w:div>
    <w:div w:id="1660621410">
      <w:bodyDiv w:val="1"/>
      <w:marLeft w:val="0"/>
      <w:marRight w:val="0"/>
      <w:marTop w:val="0"/>
      <w:marBottom w:val="0"/>
      <w:divBdr>
        <w:top w:val="none" w:sz="0" w:space="0" w:color="auto"/>
        <w:left w:val="none" w:sz="0" w:space="0" w:color="auto"/>
        <w:bottom w:val="none" w:sz="0" w:space="0" w:color="auto"/>
        <w:right w:val="none" w:sz="0" w:space="0" w:color="auto"/>
      </w:divBdr>
    </w:div>
    <w:div w:id="1661155057">
      <w:marLeft w:val="480"/>
      <w:marRight w:val="0"/>
      <w:marTop w:val="0"/>
      <w:marBottom w:val="0"/>
      <w:divBdr>
        <w:top w:val="none" w:sz="0" w:space="0" w:color="auto"/>
        <w:left w:val="none" w:sz="0" w:space="0" w:color="auto"/>
        <w:bottom w:val="none" w:sz="0" w:space="0" w:color="auto"/>
        <w:right w:val="none" w:sz="0" w:space="0" w:color="auto"/>
      </w:divBdr>
    </w:div>
    <w:div w:id="1661347095">
      <w:marLeft w:val="480"/>
      <w:marRight w:val="0"/>
      <w:marTop w:val="0"/>
      <w:marBottom w:val="0"/>
      <w:divBdr>
        <w:top w:val="none" w:sz="0" w:space="0" w:color="auto"/>
        <w:left w:val="none" w:sz="0" w:space="0" w:color="auto"/>
        <w:bottom w:val="none" w:sz="0" w:space="0" w:color="auto"/>
        <w:right w:val="none" w:sz="0" w:space="0" w:color="auto"/>
      </w:divBdr>
    </w:div>
    <w:div w:id="1661959285">
      <w:marLeft w:val="480"/>
      <w:marRight w:val="0"/>
      <w:marTop w:val="0"/>
      <w:marBottom w:val="0"/>
      <w:divBdr>
        <w:top w:val="none" w:sz="0" w:space="0" w:color="auto"/>
        <w:left w:val="none" w:sz="0" w:space="0" w:color="auto"/>
        <w:bottom w:val="none" w:sz="0" w:space="0" w:color="auto"/>
        <w:right w:val="none" w:sz="0" w:space="0" w:color="auto"/>
      </w:divBdr>
    </w:div>
    <w:div w:id="1662269389">
      <w:marLeft w:val="480"/>
      <w:marRight w:val="0"/>
      <w:marTop w:val="0"/>
      <w:marBottom w:val="0"/>
      <w:divBdr>
        <w:top w:val="none" w:sz="0" w:space="0" w:color="auto"/>
        <w:left w:val="none" w:sz="0" w:space="0" w:color="auto"/>
        <w:bottom w:val="none" w:sz="0" w:space="0" w:color="auto"/>
        <w:right w:val="none" w:sz="0" w:space="0" w:color="auto"/>
      </w:divBdr>
    </w:div>
    <w:div w:id="1662611828">
      <w:bodyDiv w:val="1"/>
      <w:marLeft w:val="0"/>
      <w:marRight w:val="0"/>
      <w:marTop w:val="0"/>
      <w:marBottom w:val="0"/>
      <w:divBdr>
        <w:top w:val="none" w:sz="0" w:space="0" w:color="auto"/>
        <w:left w:val="none" w:sz="0" w:space="0" w:color="auto"/>
        <w:bottom w:val="none" w:sz="0" w:space="0" w:color="auto"/>
        <w:right w:val="none" w:sz="0" w:space="0" w:color="auto"/>
      </w:divBdr>
    </w:div>
    <w:div w:id="1662735295">
      <w:bodyDiv w:val="1"/>
      <w:marLeft w:val="0"/>
      <w:marRight w:val="0"/>
      <w:marTop w:val="0"/>
      <w:marBottom w:val="0"/>
      <w:divBdr>
        <w:top w:val="none" w:sz="0" w:space="0" w:color="auto"/>
        <w:left w:val="none" w:sz="0" w:space="0" w:color="auto"/>
        <w:bottom w:val="none" w:sz="0" w:space="0" w:color="auto"/>
        <w:right w:val="none" w:sz="0" w:space="0" w:color="auto"/>
      </w:divBdr>
    </w:div>
    <w:div w:id="1662738077">
      <w:marLeft w:val="480"/>
      <w:marRight w:val="0"/>
      <w:marTop w:val="0"/>
      <w:marBottom w:val="0"/>
      <w:divBdr>
        <w:top w:val="none" w:sz="0" w:space="0" w:color="auto"/>
        <w:left w:val="none" w:sz="0" w:space="0" w:color="auto"/>
        <w:bottom w:val="none" w:sz="0" w:space="0" w:color="auto"/>
        <w:right w:val="none" w:sz="0" w:space="0" w:color="auto"/>
      </w:divBdr>
    </w:div>
    <w:div w:id="1662931501">
      <w:marLeft w:val="480"/>
      <w:marRight w:val="0"/>
      <w:marTop w:val="0"/>
      <w:marBottom w:val="0"/>
      <w:divBdr>
        <w:top w:val="none" w:sz="0" w:space="0" w:color="auto"/>
        <w:left w:val="none" w:sz="0" w:space="0" w:color="auto"/>
        <w:bottom w:val="none" w:sz="0" w:space="0" w:color="auto"/>
        <w:right w:val="none" w:sz="0" w:space="0" w:color="auto"/>
      </w:divBdr>
    </w:div>
    <w:div w:id="1663004190">
      <w:marLeft w:val="480"/>
      <w:marRight w:val="0"/>
      <w:marTop w:val="0"/>
      <w:marBottom w:val="0"/>
      <w:divBdr>
        <w:top w:val="none" w:sz="0" w:space="0" w:color="auto"/>
        <w:left w:val="none" w:sz="0" w:space="0" w:color="auto"/>
        <w:bottom w:val="none" w:sz="0" w:space="0" w:color="auto"/>
        <w:right w:val="none" w:sz="0" w:space="0" w:color="auto"/>
      </w:divBdr>
    </w:div>
    <w:div w:id="1663042651">
      <w:marLeft w:val="480"/>
      <w:marRight w:val="0"/>
      <w:marTop w:val="0"/>
      <w:marBottom w:val="0"/>
      <w:divBdr>
        <w:top w:val="none" w:sz="0" w:space="0" w:color="auto"/>
        <w:left w:val="none" w:sz="0" w:space="0" w:color="auto"/>
        <w:bottom w:val="none" w:sz="0" w:space="0" w:color="auto"/>
        <w:right w:val="none" w:sz="0" w:space="0" w:color="auto"/>
      </w:divBdr>
    </w:div>
    <w:div w:id="1663777846">
      <w:marLeft w:val="480"/>
      <w:marRight w:val="0"/>
      <w:marTop w:val="0"/>
      <w:marBottom w:val="0"/>
      <w:divBdr>
        <w:top w:val="none" w:sz="0" w:space="0" w:color="auto"/>
        <w:left w:val="none" w:sz="0" w:space="0" w:color="auto"/>
        <w:bottom w:val="none" w:sz="0" w:space="0" w:color="auto"/>
        <w:right w:val="none" w:sz="0" w:space="0" w:color="auto"/>
      </w:divBdr>
    </w:div>
    <w:div w:id="1663969119">
      <w:marLeft w:val="480"/>
      <w:marRight w:val="0"/>
      <w:marTop w:val="0"/>
      <w:marBottom w:val="0"/>
      <w:divBdr>
        <w:top w:val="none" w:sz="0" w:space="0" w:color="auto"/>
        <w:left w:val="none" w:sz="0" w:space="0" w:color="auto"/>
        <w:bottom w:val="none" w:sz="0" w:space="0" w:color="auto"/>
        <w:right w:val="none" w:sz="0" w:space="0" w:color="auto"/>
      </w:divBdr>
    </w:div>
    <w:div w:id="1664889771">
      <w:marLeft w:val="480"/>
      <w:marRight w:val="0"/>
      <w:marTop w:val="0"/>
      <w:marBottom w:val="0"/>
      <w:divBdr>
        <w:top w:val="none" w:sz="0" w:space="0" w:color="auto"/>
        <w:left w:val="none" w:sz="0" w:space="0" w:color="auto"/>
        <w:bottom w:val="none" w:sz="0" w:space="0" w:color="auto"/>
        <w:right w:val="none" w:sz="0" w:space="0" w:color="auto"/>
      </w:divBdr>
    </w:div>
    <w:div w:id="1665087330">
      <w:marLeft w:val="480"/>
      <w:marRight w:val="0"/>
      <w:marTop w:val="0"/>
      <w:marBottom w:val="0"/>
      <w:divBdr>
        <w:top w:val="none" w:sz="0" w:space="0" w:color="auto"/>
        <w:left w:val="none" w:sz="0" w:space="0" w:color="auto"/>
        <w:bottom w:val="none" w:sz="0" w:space="0" w:color="auto"/>
        <w:right w:val="none" w:sz="0" w:space="0" w:color="auto"/>
      </w:divBdr>
    </w:div>
    <w:div w:id="1665737371">
      <w:marLeft w:val="480"/>
      <w:marRight w:val="0"/>
      <w:marTop w:val="0"/>
      <w:marBottom w:val="0"/>
      <w:divBdr>
        <w:top w:val="none" w:sz="0" w:space="0" w:color="auto"/>
        <w:left w:val="none" w:sz="0" w:space="0" w:color="auto"/>
        <w:bottom w:val="none" w:sz="0" w:space="0" w:color="auto"/>
        <w:right w:val="none" w:sz="0" w:space="0" w:color="auto"/>
      </w:divBdr>
    </w:div>
    <w:div w:id="1665743894">
      <w:bodyDiv w:val="1"/>
      <w:marLeft w:val="0"/>
      <w:marRight w:val="0"/>
      <w:marTop w:val="0"/>
      <w:marBottom w:val="0"/>
      <w:divBdr>
        <w:top w:val="none" w:sz="0" w:space="0" w:color="auto"/>
        <w:left w:val="none" w:sz="0" w:space="0" w:color="auto"/>
        <w:bottom w:val="none" w:sz="0" w:space="0" w:color="auto"/>
        <w:right w:val="none" w:sz="0" w:space="0" w:color="auto"/>
      </w:divBdr>
    </w:div>
    <w:div w:id="1666280456">
      <w:marLeft w:val="480"/>
      <w:marRight w:val="0"/>
      <w:marTop w:val="0"/>
      <w:marBottom w:val="0"/>
      <w:divBdr>
        <w:top w:val="none" w:sz="0" w:space="0" w:color="auto"/>
        <w:left w:val="none" w:sz="0" w:space="0" w:color="auto"/>
        <w:bottom w:val="none" w:sz="0" w:space="0" w:color="auto"/>
        <w:right w:val="none" w:sz="0" w:space="0" w:color="auto"/>
      </w:divBdr>
    </w:div>
    <w:div w:id="1666325953">
      <w:marLeft w:val="480"/>
      <w:marRight w:val="0"/>
      <w:marTop w:val="0"/>
      <w:marBottom w:val="0"/>
      <w:divBdr>
        <w:top w:val="none" w:sz="0" w:space="0" w:color="auto"/>
        <w:left w:val="none" w:sz="0" w:space="0" w:color="auto"/>
        <w:bottom w:val="none" w:sz="0" w:space="0" w:color="auto"/>
        <w:right w:val="none" w:sz="0" w:space="0" w:color="auto"/>
      </w:divBdr>
    </w:div>
    <w:div w:id="1666470973">
      <w:bodyDiv w:val="1"/>
      <w:marLeft w:val="0"/>
      <w:marRight w:val="0"/>
      <w:marTop w:val="0"/>
      <w:marBottom w:val="0"/>
      <w:divBdr>
        <w:top w:val="none" w:sz="0" w:space="0" w:color="auto"/>
        <w:left w:val="none" w:sz="0" w:space="0" w:color="auto"/>
        <w:bottom w:val="none" w:sz="0" w:space="0" w:color="auto"/>
        <w:right w:val="none" w:sz="0" w:space="0" w:color="auto"/>
      </w:divBdr>
    </w:div>
    <w:div w:id="1666738584">
      <w:marLeft w:val="480"/>
      <w:marRight w:val="0"/>
      <w:marTop w:val="0"/>
      <w:marBottom w:val="0"/>
      <w:divBdr>
        <w:top w:val="none" w:sz="0" w:space="0" w:color="auto"/>
        <w:left w:val="none" w:sz="0" w:space="0" w:color="auto"/>
        <w:bottom w:val="none" w:sz="0" w:space="0" w:color="auto"/>
        <w:right w:val="none" w:sz="0" w:space="0" w:color="auto"/>
      </w:divBdr>
    </w:div>
    <w:div w:id="1666739815">
      <w:marLeft w:val="480"/>
      <w:marRight w:val="0"/>
      <w:marTop w:val="0"/>
      <w:marBottom w:val="0"/>
      <w:divBdr>
        <w:top w:val="none" w:sz="0" w:space="0" w:color="auto"/>
        <w:left w:val="none" w:sz="0" w:space="0" w:color="auto"/>
        <w:bottom w:val="none" w:sz="0" w:space="0" w:color="auto"/>
        <w:right w:val="none" w:sz="0" w:space="0" w:color="auto"/>
      </w:divBdr>
    </w:div>
    <w:div w:id="1666780803">
      <w:marLeft w:val="480"/>
      <w:marRight w:val="0"/>
      <w:marTop w:val="0"/>
      <w:marBottom w:val="0"/>
      <w:divBdr>
        <w:top w:val="none" w:sz="0" w:space="0" w:color="auto"/>
        <w:left w:val="none" w:sz="0" w:space="0" w:color="auto"/>
        <w:bottom w:val="none" w:sz="0" w:space="0" w:color="auto"/>
        <w:right w:val="none" w:sz="0" w:space="0" w:color="auto"/>
      </w:divBdr>
    </w:div>
    <w:div w:id="1666786621">
      <w:bodyDiv w:val="1"/>
      <w:marLeft w:val="0"/>
      <w:marRight w:val="0"/>
      <w:marTop w:val="0"/>
      <w:marBottom w:val="0"/>
      <w:divBdr>
        <w:top w:val="none" w:sz="0" w:space="0" w:color="auto"/>
        <w:left w:val="none" w:sz="0" w:space="0" w:color="auto"/>
        <w:bottom w:val="none" w:sz="0" w:space="0" w:color="auto"/>
        <w:right w:val="none" w:sz="0" w:space="0" w:color="auto"/>
      </w:divBdr>
    </w:div>
    <w:div w:id="1667132312">
      <w:bodyDiv w:val="1"/>
      <w:marLeft w:val="0"/>
      <w:marRight w:val="0"/>
      <w:marTop w:val="0"/>
      <w:marBottom w:val="0"/>
      <w:divBdr>
        <w:top w:val="none" w:sz="0" w:space="0" w:color="auto"/>
        <w:left w:val="none" w:sz="0" w:space="0" w:color="auto"/>
        <w:bottom w:val="none" w:sz="0" w:space="0" w:color="auto"/>
        <w:right w:val="none" w:sz="0" w:space="0" w:color="auto"/>
      </w:divBdr>
    </w:div>
    <w:div w:id="1668362683">
      <w:marLeft w:val="480"/>
      <w:marRight w:val="0"/>
      <w:marTop w:val="0"/>
      <w:marBottom w:val="0"/>
      <w:divBdr>
        <w:top w:val="none" w:sz="0" w:space="0" w:color="auto"/>
        <w:left w:val="none" w:sz="0" w:space="0" w:color="auto"/>
        <w:bottom w:val="none" w:sz="0" w:space="0" w:color="auto"/>
        <w:right w:val="none" w:sz="0" w:space="0" w:color="auto"/>
      </w:divBdr>
    </w:div>
    <w:div w:id="1668628015">
      <w:marLeft w:val="480"/>
      <w:marRight w:val="0"/>
      <w:marTop w:val="0"/>
      <w:marBottom w:val="0"/>
      <w:divBdr>
        <w:top w:val="none" w:sz="0" w:space="0" w:color="auto"/>
        <w:left w:val="none" w:sz="0" w:space="0" w:color="auto"/>
        <w:bottom w:val="none" w:sz="0" w:space="0" w:color="auto"/>
        <w:right w:val="none" w:sz="0" w:space="0" w:color="auto"/>
      </w:divBdr>
    </w:div>
    <w:div w:id="1668750019">
      <w:marLeft w:val="480"/>
      <w:marRight w:val="0"/>
      <w:marTop w:val="0"/>
      <w:marBottom w:val="0"/>
      <w:divBdr>
        <w:top w:val="none" w:sz="0" w:space="0" w:color="auto"/>
        <w:left w:val="none" w:sz="0" w:space="0" w:color="auto"/>
        <w:bottom w:val="none" w:sz="0" w:space="0" w:color="auto"/>
        <w:right w:val="none" w:sz="0" w:space="0" w:color="auto"/>
      </w:divBdr>
    </w:div>
    <w:div w:id="1669163855">
      <w:marLeft w:val="480"/>
      <w:marRight w:val="0"/>
      <w:marTop w:val="0"/>
      <w:marBottom w:val="0"/>
      <w:divBdr>
        <w:top w:val="none" w:sz="0" w:space="0" w:color="auto"/>
        <w:left w:val="none" w:sz="0" w:space="0" w:color="auto"/>
        <w:bottom w:val="none" w:sz="0" w:space="0" w:color="auto"/>
        <w:right w:val="none" w:sz="0" w:space="0" w:color="auto"/>
      </w:divBdr>
    </w:div>
    <w:div w:id="1669210482">
      <w:bodyDiv w:val="1"/>
      <w:marLeft w:val="0"/>
      <w:marRight w:val="0"/>
      <w:marTop w:val="0"/>
      <w:marBottom w:val="0"/>
      <w:divBdr>
        <w:top w:val="none" w:sz="0" w:space="0" w:color="auto"/>
        <w:left w:val="none" w:sz="0" w:space="0" w:color="auto"/>
        <w:bottom w:val="none" w:sz="0" w:space="0" w:color="auto"/>
        <w:right w:val="none" w:sz="0" w:space="0" w:color="auto"/>
      </w:divBdr>
    </w:div>
    <w:div w:id="1669674003">
      <w:marLeft w:val="480"/>
      <w:marRight w:val="0"/>
      <w:marTop w:val="0"/>
      <w:marBottom w:val="0"/>
      <w:divBdr>
        <w:top w:val="none" w:sz="0" w:space="0" w:color="auto"/>
        <w:left w:val="none" w:sz="0" w:space="0" w:color="auto"/>
        <w:bottom w:val="none" w:sz="0" w:space="0" w:color="auto"/>
        <w:right w:val="none" w:sz="0" w:space="0" w:color="auto"/>
      </w:divBdr>
    </w:div>
    <w:div w:id="1669823997">
      <w:marLeft w:val="480"/>
      <w:marRight w:val="0"/>
      <w:marTop w:val="0"/>
      <w:marBottom w:val="0"/>
      <w:divBdr>
        <w:top w:val="none" w:sz="0" w:space="0" w:color="auto"/>
        <w:left w:val="none" w:sz="0" w:space="0" w:color="auto"/>
        <w:bottom w:val="none" w:sz="0" w:space="0" w:color="auto"/>
        <w:right w:val="none" w:sz="0" w:space="0" w:color="auto"/>
      </w:divBdr>
    </w:div>
    <w:div w:id="1669937653">
      <w:marLeft w:val="480"/>
      <w:marRight w:val="0"/>
      <w:marTop w:val="0"/>
      <w:marBottom w:val="0"/>
      <w:divBdr>
        <w:top w:val="none" w:sz="0" w:space="0" w:color="auto"/>
        <w:left w:val="none" w:sz="0" w:space="0" w:color="auto"/>
        <w:bottom w:val="none" w:sz="0" w:space="0" w:color="auto"/>
        <w:right w:val="none" w:sz="0" w:space="0" w:color="auto"/>
      </w:divBdr>
    </w:div>
    <w:div w:id="1670061174">
      <w:marLeft w:val="480"/>
      <w:marRight w:val="0"/>
      <w:marTop w:val="0"/>
      <w:marBottom w:val="0"/>
      <w:divBdr>
        <w:top w:val="none" w:sz="0" w:space="0" w:color="auto"/>
        <w:left w:val="none" w:sz="0" w:space="0" w:color="auto"/>
        <w:bottom w:val="none" w:sz="0" w:space="0" w:color="auto"/>
        <w:right w:val="none" w:sz="0" w:space="0" w:color="auto"/>
      </w:divBdr>
    </w:div>
    <w:div w:id="1671055726">
      <w:marLeft w:val="480"/>
      <w:marRight w:val="0"/>
      <w:marTop w:val="0"/>
      <w:marBottom w:val="0"/>
      <w:divBdr>
        <w:top w:val="none" w:sz="0" w:space="0" w:color="auto"/>
        <w:left w:val="none" w:sz="0" w:space="0" w:color="auto"/>
        <w:bottom w:val="none" w:sz="0" w:space="0" w:color="auto"/>
        <w:right w:val="none" w:sz="0" w:space="0" w:color="auto"/>
      </w:divBdr>
    </w:div>
    <w:div w:id="1671056857">
      <w:marLeft w:val="480"/>
      <w:marRight w:val="0"/>
      <w:marTop w:val="0"/>
      <w:marBottom w:val="0"/>
      <w:divBdr>
        <w:top w:val="none" w:sz="0" w:space="0" w:color="auto"/>
        <w:left w:val="none" w:sz="0" w:space="0" w:color="auto"/>
        <w:bottom w:val="none" w:sz="0" w:space="0" w:color="auto"/>
        <w:right w:val="none" w:sz="0" w:space="0" w:color="auto"/>
      </w:divBdr>
    </w:div>
    <w:div w:id="1671133353">
      <w:marLeft w:val="480"/>
      <w:marRight w:val="0"/>
      <w:marTop w:val="0"/>
      <w:marBottom w:val="0"/>
      <w:divBdr>
        <w:top w:val="none" w:sz="0" w:space="0" w:color="auto"/>
        <w:left w:val="none" w:sz="0" w:space="0" w:color="auto"/>
        <w:bottom w:val="none" w:sz="0" w:space="0" w:color="auto"/>
        <w:right w:val="none" w:sz="0" w:space="0" w:color="auto"/>
      </w:divBdr>
    </w:div>
    <w:div w:id="1672222426">
      <w:bodyDiv w:val="1"/>
      <w:marLeft w:val="0"/>
      <w:marRight w:val="0"/>
      <w:marTop w:val="0"/>
      <w:marBottom w:val="0"/>
      <w:divBdr>
        <w:top w:val="none" w:sz="0" w:space="0" w:color="auto"/>
        <w:left w:val="none" w:sz="0" w:space="0" w:color="auto"/>
        <w:bottom w:val="none" w:sz="0" w:space="0" w:color="auto"/>
        <w:right w:val="none" w:sz="0" w:space="0" w:color="auto"/>
      </w:divBdr>
    </w:div>
    <w:div w:id="1673487184">
      <w:bodyDiv w:val="1"/>
      <w:marLeft w:val="0"/>
      <w:marRight w:val="0"/>
      <w:marTop w:val="0"/>
      <w:marBottom w:val="0"/>
      <w:divBdr>
        <w:top w:val="none" w:sz="0" w:space="0" w:color="auto"/>
        <w:left w:val="none" w:sz="0" w:space="0" w:color="auto"/>
        <w:bottom w:val="none" w:sz="0" w:space="0" w:color="auto"/>
        <w:right w:val="none" w:sz="0" w:space="0" w:color="auto"/>
      </w:divBdr>
    </w:div>
    <w:div w:id="1673608109">
      <w:marLeft w:val="480"/>
      <w:marRight w:val="0"/>
      <w:marTop w:val="0"/>
      <w:marBottom w:val="0"/>
      <w:divBdr>
        <w:top w:val="none" w:sz="0" w:space="0" w:color="auto"/>
        <w:left w:val="none" w:sz="0" w:space="0" w:color="auto"/>
        <w:bottom w:val="none" w:sz="0" w:space="0" w:color="auto"/>
        <w:right w:val="none" w:sz="0" w:space="0" w:color="auto"/>
      </w:divBdr>
    </w:div>
    <w:div w:id="1674339614">
      <w:marLeft w:val="480"/>
      <w:marRight w:val="0"/>
      <w:marTop w:val="0"/>
      <w:marBottom w:val="0"/>
      <w:divBdr>
        <w:top w:val="none" w:sz="0" w:space="0" w:color="auto"/>
        <w:left w:val="none" w:sz="0" w:space="0" w:color="auto"/>
        <w:bottom w:val="none" w:sz="0" w:space="0" w:color="auto"/>
        <w:right w:val="none" w:sz="0" w:space="0" w:color="auto"/>
      </w:divBdr>
    </w:div>
    <w:div w:id="1674650120">
      <w:marLeft w:val="480"/>
      <w:marRight w:val="0"/>
      <w:marTop w:val="0"/>
      <w:marBottom w:val="0"/>
      <w:divBdr>
        <w:top w:val="none" w:sz="0" w:space="0" w:color="auto"/>
        <w:left w:val="none" w:sz="0" w:space="0" w:color="auto"/>
        <w:bottom w:val="none" w:sz="0" w:space="0" w:color="auto"/>
        <w:right w:val="none" w:sz="0" w:space="0" w:color="auto"/>
      </w:divBdr>
    </w:div>
    <w:div w:id="1675448152">
      <w:marLeft w:val="480"/>
      <w:marRight w:val="0"/>
      <w:marTop w:val="0"/>
      <w:marBottom w:val="0"/>
      <w:divBdr>
        <w:top w:val="none" w:sz="0" w:space="0" w:color="auto"/>
        <w:left w:val="none" w:sz="0" w:space="0" w:color="auto"/>
        <w:bottom w:val="none" w:sz="0" w:space="0" w:color="auto"/>
        <w:right w:val="none" w:sz="0" w:space="0" w:color="auto"/>
      </w:divBdr>
    </w:div>
    <w:div w:id="1675650189">
      <w:marLeft w:val="480"/>
      <w:marRight w:val="0"/>
      <w:marTop w:val="0"/>
      <w:marBottom w:val="0"/>
      <w:divBdr>
        <w:top w:val="none" w:sz="0" w:space="0" w:color="auto"/>
        <w:left w:val="none" w:sz="0" w:space="0" w:color="auto"/>
        <w:bottom w:val="none" w:sz="0" w:space="0" w:color="auto"/>
        <w:right w:val="none" w:sz="0" w:space="0" w:color="auto"/>
      </w:divBdr>
    </w:div>
    <w:div w:id="1675764369">
      <w:marLeft w:val="480"/>
      <w:marRight w:val="0"/>
      <w:marTop w:val="0"/>
      <w:marBottom w:val="0"/>
      <w:divBdr>
        <w:top w:val="none" w:sz="0" w:space="0" w:color="auto"/>
        <w:left w:val="none" w:sz="0" w:space="0" w:color="auto"/>
        <w:bottom w:val="none" w:sz="0" w:space="0" w:color="auto"/>
        <w:right w:val="none" w:sz="0" w:space="0" w:color="auto"/>
      </w:divBdr>
    </w:div>
    <w:div w:id="1676760207">
      <w:marLeft w:val="480"/>
      <w:marRight w:val="0"/>
      <w:marTop w:val="0"/>
      <w:marBottom w:val="0"/>
      <w:divBdr>
        <w:top w:val="none" w:sz="0" w:space="0" w:color="auto"/>
        <w:left w:val="none" w:sz="0" w:space="0" w:color="auto"/>
        <w:bottom w:val="none" w:sz="0" w:space="0" w:color="auto"/>
        <w:right w:val="none" w:sz="0" w:space="0" w:color="auto"/>
      </w:divBdr>
    </w:div>
    <w:div w:id="1676835798">
      <w:marLeft w:val="480"/>
      <w:marRight w:val="0"/>
      <w:marTop w:val="0"/>
      <w:marBottom w:val="0"/>
      <w:divBdr>
        <w:top w:val="none" w:sz="0" w:space="0" w:color="auto"/>
        <w:left w:val="none" w:sz="0" w:space="0" w:color="auto"/>
        <w:bottom w:val="none" w:sz="0" w:space="0" w:color="auto"/>
        <w:right w:val="none" w:sz="0" w:space="0" w:color="auto"/>
      </w:divBdr>
    </w:div>
    <w:div w:id="1677146711">
      <w:marLeft w:val="480"/>
      <w:marRight w:val="0"/>
      <w:marTop w:val="0"/>
      <w:marBottom w:val="0"/>
      <w:divBdr>
        <w:top w:val="none" w:sz="0" w:space="0" w:color="auto"/>
        <w:left w:val="none" w:sz="0" w:space="0" w:color="auto"/>
        <w:bottom w:val="none" w:sz="0" w:space="0" w:color="auto"/>
        <w:right w:val="none" w:sz="0" w:space="0" w:color="auto"/>
      </w:divBdr>
    </w:div>
    <w:div w:id="1677463861">
      <w:marLeft w:val="480"/>
      <w:marRight w:val="0"/>
      <w:marTop w:val="0"/>
      <w:marBottom w:val="0"/>
      <w:divBdr>
        <w:top w:val="none" w:sz="0" w:space="0" w:color="auto"/>
        <w:left w:val="none" w:sz="0" w:space="0" w:color="auto"/>
        <w:bottom w:val="none" w:sz="0" w:space="0" w:color="auto"/>
        <w:right w:val="none" w:sz="0" w:space="0" w:color="auto"/>
      </w:divBdr>
    </w:div>
    <w:div w:id="1677537960">
      <w:marLeft w:val="480"/>
      <w:marRight w:val="0"/>
      <w:marTop w:val="0"/>
      <w:marBottom w:val="0"/>
      <w:divBdr>
        <w:top w:val="none" w:sz="0" w:space="0" w:color="auto"/>
        <w:left w:val="none" w:sz="0" w:space="0" w:color="auto"/>
        <w:bottom w:val="none" w:sz="0" w:space="0" w:color="auto"/>
        <w:right w:val="none" w:sz="0" w:space="0" w:color="auto"/>
      </w:divBdr>
    </w:div>
    <w:div w:id="1677540379">
      <w:marLeft w:val="480"/>
      <w:marRight w:val="0"/>
      <w:marTop w:val="0"/>
      <w:marBottom w:val="0"/>
      <w:divBdr>
        <w:top w:val="none" w:sz="0" w:space="0" w:color="auto"/>
        <w:left w:val="none" w:sz="0" w:space="0" w:color="auto"/>
        <w:bottom w:val="none" w:sz="0" w:space="0" w:color="auto"/>
        <w:right w:val="none" w:sz="0" w:space="0" w:color="auto"/>
      </w:divBdr>
    </w:div>
    <w:div w:id="1677612087">
      <w:marLeft w:val="480"/>
      <w:marRight w:val="0"/>
      <w:marTop w:val="0"/>
      <w:marBottom w:val="0"/>
      <w:divBdr>
        <w:top w:val="none" w:sz="0" w:space="0" w:color="auto"/>
        <w:left w:val="none" w:sz="0" w:space="0" w:color="auto"/>
        <w:bottom w:val="none" w:sz="0" w:space="0" w:color="auto"/>
        <w:right w:val="none" w:sz="0" w:space="0" w:color="auto"/>
      </w:divBdr>
    </w:div>
    <w:div w:id="1677727071">
      <w:marLeft w:val="480"/>
      <w:marRight w:val="0"/>
      <w:marTop w:val="0"/>
      <w:marBottom w:val="0"/>
      <w:divBdr>
        <w:top w:val="none" w:sz="0" w:space="0" w:color="auto"/>
        <w:left w:val="none" w:sz="0" w:space="0" w:color="auto"/>
        <w:bottom w:val="none" w:sz="0" w:space="0" w:color="auto"/>
        <w:right w:val="none" w:sz="0" w:space="0" w:color="auto"/>
      </w:divBdr>
    </w:div>
    <w:div w:id="1677879265">
      <w:marLeft w:val="480"/>
      <w:marRight w:val="0"/>
      <w:marTop w:val="0"/>
      <w:marBottom w:val="0"/>
      <w:divBdr>
        <w:top w:val="none" w:sz="0" w:space="0" w:color="auto"/>
        <w:left w:val="none" w:sz="0" w:space="0" w:color="auto"/>
        <w:bottom w:val="none" w:sz="0" w:space="0" w:color="auto"/>
        <w:right w:val="none" w:sz="0" w:space="0" w:color="auto"/>
      </w:divBdr>
    </w:div>
    <w:div w:id="1677997401">
      <w:bodyDiv w:val="1"/>
      <w:marLeft w:val="0"/>
      <w:marRight w:val="0"/>
      <w:marTop w:val="0"/>
      <w:marBottom w:val="0"/>
      <w:divBdr>
        <w:top w:val="none" w:sz="0" w:space="0" w:color="auto"/>
        <w:left w:val="none" w:sz="0" w:space="0" w:color="auto"/>
        <w:bottom w:val="none" w:sz="0" w:space="0" w:color="auto"/>
        <w:right w:val="none" w:sz="0" w:space="0" w:color="auto"/>
      </w:divBdr>
    </w:div>
    <w:div w:id="1678383902">
      <w:marLeft w:val="480"/>
      <w:marRight w:val="0"/>
      <w:marTop w:val="0"/>
      <w:marBottom w:val="0"/>
      <w:divBdr>
        <w:top w:val="none" w:sz="0" w:space="0" w:color="auto"/>
        <w:left w:val="none" w:sz="0" w:space="0" w:color="auto"/>
        <w:bottom w:val="none" w:sz="0" w:space="0" w:color="auto"/>
        <w:right w:val="none" w:sz="0" w:space="0" w:color="auto"/>
      </w:divBdr>
    </w:div>
    <w:div w:id="1678578982">
      <w:marLeft w:val="480"/>
      <w:marRight w:val="0"/>
      <w:marTop w:val="0"/>
      <w:marBottom w:val="0"/>
      <w:divBdr>
        <w:top w:val="none" w:sz="0" w:space="0" w:color="auto"/>
        <w:left w:val="none" w:sz="0" w:space="0" w:color="auto"/>
        <w:bottom w:val="none" w:sz="0" w:space="0" w:color="auto"/>
        <w:right w:val="none" w:sz="0" w:space="0" w:color="auto"/>
      </w:divBdr>
    </w:div>
    <w:div w:id="1679238397">
      <w:bodyDiv w:val="1"/>
      <w:marLeft w:val="0"/>
      <w:marRight w:val="0"/>
      <w:marTop w:val="0"/>
      <w:marBottom w:val="0"/>
      <w:divBdr>
        <w:top w:val="none" w:sz="0" w:space="0" w:color="auto"/>
        <w:left w:val="none" w:sz="0" w:space="0" w:color="auto"/>
        <w:bottom w:val="none" w:sz="0" w:space="0" w:color="auto"/>
        <w:right w:val="none" w:sz="0" w:space="0" w:color="auto"/>
      </w:divBdr>
    </w:div>
    <w:div w:id="1679497767">
      <w:marLeft w:val="480"/>
      <w:marRight w:val="0"/>
      <w:marTop w:val="0"/>
      <w:marBottom w:val="0"/>
      <w:divBdr>
        <w:top w:val="none" w:sz="0" w:space="0" w:color="auto"/>
        <w:left w:val="none" w:sz="0" w:space="0" w:color="auto"/>
        <w:bottom w:val="none" w:sz="0" w:space="0" w:color="auto"/>
        <w:right w:val="none" w:sz="0" w:space="0" w:color="auto"/>
      </w:divBdr>
    </w:div>
    <w:div w:id="1679499899">
      <w:marLeft w:val="480"/>
      <w:marRight w:val="0"/>
      <w:marTop w:val="0"/>
      <w:marBottom w:val="0"/>
      <w:divBdr>
        <w:top w:val="none" w:sz="0" w:space="0" w:color="auto"/>
        <w:left w:val="none" w:sz="0" w:space="0" w:color="auto"/>
        <w:bottom w:val="none" w:sz="0" w:space="0" w:color="auto"/>
        <w:right w:val="none" w:sz="0" w:space="0" w:color="auto"/>
      </w:divBdr>
    </w:div>
    <w:div w:id="1679575886">
      <w:marLeft w:val="480"/>
      <w:marRight w:val="0"/>
      <w:marTop w:val="0"/>
      <w:marBottom w:val="0"/>
      <w:divBdr>
        <w:top w:val="none" w:sz="0" w:space="0" w:color="auto"/>
        <w:left w:val="none" w:sz="0" w:space="0" w:color="auto"/>
        <w:bottom w:val="none" w:sz="0" w:space="0" w:color="auto"/>
        <w:right w:val="none" w:sz="0" w:space="0" w:color="auto"/>
      </w:divBdr>
    </w:div>
    <w:div w:id="1679625184">
      <w:marLeft w:val="480"/>
      <w:marRight w:val="0"/>
      <w:marTop w:val="0"/>
      <w:marBottom w:val="0"/>
      <w:divBdr>
        <w:top w:val="none" w:sz="0" w:space="0" w:color="auto"/>
        <w:left w:val="none" w:sz="0" w:space="0" w:color="auto"/>
        <w:bottom w:val="none" w:sz="0" w:space="0" w:color="auto"/>
        <w:right w:val="none" w:sz="0" w:space="0" w:color="auto"/>
      </w:divBdr>
    </w:div>
    <w:div w:id="1680084839">
      <w:bodyDiv w:val="1"/>
      <w:marLeft w:val="0"/>
      <w:marRight w:val="0"/>
      <w:marTop w:val="0"/>
      <w:marBottom w:val="0"/>
      <w:divBdr>
        <w:top w:val="none" w:sz="0" w:space="0" w:color="auto"/>
        <w:left w:val="none" w:sz="0" w:space="0" w:color="auto"/>
        <w:bottom w:val="none" w:sz="0" w:space="0" w:color="auto"/>
        <w:right w:val="none" w:sz="0" w:space="0" w:color="auto"/>
      </w:divBdr>
    </w:div>
    <w:div w:id="1680305673">
      <w:marLeft w:val="480"/>
      <w:marRight w:val="0"/>
      <w:marTop w:val="0"/>
      <w:marBottom w:val="0"/>
      <w:divBdr>
        <w:top w:val="none" w:sz="0" w:space="0" w:color="auto"/>
        <w:left w:val="none" w:sz="0" w:space="0" w:color="auto"/>
        <w:bottom w:val="none" w:sz="0" w:space="0" w:color="auto"/>
        <w:right w:val="none" w:sz="0" w:space="0" w:color="auto"/>
      </w:divBdr>
    </w:div>
    <w:div w:id="1680500598">
      <w:marLeft w:val="480"/>
      <w:marRight w:val="0"/>
      <w:marTop w:val="0"/>
      <w:marBottom w:val="0"/>
      <w:divBdr>
        <w:top w:val="none" w:sz="0" w:space="0" w:color="auto"/>
        <w:left w:val="none" w:sz="0" w:space="0" w:color="auto"/>
        <w:bottom w:val="none" w:sz="0" w:space="0" w:color="auto"/>
        <w:right w:val="none" w:sz="0" w:space="0" w:color="auto"/>
      </w:divBdr>
    </w:div>
    <w:div w:id="1680697726">
      <w:marLeft w:val="480"/>
      <w:marRight w:val="0"/>
      <w:marTop w:val="0"/>
      <w:marBottom w:val="0"/>
      <w:divBdr>
        <w:top w:val="none" w:sz="0" w:space="0" w:color="auto"/>
        <w:left w:val="none" w:sz="0" w:space="0" w:color="auto"/>
        <w:bottom w:val="none" w:sz="0" w:space="0" w:color="auto"/>
        <w:right w:val="none" w:sz="0" w:space="0" w:color="auto"/>
      </w:divBdr>
    </w:div>
    <w:div w:id="1680892031">
      <w:marLeft w:val="480"/>
      <w:marRight w:val="0"/>
      <w:marTop w:val="0"/>
      <w:marBottom w:val="0"/>
      <w:divBdr>
        <w:top w:val="none" w:sz="0" w:space="0" w:color="auto"/>
        <w:left w:val="none" w:sz="0" w:space="0" w:color="auto"/>
        <w:bottom w:val="none" w:sz="0" w:space="0" w:color="auto"/>
        <w:right w:val="none" w:sz="0" w:space="0" w:color="auto"/>
      </w:divBdr>
    </w:div>
    <w:div w:id="1681001747">
      <w:marLeft w:val="480"/>
      <w:marRight w:val="0"/>
      <w:marTop w:val="0"/>
      <w:marBottom w:val="0"/>
      <w:divBdr>
        <w:top w:val="none" w:sz="0" w:space="0" w:color="auto"/>
        <w:left w:val="none" w:sz="0" w:space="0" w:color="auto"/>
        <w:bottom w:val="none" w:sz="0" w:space="0" w:color="auto"/>
        <w:right w:val="none" w:sz="0" w:space="0" w:color="auto"/>
      </w:divBdr>
    </w:div>
    <w:div w:id="1681540961">
      <w:marLeft w:val="480"/>
      <w:marRight w:val="0"/>
      <w:marTop w:val="0"/>
      <w:marBottom w:val="0"/>
      <w:divBdr>
        <w:top w:val="none" w:sz="0" w:space="0" w:color="auto"/>
        <w:left w:val="none" w:sz="0" w:space="0" w:color="auto"/>
        <w:bottom w:val="none" w:sz="0" w:space="0" w:color="auto"/>
        <w:right w:val="none" w:sz="0" w:space="0" w:color="auto"/>
      </w:divBdr>
    </w:div>
    <w:div w:id="1682201468">
      <w:bodyDiv w:val="1"/>
      <w:marLeft w:val="0"/>
      <w:marRight w:val="0"/>
      <w:marTop w:val="0"/>
      <w:marBottom w:val="0"/>
      <w:divBdr>
        <w:top w:val="none" w:sz="0" w:space="0" w:color="auto"/>
        <w:left w:val="none" w:sz="0" w:space="0" w:color="auto"/>
        <w:bottom w:val="none" w:sz="0" w:space="0" w:color="auto"/>
        <w:right w:val="none" w:sz="0" w:space="0" w:color="auto"/>
      </w:divBdr>
    </w:div>
    <w:div w:id="1682319332">
      <w:marLeft w:val="480"/>
      <w:marRight w:val="0"/>
      <w:marTop w:val="0"/>
      <w:marBottom w:val="0"/>
      <w:divBdr>
        <w:top w:val="none" w:sz="0" w:space="0" w:color="auto"/>
        <w:left w:val="none" w:sz="0" w:space="0" w:color="auto"/>
        <w:bottom w:val="none" w:sz="0" w:space="0" w:color="auto"/>
        <w:right w:val="none" w:sz="0" w:space="0" w:color="auto"/>
      </w:divBdr>
    </w:div>
    <w:div w:id="1683127442">
      <w:marLeft w:val="480"/>
      <w:marRight w:val="0"/>
      <w:marTop w:val="0"/>
      <w:marBottom w:val="0"/>
      <w:divBdr>
        <w:top w:val="none" w:sz="0" w:space="0" w:color="auto"/>
        <w:left w:val="none" w:sz="0" w:space="0" w:color="auto"/>
        <w:bottom w:val="none" w:sz="0" w:space="0" w:color="auto"/>
        <w:right w:val="none" w:sz="0" w:space="0" w:color="auto"/>
      </w:divBdr>
    </w:div>
    <w:div w:id="1683163513">
      <w:bodyDiv w:val="1"/>
      <w:marLeft w:val="0"/>
      <w:marRight w:val="0"/>
      <w:marTop w:val="0"/>
      <w:marBottom w:val="0"/>
      <w:divBdr>
        <w:top w:val="none" w:sz="0" w:space="0" w:color="auto"/>
        <w:left w:val="none" w:sz="0" w:space="0" w:color="auto"/>
        <w:bottom w:val="none" w:sz="0" w:space="0" w:color="auto"/>
        <w:right w:val="none" w:sz="0" w:space="0" w:color="auto"/>
      </w:divBdr>
    </w:div>
    <w:div w:id="1683319441">
      <w:bodyDiv w:val="1"/>
      <w:marLeft w:val="0"/>
      <w:marRight w:val="0"/>
      <w:marTop w:val="0"/>
      <w:marBottom w:val="0"/>
      <w:divBdr>
        <w:top w:val="none" w:sz="0" w:space="0" w:color="auto"/>
        <w:left w:val="none" w:sz="0" w:space="0" w:color="auto"/>
        <w:bottom w:val="none" w:sz="0" w:space="0" w:color="auto"/>
        <w:right w:val="none" w:sz="0" w:space="0" w:color="auto"/>
      </w:divBdr>
    </w:div>
    <w:div w:id="1683583777">
      <w:marLeft w:val="480"/>
      <w:marRight w:val="0"/>
      <w:marTop w:val="0"/>
      <w:marBottom w:val="0"/>
      <w:divBdr>
        <w:top w:val="none" w:sz="0" w:space="0" w:color="auto"/>
        <w:left w:val="none" w:sz="0" w:space="0" w:color="auto"/>
        <w:bottom w:val="none" w:sz="0" w:space="0" w:color="auto"/>
        <w:right w:val="none" w:sz="0" w:space="0" w:color="auto"/>
      </w:divBdr>
    </w:div>
    <w:div w:id="1683816730">
      <w:marLeft w:val="480"/>
      <w:marRight w:val="0"/>
      <w:marTop w:val="0"/>
      <w:marBottom w:val="0"/>
      <w:divBdr>
        <w:top w:val="none" w:sz="0" w:space="0" w:color="auto"/>
        <w:left w:val="none" w:sz="0" w:space="0" w:color="auto"/>
        <w:bottom w:val="none" w:sz="0" w:space="0" w:color="auto"/>
        <w:right w:val="none" w:sz="0" w:space="0" w:color="auto"/>
      </w:divBdr>
    </w:div>
    <w:div w:id="1683974282">
      <w:marLeft w:val="480"/>
      <w:marRight w:val="0"/>
      <w:marTop w:val="0"/>
      <w:marBottom w:val="0"/>
      <w:divBdr>
        <w:top w:val="none" w:sz="0" w:space="0" w:color="auto"/>
        <w:left w:val="none" w:sz="0" w:space="0" w:color="auto"/>
        <w:bottom w:val="none" w:sz="0" w:space="0" w:color="auto"/>
        <w:right w:val="none" w:sz="0" w:space="0" w:color="auto"/>
      </w:divBdr>
    </w:div>
    <w:div w:id="1684086445">
      <w:marLeft w:val="480"/>
      <w:marRight w:val="0"/>
      <w:marTop w:val="0"/>
      <w:marBottom w:val="0"/>
      <w:divBdr>
        <w:top w:val="none" w:sz="0" w:space="0" w:color="auto"/>
        <w:left w:val="none" w:sz="0" w:space="0" w:color="auto"/>
        <w:bottom w:val="none" w:sz="0" w:space="0" w:color="auto"/>
        <w:right w:val="none" w:sz="0" w:space="0" w:color="auto"/>
      </w:divBdr>
    </w:div>
    <w:div w:id="1684211617">
      <w:marLeft w:val="480"/>
      <w:marRight w:val="0"/>
      <w:marTop w:val="0"/>
      <w:marBottom w:val="0"/>
      <w:divBdr>
        <w:top w:val="none" w:sz="0" w:space="0" w:color="auto"/>
        <w:left w:val="none" w:sz="0" w:space="0" w:color="auto"/>
        <w:bottom w:val="none" w:sz="0" w:space="0" w:color="auto"/>
        <w:right w:val="none" w:sz="0" w:space="0" w:color="auto"/>
      </w:divBdr>
    </w:div>
    <w:div w:id="1684434807">
      <w:marLeft w:val="480"/>
      <w:marRight w:val="0"/>
      <w:marTop w:val="0"/>
      <w:marBottom w:val="0"/>
      <w:divBdr>
        <w:top w:val="none" w:sz="0" w:space="0" w:color="auto"/>
        <w:left w:val="none" w:sz="0" w:space="0" w:color="auto"/>
        <w:bottom w:val="none" w:sz="0" w:space="0" w:color="auto"/>
        <w:right w:val="none" w:sz="0" w:space="0" w:color="auto"/>
      </w:divBdr>
    </w:div>
    <w:div w:id="1684436200">
      <w:marLeft w:val="480"/>
      <w:marRight w:val="0"/>
      <w:marTop w:val="0"/>
      <w:marBottom w:val="0"/>
      <w:divBdr>
        <w:top w:val="none" w:sz="0" w:space="0" w:color="auto"/>
        <w:left w:val="none" w:sz="0" w:space="0" w:color="auto"/>
        <w:bottom w:val="none" w:sz="0" w:space="0" w:color="auto"/>
        <w:right w:val="none" w:sz="0" w:space="0" w:color="auto"/>
      </w:divBdr>
    </w:div>
    <w:div w:id="1685017316">
      <w:marLeft w:val="480"/>
      <w:marRight w:val="0"/>
      <w:marTop w:val="0"/>
      <w:marBottom w:val="0"/>
      <w:divBdr>
        <w:top w:val="none" w:sz="0" w:space="0" w:color="auto"/>
        <w:left w:val="none" w:sz="0" w:space="0" w:color="auto"/>
        <w:bottom w:val="none" w:sz="0" w:space="0" w:color="auto"/>
        <w:right w:val="none" w:sz="0" w:space="0" w:color="auto"/>
      </w:divBdr>
    </w:div>
    <w:div w:id="1685283931">
      <w:bodyDiv w:val="1"/>
      <w:marLeft w:val="0"/>
      <w:marRight w:val="0"/>
      <w:marTop w:val="0"/>
      <w:marBottom w:val="0"/>
      <w:divBdr>
        <w:top w:val="none" w:sz="0" w:space="0" w:color="auto"/>
        <w:left w:val="none" w:sz="0" w:space="0" w:color="auto"/>
        <w:bottom w:val="none" w:sz="0" w:space="0" w:color="auto"/>
        <w:right w:val="none" w:sz="0" w:space="0" w:color="auto"/>
      </w:divBdr>
    </w:div>
    <w:div w:id="1685547942">
      <w:marLeft w:val="480"/>
      <w:marRight w:val="0"/>
      <w:marTop w:val="0"/>
      <w:marBottom w:val="0"/>
      <w:divBdr>
        <w:top w:val="none" w:sz="0" w:space="0" w:color="auto"/>
        <w:left w:val="none" w:sz="0" w:space="0" w:color="auto"/>
        <w:bottom w:val="none" w:sz="0" w:space="0" w:color="auto"/>
        <w:right w:val="none" w:sz="0" w:space="0" w:color="auto"/>
      </w:divBdr>
    </w:div>
    <w:div w:id="1685784740">
      <w:marLeft w:val="480"/>
      <w:marRight w:val="0"/>
      <w:marTop w:val="0"/>
      <w:marBottom w:val="0"/>
      <w:divBdr>
        <w:top w:val="none" w:sz="0" w:space="0" w:color="auto"/>
        <w:left w:val="none" w:sz="0" w:space="0" w:color="auto"/>
        <w:bottom w:val="none" w:sz="0" w:space="0" w:color="auto"/>
        <w:right w:val="none" w:sz="0" w:space="0" w:color="auto"/>
      </w:divBdr>
    </w:div>
    <w:div w:id="1685784860">
      <w:marLeft w:val="480"/>
      <w:marRight w:val="0"/>
      <w:marTop w:val="0"/>
      <w:marBottom w:val="0"/>
      <w:divBdr>
        <w:top w:val="none" w:sz="0" w:space="0" w:color="auto"/>
        <w:left w:val="none" w:sz="0" w:space="0" w:color="auto"/>
        <w:bottom w:val="none" w:sz="0" w:space="0" w:color="auto"/>
        <w:right w:val="none" w:sz="0" w:space="0" w:color="auto"/>
      </w:divBdr>
    </w:div>
    <w:div w:id="1685864639">
      <w:bodyDiv w:val="1"/>
      <w:marLeft w:val="0"/>
      <w:marRight w:val="0"/>
      <w:marTop w:val="0"/>
      <w:marBottom w:val="0"/>
      <w:divBdr>
        <w:top w:val="none" w:sz="0" w:space="0" w:color="auto"/>
        <w:left w:val="none" w:sz="0" w:space="0" w:color="auto"/>
        <w:bottom w:val="none" w:sz="0" w:space="0" w:color="auto"/>
        <w:right w:val="none" w:sz="0" w:space="0" w:color="auto"/>
      </w:divBdr>
    </w:div>
    <w:div w:id="1686129310">
      <w:marLeft w:val="480"/>
      <w:marRight w:val="0"/>
      <w:marTop w:val="0"/>
      <w:marBottom w:val="0"/>
      <w:divBdr>
        <w:top w:val="none" w:sz="0" w:space="0" w:color="auto"/>
        <w:left w:val="none" w:sz="0" w:space="0" w:color="auto"/>
        <w:bottom w:val="none" w:sz="0" w:space="0" w:color="auto"/>
        <w:right w:val="none" w:sz="0" w:space="0" w:color="auto"/>
      </w:divBdr>
    </w:div>
    <w:div w:id="1686325060">
      <w:bodyDiv w:val="1"/>
      <w:marLeft w:val="0"/>
      <w:marRight w:val="0"/>
      <w:marTop w:val="0"/>
      <w:marBottom w:val="0"/>
      <w:divBdr>
        <w:top w:val="none" w:sz="0" w:space="0" w:color="auto"/>
        <w:left w:val="none" w:sz="0" w:space="0" w:color="auto"/>
        <w:bottom w:val="none" w:sz="0" w:space="0" w:color="auto"/>
        <w:right w:val="none" w:sz="0" w:space="0" w:color="auto"/>
      </w:divBdr>
    </w:div>
    <w:div w:id="1686974529">
      <w:marLeft w:val="480"/>
      <w:marRight w:val="0"/>
      <w:marTop w:val="0"/>
      <w:marBottom w:val="0"/>
      <w:divBdr>
        <w:top w:val="none" w:sz="0" w:space="0" w:color="auto"/>
        <w:left w:val="none" w:sz="0" w:space="0" w:color="auto"/>
        <w:bottom w:val="none" w:sz="0" w:space="0" w:color="auto"/>
        <w:right w:val="none" w:sz="0" w:space="0" w:color="auto"/>
      </w:divBdr>
    </w:div>
    <w:div w:id="1687364300">
      <w:marLeft w:val="480"/>
      <w:marRight w:val="0"/>
      <w:marTop w:val="0"/>
      <w:marBottom w:val="0"/>
      <w:divBdr>
        <w:top w:val="none" w:sz="0" w:space="0" w:color="auto"/>
        <w:left w:val="none" w:sz="0" w:space="0" w:color="auto"/>
        <w:bottom w:val="none" w:sz="0" w:space="0" w:color="auto"/>
        <w:right w:val="none" w:sz="0" w:space="0" w:color="auto"/>
      </w:divBdr>
    </w:div>
    <w:div w:id="1688288096">
      <w:marLeft w:val="480"/>
      <w:marRight w:val="0"/>
      <w:marTop w:val="0"/>
      <w:marBottom w:val="0"/>
      <w:divBdr>
        <w:top w:val="none" w:sz="0" w:space="0" w:color="auto"/>
        <w:left w:val="none" w:sz="0" w:space="0" w:color="auto"/>
        <w:bottom w:val="none" w:sz="0" w:space="0" w:color="auto"/>
        <w:right w:val="none" w:sz="0" w:space="0" w:color="auto"/>
      </w:divBdr>
    </w:div>
    <w:div w:id="1688631250">
      <w:bodyDiv w:val="1"/>
      <w:marLeft w:val="0"/>
      <w:marRight w:val="0"/>
      <w:marTop w:val="0"/>
      <w:marBottom w:val="0"/>
      <w:divBdr>
        <w:top w:val="none" w:sz="0" w:space="0" w:color="auto"/>
        <w:left w:val="none" w:sz="0" w:space="0" w:color="auto"/>
        <w:bottom w:val="none" w:sz="0" w:space="0" w:color="auto"/>
        <w:right w:val="none" w:sz="0" w:space="0" w:color="auto"/>
      </w:divBdr>
    </w:div>
    <w:div w:id="1688748830">
      <w:marLeft w:val="480"/>
      <w:marRight w:val="0"/>
      <w:marTop w:val="0"/>
      <w:marBottom w:val="0"/>
      <w:divBdr>
        <w:top w:val="none" w:sz="0" w:space="0" w:color="auto"/>
        <w:left w:val="none" w:sz="0" w:space="0" w:color="auto"/>
        <w:bottom w:val="none" w:sz="0" w:space="0" w:color="auto"/>
        <w:right w:val="none" w:sz="0" w:space="0" w:color="auto"/>
      </w:divBdr>
    </w:div>
    <w:div w:id="1689672480">
      <w:marLeft w:val="480"/>
      <w:marRight w:val="0"/>
      <w:marTop w:val="0"/>
      <w:marBottom w:val="0"/>
      <w:divBdr>
        <w:top w:val="none" w:sz="0" w:space="0" w:color="auto"/>
        <w:left w:val="none" w:sz="0" w:space="0" w:color="auto"/>
        <w:bottom w:val="none" w:sz="0" w:space="0" w:color="auto"/>
        <w:right w:val="none" w:sz="0" w:space="0" w:color="auto"/>
      </w:divBdr>
    </w:div>
    <w:div w:id="1689986246">
      <w:marLeft w:val="480"/>
      <w:marRight w:val="0"/>
      <w:marTop w:val="0"/>
      <w:marBottom w:val="0"/>
      <w:divBdr>
        <w:top w:val="none" w:sz="0" w:space="0" w:color="auto"/>
        <w:left w:val="none" w:sz="0" w:space="0" w:color="auto"/>
        <w:bottom w:val="none" w:sz="0" w:space="0" w:color="auto"/>
        <w:right w:val="none" w:sz="0" w:space="0" w:color="auto"/>
      </w:divBdr>
    </w:div>
    <w:div w:id="1690059668">
      <w:marLeft w:val="480"/>
      <w:marRight w:val="0"/>
      <w:marTop w:val="0"/>
      <w:marBottom w:val="0"/>
      <w:divBdr>
        <w:top w:val="none" w:sz="0" w:space="0" w:color="auto"/>
        <w:left w:val="none" w:sz="0" w:space="0" w:color="auto"/>
        <w:bottom w:val="none" w:sz="0" w:space="0" w:color="auto"/>
        <w:right w:val="none" w:sz="0" w:space="0" w:color="auto"/>
      </w:divBdr>
    </w:div>
    <w:div w:id="1690137238">
      <w:marLeft w:val="480"/>
      <w:marRight w:val="0"/>
      <w:marTop w:val="0"/>
      <w:marBottom w:val="0"/>
      <w:divBdr>
        <w:top w:val="none" w:sz="0" w:space="0" w:color="auto"/>
        <w:left w:val="none" w:sz="0" w:space="0" w:color="auto"/>
        <w:bottom w:val="none" w:sz="0" w:space="0" w:color="auto"/>
        <w:right w:val="none" w:sz="0" w:space="0" w:color="auto"/>
      </w:divBdr>
    </w:div>
    <w:div w:id="1690334168">
      <w:marLeft w:val="480"/>
      <w:marRight w:val="0"/>
      <w:marTop w:val="0"/>
      <w:marBottom w:val="0"/>
      <w:divBdr>
        <w:top w:val="none" w:sz="0" w:space="0" w:color="auto"/>
        <w:left w:val="none" w:sz="0" w:space="0" w:color="auto"/>
        <w:bottom w:val="none" w:sz="0" w:space="0" w:color="auto"/>
        <w:right w:val="none" w:sz="0" w:space="0" w:color="auto"/>
      </w:divBdr>
    </w:div>
    <w:div w:id="1690641659">
      <w:bodyDiv w:val="1"/>
      <w:marLeft w:val="0"/>
      <w:marRight w:val="0"/>
      <w:marTop w:val="0"/>
      <w:marBottom w:val="0"/>
      <w:divBdr>
        <w:top w:val="none" w:sz="0" w:space="0" w:color="auto"/>
        <w:left w:val="none" w:sz="0" w:space="0" w:color="auto"/>
        <w:bottom w:val="none" w:sz="0" w:space="0" w:color="auto"/>
        <w:right w:val="none" w:sz="0" w:space="0" w:color="auto"/>
      </w:divBdr>
    </w:div>
    <w:div w:id="1690642729">
      <w:marLeft w:val="480"/>
      <w:marRight w:val="0"/>
      <w:marTop w:val="0"/>
      <w:marBottom w:val="0"/>
      <w:divBdr>
        <w:top w:val="none" w:sz="0" w:space="0" w:color="auto"/>
        <w:left w:val="none" w:sz="0" w:space="0" w:color="auto"/>
        <w:bottom w:val="none" w:sz="0" w:space="0" w:color="auto"/>
        <w:right w:val="none" w:sz="0" w:space="0" w:color="auto"/>
      </w:divBdr>
    </w:div>
    <w:div w:id="1690645709">
      <w:bodyDiv w:val="1"/>
      <w:marLeft w:val="0"/>
      <w:marRight w:val="0"/>
      <w:marTop w:val="0"/>
      <w:marBottom w:val="0"/>
      <w:divBdr>
        <w:top w:val="none" w:sz="0" w:space="0" w:color="auto"/>
        <w:left w:val="none" w:sz="0" w:space="0" w:color="auto"/>
        <w:bottom w:val="none" w:sz="0" w:space="0" w:color="auto"/>
        <w:right w:val="none" w:sz="0" w:space="0" w:color="auto"/>
      </w:divBdr>
    </w:div>
    <w:div w:id="1690985084">
      <w:marLeft w:val="480"/>
      <w:marRight w:val="0"/>
      <w:marTop w:val="0"/>
      <w:marBottom w:val="0"/>
      <w:divBdr>
        <w:top w:val="none" w:sz="0" w:space="0" w:color="auto"/>
        <w:left w:val="none" w:sz="0" w:space="0" w:color="auto"/>
        <w:bottom w:val="none" w:sz="0" w:space="0" w:color="auto"/>
        <w:right w:val="none" w:sz="0" w:space="0" w:color="auto"/>
      </w:divBdr>
    </w:div>
    <w:div w:id="1691057971">
      <w:marLeft w:val="480"/>
      <w:marRight w:val="0"/>
      <w:marTop w:val="0"/>
      <w:marBottom w:val="0"/>
      <w:divBdr>
        <w:top w:val="none" w:sz="0" w:space="0" w:color="auto"/>
        <w:left w:val="none" w:sz="0" w:space="0" w:color="auto"/>
        <w:bottom w:val="none" w:sz="0" w:space="0" w:color="auto"/>
        <w:right w:val="none" w:sz="0" w:space="0" w:color="auto"/>
      </w:divBdr>
    </w:div>
    <w:div w:id="1691253771">
      <w:marLeft w:val="480"/>
      <w:marRight w:val="0"/>
      <w:marTop w:val="0"/>
      <w:marBottom w:val="0"/>
      <w:divBdr>
        <w:top w:val="none" w:sz="0" w:space="0" w:color="auto"/>
        <w:left w:val="none" w:sz="0" w:space="0" w:color="auto"/>
        <w:bottom w:val="none" w:sz="0" w:space="0" w:color="auto"/>
        <w:right w:val="none" w:sz="0" w:space="0" w:color="auto"/>
      </w:divBdr>
    </w:div>
    <w:div w:id="1691492778">
      <w:bodyDiv w:val="1"/>
      <w:marLeft w:val="0"/>
      <w:marRight w:val="0"/>
      <w:marTop w:val="0"/>
      <w:marBottom w:val="0"/>
      <w:divBdr>
        <w:top w:val="none" w:sz="0" w:space="0" w:color="auto"/>
        <w:left w:val="none" w:sz="0" w:space="0" w:color="auto"/>
        <w:bottom w:val="none" w:sz="0" w:space="0" w:color="auto"/>
        <w:right w:val="none" w:sz="0" w:space="0" w:color="auto"/>
      </w:divBdr>
    </w:div>
    <w:div w:id="1691493866">
      <w:marLeft w:val="480"/>
      <w:marRight w:val="0"/>
      <w:marTop w:val="0"/>
      <w:marBottom w:val="0"/>
      <w:divBdr>
        <w:top w:val="none" w:sz="0" w:space="0" w:color="auto"/>
        <w:left w:val="none" w:sz="0" w:space="0" w:color="auto"/>
        <w:bottom w:val="none" w:sz="0" w:space="0" w:color="auto"/>
        <w:right w:val="none" w:sz="0" w:space="0" w:color="auto"/>
      </w:divBdr>
    </w:div>
    <w:div w:id="1691494189">
      <w:marLeft w:val="480"/>
      <w:marRight w:val="0"/>
      <w:marTop w:val="0"/>
      <w:marBottom w:val="0"/>
      <w:divBdr>
        <w:top w:val="none" w:sz="0" w:space="0" w:color="auto"/>
        <w:left w:val="none" w:sz="0" w:space="0" w:color="auto"/>
        <w:bottom w:val="none" w:sz="0" w:space="0" w:color="auto"/>
        <w:right w:val="none" w:sz="0" w:space="0" w:color="auto"/>
      </w:divBdr>
    </w:div>
    <w:div w:id="1692024174">
      <w:marLeft w:val="480"/>
      <w:marRight w:val="0"/>
      <w:marTop w:val="0"/>
      <w:marBottom w:val="0"/>
      <w:divBdr>
        <w:top w:val="none" w:sz="0" w:space="0" w:color="auto"/>
        <w:left w:val="none" w:sz="0" w:space="0" w:color="auto"/>
        <w:bottom w:val="none" w:sz="0" w:space="0" w:color="auto"/>
        <w:right w:val="none" w:sz="0" w:space="0" w:color="auto"/>
      </w:divBdr>
    </w:div>
    <w:div w:id="1692025331">
      <w:marLeft w:val="480"/>
      <w:marRight w:val="0"/>
      <w:marTop w:val="0"/>
      <w:marBottom w:val="0"/>
      <w:divBdr>
        <w:top w:val="none" w:sz="0" w:space="0" w:color="auto"/>
        <w:left w:val="none" w:sz="0" w:space="0" w:color="auto"/>
        <w:bottom w:val="none" w:sz="0" w:space="0" w:color="auto"/>
        <w:right w:val="none" w:sz="0" w:space="0" w:color="auto"/>
      </w:divBdr>
    </w:div>
    <w:div w:id="1692224818">
      <w:marLeft w:val="480"/>
      <w:marRight w:val="0"/>
      <w:marTop w:val="0"/>
      <w:marBottom w:val="0"/>
      <w:divBdr>
        <w:top w:val="none" w:sz="0" w:space="0" w:color="auto"/>
        <w:left w:val="none" w:sz="0" w:space="0" w:color="auto"/>
        <w:bottom w:val="none" w:sz="0" w:space="0" w:color="auto"/>
        <w:right w:val="none" w:sz="0" w:space="0" w:color="auto"/>
      </w:divBdr>
    </w:div>
    <w:div w:id="1692338983">
      <w:marLeft w:val="480"/>
      <w:marRight w:val="0"/>
      <w:marTop w:val="0"/>
      <w:marBottom w:val="0"/>
      <w:divBdr>
        <w:top w:val="none" w:sz="0" w:space="0" w:color="auto"/>
        <w:left w:val="none" w:sz="0" w:space="0" w:color="auto"/>
        <w:bottom w:val="none" w:sz="0" w:space="0" w:color="auto"/>
        <w:right w:val="none" w:sz="0" w:space="0" w:color="auto"/>
      </w:divBdr>
    </w:div>
    <w:div w:id="1692533543">
      <w:marLeft w:val="480"/>
      <w:marRight w:val="0"/>
      <w:marTop w:val="0"/>
      <w:marBottom w:val="0"/>
      <w:divBdr>
        <w:top w:val="none" w:sz="0" w:space="0" w:color="auto"/>
        <w:left w:val="none" w:sz="0" w:space="0" w:color="auto"/>
        <w:bottom w:val="none" w:sz="0" w:space="0" w:color="auto"/>
        <w:right w:val="none" w:sz="0" w:space="0" w:color="auto"/>
      </w:divBdr>
    </w:div>
    <w:div w:id="1692560399">
      <w:marLeft w:val="480"/>
      <w:marRight w:val="0"/>
      <w:marTop w:val="0"/>
      <w:marBottom w:val="0"/>
      <w:divBdr>
        <w:top w:val="none" w:sz="0" w:space="0" w:color="auto"/>
        <w:left w:val="none" w:sz="0" w:space="0" w:color="auto"/>
        <w:bottom w:val="none" w:sz="0" w:space="0" w:color="auto"/>
        <w:right w:val="none" w:sz="0" w:space="0" w:color="auto"/>
      </w:divBdr>
    </w:div>
    <w:div w:id="1693913482">
      <w:marLeft w:val="480"/>
      <w:marRight w:val="0"/>
      <w:marTop w:val="0"/>
      <w:marBottom w:val="0"/>
      <w:divBdr>
        <w:top w:val="none" w:sz="0" w:space="0" w:color="auto"/>
        <w:left w:val="none" w:sz="0" w:space="0" w:color="auto"/>
        <w:bottom w:val="none" w:sz="0" w:space="0" w:color="auto"/>
        <w:right w:val="none" w:sz="0" w:space="0" w:color="auto"/>
      </w:divBdr>
    </w:div>
    <w:div w:id="1693918314">
      <w:marLeft w:val="480"/>
      <w:marRight w:val="0"/>
      <w:marTop w:val="0"/>
      <w:marBottom w:val="0"/>
      <w:divBdr>
        <w:top w:val="none" w:sz="0" w:space="0" w:color="auto"/>
        <w:left w:val="none" w:sz="0" w:space="0" w:color="auto"/>
        <w:bottom w:val="none" w:sz="0" w:space="0" w:color="auto"/>
        <w:right w:val="none" w:sz="0" w:space="0" w:color="auto"/>
      </w:divBdr>
    </w:div>
    <w:div w:id="1693919457">
      <w:marLeft w:val="480"/>
      <w:marRight w:val="0"/>
      <w:marTop w:val="0"/>
      <w:marBottom w:val="0"/>
      <w:divBdr>
        <w:top w:val="none" w:sz="0" w:space="0" w:color="auto"/>
        <w:left w:val="none" w:sz="0" w:space="0" w:color="auto"/>
        <w:bottom w:val="none" w:sz="0" w:space="0" w:color="auto"/>
        <w:right w:val="none" w:sz="0" w:space="0" w:color="auto"/>
      </w:divBdr>
    </w:div>
    <w:div w:id="1694530499">
      <w:bodyDiv w:val="1"/>
      <w:marLeft w:val="0"/>
      <w:marRight w:val="0"/>
      <w:marTop w:val="0"/>
      <w:marBottom w:val="0"/>
      <w:divBdr>
        <w:top w:val="none" w:sz="0" w:space="0" w:color="auto"/>
        <w:left w:val="none" w:sz="0" w:space="0" w:color="auto"/>
        <w:bottom w:val="none" w:sz="0" w:space="0" w:color="auto"/>
        <w:right w:val="none" w:sz="0" w:space="0" w:color="auto"/>
      </w:divBdr>
      <w:divsChild>
        <w:div w:id="1267615789">
          <w:marLeft w:val="0"/>
          <w:marRight w:val="0"/>
          <w:marTop w:val="0"/>
          <w:marBottom w:val="0"/>
          <w:divBdr>
            <w:top w:val="none" w:sz="0" w:space="0" w:color="auto"/>
            <w:left w:val="none" w:sz="0" w:space="0" w:color="auto"/>
            <w:bottom w:val="none" w:sz="0" w:space="0" w:color="auto"/>
            <w:right w:val="none" w:sz="0" w:space="0" w:color="auto"/>
          </w:divBdr>
        </w:div>
        <w:div w:id="1392538888">
          <w:marLeft w:val="0"/>
          <w:marRight w:val="0"/>
          <w:marTop w:val="0"/>
          <w:marBottom w:val="0"/>
          <w:divBdr>
            <w:top w:val="none" w:sz="0" w:space="0" w:color="auto"/>
            <w:left w:val="none" w:sz="0" w:space="0" w:color="auto"/>
            <w:bottom w:val="none" w:sz="0" w:space="0" w:color="auto"/>
            <w:right w:val="none" w:sz="0" w:space="0" w:color="auto"/>
          </w:divBdr>
        </w:div>
        <w:div w:id="596906261">
          <w:marLeft w:val="0"/>
          <w:marRight w:val="0"/>
          <w:marTop w:val="0"/>
          <w:marBottom w:val="0"/>
          <w:divBdr>
            <w:top w:val="none" w:sz="0" w:space="0" w:color="auto"/>
            <w:left w:val="none" w:sz="0" w:space="0" w:color="auto"/>
            <w:bottom w:val="none" w:sz="0" w:space="0" w:color="auto"/>
            <w:right w:val="none" w:sz="0" w:space="0" w:color="auto"/>
          </w:divBdr>
        </w:div>
        <w:div w:id="1813017846">
          <w:marLeft w:val="0"/>
          <w:marRight w:val="0"/>
          <w:marTop w:val="0"/>
          <w:marBottom w:val="0"/>
          <w:divBdr>
            <w:top w:val="none" w:sz="0" w:space="0" w:color="auto"/>
            <w:left w:val="none" w:sz="0" w:space="0" w:color="auto"/>
            <w:bottom w:val="none" w:sz="0" w:space="0" w:color="auto"/>
            <w:right w:val="none" w:sz="0" w:space="0" w:color="auto"/>
          </w:divBdr>
        </w:div>
        <w:div w:id="1719351379">
          <w:marLeft w:val="0"/>
          <w:marRight w:val="0"/>
          <w:marTop w:val="0"/>
          <w:marBottom w:val="0"/>
          <w:divBdr>
            <w:top w:val="none" w:sz="0" w:space="0" w:color="auto"/>
            <w:left w:val="none" w:sz="0" w:space="0" w:color="auto"/>
            <w:bottom w:val="none" w:sz="0" w:space="0" w:color="auto"/>
            <w:right w:val="none" w:sz="0" w:space="0" w:color="auto"/>
          </w:divBdr>
        </w:div>
        <w:div w:id="1585921095">
          <w:marLeft w:val="0"/>
          <w:marRight w:val="0"/>
          <w:marTop w:val="0"/>
          <w:marBottom w:val="0"/>
          <w:divBdr>
            <w:top w:val="none" w:sz="0" w:space="0" w:color="auto"/>
            <w:left w:val="none" w:sz="0" w:space="0" w:color="auto"/>
            <w:bottom w:val="none" w:sz="0" w:space="0" w:color="auto"/>
            <w:right w:val="none" w:sz="0" w:space="0" w:color="auto"/>
          </w:divBdr>
        </w:div>
        <w:div w:id="1584334720">
          <w:marLeft w:val="0"/>
          <w:marRight w:val="0"/>
          <w:marTop w:val="0"/>
          <w:marBottom w:val="0"/>
          <w:divBdr>
            <w:top w:val="none" w:sz="0" w:space="0" w:color="auto"/>
            <w:left w:val="none" w:sz="0" w:space="0" w:color="auto"/>
            <w:bottom w:val="none" w:sz="0" w:space="0" w:color="auto"/>
            <w:right w:val="none" w:sz="0" w:space="0" w:color="auto"/>
          </w:divBdr>
        </w:div>
        <w:div w:id="1685857746">
          <w:marLeft w:val="0"/>
          <w:marRight w:val="0"/>
          <w:marTop w:val="0"/>
          <w:marBottom w:val="0"/>
          <w:divBdr>
            <w:top w:val="none" w:sz="0" w:space="0" w:color="auto"/>
            <w:left w:val="none" w:sz="0" w:space="0" w:color="auto"/>
            <w:bottom w:val="none" w:sz="0" w:space="0" w:color="auto"/>
            <w:right w:val="none" w:sz="0" w:space="0" w:color="auto"/>
          </w:divBdr>
        </w:div>
        <w:div w:id="2074963765">
          <w:marLeft w:val="0"/>
          <w:marRight w:val="0"/>
          <w:marTop w:val="0"/>
          <w:marBottom w:val="0"/>
          <w:divBdr>
            <w:top w:val="none" w:sz="0" w:space="0" w:color="auto"/>
            <w:left w:val="none" w:sz="0" w:space="0" w:color="auto"/>
            <w:bottom w:val="none" w:sz="0" w:space="0" w:color="auto"/>
            <w:right w:val="none" w:sz="0" w:space="0" w:color="auto"/>
          </w:divBdr>
        </w:div>
        <w:div w:id="1207061586">
          <w:marLeft w:val="0"/>
          <w:marRight w:val="0"/>
          <w:marTop w:val="0"/>
          <w:marBottom w:val="0"/>
          <w:divBdr>
            <w:top w:val="none" w:sz="0" w:space="0" w:color="auto"/>
            <w:left w:val="none" w:sz="0" w:space="0" w:color="auto"/>
            <w:bottom w:val="none" w:sz="0" w:space="0" w:color="auto"/>
            <w:right w:val="none" w:sz="0" w:space="0" w:color="auto"/>
          </w:divBdr>
        </w:div>
        <w:div w:id="1465462996">
          <w:marLeft w:val="0"/>
          <w:marRight w:val="0"/>
          <w:marTop w:val="0"/>
          <w:marBottom w:val="0"/>
          <w:divBdr>
            <w:top w:val="none" w:sz="0" w:space="0" w:color="auto"/>
            <w:left w:val="none" w:sz="0" w:space="0" w:color="auto"/>
            <w:bottom w:val="none" w:sz="0" w:space="0" w:color="auto"/>
            <w:right w:val="none" w:sz="0" w:space="0" w:color="auto"/>
          </w:divBdr>
        </w:div>
        <w:div w:id="1607538345">
          <w:marLeft w:val="0"/>
          <w:marRight w:val="0"/>
          <w:marTop w:val="0"/>
          <w:marBottom w:val="0"/>
          <w:divBdr>
            <w:top w:val="none" w:sz="0" w:space="0" w:color="auto"/>
            <w:left w:val="none" w:sz="0" w:space="0" w:color="auto"/>
            <w:bottom w:val="none" w:sz="0" w:space="0" w:color="auto"/>
            <w:right w:val="none" w:sz="0" w:space="0" w:color="auto"/>
          </w:divBdr>
        </w:div>
        <w:div w:id="1657877825">
          <w:marLeft w:val="0"/>
          <w:marRight w:val="0"/>
          <w:marTop w:val="0"/>
          <w:marBottom w:val="0"/>
          <w:divBdr>
            <w:top w:val="none" w:sz="0" w:space="0" w:color="auto"/>
            <w:left w:val="none" w:sz="0" w:space="0" w:color="auto"/>
            <w:bottom w:val="none" w:sz="0" w:space="0" w:color="auto"/>
            <w:right w:val="none" w:sz="0" w:space="0" w:color="auto"/>
          </w:divBdr>
        </w:div>
        <w:div w:id="556598916">
          <w:marLeft w:val="0"/>
          <w:marRight w:val="0"/>
          <w:marTop w:val="0"/>
          <w:marBottom w:val="0"/>
          <w:divBdr>
            <w:top w:val="none" w:sz="0" w:space="0" w:color="auto"/>
            <w:left w:val="none" w:sz="0" w:space="0" w:color="auto"/>
            <w:bottom w:val="none" w:sz="0" w:space="0" w:color="auto"/>
            <w:right w:val="none" w:sz="0" w:space="0" w:color="auto"/>
          </w:divBdr>
        </w:div>
        <w:div w:id="547112336">
          <w:marLeft w:val="0"/>
          <w:marRight w:val="0"/>
          <w:marTop w:val="0"/>
          <w:marBottom w:val="0"/>
          <w:divBdr>
            <w:top w:val="none" w:sz="0" w:space="0" w:color="auto"/>
            <w:left w:val="none" w:sz="0" w:space="0" w:color="auto"/>
            <w:bottom w:val="none" w:sz="0" w:space="0" w:color="auto"/>
            <w:right w:val="none" w:sz="0" w:space="0" w:color="auto"/>
          </w:divBdr>
        </w:div>
        <w:div w:id="522134237">
          <w:marLeft w:val="0"/>
          <w:marRight w:val="0"/>
          <w:marTop w:val="0"/>
          <w:marBottom w:val="0"/>
          <w:divBdr>
            <w:top w:val="none" w:sz="0" w:space="0" w:color="auto"/>
            <w:left w:val="none" w:sz="0" w:space="0" w:color="auto"/>
            <w:bottom w:val="none" w:sz="0" w:space="0" w:color="auto"/>
            <w:right w:val="none" w:sz="0" w:space="0" w:color="auto"/>
          </w:divBdr>
        </w:div>
        <w:div w:id="382024444">
          <w:marLeft w:val="0"/>
          <w:marRight w:val="0"/>
          <w:marTop w:val="0"/>
          <w:marBottom w:val="0"/>
          <w:divBdr>
            <w:top w:val="none" w:sz="0" w:space="0" w:color="auto"/>
            <w:left w:val="none" w:sz="0" w:space="0" w:color="auto"/>
            <w:bottom w:val="none" w:sz="0" w:space="0" w:color="auto"/>
            <w:right w:val="none" w:sz="0" w:space="0" w:color="auto"/>
          </w:divBdr>
        </w:div>
        <w:div w:id="855535244">
          <w:marLeft w:val="0"/>
          <w:marRight w:val="0"/>
          <w:marTop w:val="0"/>
          <w:marBottom w:val="0"/>
          <w:divBdr>
            <w:top w:val="none" w:sz="0" w:space="0" w:color="auto"/>
            <w:left w:val="none" w:sz="0" w:space="0" w:color="auto"/>
            <w:bottom w:val="none" w:sz="0" w:space="0" w:color="auto"/>
            <w:right w:val="none" w:sz="0" w:space="0" w:color="auto"/>
          </w:divBdr>
        </w:div>
        <w:div w:id="1567691500">
          <w:marLeft w:val="0"/>
          <w:marRight w:val="0"/>
          <w:marTop w:val="0"/>
          <w:marBottom w:val="0"/>
          <w:divBdr>
            <w:top w:val="none" w:sz="0" w:space="0" w:color="auto"/>
            <w:left w:val="none" w:sz="0" w:space="0" w:color="auto"/>
            <w:bottom w:val="none" w:sz="0" w:space="0" w:color="auto"/>
            <w:right w:val="none" w:sz="0" w:space="0" w:color="auto"/>
          </w:divBdr>
        </w:div>
        <w:div w:id="264534355">
          <w:marLeft w:val="0"/>
          <w:marRight w:val="0"/>
          <w:marTop w:val="0"/>
          <w:marBottom w:val="0"/>
          <w:divBdr>
            <w:top w:val="none" w:sz="0" w:space="0" w:color="auto"/>
            <w:left w:val="none" w:sz="0" w:space="0" w:color="auto"/>
            <w:bottom w:val="none" w:sz="0" w:space="0" w:color="auto"/>
            <w:right w:val="none" w:sz="0" w:space="0" w:color="auto"/>
          </w:divBdr>
        </w:div>
        <w:div w:id="1891921076">
          <w:marLeft w:val="0"/>
          <w:marRight w:val="0"/>
          <w:marTop w:val="0"/>
          <w:marBottom w:val="0"/>
          <w:divBdr>
            <w:top w:val="none" w:sz="0" w:space="0" w:color="auto"/>
            <w:left w:val="none" w:sz="0" w:space="0" w:color="auto"/>
            <w:bottom w:val="none" w:sz="0" w:space="0" w:color="auto"/>
            <w:right w:val="none" w:sz="0" w:space="0" w:color="auto"/>
          </w:divBdr>
        </w:div>
        <w:div w:id="1699115676">
          <w:marLeft w:val="0"/>
          <w:marRight w:val="0"/>
          <w:marTop w:val="0"/>
          <w:marBottom w:val="0"/>
          <w:divBdr>
            <w:top w:val="none" w:sz="0" w:space="0" w:color="auto"/>
            <w:left w:val="none" w:sz="0" w:space="0" w:color="auto"/>
            <w:bottom w:val="none" w:sz="0" w:space="0" w:color="auto"/>
            <w:right w:val="none" w:sz="0" w:space="0" w:color="auto"/>
          </w:divBdr>
        </w:div>
        <w:div w:id="1856533973">
          <w:marLeft w:val="0"/>
          <w:marRight w:val="0"/>
          <w:marTop w:val="0"/>
          <w:marBottom w:val="0"/>
          <w:divBdr>
            <w:top w:val="none" w:sz="0" w:space="0" w:color="auto"/>
            <w:left w:val="none" w:sz="0" w:space="0" w:color="auto"/>
            <w:bottom w:val="none" w:sz="0" w:space="0" w:color="auto"/>
            <w:right w:val="none" w:sz="0" w:space="0" w:color="auto"/>
          </w:divBdr>
        </w:div>
        <w:div w:id="1014067346">
          <w:marLeft w:val="0"/>
          <w:marRight w:val="0"/>
          <w:marTop w:val="0"/>
          <w:marBottom w:val="0"/>
          <w:divBdr>
            <w:top w:val="none" w:sz="0" w:space="0" w:color="auto"/>
            <w:left w:val="none" w:sz="0" w:space="0" w:color="auto"/>
            <w:bottom w:val="none" w:sz="0" w:space="0" w:color="auto"/>
            <w:right w:val="none" w:sz="0" w:space="0" w:color="auto"/>
          </w:divBdr>
        </w:div>
        <w:div w:id="2053573702">
          <w:marLeft w:val="0"/>
          <w:marRight w:val="0"/>
          <w:marTop w:val="0"/>
          <w:marBottom w:val="0"/>
          <w:divBdr>
            <w:top w:val="none" w:sz="0" w:space="0" w:color="auto"/>
            <w:left w:val="none" w:sz="0" w:space="0" w:color="auto"/>
            <w:bottom w:val="none" w:sz="0" w:space="0" w:color="auto"/>
            <w:right w:val="none" w:sz="0" w:space="0" w:color="auto"/>
          </w:divBdr>
        </w:div>
        <w:div w:id="1836530260">
          <w:marLeft w:val="0"/>
          <w:marRight w:val="0"/>
          <w:marTop w:val="0"/>
          <w:marBottom w:val="0"/>
          <w:divBdr>
            <w:top w:val="none" w:sz="0" w:space="0" w:color="auto"/>
            <w:left w:val="none" w:sz="0" w:space="0" w:color="auto"/>
            <w:bottom w:val="none" w:sz="0" w:space="0" w:color="auto"/>
            <w:right w:val="none" w:sz="0" w:space="0" w:color="auto"/>
          </w:divBdr>
        </w:div>
        <w:div w:id="1696535990">
          <w:marLeft w:val="0"/>
          <w:marRight w:val="0"/>
          <w:marTop w:val="0"/>
          <w:marBottom w:val="0"/>
          <w:divBdr>
            <w:top w:val="none" w:sz="0" w:space="0" w:color="auto"/>
            <w:left w:val="none" w:sz="0" w:space="0" w:color="auto"/>
            <w:bottom w:val="none" w:sz="0" w:space="0" w:color="auto"/>
            <w:right w:val="none" w:sz="0" w:space="0" w:color="auto"/>
          </w:divBdr>
        </w:div>
        <w:div w:id="174928224">
          <w:marLeft w:val="0"/>
          <w:marRight w:val="0"/>
          <w:marTop w:val="0"/>
          <w:marBottom w:val="0"/>
          <w:divBdr>
            <w:top w:val="none" w:sz="0" w:space="0" w:color="auto"/>
            <w:left w:val="none" w:sz="0" w:space="0" w:color="auto"/>
            <w:bottom w:val="none" w:sz="0" w:space="0" w:color="auto"/>
            <w:right w:val="none" w:sz="0" w:space="0" w:color="auto"/>
          </w:divBdr>
        </w:div>
        <w:div w:id="366033311">
          <w:marLeft w:val="0"/>
          <w:marRight w:val="0"/>
          <w:marTop w:val="0"/>
          <w:marBottom w:val="0"/>
          <w:divBdr>
            <w:top w:val="none" w:sz="0" w:space="0" w:color="auto"/>
            <w:left w:val="none" w:sz="0" w:space="0" w:color="auto"/>
            <w:bottom w:val="none" w:sz="0" w:space="0" w:color="auto"/>
            <w:right w:val="none" w:sz="0" w:space="0" w:color="auto"/>
          </w:divBdr>
        </w:div>
        <w:div w:id="2106724322">
          <w:marLeft w:val="0"/>
          <w:marRight w:val="0"/>
          <w:marTop w:val="0"/>
          <w:marBottom w:val="0"/>
          <w:divBdr>
            <w:top w:val="none" w:sz="0" w:space="0" w:color="auto"/>
            <w:left w:val="none" w:sz="0" w:space="0" w:color="auto"/>
            <w:bottom w:val="none" w:sz="0" w:space="0" w:color="auto"/>
            <w:right w:val="none" w:sz="0" w:space="0" w:color="auto"/>
          </w:divBdr>
        </w:div>
        <w:div w:id="1917351767">
          <w:marLeft w:val="0"/>
          <w:marRight w:val="0"/>
          <w:marTop w:val="0"/>
          <w:marBottom w:val="0"/>
          <w:divBdr>
            <w:top w:val="none" w:sz="0" w:space="0" w:color="auto"/>
            <w:left w:val="none" w:sz="0" w:space="0" w:color="auto"/>
            <w:bottom w:val="none" w:sz="0" w:space="0" w:color="auto"/>
            <w:right w:val="none" w:sz="0" w:space="0" w:color="auto"/>
          </w:divBdr>
        </w:div>
        <w:div w:id="790393952">
          <w:marLeft w:val="0"/>
          <w:marRight w:val="0"/>
          <w:marTop w:val="0"/>
          <w:marBottom w:val="0"/>
          <w:divBdr>
            <w:top w:val="none" w:sz="0" w:space="0" w:color="auto"/>
            <w:left w:val="none" w:sz="0" w:space="0" w:color="auto"/>
            <w:bottom w:val="none" w:sz="0" w:space="0" w:color="auto"/>
            <w:right w:val="none" w:sz="0" w:space="0" w:color="auto"/>
          </w:divBdr>
        </w:div>
        <w:div w:id="2104641016">
          <w:marLeft w:val="0"/>
          <w:marRight w:val="0"/>
          <w:marTop w:val="0"/>
          <w:marBottom w:val="0"/>
          <w:divBdr>
            <w:top w:val="none" w:sz="0" w:space="0" w:color="auto"/>
            <w:left w:val="none" w:sz="0" w:space="0" w:color="auto"/>
            <w:bottom w:val="none" w:sz="0" w:space="0" w:color="auto"/>
            <w:right w:val="none" w:sz="0" w:space="0" w:color="auto"/>
          </w:divBdr>
        </w:div>
        <w:div w:id="1557398734">
          <w:marLeft w:val="0"/>
          <w:marRight w:val="0"/>
          <w:marTop w:val="0"/>
          <w:marBottom w:val="0"/>
          <w:divBdr>
            <w:top w:val="none" w:sz="0" w:space="0" w:color="auto"/>
            <w:left w:val="none" w:sz="0" w:space="0" w:color="auto"/>
            <w:bottom w:val="none" w:sz="0" w:space="0" w:color="auto"/>
            <w:right w:val="none" w:sz="0" w:space="0" w:color="auto"/>
          </w:divBdr>
        </w:div>
        <w:div w:id="823426120">
          <w:marLeft w:val="0"/>
          <w:marRight w:val="0"/>
          <w:marTop w:val="0"/>
          <w:marBottom w:val="0"/>
          <w:divBdr>
            <w:top w:val="none" w:sz="0" w:space="0" w:color="auto"/>
            <w:left w:val="none" w:sz="0" w:space="0" w:color="auto"/>
            <w:bottom w:val="none" w:sz="0" w:space="0" w:color="auto"/>
            <w:right w:val="none" w:sz="0" w:space="0" w:color="auto"/>
          </w:divBdr>
        </w:div>
        <w:div w:id="2114326890">
          <w:marLeft w:val="0"/>
          <w:marRight w:val="0"/>
          <w:marTop w:val="0"/>
          <w:marBottom w:val="0"/>
          <w:divBdr>
            <w:top w:val="none" w:sz="0" w:space="0" w:color="auto"/>
            <w:left w:val="none" w:sz="0" w:space="0" w:color="auto"/>
            <w:bottom w:val="none" w:sz="0" w:space="0" w:color="auto"/>
            <w:right w:val="none" w:sz="0" w:space="0" w:color="auto"/>
          </w:divBdr>
        </w:div>
        <w:div w:id="115805940">
          <w:marLeft w:val="0"/>
          <w:marRight w:val="0"/>
          <w:marTop w:val="0"/>
          <w:marBottom w:val="0"/>
          <w:divBdr>
            <w:top w:val="none" w:sz="0" w:space="0" w:color="auto"/>
            <w:left w:val="none" w:sz="0" w:space="0" w:color="auto"/>
            <w:bottom w:val="none" w:sz="0" w:space="0" w:color="auto"/>
            <w:right w:val="none" w:sz="0" w:space="0" w:color="auto"/>
          </w:divBdr>
        </w:div>
        <w:div w:id="1480875883">
          <w:marLeft w:val="0"/>
          <w:marRight w:val="0"/>
          <w:marTop w:val="0"/>
          <w:marBottom w:val="0"/>
          <w:divBdr>
            <w:top w:val="none" w:sz="0" w:space="0" w:color="auto"/>
            <w:left w:val="none" w:sz="0" w:space="0" w:color="auto"/>
            <w:bottom w:val="none" w:sz="0" w:space="0" w:color="auto"/>
            <w:right w:val="none" w:sz="0" w:space="0" w:color="auto"/>
          </w:divBdr>
        </w:div>
        <w:div w:id="352850594">
          <w:marLeft w:val="0"/>
          <w:marRight w:val="0"/>
          <w:marTop w:val="0"/>
          <w:marBottom w:val="0"/>
          <w:divBdr>
            <w:top w:val="none" w:sz="0" w:space="0" w:color="auto"/>
            <w:left w:val="none" w:sz="0" w:space="0" w:color="auto"/>
            <w:bottom w:val="none" w:sz="0" w:space="0" w:color="auto"/>
            <w:right w:val="none" w:sz="0" w:space="0" w:color="auto"/>
          </w:divBdr>
        </w:div>
        <w:div w:id="1572734025">
          <w:marLeft w:val="0"/>
          <w:marRight w:val="0"/>
          <w:marTop w:val="0"/>
          <w:marBottom w:val="0"/>
          <w:divBdr>
            <w:top w:val="none" w:sz="0" w:space="0" w:color="auto"/>
            <w:left w:val="none" w:sz="0" w:space="0" w:color="auto"/>
            <w:bottom w:val="none" w:sz="0" w:space="0" w:color="auto"/>
            <w:right w:val="none" w:sz="0" w:space="0" w:color="auto"/>
          </w:divBdr>
        </w:div>
        <w:div w:id="1020663394">
          <w:marLeft w:val="0"/>
          <w:marRight w:val="0"/>
          <w:marTop w:val="0"/>
          <w:marBottom w:val="0"/>
          <w:divBdr>
            <w:top w:val="none" w:sz="0" w:space="0" w:color="auto"/>
            <w:left w:val="none" w:sz="0" w:space="0" w:color="auto"/>
            <w:bottom w:val="none" w:sz="0" w:space="0" w:color="auto"/>
            <w:right w:val="none" w:sz="0" w:space="0" w:color="auto"/>
          </w:divBdr>
        </w:div>
        <w:div w:id="443160232">
          <w:marLeft w:val="0"/>
          <w:marRight w:val="0"/>
          <w:marTop w:val="0"/>
          <w:marBottom w:val="0"/>
          <w:divBdr>
            <w:top w:val="none" w:sz="0" w:space="0" w:color="auto"/>
            <w:left w:val="none" w:sz="0" w:space="0" w:color="auto"/>
            <w:bottom w:val="none" w:sz="0" w:space="0" w:color="auto"/>
            <w:right w:val="none" w:sz="0" w:space="0" w:color="auto"/>
          </w:divBdr>
        </w:div>
        <w:div w:id="492376213">
          <w:marLeft w:val="0"/>
          <w:marRight w:val="0"/>
          <w:marTop w:val="0"/>
          <w:marBottom w:val="0"/>
          <w:divBdr>
            <w:top w:val="none" w:sz="0" w:space="0" w:color="auto"/>
            <w:left w:val="none" w:sz="0" w:space="0" w:color="auto"/>
            <w:bottom w:val="none" w:sz="0" w:space="0" w:color="auto"/>
            <w:right w:val="none" w:sz="0" w:space="0" w:color="auto"/>
          </w:divBdr>
        </w:div>
        <w:div w:id="661667124">
          <w:marLeft w:val="0"/>
          <w:marRight w:val="0"/>
          <w:marTop w:val="0"/>
          <w:marBottom w:val="0"/>
          <w:divBdr>
            <w:top w:val="none" w:sz="0" w:space="0" w:color="auto"/>
            <w:left w:val="none" w:sz="0" w:space="0" w:color="auto"/>
            <w:bottom w:val="none" w:sz="0" w:space="0" w:color="auto"/>
            <w:right w:val="none" w:sz="0" w:space="0" w:color="auto"/>
          </w:divBdr>
        </w:div>
        <w:div w:id="436602312">
          <w:marLeft w:val="0"/>
          <w:marRight w:val="0"/>
          <w:marTop w:val="0"/>
          <w:marBottom w:val="0"/>
          <w:divBdr>
            <w:top w:val="none" w:sz="0" w:space="0" w:color="auto"/>
            <w:left w:val="none" w:sz="0" w:space="0" w:color="auto"/>
            <w:bottom w:val="none" w:sz="0" w:space="0" w:color="auto"/>
            <w:right w:val="none" w:sz="0" w:space="0" w:color="auto"/>
          </w:divBdr>
        </w:div>
        <w:div w:id="1469518864">
          <w:marLeft w:val="0"/>
          <w:marRight w:val="0"/>
          <w:marTop w:val="0"/>
          <w:marBottom w:val="0"/>
          <w:divBdr>
            <w:top w:val="none" w:sz="0" w:space="0" w:color="auto"/>
            <w:left w:val="none" w:sz="0" w:space="0" w:color="auto"/>
            <w:bottom w:val="none" w:sz="0" w:space="0" w:color="auto"/>
            <w:right w:val="none" w:sz="0" w:space="0" w:color="auto"/>
          </w:divBdr>
        </w:div>
        <w:div w:id="649330791">
          <w:marLeft w:val="0"/>
          <w:marRight w:val="0"/>
          <w:marTop w:val="0"/>
          <w:marBottom w:val="0"/>
          <w:divBdr>
            <w:top w:val="none" w:sz="0" w:space="0" w:color="auto"/>
            <w:left w:val="none" w:sz="0" w:space="0" w:color="auto"/>
            <w:bottom w:val="none" w:sz="0" w:space="0" w:color="auto"/>
            <w:right w:val="none" w:sz="0" w:space="0" w:color="auto"/>
          </w:divBdr>
        </w:div>
        <w:div w:id="546576485">
          <w:marLeft w:val="0"/>
          <w:marRight w:val="0"/>
          <w:marTop w:val="0"/>
          <w:marBottom w:val="0"/>
          <w:divBdr>
            <w:top w:val="none" w:sz="0" w:space="0" w:color="auto"/>
            <w:left w:val="none" w:sz="0" w:space="0" w:color="auto"/>
            <w:bottom w:val="none" w:sz="0" w:space="0" w:color="auto"/>
            <w:right w:val="none" w:sz="0" w:space="0" w:color="auto"/>
          </w:divBdr>
        </w:div>
        <w:div w:id="1192841848">
          <w:marLeft w:val="0"/>
          <w:marRight w:val="0"/>
          <w:marTop w:val="0"/>
          <w:marBottom w:val="0"/>
          <w:divBdr>
            <w:top w:val="none" w:sz="0" w:space="0" w:color="auto"/>
            <w:left w:val="none" w:sz="0" w:space="0" w:color="auto"/>
            <w:bottom w:val="none" w:sz="0" w:space="0" w:color="auto"/>
            <w:right w:val="none" w:sz="0" w:space="0" w:color="auto"/>
          </w:divBdr>
        </w:div>
        <w:div w:id="470900495">
          <w:marLeft w:val="0"/>
          <w:marRight w:val="0"/>
          <w:marTop w:val="0"/>
          <w:marBottom w:val="0"/>
          <w:divBdr>
            <w:top w:val="none" w:sz="0" w:space="0" w:color="auto"/>
            <w:left w:val="none" w:sz="0" w:space="0" w:color="auto"/>
            <w:bottom w:val="none" w:sz="0" w:space="0" w:color="auto"/>
            <w:right w:val="none" w:sz="0" w:space="0" w:color="auto"/>
          </w:divBdr>
        </w:div>
        <w:div w:id="1167403230">
          <w:marLeft w:val="0"/>
          <w:marRight w:val="0"/>
          <w:marTop w:val="0"/>
          <w:marBottom w:val="0"/>
          <w:divBdr>
            <w:top w:val="none" w:sz="0" w:space="0" w:color="auto"/>
            <w:left w:val="none" w:sz="0" w:space="0" w:color="auto"/>
            <w:bottom w:val="none" w:sz="0" w:space="0" w:color="auto"/>
            <w:right w:val="none" w:sz="0" w:space="0" w:color="auto"/>
          </w:divBdr>
        </w:div>
        <w:div w:id="1484465353">
          <w:marLeft w:val="0"/>
          <w:marRight w:val="0"/>
          <w:marTop w:val="0"/>
          <w:marBottom w:val="0"/>
          <w:divBdr>
            <w:top w:val="none" w:sz="0" w:space="0" w:color="auto"/>
            <w:left w:val="none" w:sz="0" w:space="0" w:color="auto"/>
            <w:bottom w:val="none" w:sz="0" w:space="0" w:color="auto"/>
            <w:right w:val="none" w:sz="0" w:space="0" w:color="auto"/>
          </w:divBdr>
        </w:div>
        <w:div w:id="684943751">
          <w:marLeft w:val="0"/>
          <w:marRight w:val="0"/>
          <w:marTop w:val="0"/>
          <w:marBottom w:val="0"/>
          <w:divBdr>
            <w:top w:val="none" w:sz="0" w:space="0" w:color="auto"/>
            <w:left w:val="none" w:sz="0" w:space="0" w:color="auto"/>
            <w:bottom w:val="none" w:sz="0" w:space="0" w:color="auto"/>
            <w:right w:val="none" w:sz="0" w:space="0" w:color="auto"/>
          </w:divBdr>
        </w:div>
        <w:div w:id="960065156">
          <w:marLeft w:val="0"/>
          <w:marRight w:val="0"/>
          <w:marTop w:val="0"/>
          <w:marBottom w:val="0"/>
          <w:divBdr>
            <w:top w:val="none" w:sz="0" w:space="0" w:color="auto"/>
            <w:left w:val="none" w:sz="0" w:space="0" w:color="auto"/>
            <w:bottom w:val="none" w:sz="0" w:space="0" w:color="auto"/>
            <w:right w:val="none" w:sz="0" w:space="0" w:color="auto"/>
          </w:divBdr>
        </w:div>
        <w:div w:id="179048982">
          <w:marLeft w:val="0"/>
          <w:marRight w:val="0"/>
          <w:marTop w:val="0"/>
          <w:marBottom w:val="0"/>
          <w:divBdr>
            <w:top w:val="none" w:sz="0" w:space="0" w:color="auto"/>
            <w:left w:val="none" w:sz="0" w:space="0" w:color="auto"/>
            <w:bottom w:val="none" w:sz="0" w:space="0" w:color="auto"/>
            <w:right w:val="none" w:sz="0" w:space="0" w:color="auto"/>
          </w:divBdr>
        </w:div>
        <w:div w:id="1124928119">
          <w:marLeft w:val="0"/>
          <w:marRight w:val="0"/>
          <w:marTop w:val="0"/>
          <w:marBottom w:val="0"/>
          <w:divBdr>
            <w:top w:val="none" w:sz="0" w:space="0" w:color="auto"/>
            <w:left w:val="none" w:sz="0" w:space="0" w:color="auto"/>
            <w:bottom w:val="none" w:sz="0" w:space="0" w:color="auto"/>
            <w:right w:val="none" w:sz="0" w:space="0" w:color="auto"/>
          </w:divBdr>
        </w:div>
        <w:div w:id="690183233">
          <w:marLeft w:val="0"/>
          <w:marRight w:val="0"/>
          <w:marTop w:val="0"/>
          <w:marBottom w:val="0"/>
          <w:divBdr>
            <w:top w:val="none" w:sz="0" w:space="0" w:color="auto"/>
            <w:left w:val="none" w:sz="0" w:space="0" w:color="auto"/>
            <w:bottom w:val="none" w:sz="0" w:space="0" w:color="auto"/>
            <w:right w:val="none" w:sz="0" w:space="0" w:color="auto"/>
          </w:divBdr>
        </w:div>
        <w:div w:id="1414623336">
          <w:marLeft w:val="0"/>
          <w:marRight w:val="0"/>
          <w:marTop w:val="0"/>
          <w:marBottom w:val="0"/>
          <w:divBdr>
            <w:top w:val="none" w:sz="0" w:space="0" w:color="auto"/>
            <w:left w:val="none" w:sz="0" w:space="0" w:color="auto"/>
            <w:bottom w:val="none" w:sz="0" w:space="0" w:color="auto"/>
            <w:right w:val="none" w:sz="0" w:space="0" w:color="auto"/>
          </w:divBdr>
        </w:div>
      </w:divsChild>
    </w:div>
    <w:div w:id="1695224149">
      <w:marLeft w:val="480"/>
      <w:marRight w:val="0"/>
      <w:marTop w:val="0"/>
      <w:marBottom w:val="0"/>
      <w:divBdr>
        <w:top w:val="none" w:sz="0" w:space="0" w:color="auto"/>
        <w:left w:val="none" w:sz="0" w:space="0" w:color="auto"/>
        <w:bottom w:val="none" w:sz="0" w:space="0" w:color="auto"/>
        <w:right w:val="none" w:sz="0" w:space="0" w:color="auto"/>
      </w:divBdr>
    </w:div>
    <w:div w:id="1695229768">
      <w:marLeft w:val="480"/>
      <w:marRight w:val="0"/>
      <w:marTop w:val="0"/>
      <w:marBottom w:val="0"/>
      <w:divBdr>
        <w:top w:val="none" w:sz="0" w:space="0" w:color="auto"/>
        <w:left w:val="none" w:sz="0" w:space="0" w:color="auto"/>
        <w:bottom w:val="none" w:sz="0" w:space="0" w:color="auto"/>
        <w:right w:val="none" w:sz="0" w:space="0" w:color="auto"/>
      </w:divBdr>
    </w:div>
    <w:div w:id="1695233396">
      <w:marLeft w:val="480"/>
      <w:marRight w:val="0"/>
      <w:marTop w:val="0"/>
      <w:marBottom w:val="0"/>
      <w:divBdr>
        <w:top w:val="none" w:sz="0" w:space="0" w:color="auto"/>
        <w:left w:val="none" w:sz="0" w:space="0" w:color="auto"/>
        <w:bottom w:val="none" w:sz="0" w:space="0" w:color="auto"/>
        <w:right w:val="none" w:sz="0" w:space="0" w:color="auto"/>
      </w:divBdr>
    </w:div>
    <w:div w:id="1695690770">
      <w:marLeft w:val="480"/>
      <w:marRight w:val="0"/>
      <w:marTop w:val="0"/>
      <w:marBottom w:val="0"/>
      <w:divBdr>
        <w:top w:val="none" w:sz="0" w:space="0" w:color="auto"/>
        <w:left w:val="none" w:sz="0" w:space="0" w:color="auto"/>
        <w:bottom w:val="none" w:sz="0" w:space="0" w:color="auto"/>
        <w:right w:val="none" w:sz="0" w:space="0" w:color="auto"/>
      </w:divBdr>
    </w:div>
    <w:div w:id="1696615996">
      <w:bodyDiv w:val="1"/>
      <w:marLeft w:val="0"/>
      <w:marRight w:val="0"/>
      <w:marTop w:val="0"/>
      <w:marBottom w:val="0"/>
      <w:divBdr>
        <w:top w:val="none" w:sz="0" w:space="0" w:color="auto"/>
        <w:left w:val="none" w:sz="0" w:space="0" w:color="auto"/>
        <w:bottom w:val="none" w:sz="0" w:space="0" w:color="auto"/>
        <w:right w:val="none" w:sz="0" w:space="0" w:color="auto"/>
      </w:divBdr>
    </w:div>
    <w:div w:id="1696806151">
      <w:bodyDiv w:val="1"/>
      <w:marLeft w:val="0"/>
      <w:marRight w:val="0"/>
      <w:marTop w:val="0"/>
      <w:marBottom w:val="0"/>
      <w:divBdr>
        <w:top w:val="none" w:sz="0" w:space="0" w:color="auto"/>
        <w:left w:val="none" w:sz="0" w:space="0" w:color="auto"/>
        <w:bottom w:val="none" w:sz="0" w:space="0" w:color="auto"/>
        <w:right w:val="none" w:sz="0" w:space="0" w:color="auto"/>
      </w:divBdr>
    </w:div>
    <w:div w:id="1696888168">
      <w:bodyDiv w:val="1"/>
      <w:marLeft w:val="0"/>
      <w:marRight w:val="0"/>
      <w:marTop w:val="0"/>
      <w:marBottom w:val="0"/>
      <w:divBdr>
        <w:top w:val="none" w:sz="0" w:space="0" w:color="auto"/>
        <w:left w:val="none" w:sz="0" w:space="0" w:color="auto"/>
        <w:bottom w:val="none" w:sz="0" w:space="0" w:color="auto"/>
        <w:right w:val="none" w:sz="0" w:space="0" w:color="auto"/>
      </w:divBdr>
    </w:div>
    <w:div w:id="1696997522">
      <w:bodyDiv w:val="1"/>
      <w:marLeft w:val="0"/>
      <w:marRight w:val="0"/>
      <w:marTop w:val="0"/>
      <w:marBottom w:val="0"/>
      <w:divBdr>
        <w:top w:val="none" w:sz="0" w:space="0" w:color="auto"/>
        <w:left w:val="none" w:sz="0" w:space="0" w:color="auto"/>
        <w:bottom w:val="none" w:sz="0" w:space="0" w:color="auto"/>
        <w:right w:val="none" w:sz="0" w:space="0" w:color="auto"/>
      </w:divBdr>
    </w:div>
    <w:div w:id="1697535260">
      <w:bodyDiv w:val="1"/>
      <w:marLeft w:val="0"/>
      <w:marRight w:val="0"/>
      <w:marTop w:val="0"/>
      <w:marBottom w:val="0"/>
      <w:divBdr>
        <w:top w:val="none" w:sz="0" w:space="0" w:color="auto"/>
        <w:left w:val="none" w:sz="0" w:space="0" w:color="auto"/>
        <w:bottom w:val="none" w:sz="0" w:space="0" w:color="auto"/>
        <w:right w:val="none" w:sz="0" w:space="0" w:color="auto"/>
      </w:divBdr>
    </w:div>
    <w:div w:id="1698042465">
      <w:marLeft w:val="480"/>
      <w:marRight w:val="0"/>
      <w:marTop w:val="0"/>
      <w:marBottom w:val="0"/>
      <w:divBdr>
        <w:top w:val="none" w:sz="0" w:space="0" w:color="auto"/>
        <w:left w:val="none" w:sz="0" w:space="0" w:color="auto"/>
        <w:bottom w:val="none" w:sz="0" w:space="0" w:color="auto"/>
        <w:right w:val="none" w:sz="0" w:space="0" w:color="auto"/>
      </w:divBdr>
    </w:div>
    <w:div w:id="1698118845">
      <w:marLeft w:val="480"/>
      <w:marRight w:val="0"/>
      <w:marTop w:val="0"/>
      <w:marBottom w:val="0"/>
      <w:divBdr>
        <w:top w:val="none" w:sz="0" w:space="0" w:color="auto"/>
        <w:left w:val="none" w:sz="0" w:space="0" w:color="auto"/>
        <w:bottom w:val="none" w:sz="0" w:space="0" w:color="auto"/>
        <w:right w:val="none" w:sz="0" w:space="0" w:color="auto"/>
      </w:divBdr>
    </w:div>
    <w:div w:id="1698391864">
      <w:marLeft w:val="480"/>
      <w:marRight w:val="0"/>
      <w:marTop w:val="0"/>
      <w:marBottom w:val="0"/>
      <w:divBdr>
        <w:top w:val="none" w:sz="0" w:space="0" w:color="auto"/>
        <w:left w:val="none" w:sz="0" w:space="0" w:color="auto"/>
        <w:bottom w:val="none" w:sz="0" w:space="0" w:color="auto"/>
        <w:right w:val="none" w:sz="0" w:space="0" w:color="auto"/>
      </w:divBdr>
    </w:div>
    <w:div w:id="1698652724">
      <w:marLeft w:val="480"/>
      <w:marRight w:val="0"/>
      <w:marTop w:val="0"/>
      <w:marBottom w:val="0"/>
      <w:divBdr>
        <w:top w:val="none" w:sz="0" w:space="0" w:color="auto"/>
        <w:left w:val="none" w:sz="0" w:space="0" w:color="auto"/>
        <w:bottom w:val="none" w:sz="0" w:space="0" w:color="auto"/>
        <w:right w:val="none" w:sz="0" w:space="0" w:color="auto"/>
      </w:divBdr>
    </w:div>
    <w:div w:id="1698848441">
      <w:bodyDiv w:val="1"/>
      <w:marLeft w:val="0"/>
      <w:marRight w:val="0"/>
      <w:marTop w:val="0"/>
      <w:marBottom w:val="0"/>
      <w:divBdr>
        <w:top w:val="none" w:sz="0" w:space="0" w:color="auto"/>
        <w:left w:val="none" w:sz="0" w:space="0" w:color="auto"/>
        <w:bottom w:val="none" w:sz="0" w:space="0" w:color="auto"/>
        <w:right w:val="none" w:sz="0" w:space="0" w:color="auto"/>
      </w:divBdr>
    </w:div>
    <w:div w:id="1698896503">
      <w:marLeft w:val="480"/>
      <w:marRight w:val="0"/>
      <w:marTop w:val="0"/>
      <w:marBottom w:val="0"/>
      <w:divBdr>
        <w:top w:val="none" w:sz="0" w:space="0" w:color="auto"/>
        <w:left w:val="none" w:sz="0" w:space="0" w:color="auto"/>
        <w:bottom w:val="none" w:sz="0" w:space="0" w:color="auto"/>
        <w:right w:val="none" w:sz="0" w:space="0" w:color="auto"/>
      </w:divBdr>
    </w:div>
    <w:div w:id="1699309690">
      <w:bodyDiv w:val="1"/>
      <w:marLeft w:val="0"/>
      <w:marRight w:val="0"/>
      <w:marTop w:val="0"/>
      <w:marBottom w:val="0"/>
      <w:divBdr>
        <w:top w:val="none" w:sz="0" w:space="0" w:color="auto"/>
        <w:left w:val="none" w:sz="0" w:space="0" w:color="auto"/>
        <w:bottom w:val="none" w:sz="0" w:space="0" w:color="auto"/>
        <w:right w:val="none" w:sz="0" w:space="0" w:color="auto"/>
      </w:divBdr>
    </w:div>
    <w:div w:id="1699425783">
      <w:marLeft w:val="480"/>
      <w:marRight w:val="0"/>
      <w:marTop w:val="0"/>
      <w:marBottom w:val="0"/>
      <w:divBdr>
        <w:top w:val="none" w:sz="0" w:space="0" w:color="auto"/>
        <w:left w:val="none" w:sz="0" w:space="0" w:color="auto"/>
        <w:bottom w:val="none" w:sz="0" w:space="0" w:color="auto"/>
        <w:right w:val="none" w:sz="0" w:space="0" w:color="auto"/>
      </w:divBdr>
    </w:div>
    <w:div w:id="1699433531">
      <w:marLeft w:val="480"/>
      <w:marRight w:val="0"/>
      <w:marTop w:val="0"/>
      <w:marBottom w:val="0"/>
      <w:divBdr>
        <w:top w:val="none" w:sz="0" w:space="0" w:color="auto"/>
        <w:left w:val="none" w:sz="0" w:space="0" w:color="auto"/>
        <w:bottom w:val="none" w:sz="0" w:space="0" w:color="auto"/>
        <w:right w:val="none" w:sz="0" w:space="0" w:color="auto"/>
      </w:divBdr>
    </w:div>
    <w:div w:id="1699693836">
      <w:marLeft w:val="480"/>
      <w:marRight w:val="0"/>
      <w:marTop w:val="0"/>
      <w:marBottom w:val="0"/>
      <w:divBdr>
        <w:top w:val="none" w:sz="0" w:space="0" w:color="auto"/>
        <w:left w:val="none" w:sz="0" w:space="0" w:color="auto"/>
        <w:bottom w:val="none" w:sz="0" w:space="0" w:color="auto"/>
        <w:right w:val="none" w:sz="0" w:space="0" w:color="auto"/>
      </w:divBdr>
    </w:div>
    <w:div w:id="1700469123">
      <w:marLeft w:val="480"/>
      <w:marRight w:val="0"/>
      <w:marTop w:val="0"/>
      <w:marBottom w:val="0"/>
      <w:divBdr>
        <w:top w:val="none" w:sz="0" w:space="0" w:color="auto"/>
        <w:left w:val="none" w:sz="0" w:space="0" w:color="auto"/>
        <w:bottom w:val="none" w:sz="0" w:space="0" w:color="auto"/>
        <w:right w:val="none" w:sz="0" w:space="0" w:color="auto"/>
      </w:divBdr>
    </w:div>
    <w:div w:id="1700814726">
      <w:marLeft w:val="480"/>
      <w:marRight w:val="0"/>
      <w:marTop w:val="0"/>
      <w:marBottom w:val="0"/>
      <w:divBdr>
        <w:top w:val="none" w:sz="0" w:space="0" w:color="auto"/>
        <w:left w:val="none" w:sz="0" w:space="0" w:color="auto"/>
        <w:bottom w:val="none" w:sz="0" w:space="0" w:color="auto"/>
        <w:right w:val="none" w:sz="0" w:space="0" w:color="auto"/>
      </w:divBdr>
    </w:div>
    <w:div w:id="1700861408">
      <w:bodyDiv w:val="1"/>
      <w:marLeft w:val="0"/>
      <w:marRight w:val="0"/>
      <w:marTop w:val="0"/>
      <w:marBottom w:val="0"/>
      <w:divBdr>
        <w:top w:val="none" w:sz="0" w:space="0" w:color="auto"/>
        <w:left w:val="none" w:sz="0" w:space="0" w:color="auto"/>
        <w:bottom w:val="none" w:sz="0" w:space="0" w:color="auto"/>
        <w:right w:val="none" w:sz="0" w:space="0" w:color="auto"/>
      </w:divBdr>
    </w:div>
    <w:div w:id="1702631803">
      <w:marLeft w:val="480"/>
      <w:marRight w:val="0"/>
      <w:marTop w:val="0"/>
      <w:marBottom w:val="0"/>
      <w:divBdr>
        <w:top w:val="none" w:sz="0" w:space="0" w:color="auto"/>
        <w:left w:val="none" w:sz="0" w:space="0" w:color="auto"/>
        <w:bottom w:val="none" w:sz="0" w:space="0" w:color="auto"/>
        <w:right w:val="none" w:sz="0" w:space="0" w:color="auto"/>
      </w:divBdr>
    </w:div>
    <w:div w:id="1702823125">
      <w:bodyDiv w:val="1"/>
      <w:marLeft w:val="0"/>
      <w:marRight w:val="0"/>
      <w:marTop w:val="0"/>
      <w:marBottom w:val="0"/>
      <w:divBdr>
        <w:top w:val="none" w:sz="0" w:space="0" w:color="auto"/>
        <w:left w:val="none" w:sz="0" w:space="0" w:color="auto"/>
        <w:bottom w:val="none" w:sz="0" w:space="0" w:color="auto"/>
        <w:right w:val="none" w:sz="0" w:space="0" w:color="auto"/>
      </w:divBdr>
    </w:div>
    <w:div w:id="1702973237">
      <w:marLeft w:val="480"/>
      <w:marRight w:val="0"/>
      <w:marTop w:val="0"/>
      <w:marBottom w:val="0"/>
      <w:divBdr>
        <w:top w:val="none" w:sz="0" w:space="0" w:color="auto"/>
        <w:left w:val="none" w:sz="0" w:space="0" w:color="auto"/>
        <w:bottom w:val="none" w:sz="0" w:space="0" w:color="auto"/>
        <w:right w:val="none" w:sz="0" w:space="0" w:color="auto"/>
      </w:divBdr>
    </w:div>
    <w:div w:id="1703439880">
      <w:marLeft w:val="480"/>
      <w:marRight w:val="0"/>
      <w:marTop w:val="0"/>
      <w:marBottom w:val="0"/>
      <w:divBdr>
        <w:top w:val="none" w:sz="0" w:space="0" w:color="auto"/>
        <w:left w:val="none" w:sz="0" w:space="0" w:color="auto"/>
        <w:bottom w:val="none" w:sz="0" w:space="0" w:color="auto"/>
        <w:right w:val="none" w:sz="0" w:space="0" w:color="auto"/>
      </w:divBdr>
    </w:div>
    <w:div w:id="1703820903">
      <w:marLeft w:val="480"/>
      <w:marRight w:val="0"/>
      <w:marTop w:val="0"/>
      <w:marBottom w:val="0"/>
      <w:divBdr>
        <w:top w:val="none" w:sz="0" w:space="0" w:color="auto"/>
        <w:left w:val="none" w:sz="0" w:space="0" w:color="auto"/>
        <w:bottom w:val="none" w:sz="0" w:space="0" w:color="auto"/>
        <w:right w:val="none" w:sz="0" w:space="0" w:color="auto"/>
      </w:divBdr>
    </w:div>
    <w:div w:id="1704865789">
      <w:marLeft w:val="480"/>
      <w:marRight w:val="0"/>
      <w:marTop w:val="0"/>
      <w:marBottom w:val="0"/>
      <w:divBdr>
        <w:top w:val="none" w:sz="0" w:space="0" w:color="auto"/>
        <w:left w:val="none" w:sz="0" w:space="0" w:color="auto"/>
        <w:bottom w:val="none" w:sz="0" w:space="0" w:color="auto"/>
        <w:right w:val="none" w:sz="0" w:space="0" w:color="auto"/>
      </w:divBdr>
    </w:div>
    <w:div w:id="1705014006">
      <w:bodyDiv w:val="1"/>
      <w:marLeft w:val="0"/>
      <w:marRight w:val="0"/>
      <w:marTop w:val="0"/>
      <w:marBottom w:val="0"/>
      <w:divBdr>
        <w:top w:val="none" w:sz="0" w:space="0" w:color="auto"/>
        <w:left w:val="none" w:sz="0" w:space="0" w:color="auto"/>
        <w:bottom w:val="none" w:sz="0" w:space="0" w:color="auto"/>
        <w:right w:val="none" w:sz="0" w:space="0" w:color="auto"/>
      </w:divBdr>
    </w:div>
    <w:div w:id="1705666828">
      <w:marLeft w:val="480"/>
      <w:marRight w:val="0"/>
      <w:marTop w:val="0"/>
      <w:marBottom w:val="0"/>
      <w:divBdr>
        <w:top w:val="none" w:sz="0" w:space="0" w:color="auto"/>
        <w:left w:val="none" w:sz="0" w:space="0" w:color="auto"/>
        <w:bottom w:val="none" w:sz="0" w:space="0" w:color="auto"/>
        <w:right w:val="none" w:sz="0" w:space="0" w:color="auto"/>
      </w:divBdr>
    </w:div>
    <w:div w:id="1705670838">
      <w:marLeft w:val="480"/>
      <w:marRight w:val="0"/>
      <w:marTop w:val="0"/>
      <w:marBottom w:val="0"/>
      <w:divBdr>
        <w:top w:val="none" w:sz="0" w:space="0" w:color="auto"/>
        <w:left w:val="none" w:sz="0" w:space="0" w:color="auto"/>
        <w:bottom w:val="none" w:sz="0" w:space="0" w:color="auto"/>
        <w:right w:val="none" w:sz="0" w:space="0" w:color="auto"/>
      </w:divBdr>
    </w:div>
    <w:div w:id="1706518137">
      <w:bodyDiv w:val="1"/>
      <w:marLeft w:val="0"/>
      <w:marRight w:val="0"/>
      <w:marTop w:val="0"/>
      <w:marBottom w:val="0"/>
      <w:divBdr>
        <w:top w:val="none" w:sz="0" w:space="0" w:color="auto"/>
        <w:left w:val="none" w:sz="0" w:space="0" w:color="auto"/>
        <w:bottom w:val="none" w:sz="0" w:space="0" w:color="auto"/>
        <w:right w:val="none" w:sz="0" w:space="0" w:color="auto"/>
      </w:divBdr>
    </w:div>
    <w:div w:id="1706754426">
      <w:marLeft w:val="480"/>
      <w:marRight w:val="0"/>
      <w:marTop w:val="0"/>
      <w:marBottom w:val="0"/>
      <w:divBdr>
        <w:top w:val="none" w:sz="0" w:space="0" w:color="auto"/>
        <w:left w:val="none" w:sz="0" w:space="0" w:color="auto"/>
        <w:bottom w:val="none" w:sz="0" w:space="0" w:color="auto"/>
        <w:right w:val="none" w:sz="0" w:space="0" w:color="auto"/>
      </w:divBdr>
    </w:div>
    <w:div w:id="1707636575">
      <w:bodyDiv w:val="1"/>
      <w:marLeft w:val="0"/>
      <w:marRight w:val="0"/>
      <w:marTop w:val="0"/>
      <w:marBottom w:val="0"/>
      <w:divBdr>
        <w:top w:val="none" w:sz="0" w:space="0" w:color="auto"/>
        <w:left w:val="none" w:sz="0" w:space="0" w:color="auto"/>
        <w:bottom w:val="none" w:sz="0" w:space="0" w:color="auto"/>
        <w:right w:val="none" w:sz="0" w:space="0" w:color="auto"/>
      </w:divBdr>
    </w:div>
    <w:div w:id="1707677319">
      <w:bodyDiv w:val="1"/>
      <w:marLeft w:val="0"/>
      <w:marRight w:val="0"/>
      <w:marTop w:val="0"/>
      <w:marBottom w:val="0"/>
      <w:divBdr>
        <w:top w:val="none" w:sz="0" w:space="0" w:color="auto"/>
        <w:left w:val="none" w:sz="0" w:space="0" w:color="auto"/>
        <w:bottom w:val="none" w:sz="0" w:space="0" w:color="auto"/>
        <w:right w:val="none" w:sz="0" w:space="0" w:color="auto"/>
      </w:divBdr>
    </w:div>
    <w:div w:id="1707753906">
      <w:marLeft w:val="480"/>
      <w:marRight w:val="0"/>
      <w:marTop w:val="0"/>
      <w:marBottom w:val="0"/>
      <w:divBdr>
        <w:top w:val="none" w:sz="0" w:space="0" w:color="auto"/>
        <w:left w:val="none" w:sz="0" w:space="0" w:color="auto"/>
        <w:bottom w:val="none" w:sz="0" w:space="0" w:color="auto"/>
        <w:right w:val="none" w:sz="0" w:space="0" w:color="auto"/>
      </w:divBdr>
    </w:div>
    <w:div w:id="1708145521">
      <w:marLeft w:val="480"/>
      <w:marRight w:val="0"/>
      <w:marTop w:val="0"/>
      <w:marBottom w:val="0"/>
      <w:divBdr>
        <w:top w:val="none" w:sz="0" w:space="0" w:color="auto"/>
        <w:left w:val="none" w:sz="0" w:space="0" w:color="auto"/>
        <w:bottom w:val="none" w:sz="0" w:space="0" w:color="auto"/>
        <w:right w:val="none" w:sz="0" w:space="0" w:color="auto"/>
      </w:divBdr>
    </w:div>
    <w:div w:id="1708604322">
      <w:marLeft w:val="480"/>
      <w:marRight w:val="0"/>
      <w:marTop w:val="0"/>
      <w:marBottom w:val="0"/>
      <w:divBdr>
        <w:top w:val="none" w:sz="0" w:space="0" w:color="auto"/>
        <w:left w:val="none" w:sz="0" w:space="0" w:color="auto"/>
        <w:bottom w:val="none" w:sz="0" w:space="0" w:color="auto"/>
        <w:right w:val="none" w:sz="0" w:space="0" w:color="auto"/>
      </w:divBdr>
    </w:div>
    <w:div w:id="1708988342">
      <w:marLeft w:val="480"/>
      <w:marRight w:val="0"/>
      <w:marTop w:val="0"/>
      <w:marBottom w:val="0"/>
      <w:divBdr>
        <w:top w:val="none" w:sz="0" w:space="0" w:color="auto"/>
        <w:left w:val="none" w:sz="0" w:space="0" w:color="auto"/>
        <w:bottom w:val="none" w:sz="0" w:space="0" w:color="auto"/>
        <w:right w:val="none" w:sz="0" w:space="0" w:color="auto"/>
      </w:divBdr>
    </w:div>
    <w:div w:id="1709065896">
      <w:bodyDiv w:val="1"/>
      <w:marLeft w:val="0"/>
      <w:marRight w:val="0"/>
      <w:marTop w:val="0"/>
      <w:marBottom w:val="0"/>
      <w:divBdr>
        <w:top w:val="none" w:sz="0" w:space="0" w:color="auto"/>
        <w:left w:val="none" w:sz="0" w:space="0" w:color="auto"/>
        <w:bottom w:val="none" w:sz="0" w:space="0" w:color="auto"/>
        <w:right w:val="none" w:sz="0" w:space="0" w:color="auto"/>
      </w:divBdr>
    </w:div>
    <w:div w:id="1709069560">
      <w:marLeft w:val="480"/>
      <w:marRight w:val="0"/>
      <w:marTop w:val="0"/>
      <w:marBottom w:val="0"/>
      <w:divBdr>
        <w:top w:val="none" w:sz="0" w:space="0" w:color="auto"/>
        <w:left w:val="none" w:sz="0" w:space="0" w:color="auto"/>
        <w:bottom w:val="none" w:sz="0" w:space="0" w:color="auto"/>
        <w:right w:val="none" w:sz="0" w:space="0" w:color="auto"/>
      </w:divBdr>
    </w:div>
    <w:div w:id="1710377668">
      <w:marLeft w:val="480"/>
      <w:marRight w:val="0"/>
      <w:marTop w:val="0"/>
      <w:marBottom w:val="0"/>
      <w:divBdr>
        <w:top w:val="none" w:sz="0" w:space="0" w:color="auto"/>
        <w:left w:val="none" w:sz="0" w:space="0" w:color="auto"/>
        <w:bottom w:val="none" w:sz="0" w:space="0" w:color="auto"/>
        <w:right w:val="none" w:sz="0" w:space="0" w:color="auto"/>
      </w:divBdr>
    </w:div>
    <w:div w:id="1710717232">
      <w:marLeft w:val="480"/>
      <w:marRight w:val="0"/>
      <w:marTop w:val="0"/>
      <w:marBottom w:val="0"/>
      <w:divBdr>
        <w:top w:val="none" w:sz="0" w:space="0" w:color="auto"/>
        <w:left w:val="none" w:sz="0" w:space="0" w:color="auto"/>
        <w:bottom w:val="none" w:sz="0" w:space="0" w:color="auto"/>
        <w:right w:val="none" w:sz="0" w:space="0" w:color="auto"/>
      </w:divBdr>
    </w:div>
    <w:div w:id="1711145014">
      <w:marLeft w:val="480"/>
      <w:marRight w:val="0"/>
      <w:marTop w:val="0"/>
      <w:marBottom w:val="0"/>
      <w:divBdr>
        <w:top w:val="none" w:sz="0" w:space="0" w:color="auto"/>
        <w:left w:val="none" w:sz="0" w:space="0" w:color="auto"/>
        <w:bottom w:val="none" w:sz="0" w:space="0" w:color="auto"/>
        <w:right w:val="none" w:sz="0" w:space="0" w:color="auto"/>
      </w:divBdr>
    </w:div>
    <w:div w:id="1711421317">
      <w:marLeft w:val="480"/>
      <w:marRight w:val="0"/>
      <w:marTop w:val="0"/>
      <w:marBottom w:val="0"/>
      <w:divBdr>
        <w:top w:val="none" w:sz="0" w:space="0" w:color="auto"/>
        <w:left w:val="none" w:sz="0" w:space="0" w:color="auto"/>
        <w:bottom w:val="none" w:sz="0" w:space="0" w:color="auto"/>
        <w:right w:val="none" w:sz="0" w:space="0" w:color="auto"/>
      </w:divBdr>
    </w:div>
    <w:div w:id="1711998712">
      <w:marLeft w:val="480"/>
      <w:marRight w:val="0"/>
      <w:marTop w:val="0"/>
      <w:marBottom w:val="0"/>
      <w:divBdr>
        <w:top w:val="none" w:sz="0" w:space="0" w:color="auto"/>
        <w:left w:val="none" w:sz="0" w:space="0" w:color="auto"/>
        <w:bottom w:val="none" w:sz="0" w:space="0" w:color="auto"/>
        <w:right w:val="none" w:sz="0" w:space="0" w:color="auto"/>
      </w:divBdr>
    </w:div>
    <w:div w:id="1712070061">
      <w:marLeft w:val="480"/>
      <w:marRight w:val="0"/>
      <w:marTop w:val="0"/>
      <w:marBottom w:val="0"/>
      <w:divBdr>
        <w:top w:val="none" w:sz="0" w:space="0" w:color="auto"/>
        <w:left w:val="none" w:sz="0" w:space="0" w:color="auto"/>
        <w:bottom w:val="none" w:sz="0" w:space="0" w:color="auto"/>
        <w:right w:val="none" w:sz="0" w:space="0" w:color="auto"/>
      </w:divBdr>
    </w:div>
    <w:div w:id="1712075424">
      <w:marLeft w:val="480"/>
      <w:marRight w:val="0"/>
      <w:marTop w:val="0"/>
      <w:marBottom w:val="0"/>
      <w:divBdr>
        <w:top w:val="none" w:sz="0" w:space="0" w:color="auto"/>
        <w:left w:val="none" w:sz="0" w:space="0" w:color="auto"/>
        <w:bottom w:val="none" w:sz="0" w:space="0" w:color="auto"/>
        <w:right w:val="none" w:sz="0" w:space="0" w:color="auto"/>
      </w:divBdr>
    </w:div>
    <w:div w:id="1712337439">
      <w:marLeft w:val="480"/>
      <w:marRight w:val="0"/>
      <w:marTop w:val="0"/>
      <w:marBottom w:val="0"/>
      <w:divBdr>
        <w:top w:val="none" w:sz="0" w:space="0" w:color="auto"/>
        <w:left w:val="none" w:sz="0" w:space="0" w:color="auto"/>
        <w:bottom w:val="none" w:sz="0" w:space="0" w:color="auto"/>
        <w:right w:val="none" w:sz="0" w:space="0" w:color="auto"/>
      </w:divBdr>
    </w:div>
    <w:div w:id="1712727703">
      <w:marLeft w:val="480"/>
      <w:marRight w:val="0"/>
      <w:marTop w:val="0"/>
      <w:marBottom w:val="0"/>
      <w:divBdr>
        <w:top w:val="none" w:sz="0" w:space="0" w:color="auto"/>
        <w:left w:val="none" w:sz="0" w:space="0" w:color="auto"/>
        <w:bottom w:val="none" w:sz="0" w:space="0" w:color="auto"/>
        <w:right w:val="none" w:sz="0" w:space="0" w:color="auto"/>
      </w:divBdr>
    </w:div>
    <w:div w:id="1712877365">
      <w:marLeft w:val="480"/>
      <w:marRight w:val="0"/>
      <w:marTop w:val="0"/>
      <w:marBottom w:val="0"/>
      <w:divBdr>
        <w:top w:val="none" w:sz="0" w:space="0" w:color="auto"/>
        <w:left w:val="none" w:sz="0" w:space="0" w:color="auto"/>
        <w:bottom w:val="none" w:sz="0" w:space="0" w:color="auto"/>
        <w:right w:val="none" w:sz="0" w:space="0" w:color="auto"/>
      </w:divBdr>
    </w:div>
    <w:div w:id="1713265727">
      <w:marLeft w:val="480"/>
      <w:marRight w:val="0"/>
      <w:marTop w:val="0"/>
      <w:marBottom w:val="0"/>
      <w:divBdr>
        <w:top w:val="none" w:sz="0" w:space="0" w:color="auto"/>
        <w:left w:val="none" w:sz="0" w:space="0" w:color="auto"/>
        <w:bottom w:val="none" w:sz="0" w:space="0" w:color="auto"/>
        <w:right w:val="none" w:sz="0" w:space="0" w:color="auto"/>
      </w:divBdr>
    </w:div>
    <w:div w:id="1713454489">
      <w:marLeft w:val="480"/>
      <w:marRight w:val="0"/>
      <w:marTop w:val="0"/>
      <w:marBottom w:val="0"/>
      <w:divBdr>
        <w:top w:val="none" w:sz="0" w:space="0" w:color="auto"/>
        <w:left w:val="none" w:sz="0" w:space="0" w:color="auto"/>
        <w:bottom w:val="none" w:sz="0" w:space="0" w:color="auto"/>
        <w:right w:val="none" w:sz="0" w:space="0" w:color="auto"/>
      </w:divBdr>
    </w:div>
    <w:div w:id="1713650173">
      <w:marLeft w:val="480"/>
      <w:marRight w:val="0"/>
      <w:marTop w:val="0"/>
      <w:marBottom w:val="0"/>
      <w:divBdr>
        <w:top w:val="none" w:sz="0" w:space="0" w:color="auto"/>
        <w:left w:val="none" w:sz="0" w:space="0" w:color="auto"/>
        <w:bottom w:val="none" w:sz="0" w:space="0" w:color="auto"/>
        <w:right w:val="none" w:sz="0" w:space="0" w:color="auto"/>
      </w:divBdr>
    </w:div>
    <w:div w:id="1714573511">
      <w:marLeft w:val="480"/>
      <w:marRight w:val="0"/>
      <w:marTop w:val="0"/>
      <w:marBottom w:val="0"/>
      <w:divBdr>
        <w:top w:val="none" w:sz="0" w:space="0" w:color="auto"/>
        <w:left w:val="none" w:sz="0" w:space="0" w:color="auto"/>
        <w:bottom w:val="none" w:sz="0" w:space="0" w:color="auto"/>
        <w:right w:val="none" w:sz="0" w:space="0" w:color="auto"/>
      </w:divBdr>
    </w:div>
    <w:div w:id="1714764419">
      <w:marLeft w:val="480"/>
      <w:marRight w:val="0"/>
      <w:marTop w:val="0"/>
      <w:marBottom w:val="0"/>
      <w:divBdr>
        <w:top w:val="none" w:sz="0" w:space="0" w:color="auto"/>
        <w:left w:val="none" w:sz="0" w:space="0" w:color="auto"/>
        <w:bottom w:val="none" w:sz="0" w:space="0" w:color="auto"/>
        <w:right w:val="none" w:sz="0" w:space="0" w:color="auto"/>
      </w:divBdr>
    </w:div>
    <w:div w:id="1714841554">
      <w:marLeft w:val="480"/>
      <w:marRight w:val="0"/>
      <w:marTop w:val="0"/>
      <w:marBottom w:val="0"/>
      <w:divBdr>
        <w:top w:val="none" w:sz="0" w:space="0" w:color="auto"/>
        <w:left w:val="none" w:sz="0" w:space="0" w:color="auto"/>
        <w:bottom w:val="none" w:sz="0" w:space="0" w:color="auto"/>
        <w:right w:val="none" w:sz="0" w:space="0" w:color="auto"/>
      </w:divBdr>
    </w:div>
    <w:div w:id="1715155549">
      <w:marLeft w:val="480"/>
      <w:marRight w:val="0"/>
      <w:marTop w:val="0"/>
      <w:marBottom w:val="0"/>
      <w:divBdr>
        <w:top w:val="none" w:sz="0" w:space="0" w:color="auto"/>
        <w:left w:val="none" w:sz="0" w:space="0" w:color="auto"/>
        <w:bottom w:val="none" w:sz="0" w:space="0" w:color="auto"/>
        <w:right w:val="none" w:sz="0" w:space="0" w:color="auto"/>
      </w:divBdr>
    </w:div>
    <w:div w:id="1715344967">
      <w:marLeft w:val="480"/>
      <w:marRight w:val="0"/>
      <w:marTop w:val="0"/>
      <w:marBottom w:val="0"/>
      <w:divBdr>
        <w:top w:val="none" w:sz="0" w:space="0" w:color="auto"/>
        <w:left w:val="none" w:sz="0" w:space="0" w:color="auto"/>
        <w:bottom w:val="none" w:sz="0" w:space="0" w:color="auto"/>
        <w:right w:val="none" w:sz="0" w:space="0" w:color="auto"/>
      </w:divBdr>
    </w:div>
    <w:div w:id="1715496295">
      <w:marLeft w:val="480"/>
      <w:marRight w:val="0"/>
      <w:marTop w:val="0"/>
      <w:marBottom w:val="0"/>
      <w:divBdr>
        <w:top w:val="none" w:sz="0" w:space="0" w:color="auto"/>
        <w:left w:val="none" w:sz="0" w:space="0" w:color="auto"/>
        <w:bottom w:val="none" w:sz="0" w:space="0" w:color="auto"/>
        <w:right w:val="none" w:sz="0" w:space="0" w:color="auto"/>
      </w:divBdr>
    </w:div>
    <w:div w:id="1715620279">
      <w:marLeft w:val="480"/>
      <w:marRight w:val="0"/>
      <w:marTop w:val="0"/>
      <w:marBottom w:val="0"/>
      <w:divBdr>
        <w:top w:val="none" w:sz="0" w:space="0" w:color="auto"/>
        <w:left w:val="none" w:sz="0" w:space="0" w:color="auto"/>
        <w:bottom w:val="none" w:sz="0" w:space="0" w:color="auto"/>
        <w:right w:val="none" w:sz="0" w:space="0" w:color="auto"/>
      </w:divBdr>
    </w:div>
    <w:div w:id="1715961033">
      <w:marLeft w:val="480"/>
      <w:marRight w:val="0"/>
      <w:marTop w:val="0"/>
      <w:marBottom w:val="0"/>
      <w:divBdr>
        <w:top w:val="none" w:sz="0" w:space="0" w:color="auto"/>
        <w:left w:val="none" w:sz="0" w:space="0" w:color="auto"/>
        <w:bottom w:val="none" w:sz="0" w:space="0" w:color="auto"/>
        <w:right w:val="none" w:sz="0" w:space="0" w:color="auto"/>
      </w:divBdr>
    </w:div>
    <w:div w:id="1716808137">
      <w:marLeft w:val="480"/>
      <w:marRight w:val="0"/>
      <w:marTop w:val="0"/>
      <w:marBottom w:val="0"/>
      <w:divBdr>
        <w:top w:val="none" w:sz="0" w:space="0" w:color="auto"/>
        <w:left w:val="none" w:sz="0" w:space="0" w:color="auto"/>
        <w:bottom w:val="none" w:sz="0" w:space="0" w:color="auto"/>
        <w:right w:val="none" w:sz="0" w:space="0" w:color="auto"/>
      </w:divBdr>
    </w:div>
    <w:div w:id="1717240604">
      <w:bodyDiv w:val="1"/>
      <w:marLeft w:val="0"/>
      <w:marRight w:val="0"/>
      <w:marTop w:val="0"/>
      <w:marBottom w:val="0"/>
      <w:divBdr>
        <w:top w:val="none" w:sz="0" w:space="0" w:color="auto"/>
        <w:left w:val="none" w:sz="0" w:space="0" w:color="auto"/>
        <w:bottom w:val="none" w:sz="0" w:space="0" w:color="auto"/>
        <w:right w:val="none" w:sz="0" w:space="0" w:color="auto"/>
      </w:divBdr>
    </w:div>
    <w:div w:id="1718166698">
      <w:bodyDiv w:val="1"/>
      <w:marLeft w:val="0"/>
      <w:marRight w:val="0"/>
      <w:marTop w:val="0"/>
      <w:marBottom w:val="0"/>
      <w:divBdr>
        <w:top w:val="none" w:sz="0" w:space="0" w:color="auto"/>
        <w:left w:val="none" w:sz="0" w:space="0" w:color="auto"/>
        <w:bottom w:val="none" w:sz="0" w:space="0" w:color="auto"/>
        <w:right w:val="none" w:sz="0" w:space="0" w:color="auto"/>
      </w:divBdr>
    </w:div>
    <w:div w:id="1718356124">
      <w:marLeft w:val="480"/>
      <w:marRight w:val="0"/>
      <w:marTop w:val="0"/>
      <w:marBottom w:val="0"/>
      <w:divBdr>
        <w:top w:val="none" w:sz="0" w:space="0" w:color="auto"/>
        <w:left w:val="none" w:sz="0" w:space="0" w:color="auto"/>
        <w:bottom w:val="none" w:sz="0" w:space="0" w:color="auto"/>
        <w:right w:val="none" w:sz="0" w:space="0" w:color="auto"/>
      </w:divBdr>
    </w:div>
    <w:div w:id="1718508041">
      <w:marLeft w:val="480"/>
      <w:marRight w:val="0"/>
      <w:marTop w:val="0"/>
      <w:marBottom w:val="0"/>
      <w:divBdr>
        <w:top w:val="none" w:sz="0" w:space="0" w:color="auto"/>
        <w:left w:val="none" w:sz="0" w:space="0" w:color="auto"/>
        <w:bottom w:val="none" w:sz="0" w:space="0" w:color="auto"/>
        <w:right w:val="none" w:sz="0" w:space="0" w:color="auto"/>
      </w:divBdr>
    </w:div>
    <w:div w:id="1718553704">
      <w:bodyDiv w:val="1"/>
      <w:marLeft w:val="0"/>
      <w:marRight w:val="0"/>
      <w:marTop w:val="0"/>
      <w:marBottom w:val="0"/>
      <w:divBdr>
        <w:top w:val="none" w:sz="0" w:space="0" w:color="auto"/>
        <w:left w:val="none" w:sz="0" w:space="0" w:color="auto"/>
        <w:bottom w:val="none" w:sz="0" w:space="0" w:color="auto"/>
        <w:right w:val="none" w:sz="0" w:space="0" w:color="auto"/>
      </w:divBdr>
    </w:div>
    <w:div w:id="1719626276">
      <w:marLeft w:val="480"/>
      <w:marRight w:val="0"/>
      <w:marTop w:val="0"/>
      <w:marBottom w:val="0"/>
      <w:divBdr>
        <w:top w:val="none" w:sz="0" w:space="0" w:color="auto"/>
        <w:left w:val="none" w:sz="0" w:space="0" w:color="auto"/>
        <w:bottom w:val="none" w:sz="0" w:space="0" w:color="auto"/>
        <w:right w:val="none" w:sz="0" w:space="0" w:color="auto"/>
      </w:divBdr>
    </w:div>
    <w:div w:id="1719695834">
      <w:marLeft w:val="480"/>
      <w:marRight w:val="0"/>
      <w:marTop w:val="0"/>
      <w:marBottom w:val="0"/>
      <w:divBdr>
        <w:top w:val="none" w:sz="0" w:space="0" w:color="auto"/>
        <w:left w:val="none" w:sz="0" w:space="0" w:color="auto"/>
        <w:bottom w:val="none" w:sz="0" w:space="0" w:color="auto"/>
        <w:right w:val="none" w:sz="0" w:space="0" w:color="auto"/>
      </w:divBdr>
    </w:div>
    <w:div w:id="1719742288">
      <w:bodyDiv w:val="1"/>
      <w:marLeft w:val="0"/>
      <w:marRight w:val="0"/>
      <w:marTop w:val="0"/>
      <w:marBottom w:val="0"/>
      <w:divBdr>
        <w:top w:val="none" w:sz="0" w:space="0" w:color="auto"/>
        <w:left w:val="none" w:sz="0" w:space="0" w:color="auto"/>
        <w:bottom w:val="none" w:sz="0" w:space="0" w:color="auto"/>
        <w:right w:val="none" w:sz="0" w:space="0" w:color="auto"/>
      </w:divBdr>
    </w:div>
    <w:div w:id="1719892398">
      <w:marLeft w:val="480"/>
      <w:marRight w:val="0"/>
      <w:marTop w:val="0"/>
      <w:marBottom w:val="0"/>
      <w:divBdr>
        <w:top w:val="none" w:sz="0" w:space="0" w:color="auto"/>
        <w:left w:val="none" w:sz="0" w:space="0" w:color="auto"/>
        <w:bottom w:val="none" w:sz="0" w:space="0" w:color="auto"/>
        <w:right w:val="none" w:sz="0" w:space="0" w:color="auto"/>
      </w:divBdr>
    </w:div>
    <w:div w:id="1720324338">
      <w:marLeft w:val="480"/>
      <w:marRight w:val="0"/>
      <w:marTop w:val="0"/>
      <w:marBottom w:val="0"/>
      <w:divBdr>
        <w:top w:val="none" w:sz="0" w:space="0" w:color="auto"/>
        <w:left w:val="none" w:sz="0" w:space="0" w:color="auto"/>
        <w:bottom w:val="none" w:sz="0" w:space="0" w:color="auto"/>
        <w:right w:val="none" w:sz="0" w:space="0" w:color="auto"/>
      </w:divBdr>
    </w:div>
    <w:div w:id="1720396701">
      <w:marLeft w:val="480"/>
      <w:marRight w:val="0"/>
      <w:marTop w:val="0"/>
      <w:marBottom w:val="0"/>
      <w:divBdr>
        <w:top w:val="none" w:sz="0" w:space="0" w:color="auto"/>
        <w:left w:val="none" w:sz="0" w:space="0" w:color="auto"/>
        <w:bottom w:val="none" w:sz="0" w:space="0" w:color="auto"/>
        <w:right w:val="none" w:sz="0" w:space="0" w:color="auto"/>
      </w:divBdr>
    </w:div>
    <w:div w:id="1720741397">
      <w:marLeft w:val="480"/>
      <w:marRight w:val="0"/>
      <w:marTop w:val="0"/>
      <w:marBottom w:val="0"/>
      <w:divBdr>
        <w:top w:val="none" w:sz="0" w:space="0" w:color="auto"/>
        <w:left w:val="none" w:sz="0" w:space="0" w:color="auto"/>
        <w:bottom w:val="none" w:sz="0" w:space="0" w:color="auto"/>
        <w:right w:val="none" w:sz="0" w:space="0" w:color="auto"/>
      </w:divBdr>
    </w:div>
    <w:div w:id="1721173665">
      <w:marLeft w:val="480"/>
      <w:marRight w:val="0"/>
      <w:marTop w:val="0"/>
      <w:marBottom w:val="0"/>
      <w:divBdr>
        <w:top w:val="none" w:sz="0" w:space="0" w:color="auto"/>
        <w:left w:val="none" w:sz="0" w:space="0" w:color="auto"/>
        <w:bottom w:val="none" w:sz="0" w:space="0" w:color="auto"/>
        <w:right w:val="none" w:sz="0" w:space="0" w:color="auto"/>
      </w:divBdr>
    </w:div>
    <w:div w:id="1721439265">
      <w:bodyDiv w:val="1"/>
      <w:marLeft w:val="0"/>
      <w:marRight w:val="0"/>
      <w:marTop w:val="0"/>
      <w:marBottom w:val="0"/>
      <w:divBdr>
        <w:top w:val="none" w:sz="0" w:space="0" w:color="auto"/>
        <w:left w:val="none" w:sz="0" w:space="0" w:color="auto"/>
        <w:bottom w:val="none" w:sz="0" w:space="0" w:color="auto"/>
        <w:right w:val="none" w:sz="0" w:space="0" w:color="auto"/>
      </w:divBdr>
    </w:div>
    <w:div w:id="1721441198">
      <w:marLeft w:val="480"/>
      <w:marRight w:val="0"/>
      <w:marTop w:val="0"/>
      <w:marBottom w:val="0"/>
      <w:divBdr>
        <w:top w:val="none" w:sz="0" w:space="0" w:color="auto"/>
        <w:left w:val="none" w:sz="0" w:space="0" w:color="auto"/>
        <w:bottom w:val="none" w:sz="0" w:space="0" w:color="auto"/>
        <w:right w:val="none" w:sz="0" w:space="0" w:color="auto"/>
      </w:divBdr>
    </w:div>
    <w:div w:id="1721705797">
      <w:marLeft w:val="480"/>
      <w:marRight w:val="0"/>
      <w:marTop w:val="0"/>
      <w:marBottom w:val="0"/>
      <w:divBdr>
        <w:top w:val="none" w:sz="0" w:space="0" w:color="auto"/>
        <w:left w:val="none" w:sz="0" w:space="0" w:color="auto"/>
        <w:bottom w:val="none" w:sz="0" w:space="0" w:color="auto"/>
        <w:right w:val="none" w:sz="0" w:space="0" w:color="auto"/>
      </w:divBdr>
    </w:div>
    <w:div w:id="1721897107">
      <w:marLeft w:val="480"/>
      <w:marRight w:val="0"/>
      <w:marTop w:val="0"/>
      <w:marBottom w:val="0"/>
      <w:divBdr>
        <w:top w:val="none" w:sz="0" w:space="0" w:color="auto"/>
        <w:left w:val="none" w:sz="0" w:space="0" w:color="auto"/>
        <w:bottom w:val="none" w:sz="0" w:space="0" w:color="auto"/>
        <w:right w:val="none" w:sz="0" w:space="0" w:color="auto"/>
      </w:divBdr>
    </w:div>
    <w:div w:id="1722359561">
      <w:bodyDiv w:val="1"/>
      <w:marLeft w:val="0"/>
      <w:marRight w:val="0"/>
      <w:marTop w:val="0"/>
      <w:marBottom w:val="0"/>
      <w:divBdr>
        <w:top w:val="none" w:sz="0" w:space="0" w:color="auto"/>
        <w:left w:val="none" w:sz="0" w:space="0" w:color="auto"/>
        <w:bottom w:val="none" w:sz="0" w:space="0" w:color="auto"/>
        <w:right w:val="none" w:sz="0" w:space="0" w:color="auto"/>
      </w:divBdr>
    </w:div>
    <w:div w:id="1722631685">
      <w:bodyDiv w:val="1"/>
      <w:marLeft w:val="0"/>
      <w:marRight w:val="0"/>
      <w:marTop w:val="0"/>
      <w:marBottom w:val="0"/>
      <w:divBdr>
        <w:top w:val="none" w:sz="0" w:space="0" w:color="auto"/>
        <w:left w:val="none" w:sz="0" w:space="0" w:color="auto"/>
        <w:bottom w:val="none" w:sz="0" w:space="0" w:color="auto"/>
        <w:right w:val="none" w:sz="0" w:space="0" w:color="auto"/>
      </w:divBdr>
    </w:div>
    <w:div w:id="1722823180">
      <w:bodyDiv w:val="1"/>
      <w:marLeft w:val="0"/>
      <w:marRight w:val="0"/>
      <w:marTop w:val="0"/>
      <w:marBottom w:val="0"/>
      <w:divBdr>
        <w:top w:val="none" w:sz="0" w:space="0" w:color="auto"/>
        <w:left w:val="none" w:sz="0" w:space="0" w:color="auto"/>
        <w:bottom w:val="none" w:sz="0" w:space="0" w:color="auto"/>
        <w:right w:val="none" w:sz="0" w:space="0" w:color="auto"/>
      </w:divBdr>
    </w:div>
    <w:div w:id="1722973106">
      <w:bodyDiv w:val="1"/>
      <w:marLeft w:val="0"/>
      <w:marRight w:val="0"/>
      <w:marTop w:val="0"/>
      <w:marBottom w:val="0"/>
      <w:divBdr>
        <w:top w:val="none" w:sz="0" w:space="0" w:color="auto"/>
        <w:left w:val="none" w:sz="0" w:space="0" w:color="auto"/>
        <w:bottom w:val="none" w:sz="0" w:space="0" w:color="auto"/>
        <w:right w:val="none" w:sz="0" w:space="0" w:color="auto"/>
      </w:divBdr>
    </w:div>
    <w:div w:id="1723016724">
      <w:bodyDiv w:val="1"/>
      <w:marLeft w:val="0"/>
      <w:marRight w:val="0"/>
      <w:marTop w:val="0"/>
      <w:marBottom w:val="0"/>
      <w:divBdr>
        <w:top w:val="none" w:sz="0" w:space="0" w:color="auto"/>
        <w:left w:val="none" w:sz="0" w:space="0" w:color="auto"/>
        <w:bottom w:val="none" w:sz="0" w:space="0" w:color="auto"/>
        <w:right w:val="none" w:sz="0" w:space="0" w:color="auto"/>
      </w:divBdr>
    </w:div>
    <w:div w:id="1723405242">
      <w:bodyDiv w:val="1"/>
      <w:marLeft w:val="0"/>
      <w:marRight w:val="0"/>
      <w:marTop w:val="0"/>
      <w:marBottom w:val="0"/>
      <w:divBdr>
        <w:top w:val="none" w:sz="0" w:space="0" w:color="auto"/>
        <w:left w:val="none" w:sz="0" w:space="0" w:color="auto"/>
        <w:bottom w:val="none" w:sz="0" w:space="0" w:color="auto"/>
        <w:right w:val="none" w:sz="0" w:space="0" w:color="auto"/>
      </w:divBdr>
    </w:div>
    <w:div w:id="1723409162">
      <w:marLeft w:val="480"/>
      <w:marRight w:val="0"/>
      <w:marTop w:val="0"/>
      <w:marBottom w:val="0"/>
      <w:divBdr>
        <w:top w:val="none" w:sz="0" w:space="0" w:color="auto"/>
        <w:left w:val="none" w:sz="0" w:space="0" w:color="auto"/>
        <w:bottom w:val="none" w:sz="0" w:space="0" w:color="auto"/>
        <w:right w:val="none" w:sz="0" w:space="0" w:color="auto"/>
      </w:divBdr>
    </w:div>
    <w:div w:id="1723481376">
      <w:marLeft w:val="480"/>
      <w:marRight w:val="0"/>
      <w:marTop w:val="0"/>
      <w:marBottom w:val="0"/>
      <w:divBdr>
        <w:top w:val="none" w:sz="0" w:space="0" w:color="auto"/>
        <w:left w:val="none" w:sz="0" w:space="0" w:color="auto"/>
        <w:bottom w:val="none" w:sz="0" w:space="0" w:color="auto"/>
        <w:right w:val="none" w:sz="0" w:space="0" w:color="auto"/>
      </w:divBdr>
    </w:div>
    <w:div w:id="1723753148">
      <w:bodyDiv w:val="1"/>
      <w:marLeft w:val="0"/>
      <w:marRight w:val="0"/>
      <w:marTop w:val="0"/>
      <w:marBottom w:val="0"/>
      <w:divBdr>
        <w:top w:val="none" w:sz="0" w:space="0" w:color="auto"/>
        <w:left w:val="none" w:sz="0" w:space="0" w:color="auto"/>
        <w:bottom w:val="none" w:sz="0" w:space="0" w:color="auto"/>
        <w:right w:val="none" w:sz="0" w:space="0" w:color="auto"/>
      </w:divBdr>
    </w:div>
    <w:div w:id="1723865778">
      <w:bodyDiv w:val="1"/>
      <w:marLeft w:val="0"/>
      <w:marRight w:val="0"/>
      <w:marTop w:val="0"/>
      <w:marBottom w:val="0"/>
      <w:divBdr>
        <w:top w:val="none" w:sz="0" w:space="0" w:color="auto"/>
        <w:left w:val="none" w:sz="0" w:space="0" w:color="auto"/>
        <w:bottom w:val="none" w:sz="0" w:space="0" w:color="auto"/>
        <w:right w:val="none" w:sz="0" w:space="0" w:color="auto"/>
      </w:divBdr>
    </w:div>
    <w:div w:id="1724013774">
      <w:marLeft w:val="480"/>
      <w:marRight w:val="0"/>
      <w:marTop w:val="0"/>
      <w:marBottom w:val="0"/>
      <w:divBdr>
        <w:top w:val="none" w:sz="0" w:space="0" w:color="auto"/>
        <w:left w:val="none" w:sz="0" w:space="0" w:color="auto"/>
        <w:bottom w:val="none" w:sz="0" w:space="0" w:color="auto"/>
        <w:right w:val="none" w:sz="0" w:space="0" w:color="auto"/>
      </w:divBdr>
    </w:div>
    <w:div w:id="1724140436">
      <w:marLeft w:val="480"/>
      <w:marRight w:val="0"/>
      <w:marTop w:val="0"/>
      <w:marBottom w:val="0"/>
      <w:divBdr>
        <w:top w:val="none" w:sz="0" w:space="0" w:color="auto"/>
        <w:left w:val="none" w:sz="0" w:space="0" w:color="auto"/>
        <w:bottom w:val="none" w:sz="0" w:space="0" w:color="auto"/>
        <w:right w:val="none" w:sz="0" w:space="0" w:color="auto"/>
      </w:divBdr>
    </w:div>
    <w:div w:id="1724252329">
      <w:bodyDiv w:val="1"/>
      <w:marLeft w:val="0"/>
      <w:marRight w:val="0"/>
      <w:marTop w:val="0"/>
      <w:marBottom w:val="0"/>
      <w:divBdr>
        <w:top w:val="none" w:sz="0" w:space="0" w:color="auto"/>
        <w:left w:val="none" w:sz="0" w:space="0" w:color="auto"/>
        <w:bottom w:val="none" w:sz="0" w:space="0" w:color="auto"/>
        <w:right w:val="none" w:sz="0" w:space="0" w:color="auto"/>
      </w:divBdr>
    </w:div>
    <w:div w:id="1724525328">
      <w:bodyDiv w:val="1"/>
      <w:marLeft w:val="0"/>
      <w:marRight w:val="0"/>
      <w:marTop w:val="0"/>
      <w:marBottom w:val="0"/>
      <w:divBdr>
        <w:top w:val="none" w:sz="0" w:space="0" w:color="auto"/>
        <w:left w:val="none" w:sz="0" w:space="0" w:color="auto"/>
        <w:bottom w:val="none" w:sz="0" w:space="0" w:color="auto"/>
        <w:right w:val="none" w:sz="0" w:space="0" w:color="auto"/>
      </w:divBdr>
    </w:div>
    <w:div w:id="1724600313">
      <w:marLeft w:val="480"/>
      <w:marRight w:val="0"/>
      <w:marTop w:val="0"/>
      <w:marBottom w:val="0"/>
      <w:divBdr>
        <w:top w:val="none" w:sz="0" w:space="0" w:color="auto"/>
        <w:left w:val="none" w:sz="0" w:space="0" w:color="auto"/>
        <w:bottom w:val="none" w:sz="0" w:space="0" w:color="auto"/>
        <w:right w:val="none" w:sz="0" w:space="0" w:color="auto"/>
      </w:divBdr>
    </w:div>
    <w:div w:id="1724862259">
      <w:marLeft w:val="480"/>
      <w:marRight w:val="0"/>
      <w:marTop w:val="0"/>
      <w:marBottom w:val="0"/>
      <w:divBdr>
        <w:top w:val="none" w:sz="0" w:space="0" w:color="auto"/>
        <w:left w:val="none" w:sz="0" w:space="0" w:color="auto"/>
        <w:bottom w:val="none" w:sz="0" w:space="0" w:color="auto"/>
        <w:right w:val="none" w:sz="0" w:space="0" w:color="auto"/>
      </w:divBdr>
    </w:div>
    <w:div w:id="1725175225">
      <w:marLeft w:val="480"/>
      <w:marRight w:val="0"/>
      <w:marTop w:val="0"/>
      <w:marBottom w:val="0"/>
      <w:divBdr>
        <w:top w:val="none" w:sz="0" w:space="0" w:color="auto"/>
        <w:left w:val="none" w:sz="0" w:space="0" w:color="auto"/>
        <w:bottom w:val="none" w:sz="0" w:space="0" w:color="auto"/>
        <w:right w:val="none" w:sz="0" w:space="0" w:color="auto"/>
      </w:divBdr>
    </w:div>
    <w:div w:id="1725837518">
      <w:marLeft w:val="480"/>
      <w:marRight w:val="0"/>
      <w:marTop w:val="0"/>
      <w:marBottom w:val="0"/>
      <w:divBdr>
        <w:top w:val="none" w:sz="0" w:space="0" w:color="auto"/>
        <w:left w:val="none" w:sz="0" w:space="0" w:color="auto"/>
        <w:bottom w:val="none" w:sz="0" w:space="0" w:color="auto"/>
        <w:right w:val="none" w:sz="0" w:space="0" w:color="auto"/>
      </w:divBdr>
    </w:div>
    <w:div w:id="1726098847">
      <w:marLeft w:val="480"/>
      <w:marRight w:val="0"/>
      <w:marTop w:val="0"/>
      <w:marBottom w:val="0"/>
      <w:divBdr>
        <w:top w:val="none" w:sz="0" w:space="0" w:color="auto"/>
        <w:left w:val="none" w:sz="0" w:space="0" w:color="auto"/>
        <w:bottom w:val="none" w:sz="0" w:space="0" w:color="auto"/>
        <w:right w:val="none" w:sz="0" w:space="0" w:color="auto"/>
      </w:divBdr>
    </w:div>
    <w:div w:id="1726178434">
      <w:bodyDiv w:val="1"/>
      <w:marLeft w:val="0"/>
      <w:marRight w:val="0"/>
      <w:marTop w:val="0"/>
      <w:marBottom w:val="0"/>
      <w:divBdr>
        <w:top w:val="none" w:sz="0" w:space="0" w:color="auto"/>
        <w:left w:val="none" w:sz="0" w:space="0" w:color="auto"/>
        <w:bottom w:val="none" w:sz="0" w:space="0" w:color="auto"/>
        <w:right w:val="none" w:sz="0" w:space="0" w:color="auto"/>
      </w:divBdr>
    </w:div>
    <w:div w:id="1726447518">
      <w:bodyDiv w:val="1"/>
      <w:marLeft w:val="0"/>
      <w:marRight w:val="0"/>
      <w:marTop w:val="0"/>
      <w:marBottom w:val="0"/>
      <w:divBdr>
        <w:top w:val="none" w:sz="0" w:space="0" w:color="auto"/>
        <w:left w:val="none" w:sz="0" w:space="0" w:color="auto"/>
        <w:bottom w:val="none" w:sz="0" w:space="0" w:color="auto"/>
        <w:right w:val="none" w:sz="0" w:space="0" w:color="auto"/>
      </w:divBdr>
    </w:div>
    <w:div w:id="1726565769">
      <w:marLeft w:val="480"/>
      <w:marRight w:val="0"/>
      <w:marTop w:val="0"/>
      <w:marBottom w:val="0"/>
      <w:divBdr>
        <w:top w:val="none" w:sz="0" w:space="0" w:color="auto"/>
        <w:left w:val="none" w:sz="0" w:space="0" w:color="auto"/>
        <w:bottom w:val="none" w:sz="0" w:space="0" w:color="auto"/>
        <w:right w:val="none" w:sz="0" w:space="0" w:color="auto"/>
      </w:divBdr>
    </w:div>
    <w:div w:id="1726682473">
      <w:bodyDiv w:val="1"/>
      <w:marLeft w:val="0"/>
      <w:marRight w:val="0"/>
      <w:marTop w:val="0"/>
      <w:marBottom w:val="0"/>
      <w:divBdr>
        <w:top w:val="none" w:sz="0" w:space="0" w:color="auto"/>
        <w:left w:val="none" w:sz="0" w:space="0" w:color="auto"/>
        <w:bottom w:val="none" w:sz="0" w:space="0" w:color="auto"/>
        <w:right w:val="none" w:sz="0" w:space="0" w:color="auto"/>
      </w:divBdr>
    </w:div>
    <w:div w:id="1726684853">
      <w:marLeft w:val="480"/>
      <w:marRight w:val="0"/>
      <w:marTop w:val="0"/>
      <w:marBottom w:val="0"/>
      <w:divBdr>
        <w:top w:val="none" w:sz="0" w:space="0" w:color="auto"/>
        <w:left w:val="none" w:sz="0" w:space="0" w:color="auto"/>
        <w:bottom w:val="none" w:sz="0" w:space="0" w:color="auto"/>
        <w:right w:val="none" w:sz="0" w:space="0" w:color="auto"/>
      </w:divBdr>
    </w:div>
    <w:div w:id="1726948810">
      <w:marLeft w:val="480"/>
      <w:marRight w:val="0"/>
      <w:marTop w:val="0"/>
      <w:marBottom w:val="0"/>
      <w:divBdr>
        <w:top w:val="none" w:sz="0" w:space="0" w:color="auto"/>
        <w:left w:val="none" w:sz="0" w:space="0" w:color="auto"/>
        <w:bottom w:val="none" w:sz="0" w:space="0" w:color="auto"/>
        <w:right w:val="none" w:sz="0" w:space="0" w:color="auto"/>
      </w:divBdr>
    </w:div>
    <w:div w:id="1727022417">
      <w:marLeft w:val="480"/>
      <w:marRight w:val="0"/>
      <w:marTop w:val="0"/>
      <w:marBottom w:val="0"/>
      <w:divBdr>
        <w:top w:val="none" w:sz="0" w:space="0" w:color="auto"/>
        <w:left w:val="none" w:sz="0" w:space="0" w:color="auto"/>
        <w:bottom w:val="none" w:sz="0" w:space="0" w:color="auto"/>
        <w:right w:val="none" w:sz="0" w:space="0" w:color="auto"/>
      </w:divBdr>
    </w:div>
    <w:div w:id="1727102357">
      <w:marLeft w:val="480"/>
      <w:marRight w:val="0"/>
      <w:marTop w:val="0"/>
      <w:marBottom w:val="0"/>
      <w:divBdr>
        <w:top w:val="none" w:sz="0" w:space="0" w:color="auto"/>
        <w:left w:val="none" w:sz="0" w:space="0" w:color="auto"/>
        <w:bottom w:val="none" w:sz="0" w:space="0" w:color="auto"/>
        <w:right w:val="none" w:sz="0" w:space="0" w:color="auto"/>
      </w:divBdr>
    </w:div>
    <w:div w:id="1727490161">
      <w:bodyDiv w:val="1"/>
      <w:marLeft w:val="0"/>
      <w:marRight w:val="0"/>
      <w:marTop w:val="0"/>
      <w:marBottom w:val="0"/>
      <w:divBdr>
        <w:top w:val="none" w:sz="0" w:space="0" w:color="auto"/>
        <w:left w:val="none" w:sz="0" w:space="0" w:color="auto"/>
        <w:bottom w:val="none" w:sz="0" w:space="0" w:color="auto"/>
        <w:right w:val="none" w:sz="0" w:space="0" w:color="auto"/>
      </w:divBdr>
    </w:div>
    <w:div w:id="1727534363">
      <w:bodyDiv w:val="1"/>
      <w:marLeft w:val="0"/>
      <w:marRight w:val="0"/>
      <w:marTop w:val="0"/>
      <w:marBottom w:val="0"/>
      <w:divBdr>
        <w:top w:val="none" w:sz="0" w:space="0" w:color="auto"/>
        <w:left w:val="none" w:sz="0" w:space="0" w:color="auto"/>
        <w:bottom w:val="none" w:sz="0" w:space="0" w:color="auto"/>
        <w:right w:val="none" w:sz="0" w:space="0" w:color="auto"/>
      </w:divBdr>
    </w:div>
    <w:div w:id="1727797605">
      <w:marLeft w:val="480"/>
      <w:marRight w:val="0"/>
      <w:marTop w:val="0"/>
      <w:marBottom w:val="0"/>
      <w:divBdr>
        <w:top w:val="none" w:sz="0" w:space="0" w:color="auto"/>
        <w:left w:val="none" w:sz="0" w:space="0" w:color="auto"/>
        <w:bottom w:val="none" w:sz="0" w:space="0" w:color="auto"/>
        <w:right w:val="none" w:sz="0" w:space="0" w:color="auto"/>
      </w:divBdr>
    </w:div>
    <w:div w:id="1728412851">
      <w:marLeft w:val="480"/>
      <w:marRight w:val="0"/>
      <w:marTop w:val="0"/>
      <w:marBottom w:val="0"/>
      <w:divBdr>
        <w:top w:val="none" w:sz="0" w:space="0" w:color="auto"/>
        <w:left w:val="none" w:sz="0" w:space="0" w:color="auto"/>
        <w:bottom w:val="none" w:sz="0" w:space="0" w:color="auto"/>
        <w:right w:val="none" w:sz="0" w:space="0" w:color="auto"/>
      </w:divBdr>
    </w:div>
    <w:div w:id="1729377948">
      <w:marLeft w:val="480"/>
      <w:marRight w:val="0"/>
      <w:marTop w:val="0"/>
      <w:marBottom w:val="0"/>
      <w:divBdr>
        <w:top w:val="none" w:sz="0" w:space="0" w:color="auto"/>
        <w:left w:val="none" w:sz="0" w:space="0" w:color="auto"/>
        <w:bottom w:val="none" w:sz="0" w:space="0" w:color="auto"/>
        <w:right w:val="none" w:sz="0" w:space="0" w:color="auto"/>
      </w:divBdr>
    </w:div>
    <w:div w:id="1729571880">
      <w:marLeft w:val="480"/>
      <w:marRight w:val="0"/>
      <w:marTop w:val="0"/>
      <w:marBottom w:val="0"/>
      <w:divBdr>
        <w:top w:val="none" w:sz="0" w:space="0" w:color="auto"/>
        <w:left w:val="none" w:sz="0" w:space="0" w:color="auto"/>
        <w:bottom w:val="none" w:sz="0" w:space="0" w:color="auto"/>
        <w:right w:val="none" w:sz="0" w:space="0" w:color="auto"/>
      </w:divBdr>
    </w:div>
    <w:div w:id="1730611203">
      <w:marLeft w:val="480"/>
      <w:marRight w:val="0"/>
      <w:marTop w:val="0"/>
      <w:marBottom w:val="0"/>
      <w:divBdr>
        <w:top w:val="none" w:sz="0" w:space="0" w:color="auto"/>
        <w:left w:val="none" w:sz="0" w:space="0" w:color="auto"/>
        <w:bottom w:val="none" w:sz="0" w:space="0" w:color="auto"/>
        <w:right w:val="none" w:sz="0" w:space="0" w:color="auto"/>
      </w:divBdr>
    </w:div>
    <w:div w:id="1730618041">
      <w:marLeft w:val="480"/>
      <w:marRight w:val="0"/>
      <w:marTop w:val="0"/>
      <w:marBottom w:val="0"/>
      <w:divBdr>
        <w:top w:val="none" w:sz="0" w:space="0" w:color="auto"/>
        <w:left w:val="none" w:sz="0" w:space="0" w:color="auto"/>
        <w:bottom w:val="none" w:sz="0" w:space="0" w:color="auto"/>
        <w:right w:val="none" w:sz="0" w:space="0" w:color="auto"/>
      </w:divBdr>
    </w:div>
    <w:div w:id="1730641577">
      <w:marLeft w:val="480"/>
      <w:marRight w:val="0"/>
      <w:marTop w:val="0"/>
      <w:marBottom w:val="0"/>
      <w:divBdr>
        <w:top w:val="none" w:sz="0" w:space="0" w:color="auto"/>
        <w:left w:val="none" w:sz="0" w:space="0" w:color="auto"/>
        <w:bottom w:val="none" w:sz="0" w:space="0" w:color="auto"/>
        <w:right w:val="none" w:sz="0" w:space="0" w:color="auto"/>
      </w:divBdr>
    </w:div>
    <w:div w:id="1731265668">
      <w:marLeft w:val="480"/>
      <w:marRight w:val="0"/>
      <w:marTop w:val="0"/>
      <w:marBottom w:val="0"/>
      <w:divBdr>
        <w:top w:val="none" w:sz="0" w:space="0" w:color="auto"/>
        <w:left w:val="none" w:sz="0" w:space="0" w:color="auto"/>
        <w:bottom w:val="none" w:sz="0" w:space="0" w:color="auto"/>
        <w:right w:val="none" w:sz="0" w:space="0" w:color="auto"/>
      </w:divBdr>
    </w:div>
    <w:div w:id="1731414640">
      <w:bodyDiv w:val="1"/>
      <w:marLeft w:val="0"/>
      <w:marRight w:val="0"/>
      <w:marTop w:val="0"/>
      <w:marBottom w:val="0"/>
      <w:divBdr>
        <w:top w:val="none" w:sz="0" w:space="0" w:color="auto"/>
        <w:left w:val="none" w:sz="0" w:space="0" w:color="auto"/>
        <w:bottom w:val="none" w:sz="0" w:space="0" w:color="auto"/>
        <w:right w:val="none" w:sz="0" w:space="0" w:color="auto"/>
      </w:divBdr>
      <w:divsChild>
        <w:div w:id="828521740">
          <w:marLeft w:val="480"/>
          <w:marRight w:val="0"/>
          <w:marTop w:val="0"/>
          <w:marBottom w:val="0"/>
          <w:divBdr>
            <w:top w:val="none" w:sz="0" w:space="0" w:color="auto"/>
            <w:left w:val="none" w:sz="0" w:space="0" w:color="auto"/>
            <w:bottom w:val="none" w:sz="0" w:space="0" w:color="auto"/>
            <w:right w:val="none" w:sz="0" w:space="0" w:color="auto"/>
          </w:divBdr>
        </w:div>
        <w:div w:id="64382079">
          <w:marLeft w:val="480"/>
          <w:marRight w:val="0"/>
          <w:marTop w:val="0"/>
          <w:marBottom w:val="0"/>
          <w:divBdr>
            <w:top w:val="none" w:sz="0" w:space="0" w:color="auto"/>
            <w:left w:val="none" w:sz="0" w:space="0" w:color="auto"/>
            <w:bottom w:val="none" w:sz="0" w:space="0" w:color="auto"/>
            <w:right w:val="none" w:sz="0" w:space="0" w:color="auto"/>
          </w:divBdr>
        </w:div>
        <w:div w:id="444152880">
          <w:marLeft w:val="480"/>
          <w:marRight w:val="0"/>
          <w:marTop w:val="0"/>
          <w:marBottom w:val="0"/>
          <w:divBdr>
            <w:top w:val="none" w:sz="0" w:space="0" w:color="auto"/>
            <w:left w:val="none" w:sz="0" w:space="0" w:color="auto"/>
            <w:bottom w:val="none" w:sz="0" w:space="0" w:color="auto"/>
            <w:right w:val="none" w:sz="0" w:space="0" w:color="auto"/>
          </w:divBdr>
        </w:div>
        <w:div w:id="1303002952">
          <w:marLeft w:val="480"/>
          <w:marRight w:val="0"/>
          <w:marTop w:val="0"/>
          <w:marBottom w:val="0"/>
          <w:divBdr>
            <w:top w:val="none" w:sz="0" w:space="0" w:color="auto"/>
            <w:left w:val="none" w:sz="0" w:space="0" w:color="auto"/>
            <w:bottom w:val="none" w:sz="0" w:space="0" w:color="auto"/>
            <w:right w:val="none" w:sz="0" w:space="0" w:color="auto"/>
          </w:divBdr>
        </w:div>
        <w:div w:id="691878507">
          <w:marLeft w:val="480"/>
          <w:marRight w:val="0"/>
          <w:marTop w:val="0"/>
          <w:marBottom w:val="0"/>
          <w:divBdr>
            <w:top w:val="none" w:sz="0" w:space="0" w:color="auto"/>
            <w:left w:val="none" w:sz="0" w:space="0" w:color="auto"/>
            <w:bottom w:val="none" w:sz="0" w:space="0" w:color="auto"/>
            <w:right w:val="none" w:sz="0" w:space="0" w:color="auto"/>
          </w:divBdr>
        </w:div>
        <w:div w:id="1748335334">
          <w:marLeft w:val="480"/>
          <w:marRight w:val="0"/>
          <w:marTop w:val="0"/>
          <w:marBottom w:val="0"/>
          <w:divBdr>
            <w:top w:val="none" w:sz="0" w:space="0" w:color="auto"/>
            <w:left w:val="none" w:sz="0" w:space="0" w:color="auto"/>
            <w:bottom w:val="none" w:sz="0" w:space="0" w:color="auto"/>
            <w:right w:val="none" w:sz="0" w:space="0" w:color="auto"/>
          </w:divBdr>
        </w:div>
        <w:div w:id="385448771">
          <w:marLeft w:val="480"/>
          <w:marRight w:val="0"/>
          <w:marTop w:val="0"/>
          <w:marBottom w:val="0"/>
          <w:divBdr>
            <w:top w:val="none" w:sz="0" w:space="0" w:color="auto"/>
            <w:left w:val="none" w:sz="0" w:space="0" w:color="auto"/>
            <w:bottom w:val="none" w:sz="0" w:space="0" w:color="auto"/>
            <w:right w:val="none" w:sz="0" w:space="0" w:color="auto"/>
          </w:divBdr>
        </w:div>
        <w:div w:id="1387072567">
          <w:marLeft w:val="480"/>
          <w:marRight w:val="0"/>
          <w:marTop w:val="0"/>
          <w:marBottom w:val="0"/>
          <w:divBdr>
            <w:top w:val="none" w:sz="0" w:space="0" w:color="auto"/>
            <w:left w:val="none" w:sz="0" w:space="0" w:color="auto"/>
            <w:bottom w:val="none" w:sz="0" w:space="0" w:color="auto"/>
            <w:right w:val="none" w:sz="0" w:space="0" w:color="auto"/>
          </w:divBdr>
        </w:div>
        <w:div w:id="541551862">
          <w:marLeft w:val="480"/>
          <w:marRight w:val="0"/>
          <w:marTop w:val="0"/>
          <w:marBottom w:val="0"/>
          <w:divBdr>
            <w:top w:val="none" w:sz="0" w:space="0" w:color="auto"/>
            <w:left w:val="none" w:sz="0" w:space="0" w:color="auto"/>
            <w:bottom w:val="none" w:sz="0" w:space="0" w:color="auto"/>
            <w:right w:val="none" w:sz="0" w:space="0" w:color="auto"/>
          </w:divBdr>
        </w:div>
        <w:div w:id="275137555">
          <w:marLeft w:val="480"/>
          <w:marRight w:val="0"/>
          <w:marTop w:val="0"/>
          <w:marBottom w:val="0"/>
          <w:divBdr>
            <w:top w:val="none" w:sz="0" w:space="0" w:color="auto"/>
            <w:left w:val="none" w:sz="0" w:space="0" w:color="auto"/>
            <w:bottom w:val="none" w:sz="0" w:space="0" w:color="auto"/>
            <w:right w:val="none" w:sz="0" w:space="0" w:color="auto"/>
          </w:divBdr>
        </w:div>
        <w:div w:id="2087067118">
          <w:marLeft w:val="480"/>
          <w:marRight w:val="0"/>
          <w:marTop w:val="0"/>
          <w:marBottom w:val="0"/>
          <w:divBdr>
            <w:top w:val="none" w:sz="0" w:space="0" w:color="auto"/>
            <w:left w:val="none" w:sz="0" w:space="0" w:color="auto"/>
            <w:bottom w:val="none" w:sz="0" w:space="0" w:color="auto"/>
            <w:right w:val="none" w:sz="0" w:space="0" w:color="auto"/>
          </w:divBdr>
        </w:div>
        <w:div w:id="532964542">
          <w:marLeft w:val="480"/>
          <w:marRight w:val="0"/>
          <w:marTop w:val="0"/>
          <w:marBottom w:val="0"/>
          <w:divBdr>
            <w:top w:val="none" w:sz="0" w:space="0" w:color="auto"/>
            <w:left w:val="none" w:sz="0" w:space="0" w:color="auto"/>
            <w:bottom w:val="none" w:sz="0" w:space="0" w:color="auto"/>
            <w:right w:val="none" w:sz="0" w:space="0" w:color="auto"/>
          </w:divBdr>
        </w:div>
        <w:div w:id="566915379">
          <w:marLeft w:val="480"/>
          <w:marRight w:val="0"/>
          <w:marTop w:val="0"/>
          <w:marBottom w:val="0"/>
          <w:divBdr>
            <w:top w:val="none" w:sz="0" w:space="0" w:color="auto"/>
            <w:left w:val="none" w:sz="0" w:space="0" w:color="auto"/>
            <w:bottom w:val="none" w:sz="0" w:space="0" w:color="auto"/>
            <w:right w:val="none" w:sz="0" w:space="0" w:color="auto"/>
          </w:divBdr>
        </w:div>
        <w:div w:id="1076585659">
          <w:marLeft w:val="480"/>
          <w:marRight w:val="0"/>
          <w:marTop w:val="0"/>
          <w:marBottom w:val="0"/>
          <w:divBdr>
            <w:top w:val="none" w:sz="0" w:space="0" w:color="auto"/>
            <w:left w:val="none" w:sz="0" w:space="0" w:color="auto"/>
            <w:bottom w:val="none" w:sz="0" w:space="0" w:color="auto"/>
            <w:right w:val="none" w:sz="0" w:space="0" w:color="auto"/>
          </w:divBdr>
        </w:div>
        <w:div w:id="1180925193">
          <w:marLeft w:val="480"/>
          <w:marRight w:val="0"/>
          <w:marTop w:val="0"/>
          <w:marBottom w:val="0"/>
          <w:divBdr>
            <w:top w:val="none" w:sz="0" w:space="0" w:color="auto"/>
            <w:left w:val="none" w:sz="0" w:space="0" w:color="auto"/>
            <w:bottom w:val="none" w:sz="0" w:space="0" w:color="auto"/>
            <w:right w:val="none" w:sz="0" w:space="0" w:color="auto"/>
          </w:divBdr>
        </w:div>
        <w:div w:id="1332101701">
          <w:marLeft w:val="480"/>
          <w:marRight w:val="0"/>
          <w:marTop w:val="0"/>
          <w:marBottom w:val="0"/>
          <w:divBdr>
            <w:top w:val="none" w:sz="0" w:space="0" w:color="auto"/>
            <w:left w:val="none" w:sz="0" w:space="0" w:color="auto"/>
            <w:bottom w:val="none" w:sz="0" w:space="0" w:color="auto"/>
            <w:right w:val="none" w:sz="0" w:space="0" w:color="auto"/>
          </w:divBdr>
        </w:div>
        <w:div w:id="1271281505">
          <w:marLeft w:val="480"/>
          <w:marRight w:val="0"/>
          <w:marTop w:val="0"/>
          <w:marBottom w:val="0"/>
          <w:divBdr>
            <w:top w:val="none" w:sz="0" w:space="0" w:color="auto"/>
            <w:left w:val="none" w:sz="0" w:space="0" w:color="auto"/>
            <w:bottom w:val="none" w:sz="0" w:space="0" w:color="auto"/>
            <w:right w:val="none" w:sz="0" w:space="0" w:color="auto"/>
          </w:divBdr>
        </w:div>
        <w:div w:id="1101485773">
          <w:marLeft w:val="480"/>
          <w:marRight w:val="0"/>
          <w:marTop w:val="0"/>
          <w:marBottom w:val="0"/>
          <w:divBdr>
            <w:top w:val="none" w:sz="0" w:space="0" w:color="auto"/>
            <w:left w:val="none" w:sz="0" w:space="0" w:color="auto"/>
            <w:bottom w:val="none" w:sz="0" w:space="0" w:color="auto"/>
            <w:right w:val="none" w:sz="0" w:space="0" w:color="auto"/>
          </w:divBdr>
        </w:div>
        <w:div w:id="1640918471">
          <w:marLeft w:val="480"/>
          <w:marRight w:val="0"/>
          <w:marTop w:val="0"/>
          <w:marBottom w:val="0"/>
          <w:divBdr>
            <w:top w:val="none" w:sz="0" w:space="0" w:color="auto"/>
            <w:left w:val="none" w:sz="0" w:space="0" w:color="auto"/>
            <w:bottom w:val="none" w:sz="0" w:space="0" w:color="auto"/>
            <w:right w:val="none" w:sz="0" w:space="0" w:color="auto"/>
          </w:divBdr>
        </w:div>
        <w:div w:id="754089662">
          <w:marLeft w:val="480"/>
          <w:marRight w:val="0"/>
          <w:marTop w:val="0"/>
          <w:marBottom w:val="0"/>
          <w:divBdr>
            <w:top w:val="none" w:sz="0" w:space="0" w:color="auto"/>
            <w:left w:val="none" w:sz="0" w:space="0" w:color="auto"/>
            <w:bottom w:val="none" w:sz="0" w:space="0" w:color="auto"/>
            <w:right w:val="none" w:sz="0" w:space="0" w:color="auto"/>
          </w:divBdr>
        </w:div>
        <w:div w:id="1898281881">
          <w:marLeft w:val="480"/>
          <w:marRight w:val="0"/>
          <w:marTop w:val="0"/>
          <w:marBottom w:val="0"/>
          <w:divBdr>
            <w:top w:val="none" w:sz="0" w:space="0" w:color="auto"/>
            <w:left w:val="none" w:sz="0" w:space="0" w:color="auto"/>
            <w:bottom w:val="none" w:sz="0" w:space="0" w:color="auto"/>
            <w:right w:val="none" w:sz="0" w:space="0" w:color="auto"/>
          </w:divBdr>
        </w:div>
        <w:div w:id="330834895">
          <w:marLeft w:val="480"/>
          <w:marRight w:val="0"/>
          <w:marTop w:val="0"/>
          <w:marBottom w:val="0"/>
          <w:divBdr>
            <w:top w:val="none" w:sz="0" w:space="0" w:color="auto"/>
            <w:left w:val="none" w:sz="0" w:space="0" w:color="auto"/>
            <w:bottom w:val="none" w:sz="0" w:space="0" w:color="auto"/>
            <w:right w:val="none" w:sz="0" w:space="0" w:color="auto"/>
          </w:divBdr>
        </w:div>
        <w:div w:id="1682583680">
          <w:marLeft w:val="480"/>
          <w:marRight w:val="0"/>
          <w:marTop w:val="0"/>
          <w:marBottom w:val="0"/>
          <w:divBdr>
            <w:top w:val="none" w:sz="0" w:space="0" w:color="auto"/>
            <w:left w:val="none" w:sz="0" w:space="0" w:color="auto"/>
            <w:bottom w:val="none" w:sz="0" w:space="0" w:color="auto"/>
            <w:right w:val="none" w:sz="0" w:space="0" w:color="auto"/>
          </w:divBdr>
        </w:div>
        <w:div w:id="156846668">
          <w:marLeft w:val="480"/>
          <w:marRight w:val="0"/>
          <w:marTop w:val="0"/>
          <w:marBottom w:val="0"/>
          <w:divBdr>
            <w:top w:val="none" w:sz="0" w:space="0" w:color="auto"/>
            <w:left w:val="none" w:sz="0" w:space="0" w:color="auto"/>
            <w:bottom w:val="none" w:sz="0" w:space="0" w:color="auto"/>
            <w:right w:val="none" w:sz="0" w:space="0" w:color="auto"/>
          </w:divBdr>
        </w:div>
        <w:div w:id="164134322">
          <w:marLeft w:val="480"/>
          <w:marRight w:val="0"/>
          <w:marTop w:val="0"/>
          <w:marBottom w:val="0"/>
          <w:divBdr>
            <w:top w:val="none" w:sz="0" w:space="0" w:color="auto"/>
            <w:left w:val="none" w:sz="0" w:space="0" w:color="auto"/>
            <w:bottom w:val="none" w:sz="0" w:space="0" w:color="auto"/>
            <w:right w:val="none" w:sz="0" w:space="0" w:color="auto"/>
          </w:divBdr>
        </w:div>
        <w:div w:id="1545487581">
          <w:marLeft w:val="480"/>
          <w:marRight w:val="0"/>
          <w:marTop w:val="0"/>
          <w:marBottom w:val="0"/>
          <w:divBdr>
            <w:top w:val="none" w:sz="0" w:space="0" w:color="auto"/>
            <w:left w:val="none" w:sz="0" w:space="0" w:color="auto"/>
            <w:bottom w:val="none" w:sz="0" w:space="0" w:color="auto"/>
            <w:right w:val="none" w:sz="0" w:space="0" w:color="auto"/>
          </w:divBdr>
        </w:div>
        <w:div w:id="1959026581">
          <w:marLeft w:val="480"/>
          <w:marRight w:val="0"/>
          <w:marTop w:val="0"/>
          <w:marBottom w:val="0"/>
          <w:divBdr>
            <w:top w:val="none" w:sz="0" w:space="0" w:color="auto"/>
            <w:left w:val="none" w:sz="0" w:space="0" w:color="auto"/>
            <w:bottom w:val="none" w:sz="0" w:space="0" w:color="auto"/>
            <w:right w:val="none" w:sz="0" w:space="0" w:color="auto"/>
          </w:divBdr>
        </w:div>
        <w:div w:id="2100830141">
          <w:marLeft w:val="480"/>
          <w:marRight w:val="0"/>
          <w:marTop w:val="0"/>
          <w:marBottom w:val="0"/>
          <w:divBdr>
            <w:top w:val="none" w:sz="0" w:space="0" w:color="auto"/>
            <w:left w:val="none" w:sz="0" w:space="0" w:color="auto"/>
            <w:bottom w:val="none" w:sz="0" w:space="0" w:color="auto"/>
            <w:right w:val="none" w:sz="0" w:space="0" w:color="auto"/>
          </w:divBdr>
        </w:div>
        <w:div w:id="704020063">
          <w:marLeft w:val="480"/>
          <w:marRight w:val="0"/>
          <w:marTop w:val="0"/>
          <w:marBottom w:val="0"/>
          <w:divBdr>
            <w:top w:val="none" w:sz="0" w:space="0" w:color="auto"/>
            <w:left w:val="none" w:sz="0" w:space="0" w:color="auto"/>
            <w:bottom w:val="none" w:sz="0" w:space="0" w:color="auto"/>
            <w:right w:val="none" w:sz="0" w:space="0" w:color="auto"/>
          </w:divBdr>
        </w:div>
        <w:div w:id="1614362615">
          <w:marLeft w:val="480"/>
          <w:marRight w:val="0"/>
          <w:marTop w:val="0"/>
          <w:marBottom w:val="0"/>
          <w:divBdr>
            <w:top w:val="none" w:sz="0" w:space="0" w:color="auto"/>
            <w:left w:val="none" w:sz="0" w:space="0" w:color="auto"/>
            <w:bottom w:val="none" w:sz="0" w:space="0" w:color="auto"/>
            <w:right w:val="none" w:sz="0" w:space="0" w:color="auto"/>
          </w:divBdr>
        </w:div>
        <w:div w:id="514074062">
          <w:marLeft w:val="480"/>
          <w:marRight w:val="0"/>
          <w:marTop w:val="0"/>
          <w:marBottom w:val="0"/>
          <w:divBdr>
            <w:top w:val="none" w:sz="0" w:space="0" w:color="auto"/>
            <w:left w:val="none" w:sz="0" w:space="0" w:color="auto"/>
            <w:bottom w:val="none" w:sz="0" w:space="0" w:color="auto"/>
            <w:right w:val="none" w:sz="0" w:space="0" w:color="auto"/>
          </w:divBdr>
        </w:div>
        <w:div w:id="1690137246">
          <w:marLeft w:val="480"/>
          <w:marRight w:val="0"/>
          <w:marTop w:val="0"/>
          <w:marBottom w:val="0"/>
          <w:divBdr>
            <w:top w:val="none" w:sz="0" w:space="0" w:color="auto"/>
            <w:left w:val="none" w:sz="0" w:space="0" w:color="auto"/>
            <w:bottom w:val="none" w:sz="0" w:space="0" w:color="auto"/>
            <w:right w:val="none" w:sz="0" w:space="0" w:color="auto"/>
          </w:divBdr>
        </w:div>
        <w:div w:id="1103107124">
          <w:marLeft w:val="480"/>
          <w:marRight w:val="0"/>
          <w:marTop w:val="0"/>
          <w:marBottom w:val="0"/>
          <w:divBdr>
            <w:top w:val="none" w:sz="0" w:space="0" w:color="auto"/>
            <w:left w:val="none" w:sz="0" w:space="0" w:color="auto"/>
            <w:bottom w:val="none" w:sz="0" w:space="0" w:color="auto"/>
            <w:right w:val="none" w:sz="0" w:space="0" w:color="auto"/>
          </w:divBdr>
        </w:div>
        <w:div w:id="387152043">
          <w:marLeft w:val="480"/>
          <w:marRight w:val="0"/>
          <w:marTop w:val="0"/>
          <w:marBottom w:val="0"/>
          <w:divBdr>
            <w:top w:val="none" w:sz="0" w:space="0" w:color="auto"/>
            <w:left w:val="none" w:sz="0" w:space="0" w:color="auto"/>
            <w:bottom w:val="none" w:sz="0" w:space="0" w:color="auto"/>
            <w:right w:val="none" w:sz="0" w:space="0" w:color="auto"/>
          </w:divBdr>
        </w:div>
        <w:div w:id="35618740">
          <w:marLeft w:val="480"/>
          <w:marRight w:val="0"/>
          <w:marTop w:val="0"/>
          <w:marBottom w:val="0"/>
          <w:divBdr>
            <w:top w:val="none" w:sz="0" w:space="0" w:color="auto"/>
            <w:left w:val="none" w:sz="0" w:space="0" w:color="auto"/>
            <w:bottom w:val="none" w:sz="0" w:space="0" w:color="auto"/>
            <w:right w:val="none" w:sz="0" w:space="0" w:color="auto"/>
          </w:divBdr>
        </w:div>
        <w:div w:id="2095929069">
          <w:marLeft w:val="480"/>
          <w:marRight w:val="0"/>
          <w:marTop w:val="0"/>
          <w:marBottom w:val="0"/>
          <w:divBdr>
            <w:top w:val="none" w:sz="0" w:space="0" w:color="auto"/>
            <w:left w:val="none" w:sz="0" w:space="0" w:color="auto"/>
            <w:bottom w:val="none" w:sz="0" w:space="0" w:color="auto"/>
            <w:right w:val="none" w:sz="0" w:space="0" w:color="auto"/>
          </w:divBdr>
        </w:div>
        <w:div w:id="1629897269">
          <w:marLeft w:val="480"/>
          <w:marRight w:val="0"/>
          <w:marTop w:val="0"/>
          <w:marBottom w:val="0"/>
          <w:divBdr>
            <w:top w:val="none" w:sz="0" w:space="0" w:color="auto"/>
            <w:left w:val="none" w:sz="0" w:space="0" w:color="auto"/>
            <w:bottom w:val="none" w:sz="0" w:space="0" w:color="auto"/>
            <w:right w:val="none" w:sz="0" w:space="0" w:color="auto"/>
          </w:divBdr>
        </w:div>
        <w:div w:id="1262184612">
          <w:marLeft w:val="480"/>
          <w:marRight w:val="0"/>
          <w:marTop w:val="0"/>
          <w:marBottom w:val="0"/>
          <w:divBdr>
            <w:top w:val="none" w:sz="0" w:space="0" w:color="auto"/>
            <w:left w:val="none" w:sz="0" w:space="0" w:color="auto"/>
            <w:bottom w:val="none" w:sz="0" w:space="0" w:color="auto"/>
            <w:right w:val="none" w:sz="0" w:space="0" w:color="auto"/>
          </w:divBdr>
        </w:div>
        <w:div w:id="721291281">
          <w:marLeft w:val="480"/>
          <w:marRight w:val="0"/>
          <w:marTop w:val="0"/>
          <w:marBottom w:val="0"/>
          <w:divBdr>
            <w:top w:val="none" w:sz="0" w:space="0" w:color="auto"/>
            <w:left w:val="none" w:sz="0" w:space="0" w:color="auto"/>
            <w:bottom w:val="none" w:sz="0" w:space="0" w:color="auto"/>
            <w:right w:val="none" w:sz="0" w:space="0" w:color="auto"/>
          </w:divBdr>
        </w:div>
        <w:div w:id="663049001">
          <w:marLeft w:val="480"/>
          <w:marRight w:val="0"/>
          <w:marTop w:val="0"/>
          <w:marBottom w:val="0"/>
          <w:divBdr>
            <w:top w:val="none" w:sz="0" w:space="0" w:color="auto"/>
            <w:left w:val="none" w:sz="0" w:space="0" w:color="auto"/>
            <w:bottom w:val="none" w:sz="0" w:space="0" w:color="auto"/>
            <w:right w:val="none" w:sz="0" w:space="0" w:color="auto"/>
          </w:divBdr>
        </w:div>
        <w:div w:id="49815687">
          <w:marLeft w:val="480"/>
          <w:marRight w:val="0"/>
          <w:marTop w:val="0"/>
          <w:marBottom w:val="0"/>
          <w:divBdr>
            <w:top w:val="none" w:sz="0" w:space="0" w:color="auto"/>
            <w:left w:val="none" w:sz="0" w:space="0" w:color="auto"/>
            <w:bottom w:val="none" w:sz="0" w:space="0" w:color="auto"/>
            <w:right w:val="none" w:sz="0" w:space="0" w:color="auto"/>
          </w:divBdr>
        </w:div>
        <w:div w:id="115759626">
          <w:marLeft w:val="480"/>
          <w:marRight w:val="0"/>
          <w:marTop w:val="0"/>
          <w:marBottom w:val="0"/>
          <w:divBdr>
            <w:top w:val="none" w:sz="0" w:space="0" w:color="auto"/>
            <w:left w:val="none" w:sz="0" w:space="0" w:color="auto"/>
            <w:bottom w:val="none" w:sz="0" w:space="0" w:color="auto"/>
            <w:right w:val="none" w:sz="0" w:space="0" w:color="auto"/>
          </w:divBdr>
        </w:div>
        <w:div w:id="1845632050">
          <w:marLeft w:val="480"/>
          <w:marRight w:val="0"/>
          <w:marTop w:val="0"/>
          <w:marBottom w:val="0"/>
          <w:divBdr>
            <w:top w:val="none" w:sz="0" w:space="0" w:color="auto"/>
            <w:left w:val="none" w:sz="0" w:space="0" w:color="auto"/>
            <w:bottom w:val="none" w:sz="0" w:space="0" w:color="auto"/>
            <w:right w:val="none" w:sz="0" w:space="0" w:color="auto"/>
          </w:divBdr>
        </w:div>
        <w:div w:id="382145215">
          <w:marLeft w:val="480"/>
          <w:marRight w:val="0"/>
          <w:marTop w:val="0"/>
          <w:marBottom w:val="0"/>
          <w:divBdr>
            <w:top w:val="none" w:sz="0" w:space="0" w:color="auto"/>
            <w:left w:val="none" w:sz="0" w:space="0" w:color="auto"/>
            <w:bottom w:val="none" w:sz="0" w:space="0" w:color="auto"/>
            <w:right w:val="none" w:sz="0" w:space="0" w:color="auto"/>
          </w:divBdr>
        </w:div>
        <w:div w:id="973103684">
          <w:marLeft w:val="480"/>
          <w:marRight w:val="0"/>
          <w:marTop w:val="0"/>
          <w:marBottom w:val="0"/>
          <w:divBdr>
            <w:top w:val="none" w:sz="0" w:space="0" w:color="auto"/>
            <w:left w:val="none" w:sz="0" w:space="0" w:color="auto"/>
            <w:bottom w:val="none" w:sz="0" w:space="0" w:color="auto"/>
            <w:right w:val="none" w:sz="0" w:space="0" w:color="auto"/>
          </w:divBdr>
        </w:div>
        <w:div w:id="1630822988">
          <w:marLeft w:val="480"/>
          <w:marRight w:val="0"/>
          <w:marTop w:val="0"/>
          <w:marBottom w:val="0"/>
          <w:divBdr>
            <w:top w:val="none" w:sz="0" w:space="0" w:color="auto"/>
            <w:left w:val="none" w:sz="0" w:space="0" w:color="auto"/>
            <w:bottom w:val="none" w:sz="0" w:space="0" w:color="auto"/>
            <w:right w:val="none" w:sz="0" w:space="0" w:color="auto"/>
          </w:divBdr>
        </w:div>
        <w:div w:id="898908212">
          <w:marLeft w:val="480"/>
          <w:marRight w:val="0"/>
          <w:marTop w:val="0"/>
          <w:marBottom w:val="0"/>
          <w:divBdr>
            <w:top w:val="none" w:sz="0" w:space="0" w:color="auto"/>
            <w:left w:val="none" w:sz="0" w:space="0" w:color="auto"/>
            <w:bottom w:val="none" w:sz="0" w:space="0" w:color="auto"/>
            <w:right w:val="none" w:sz="0" w:space="0" w:color="auto"/>
          </w:divBdr>
        </w:div>
        <w:div w:id="1372535953">
          <w:marLeft w:val="480"/>
          <w:marRight w:val="0"/>
          <w:marTop w:val="0"/>
          <w:marBottom w:val="0"/>
          <w:divBdr>
            <w:top w:val="none" w:sz="0" w:space="0" w:color="auto"/>
            <w:left w:val="none" w:sz="0" w:space="0" w:color="auto"/>
            <w:bottom w:val="none" w:sz="0" w:space="0" w:color="auto"/>
            <w:right w:val="none" w:sz="0" w:space="0" w:color="auto"/>
          </w:divBdr>
        </w:div>
        <w:div w:id="409624126">
          <w:marLeft w:val="480"/>
          <w:marRight w:val="0"/>
          <w:marTop w:val="0"/>
          <w:marBottom w:val="0"/>
          <w:divBdr>
            <w:top w:val="none" w:sz="0" w:space="0" w:color="auto"/>
            <w:left w:val="none" w:sz="0" w:space="0" w:color="auto"/>
            <w:bottom w:val="none" w:sz="0" w:space="0" w:color="auto"/>
            <w:right w:val="none" w:sz="0" w:space="0" w:color="auto"/>
          </w:divBdr>
        </w:div>
        <w:div w:id="1690912654">
          <w:marLeft w:val="480"/>
          <w:marRight w:val="0"/>
          <w:marTop w:val="0"/>
          <w:marBottom w:val="0"/>
          <w:divBdr>
            <w:top w:val="none" w:sz="0" w:space="0" w:color="auto"/>
            <w:left w:val="none" w:sz="0" w:space="0" w:color="auto"/>
            <w:bottom w:val="none" w:sz="0" w:space="0" w:color="auto"/>
            <w:right w:val="none" w:sz="0" w:space="0" w:color="auto"/>
          </w:divBdr>
        </w:div>
        <w:div w:id="785736815">
          <w:marLeft w:val="480"/>
          <w:marRight w:val="0"/>
          <w:marTop w:val="0"/>
          <w:marBottom w:val="0"/>
          <w:divBdr>
            <w:top w:val="none" w:sz="0" w:space="0" w:color="auto"/>
            <w:left w:val="none" w:sz="0" w:space="0" w:color="auto"/>
            <w:bottom w:val="none" w:sz="0" w:space="0" w:color="auto"/>
            <w:right w:val="none" w:sz="0" w:space="0" w:color="auto"/>
          </w:divBdr>
        </w:div>
        <w:div w:id="1322081107">
          <w:marLeft w:val="480"/>
          <w:marRight w:val="0"/>
          <w:marTop w:val="0"/>
          <w:marBottom w:val="0"/>
          <w:divBdr>
            <w:top w:val="none" w:sz="0" w:space="0" w:color="auto"/>
            <w:left w:val="none" w:sz="0" w:space="0" w:color="auto"/>
            <w:bottom w:val="none" w:sz="0" w:space="0" w:color="auto"/>
            <w:right w:val="none" w:sz="0" w:space="0" w:color="auto"/>
          </w:divBdr>
        </w:div>
        <w:div w:id="1612129036">
          <w:marLeft w:val="480"/>
          <w:marRight w:val="0"/>
          <w:marTop w:val="0"/>
          <w:marBottom w:val="0"/>
          <w:divBdr>
            <w:top w:val="none" w:sz="0" w:space="0" w:color="auto"/>
            <w:left w:val="none" w:sz="0" w:space="0" w:color="auto"/>
            <w:bottom w:val="none" w:sz="0" w:space="0" w:color="auto"/>
            <w:right w:val="none" w:sz="0" w:space="0" w:color="auto"/>
          </w:divBdr>
        </w:div>
        <w:div w:id="1596328287">
          <w:marLeft w:val="480"/>
          <w:marRight w:val="0"/>
          <w:marTop w:val="0"/>
          <w:marBottom w:val="0"/>
          <w:divBdr>
            <w:top w:val="none" w:sz="0" w:space="0" w:color="auto"/>
            <w:left w:val="none" w:sz="0" w:space="0" w:color="auto"/>
            <w:bottom w:val="none" w:sz="0" w:space="0" w:color="auto"/>
            <w:right w:val="none" w:sz="0" w:space="0" w:color="auto"/>
          </w:divBdr>
        </w:div>
        <w:div w:id="265696416">
          <w:marLeft w:val="480"/>
          <w:marRight w:val="0"/>
          <w:marTop w:val="0"/>
          <w:marBottom w:val="0"/>
          <w:divBdr>
            <w:top w:val="none" w:sz="0" w:space="0" w:color="auto"/>
            <w:left w:val="none" w:sz="0" w:space="0" w:color="auto"/>
            <w:bottom w:val="none" w:sz="0" w:space="0" w:color="auto"/>
            <w:right w:val="none" w:sz="0" w:space="0" w:color="auto"/>
          </w:divBdr>
        </w:div>
        <w:div w:id="1084188756">
          <w:marLeft w:val="480"/>
          <w:marRight w:val="0"/>
          <w:marTop w:val="0"/>
          <w:marBottom w:val="0"/>
          <w:divBdr>
            <w:top w:val="none" w:sz="0" w:space="0" w:color="auto"/>
            <w:left w:val="none" w:sz="0" w:space="0" w:color="auto"/>
            <w:bottom w:val="none" w:sz="0" w:space="0" w:color="auto"/>
            <w:right w:val="none" w:sz="0" w:space="0" w:color="auto"/>
          </w:divBdr>
        </w:div>
        <w:div w:id="864177321">
          <w:marLeft w:val="480"/>
          <w:marRight w:val="0"/>
          <w:marTop w:val="0"/>
          <w:marBottom w:val="0"/>
          <w:divBdr>
            <w:top w:val="none" w:sz="0" w:space="0" w:color="auto"/>
            <w:left w:val="none" w:sz="0" w:space="0" w:color="auto"/>
            <w:bottom w:val="none" w:sz="0" w:space="0" w:color="auto"/>
            <w:right w:val="none" w:sz="0" w:space="0" w:color="auto"/>
          </w:divBdr>
        </w:div>
        <w:div w:id="1125998732">
          <w:marLeft w:val="480"/>
          <w:marRight w:val="0"/>
          <w:marTop w:val="0"/>
          <w:marBottom w:val="0"/>
          <w:divBdr>
            <w:top w:val="none" w:sz="0" w:space="0" w:color="auto"/>
            <w:left w:val="none" w:sz="0" w:space="0" w:color="auto"/>
            <w:bottom w:val="none" w:sz="0" w:space="0" w:color="auto"/>
            <w:right w:val="none" w:sz="0" w:space="0" w:color="auto"/>
          </w:divBdr>
        </w:div>
        <w:div w:id="1050954146">
          <w:marLeft w:val="480"/>
          <w:marRight w:val="0"/>
          <w:marTop w:val="0"/>
          <w:marBottom w:val="0"/>
          <w:divBdr>
            <w:top w:val="none" w:sz="0" w:space="0" w:color="auto"/>
            <w:left w:val="none" w:sz="0" w:space="0" w:color="auto"/>
            <w:bottom w:val="none" w:sz="0" w:space="0" w:color="auto"/>
            <w:right w:val="none" w:sz="0" w:space="0" w:color="auto"/>
          </w:divBdr>
        </w:div>
        <w:div w:id="1155411624">
          <w:marLeft w:val="480"/>
          <w:marRight w:val="0"/>
          <w:marTop w:val="0"/>
          <w:marBottom w:val="0"/>
          <w:divBdr>
            <w:top w:val="none" w:sz="0" w:space="0" w:color="auto"/>
            <w:left w:val="none" w:sz="0" w:space="0" w:color="auto"/>
            <w:bottom w:val="none" w:sz="0" w:space="0" w:color="auto"/>
            <w:right w:val="none" w:sz="0" w:space="0" w:color="auto"/>
          </w:divBdr>
        </w:div>
        <w:div w:id="1176650730">
          <w:marLeft w:val="480"/>
          <w:marRight w:val="0"/>
          <w:marTop w:val="0"/>
          <w:marBottom w:val="0"/>
          <w:divBdr>
            <w:top w:val="none" w:sz="0" w:space="0" w:color="auto"/>
            <w:left w:val="none" w:sz="0" w:space="0" w:color="auto"/>
            <w:bottom w:val="none" w:sz="0" w:space="0" w:color="auto"/>
            <w:right w:val="none" w:sz="0" w:space="0" w:color="auto"/>
          </w:divBdr>
        </w:div>
        <w:div w:id="1403526588">
          <w:marLeft w:val="480"/>
          <w:marRight w:val="0"/>
          <w:marTop w:val="0"/>
          <w:marBottom w:val="0"/>
          <w:divBdr>
            <w:top w:val="none" w:sz="0" w:space="0" w:color="auto"/>
            <w:left w:val="none" w:sz="0" w:space="0" w:color="auto"/>
            <w:bottom w:val="none" w:sz="0" w:space="0" w:color="auto"/>
            <w:right w:val="none" w:sz="0" w:space="0" w:color="auto"/>
          </w:divBdr>
        </w:div>
        <w:div w:id="1675450041">
          <w:marLeft w:val="480"/>
          <w:marRight w:val="0"/>
          <w:marTop w:val="0"/>
          <w:marBottom w:val="0"/>
          <w:divBdr>
            <w:top w:val="none" w:sz="0" w:space="0" w:color="auto"/>
            <w:left w:val="none" w:sz="0" w:space="0" w:color="auto"/>
            <w:bottom w:val="none" w:sz="0" w:space="0" w:color="auto"/>
            <w:right w:val="none" w:sz="0" w:space="0" w:color="auto"/>
          </w:divBdr>
        </w:div>
        <w:div w:id="437457325">
          <w:marLeft w:val="480"/>
          <w:marRight w:val="0"/>
          <w:marTop w:val="0"/>
          <w:marBottom w:val="0"/>
          <w:divBdr>
            <w:top w:val="none" w:sz="0" w:space="0" w:color="auto"/>
            <w:left w:val="none" w:sz="0" w:space="0" w:color="auto"/>
            <w:bottom w:val="none" w:sz="0" w:space="0" w:color="auto"/>
            <w:right w:val="none" w:sz="0" w:space="0" w:color="auto"/>
          </w:divBdr>
        </w:div>
        <w:div w:id="1336497435">
          <w:marLeft w:val="480"/>
          <w:marRight w:val="0"/>
          <w:marTop w:val="0"/>
          <w:marBottom w:val="0"/>
          <w:divBdr>
            <w:top w:val="none" w:sz="0" w:space="0" w:color="auto"/>
            <w:left w:val="none" w:sz="0" w:space="0" w:color="auto"/>
            <w:bottom w:val="none" w:sz="0" w:space="0" w:color="auto"/>
            <w:right w:val="none" w:sz="0" w:space="0" w:color="auto"/>
          </w:divBdr>
        </w:div>
        <w:div w:id="1410544163">
          <w:marLeft w:val="480"/>
          <w:marRight w:val="0"/>
          <w:marTop w:val="0"/>
          <w:marBottom w:val="0"/>
          <w:divBdr>
            <w:top w:val="none" w:sz="0" w:space="0" w:color="auto"/>
            <w:left w:val="none" w:sz="0" w:space="0" w:color="auto"/>
            <w:bottom w:val="none" w:sz="0" w:space="0" w:color="auto"/>
            <w:right w:val="none" w:sz="0" w:space="0" w:color="auto"/>
          </w:divBdr>
        </w:div>
        <w:div w:id="394163470">
          <w:marLeft w:val="480"/>
          <w:marRight w:val="0"/>
          <w:marTop w:val="0"/>
          <w:marBottom w:val="0"/>
          <w:divBdr>
            <w:top w:val="none" w:sz="0" w:space="0" w:color="auto"/>
            <w:left w:val="none" w:sz="0" w:space="0" w:color="auto"/>
            <w:bottom w:val="none" w:sz="0" w:space="0" w:color="auto"/>
            <w:right w:val="none" w:sz="0" w:space="0" w:color="auto"/>
          </w:divBdr>
        </w:div>
        <w:div w:id="73625957">
          <w:marLeft w:val="480"/>
          <w:marRight w:val="0"/>
          <w:marTop w:val="0"/>
          <w:marBottom w:val="0"/>
          <w:divBdr>
            <w:top w:val="none" w:sz="0" w:space="0" w:color="auto"/>
            <w:left w:val="none" w:sz="0" w:space="0" w:color="auto"/>
            <w:bottom w:val="none" w:sz="0" w:space="0" w:color="auto"/>
            <w:right w:val="none" w:sz="0" w:space="0" w:color="auto"/>
          </w:divBdr>
        </w:div>
        <w:div w:id="606545917">
          <w:marLeft w:val="480"/>
          <w:marRight w:val="0"/>
          <w:marTop w:val="0"/>
          <w:marBottom w:val="0"/>
          <w:divBdr>
            <w:top w:val="none" w:sz="0" w:space="0" w:color="auto"/>
            <w:left w:val="none" w:sz="0" w:space="0" w:color="auto"/>
            <w:bottom w:val="none" w:sz="0" w:space="0" w:color="auto"/>
            <w:right w:val="none" w:sz="0" w:space="0" w:color="auto"/>
          </w:divBdr>
        </w:div>
        <w:div w:id="1745762839">
          <w:marLeft w:val="480"/>
          <w:marRight w:val="0"/>
          <w:marTop w:val="0"/>
          <w:marBottom w:val="0"/>
          <w:divBdr>
            <w:top w:val="none" w:sz="0" w:space="0" w:color="auto"/>
            <w:left w:val="none" w:sz="0" w:space="0" w:color="auto"/>
            <w:bottom w:val="none" w:sz="0" w:space="0" w:color="auto"/>
            <w:right w:val="none" w:sz="0" w:space="0" w:color="auto"/>
          </w:divBdr>
        </w:div>
        <w:div w:id="1166555934">
          <w:marLeft w:val="480"/>
          <w:marRight w:val="0"/>
          <w:marTop w:val="0"/>
          <w:marBottom w:val="0"/>
          <w:divBdr>
            <w:top w:val="none" w:sz="0" w:space="0" w:color="auto"/>
            <w:left w:val="none" w:sz="0" w:space="0" w:color="auto"/>
            <w:bottom w:val="none" w:sz="0" w:space="0" w:color="auto"/>
            <w:right w:val="none" w:sz="0" w:space="0" w:color="auto"/>
          </w:divBdr>
        </w:div>
        <w:div w:id="1099832740">
          <w:marLeft w:val="480"/>
          <w:marRight w:val="0"/>
          <w:marTop w:val="0"/>
          <w:marBottom w:val="0"/>
          <w:divBdr>
            <w:top w:val="none" w:sz="0" w:space="0" w:color="auto"/>
            <w:left w:val="none" w:sz="0" w:space="0" w:color="auto"/>
            <w:bottom w:val="none" w:sz="0" w:space="0" w:color="auto"/>
            <w:right w:val="none" w:sz="0" w:space="0" w:color="auto"/>
          </w:divBdr>
        </w:div>
        <w:div w:id="366375427">
          <w:marLeft w:val="480"/>
          <w:marRight w:val="0"/>
          <w:marTop w:val="0"/>
          <w:marBottom w:val="0"/>
          <w:divBdr>
            <w:top w:val="none" w:sz="0" w:space="0" w:color="auto"/>
            <w:left w:val="none" w:sz="0" w:space="0" w:color="auto"/>
            <w:bottom w:val="none" w:sz="0" w:space="0" w:color="auto"/>
            <w:right w:val="none" w:sz="0" w:space="0" w:color="auto"/>
          </w:divBdr>
        </w:div>
        <w:div w:id="1709987589">
          <w:marLeft w:val="480"/>
          <w:marRight w:val="0"/>
          <w:marTop w:val="0"/>
          <w:marBottom w:val="0"/>
          <w:divBdr>
            <w:top w:val="none" w:sz="0" w:space="0" w:color="auto"/>
            <w:left w:val="none" w:sz="0" w:space="0" w:color="auto"/>
            <w:bottom w:val="none" w:sz="0" w:space="0" w:color="auto"/>
            <w:right w:val="none" w:sz="0" w:space="0" w:color="auto"/>
          </w:divBdr>
        </w:div>
      </w:divsChild>
    </w:div>
    <w:div w:id="1731466573">
      <w:bodyDiv w:val="1"/>
      <w:marLeft w:val="0"/>
      <w:marRight w:val="0"/>
      <w:marTop w:val="0"/>
      <w:marBottom w:val="0"/>
      <w:divBdr>
        <w:top w:val="none" w:sz="0" w:space="0" w:color="auto"/>
        <w:left w:val="none" w:sz="0" w:space="0" w:color="auto"/>
        <w:bottom w:val="none" w:sz="0" w:space="0" w:color="auto"/>
        <w:right w:val="none" w:sz="0" w:space="0" w:color="auto"/>
      </w:divBdr>
    </w:div>
    <w:div w:id="1731537775">
      <w:marLeft w:val="480"/>
      <w:marRight w:val="0"/>
      <w:marTop w:val="0"/>
      <w:marBottom w:val="0"/>
      <w:divBdr>
        <w:top w:val="none" w:sz="0" w:space="0" w:color="auto"/>
        <w:left w:val="none" w:sz="0" w:space="0" w:color="auto"/>
        <w:bottom w:val="none" w:sz="0" w:space="0" w:color="auto"/>
        <w:right w:val="none" w:sz="0" w:space="0" w:color="auto"/>
      </w:divBdr>
    </w:div>
    <w:div w:id="1731610310">
      <w:marLeft w:val="480"/>
      <w:marRight w:val="0"/>
      <w:marTop w:val="0"/>
      <w:marBottom w:val="0"/>
      <w:divBdr>
        <w:top w:val="none" w:sz="0" w:space="0" w:color="auto"/>
        <w:left w:val="none" w:sz="0" w:space="0" w:color="auto"/>
        <w:bottom w:val="none" w:sz="0" w:space="0" w:color="auto"/>
        <w:right w:val="none" w:sz="0" w:space="0" w:color="auto"/>
      </w:divBdr>
    </w:div>
    <w:div w:id="1731729719">
      <w:bodyDiv w:val="1"/>
      <w:marLeft w:val="0"/>
      <w:marRight w:val="0"/>
      <w:marTop w:val="0"/>
      <w:marBottom w:val="0"/>
      <w:divBdr>
        <w:top w:val="none" w:sz="0" w:space="0" w:color="auto"/>
        <w:left w:val="none" w:sz="0" w:space="0" w:color="auto"/>
        <w:bottom w:val="none" w:sz="0" w:space="0" w:color="auto"/>
        <w:right w:val="none" w:sz="0" w:space="0" w:color="auto"/>
      </w:divBdr>
    </w:div>
    <w:div w:id="1732385469">
      <w:marLeft w:val="480"/>
      <w:marRight w:val="0"/>
      <w:marTop w:val="0"/>
      <w:marBottom w:val="0"/>
      <w:divBdr>
        <w:top w:val="none" w:sz="0" w:space="0" w:color="auto"/>
        <w:left w:val="none" w:sz="0" w:space="0" w:color="auto"/>
        <w:bottom w:val="none" w:sz="0" w:space="0" w:color="auto"/>
        <w:right w:val="none" w:sz="0" w:space="0" w:color="auto"/>
      </w:divBdr>
    </w:div>
    <w:div w:id="1732803918">
      <w:marLeft w:val="480"/>
      <w:marRight w:val="0"/>
      <w:marTop w:val="0"/>
      <w:marBottom w:val="0"/>
      <w:divBdr>
        <w:top w:val="none" w:sz="0" w:space="0" w:color="auto"/>
        <w:left w:val="none" w:sz="0" w:space="0" w:color="auto"/>
        <w:bottom w:val="none" w:sz="0" w:space="0" w:color="auto"/>
        <w:right w:val="none" w:sz="0" w:space="0" w:color="auto"/>
      </w:divBdr>
    </w:div>
    <w:div w:id="1733506721">
      <w:marLeft w:val="480"/>
      <w:marRight w:val="0"/>
      <w:marTop w:val="0"/>
      <w:marBottom w:val="0"/>
      <w:divBdr>
        <w:top w:val="none" w:sz="0" w:space="0" w:color="auto"/>
        <w:left w:val="none" w:sz="0" w:space="0" w:color="auto"/>
        <w:bottom w:val="none" w:sz="0" w:space="0" w:color="auto"/>
        <w:right w:val="none" w:sz="0" w:space="0" w:color="auto"/>
      </w:divBdr>
    </w:div>
    <w:div w:id="1733850785">
      <w:marLeft w:val="480"/>
      <w:marRight w:val="0"/>
      <w:marTop w:val="0"/>
      <w:marBottom w:val="0"/>
      <w:divBdr>
        <w:top w:val="none" w:sz="0" w:space="0" w:color="auto"/>
        <w:left w:val="none" w:sz="0" w:space="0" w:color="auto"/>
        <w:bottom w:val="none" w:sz="0" w:space="0" w:color="auto"/>
        <w:right w:val="none" w:sz="0" w:space="0" w:color="auto"/>
      </w:divBdr>
    </w:div>
    <w:div w:id="1734234861">
      <w:marLeft w:val="480"/>
      <w:marRight w:val="0"/>
      <w:marTop w:val="0"/>
      <w:marBottom w:val="0"/>
      <w:divBdr>
        <w:top w:val="none" w:sz="0" w:space="0" w:color="auto"/>
        <w:left w:val="none" w:sz="0" w:space="0" w:color="auto"/>
        <w:bottom w:val="none" w:sz="0" w:space="0" w:color="auto"/>
        <w:right w:val="none" w:sz="0" w:space="0" w:color="auto"/>
      </w:divBdr>
    </w:div>
    <w:div w:id="1734548877">
      <w:bodyDiv w:val="1"/>
      <w:marLeft w:val="0"/>
      <w:marRight w:val="0"/>
      <w:marTop w:val="0"/>
      <w:marBottom w:val="0"/>
      <w:divBdr>
        <w:top w:val="none" w:sz="0" w:space="0" w:color="auto"/>
        <w:left w:val="none" w:sz="0" w:space="0" w:color="auto"/>
        <w:bottom w:val="none" w:sz="0" w:space="0" w:color="auto"/>
        <w:right w:val="none" w:sz="0" w:space="0" w:color="auto"/>
      </w:divBdr>
      <w:divsChild>
        <w:div w:id="805389982">
          <w:marLeft w:val="480"/>
          <w:marRight w:val="0"/>
          <w:marTop w:val="0"/>
          <w:marBottom w:val="0"/>
          <w:divBdr>
            <w:top w:val="none" w:sz="0" w:space="0" w:color="auto"/>
            <w:left w:val="none" w:sz="0" w:space="0" w:color="auto"/>
            <w:bottom w:val="none" w:sz="0" w:space="0" w:color="auto"/>
            <w:right w:val="none" w:sz="0" w:space="0" w:color="auto"/>
          </w:divBdr>
        </w:div>
        <w:div w:id="298806555">
          <w:marLeft w:val="480"/>
          <w:marRight w:val="0"/>
          <w:marTop w:val="0"/>
          <w:marBottom w:val="0"/>
          <w:divBdr>
            <w:top w:val="none" w:sz="0" w:space="0" w:color="auto"/>
            <w:left w:val="none" w:sz="0" w:space="0" w:color="auto"/>
            <w:bottom w:val="none" w:sz="0" w:space="0" w:color="auto"/>
            <w:right w:val="none" w:sz="0" w:space="0" w:color="auto"/>
          </w:divBdr>
        </w:div>
        <w:div w:id="585117600">
          <w:marLeft w:val="480"/>
          <w:marRight w:val="0"/>
          <w:marTop w:val="0"/>
          <w:marBottom w:val="0"/>
          <w:divBdr>
            <w:top w:val="none" w:sz="0" w:space="0" w:color="auto"/>
            <w:left w:val="none" w:sz="0" w:space="0" w:color="auto"/>
            <w:bottom w:val="none" w:sz="0" w:space="0" w:color="auto"/>
            <w:right w:val="none" w:sz="0" w:space="0" w:color="auto"/>
          </w:divBdr>
        </w:div>
        <w:div w:id="1160464950">
          <w:marLeft w:val="480"/>
          <w:marRight w:val="0"/>
          <w:marTop w:val="0"/>
          <w:marBottom w:val="0"/>
          <w:divBdr>
            <w:top w:val="none" w:sz="0" w:space="0" w:color="auto"/>
            <w:left w:val="none" w:sz="0" w:space="0" w:color="auto"/>
            <w:bottom w:val="none" w:sz="0" w:space="0" w:color="auto"/>
            <w:right w:val="none" w:sz="0" w:space="0" w:color="auto"/>
          </w:divBdr>
        </w:div>
        <w:div w:id="384257894">
          <w:marLeft w:val="480"/>
          <w:marRight w:val="0"/>
          <w:marTop w:val="0"/>
          <w:marBottom w:val="0"/>
          <w:divBdr>
            <w:top w:val="none" w:sz="0" w:space="0" w:color="auto"/>
            <w:left w:val="none" w:sz="0" w:space="0" w:color="auto"/>
            <w:bottom w:val="none" w:sz="0" w:space="0" w:color="auto"/>
            <w:right w:val="none" w:sz="0" w:space="0" w:color="auto"/>
          </w:divBdr>
        </w:div>
        <w:div w:id="1815367161">
          <w:marLeft w:val="480"/>
          <w:marRight w:val="0"/>
          <w:marTop w:val="0"/>
          <w:marBottom w:val="0"/>
          <w:divBdr>
            <w:top w:val="none" w:sz="0" w:space="0" w:color="auto"/>
            <w:left w:val="none" w:sz="0" w:space="0" w:color="auto"/>
            <w:bottom w:val="none" w:sz="0" w:space="0" w:color="auto"/>
            <w:right w:val="none" w:sz="0" w:space="0" w:color="auto"/>
          </w:divBdr>
        </w:div>
        <w:div w:id="1375235800">
          <w:marLeft w:val="480"/>
          <w:marRight w:val="0"/>
          <w:marTop w:val="0"/>
          <w:marBottom w:val="0"/>
          <w:divBdr>
            <w:top w:val="none" w:sz="0" w:space="0" w:color="auto"/>
            <w:left w:val="none" w:sz="0" w:space="0" w:color="auto"/>
            <w:bottom w:val="none" w:sz="0" w:space="0" w:color="auto"/>
            <w:right w:val="none" w:sz="0" w:space="0" w:color="auto"/>
          </w:divBdr>
        </w:div>
        <w:div w:id="1510556369">
          <w:marLeft w:val="480"/>
          <w:marRight w:val="0"/>
          <w:marTop w:val="0"/>
          <w:marBottom w:val="0"/>
          <w:divBdr>
            <w:top w:val="none" w:sz="0" w:space="0" w:color="auto"/>
            <w:left w:val="none" w:sz="0" w:space="0" w:color="auto"/>
            <w:bottom w:val="none" w:sz="0" w:space="0" w:color="auto"/>
            <w:right w:val="none" w:sz="0" w:space="0" w:color="auto"/>
          </w:divBdr>
        </w:div>
        <w:div w:id="1760910259">
          <w:marLeft w:val="480"/>
          <w:marRight w:val="0"/>
          <w:marTop w:val="0"/>
          <w:marBottom w:val="0"/>
          <w:divBdr>
            <w:top w:val="none" w:sz="0" w:space="0" w:color="auto"/>
            <w:left w:val="none" w:sz="0" w:space="0" w:color="auto"/>
            <w:bottom w:val="none" w:sz="0" w:space="0" w:color="auto"/>
            <w:right w:val="none" w:sz="0" w:space="0" w:color="auto"/>
          </w:divBdr>
        </w:div>
        <w:div w:id="1013800437">
          <w:marLeft w:val="480"/>
          <w:marRight w:val="0"/>
          <w:marTop w:val="0"/>
          <w:marBottom w:val="0"/>
          <w:divBdr>
            <w:top w:val="none" w:sz="0" w:space="0" w:color="auto"/>
            <w:left w:val="none" w:sz="0" w:space="0" w:color="auto"/>
            <w:bottom w:val="none" w:sz="0" w:space="0" w:color="auto"/>
            <w:right w:val="none" w:sz="0" w:space="0" w:color="auto"/>
          </w:divBdr>
        </w:div>
        <w:div w:id="18512063">
          <w:marLeft w:val="480"/>
          <w:marRight w:val="0"/>
          <w:marTop w:val="0"/>
          <w:marBottom w:val="0"/>
          <w:divBdr>
            <w:top w:val="none" w:sz="0" w:space="0" w:color="auto"/>
            <w:left w:val="none" w:sz="0" w:space="0" w:color="auto"/>
            <w:bottom w:val="none" w:sz="0" w:space="0" w:color="auto"/>
            <w:right w:val="none" w:sz="0" w:space="0" w:color="auto"/>
          </w:divBdr>
        </w:div>
        <w:div w:id="1442606697">
          <w:marLeft w:val="480"/>
          <w:marRight w:val="0"/>
          <w:marTop w:val="0"/>
          <w:marBottom w:val="0"/>
          <w:divBdr>
            <w:top w:val="none" w:sz="0" w:space="0" w:color="auto"/>
            <w:left w:val="none" w:sz="0" w:space="0" w:color="auto"/>
            <w:bottom w:val="none" w:sz="0" w:space="0" w:color="auto"/>
            <w:right w:val="none" w:sz="0" w:space="0" w:color="auto"/>
          </w:divBdr>
        </w:div>
        <w:div w:id="1244604839">
          <w:marLeft w:val="480"/>
          <w:marRight w:val="0"/>
          <w:marTop w:val="0"/>
          <w:marBottom w:val="0"/>
          <w:divBdr>
            <w:top w:val="none" w:sz="0" w:space="0" w:color="auto"/>
            <w:left w:val="none" w:sz="0" w:space="0" w:color="auto"/>
            <w:bottom w:val="none" w:sz="0" w:space="0" w:color="auto"/>
            <w:right w:val="none" w:sz="0" w:space="0" w:color="auto"/>
          </w:divBdr>
        </w:div>
        <w:div w:id="408425241">
          <w:marLeft w:val="480"/>
          <w:marRight w:val="0"/>
          <w:marTop w:val="0"/>
          <w:marBottom w:val="0"/>
          <w:divBdr>
            <w:top w:val="none" w:sz="0" w:space="0" w:color="auto"/>
            <w:left w:val="none" w:sz="0" w:space="0" w:color="auto"/>
            <w:bottom w:val="none" w:sz="0" w:space="0" w:color="auto"/>
            <w:right w:val="none" w:sz="0" w:space="0" w:color="auto"/>
          </w:divBdr>
        </w:div>
        <w:div w:id="593394231">
          <w:marLeft w:val="480"/>
          <w:marRight w:val="0"/>
          <w:marTop w:val="0"/>
          <w:marBottom w:val="0"/>
          <w:divBdr>
            <w:top w:val="none" w:sz="0" w:space="0" w:color="auto"/>
            <w:left w:val="none" w:sz="0" w:space="0" w:color="auto"/>
            <w:bottom w:val="none" w:sz="0" w:space="0" w:color="auto"/>
            <w:right w:val="none" w:sz="0" w:space="0" w:color="auto"/>
          </w:divBdr>
        </w:div>
        <w:div w:id="1932081926">
          <w:marLeft w:val="480"/>
          <w:marRight w:val="0"/>
          <w:marTop w:val="0"/>
          <w:marBottom w:val="0"/>
          <w:divBdr>
            <w:top w:val="none" w:sz="0" w:space="0" w:color="auto"/>
            <w:left w:val="none" w:sz="0" w:space="0" w:color="auto"/>
            <w:bottom w:val="none" w:sz="0" w:space="0" w:color="auto"/>
            <w:right w:val="none" w:sz="0" w:space="0" w:color="auto"/>
          </w:divBdr>
        </w:div>
        <w:div w:id="1855067867">
          <w:marLeft w:val="480"/>
          <w:marRight w:val="0"/>
          <w:marTop w:val="0"/>
          <w:marBottom w:val="0"/>
          <w:divBdr>
            <w:top w:val="none" w:sz="0" w:space="0" w:color="auto"/>
            <w:left w:val="none" w:sz="0" w:space="0" w:color="auto"/>
            <w:bottom w:val="none" w:sz="0" w:space="0" w:color="auto"/>
            <w:right w:val="none" w:sz="0" w:space="0" w:color="auto"/>
          </w:divBdr>
        </w:div>
        <w:div w:id="1108962300">
          <w:marLeft w:val="480"/>
          <w:marRight w:val="0"/>
          <w:marTop w:val="0"/>
          <w:marBottom w:val="0"/>
          <w:divBdr>
            <w:top w:val="none" w:sz="0" w:space="0" w:color="auto"/>
            <w:left w:val="none" w:sz="0" w:space="0" w:color="auto"/>
            <w:bottom w:val="none" w:sz="0" w:space="0" w:color="auto"/>
            <w:right w:val="none" w:sz="0" w:space="0" w:color="auto"/>
          </w:divBdr>
        </w:div>
        <w:div w:id="171913872">
          <w:marLeft w:val="480"/>
          <w:marRight w:val="0"/>
          <w:marTop w:val="0"/>
          <w:marBottom w:val="0"/>
          <w:divBdr>
            <w:top w:val="none" w:sz="0" w:space="0" w:color="auto"/>
            <w:left w:val="none" w:sz="0" w:space="0" w:color="auto"/>
            <w:bottom w:val="none" w:sz="0" w:space="0" w:color="auto"/>
            <w:right w:val="none" w:sz="0" w:space="0" w:color="auto"/>
          </w:divBdr>
        </w:div>
        <w:div w:id="1206869255">
          <w:marLeft w:val="480"/>
          <w:marRight w:val="0"/>
          <w:marTop w:val="0"/>
          <w:marBottom w:val="0"/>
          <w:divBdr>
            <w:top w:val="none" w:sz="0" w:space="0" w:color="auto"/>
            <w:left w:val="none" w:sz="0" w:space="0" w:color="auto"/>
            <w:bottom w:val="none" w:sz="0" w:space="0" w:color="auto"/>
            <w:right w:val="none" w:sz="0" w:space="0" w:color="auto"/>
          </w:divBdr>
        </w:div>
        <w:div w:id="1925139688">
          <w:marLeft w:val="480"/>
          <w:marRight w:val="0"/>
          <w:marTop w:val="0"/>
          <w:marBottom w:val="0"/>
          <w:divBdr>
            <w:top w:val="none" w:sz="0" w:space="0" w:color="auto"/>
            <w:left w:val="none" w:sz="0" w:space="0" w:color="auto"/>
            <w:bottom w:val="none" w:sz="0" w:space="0" w:color="auto"/>
            <w:right w:val="none" w:sz="0" w:space="0" w:color="auto"/>
          </w:divBdr>
        </w:div>
        <w:div w:id="1182672266">
          <w:marLeft w:val="480"/>
          <w:marRight w:val="0"/>
          <w:marTop w:val="0"/>
          <w:marBottom w:val="0"/>
          <w:divBdr>
            <w:top w:val="none" w:sz="0" w:space="0" w:color="auto"/>
            <w:left w:val="none" w:sz="0" w:space="0" w:color="auto"/>
            <w:bottom w:val="none" w:sz="0" w:space="0" w:color="auto"/>
            <w:right w:val="none" w:sz="0" w:space="0" w:color="auto"/>
          </w:divBdr>
        </w:div>
        <w:div w:id="1756590153">
          <w:marLeft w:val="480"/>
          <w:marRight w:val="0"/>
          <w:marTop w:val="0"/>
          <w:marBottom w:val="0"/>
          <w:divBdr>
            <w:top w:val="none" w:sz="0" w:space="0" w:color="auto"/>
            <w:left w:val="none" w:sz="0" w:space="0" w:color="auto"/>
            <w:bottom w:val="none" w:sz="0" w:space="0" w:color="auto"/>
            <w:right w:val="none" w:sz="0" w:space="0" w:color="auto"/>
          </w:divBdr>
        </w:div>
        <w:div w:id="2079788797">
          <w:marLeft w:val="480"/>
          <w:marRight w:val="0"/>
          <w:marTop w:val="0"/>
          <w:marBottom w:val="0"/>
          <w:divBdr>
            <w:top w:val="none" w:sz="0" w:space="0" w:color="auto"/>
            <w:left w:val="none" w:sz="0" w:space="0" w:color="auto"/>
            <w:bottom w:val="none" w:sz="0" w:space="0" w:color="auto"/>
            <w:right w:val="none" w:sz="0" w:space="0" w:color="auto"/>
          </w:divBdr>
        </w:div>
        <w:div w:id="912280541">
          <w:marLeft w:val="480"/>
          <w:marRight w:val="0"/>
          <w:marTop w:val="0"/>
          <w:marBottom w:val="0"/>
          <w:divBdr>
            <w:top w:val="none" w:sz="0" w:space="0" w:color="auto"/>
            <w:left w:val="none" w:sz="0" w:space="0" w:color="auto"/>
            <w:bottom w:val="none" w:sz="0" w:space="0" w:color="auto"/>
            <w:right w:val="none" w:sz="0" w:space="0" w:color="auto"/>
          </w:divBdr>
        </w:div>
        <w:div w:id="1379433287">
          <w:marLeft w:val="480"/>
          <w:marRight w:val="0"/>
          <w:marTop w:val="0"/>
          <w:marBottom w:val="0"/>
          <w:divBdr>
            <w:top w:val="none" w:sz="0" w:space="0" w:color="auto"/>
            <w:left w:val="none" w:sz="0" w:space="0" w:color="auto"/>
            <w:bottom w:val="none" w:sz="0" w:space="0" w:color="auto"/>
            <w:right w:val="none" w:sz="0" w:space="0" w:color="auto"/>
          </w:divBdr>
        </w:div>
        <w:div w:id="1737698877">
          <w:marLeft w:val="480"/>
          <w:marRight w:val="0"/>
          <w:marTop w:val="0"/>
          <w:marBottom w:val="0"/>
          <w:divBdr>
            <w:top w:val="none" w:sz="0" w:space="0" w:color="auto"/>
            <w:left w:val="none" w:sz="0" w:space="0" w:color="auto"/>
            <w:bottom w:val="none" w:sz="0" w:space="0" w:color="auto"/>
            <w:right w:val="none" w:sz="0" w:space="0" w:color="auto"/>
          </w:divBdr>
        </w:div>
        <w:div w:id="21175658">
          <w:marLeft w:val="480"/>
          <w:marRight w:val="0"/>
          <w:marTop w:val="0"/>
          <w:marBottom w:val="0"/>
          <w:divBdr>
            <w:top w:val="none" w:sz="0" w:space="0" w:color="auto"/>
            <w:left w:val="none" w:sz="0" w:space="0" w:color="auto"/>
            <w:bottom w:val="none" w:sz="0" w:space="0" w:color="auto"/>
            <w:right w:val="none" w:sz="0" w:space="0" w:color="auto"/>
          </w:divBdr>
        </w:div>
        <w:div w:id="797917030">
          <w:marLeft w:val="480"/>
          <w:marRight w:val="0"/>
          <w:marTop w:val="0"/>
          <w:marBottom w:val="0"/>
          <w:divBdr>
            <w:top w:val="none" w:sz="0" w:space="0" w:color="auto"/>
            <w:left w:val="none" w:sz="0" w:space="0" w:color="auto"/>
            <w:bottom w:val="none" w:sz="0" w:space="0" w:color="auto"/>
            <w:right w:val="none" w:sz="0" w:space="0" w:color="auto"/>
          </w:divBdr>
        </w:div>
        <w:div w:id="1462646195">
          <w:marLeft w:val="480"/>
          <w:marRight w:val="0"/>
          <w:marTop w:val="0"/>
          <w:marBottom w:val="0"/>
          <w:divBdr>
            <w:top w:val="none" w:sz="0" w:space="0" w:color="auto"/>
            <w:left w:val="none" w:sz="0" w:space="0" w:color="auto"/>
            <w:bottom w:val="none" w:sz="0" w:space="0" w:color="auto"/>
            <w:right w:val="none" w:sz="0" w:space="0" w:color="auto"/>
          </w:divBdr>
        </w:div>
        <w:div w:id="1422800380">
          <w:marLeft w:val="480"/>
          <w:marRight w:val="0"/>
          <w:marTop w:val="0"/>
          <w:marBottom w:val="0"/>
          <w:divBdr>
            <w:top w:val="none" w:sz="0" w:space="0" w:color="auto"/>
            <w:left w:val="none" w:sz="0" w:space="0" w:color="auto"/>
            <w:bottom w:val="none" w:sz="0" w:space="0" w:color="auto"/>
            <w:right w:val="none" w:sz="0" w:space="0" w:color="auto"/>
          </w:divBdr>
        </w:div>
        <w:div w:id="830216656">
          <w:marLeft w:val="480"/>
          <w:marRight w:val="0"/>
          <w:marTop w:val="0"/>
          <w:marBottom w:val="0"/>
          <w:divBdr>
            <w:top w:val="none" w:sz="0" w:space="0" w:color="auto"/>
            <w:left w:val="none" w:sz="0" w:space="0" w:color="auto"/>
            <w:bottom w:val="none" w:sz="0" w:space="0" w:color="auto"/>
            <w:right w:val="none" w:sz="0" w:space="0" w:color="auto"/>
          </w:divBdr>
        </w:div>
        <w:div w:id="1901480353">
          <w:marLeft w:val="480"/>
          <w:marRight w:val="0"/>
          <w:marTop w:val="0"/>
          <w:marBottom w:val="0"/>
          <w:divBdr>
            <w:top w:val="none" w:sz="0" w:space="0" w:color="auto"/>
            <w:left w:val="none" w:sz="0" w:space="0" w:color="auto"/>
            <w:bottom w:val="none" w:sz="0" w:space="0" w:color="auto"/>
            <w:right w:val="none" w:sz="0" w:space="0" w:color="auto"/>
          </w:divBdr>
        </w:div>
        <w:div w:id="944851781">
          <w:marLeft w:val="480"/>
          <w:marRight w:val="0"/>
          <w:marTop w:val="0"/>
          <w:marBottom w:val="0"/>
          <w:divBdr>
            <w:top w:val="none" w:sz="0" w:space="0" w:color="auto"/>
            <w:left w:val="none" w:sz="0" w:space="0" w:color="auto"/>
            <w:bottom w:val="none" w:sz="0" w:space="0" w:color="auto"/>
            <w:right w:val="none" w:sz="0" w:space="0" w:color="auto"/>
          </w:divBdr>
        </w:div>
        <w:div w:id="315574654">
          <w:marLeft w:val="480"/>
          <w:marRight w:val="0"/>
          <w:marTop w:val="0"/>
          <w:marBottom w:val="0"/>
          <w:divBdr>
            <w:top w:val="none" w:sz="0" w:space="0" w:color="auto"/>
            <w:left w:val="none" w:sz="0" w:space="0" w:color="auto"/>
            <w:bottom w:val="none" w:sz="0" w:space="0" w:color="auto"/>
            <w:right w:val="none" w:sz="0" w:space="0" w:color="auto"/>
          </w:divBdr>
        </w:div>
        <w:div w:id="1226989889">
          <w:marLeft w:val="480"/>
          <w:marRight w:val="0"/>
          <w:marTop w:val="0"/>
          <w:marBottom w:val="0"/>
          <w:divBdr>
            <w:top w:val="none" w:sz="0" w:space="0" w:color="auto"/>
            <w:left w:val="none" w:sz="0" w:space="0" w:color="auto"/>
            <w:bottom w:val="none" w:sz="0" w:space="0" w:color="auto"/>
            <w:right w:val="none" w:sz="0" w:space="0" w:color="auto"/>
          </w:divBdr>
        </w:div>
        <w:div w:id="2108502355">
          <w:marLeft w:val="480"/>
          <w:marRight w:val="0"/>
          <w:marTop w:val="0"/>
          <w:marBottom w:val="0"/>
          <w:divBdr>
            <w:top w:val="none" w:sz="0" w:space="0" w:color="auto"/>
            <w:left w:val="none" w:sz="0" w:space="0" w:color="auto"/>
            <w:bottom w:val="none" w:sz="0" w:space="0" w:color="auto"/>
            <w:right w:val="none" w:sz="0" w:space="0" w:color="auto"/>
          </w:divBdr>
        </w:div>
        <w:div w:id="1010108994">
          <w:marLeft w:val="480"/>
          <w:marRight w:val="0"/>
          <w:marTop w:val="0"/>
          <w:marBottom w:val="0"/>
          <w:divBdr>
            <w:top w:val="none" w:sz="0" w:space="0" w:color="auto"/>
            <w:left w:val="none" w:sz="0" w:space="0" w:color="auto"/>
            <w:bottom w:val="none" w:sz="0" w:space="0" w:color="auto"/>
            <w:right w:val="none" w:sz="0" w:space="0" w:color="auto"/>
          </w:divBdr>
        </w:div>
        <w:div w:id="1165970732">
          <w:marLeft w:val="480"/>
          <w:marRight w:val="0"/>
          <w:marTop w:val="0"/>
          <w:marBottom w:val="0"/>
          <w:divBdr>
            <w:top w:val="none" w:sz="0" w:space="0" w:color="auto"/>
            <w:left w:val="none" w:sz="0" w:space="0" w:color="auto"/>
            <w:bottom w:val="none" w:sz="0" w:space="0" w:color="auto"/>
            <w:right w:val="none" w:sz="0" w:space="0" w:color="auto"/>
          </w:divBdr>
        </w:div>
        <w:div w:id="435443615">
          <w:marLeft w:val="480"/>
          <w:marRight w:val="0"/>
          <w:marTop w:val="0"/>
          <w:marBottom w:val="0"/>
          <w:divBdr>
            <w:top w:val="none" w:sz="0" w:space="0" w:color="auto"/>
            <w:left w:val="none" w:sz="0" w:space="0" w:color="auto"/>
            <w:bottom w:val="none" w:sz="0" w:space="0" w:color="auto"/>
            <w:right w:val="none" w:sz="0" w:space="0" w:color="auto"/>
          </w:divBdr>
        </w:div>
        <w:div w:id="377778578">
          <w:marLeft w:val="480"/>
          <w:marRight w:val="0"/>
          <w:marTop w:val="0"/>
          <w:marBottom w:val="0"/>
          <w:divBdr>
            <w:top w:val="none" w:sz="0" w:space="0" w:color="auto"/>
            <w:left w:val="none" w:sz="0" w:space="0" w:color="auto"/>
            <w:bottom w:val="none" w:sz="0" w:space="0" w:color="auto"/>
            <w:right w:val="none" w:sz="0" w:space="0" w:color="auto"/>
          </w:divBdr>
        </w:div>
        <w:div w:id="1002706325">
          <w:marLeft w:val="480"/>
          <w:marRight w:val="0"/>
          <w:marTop w:val="0"/>
          <w:marBottom w:val="0"/>
          <w:divBdr>
            <w:top w:val="none" w:sz="0" w:space="0" w:color="auto"/>
            <w:left w:val="none" w:sz="0" w:space="0" w:color="auto"/>
            <w:bottom w:val="none" w:sz="0" w:space="0" w:color="auto"/>
            <w:right w:val="none" w:sz="0" w:space="0" w:color="auto"/>
          </w:divBdr>
        </w:div>
        <w:div w:id="154609129">
          <w:marLeft w:val="480"/>
          <w:marRight w:val="0"/>
          <w:marTop w:val="0"/>
          <w:marBottom w:val="0"/>
          <w:divBdr>
            <w:top w:val="none" w:sz="0" w:space="0" w:color="auto"/>
            <w:left w:val="none" w:sz="0" w:space="0" w:color="auto"/>
            <w:bottom w:val="none" w:sz="0" w:space="0" w:color="auto"/>
            <w:right w:val="none" w:sz="0" w:space="0" w:color="auto"/>
          </w:divBdr>
        </w:div>
        <w:div w:id="1272929806">
          <w:marLeft w:val="480"/>
          <w:marRight w:val="0"/>
          <w:marTop w:val="0"/>
          <w:marBottom w:val="0"/>
          <w:divBdr>
            <w:top w:val="none" w:sz="0" w:space="0" w:color="auto"/>
            <w:left w:val="none" w:sz="0" w:space="0" w:color="auto"/>
            <w:bottom w:val="none" w:sz="0" w:space="0" w:color="auto"/>
            <w:right w:val="none" w:sz="0" w:space="0" w:color="auto"/>
          </w:divBdr>
        </w:div>
        <w:div w:id="551042257">
          <w:marLeft w:val="480"/>
          <w:marRight w:val="0"/>
          <w:marTop w:val="0"/>
          <w:marBottom w:val="0"/>
          <w:divBdr>
            <w:top w:val="none" w:sz="0" w:space="0" w:color="auto"/>
            <w:left w:val="none" w:sz="0" w:space="0" w:color="auto"/>
            <w:bottom w:val="none" w:sz="0" w:space="0" w:color="auto"/>
            <w:right w:val="none" w:sz="0" w:space="0" w:color="auto"/>
          </w:divBdr>
        </w:div>
        <w:div w:id="1908951465">
          <w:marLeft w:val="480"/>
          <w:marRight w:val="0"/>
          <w:marTop w:val="0"/>
          <w:marBottom w:val="0"/>
          <w:divBdr>
            <w:top w:val="none" w:sz="0" w:space="0" w:color="auto"/>
            <w:left w:val="none" w:sz="0" w:space="0" w:color="auto"/>
            <w:bottom w:val="none" w:sz="0" w:space="0" w:color="auto"/>
            <w:right w:val="none" w:sz="0" w:space="0" w:color="auto"/>
          </w:divBdr>
        </w:div>
        <w:div w:id="1069965268">
          <w:marLeft w:val="480"/>
          <w:marRight w:val="0"/>
          <w:marTop w:val="0"/>
          <w:marBottom w:val="0"/>
          <w:divBdr>
            <w:top w:val="none" w:sz="0" w:space="0" w:color="auto"/>
            <w:left w:val="none" w:sz="0" w:space="0" w:color="auto"/>
            <w:bottom w:val="none" w:sz="0" w:space="0" w:color="auto"/>
            <w:right w:val="none" w:sz="0" w:space="0" w:color="auto"/>
          </w:divBdr>
        </w:div>
        <w:div w:id="439489734">
          <w:marLeft w:val="480"/>
          <w:marRight w:val="0"/>
          <w:marTop w:val="0"/>
          <w:marBottom w:val="0"/>
          <w:divBdr>
            <w:top w:val="none" w:sz="0" w:space="0" w:color="auto"/>
            <w:left w:val="none" w:sz="0" w:space="0" w:color="auto"/>
            <w:bottom w:val="none" w:sz="0" w:space="0" w:color="auto"/>
            <w:right w:val="none" w:sz="0" w:space="0" w:color="auto"/>
          </w:divBdr>
        </w:div>
        <w:div w:id="628556420">
          <w:marLeft w:val="480"/>
          <w:marRight w:val="0"/>
          <w:marTop w:val="0"/>
          <w:marBottom w:val="0"/>
          <w:divBdr>
            <w:top w:val="none" w:sz="0" w:space="0" w:color="auto"/>
            <w:left w:val="none" w:sz="0" w:space="0" w:color="auto"/>
            <w:bottom w:val="none" w:sz="0" w:space="0" w:color="auto"/>
            <w:right w:val="none" w:sz="0" w:space="0" w:color="auto"/>
          </w:divBdr>
        </w:div>
        <w:div w:id="203831713">
          <w:marLeft w:val="480"/>
          <w:marRight w:val="0"/>
          <w:marTop w:val="0"/>
          <w:marBottom w:val="0"/>
          <w:divBdr>
            <w:top w:val="none" w:sz="0" w:space="0" w:color="auto"/>
            <w:left w:val="none" w:sz="0" w:space="0" w:color="auto"/>
            <w:bottom w:val="none" w:sz="0" w:space="0" w:color="auto"/>
            <w:right w:val="none" w:sz="0" w:space="0" w:color="auto"/>
          </w:divBdr>
        </w:div>
        <w:div w:id="1731493456">
          <w:marLeft w:val="480"/>
          <w:marRight w:val="0"/>
          <w:marTop w:val="0"/>
          <w:marBottom w:val="0"/>
          <w:divBdr>
            <w:top w:val="none" w:sz="0" w:space="0" w:color="auto"/>
            <w:left w:val="none" w:sz="0" w:space="0" w:color="auto"/>
            <w:bottom w:val="none" w:sz="0" w:space="0" w:color="auto"/>
            <w:right w:val="none" w:sz="0" w:space="0" w:color="auto"/>
          </w:divBdr>
        </w:div>
        <w:div w:id="102187147">
          <w:marLeft w:val="480"/>
          <w:marRight w:val="0"/>
          <w:marTop w:val="0"/>
          <w:marBottom w:val="0"/>
          <w:divBdr>
            <w:top w:val="none" w:sz="0" w:space="0" w:color="auto"/>
            <w:left w:val="none" w:sz="0" w:space="0" w:color="auto"/>
            <w:bottom w:val="none" w:sz="0" w:space="0" w:color="auto"/>
            <w:right w:val="none" w:sz="0" w:space="0" w:color="auto"/>
          </w:divBdr>
        </w:div>
        <w:div w:id="1988515182">
          <w:marLeft w:val="480"/>
          <w:marRight w:val="0"/>
          <w:marTop w:val="0"/>
          <w:marBottom w:val="0"/>
          <w:divBdr>
            <w:top w:val="none" w:sz="0" w:space="0" w:color="auto"/>
            <w:left w:val="none" w:sz="0" w:space="0" w:color="auto"/>
            <w:bottom w:val="none" w:sz="0" w:space="0" w:color="auto"/>
            <w:right w:val="none" w:sz="0" w:space="0" w:color="auto"/>
          </w:divBdr>
        </w:div>
        <w:div w:id="755983196">
          <w:marLeft w:val="480"/>
          <w:marRight w:val="0"/>
          <w:marTop w:val="0"/>
          <w:marBottom w:val="0"/>
          <w:divBdr>
            <w:top w:val="none" w:sz="0" w:space="0" w:color="auto"/>
            <w:left w:val="none" w:sz="0" w:space="0" w:color="auto"/>
            <w:bottom w:val="none" w:sz="0" w:space="0" w:color="auto"/>
            <w:right w:val="none" w:sz="0" w:space="0" w:color="auto"/>
          </w:divBdr>
        </w:div>
        <w:div w:id="1542012730">
          <w:marLeft w:val="480"/>
          <w:marRight w:val="0"/>
          <w:marTop w:val="0"/>
          <w:marBottom w:val="0"/>
          <w:divBdr>
            <w:top w:val="none" w:sz="0" w:space="0" w:color="auto"/>
            <w:left w:val="none" w:sz="0" w:space="0" w:color="auto"/>
            <w:bottom w:val="none" w:sz="0" w:space="0" w:color="auto"/>
            <w:right w:val="none" w:sz="0" w:space="0" w:color="auto"/>
          </w:divBdr>
        </w:div>
        <w:div w:id="920601620">
          <w:marLeft w:val="480"/>
          <w:marRight w:val="0"/>
          <w:marTop w:val="0"/>
          <w:marBottom w:val="0"/>
          <w:divBdr>
            <w:top w:val="none" w:sz="0" w:space="0" w:color="auto"/>
            <w:left w:val="none" w:sz="0" w:space="0" w:color="auto"/>
            <w:bottom w:val="none" w:sz="0" w:space="0" w:color="auto"/>
            <w:right w:val="none" w:sz="0" w:space="0" w:color="auto"/>
          </w:divBdr>
        </w:div>
        <w:div w:id="2122143179">
          <w:marLeft w:val="480"/>
          <w:marRight w:val="0"/>
          <w:marTop w:val="0"/>
          <w:marBottom w:val="0"/>
          <w:divBdr>
            <w:top w:val="none" w:sz="0" w:space="0" w:color="auto"/>
            <w:left w:val="none" w:sz="0" w:space="0" w:color="auto"/>
            <w:bottom w:val="none" w:sz="0" w:space="0" w:color="auto"/>
            <w:right w:val="none" w:sz="0" w:space="0" w:color="auto"/>
          </w:divBdr>
        </w:div>
        <w:div w:id="1697458765">
          <w:marLeft w:val="480"/>
          <w:marRight w:val="0"/>
          <w:marTop w:val="0"/>
          <w:marBottom w:val="0"/>
          <w:divBdr>
            <w:top w:val="none" w:sz="0" w:space="0" w:color="auto"/>
            <w:left w:val="none" w:sz="0" w:space="0" w:color="auto"/>
            <w:bottom w:val="none" w:sz="0" w:space="0" w:color="auto"/>
            <w:right w:val="none" w:sz="0" w:space="0" w:color="auto"/>
          </w:divBdr>
        </w:div>
        <w:div w:id="1457605125">
          <w:marLeft w:val="480"/>
          <w:marRight w:val="0"/>
          <w:marTop w:val="0"/>
          <w:marBottom w:val="0"/>
          <w:divBdr>
            <w:top w:val="none" w:sz="0" w:space="0" w:color="auto"/>
            <w:left w:val="none" w:sz="0" w:space="0" w:color="auto"/>
            <w:bottom w:val="none" w:sz="0" w:space="0" w:color="auto"/>
            <w:right w:val="none" w:sz="0" w:space="0" w:color="auto"/>
          </w:divBdr>
        </w:div>
        <w:div w:id="1665232457">
          <w:marLeft w:val="480"/>
          <w:marRight w:val="0"/>
          <w:marTop w:val="0"/>
          <w:marBottom w:val="0"/>
          <w:divBdr>
            <w:top w:val="none" w:sz="0" w:space="0" w:color="auto"/>
            <w:left w:val="none" w:sz="0" w:space="0" w:color="auto"/>
            <w:bottom w:val="none" w:sz="0" w:space="0" w:color="auto"/>
            <w:right w:val="none" w:sz="0" w:space="0" w:color="auto"/>
          </w:divBdr>
        </w:div>
        <w:div w:id="795177316">
          <w:marLeft w:val="480"/>
          <w:marRight w:val="0"/>
          <w:marTop w:val="0"/>
          <w:marBottom w:val="0"/>
          <w:divBdr>
            <w:top w:val="none" w:sz="0" w:space="0" w:color="auto"/>
            <w:left w:val="none" w:sz="0" w:space="0" w:color="auto"/>
            <w:bottom w:val="none" w:sz="0" w:space="0" w:color="auto"/>
            <w:right w:val="none" w:sz="0" w:space="0" w:color="auto"/>
          </w:divBdr>
        </w:div>
        <w:div w:id="114642233">
          <w:marLeft w:val="480"/>
          <w:marRight w:val="0"/>
          <w:marTop w:val="0"/>
          <w:marBottom w:val="0"/>
          <w:divBdr>
            <w:top w:val="none" w:sz="0" w:space="0" w:color="auto"/>
            <w:left w:val="none" w:sz="0" w:space="0" w:color="auto"/>
            <w:bottom w:val="none" w:sz="0" w:space="0" w:color="auto"/>
            <w:right w:val="none" w:sz="0" w:space="0" w:color="auto"/>
          </w:divBdr>
        </w:div>
        <w:div w:id="2099518092">
          <w:marLeft w:val="480"/>
          <w:marRight w:val="0"/>
          <w:marTop w:val="0"/>
          <w:marBottom w:val="0"/>
          <w:divBdr>
            <w:top w:val="none" w:sz="0" w:space="0" w:color="auto"/>
            <w:left w:val="none" w:sz="0" w:space="0" w:color="auto"/>
            <w:bottom w:val="none" w:sz="0" w:space="0" w:color="auto"/>
            <w:right w:val="none" w:sz="0" w:space="0" w:color="auto"/>
          </w:divBdr>
        </w:div>
        <w:div w:id="391470794">
          <w:marLeft w:val="480"/>
          <w:marRight w:val="0"/>
          <w:marTop w:val="0"/>
          <w:marBottom w:val="0"/>
          <w:divBdr>
            <w:top w:val="none" w:sz="0" w:space="0" w:color="auto"/>
            <w:left w:val="none" w:sz="0" w:space="0" w:color="auto"/>
            <w:bottom w:val="none" w:sz="0" w:space="0" w:color="auto"/>
            <w:right w:val="none" w:sz="0" w:space="0" w:color="auto"/>
          </w:divBdr>
        </w:div>
        <w:div w:id="406656548">
          <w:marLeft w:val="480"/>
          <w:marRight w:val="0"/>
          <w:marTop w:val="0"/>
          <w:marBottom w:val="0"/>
          <w:divBdr>
            <w:top w:val="none" w:sz="0" w:space="0" w:color="auto"/>
            <w:left w:val="none" w:sz="0" w:space="0" w:color="auto"/>
            <w:bottom w:val="none" w:sz="0" w:space="0" w:color="auto"/>
            <w:right w:val="none" w:sz="0" w:space="0" w:color="auto"/>
          </w:divBdr>
        </w:div>
        <w:div w:id="1876774559">
          <w:marLeft w:val="480"/>
          <w:marRight w:val="0"/>
          <w:marTop w:val="0"/>
          <w:marBottom w:val="0"/>
          <w:divBdr>
            <w:top w:val="none" w:sz="0" w:space="0" w:color="auto"/>
            <w:left w:val="none" w:sz="0" w:space="0" w:color="auto"/>
            <w:bottom w:val="none" w:sz="0" w:space="0" w:color="auto"/>
            <w:right w:val="none" w:sz="0" w:space="0" w:color="auto"/>
          </w:divBdr>
        </w:div>
        <w:div w:id="563881795">
          <w:marLeft w:val="480"/>
          <w:marRight w:val="0"/>
          <w:marTop w:val="0"/>
          <w:marBottom w:val="0"/>
          <w:divBdr>
            <w:top w:val="none" w:sz="0" w:space="0" w:color="auto"/>
            <w:left w:val="none" w:sz="0" w:space="0" w:color="auto"/>
            <w:bottom w:val="none" w:sz="0" w:space="0" w:color="auto"/>
            <w:right w:val="none" w:sz="0" w:space="0" w:color="auto"/>
          </w:divBdr>
        </w:div>
        <w:div w:id="322785272">
          <w:marLeft w:val="480"/>
          <w:marRight w:val="0"/>
          <w:marTop w:val="0"/>
          <w:marBottom w:val="0"/>
          <w:divBdr>
            <w:top w:val="none" w:sz="0" w:space="0" w:color="auto"/>
            <w:left w:val="none" w:sz="0" w:space="0" w:color="auto"/>
            <w:bottom w:val="none" w:sz="0" w:space="0" w:color="auto"/>
            <w:right w:val="none" w:sz="0" w:space="0" w:color="auto"/>
          </w:divBdr>
        </w:div>
        <w:div w:id="1976451525">
          <w:marLeft w:val="480"/>
          <w:marRight w:val="0"/>
          <w:marTop w:val="0"/>
          <w:marBottom w:val="0"/>
          <w:divBdr>
            <w:top w:val="none" w:sz="0" w:space="0" w:color="auto"/>
            <w:left w:val="none" w:sz="0" w:space="0" w:color="auto"/>
            <w:bottom w:val="none" w:sz="0" w:space="0" w:color="auto"/>
            <w:right w:val="none" w:sz="0" w:space="0" w:color="auto"/>
          </w:divBdr>
        </w:div>
        <w:div w:id="1364017314">
          <w:marLeft w:val="480"/>
          <w:marRight w:val="0"/>
          <w:marTop w:val="0"/>
          <w:marBottom w:val="0"/>
          <w:divBdr>
            <w:top w:val="none" w:sz="0" w:space="0" w:color="auto"/>
            <w:left w:val="none" w:sz="0" w:space="0" w:color="auto"/>
            <w:bottom w:val="none" w:sz="0" w:space="0" w:color="auto"/>
            <w:right w:val="none" w:sz="0" w:space="0" w:color="auto"/>
          </w:divBdr>
        </w:div>
        <w:div w:id="1422801530">
          <w:marLeft w:val="480"/>
          <w:marRight w:val="0"/>
          <w:marTop w:val="0"/>
          <w:marBottom w:val="0"/>
          <w:divBdr>
            <w:top w:val="none" w:sz="0" w:space="0" w:color="auto"/>
            <w:left w:val="none" w:sz="0" w:space="0" w:color="auto"/>
            <w:bottom w:val="none" w:sz="0" w:space="0" w:color="auto"/>
            <w:right w:val="none" w:sz="0" w:space="0" w:color="auto"/>
          </w:divBdr>
        </w:div>
        <w:div w:id="415636335">
          <w:marLeft w:val="480"/>
          <w:marRight w:val="0"/>
          <w:marTop w:val="0"/>
          <w:marBottom w:val="0"/>
          <w:divBdr>
            <w:top w:val="none" w:sz="0" w:space="0" w:color="auto"/>
            <w:left w:val="none" w:sz="0" w:space="0" w:color="auto"/>
            <w:bottom w:val="none" w:sz="0" w:space="0" w:color="auto"/>
            <w:right w:val="none" w:sz="0" w:space="0" w:color="auto"/>
          </w:divBdr>
        </w:div>
        <w:div w:id="1457063527">
          <w:marLeft w:val="480"/>
          <w:marRight w:val="0"/>
          <w:marTop w:val="0"/>
          <w:marBottom w:val="0"/>
          <w:divBdr>
            <w:top w:val="none" w:sz="0" w:space="0" w:color="auto"/>
            <w:left w:val="none" w:sz="0" w:space="0" w:color="auto"/>
            <w:bottom w:val="none" w:sz="0" w:space="0" w:color="auto"/>
            <w:right w:val="none" w:sz="0" w:space="0" w:color="auto"/>
          </w:divBdr>
        </w:div>
        <w:div w:id="870537938">
          <w:marLeft w:val="480"/>
          <w:marRight w:val="0"/>
          <w:marTop w:val="0"/>
          <w:marBottom w:val="0"/>
          <w:divBdr>
            <w:top w:val="none" w:sz="0" w:space="0" w:color="auto"/>
            <w:left w:val="none" w:sz="0" w:space="0" w:color="auto"/>
            <w:bottom w:val="none" w:sz="0" w:space="0" w:color="auto"/>
            <w:right w:val="none" w:sz="0" w:space="0" w:color="auto"/>
          </w:divBdr>
        </w:div>
      </w:divsChild>
    </w:div>
    <w:div w:id="1735156549">
      <w:bodyDiv w:val="1"/>
      <w:marLeft w:val="0"/>
      <w:marRight w:val="0"/>
      <w:marTop w:val="0"/>
      <w:marBottom w:val="0"/>
      <w:divBdr>
        <w:top w:val="none" w:sz="0" w:space="0" w:color="auto"/>
        <w:left w:val="none" w:sz="0" w:space="0" w:color="auto"/>
        <w:bottom w:val="none" w:sz="0" w:space="0" w:color="auto"/>
        <w:right w:val="none" w:sz="0" w:space="0" w:color="auto"/>
      </w:divBdr>
    </w:div>
    <w:div w:id="1736009926">
      <w:marLeft w:val="480"/>
      <w:marRight w:val="0"/>
      <w:marTop w:val="0"/>
      <w:marBottom w:val="0"/>
      <w:divBdr>
        <w:top w:val="none" w:sz="0" w:space="0" w:color="auto"/>
        <w:left w:val="none" w:sz="0" w:space="0" w:color="auto"/>
        <w:bottom w:val="none" w:sz="0" w:space="0" w:color="auto"/>
        <w:right w:val="none" w:sz="0" w:space="0" w:color="auto"/>
      </w:divBdr>
    </w:div>
    <w:div w:id="1736774617">
      <w:marLeft w:val="480"/>
      <w:marRight w:val="0"/>
      <w:marTop w:val="0"/>
      <w:marBottom w:val="0"/>
      <w:divBdr>
        <w:top w:val="none" w:sz="0" w:space="0" w:color="auto"/>
        <w:left w:val="none" w:sz="0" w:space="0" w:color="auto"/>
        <w:bottom w:val="none" w:sz="0" w:space="0" w:color="auto"/>
        <w:right w:val="none" w:sz="0" w:space="0" w:color="auto"/>
      </w:divBdr>
    </w:div>
    <w:div w:id="1736931033">
      <w:marLeft w:val="480"/>
      <w:marRight w:val="0"/>
      <w:marTop w:val="0"/>
      <w:marBottom w:val="0"/>
      <w:divBdr>
        <w:top w:val="none" w:sz="0" w:space="0" w:color="auto"/>
        <w:left w:val="none" w:sz="0" w:space="0" w:color="auto"/>
        <w:bottom w:val="none" w:sz="0" w:space="0" w:color="auto"/>
        <w:right w:val="none" w:sz="0" w:space="0" w:color="auto"/>
      </w:divBdr>
    </w:div>
    <w:div w:id="1737168953">
      <w:bodyDiv w:val="1"/>
      <w:marLeft w:val="0"/>
      <w:marRight w:val="0"/>
      <w:marTop w:val="0"/>
      <w:marBottom w:val="0"/>
      <w:divBdr>
        <w:top w:val="none" w:sz="0" w:space="0" w:color="auto"/>
        <w:left w:val="none" w:sz="0" w:space="0" w:color="auto"/>
        <w:bottom w:val="none" w:sz="0" w:space="0" w:color="auto"/>
        <w:right w:val="none" w:sz="0" w:space="0" w:color="auto"/>
      </w:divBdr>
    </w:div>
    <w:div w:id="1737782469">
      <w:marLeft w:val="480"/>
      <w:marRight w:val="0"/>
      <w:marTop w:val="0"/>
      <w:marBottom w:val="0"/>
      <w:divBdr>
        <w:top w:val="none" w:sz="0" w:space="0" w:color="auto"/>
        <w:left w:val="none" w:sz="0" w:space="0" w:color="auto"/>
        <w:bottom w:val="none" w:sz="0" w:space="0" w:color="auto"/>
        <w:right w:val="none" w:sz="0" w:space="0" w:color="auto"/>
      </w:divBdr>
    </w:div>
    <w:div w:id="1738280188">
      <w:marLeft w:val="480"/>
      <w:marRight w:val="0"/>
      <w:marTop w:val="0"/>
      <w:marBottom w:val="0"/>
      <w:divBdr>
        <w:top w:val="none" w:sz="0" w:space="0" w:color="auto"/>
        <w:left w:val="none" w:sz="0" w:space="0" w:color="auto"/>
        <w:bottom w:val="none" w:sz="0" w:space="0" w:color="auto"/>
        <w:right w:val="none" w:sz="0" w:space="0" w:color="auto"/>
      </w:divBdr>
    </w:div>
    <w:div w:id="1738429496">
      <w:marLeft w:val="480"/>
      <w:marRight w:val="0"/>
      <w:marTop w:val="0"/>
      <w:marBottom w:val="0"/>
      <w:divBdr>
        <w:top w:val="none" w:sz="0" w:space="0" w:color="auto"/>
        <w:left w:val="none" w:sz="0" w:space="0" w:color="auto"/>
        <w:bottom w:val="none" w:sz="0" w:space="0" w:color="auto"/>
        <w:right w:val="none" w:sz="0" w:space="0" w:color="auto"/>
      </w:divBdr>
    </w:div>
    <w:div w:id="1738431482">
      <w:bodyDiv w:val="1"/>
      <w:marLeft w:val="0"/>
      <w:marRight w:val="0"/>
      <w:marTop w:val="0"/>
      <w:marBottom w:val="0"/>
      <w:divBdr>
        <w:top w:val="none" w:sz="0" w:space="0" w:color="auto"/>
        <w:left w:val="none" w:sz="0" w:space="0" w:color="auto"/>
        <w:bottom w:val="none" w:sz="0" w:space="0" w:color="auto"/>
        <w:right w:val="none" w:sz="0" w:space="0" w:color="auto"/>
      </w:divBdr>
    </w:div>
    <w:div w:id="1738629875">
      <w:marLeft w:val="480"/>
      <w:marRight w:val="0"/>
      <w:marTop w:val="0"/>
      <w:marBottom w:val="0"/>
      <w:divBdr>
        <w:top w:val="none" w:sz="0" w:space="0" w:color="auto"/>
        <w:left w:val="none" w:sz="0" w:space="0" w:color="auto"/>
        <w:bottom w:val="none" w:sz="0" w:space="0" w:color="auto"/>
        <w:right w:val="none" w:sz="0" w:space="0" w:color="auto"/>
      </w:divBdr>
    </w:div>
    <w:div w:id="1739400077">
      <w:bodyDiv w:val="1"/>
      <w:marLeft w:val="0"/>
      <w:marRight w:val="0"/>
      <w:marTop w:val="0"/>
      <w:marBottom w:val="0"/>
      <w:divBdr>
        <w:top w:val="none" w:sz="0" w:space="0" w:color="auto"/>
        <w:left w:val="none" w:sz="0" w:space="0" w:color="auto"/>
        <w:bottom w:val="none" w:sz="0" w:space="0" w:color="auto"/>
        <w:right w:val="none" w:sz="0" w:space="0" w:color="auto"/>
      </w:divBdr>
    </w:div>
    <w:div w:id="1739942377">
      <w:bodyDiv w:val="1"/>
      <w:marLeft w:val="0"/>
      <w:marRight w:val="0"/>
      <w:marTop w:val="0"/>
      <w:marBottom w:val="0"/>
      <w:divBdr>
        <w:top w:val="none" w:sz="0" w:space="0" w:color="auto"/>
        <w:left w:val="none" w:sz="0" w:space="0" w:color="auto"/>
        <w:bottom w:val="none" w:sz="0" w:space="0" w:color="auto"/>
        <w:right w:val="none" w:sz="0" w:space="0" w:color="auto"/>
      </w:divBdr>
    </w:div>
    <w:div w:id="1739981771">
      <w:marLeft w:val="480"/>
      <w:marRight w:val="0"/>
      <w:marTop w:val="0"/>
      <w:marBottom w:val="0"/>
      <w:divBdr>
        <w:top w:val="none" w:sz="0" w:space="0" w:color="auto"/>
        <w:left w:val="none" w:sz="0" w:space="0" w:color="auto"/>
        <w:bottom w:val="none" w:sz="0" w:space="0" w:color="auto"/>
        <w:right w:val="none" w:sz="0" w:space="0" w:color="auto"/>
      </w:divBdr>
    </w:div>
    <w:div w:id="1740244966">
      <w:marLeft w:val="480"/>
      <w:marRight w:val="0"/>
      <w:marTop w:val="0"/>
      <w:marBottom w:val="0"/>
      <w:divBdr>
        <w:top w:val="none" w:sz="0" w:space="0" w:color="auto"/>
        <w:left w:val="none" w:sz="0" w:space="0" w:color="auto"/>
        <w:bottom w:val="none" w:sz="0" w:space="0" w:color="auto"/>
        <w:right w:val="none" w:sz="0" w:space="0" w:color="auto"/>
      </w:divBdr>
    </w:div>
    <w:div w:id="1740707013">
      <w:marLeft w:val="480"/>
      <w:marRight w:val="0"/>
      <w:marTop w:val="0"/>
      <w:marBottom w:val="0"/>
      <w:divBdr>
        <w:top w:val="none" w:sz="0" w:space="0" w:color="auto"/>
        <w:left w:val="none" w:sz="0" w:space="0" w:color="auto"/>
        <w:bottom w:val="none" w:sz="0" w:space="0" w:color="auto"/>
        <w:right w:val="none" w:sz="0" w:space="0" w:color="auto"/>
      </w:divBdr>
    </w:div>
    <w:div w:id="1741056617">
      <w:marLeft w:val="480"/>
      <w:marRight w:val="0"/>
      <w:marTop w:val="0"/>
      <w:marBottom w:val="0"/>
      <w:divBdr>
        <w:top w:val="none" w:sz="0" w:space="0" w:color="auto"/>
        <w:left w:val="none" w:sz="0" w:space="0" w:color="auto"/>
        <w:bottom w:val="none" w:sz="0" w:space="0" w:color="auto"/>
        <w:right w:val="none" w:sz="0" w:space="0" w:color="auto"/>
      </w:divBdr>
    </w:div>
    <w:div w:id="1741169430">
      <w:marLeft w:val="480"/>
      <w:marRight w:val="0"/>
      <w:marTop w:val="0"/>
      <w:marBottom w:val="0"/>
      <w:divBdr>
        <w:top w:val="none" w:sz="0" w:space="0" w:color="auto"/>
        <w:left w:val="none" w:sz="0" w:space="0" w:color="auto"/>
        <w:bottom w:val="none" w:sz="0" w:space="0" w:color="auto"/>
        <w:right w:val="none" w:sz="0" w:space="0" w:color="auto"/>
      </w:divBdr>
    </w:div>
    <w:div w:id="1741248002">
      <w:marLeft w:val="480"/>
      <w:marRight w:val="0"/>
      <w:marTop w:val="0"/>
      <w:marBottom w:val="0"/>
      <w:divBdr>
        <w:top w:val="none" w:sz="0" w:space="0" w:color="auto"/>
        <w:left w:val="none" w:sz="0" w:space="0" w:color="auto"/>
        <w:bottom w:val="none" w:sz="0" w:space="0" w:color="auto"/>
        <w:right w:val="none" w:sz="0" w:space="0" w:color="auto"/>
      </w:divBdr>
    </w:div>
    <w:div w:id="1741782862">
      <w:marLeft w:val="480"/>
      <w:marRight w:val="0"/>
      <w:marTop w:val="0"/>
      <w:marBottom w:val="0"/>
      <w:divBdr>
        <w:top w:val="none" w:sz="0" w:space="0" w:color="auto"/>
        <w:left w:val="none" w:sz="0" w:space="0" w:color="auto"/>
        <w:bottom w:val="none" w:sz="0" w:space="0" w:color="auto"/>
        <w:right w:val="none" w:sz="0" w:space="0" w:color="auto"/>
      </w:divBdr>
    </w:div>
    <w:div w:id="1741826283">
      <w:marLeft w:val="480"/>
      <w:marRight w:val="0"/>
      <w:marTop w:val="0"/>
      <w:marBottom w:val="0"/>
      <w:divBdr>
        <w:top w:val="none" w:sz="0" w:space="0" w:color="auto"/>
        <w:left w:val="none" w:sz="0" w:space="0" w:color="auto"/>
        <w:bottom w:val="none" w:sz="0" w:space="0" w:color="auto"/>
        <w:right w:val="none" w:sz="0" w:space="0" w:color="auto"/>
      </w:divBdr>
    </w:div>
    <w:div w:id="1741976128">
      <w:marLeft w:val="480"/>
      <w:marRight w:val="0"/>
      <w:marTop w:val="0"/>
      <w:marBottom w:val="0"/>
      <w:divBdr>
        <w:top w:val="none" w:sz="0" w:space="0" w:color="auto"/>
        <w:left w:val="none" w:sz="0" w:space="0" w:color="auto"/>
        <w:bottom w:val="none" w:sz="0" w:space="0" w:color="auto"/>
        <w:right w:val="none" w:sz="0" w:space="0" w:color="auto"/>
      </w:divBdr>
    </w:div>
    <w:div w:id="1742436669">
      <w:marLeft w:val="480"/>
      <w:marRight w:val="0"/>
      <w:marTop w:val="0"/>
      <w:marBottom w:val="0"/>
      <w:divBdr>
        <w:top w:val="none" w:sz="0" w:space="0" w:color="auto"/>
        <w:left w:val="none" w:sz="0" w:space="0" w:color="auto"/>
        <w:bottom w:val="none" w:sz="0" w:space="0" w:color="auto"/>
        <w:right w:val="none" w:sz="0" w:space="0" w:color="auto"/>
      </w:divBdr>
    </w:div>
    <w:div w:id="1742484918">
      <w:bodyDiv w:val="1"/>
      <w:marLeft w:val="0"/>
      <w:marRight w:val="0"/>
      <w:marTop w:val="0"/>
      <w:marBottom w:val="0"/>
      <w:divBdr>
        <w:top w:val="none" w:sz="0" w:space="0" w:color="auto"/>
        <w:left w:val="none" w:sz="0" w:space="0" w:color="auto"/>
        <w:bottom w:val="none" w:sz="0" w:space="0" w:color="auto"/>
        <w:right w:val="none" w:sz="0" w:space="0" w:color="auto"/>
      </w:divBdr>
    </w:div>
    <w:div w:id="1742563029">
      <w:marLeft w:val="480"/>
      <w:marRight w:val="0"/>
      <w:marTop w:val="0"/>
      <w:marBottom w:val="0"/>
      <w:divBdr>
        <w:top w:val="none" w:sz="0" w:space="0" w:color="auto"/>
        <w:left w:val="none" w:sz="0" w:space="0" w:color="auto"/>
        <w:bottom w:val="none" w:sz="0" w:space="0" w:color="auto"/>
        <w:right w:val="none" w:sz="0" w:space="0" w:color="auto"/>
      </w:divBdr>
    </w:div>
    <w:div w:id="1742869415">
      <w:marLeft w:val="480"/>
      <w:marRight w:val="0"/>
      <w:marTop w:val="0"/>
      <w:marBottom w:val="0"/>
      <w:divBdr>
        <w:top w:val="none" w:sz="0" w:space="0" w:color="auto"/>
        <w:left w:val="none" w:sz="0" w:space="0" w:color="auto"/>
        <w:bottom w:val="none" w:sz="0" w:space="0" w:color="auto"/>
        <w:right w:val="none" w:sz="0" w:space="0" w:color="auto"/>
      </w:divBdr>
    </w:div>
    <w:div w:id="1743983667">
      <w:marLeft w:val="480"/>
      <w:marRight w:val="0"/>
      <w:marTop w:val="0"/>
      <w:marBottom w:val="0"/>
      <w:divBdr>
        <w:top w:val="none" w:sz="0" w:space="0" w:color="auto"/>
        <w:left w:val="none" w:sz="0" w:space="0" w:color="auto"/>
        <w:bottom w:val="none" w:sz="0" w:space="0" w:color="auto"/>
        <w:right w:val="none" w:sz="0" w:space="0" w:color="auto"/>
      </w:divBdr>
    </w:div>
    <w:div w:id="1743985954">
      <w:marLeft w:val="480"/>
      <w:marRight w:val="0"/>
      <w:marTop w:val="0"/>
      <w:marBottom w:val="0"/>
      <w:divBdr>
        <w:top w:val="none" w:sz="0" w:space="0" w:color="auto"/>
        <w:left w:val="none" w:sz="0" w:space="0" w:color="auto"/>
        <w:bottom w:val="none" w:sz="0" w:space="0" w:color="auto"/>
        <w:right w:val="none" w:sz="0" w:space="0" w:color="auto"/>
      </w:divBdr>
    </w:div>
    <w:div w:id="1744183718">
      <w:marLeft w:val="480"/>
      <w:marRight w:val="0"/>
      <w:marTop w:val="0"/>
      <w:marBottom w:val="0"/>
      <w:divBdr>
        <w:top w:val="none" w:sz="0" w:space="0" w:color="auto"/>
        <w:left w:val="none" w:sz="0" w:space="0" w:color="auto"/>
        <w:bottom w:val="none" w:sz="0" w:space="0" w:color="auto"/>
        <w:right w:val="none" w:sz="0" w:space="0" w:color="auto"/>
      </w:divBdr>
    </w:div>
    <w:div w:id="1744377252">
      <w:marLeft w:val="480"/>
      <w:marRight w:val="0"/>
      <w:marTop w:val="0"/>
      <w:marBottom w:val="0"/>
      <w:divBdr>
        <w:top w:val="none" w:sz="0" w:space="0" w:color="auto"/>
        <w:left w:val="none" w:sz="0" w:space="0" w:color="auto"/>
        <w:bottom w:val="none" w:sz="0" w:space="0" w:color="auto"/>
        <w:right w:val="none" w:sz="0" w:space="0" w:color="auto"/>
      </w:divBdr>
    </w:div>
    <w:div w:id="1745225003">
      <w:marLeft w:val="480"/>
      <w:marRight w:val="0"/>
      <w:marTop w:val="0"/>
      <w:marBottom w:val="0"/>
      <w:divBdr>
        <w:top w:val="none" w:sz="0" w:space="0" w:color="auto"/>
        <w:left w:val="none" w:sz="0" w:space="0" w:color="auto"/>
        <w:bottom w:val="none" w:sz="0" w:space="0" w:color="auto"/>
        <w:right w:val="none" w:sz="0" w:space="0" w:color="auto"/>
      </w:divBdr>
    </w:div>
    <w:div w:id="1745370334">
      <w:marLeft w:val="480"/>
      <w:marRight w:val="0"/>
      <w:marTop w:val="0"/>
      <w:marBottom w:val="0"/>
      <w:divBdr>
        <w:top w:val="none" w:sz="0" w:space="0" w:color="auto"/>
        <w:left w:val="none" w:sz="0" w:space="0" w:color="auto"/>
        <w:bottom w:val="none" w:sz="0" w:space="0" w:color="auto"/>
        <w:right w:val="none" w:sz="0" w:space="0" w:color="auto"/>
      </w:divBdr>
    </w:div>
    <w:div w:id="1745838287">
      <w:marLeft w:val="480"/>
      <w:marRight w:val="0"/>
      <w:marTop w:val="0"/>
      <w:marBottom w:val="0"/>
      <w:divBdr>
        <w:top w:val="none" w:sz="0" w:space="0" w:color="auto"/>
        <w:left w:val="none" w:sz="0" w:space="0" w:color="auto"/>
        <w:bottom w:val="none" w:sz="0" w:space="0" w:color="auto"/>
        <w:right w:val="none" w:sz="0" w:space="0" w:color="auto"/>
      </w:divBdr>
    </w:div>
    <w:div w:id="1745906231">
      <w:marLeft w:val="480"/>
      <w:marRight w:val="0"/>
      <w:marTop w:val="0"/>
      <w:marBottom w:val="0"/>
      <w:divBdr>
        <w:top w:val="none" w:sz="0" w:space="0" w:color="auto"/>
        <w:left w:val="none" w:sz="0" w:space="0" w:color="auto"/>
        <w:bottom w:val="none" w:sz="0" w:space="0" w:color="auto"/>
        <w:right w:val="none" w:sz="0" w:space="0" w:color="auto"/>
      </w:divBdr>
    </w:div>
    <w:div w:id="1746107394">
      <w:marLeft w:val="480"/>
      <w:marRight w:val="0"/>
      <w:marTop w:val="0"/>
      <w:marBottom w:val="0"/>
      <w:divBdr>
        <w:top w:val="none" w:sz="0" w:space="0" w:color="auto"/>
        <w:left w:val="none" w:sz="0" w:space="0" w:color="auto"/>
        <w:bottom w:val="none" w:sz="0" w:space="0" w:color="auto"/>
        <w:right w:val="none" w:sz="0" w:space="0" w:color="auto"/>
      </w:divBdr>
    </w:div>
    <w:div w:id="1746293108">
      <w:marLeft w:val="480"/>
      <w:marRight w:val="0"/>
      <w:marTop w:val="0"/>
      <w:marBottom w:val="0"/>
      <w:divBdr>
        <w:top w:val="none" w:sz="0" w:space="0" w:color="auto"/>
        <w:left w:val="none" w:sz="0" w:space="0" w:color="auto"/>
        <w:bottom w:val="none" w:sz="0" w:space="0" w:color="auto"/>
        <w:right w:val="none" w:sz="0" w:space="0" w:color="auto"/>
      </w:divBdr>
    </w:div>
    <w:div w:id="1746686546">
      <w:marLeft w:val="480"/>
      <w:marRight w:val="0"/>
      <w:marTop w:val="0"/>
      <w:marBottom w:val="0"/>
      <w:divBdr>
        <w:top w:val="none" w:sz="0" w:space="0" w:color="auto"/>
        <w:left w:val="none" w:sz="0" w:space="0" w:color="auto"/>
        <w:bottom w:val="none" w:sz="0" w:space="0" w:color="auto"/>
        <w:right w:val="none" w:sz="0" w:space="0" w:color="auto"/>
      </w:divBdr>
    </w:div>
    <w:div w:id="1746957130">
      <w:bodyDiv w:val="1"/>
      <w:marLeft w:val="0"/>
      <w:marRight w:val="0"/>
      <w:marTop w:val="0"/>
      <w:marBottom w:val="0"/>
      <w:divBdr>
        <w:top w:val="none" w:sz="0" w:space="0" w:color="auto"/>
        <w:left w:val="none" w:sz="0" w:space="0" w:color="auto"/>
        <w:bottom w:val="none" w:sz="0" w:space="0" w:color="auto"/>
        <w:right w:val="none" w:sz="0" w:space="0" w:color="auto"/>
      </w:divBdr>
    </w:div>
    <w:div w:id="1747412231">
      <w:marLeft w:val="480"/>
      <w:marRight w:val="0"/>
      <w:marTop w:val="0"/>
      <w:marBottom w:val="0"/>
      <w:divBdr>
        <w:top w:val="none" w:sz="0" w:space="0" w:color="auto"/>
        <w:left w:val="none" w:sz="0" w:space="0" w:color="auto"/>
        <w:bottom w:val="none" w:sz="0" w:space="0" w:color="auto"/>
        <w:right w:val="none" w:sz="0" w:space="0" w:color="auto"/>
      </w:divBdr>
    </w:div>
    <w:div w:id="1747803149">
      <w:marLeft w:val="480"/>
      <w:marRight w:val="0"/>
      <w:marTop w:val="0"/>
      <w:marBottom w:val="0"/>
      <w:divBdr>
        <w:top w:val="none" w:sz="0" w:space="0" w:color="auto"/>
        <w:left w:val="none" w:sz="0" w:space="0" w:color="auto"/>
        <w:bottom w:val="none" w:sz="0" w:space="0" w:color="auto"/>
        <w:right w:val="none" w:sz="0" w:space="0" w:color="auto"/>
      </w:divBdr>
    </w:div>
    <w:div w:id="1748065223">
      <w:bodyDiv w:val="1"/>
      <w:marLeft w:val="0"/>
      <w:marRight w:val="0"/>
      <w:marTop w:val="0"/>
      <w:marBottom w:val="0"/>
      <w:divBdr>
        <w:top w:val="none" w:sz="0" w:space="0" w:color="auto"/>
        <w:left w:val="none" w:sz="0" w:space="0" w:color="auto"/>
        <w:bottom w:val="none" w:sz="0" w:space="0" w:color="auto"/>
        <w:right w:val="none" w:sz="0" w:space="0" w:color="auto"/>
      </w:divBdr>
    </w:div>
    <w:div w:id="1748769375">
      <w:marLeft w:val="480"/>
      <w:marRight w:val="0"/>
      <w:marTop w:val="0"/>
      <w:marBottom w:val="0"/>
      <w:divBdr>
        <w:top w:val="none" w:sz="0" w:space="0" w:color="auto"/>
        <w:left w:val="none" w:sz="0" w:space="0" w:color="auto"/>
        <w:bottom w:val="none" w:sz="0" w:space="0" w:color="auto"/>
        <w:right w:val="none" w:sz="0" w:space="0" w:color="auto"/>
      </w:divBdr>
    </w:div>
    <w:div w:id="1749038578">
      <w:bodyDiv w:val="1"/>
      <w:marLeft w:val="0"/>
      <w:marRight w:val="0"/>
      <w:marTop w:val="0"/>
      <w:marBottom w:val="0"/>
      <w:divBdr>
        <w:top w:val="none" w:sz="0" w:space="0" w:color="auto"/>
        <w:left w:val="none" w:sz="0" w:space="0" w:color="auto"/>
        <w:bottom w:val="none" w:sz="0" w:space="0" w:color="auto"/>
        <w:right w:val="none" w:sz="0" w:space="0" w:color="auto"/>
      </w:divBdr>
    </w:div>
    <w:div w:id="1749500400">
      <w:marLeft w:val="480"/>
      <w:marRight w:val="0"/>
      <w:marTop w:val="0"/>
      <w:marBottom w:val="0"/>
      <w:divBdr>
        <w:top w:val="none" w:sz="0" w:space="0" w:color="auto"/>
        <w:left w:val="none" w:sz="0" w:space="0" w:color="auto"/>
        <w:bottom w:val="none" w:sz="0" w:space="0" w:color="auto"/>
        <w:right w:val="none" w:sz="0" w:space="0" w:color="auto"/>
      </w:divBdr>
    </w:div>
    <w:div w:id="1750076016">
      <w:marLeft w:val="480"/>
      <w:marRight w:val="0"/>
      <w:marTop w:val="0"/>
      <w:marBottom w:val="0"/>
      <w:divBdr>
        <w:top w:val="none" w:sz="0" w:space="0" w:color="auto"/>
        <w:left w:val="none" w:sz="0" w:space="0" w:color="auto"/>
        <w:bottom w:val="none" w:sz="0" w:space="0" w:color="auto"/>
        <w:right w:val="none" w:sz="0" w:space="0" w:color="auto"/>
      </w:divBdr>
    </w:div>
    <w:div w:id="1750079685">
      <w:bodyDiv w:val="1"/>
      <w:marLeft w:val="0"/>
      <w:marRight w:val="0"/>
      <w:marTop w:val="0"/>
      <w:marBottom w:val="0"/>
      <w:divBdr>
        <w:top w:val="none" w:sz="0" w:space="0" w:color="auto"/>
        <w:left w:val="none" w:sz="0" w:space="0" w:color="auto"/>
        <w:bottom w:val="none" w:sz="0" w:space="0" w:color="auto"/>
        <w:right w:val="none" w:sz="0" w:space="0" w:color="auto"/>
      </w:divBdr>
    </w:div>
    <w:div w:id="1750226692">
      <w:marLeft w:val="480"/>
      <w:marRight w:val="0"/>
      <w:marTop w:val="0"/>
      <w:marBottom w:val="0"/>
      <w:divBdr>
        <w:top w:val="none" w:sz="0" w:space="0" w:color="auto"/>
        <w:left w:val="none" w:sz="0" w:space="0" w:color="auto"/>
        <w:bottom w:val="none" w:sz="0" w:space="0" w:color="auto"/>
        <w:right w:val="none" w:sz="0" w:space="0" w:color="auto"/>
      </w:divBdr>
    </w:div>
    <w:div w:id="1750731861">
      <w:marLeft w:val="480"/>
      <w:marRight w:val="0"/>
      <w:marTop w:val="0"/>
      <w:marBottom w:val="0"/>
      <w:divBdr>
        <w:top w:val="none" w:sz="0" w:space="0" w:color="auto"/>
        <w:left w:val="none" w:sz="0" w:space="0" w:color="auto"/>
        <w:bottom w:val="none" w:sz="0" w:space="0" w:color="auto"/>
        <w:right w:val="none" w:sz="0" w:space="0" w:color="auto"/>
      </w:divBdr>
    </w:div>
    <w:div w:id="1750809270">
      <w:bodyDiv w:val="1"/>
      <w:marLeft w:val="0"/>
      <w:marRight w:val="0"/>
      <w:marTop w:val="0"/>
      <w:marBottom w:val="0"/>
      <w:divBdr>
        <w:top w:val="none" w:sz="0" w:space="0" w:color="auto"/>
        <w:left w:val="none" w:sz="0" w:space="0" w:color="auto"/>
        <w:bottom w:val="none" w:sz="0" w:space="0" w:color="auto"/>
        <w:right w:val="none" w:sz="0" w:space="0" w:color="auto"/>
      </w:divBdr>
    </w:div>
    <w:div w:id="1751078308">
      <w:bodyDiv w:val="1"/>
      <w:marLeft w:val="0"/>
      <w:marRight w:val="0"/>
      <w:marTop w:val="0"/>
      <w:marBottom w:val="0"/>
      <w:divBdr>
        <w:top w:val="none" w:sz="0" w:space="0" w:color="auto"/>
        <w:left w:val="none" w:sz="0" w:space="0" w:color="auto"/>
        <w:bottom w:val="none" w:sz="0" w:space="0" w:color="auto"/>
        <w:right w:val="none" w:sz="0" w:space="0" w:color="auto"/>
      </w:divBdr>
    </w:div>
    <w:div w:id="1751195327">
      <w:marLeft w:val="480"/>
      <w:marRight w:val="0"/>
      <w:marTop w:val="0"/>
      <w:marBottom w:val="0"/>
      <w:divBdr>
        <w:top w:val="none" w:sz="0" w:space="0" w:color="auto"/>
        <w:left w:val="none" w:sz="0" w:space="0" w:color="auto"/>
        <w:bottom w:val="none" w:sz="0" w:space="0" w:color="auto"/>
        <w:right w:val="none" w:sz="0" w:space="0" w:color="auto"/>
      </w:divBdr>
    </w:div>
    <w:div w:id="1751537450">
      <w:bodyDiv w:val="1"/>
      <w:marLeft w:val="0"/>
      <w:marRight w:val="0"/>
      <w:marTop w:val="0"/>
      <w:marBottom w:val="0"/>
      <w:divBdr>
        <w:top w:val="none" w:sz="0" w:space="0" w:color="auto"/>
        <w:left w:val="none" w:sz="0" w:space="0" w:color="auto"/>
        <w:bottom w:val="none" w:sz="0" w:space="0" w:color="auto"/>
        <w:right w:val="none" w:sz="0" w:space="0" w:color="auto"/>
      </w:divBdr>
    </w:div>
    <w:div w:id="1751806479">
      <w:marLeft w:val="480"/>
      <w:marRight w:val="0"/>
      <w:marTop w:val="0"/>
      <w:marBottom w:val="0"/>
      <w:divBdr>
        <w:top w:val="none" w:sz="0" w:space="0" w:color="auto"/>
        <w:left w:val="none" w:sz="0" w:space="0" w:color="auto"/>
        <w:bottom w:val="none" w:sz="0" w:space="0" w:color="auto"/>
        <w:right w:val="none" w:sz="0" w:space="0" w:color="auto"/>
      </w:divBdr>
    </w:div>
    <w:div w:id="1752307813">
      <w:marLeft w:val="480"/>
      <w:marRight w:val="0"/>
      <w:marTop w:val="0"/>
      <w:marBottom w:val="0"/>
      <w:divBdr>
        <w:top w:val="none" w:sz="0" w:space="0" w:color="auto"/>
        <w:left w:val="none" w:sz="0" w:space="0" w:color="auto"/>
        <w:bottom w:val="none" w:sz="0" w:space="0" w:color="auto"/>
        <w:right w:val="none" w:sz="0" w:space="0" w:color="auto"/>
      </w:divBdr>
    </w:div>
    <w:div w:id="1752385181">
      <w:marLeft w:val="480"/>
      <w:marRight w:val="0"/>
      <w:marTop w:val="0"/>
      <w:marBottom w:val="0"/>
      <w:divBdr>
        <w:top w:val="none" w:sz="0" w:space="0" w:color="auto"/>
        <w:left w:val="none" w:sz="0" w:space="0" w:color="auto"/>
        <w:bottom w:val="none" w:sz="0" w:space="0" w:color="auto"/>
        <w:right w:val="none" w:sz="0" w:space="0" w:color="auto"/>
      </w:divBdr>
    </w:div>
    <w:div w:id="1752389603">
      <w:bodyDiv w:val="1"/>
      <w:marLeft w:val="0"/>
      <w:marRight w:val="0"/>
      <w:marTop w:val="0"/>
      <w:marBottom w:val="0"/>
      <w:divBdr>
        <w:top w:val="none" w:sz="0" w:space="0" w:color="auto"/>
        <w:left w:val="none" w:sz="0" w:space="0" w:color="auto"/>
        <w:bottom w:val="none" w:sz="0" w:space="0" w:color="auto"/>
        <w:right w:val="none" w:sz="0" w:space="0" w:color="auto"/>
      </w:divBdr>
    </w:div>
    <w:div w:id="1752777238">
      <w:bodyDiv w:val="1"/>
      <w:marLeft w:val="0"/>
      <w:marRight w:val="0"/>
      <w:marTop w:val="0"/>
      <w:marBottom w:val="0"/>
      <w:divBdr>
        <w:top w:val="none" w:sz="0" w:space="0" w:color="auto"/>
        <w:left w:val="none" w:sz="0" w:space="0" w:color="auto"/>
        <w:bottom w:val="none" w:sz="0" w:space="0" w:color="auto"/>
        <w:right w:val="none" w:sz="0" w:space="0" w:color="auto"/>
      </w:divBdr>
    </w:div>
    <w:div w:id="1752847448">
      <w:bodyDiv w:val="1"/>
      <w:marLeft w:val="0"/>
      <w:marRight w:val="0"/>
      <w:marTop w:val="0"/>
      <w:marBottom w:val="0"/>
      <w:divBdr>
        <w:top w:val="none" w:sz="0" w:space="0" w:color="auto"/>
        <w:left w:val="none" w:sz="0" w:space="0" w:color="auto"/>
        <w:bottom w:val="none" w:sz="0" w:space="0" w:color="auto"/>
        <w:right w:val="none" w:sz="0" w:space="0" w:color="auto"/>
      </w:divBdr>
    </w:div>
    <w:div w:id="1752851089">
      <w:marLeft w:val="480"/>
      <w:marRight w:val="0"/>
      <w:marTop w:val="0"/>
      <w:marBottom w:val="0"/>
      <w:divBdr>
        <w:top w:val="none" w:sz="0" w:space="0" w:color="auto"/>
        <w:left w:val="none" w:sz="0" w:space="0" w:color="auto"/>
        <w:bottom w:val="none" w:sz="0" w:space="0" w:color="auto"/>
        <w:right w:val="none" w:sz="0" w:space="0" w:color="auto"/>
      </w:divBdr>
    </w:div>
    <w:div w:id="1752968328">
      <w:bodyDiv w:val="1"/>
      <w:marLeft w:val="0"/>
      <w:marRight w:val="0"/>
      <w:marTop w:val="0"/>
      <w:marBottom w:val="0"/>
      <w:divBdr>
        <w:top w:val="none" w:sz="0" w:space="0" w:color="auto"/>
        <w:left w:val="none" w:sz="0" w:space="0" w:color="auto"/>
        <w:bottom w:val="none" w:sz="0" w:space="0" w:color="auto"/>
        <w:right w:val="none" w:sz="0" w:space="0" w:color="auto"/>
      </w:divBdr>
    </w:div>
    <w:div w:id="1753044215">
      <w:marLeft w:val="480"/>
      <w:marRight w:val="0"/>
      <w:marTop w:val="0"/>
      <w:marBottom w:val="0"/>
      <w:divBdr>
        <w:top w:val="none" w:sz="0" w:space="0" w:color="auto"/>
        <w:left w:val="none" w:sz="0" w:space="0" w:color="auto"/>
        <w:bottom w:val="none" w:sz="0" w:space="0" w:color="auto"/>
        <w:right w:val="none" w:sz="0" w:space="0" w:color="auto"/>
      </w:divBdr>
    </w:div>
    <w:div w:id="1753307438">
      <w:bodyDiv w:val="1"/>
      <w:marLeft w:val="0"/>
      <w:marRight w:val="0"/>
      <w:marTop w:val="0"/>
      <w:marBottom w:val="0"/>
      <w:divBdr>
        <w:top w:val="none" w:sz="0" w:space="0" w:color="auto"/>
        <w:left w:val="none" w:sz="0" w:space="0" w:color="auto"/>
        <w:bottom w:val="none" w:sz="0" w:space="0" w:color="auto"/>
        <w:right w:val="none" w:sz="0" w:space="0" w:color="auto"/>
      </w:divBdr>
    </w:div>
    <w:div w:id="1753507883">
      <w:marLeft w:val="480"/>
      <w:marRight w:val="0"/>
      <w:marTop w:val="0"/>
      <w:marBottom w:val="0"/>
      <w:divBdr>
        <w:top w:val="none" w:sz="0" w:space="0" w:color="auto"/>
        <w:left w:val="none" w:sz="0" w:space="0" w:color="auto"/>
        <w:bottom w:val="none" w:sz="0" w:space="0" w:color="auto"/>
        <w:right w:val="none" w:sz="0" w:space="0" w:color="auto"/>
      </w:divBdr>
    </w:div>
    <w:div w:id="1753817652">
      <w:marLeft w:val="480"/>
      <w:marRight w:val="0"/>
      <w:marTop w:val="0"/>
      <w:marBottom w:val="0"/>
      <w:divBdr>
        <w:top w:val="none" w:sz="0" w:space="0" w:color="auto"/>
        <w:left w:val="none" w:sz="0" w:space="0" w:color="auto"/>
        <w:bottom w:val="none" w:sz="0" w:space="0" w:color="auto"/>
        <w:right w:val="none" w:sz="0" w:space="0" w:color="auto"/>
      </w:divBdr>
    </w:div>
    <w:div w:id="1754084141">
      <w:marLeft w:val="480"/>
      <w:marRight w:val="0"/>
      <w:marTop w:val="0"/>
      <w:marBottom w:val="0"/>
      <w:divBdr>
        <w:top w:val="none" w:sz="0" w:space="0" w:color="auto"/>
        <w:left w:val="none" w:sz="0" w:space="0" w:color="auto"/>
        <w:bottom w:val="none" w:sz="0" w:space="0" w:color="auto"/>
        <w:right w:val="none" w:sz="0" w:space="0" w:color="auto"/>
      </w:divBdr>
    </w:div>
    <w:div w:id="1754232127">
      <w:marLeft w:val="480"/>
      <w:marRight w:val="0"/>
      <w:marTop w:val="0"/>
      <w:marBottom w:val="0"/>
      <w:divBdr>
        <w:top w:val="none" w:sz="0" w:space="0" w:color="auto"/>
        <w:left w:val="none" w:sz="0" w:space="0" w:color="auto"/>
        <w:bottom w:val="none" w:sz="0" w:space="0" w:color="auto"/>
        <w:right w:val="none" w:sz="0" w:space="0" w:color="auto"/>
      </w:divBdr>
    </w:div>
    <w:div w:id="1754617923">
      <w:bodyDiv w:val="1"/>
      <w:marLeft w:val="0"/>
      <w:marRight w:val="0"/>
      <w:marTop w:val="0"/>
      <w:marBottom w:val="0"/>
      <w:divBdr>
        <w:top w:val="none" w:sz="0" w:space="0" w:color="auto"/>
        <w:left w:val="none" w:sz="0" w:space="0" w:color="auto"/>
        <w:bottom w:val="none" w:sz="0" w:space="0" w:color="auto"/>
        <w:right w:val="none" w:sz="0" w:space="0" w:color="auto"/>
      </w:divBdr>
    </w:div>
    <w:div w:id="1755005542">
      <w:bodyDiv w:val="1"/>
      <w:marLeft w:val="0"/>
      <w:marRight w:val="0"/>
      <w:marTop w:val="0"/>
      <w:marBottom w:val="0"/>
      <w:divBdr>
        <w:top w:val="none" w:sz="0" w:space="0" w:color="auto"/>
        <w:left w:val="none" w:sz="0" w:space="0" w:color="auto"/>
        <w:bottom w:val="none" w:sz="0" w:space="0" w:color="auto"/>
        <w:right w:val="none" w:sz="0" w:space="0" w:color="auto"/>
      </w:divBdr>
    </w:div>
    <w:div w:id="1755276181">
      <w:marLeft w:val="480"/>
      <w:marRight w:val="0"/>
      <w:marTop w:val="0"/>
      <w:marBottom w:val="0"/>
      <w:divBdr>
        <w:top w:val="none" w:sz="0" w:space="0" w:color="auto"/>
        <w:left w:val="none" w:sz="0" w:space="0" w:color="auto"/>
        <w:bottom w:val="none" w:sz="0" w:space="0" w:color="auto"/>
        <w:right w:val="none" w:sz="0" w:space="0" w:color="auto"/>
      </w:divBdr>
    </w:div>
    <w:div w:id="1755586756">
      <w:marLeft w:val="480"/>
      <w:marRight w:val="0"/>
      <w:marTop w:val="0"/>
      <w:marBottom w:val="0"/>
      <w:divBdr>
        <w:top w:val="none" w:sz="0" w:space="0" w:color="auto"/>
        <w:left w:val="none" w:sz="0" w:space="0" w:color="auto"/>
        <w:bottom w:val="none" w:sz="0" w:space="0" w:color="auto"/>
        <w:right w:val="none" w:sz="0" w:space="0" w:color="auto"/>
      </w:divBdr>
    </w:div>
    <w:div w:id="1756053709">
      <w:marLeft w:val="480"/>
      <w:marRight w:val="0"/>
      <w:marTop w:val="0"/>
      <w:marBottom w:val="0"/>
      <w:divBdr>
        <w:top w:val="none" w:sz="0" w:space="0" w:color="auto"/>
        <w:left w:val="none" w:sz="0" w:space="0" w:color="auto"/>
        <w:bottom w:val="none" w:sz="0" w:space="0" w:color="auto"/>
        <w:right w:val="none" w:sz="0" w:space="0" w:color="auto"/>
      </w:divBdr>
    </w:div>
    <w:div w:id="1756246832">
      <w:marLeft w:val="480"/>
      <w:marRight w:val="0"/>
      <w:marTop w:val="0"/>
      <w:marBottom w:val="0"/>
      <w:divBdr>
        <w:top w:val="none" w:sz="0" w:space="0" w:color="auto"/>
        <w:left w:val="none" w:sz="0" w:space="0" w:color="auto"/>
        <w:bottom w:val="none" w:sz="0" w:space="0" w:color="auto"/>
        <w:right w:val="none" w:sz="0" w:space="0" w:color="auto"/>
      </w:divBdr>
    </w:div>
    <w:div w:id="1756321377">
      <w:bodyDiv w:val="1"/>
      <w:marLeft w:val="0"/>
      <w:marRight w:val="0"/>
      <w:marTop w:val="0"/>
      <w:marBottom w:val="0"/>
      <w:divBdr>
        <w:top w:val="none" w:sz="0" w:space="0" w:color="auto"/>
        <w:left w:val="none" w:sz="0" w:space="0" w:color="auto"/>
        <w:bottom w:val="none" w:sz="0" w:space="0" w:color="auto"/>
        <w:right w:val="none" w:sz="0" w:space="0" w:color="auto"/>
      </w:divBdr>
    </w:div>
    <w:div w:id="1756703984">
      <w:marLeft w:val="480"/>
      <w:marRight w:val="0"/>
      <w:marTop w:val="0"/>
      <w:marBottom w:val="0"/>
      <w:divBdr>
        <w:top w:val="none" w:sz="0" w:space="0" w:color="auto"/>
        <w:left w:val="none" w:sz="0" w:space="0" w:color="auto"/>
        <w:bottom w:val="none" w:sz="0" w:space="0" w:color="auto"/>
        <w:right w:val="none" w:sz="0" w:space="0" w:color="auto"/>
      </w:divBdr>
    </w:div>
    <w:div w:id="1756973721">
      <w:marLeft w:val="480"/>
      <w:marRight w:val="0"/>
      <w:marTop w:val="0"/>
      <w:marBottom w:val="0"/>
      <w:divBdr>
        <w:top w:val="none" w:sz="0" w:space="0" w:color="auto"/>
        <w:left w:val="none" w:sz="0" w:space="0" w:color="auto"/>
        <w:bottom w:val="none" w:sz="0" w:space="0" w:color="auto"/>
        <w:right w:val="none" w:sz="0" w:space="0" w:color="auto"/>
      </w:divBdr>
    </w:div>
    <w:div w:id="1757361817">
      <w:marLeft w:val="480"/>
      <w:marRight w:val="0"/>
      <w:marTop w:val="0"/>
      <w:marBottom w:val="0"/>
      <w:divBdr>
        <w:top w:val="none" w:sz="0" w:space="0" w:color="auto"/>
        <w:left w:val="none" w:sz="0" w:space="0" w:color="auto"/>
        <w:bottom w:val="none" w:sz="0" w:space="0" w:color="auto"/>
        <w:right w:val="none" w:sz="0" w:space="0" w:color="auto"/>
      </w:divBdr>
    </w:div>
    <w:div w:id="1757550967">
      <w:marLeft w:val="480"/>
      <w:marRight w:val="0"/>
      <w:marTop w:val="0"/>
      <w:marBottom w:val="0"/>
      <w:divBdr>
        <w:top w:val="none" w:sz="0" w:space="0" w:color="auto"/>
        <w:left w:val="none" w:sz="0" w:space="0" w:color="auto"/>
        <w:bottom w:val="none" w:sz="0" w:space="0" w:color="auto"/>
        <w:right w:val="none" w:sz="0" w:space="0" w:color="auto"/>
      </w:divBdr>
    </w:div>
    <w:div w:id="1758556449">
      <w:bodyDiv w:val="1"/>
      <w:marLeft w:val="0"/>
      <w:marRight w:val="0"/>
      <w:marTop w:val="0"/>
      <w:marBottom w:val="0"/>
      <w:divBdr>
        <w:top w:val="none" w:sz="0" w:space="0" w:color="auto"/>
        <w:left w:val="none" w:sz="0" w:space="0" w:color="auto"/>
        <w:bottom w:val="none" w:sz="0" w:space="0" w:color="auto"/>
        <w:right w:val="none" w:sz="0" w:space="0" w:color="auto"/>
      </w:divBdr>
    </w:div>
    <w:div w:id="1758790349">
      <w:marLeft w:val="480"/>
      <w:marRight w:val="0"/>
      <w:marTop w:val="0"/>
      <w:marBottom w:val="0"/>
      <w:divBdr>
        <w:top w:val="none" w:sz="0" w:space="0" w:color="auto"/>
        <w:left w:val="none" w:sz="0" w:space="0" w:color="auto"/>
        <w:bottom w:val="none" w:sz="0" w:space="0" w:color="auto"/>
        <w:right w:val="none" w:sz="0" w:space="0" w:color="auto"/>
      </w:divBdr>
    </w:div>
    <w:div w:id="1759060097">
      <w:bodyDiv w:val="1"/>
      <w:marLeft w:val="0"/>
      <w:marRight w:val="0"/>
      <w:marTop w:val="0"/>
      <w:marBottom w:val="0"/>
      <w:divBdr>
        <w:top w:val="none" w:sz="0" w:space="0" w:color="auto"/>
        <w:left w:val="none" w:sz="0" w:space="0" w:color="auto"/>
        <w:bottom w:val="none" w:sz="0" w:space="0" w:color="auto"/>
        <w:right w:val="none" w:sz="0" w:space="0" w:color="auto"/>
      </w:divBdr>
    </w:div>
    <w:div w:id="1759060382">
      <w:marLeft w:val="480"/>
      <w:marRight w:val="0"/>
      <w:marTop w:val="0"/>
      <w:marBottom w:val="0"/>
      <w:divBdr>
        <w:top w:val="none" w:sz="0" w:space="0" w:color="auto"/>
        <w:left w:val="none" w:sz="0" w:space="0" w:color="auto"/>
        <w:bottom w:val="none" w:sz="0" w:space="0" w:color="auto"/>
        <w:right w:val="none" w:sz="0" w:space="0" w:color="auto"/>
      </w:divBdr>
    </w:div>
    <w:div w:id="1759519807">
      <w:marLeft w:val="480"/>
      <w:marRight w:val="0"/>
      <w:marTop w:val="0"/>
      <w:marBottom w:val="0"/>
      <w:divBdr>
        <w:top w:val="none" w:sz="0" w:space="0" w:color="auto"/>
        <w:left w:val="none" w:sz="0" w:space="0" w:color="auto"/>
        <w:bottom w:val="none" w:sz="0" w:space="0" w:color="auto"/>
        <w:right w:val="none" w:sz="0" w:space="0" w:color="auto"/>
      </w:divBdr>
    </w:div>
    <w:div w:id="1760062173">
      <w:marLeft w:val="480"/>
      <w:marRight w:val="0"/>
      <w:marTop w:val="0"/>
      <w:marBottom w:val="0"/>
      <w:divBdr>
        <w:top w:val="none" w:sz="0" w:space="0" w:color="auto"/>
        <w:left w:val="none" w:sz="0" w:space="0" w:color="auto"/>
        <w:bottom w:val="none" w:sz="0" w:space="0" w:color="auto"/>
        <w:right w:val="none" w:sz="0" w:space="0" w:color="auto"/>
      </w:divBdr>
    </w:div>
    <w:div w:id="1760178267">
      <w:bodyDiv w:val="1"/>
      <w:marLeft w:val="0"/>
      <w:marRight w:val="0"/>
      <w:marTop w:val="0"/>
      <w:marBottom w:val="0"/>
      <w:divBdr>
        <w:top w:val="none" w:sz="0" w:space="0" w:color="auto"/>
        <w:left w:val="none" w:sz="0" w:space="0" w:color="auto"/>
        <w:bottom w:val="none" w:sz="0" w:space="0" w:color="auto"/>
        <w:right w:val="none" w:sz="0" w:space="0" w:color="auto"/>
      </w:divBdr>
    </w:div>
    <w:div w:id="1760712161">
      <w:marLeft w:val="480"/>
      <w:marRight w:val="0"/>
      <w:marTop w:val="0"/>
      <w:marBottom w:val="0"/>
      <w:divBdr>
        <w:top w:val="none" w:sz="0" w:space="0" w:color="auto"/>
        <w:left w:val="none" w:sz="0" w:space="0" w:color="auto"/>
        <w:bottom w:val="none" w:sz="0" w:space="0" w:color="auto"/>
        <w:right w:val="none" w:sz="0" w:space="0" w:color="auto"/>
      </w:divBdr>
    </w:div>
    <w:div w:id="1760784949">
      <w:marLeft w:val="480"/>
      <w:marRight w:val="0"/>
      <w:marTop w:val="0"/>
      <w:marBottom w:val="0"/>
      <w:divBdr>
        <w:top w:val="none" w:sz="0" w:space="0" w:color="auto"/>
        <w:left w:val="none" w:sz="0" w:space="0" w:color="auto"/>
        <w:bottom w:val="none" w:sz="0" w:space="0" w:color="auto"/>
        <w:right w:val="none" w:sz="0" w:space="0" w:color="auto"/>
      </w:divBdr>
    </w:div>
    <w:div w:id="1761096905">
      <w:marLeft w:val="480"/>
      <w:marRight w:val="0"/>
      <w:marTop w:val="0"/>
      <w:marBottom w:val="0"/>
      <w:divBdr>
        <w:top w:val="none" w:sz="0" w:space="0" w:color="auto"/>
        <w:left w:val="none" w:sz="0" w:space="0" w:color="auto"/>
        <w:bottom w:val="none" w:sz="0" w:space="0" w:color="auto"/>
        <w:right w:val="none" w:sz="0" w:space="0" w:color="auto"/>
      </w:divBdr>
    </w:div>
    <w:div w:id="1761178672">
      <w:marLeft w:val="480"/>
      <w:marRight w:val="0"/>
      <w:marTop w:val="0"/>
      <w:marBottom w:val="0"/>
      <w:divBdr>
        <w:top w:val="none" w:sz="0" w:space="0" w:color="auto"/>
        <w:left w:val="none" w:sz="0" w:space="0" w:color="auto"/>
        <w:bottom w:val="none" w:sz="0" w:space="0" w:color="auto"/>
        <w:right w:val="none" w:sz="0" w:space="0" w:color="auto"/>
      </w:divBdr>
    </w:div>
    <w:div w:id="1761215114">
      <w:marLeft w:val="480"/>
      <w:marRight w:val="0"/>
      <w:marTop w:val="0"/>
      <w:marBottom w:val="0"/>
      <w:divBdr>
        <w:top w:val="none" w:sz="0" w:space="0" w:color="auto"/>
        <w:left w:val="none" w:sz="0" w:space="0" w:color="auto"/>
        <w:bottom w:val="none" w:sz="0" w:space="0" w:color="auto"/>
        <w:right w:val="none" w:sz="0" w:space="0" w:color="auto"/>
      </w:divBdr>
    </w:div>
    <w:div w:id="1762220291">
      <w:marLeft w:val="480"/>
      <w:marRight w:val="0"/>
      <w:marTop w:val="0"/>
      <w:marBottom w:val="0"/>
      <w:divBdr>
        <w:top w:val="none" w:sz="0" w:space="0" w:color="auto"/>
        <w:left w:val="none" w:sz="0" w:space="0" w:color="auto"/>
        <w:bottom w:val="none" w:sz="0" w:space="0" w:color="auto"/>
        <w:right w:val="none" w:sz="0" w:space="0" w:color="auto"/>
      </w:divBdr>
    </w:div>
    <w:div w:id="1762220476">
      <w:marLeft w:val="480"/>
      <w:marRight w:val="0"/>
      <w:marTop w:val="0"/>
      <w:marBottom w:val="0"/>
      <w:divBdr>
        <w:top w:val="none" w:sz="0" w:space="0" w:color="auto"/>
        <w:left w:val="none" w:sz="0" w:space="0" w:color="auto"/>
        <w:bottom w:val="none" w:sz="0" w:space="0" w:color="auto"/>
        <w:right w:val="none" w:sz="0" w:space="0" w:color="auto"/>
      </w:divBdr>
    </w:div>
    <w:div w:id="1762867765">
      <w:marLeft w:val="480"/>
      <w:marRight w:val="0"/>
      <w:marTop w:val="0"/>
      <w:marBottom w:val="0"/>
      <w:divBdr>
        <w:top w:val="none" w:sz="0" w:space="0" w:color="auto"/>
        <w:left w:val="none" w:sz="0" w:space="0" w:color="auto"/>
        <w:bottom w:val="none" w:sz="0" w:space="0" w:color="auto"/>
        <w:right w:val="none" w:sz="0" w:space="0" w:color="auto"/>
      </w:divBdr>
    </w:div>
    <w:div w:id="1763380515">
      <w:marLeft w:val="480"/>
      <w:marRight w:val="0"/>
      <w:marTop w:val="0"/>
      <w:marBottom w:val="0"/>
      <w:divBdr>
        <w:top w:val="none" w:sz="0" w:space="0" w:color="auto"/>
        <w:left w:val="none" w:sz="0" w:space="0" w:color="auto"/>
        <w:bottom w:val="none" w:sz="0" w:space="0" w:color="auto"/>
        <w:right w:val="none" w:sz="0" w:space="0" w:color="auto"/>
      </w:divBdr>
    </w:div>
    <w:div w:id="1763724210">
      <w:marLeft w:val="480"/>
      <w:marRight w:val="0"/>
      <w:marTop w:val="0"/>
      <w:marBottom w:val="0"/>
      <w:divBdr>
        <w:top w:val="none" w:sz="0" w:space="0" w:color="auto"/>
        <w:left w:val="none" w:sz="0" w:space="0" w:color="auto"/>
        <w:bottom w:val="none" w:sz="0" w:space="0" w:color="auto"/>
        <w:right w:val="none" w:sz="0" w:space="0" w:color="auto"/>
      </w:divBdr>
    </w:div>
    <w:div w:id="1764261785">
      <w:marLeft w:val="480"/>
      <w:marRight w:val="0"/>
      <w:marTop w:val="0"/>
      <w:marBottom w:val="0"/>
      <w:divBdr>
        <w:top w:val="none" w:sz="0" w:space="0" w:color="auto"/>
        <w:left w:val="none" w:sz="0" w:space="0" w:color="auto"/>
        <w:bottom w:val="none" w:sz="0" w:space="0" w:color="auto"/>
        <w:right w:val="none" w:sz="0" w:space="0" w:color="auto"/>
      </w:divBdr>
    </w:div>
    <w:div w:id="1764833516">
      <w:marLeft w:val="480"/>
      <w:marRight w:val="0"/>
      <w:marTop w:val="0"/>
      <w:marBottom w:val="0"/>
      <w:divBdr>
        <w:top w:val="none" w:sz="0" w:space="0" w:color="auto"/>
        <w:left w:val="none" w:sz="0" w:space="0" w:color="auto"/>
        <w:bottom w:val="none" w:sz="0" w:space="0" w:color="auto"/>
        <w:right w:val="none" w:sz="0" w:space="0" w:color="auto"/>
      </w:divBdr>
    </w:div>
    <w:div w:id="1764911349">
      <w:marLeft w:val="480"/>
      <w:marRight w:val="0"/>
      <w:marTop w:val="0"/>
      <w:marBottom w:val="0"/>
      <w:divBdr>
        <w:top w:val="none" w:sz="0" w:space="0" w:color="auto"/>
        <w:left w:val="none" w:sz="0" w:space="0" w:color="auto"/>
        <w:bottom w:val="none" w:sz="0" w:space="0" w:color="auto"/>
        <w:right w:val="none" w:sz="0" w:space="0" w:color="auto"/>
      </w:divBdr>
    </w:div>
    <w:div w:id="1765150290">
      <w:marLeft w:val="480"/>
      <w:marRight w:val="0"/>
      <w:marTop w:val="0"/>
      <w:marBottom w:val="0"/>
      <w:divBdr>
        <w:top w:val="none" w:sz="0" w:space="0" w:color="auto"/>
        <w:left w:val="none" w:sz="0" w:space="0" w:color="auto"/>
        <w:bottom w:val="none" w:sz="0" w:space="0" w:color="auto"/>
        <w:right w:val="none" w:sz="0" w:space="0" w:color="auto"/>
      </w:divBdr>
    </w:div>
    <w:div w:id="1765497810">
      <w:marLeft w:val="480"/>
      <w:marRight w:val="0"/>
      <w:marTop w:val="0"/>
      <w:marBottom w:val="0"/>
      <w:divBdr>
        <w:top w:val="none" w:sz="0" w:space="0" w:color="auto"/>
        <w:left w:val="none" w:sz="0" w:space="0" w:color="auto"/>
        <w:bottom w:val="none" w:sz="0" w:space="0" w:color="auto"/>
        <w:right w:val="none" w:sz="0" w:space="0" w:color="auto"/>
      </w:divBdr>
    </w:div>
    <w:div w:id="1765608381">
      <w:marLeft w:val="480"/>
      <w:marRight w:val="0"/>
      <w:marTop w:val="0"/>
      <w:marBottom w:val="0"/>
      <w:divBdr>
        <w:top w:val="none" w:sz="0" w:space="0" w:color="auto"/>
        <w:left w:val="none" w:sz="0" w:space="0" w:color="auto"/>
        <w:bottom w:val="none" w:sz="0" w:space="0" w:color="auto"/>
        <w:right w:val="none" w:sz="0" w:space="0" w:color="auto"/>
      </w:divBdr>
    </w:div>
    <w:div w:id="1765764248">
      <w:bodyDiv w:val="1"/>
      <w:marLeft w:val="0"/>
      <w:marRight w:val="0"/>
      <w:marTop w:val="0"/>
      <w:marBottom w:val="0"/>
      <w:divBdr>
        <w:top w:val="none" w:sz="0" w:space="0" w:color="auto"/>
        <w:left w:val="none" w:sz="0" w:space="0" w:color="auto"/>
        <w:bottom w:val="none" w:sz="0" w:space="0" w:color="auto"/>
        <w:right w:val="none" w:sz="0" w:space="0" w:color="auto"/>
      </w:divBdr>
    </w:div>
    <w:div w:id="1766657409">
      <w:marLeft w:val="480"/>
      <w:marRight w:val="0"/>
      <w:marTop w:val="0"/>
      <w:marBottom w:val="0"/>
      <w:divBdr>
        <w:top w:val="none" w:sz="0" w:space="0" w:color="auto"/>
        <w:left w:val="none" w:sz="0" w:space="0" w:color="auto"/>
        <w:bottom w:val="none" w:sz="0" w:space="0" w:color="auto"/>
        <w:right w:val="none" w:sz="0" w:space="0" w:color="auto"/>
      </w:divBdr>
    </w:div>
    <w:div w:id="1766799580">
      <w:bodyDiv w:val="1"/>
      <w:marLeft w:val="0"/>
      <w:marRight w:val="0"/>
      <w:marTop w:val="0"/>
      <w:marBottom w:val="0"/>
      <w:divBdr>
        <w:top w:val="none" w:sz="0" w:space="0" w:color="auto"/>
        <w:left w:val="none" w:sz="0" w:space="0" w:color="auto"/>
        <w:bottom w:val="none" w:sz="0" w:space="0" w:color="auto"/>
        <w:right w:val="none" w:sz="0" w:space="0" w:color="auto"/>
      </w:divBdr>
    </w:div>
    <w:div w:id="1766807101">
      <w:marLeft w:val="480"/>
      <w:marRight w:val="0"/>
      <w:marTop w:val="0"/>
      <w:marBottom w:val="0"/>
      <w:divBdr>
        <w:top w:val="none" w:sz="0" w:space="0" w:color="auto"/>
        <w:left w:val="none" w:sz="0" w:space="0" w:color="auto"/>
        <w:bottom w:val="none" w:sz="0" w:space="0" w:color="auto"/>
        <w:right w:val="none" w:sz="0" w:space="0" w:color="auto"/>
      </w:divBdr>
    </w:div>
    <w:div w:id="1767379134">
      <w:marLeft w:val="480"/>
      <w:marRight w:val="0"/>
      <w:marTop w:val="0"/>
      <w:marBottom w:val="0"/>
      <w:divBdr>
        <w:top w:val="none" w:sz="0" w:space="0" w:color="auto"/>
        <w:left w:val="none" w:sz="0" w:space="0" w:color="auto"/>
        <w:bottom w:val="none" w:sz="0" w:space="0" w:color="auto"/>
        <w:right w:val="none" w:sz="0" w:space="0" w:color="auto"/>
      </w:divBdr>
    </w:div>
    <w:div w:id="1767849568">
      <w:bodyDiv w:val="1"/>
      <w:marLeft w:val="0"/>
      <w:marRight w:val="0"/>
      <w:marTop w:val="0"/>
      <w:marBottom w:val="0"/>
      <w:divBdr>
        <w:top w:val="none" w:sz="0" w:space="0" w:color="auto"/>
        <w:left w:val="none" w:sz="0" w:space="0" w:color="auto"/>
        <w:bottom w:val="none" w:sz="0" w:space="0" w:color="auto"/>
        <w:right w:val="none" w:sz="0" w:space="0" w:color="auto"/>
      </w:divBdr>
    </w:div>
    <w:div w:id="1767993646">
      <w:bodyDiv w:val="1"/>
      <w:marLeft w:val="0"/>
      <w:marRight w:val="0"/>
      <w:marTop w:val="0"/>
      <w:marBottom w:val="0"/>
      <w:divBdr>
        <w:top w:val="none" w:sz="0" w:space="0" w:color="auto"/>
        <w:left w:val="none" w:sz="0" w:space="0" w:color="auto"/>
        <w:bottom w:val="none" w:sz="0" w:space="0" w:color="auto"/>
        <w:right w:val="none" w:sz="0" w:space="0" w:color="auto"/>
      </w:divBdr>
    </w:div>
    <w:div w:id="1767994077">
      <w:marLeft w:val="480"/>
      <w:marRight w:val="0"/>
      <w:marTop w:val="0"/>
      <w:marBottom w:val="0"/>
      <w:divBdr>
        <w:top w:val="none" w:sz="0" w:space="0" w:color="auto"/>
        <w:left w:val="none" w:sz="0" w:space="0" w:color="auto"/>
        <w:bottom w:val="none" w:sz="0" w:space="0" w:color="auto"/>
        <w:right w:val="none" w:sz="0" w:space="0" w:color="auto"/>
      </w:divBdr>
    </w:div>
    <w:div w:id="1768581011">
      <w:marLeft w:val="480"/>
      <w:marRight w:val="0"/>
      <w:marTop w:val="0"/>
      <w:marBottom w:val="0"/>
      <w:divBdr>
        <w:top w:val="none" w:sz="0" w:space="0" w:color="auto"/>
        <w:left w:val="none" w:sz="0" w:space="0" w:color="auto"/>
        <w:bottom w:val="none" w:sz="0" w:space="0" w:color="auto"/>
        <w:right w:val="none" w:sz="0" w:space="0" w:color="auto"/>
      </w:divBdr>
    </w:div>
    <w:div w:id="1768652636">
      <w:bodyDiv w:val="1"/>
      <w:marLeft w:val="0"/>
      <w:marRight w:val="0"/>
      <w:marTop w:val="0"/>
      <w:marBottom w:val="0"/>
      <w:divBdr>
        <w:top w:val="none" w:sz="0" w:space="0" w:color="auto"/>
        <w:left w:val="none" w:sz="0" w:space="0" w:color="auto"/>
        <w:bottom w:val="none" w:sz="0" w:space="0" w:color="auto"/>
        <w:right w:val="none" w:sz="0" w:space="0" w:color="auto"/>
      </w:divBdr>
    </w:div>
    <w:div w:id="1768888683">
      <w:bodyDiv w:val="1"/>
      <w:marLeft w:val="0"/>
      <w:marRight w:val="0"/>
      <w:marTop w:val="0"/>
      <w:marBottom w:val="0"/>
      <w:divBdr>
        <w:top w:val="none" w:sz="0" w:space="0" w:color="auto"/>
        <w:left w:val="none" w:sz="0" w:space="0" w:color="auto"/>
        <w:bottom w:val="none" w:sz="0" w:space="0" w:color="auto"/>
        <w:right w:val="none" w:sz="0" w:space="0" w:color="auto"/>
      </w:divBdr>
    </w:div>
    <w:div w:id="1769302843">
      <w:marLeft w:val="480"/>
      <w:marRight w:val="0"/>
      <w:marTop w:val="0"/>
      <w:marBottom w:val="0"/>
      <w:divBdr>
        <w:top w:val="none" w:sz="0" w:space="0" w:color="auto"/>
        <w:left w:val="none" w:sz="0" w:space="0" w:color="auto"/>
        <w:bottom w:val="none" w:sz="0" w:space="0" w:color="auto"/>
        <w:right w:val="none" w:sz="0" w:space="0" w:color="auto"/>
      </w:divBdr>
    </w:div>
    <w:div w:id="1769543824">
      <w:bodyDiv w:val="1"/>
      <w:marLeft w:val="0"/>
      <w:marRight w:val="0"/>
      <w:marTop w:val="0"/>
      <w:marBottom w:val="0"/>
      <w:divBdr>
        <w:top w:val="none" w:sz="0" w:space="0" w:color="auto"/>
        <w:left w:val="none" w:sz="0" w:space="0" w:color="auto"/>
        <w:bottom w:val="none" w:sz="0" w:space="0" w:color="auto"/>
        <w:right w:val="none" w:sz="0" w:space="0" w:color="auto"/>
      </w:divBdr>
    </w:div>
    <w:div w:id="1770856206">
      <w:marLeft w:val="480"/>
      <w:marRight w:val="0"/>
      <w:marTop w:val="0"/>
      <w:marBottom w:val="0"/>
      <w:divBdr>
        <w:top w:val="none" w:sz="0" w:space="0" w:color="auto"/>
        <w:left w:val="none" w:sz="0" w:space="0" w:color="auto"/>
        <w:bottom w:val="none" w:sz="0" w:space="0" w:color="auto"/>
        <w:right w:val="none" w:sz="0" w:space="0" w:color="auto"/>
      </w:divBdr>
    </w:div>
    <w:div w:id="1771001383">
      <w:marLeft w:val="480"/>
      <w:marRight w:val="0"/>
      <w:marTop w:val="0"/>
      <w:marBottom w:val="0"/>
      <w:divBdr>
        <w:top w:val="none" w:sz="0" w:space="0" w:color="auto"/>
        <w:left w:val="none" w:sz="0" w:space="0" w:color="auto"/>
        <w:bottom w:val="none" w:sz="0" w:space="0" w:color="auto"/>
        <w:right w:val="none" w:sz="0" w:space="0" w:color="auto"/>
      </w:divBdr>
    </w:div>
    <w:div w:id="1771004920">
      <w:marLeft w:val="480"/>
      <w:marRight w:val="0"/>
      <w:marTop w:val="0"/>
      <w:marBottom w:val="0"/>
      <w:divBdr>
        <w:top w:val="none" w:sz="0" w:space="0" w:color="auto"/>
        <w:left w:val="none" w:sz="0" w:space="0" w:color="auto"/>
        <w:bottom w:val="none" w:sz="0" w:space="0" w:color="auto"/>
        <w:right w:val="none" w:sz="0" w:space="0" w:color="auto"/>
      </w:divBdr>
    </w:div>
    <w:div w:id="1771392366">
      <w:marLeft w:val="480"/>
      <w:marRight w:val="0"/>
      <w:marTop w:val="0"/>
      <w:marBottom w:val="0"/>
      <w:divBdr>
        <w:top w:val="none" w:sz="0" w:space="0" w:color="auto"/>
        <w:left w:val="none" w:sz="0" w:space="0" w:color="auto"/>
        <w:bottom w:val="none" w:sz="0" w:space="0" w:color="auto"/>
        <w:right w:val="none" w:sz="0" w:space="0" w:color="auto"/>
      </w:divBdr>
    </w:div>
    <w:div w:id="1771661580">
      <w:bodyDiv w:val="1"/>
      <w:marLeft w:val="0"/>
      <w:marRight w:val="0"/>
      <w:marTop w:val="0"/>
      <w:marBottom w:val="0"/>
      <w:divBdr>
        <w:top w:val="none" w:sz="0" w:space="0" w:color="auto"/>
        <w:left w:val="none" w:sz="0" w:space="0" w:color="auto"/>
        <w:bottom w:val="none" w:sz="0" w:space="0" w:color="auto"/>
        <w:right w:val="none" w:sz="0" w:space="0" w:color="auto"/>
      </w:divBdr>
    </w:div>
    <w:div w:id="1771779650">
      <w:bodyDiv w:val="1"/>
      <w:marLeft w:val="0"/>
      <w:marRight w:val="0"/>
      <w:marTop w:val="0"/>
      <w:marBottom w:val="0"/>
      <w:divBdr>
        <w:top w:val="none" w:sz="0" w:space="0" w:color="auto"/>
        <w:left w:val="none" w:sz="0" w:space="0" w:color="auto"/>
        <w:bottom w:val="none" w:sz="0" w:space="0" w:color="auto"/>
        <w:right w:val="none" w:sz="0" w:space="0" w:color="auto"/>
      </w:divBdr>
    </w:div>
    <w:div w:id="1772704815">
      <w:bodyDiv w:val="1"/>
      <w:marLeft w:val="0"/>
      <w:marRight w:val="0"/>
      <w:marTop w:val="0"/>
      <w:marBottom w:val="0"/>
      <w:divBdr>
        <w:top w:val="none" w:sz="0" w:space="0" w:color="auto"/>
        <w:left w:val="none" w:sz="0" w:space="0" w:color="auto"/>
        <w:bottom w:val="none" w:sz="0" w:space="0" w:color="auto"/>
        <w:right w:val="none" w:sz="0" w:space="0" w:color="auto"/>
      </w:divBdr>
    </w:div>
    <w:div w:id="1773011392">
      <w:marLeft w:val="480"/>
      <w:marRight w:val="0"/>
      <w:marTop w:val="0"/>
      <w:marBottom w:val="0"/>
      <w:divBdr>
        <w:top w:val="none" w:sz="0" w:space="0" w:color="auto"/>
        <w:left w:val="none" w:sz="0" w:space="0" w:color="auto"/>
        <w:bottom w:val="none" w:sz="0" w:space="0" w:color="auto"/>
        <w:right w:val="none" w:sz="0" w:space="0" w:color="auto"/>
      </w:divBdr>
    </w:div>
    <w:div w:id="1773549647">
      <w:marLeft w:val="480"/>
      <w:marRight w:val="0"/>
      <w:marTop w:val="0"/>
      <w:marBottom w:val="0"/>
      <w:divBdr>
        <w:top w:val="none" w:sz="0" w:space="0" w:color="auto"/>
        <w:left w:val="none" w:sz="0" w:space="0" w:color="auto"/>
        <w:bottom w:val="none" w:sz="0" w:space="0" w:color="auto"/>
        <w:right w:val="none" w:sz="0" w:space="0" w:color="auto"/>
      </w:divBdr>
    </w:div>
    <w:div w:id="1773895510">
      <w:bodyDiv w:val="1"/>
      <w:marLeft w:val="0"/>
      <w:marRight w:val="0"/>
      <w:marTop w:val="0"/>
      <w:marBottom w:val="0"/>
      <w:divBdr>
        <w:top w:val="none" w:sz="0" w:space="0" w:color="auto"/>
        <w:left w:val="none" w:sz="0" w:space="0" w:color="auto"/>
        <w:bottom w:val="none" w:sz="0" w:space="0" w:color="auto"/>
        <w:right w:val="none" w:sz="0" w:space="0" w:color="auto"/>
      </w:divBdr>
    </w:div>
    <w:div w:id="1774202422">
      <w:marLeft w:val="480"/>
      <w:marRight w:val="0"/>
      <w:marTop w:val="0"/>
      <w:marBottom w:val="0"/>
      <w:divBdr>
        <w:top w:val="none" w:sz="0" w:space="0" w:color="auto"/>
        <w:left w:val="none" w:sz="0" w:space="0" w:color="auto"/>
        <w:bottom w:val="none" w:sz="0" w:space="0" w:color="auto"/>
        <w:right w:val="none" w:sz="0" w:space="0" w:color="auto"/>
      </w:divBdr>
    </w:div>
    <w:div w:id="1774282081">
      <w:bodyDiv w:val="1"/>
      <w:marLeft w:val="0"/>
      <w:marRight w:val="0"/>
      <w:marTop w:val="0"/>
      <w:marBottom w:val="0"/>
      <w:divBdr>
        <w:top w:val="none" w:sz="0" w:space="0" w:color="auto"/>
        <w:left w:val="none" w:sz="0" w:space="0" w:color="auto"/>
        <w:bottom w:val="none" w:sz="0" w:space="0" w:color="auto"/>
        <w:right w:val="none" w:sz="0" w:space="0" w:color="auto"/>
      </w:divBdr>
    </w:div>
    <w:div w:id="1774742605">
      <w:marLeft w:val="480"/>
      <w:marRight w:val="0"/>
      <w:marTop w:val="0"/>
      <w:marBottom w:val="0"/>
      <w:divBdr>
        <w:top w:val="none" w:sz="0" w:space="0" w:color="auto"/>
        <w:left w:val="none" w:sz="0" w:space="0" w:color="auto"/>
        <w:bottom w:val="none" w:sz="0" w:space="0" w:color="auto"/>
        <w:right w:val="none" w:sz="0" w:space="0" w:color="auto"/>
      </w:divBdr>
    </w:div>
    <w:div w:id="1775245268">
      <w:marLeft w:val="480"/>
      <w:marRight w:val="0"/>
      <w:marTop w:val="0"/>
      <w:marBottom w:val="0"/>
      <w:divBdr>
        <w:top w:val="none" w:sz="0" w:space="0" w:color="auto"/>
        <w:left w:val="none" w:sz="0" w:space="0" w:color="auto"/>
        <w:bottom w:val="none" w:sz="0" w:space="0" w:color="auto"/>
        <w:right w:val="none" w:sz="0" w:space="0" w:color="auto"/>
      </w:divBdr>
    </w:div>
    <w:div w:id="1775400821">
      <w:marLeft w:val="480"/>
      <w:marRight w:val="0"/>
      <w:marTop w:val="0"/>
      <w:marBottom w:val="0"/>
      <w:divBdr>
        <w:top w:val="none" w:sz="0" w:space="0" w:color="auto"/>
        <w:left w:val="none" w:sz="0" w:space="0" w:color="auto"/>
        <w:bottom w:val="none" w:sz="0" w:space="0" w:color="auto"/>
        <w:right w:val="none" w:sz="0" w:space="0" w:color="auto"/>
      </w:divBdr>
    </w:div>
    <w:div w:id="1775981230">
      <w:marLeft w:val="480"/>
      <w:marRight w:val="0"/>
      <w:marTop w:val="0"/>
      <w:marBottom w:val="0"/>
      <w:divBdr>
        <w:top w:val="none" w:sz="0" w:space="0" w:color="auto"/>
        <w:left w:val="none" w:sz="0" w:space="0" w:color="auto"/>
        <w:bottom w:val="none" w:sz="0" w:space="0" w:color="auto"/>
        <w:right w:val="none" w:sz="0" w:space="0" w:color="auto"/>
      </w:divBdr>
    </w:div>
    <w:div w:id="1776360666">
      <w:bodyDiv w:val="1"/>
      <w:marLeft w:val="0"/>
      <w:marRight w:val="0"/>
      <w:marTop w:val="0"/>
      <w:marBottom w:val="0"/>
      <w:divBdr>
        <w:top w:val="none" w:sz="0" w:space="0" w:color="auto"/>
        <w:left w:val="none" w:sz="0" w:space="0" w:color="auto"/>
        <w:bottom w:val="none" w:sz="0" w:space="0" w:color="auto"/>
        <w:right w:val="none" w:sz="0" w:space="0" w:color="auto"/>
      </w:divBdr>
    </w:div>
    <w:div w:id="1776746829">
      <w:bodyDiv w:val="1"/>
      <w:marLeft w:val="0"/>
      <w:marRight w:val="0"/>
      <w:marTop w:val="0"/>
      <w:marBottom w:val="0"/>
      <w:divBdr>
        <w:top w:val="none" w:sz="0" w:space="0" w:color="auto"/>
        <w:left w:val="none" w:sz="0" w:space="0" w:color="auto"/>
        <w:bottom w:val="none" w:sz="0" w:space="0" w:color="auto"/>
        <w:right w:val="none" w:sz="0" w:space="0" w:color="auto"/>
      </w:divBdr>
    </w:div>
    <w:div w:id="1777210947">
      <w:marLeft w:val="480"/>
      <w:marRight w:val="0"/>
      <w:marTop w:val="0"/>
      <w:marBottom w:val="0"/>
      <w:divBdr>
        <w:top w:val="none" w:sz="0" w:space="0" w:color="auto"/>
        <w:left w:val="none" w:sz="0" w:space="0" w:color="auto"/>
        <w:bottom w:val="none" w:sz="0" w:space="0" w:color="auto"/>
        <w:right w:val="none" w:sz="0" w:space="0" w:color="auto"/>
      </w:divBdr>
    </w:div>
    <w:div w:id="1777402042">
      <w:marLeft w:val="480"/>
      <w:marRight w:val="0"/>
      <w:marTop w:val="0"/>
      <w:marBottom w:val="0"/>
      <w:divBdr>
        <w:top w:val="none" w:sz="0" w:space="0" w:color="auto"/>
        <w:left w:val="none" w:sz="0" w:space="0" w:color="auto"/>
        <w:bottom w:val="none" w:sz="0" w:space="0" w:color="auto"/>
        <w:right w:val="none" w:sz="0" w:space="0" w:color="auto"/>
      </w:divBdr>
    </w:div>
    <w:div w:id="1777558406">
      <w:marLeft w:val="480"/>
      <w:marRight w:val="0"/>
      <w:marTop w:val="0"/>
      <w:marBottom w:val="0"/>
      <w:divBdr>
        <w:top w:val="none" w:sz="0" w:space="0" w:color="auto"/>
        <w:left w:val="none" w:sz="0" w:space="0" w:color="auto"/>
        <w:bottom w:val="none" w:sz="0" w:space="0" w:color="auto"/>
        <w:right w:val="none" w:sz="0" w:space="0" w:color="auto"/>
      </w:divBdr>
    </w:div>
    <w:div w:id="1778065049">
      <w:bodyDiv w:val="1"/>
      <w:marLeft w:val="0"/>
      <w:marRight w:val="0"/>
      <w:marTop w:val="0"/>
      <w:marBottom w:val="0"/>
      <w:divBdr>
        <w:top w:val="none" w:sz="0" w:space="0" w:color="auto"/>
        <w:left w:val="none" w:sz="0" w:space="0" w:color="auto"/>
        <w:bottom w:val="none" w:sz="0" w:space="0" w:color="auto"/>
        <w:right w:val="none" w:sz="0" w:space="0" w:color="auto"/>
      </w:divBdr>
    </w:div>
    <w:div w:id="1778329392">
      <w:bodyDiv w:val="1"/>
      <w:marLeft w:val="0"/>
      <w:marRight w:val="0"/>
      <w:marTop w:val="0"/>
      <w:marBottom w:val="0"/>
      <w:divBdr>
        <w:top w:val="none" w:sz="0" w:space="0" w:color="auto"/>
        <w:left w:val="none" w:sz="0" w:space="0" w:color="auto"/>
        <w:bottom w:val="none" w:sz="0" w:space="0" w:color="auto"/>
        <w:right w:val="none" w:sz="0" w:space="0" w:color="auto"/>
      </w:divBdr>
    </w:div>
    <w:div w:id="1778452376">
      <w:bodyDiv w:val="1"/>
      <w:marLeft w:val="0"/>
      <w:marRight w:val="0"/>
      <w:marTop w:val="0"/>
      <w:marBottom w:val="0"/>
      <w:divBdr>
        <w:top w:val="none" w:sz="0" w:space="0" w:color="auto"/>
        <w:left w:val="none" w:sz="0" w:space="0" w:color="auto"/>
        <w:bottom w:val="none" w:sz="0" w:space="0" w:color="auto"/>
        <w:right w:val="none" w:sz="0" w:space="0" w:color="auto"/>
      </w:divBdr>
    </w:div>
    <w:div w:id="1778476698">
      <w:marLeft w:val="480"/>
      <w:marRight w:val="0"/>
      <w:marTop w:val="0"/>
      <w:marBottom w:val="0"/>
      <w:divBdr>
        <w:top w:val="none" w:sz="0" w:space="0" w:color="auto"/>
        <w:left w:val="none" w:sz="0" w:space="0" w:color="auto"/>
        <w:bottom w:val="none" w:sz="0" w:space="0" w:color="auto"/>
        <w:right w:val="none" w:sz="0" w:space="0" w:color="auto"/>
      </w:divBdr>
    </w:div>
    <w:div w:id="1779373327">
      <w:marLeft w:val="480"/>
      <w:marRight w:val="0"/>
      <w:marTop w:val="0"/>
      <w:marBottom w:val="0"/>
      <w:divBdr>
        <w:top w:val="none" w:sz="0" w:space="0" w:color="auto"/>
        <w:left w:val="none" w:sz="0" w:space="0" w:color="auto"/>
        <w:bottom w:val="none" w:sz="0" w:space="0" w:color="auto"/>
        <w:right w:val="none" w:sz="0" w:space="0" w:color="auto"/>
      </w:divBdr>
    </w:div>
    <w:div w:id="1779636258">
      <w:marLeft w:val="480"/>
      <w:marRight w:val="0"/>
      <w:marTop w:val="0"/>
      <w:marBottom w:val="0"/>
      <w:divBdr>
        <w:top w:val="none" w:sz="0" w:space="0" w:color="auto"/>
        <w:left w:val="none" w:sz="0" w:space="0" w:color="auto"/>
        <w:bottom w:val="none" w:sz="0" w:space="0" w:color="auto"/>
        <w:right w:val="none" w:sz="0" w:space="0" w:color="auto"/>
      </w:divBdr>
    </w:div>
    <w:div w:id="1779640067">
      <w:bodyDiv w:val="1"/>
      <w:marLeft w:val="0"/>
      <w:marRight w:val="0"/>
      <w:marTop w:val="0"/>
      <w:marBottom w:val="0"/>
      <w:divBdr>
        <w:top w:val="none" w:sz="0" w:space="0" w:color="auto"/>
        <w:left w:val="none" w:sz="0" w:space="0" w:color="auto"/>
        <w:bottom w:val="none" w:sz="0" w:space="0" w:color="auto"/>
        <w:right w:val="none" w:sz="0" w:space="0" w:color="auto"/>
      </w:divBdr>
    </w:div>
    <w:div w:id="1780180555">
      <w:marLeft w:val="480"/>
      <w:marRight w:val="0"/>
      <w:marTop w:val="0"/>
      <w:marBottom w:val="0"/>
      <w:divBdr>
        <w:top w:val="none" w:sz="0" w:space="0" w:color="auto"/>
        <w:left w:val="none" w:sz="0" w:space="0" w:color="auto"/>
        <w:bottom w:val="none" w:sz="0" w:space="0" w:color="auto"/>
        <w:right w:val="none" w:sz="0" w:space="0" w:color="auto"/>
      </w:divBdr>
    </w:div>
    <w:div w:id="1780488533">
      <w:bodyDiv w:val="1"/>
      <w:marLeft w:val="0"/>
      <w:marRight w:val="0"/>
      <w:marTop w:val="0"/>
      <w:marBottom w:val="0"/>
      <w:divBdr>
        <w:top w:val="none" w:sz="0" w:space="0" w:color="auto"/>
        <w:left w:val="none" w:sz="0" w:space="0" w:color="auto"/>
        <w:bottom w:val="none" w:sz="0" w:space="0" w:color="auto"/>
        <w:right w:val="none" w:sz="0" w:space="0" w:color="auto"/>
      </w:divBdr>
    </w:div>
    <w:div w:id="1781217752">
      <w:bodyDiv w:val="1"/>
      <w:marLeft w:val="0"/>
      <w:marRight w:val="0"/>
      <w:marTop w:val="0"/>
      <w:marBottom w:val="0"/>
      <w:divBdr>
        <w:top w:val="none" w:sz="0" w:space="0" w:color="auto"/>
        <w:left w:val="none" w:sz="0" w:space="0" w:color="auto"/>
        <w:bottom w:val="none" w:sz="0" w:space="0" w:color="auto"/>
        <w:right w:val="none" w:sz="0" w:space="0" w:color="auto"/>
      </w:divBdr>
    </w:div>
    <w:div w:id="1781296241">
      <w:bodyDiv w:val="1"/>
      <w:marLeft w:val="0"/>
      <w:marRight w:val="0"/>
      <w:marTop w:val="0"/>
      <w:marBottom w:val="0"/>
      <w:divBdr>
        <w:top w:val="none" w:sz="0" w:space="0" w:color="auto"/>
        <w:left w:val="none" w:sz="0" w:space="0" w:color="auto"/>
        <w:bottom w:val="none" w:sz="0" w:space="0" w:color="auto"/>
        <w:right w:val="none" w:sz="0" w:space="0" w:color="auto"/>
      </w:divBdr>
    </w:div>
    <w:div w:id="1781954257">
      <w:marLeft w:val="480"/>
      <w:marRight w:val="0"/>
      <w:marTop w:val="0"/>
      <w:marBottom w:val="0"/>
      <w:divBdr>
        <w:top w:val="none" w:sz="0" w:space="0" w:color="auto"/>
        <w:left w:val="none" w:sz="0" w:space="0" w:color="auto"/>
        <w:bottom w:val="none" w:sz="0" w:space="0" w:color="auto"/>
        <w:right w:val="none" w:sz="0" w:space="0" w:color="auto"/>
      </w:divBdr>
    </w:div>
    <w:div w:id="1782186697">
      <w:marLeft w:val="480"/>
      <w:marRight w:val="0"/>
      <w:marTop w:val="0"/>
      <w:marBottom w:val="0"/>
      <w:divBdr>
        <w:top w:val="none" w:sz="0" w:space="0" w:color="auto"/>
        <w:left w:val="none" w:sz="0" w:space="0" w:color="auto"/>
        <w:bottom w:val="none" w:sz="0" w:space="0" w:color="auto"/>
        <w:right w:val="none" w:sz="0" w:space="0" w:color="auto"/>
      </w:divBdr>
    </w:div>
    <w:div w:id="1782218462">
      <w:bodyDiv w:val="1"/>
      <w:marLeft w:val="0"/>
      <w:marRight w:val="0"/>
      <w:marTop w:val="0"/>
      <w:marBottom w:val="0"/>
      <w:divBdr>
        <w:top w:val="none" w:sz="0" w:space="0" w:color="auto"/>
        <w:left w:val="none" w:sz="0" w:space="0" w:color="auto"/>
        <w:bottom w:val="none" w:sz="0" w:space="0" w:color="auto"/>
        <w:right w:val="none" w:sz="0" w:space="0" w:color="auto"/>
      </w:divBdr>
    </w:div>
    <w:div w:id="1782412013">
      <w:marLeft w:val="480"/>
      <w:marRight w:val="0"/>
      <w:marTop w:val="0"/>
      <w:marBottom w:val="0"/>
      <w:divBdr>
        <w:top w:val="none" w:sz="0" w:space="0" w:color="auto"/>
        <w:left w:val="none" w:sz="0" w:space="0" w:color="auto"/>
        <w:bottom w:val="none" w:sz="0" w:space="0" w:color="auto"/>
        <w:right w:val="none" w:sz="0" w:space="0" w:color="auto"/>
      </w:divBdr>
    </w:div>
    <w:div w:id="1782988667">
      <w:bodyDiv w:val="1"/>
      <w:marLeft w:val="0"/>
      <w:marRight w:val="0"/>
      <w:marTop w:val="0"/>
      <w:marBottom w:val="0"/>
      <w:divBdr>
        <w:top w:val="none" w:sz="0" w:space="0" w:color="auto"/>
        <w:left w:val="none" w:sz="0" w:space="0" w:color="auto"/>
        <w:bottom w:val="none" w:sz="0" w:space="0" w:color="auto"/>
        <w:right w:val="none" w:sz="0" w:space="0" w:color="auto"/>
      </w:divBdr>
    </w:div>
    <w:div w:id="1783186922">
      <w:marLeft w:val="480"/>
      <w:marRight w:val="0"/>
      <w:marTop w:val="0"/>
      <w:marBottom w:val="0"/>
      <w:divBdr>
        <w:top w:val="none" w:sz="0" w:space="0" w:color="auto"/>
        <w:left w:val="none" w:sz="0" w:space="0" w:color="auto"/>
        <w:bottom w:val="none" w:sz="0" w:space="0" w:color="auto"/>
        <w:right w:val="none" w:sz="0" w:space="0" w:color="auto"/>
      </w:divBdr>
    </w:div>
    <w:div w:id="1783302856">
      <w:marLeft w:val="480"/>
      <w:marRight w:val="0"/>
      <w:marTop w:val="0"/>
      <w:marBottom w:val="0"/>
      <w:divBdr>
        <w:top w:val="none" w:sz="0" w:space="0" w:color="auto"/>
        <w:left w:val="none" w:sz="0" w:space="0" w:color="auto"/>
        <w:bottom w:val="none" w:sz="0" w:space="0" w:color="auto"/>
        <w:right w:val="none" w:sz="0" w:space="0" w:color="auto"/>
      </w:divBdr>
    </w:div>
    <w:div w:id="1783304278">
      <w:marLeft w:val="480"/>
      <w:marRight w:val="0"/>
      <w:marTop w:val="0"/>
      <w:marBottom w:val="0"/>
      <w:divBdr>
        <w:top w:val="none" w:sz="0" w:space="0" w:color="auto"/>
        <w:left w:val="none" w:sz="0" w:space="0" w:color="auto"/>
        <w:bottom w:val="none" w:sz="0" w:space="0" w:color="auto"/>
        <w:right w:val="none" w:sz="0" w:space="0" w:color="auto"/>
      </w:divBdr>
    </w:div>
    <w:div w:id="1783919986">
      <w:marLeft w:val="480"/>
      <w:marRight w:val="0"/>
      <w:marTop w:val="0"/>
      <w:marBottom w:val="0"/>
      <w:divBdr>
        <w:top w:val="none" w:sz="0" w:space="0" w:color="auto"/>
        <w:left w:val="none" w:sz="0" w:space="0" w:color="auto"/>
        <w:bottom w:val="none" w:sz="0" w:space="0" w:color="auto"/>
        <w:right w:val="none" w:sz="0" w:space="0" w:color="auto"/>
      </w:divBdr>
    </w:div>
    <w:div w:id="1785033580">
      <w:marLeft w:val="480"/>
      <w:marRight w:val="0"/>
      <w:marTop w:val="0"/>
      <w:marBottom w:val="0"/>
      <w:divBdr>
        <w:top w:val="none" w:sz="0" w:space="0" w:color="auto"/>
        <w:left w:val="none" w:sz="0" w:space="0" w:color="auto"/>
        <w:bottom w:val="none" w:sz="0" w:space="0" w:color="auto"/>
        <w:right w:val="none" w:sz="0" w:space="0" w:color="auto"/>
      </w:divBdr>
    </w:div>
    <w:div w:id="1785034441">
      <w:bodyDiv w:val="1"/>
      <w:marLeft w:val="0"/>
      <w:marRight w:val="0"/>
      <w:marTop w:val="0"/>
      <w:marBottom w:val="0"/>
      <w:divBdr>
        <w:top w:val="none" w:sz="0" w:space="0" w:color="auto"/>
        <w:left w:val="none" w:sz="0" w:space="0" w:color="auto"/>
        <w:bottom w:val="none" w:sz="0" w:space="0" w:color="auto"/>
        <w:right w:val="none" w:sz="0" w:space="0" w:color="auto"/>
      </w:divBdr>
    </w:div>
    <w:div w:id="1785269617">
      <w:marLeft w:val="480"/>
      <w:marRight w:val="0"/>
      <w:marTop w:val="0"/>
      <w:marBottom w:val="0"/>
      <w:divBdr>
        <w:top w:val="none" w:sz="0" w:space="0" w:color="auto"/>
        <w:left w:val="none" w:sz="0" w:space="0" w:color="auto"/>
        <w:bottom w:val="none" w:sz="0" w:space="0" w:color="auto"/>
        <w:right w:val="none" w:sz="0" w:space="0" w:color="auto"/>
      </w:divBdr>
    </w:div>
    <w:div w:id="1785348227">
      <w:marLeft w:val="480"/>
      <w:marRight w:val="0"/>
      <w:marTop w:val="0"/>
      <w:marBottom w:val="0"/>
      <w:divBdr>
        <w:top w:val="none" w:sz="0" w:space="0" w:color="auto"/>
        <w:left w:val="none" w:sz="0" w:space="0" w:color="auto"/>
        <w:bottom w:val="none" w:sz="0" w:space="0" w:color="auto"/>
        <w:right w:val="none" w:sz="0" w:space="0" w:color="auto"/>
      </w:divBdr>
    </w:div>
    <w:div w:id="1785534176">
      <w:bodyDiv w:val="1"/>
      <w:marLeft w:val="0"/>
      <w:marRight w:val="0"/>
      <w:marTop w:val="0"/>
      <w:marBottom w:val="0"/>
      <w:divBdr>
        <w:top w:val="none" w:sz="0" w:space="0" w:color="auto"/>
        <w:left w:val="none" w:sz="0" w:space="0" w:color="auto"/>
        <w:bottom w:val="none" w:sz="0" w:space="0" w:color="auto"/>
        <w:right w:val="none" w:sz="0" w:space="0" w:color="auto"/>
      </w:divBdr>
    </w:div>
    <w:div w:id="1786079258">
      <w:bodyDiv w:val="1"/>
      <w:marLeft w:val="0"/>
      <w:marRight w:val="0"/>
      <w:marTop w:val="0"/>
      <w:marBottom w:val="0"/>
      <w:divBdr>
        <w:top w:val="none" w:sz="0" w:space="0" w:color="auto"/>
        <w:left w:val="none" w:sz="0" w:space="0" w:color="auto"/>
        <w:bottom w:val="none" w:sz="0" w:space="0" w:color="auto"/>
        <w:right w:val="none" w:sz="0" w:space="0" w:color="auto"/>
      </w:divBdr>
    </w:div>
    <w:div w:id="1786919590">
      <w:marLeft w:val="480"/>
      <w:marRight w:val="0"/>
      <w:marTop w:val="0"/>
      <w:marBottom w:val="0"/>
      <w:divBdr>
        <w:top w:val="none" w:sz="0" w:space="0" w:color="auto"/>
        <w:left w:val="none" w:sz="0" w:space="0" w:color="auto"/>
        <w:bottom w:val="none" w:sz="0" w:space="0" w:color="auto"/>
        <w:right w:val="none" w:sz="0" w:space="0" w:color="auto"/>
      </w:divBdr>
    </w:div>
    <w:div w:id="1786999945">
      <w:marLeft w:val="480"/>
      <w:marRight w:val="0"/>
      <w:marTop w:val="0"/>
      <w:marBottom w:val="0"/>
      <w:divBdr>
        <w:top w:val="none" w:sz="0" w:space="0" w:color="auto"/>
        <w:left w:val="none" w:sz="0" w:space="0" w:color="auto"/>
        <w:bottom w:val="none" w:sz="0" w:space="0" w:color="auto"/>
        <w:right w:val="none" w:sz="0" w:space="0" w:color="auto"/>
      </w:divBdr>
    </w:div>
    <w:div w:id="1787625871">
      <w:marLeft w:val="480"/>
      <w:marRight w:val="0"/>
      <w:marTop w:val="0"/>
      <w:marBottom w:val="0"/>
      <w:divBdr>
        <w:top w:val="none" w:sz="0" w:space="0" w:color="auto"/>
        <w:left w:val="none" w:sz="0" w:space="0" w:color="auto"/>
        <w:bottom w:val="none" w:sz="0" w:space="0" w:color="auto"/>
        <w:right w:val="none" w:sz="0" w:space="0" w:color="auto"/>
      </w:divBdr>
    </w:div>
    <w:div w:id="1787656709">
      <w:marLeft w:val="480"/>
      <w:marRight w:val="0"/>
      <w:marTop w:val="0"/>
      <w:marBottom w:val="0"/>
      <w:divBdr>
        <w:top w:val="none" w:sz="0" w:space="0" w:color="auto"/>
        <w:left w:val="none" w:sz="0" w:space="0" w:color="auto"/>
        <w:bottom w:val="none" w:sz="0" w:space="0" w:color="auto"/>
        <w:right w:val="none" w:sz="0" w:space="0" w:color="auto"/>
      </w:divBdr>
    </w:div>
    <w:div w:id="1787849959">
      <w:marLeft w:val="480"/>
      <w:marRight w:val="0"/>
      <w:marTop w:val="0"/>
      <w:marBottom w:val="0"/>
      <w:divBdr>
        <w:top w:val="none" w:sz="0" w:space="0" w:color="auto"/>
        <w:left w:val="none" w:sz="0" w:space="0" w:color="auto"/>
        <w:bottom w:val="none" w:sz="0" w:space="0" w:color="auto"/>
        <w:right w:val="none" w:sz="0" w:space="0" w:color="auto"/>
      </w:divBdr>
    </w:div>
    <w:div w:id="1787918469">
      <w:bodyDiv w:val="1"/>
      <w:marLeft w:val="0"/>
      <w:marRight w:val="0"/>
      <w:marTop w:val="0"/>
      <w:marBottom w:val="0"/>
      <w:divBdr>
        <w:top w:val="none" w:sz="0" w:space="0" w:color="auto"/>
        <w:left w:val="none" w:sz="0" w:space="0" w:color="auto"/>
        <w:bottom w:val="none" w:sz="0" w:space="0" w:color="auto"/>
        <w:right w:val="none" w:sz="0" w:space="0" w:color="auto"/>
      </w:divBdr>
    </w:div>
    <w:div w:id="1788232943">
      <w:marLeft w:val="480"/>
      <w:marRight w:val="0"/>
      <w:marTop w:val="0"/>
      <w:marBottom w:val="0"/>
      <w:divBdr>
        <w:top w:val="none" w:sz="0" w:space="0" w:color="auto"/>
        <w:left w:val="none" w:sz="0" w:space="0" w:color="auto"/>
        <w:bottom w:val="none" w:sz="0" w:space="0" w:color="auto"/>
        <w:right w:val="none" w:sz="0" w:space="0" w:color="auto"/>
      </w:divBdr>
    </w:div>
    <w:div w:id="1789546958">
      <w:marLeft w:val="480"/>
      <w:marRight w:val="0"/>
      <w:marTop w:val="0"/>
      <w:marBottom w:val="0"/>
      <w:divBdr>
        <w:top w:val="none" w:sz="0" w:space="0" w:color="auto"/>
        <w:left w:val="none" w:sz="0" w:space="0" w:color="auto"/>
        <w:bottom w:val="none" w:sz="0" w:space="0" w:color="auto"/>
        <w:right w:val="none" w:sz="0" w:space="0" w:color="auto"/>
      </w:divBdr>
    </w:div>
    <w:div w:id="1789661449">
      <w:marLeft w:val="480"/>
      <w:marRight w:val="0"/>
      <w:marTop w:val="0"/>
      <w:marBottom w:val="0"/>
      <w:divBdr>
        <w:top w:val="none" w:sz="0" w:space="0" w:color="auto"/>
        <w:left w:val="none" w:sz="0" w:space="0" w:color="auto"/>
        <w:bottom w:val="none" w:sz="0" w:space="0" w:color="auto"/>
        <w:right w:val="none" w:sz="0" w:space="0" w:color="auto"/>
      </w:divBdr>
    </w:div>
    <w:div w:id="1790007391">
      <w:marLeft w:val="480"/>
      <w:marRight w:val="0"/>
      <w:marTop w:val="0"/>
      <w:marBottom w:val="0"/>
      <w:divBdr>
        <w:top w:val="none" w:sz="0" w:space="0" w:color="auto"/>
        <w:left w:val="none" w:sz="0" w:space="0" w:color="auto"/>
        <w:bottom w:val="none" w:sz="0" w:space="0" w:color="auto"/>
        <w:right w:val="none" w:sz="0" w:space="0" w:color="auto"/>
      </w:divBdr>
    </w:div>
    <w:div w:id="1790705868">
      <w:marLeft w:val="480"/>
      <w:marRight w:val="0"/>
      <w:marTop w:val="0"/>
      <w:marBottom w:val="0"/>
      <w:divBdr>
        <w:top w:val="none" w:sz="0" w:space="0" w:color="auto"/>
        <w:left w:val="none" w:sz="0" w:space="0" w:color="auto"/>
        <w:bottom w:val="none" w:sz="0" w:space="0" w:color="auto"/>
        <w:right w:val="none" w:sz="0" w:space="0" w:color="auto"/>
      </w:divBdr>
    </w:div>
    <w:div w:id="1791363318">
      <w:marLeft w:val="480"/>
      <w:marRight w:val="0"/>
      <w:marTop w:val="0"/>
      <w:marBottom w:val="0"/>
      <w:divBdr>
        <w:top w:val="none" w:sz="0" w:space="0" w:color="auto"/>
        <w:left w:val="none" w:sz="0" w:space="0" w:color="auto"/>
        <w:bottom w:val="none" w:sz="0" w:space="0" w:color="auto"/>
        <w:right w:val="none" w:sz="0" w:space="0" w:color="auto"/>
      </w:divBdr>
    </w:div>
    <w:div w:id="1791628097">
      <w:bodyDiv w:val="1"/>
      <w:marLeft w:val="0"/>
      <w:marRight w:val="0"/>
      <w:marTop w:val="0"/>
      <w:marBottom w:val="0"/>
      <w:divBdr>
        <w:top w:val="none" w:sz="0" w:space="0" w:color="auto"/>
        <w:left w:val="none" w:sz="0" w:space="0" w:color="auto"/>
        <w:bottom w:val="none" w:sz="0" w:space="0" w:color="auto"/>
        <w:right w:val="none" w:sz="0" w:space="0" w:color="auto"/>
      </w:divBdr>
    </w:div>
    <w:div w:id="1792358098">
      <w:bodyDiv w:val="1"/>
      <w:marLeft w:val="0"/>
      <w:marRight w:val="0"/>
      <w:marTop w:val="0"/>
      <w:marBottom w:val="0"/>
      <w:divBdr>
        <w:top w:val="none" w:sz="0" w:space="0" w:color="auto"/>
        <w:left w:val="none" w:sz="0" w:space="0" w:color="auto"/>
        <w:bottom w:val="none" w:sz="0" w:space="0" w:color="auto"/>
        <w:right w:val="none" w:sz="0" w:space="0" w:color="auto"/>
      </w:divBdr>
      <w:divsChild>
        <w:div w:id="1601139926">
          <w:marLeft w:val="0"/>
          <w:marRight w:val="0"/>
          <w:marTop w:val="0"/>
          <w:marBottom w:val="0"/>
          <w:divBdr>
            <w:top w:val="none" w:sz="0" w:space="0" w:color="auto"/>
            <w:left w:val="none" w:sz="0" w:space="0" w:color="auto"/>
            <w:bottom w:val="none" w:sz="0" w:space="0" w:color="auto"/>
            <w:right w:val="none" w:sz="0" w:space="0" w:color="auto"/>
          </w:divBdr>
        </w:div>
        <w:div w:id="1364742843">
          <w:marLeft w:val="0"/>
          <w:marRight w:val="0"/>
          <w:marTop w:val="0"/>
          <w:marBottom w:val="0"/>
          <w:divBdr>
            <w:top w:val="none" w:sz="0" w:space="0" w:color="auto"/>
            <w:left w:val="none" w:sz="0" w:space="0" w:color="auto"/>
            <w:bottom w:val="none" w:sz="0" w:space="0" w:color="auto"/>
            <w:right w:val="none" w:sz="0" w:space="0" w:color="auto"/>
          </w:divBdr>
        </w:div>
        <w:div w:id="807626108">
          <w:marLeft w:val="0"/>
          <w:marRight w:val="0"/>
          <w:marTop w:val="0"/>
          <w:marBottom w:val="0"/>
          <w:divBdr>
            <w:top w:val="none" w:sz="0" w:space="0" w:color="auto"/>
            <w:left w:val="none" w:sz="0" w:space="0" w:color="auto"/>
            <w:bottom w:val="none" w:sz="0" w:space="0" w:color="auto"/>
            <w:right w:val="none" w:sz="0" w:space="0" w:color="auto"/>
          </w:divBdr>
        </w:div>
        <w:div w:id="745565546">
          <w:marLeft w:val="0"/>
          <w:marRight w:val="0"/>
          <w:marTop w:val="0"/>
          <w:marBottom w:val="0"/>
          <w:divBdr>
            <w:top w:val="none" w:sz="0" w:space="0" w:color="auto"/>
            <w:left w:val="none" w:sz="0" w:space="0" w:color="auto"/>
            <w:bottom w:val="none" w:sz="0" w:space="0" w:color="auto"/>
            <w:right w:val="none" w:sz="0" w:space="0" w:color="auto"/>
          </w:divBdr>
        </w:div>
        <w:div w:id="659499457">
          <w:marLeft w:val="0"/>
          <w:marRight w:val="0"/>
          <w:marTop w:val="0"/>
          <w:marBottom w:val="0"/>
          <w:divBdr>
            <w:top w:val="none" w:sz="0" w:space="0" w:color="auto"/>
            <w:left w:val="none" w:sz="0" w:space="0" w:color="auto"/>
            <w:bottom w:val="none" w:sz="0" w:space="0" w:color="auto"/>
            <w:right w:val="none" w:sz="0" w:space="0" w:color="auto"/>
          </w:divBdr>
        </w:div>
        <w:div w:id="1042051268">
          <w:marLeft w:val="0"/>
          <w:marRight w:val="0"/>
          <w:marTop w:val="0"/>
          <w:marBottom w:val="0"/>
          <w:divBdr>
            <w:top w:val="none" w:sz="0" w:space="0" w:color="auto"/>
            <w:left w:val="none" w:sz="0" w:space="0" w:color="auto"/>
            <w:bottom w:val="none" w:sz="0" w:space="0" w:color="auto"/>
            <w:right w:val="none" w:sz="0" w:space="0" w:color="auto"/>
          </w:divBdr>
        </w:div>
        <w:div w:id="1064453394">
          <w:marLeft w:val="0"/>
          <w:marRight w:val="0"/>
          <w:marTop w:val="0"/>
          <w:marBottom w:val="0"/>
          <w:divBdr>
            <w:top w:val="none" w:sz="0" w:space="0" w:color="auto"/>
            <w:left w:val="none" w:sz="0" w:space="0" w:color="auto"/>
            <w:bottom w:val="none" w:sz="0" w:space="0" w:color="auto"/>
            <w:right w:val="none" w:sz="0" w:space="0" w:color="auto"/>
          </w:divBdr>
        </w:div>
        <w:div w:id="657467317">
          <w:marLeft w:val="0"/>
          <w:marRight w:val="0"/>
          <w:marTop w:val="0"/>
          <w:marBottom w:val="0"/>
          <w:divBdr>
            <w:top w:val="none" w:sz="0" w:space="0" w:color="auto"/>
            <w:left w:val="none" w:sz="0" w:space="0" w:color="auto"/>
            <w:bottom w:val="none" w:sz="0" w:space="0" w:color="auto"/>
            <w:right w:val="none" w:sz="0" w:space="0" w:color="auto"/>
          </w:divBdr>
        </w:div>
        <w:div w:id="1805386524">
          <w:marLeft w:val="0"/>
          <w:marRight w:val="0"/>
          <w:marTop w:val="0"/>
          <w:marBottom w:val="0"/>
          <w:divBdr>
            <w:top w:val="none" w:sz="0" w:space="0" w:color="auto"/>
            <w:left w:val="none" w:sz="0" w:space="0" w:color="auto"/>
            <w:bottom w:val="none" w:sz="0" w:space="0" w:color="auto"/>
            <w:right w:val="none" w:sz="0" w:space="0" w:color="auto"/>
          </w:divBdr>
        </w:div>
        <w:div w:id="129905330">
          <w:marLeft w:val="0"/>
          <w:marRight w:val="0"/>
          <w:marTop w:val="0"/>
          <w:marBottom w:val="0"/>
          <w:divBdr>
            <w:top w:val="none" w:sz="0" w:space="0" w:color="auto"/>
            <w:left w:val="none" w:sz="0" w:space="0" w:color="auto"/>
            <w:bottom w:val="none" w:sz="0" w:space="0" w:color="auto"/>
            <w:right w:val="none" w:sz="0" w:space="0" w:color="auto"/>
          </w:divBdr>
        </w:div>
        <w:div w:id="1901942138">
          <w:marLeft w:val="0"/>
          <w:marRight w:val="0"/>
          <w:marTop w:val="0"/>
          <w:marBottom w:val="0"/>
          <w:divBdr>
            <w:top w:val="none" w:sz="0" w:space="0" w:color="auto"/>
            <w:left w:val="none" w:sz="0" w:space="0" w:color="auto"/>
            <w:bottom w:val="none" w:sz="0" w:space="0" w:color="auto"/>
            <w:right w:val="none" w:sz="0" w:space="0" w:color="auto"/>
          </w:divBdr>
        </w:div>
        <w:div w:id="901866816">
          <w:marLeft w:val="0"/>
          <w:marRight w:val="0"/>
          <w:marTop w:val="0"/>
          <w:marBottom w:val="0"/>
          <w:divBdr>
            <w:top w:val="none" w:sz="0" w:space="0" w:color="auto"/>
            <w:left w:val="none" w:sz="0" w:space="0" w:color="auto"/>
            <w:bottom w:val="none" w:sz="0" w:space="0" w:color="auto"/>
            <w:right w:val="none" w:sz="0" w:space="0" w:color="auto"/>
          </w:divBdr>
        </w:div>
        <w:div w:id="1110903933">
          <w:marLeft w:val="0"/>
          <w:marRight w:val="0"/>
          <w:marTop w:val="0"/>
          <w:marBottom w:val="0"/>
          <w:divBdr>
            <w:top w:val="none" w:sz="0" w:space="0" w:color="auto"/>
            <w:left w:val="none" w:sz="0" w:space="0" w:color="auto"/>
            <w:bottom w:val="none" w:sz="0" w:space="0" w:color="auto"/>
            <w:right w:val="none" w:sz="0" w:space="0" w:color="auto"/>
          </w:divBdr>
        </w:div>
        <w:div w:id="1039085169">
          <w:marLeft w:val="0"/>
          <w:marRight w:val="0"/>
          <w:marTop w:val="0"/>
          <w:marBottom w:val="0"/>
          <w:divBdr>
            <w:top w:val="none" w:sz="0" w:space="0" w:color="auto"/>
            <w:left w:val="none" w:sz="0" w:space="0" w:color="auto"/>
            <w:bottom w:val="none" w:sz="0" w:space="0" w:color="auto"/>
            <w:right w:val="none" w:sz="0" w:space="0" w:color="auto"/>
          </w:divBdr>
        </w:div>
        <w:div w:id="192232797">
          <w:marLeft w:val="0"/>
          <w:marRight w:val="0"/>
          <w:marTop w:val="0"/>
          <w:marBottom w:val="0"/>
          <w:divBdr>
            <w:top w:val="none" w:sz="0" w:space="0" w:color="auto"/>
            <w:left w:val="none" w:sz="0" w:space="0" w:color="auto"/>
            <w:bottom w:val="none" w:sz="0" w:space="0" w:color="auto"/>
            <w:right w:val="none" w:sz="0" w:space="0" w:color="auto"/>
          </w:divBdr>
        </w:div>
        <w:div w:id="1502353257">
          <w:marLeft w:val="0"/>
          <w:marRight w:val="0"/>
          <w:marTop w:val="0"/>
          <w:marBottom w:val="0"/>
          <w:divBdr>
            <w:top w:val="none" w:sz="0" w:space="0" w:color="auto"/>
            <w:left w:val="none" w:sz="0" w:space="0" w:color="auto"/>
            <w:bottom w:val="none" w:sz="0" w:space="0" w:color="auto"/>
            <w:right w:val="none" w:sz="0" w:space="0" w:color="auto"/>
          </w:divBdr>
        </w:div>
        <w:div w:id="345592563">
          <w:marLeft w:val="0"/>
          <w:marRight w:val="0"/>
          <w:marTop w:val="0"/>
          <w:marBottom w:val="0"/>
          <w:divBdr>
            <w:top w:val="none" w:sz="0" w:space="0" w:color="auto"/>
            <w:left w:val="none" w:sz="0" w:space="0" w:color="auto"/>
            <w:bottom w:val="none" w:sz="0" w:space="0" w:color="auto"/>
            <w:right w:val="none" w:sz="0" w:space="0" w:color="auto"/>
          </w:divBdr>
        </w:div>
        <w:div w:id="2096783736">
          <w:marLeft w:val="0"/>
          <w:marRight w:val="0"/>
          <w:marTop w:val="0"/>
          <w:marBottom w:val="0"/>
          <w:divBdr>
            <w:top w:val="none" w:sz="0" w:space="0" w:color="auto"/>
            <w:left w:val="none" w:sz="0" w:space="0" w:color="auto"/>
            <w:bottom w:val="none" w:sz="0" w:space="0" w:color="auto"/>
            <w:right w:val="none" w:sz="0" w:space="0" w:color="auto"/>
          </w:divBdr>
        </w:div>
        <w:div w:id="408816035">
          <w:marLeft w:val="0"/>
          <w:marRight w:val="0"/>
          <w:marTop w:val="0"/>
          <w:marBottom w:val="0"/>
          <w:divBdr>
            <w:top w:val="none" w:sz="0" w:space="0" w:color="auto"/>
            <w:left w:val="none" w:sz="0" w:space="0" w:color="auto"/>
            <w:bottom w:val="none" w:sz="0" w:space="0" w:color="auto"/>
            <w:right w:val="none" w:sz="0" w:space="0" w:color="auto"/>
          </w:divBdr>
        </w:div>
        <w:div w:id="141894596">
          <w:marLeft w:val="0"/>
          <w:marRight w:val="0"/>
          <w:marTop w:val="0"/>
          <w:marBottom w:val="0"/>
          <w:divBdr>
            <w:top w:val="none" w:sz="0" w:space="0" w:color="auto"/>
            <w:left w:val="none" w:sz="0" w:space="0" w:color="auto"/>
            <w:bottom w:val="none" w:sz="0" w:space="0" w:color="auto"/>
            <w:right w:val="none" w:sz="0" w:space="0" w:color="auto"/>
          </w:divBdr>
        </w:div>
        <w:div w:id="1173447509">
          <w:marLeft w:val="0"/>
          <w:marRight w:val="0"/>
          <w:marTop w:val="0"/>
          <w:marBottom w:val="0"/>
          <w:divBdr>
            <w:top w:val="none" w:sz="0" w:space="0" w:color="auto"/>
            <w:left w:val="none" w:sz="0" w:space="0" w:color="auto"/>
            <w:bottom w:val="none" w:sz="0" w:space="0" w:color="auto"/>
            <w:right w:val="none" w:sz="0" w:space="0" w:color="auto"/>
          </w:divBdr>
        </w:div>
        <w:div w:id="1474324179">
          <w:marLeft w:val="0"/>
          <w:marRight w:val="0"/>
          <w:marTop w:val="0"/>
          <w:marBottom w:val="0"/>
          <w:divBdr>
            <w:top w:val="none" w:sz="0" w:space="0" w:color="auto"/>
            <w:left w:val="none" w:sz="0" w:space="0" w:color="auto"/>
            <w:bottom w:val="none" w:sz="0" w:space="0" w:color="auto"/>
            <w:right w:val="none" w:sz="0" w:space="0" w:color="auto"/>
          </w:divBdr>
        </w:div>
        <w:div w:id="2032414242">
          <w:marLeft w:val="0"/>
          <w:marRight w:val="0"/>
          <w:marTop w:val="0"/>
          <w:marBottom w:val="0"/>
          <w:divBdr>
            <w:top w:val="none" w:sz="0" w:space="0" w:color="auto"/>
            <w:left w:val="none" w:sz="0" w:space="0" w:color="auto"/>
            <w:bottom w:val="none" w:sz="0" w:space="0" w:color="auto"/>
            <w:right w:val="none" w:sz="0" w:space="0" w:color="auto"/>
          </w:divBdr>
        </w:div>
        <w:div w:id="702024391">
          <w:marLeft w:val="0"/>
          <w:marRight w:val="0"/>
          <w:marTop w:val="0"/>
          <w:marBottom w:val="0"/>
          <w:divBdr>
            <w:top w:val="none" w:sz="0" w:space="0" w:color="auto"/>
            <w:left w:val="none" w:sz="0" w:space="0" w:color="auto"/>
            <w:bottom w:val="none" w:sz="0" w:space="0" w:color="auto"/>
            <w:right w:val="none" w:sz="0" w:space="0" w:color="auto"/>
          </w:divBdr>
        </w:div>
        <w:div w:id="2073312067">
          <w:marLeft w:val="0"/>
          <w:marRight w:val="0"/>
          <w:marTop w:val="0"/>
          <w:marBottom w:val="0"/>
          <w:divBdr>
            <w:top w:val="none" w:sz="0" w:space="0" w:color="auto"/>
            <w:left w:val="none" w:sz="0" w:space="0" w:color="auto"/>
            <w:bottom w:val="none" w:sz="0" w:space="0" w:color="auto"/>
            <w:right w:val="none" w:sz="0" w:space="0" w:color="auto"/>
          </w:divBdr>
        </w:div>
        <w:div w:id="1490320373">
          <w:marLeft w:val="0"/>
          <w:marRight w:val="0"/>
          <w:marTop w:val="0"/>
          <w:marBottom w:val="0"/>
          <w:divBdr>
            <w:top w:val="none" w:sz="0" w:space="0" w:color="auto"/>
            <w:left w:val="none" w:sz="0" w:space="0" w:color="auto"/>
            <w:bottom w:val="none" w:sz="0" w:space="0" w:color="auto"/>
            <w:right w:val="none" w:sz="0" w:space="0" w:color="auto"/>
          </w:divBdr>
        </w:div>
        <w:div w:id="2141730542">
          <w:marLeft w:val="0"/>
          <w:marRight w:val="0"/>
          <w:marTop w:val="0"/>
          <w:marBottom w:val="0"/>
          <w:divBdr>
            <w:top w:val="none" w:sz="0" w:space="0" w:color="auto"/>
            <w:left w:val="none" w:sz="0" w:space="0" w:color="auto"/>
            <w:bottom w:val="none" w:sz="0" w:space="0" w:color="auto"/>
            <w:right w:val="none" w:sz="0" w:space="0" w:color="auto"/>
          </w:divBdr>
        </w:div>
        <w:div w:id="572853541">
          <w:marLeft w:val="0"/>
          <w:marRight w:val="0"/>
          <w:marTop w:val="0"/>
          <w:marBottom w:val="0"/>
          <w:divBdr>
            <w:top w:val="none" w:sz="0" w:space="0" w:color="auto"/>
            <w:left w:val="none" w:sz="0" w:space="0" w:color="auto"/>
            <w:bottom w:val="none" w:sz="0" w:space="0" w:color="auto"/>
            <w:right w:val="none" w:sz="0" w:space="0" w:color="auto"/>
          </w:divBdr>
        </w:div>
        <w:div w:id="1686053241">
          <w:marLeft w:val="0"/>
          <w:marRight w:val="0"/>
          <w:marTop w:val="0"/>
          <w:marBottom w:val="0"/>
          <w:divBdr>
            <w:top w:val="none" w:sz="0" w:space="0" w:color="auto"/>
            <w:left w:val="none" w:sz="0" w:space="0" w:color="auto"/>
            <w:bottom w:val="none" w:sz="0" w:space="0" w:color="auto"/>
            <w:right w:val="none" w:sz="0" w:space="0" w:color="auto"/>
          </w:divBdr>
        </w:div>
        <w:div w:id="1769351252">
          <w:marLeft w:val="0"/>
          <w:marRight w:val="0"/>
          <w:marTop w:val="0"/>
          <w:marBottom w:val="0"/>
          <w:divBdr>
            <w:top w:val="none" w:sz="0" w:space="0" w:color="auto"/>
            <w:left w:val="none" w:sz="0" w:space="0" w:color="auto"/>
            <w:bottom w:val="none" w:sz="0" w:space="0" w:color="auto"/>
            <w:right w:val="none" w:sz="0" w:space="0" w:color="auto"/>
          </w:divBdr>
        </w:div>
        <w:div w:id="1791582533">
          <w:marLeft w:val="0"/>
          <w:marRight w:val="0"/>
          <w:marTop w:val="0"/>
          <w:marBottom w:val="0"/>
          <w:divBdr>
            <w:top w:val="none" w:sz="0" w:space="0" w:color="auto"/>
            <w:left w:val="none" w:sz="0" w:space="0" w:color="auto"/>
            <w:bottom w:val="none" w:sz="0" w:space="0" w:color="auto"/>
            <w:right w:val="none" w:sz="0" w:space="0" w:color="auto"/>
          </w:divBdr>
        </w:div>
        <w:div w:id="1271860733">
          <w:marLeft w:val="0"/>
          <w:marRight w:val="0"/>
          <w:marTop w:val="0"/>
          <w:marBottom w:val="0"/>
          <w:divBdr>
            <w:top w:val="none" w:sz="0" w:space="0" w:color="auto"/>
            <w:left w:val="none" w:sz="0" w:space="0" w:color="auto"/>
            <w:bottom w:val="none" w:sz="0" w:space="0" w:color="auto"/>
            <w:right w:val="none" w:sz="0" w:space="0" w:color="auto"/>
          </w:divBdr>
        </w:div>
        <w:div w:id="671641097">
          <w:marLeft w:val="0"/>
          <w:marRight w:val="0"/>
          <w:marTop w:val="0"/>
          <w:marBottom w:val="0"/>
          <w:divBdr>
            <w:top w:val="none" w:sz="0" w:space="0" w:color="auto"/>
            <w:left w:val="none" w:sz="0" w:space="0" w:color="auto"/>
            <w:bottom w:val="none" w:sz="0" w:space="0" w:color="auto"/>
            <w:right w:val="none" w:sz="0" w:space="0" w:color="auto"/>
          </w:divBdr>
        </w:div>
        <w:div w:id="260265033">
          <w:marLeft w:val="0"/>
          <w:marRight w:val="0"/>
          <w:marTop w:val="0"/>
          <w:marBottom w:val="0"/>
          <w:divBdr>
            <w:top w:val="none" w:sz="0" w:space="0" w:color="auto"/>
            <w:left w:val="none" w:sz="0" w:space="0" w:color="auto"/>
            <w:bottom w:val="none" w:sz="0" w:space="0" w:color="auto"/>
            <w:right w:val="none" w:sz="0" w:space="0" w:color="auto"/>
          </w:divBdr>
        </w:div>
        <w:div w:id="92013783">
          <w:marLeft w:val="0"/>
          <w:marRight w:val="0"/>
          <w:marTop w:val="0"/>
          <w:marBottom w:val="0"/>
          <w:divBdr>
            <w:top w:val="none" w:sz="0" w:space="0" w:color="auto"/>
            <w:left w:val="none" w:sz="0" w:space="0" w:color="auto"/>
            <w:bottom w:val="none" w:sz="0" w:space="0" w:color="auto"/>
            <w:right w:val="none" w:sz="0" w:space="0" w:color="auto"/>
          </w:divBdr>
        </w:div>
        <w:div w:id="940260101">
          <w:marLeft w:val="0"/>
          <w:marRight w:val="0"/>
          <w:marTop w:val="0"/>
          <w:marBottom w:val="0"/>
          <w:divBdr>
            <w:top w:val="none" w:sz="0" w:space="0" w:color="auto"/>
            <w:left w:val="none" w:sz="0" w:space="0" w:color="auto"/>
            <w:bottom w:val="none" w:sz="0" w:space="0" w:color="auto"/>
            <w:right w:val="none" w:sz="0" w:space="0" w:color="auto"/>
          </w:divBdr>
        </w:div>
        <w:div w:id="1680933703">
          <w:marLeft w:val="0"/>
          <w:marRight w:val="0"/>
          <w:marTop w:val="0"/>
          <w:marBottom w:val="0"/>
          <w:divBdr>
            <w:top w:val="none" w:sz="0" w:space="0" w:color="auto"/>
            <w:left w:val="none" w:sz="0" w:space="0" w:color="auto"/>
            <w:bottom w:val="none" w:sz="0" w:space="0" w:color="auto"/>
            <w:right w:val="none" w:sz="0" w:space="0" w:color="auto"/>
          </w:divBdr>
        </w:div>
        <w:div w:id="1295016834">
          <w:marLeft w:val="0"/>
          <w:marRight w:val="0"/>
          <w:marTop w:val="0"/>
          <w:marBottom w:val="0"/>
          <w:divBdr>
            <w:top w:val="none" w:sz="0" w:space="0" w:color="auto"/>
            <w:left w:val="none" w:sz="0" w:space="0" w:color="auto"/>
            <w:bottom w:val="none" w:sz="0" w:space="0" w:color="auto"/>
            <w:right w:val="none" w:sz="0" w:space="0" w:color="auto"/>
          </w:divBdr>
        </w:div>
        <w:div w:id="770786646">
          <w:marLeft w:val="0"/>
          <w:marRight w:val="0"/>
          <w:marTop w:val="0"/>
          <w:marBottom w:val="0"/>
          <w:divBdr>
            <w:top w:val="none" w:sz="0" w:space="0" w:color="auto"/>
            <w:left w:val="none" w:sz="0" w:space="0" w:color="auto"/>
            <w:bottom w:val="none" w:sz="0" w:space="0" w:color="auto"/>
            <w:right w:val="none" w:sz="0" w:space="0" w:color="auto"/>
          </w:divBdr>
        </w:div>
        <w:div w:id="1605771737">
          <w:marLeft w:val="0"/>
          <w:marRight w:val="0"/>
          <w:marTop w:val="0"/>
          <w:marBottom w:val="0"/>
          <w:divBdr>
            <w:top w:val="none" w:sz="0" w:space="0" w:color="auto"/>
            <w:left w:val="none" w:sz="0" w:space="0" w:color="auto"/>
            <w:bottom w:val="none" w:sz="0" w:space="0" w:color="auto"/>
            <w:right w:val="none" w:sz="0" w:space="0" w:color="auto"/>
          </w:divBdr>
        </w:div>
        <w:div w:id="484469234">
          <w:marLeft w:val="0"/>
          <w:marRight w:val="0"/>
          <w:marTop w:val="0"/>
          <w:marBottom w:val="0"/>
          <w:divBdr>
            <w:top w:val="none" w:sz="0" w:space="0" w:color="auto"/>
            <w:left w:val="none" w:sz="0" w:space="0" w:color="auto"/>
            <w:bottom w:val="none" w:sz="0" w:space="0" w:color="auto"/>
            <w:right w:val="none" w:sz="0" w:space="0" w:color="auto"/>
          </w:divBdr>
        </w:div>
        <w:div w:id="1765610246">
          <w:marLeft w:val="0"/>
          <w:marRight w:val="0"/>
          <w:marTop w:val="0"/>
          <w:marBottom w:val="0"/>
          <w:divBdr>
            <w:top w:val="none" w:sz="0" w:space="0" w:color="auto"/>
            <w:left w:val="none" w:sz="0" w:space="0" w:color="auto"/>
            <w:bottom w:val="none" w:sz="0" w:space="0" w:color="auto"/>
            <w:right w:val="none" w:sz="0" w:space="0" w:color="auto"/>
          </w:divBdr>
        </w:div>
        <w:div w:id="1152678669">
          <w:marLeft w:val="0"/>
          <w:marRight w:val="0"/>
          <w:marTop w:val="0"/>
          <w:marBottom w:val="0"/>
          <w:divBdr>
            <w:top w:val="none" w:sz="0" w:space="0" w:color="auto"/>
            <w:left w:val="none" w:sz="0" w:space="0" w:color="auto"/>
            <w:bottom w:val="none" w:sz="0" w:space="0" w:color="auto"/>
            <w:right w:val="none" w:sz="0" w:space="0" w:color="auto"/>
          </w:divBdr>
        </w:div>
        <w:div w:id="837841248">
          <w:marLeft w:val="0"/>
          <w:marRight w:val="0"/>
          <w:marTop w:val="0"/>
          <w:marBottom w:val="0"/>
          <w:divBdr>
            <w:top w:val="none" w:sz="0" w:space="0" w:color="auto"/>
            <w:left w:val="none" w:sz="0" w:space="0" w:color="auto"/>
            <w:bottom w:val="none" w:sz="0" w:space="0" w:color="auto"/>
            <w:right w:val="none" w:sz="0" w:space="0" w:color="auto"/>
          </w:divBdr>
        </w:div>
        <w:div w:id="761608611">
          <w:marLeft w:val="0"/>
          <w:marRight w:val="0"/>
          <w:marTop w:val="0"/>
          <w:marBottom w:val="0"/>
          <w:divBdr>
            <w:top w:val="none" w:sz="0" w:space="0" w:color="auto"/>
            <w:left w:val="none" w:sz="0" w:space="0" w:color="auto"/>
            <w:bottom w:val="none" w:sz="0" w:space="0" w:color="auto"/>
            <w:right w:val="none" w:sz="0" w:space="0" w:color="auto"/>
          </w:divBdr>
        </w:div>
        <w:div w:id="351226056">
          <w:marLeft w:val="0"/>
          <w:marRight w:val="0"/>
          <w:marTop w:val="0"/>
          <w:marBottom w:val="0"/>
          <w:divBdr>
            <w:top w:val="none" w:sz="0" w:space="0" w:color="auto"/>
            <w:left w:val="none" w:sz="0" w:space="0" w:color="auto"/>
            <w:bottom w:val="none" w:sz="0" w:space="0" w:color="auto"/>
            <w:right w:val="none" w:sz="0" w:space="0" w:color="auto"/>
          </w:divBdr>
        </w:div>
        <w:div w:id="6637536">
          <w:marLeft w:val="0"/>
          <w:marRight w:val="0"/>
          <w:marTop w:val="0"/>
          <w:marBottom w:val="0"/>
          <w:divBdr>
            <w:top w:val="none" w:sz="0" w:space="0" w:color="auto"/>
            <w:left w:val="none" w:sz="0" w:space="0" w:color="auto"/>
            <w:bottom w:val="none" w:sz="0" w:space="0" w:color="auto"/>
            <w:right w:val="none" w:sz="0" w:space="0" w:color="auto"/>
          </w:divBdr>
        </w:div>
        <w:div w:id="1069575437">
          <w:marLeft w:val="0"/>
          <w:marRight w:val="0"/>
          <w:marTop w:val="0"/>
          <w:marBottom w:val="0"/>
          <w:divBdr>
            <w:top w:val="none" w:sz="0" w:space="0" w:color="auto"/>
            <w:left w:val="none" w:sz="0" w:space="0" w:color="auto"/>
            <w:bottom w:val="none" w:sz="0" w:space="0" w:color="auto"/>
            <w:right w:val="none" w:sz="0" w:space="0" w:color="auto"/>
          </w:divBdr>
        </w:div>
        <w:div w:id="1880317177">
          <w:marLeft w:val="0"/>
          <w:marRight w:val="0"/>
          <w:marTop w:val="0"/>
          <w:marBottom w:val="0"/>
          <w:divBdr>
            <w:top w:val="none" w:sz="0" w:space="0" w:color="auto"/>
            <w:left w:val="none" w:sz="0" w:space="0" w:color="auto"/>
            <w:bottom w:val="none" w:sz="0" w:space="0" w:color="auto"/>
            <w:right w:val="none" w:sz="0" w:space="0" w:color="auto"/>
          </w:divBdr>
        </w:div>
        <w:div w:id="1135678012">
          <w:marLeft w:val="0"/>
          <w:marRight w:val="0"/>
          <w:marTop w:val="0"/>
          <w:marBottom w:val="0"/>
          <w:divBdr>
            <w:top w:val="none" w:sz="0" w:space="0" w:color="auto"/>
            <w:left w:val="none" w:sz="0" w:space="0" w:color="auto"/>
            <w:bottom w:val="none" w:sz="0" w:space="0" w:color="auto"/>
            <w:right w:val="none" w:sz="0" w:space="0" w:color="auto"/>
          </w:divBdr>
        </w:div>
        <w:div w:id="1513760527">
          <w:marLeft w:val="0"/>
          <w:marRight w:val="0"/>
          <w:marTop w:val="0"/>
          <w:marBottom w:val="0"/>
          <w:divBdr>
            <w:top w:val="none" w:sz="0" w:space="0" w:color="auto"/>
            <w:left w:val="none" w:sz="0" w:space="0" w:color="auto"/>
            <w:bottom w:val="none" w:sz="0" w:space="0" w:color="auto"/>
            <w:right w:val="none" w:sz="0" w:space="0" w:color="auto"/>
          </w:divBdr>
        </w:div>
        <w:div w:id="98960482">
          <w:marLeft w:val="0"/>
          <w:marRight w:val="0"/>
          <w:marTop w:val="0"/>
          <w:marBottom w:val="0"/>
          <w:divBdr>
            <w:top w:val="none" w:sz="0" w:space="0" w:color="auto"/>
            <w:left w:val="none" w:sz="0" w:space="0" w:color="auto"/>
            <w:bottom w:val="none" w:sz="0" w:space="0" w:color="auto"/>
            <w:right w:val="none" w:sz="0" w:space="0" w:color="auto"/>
          </w:divBdr>
        </w:div>
        <w:div w:id="1898928592">
          <w:marLeft w:val="0"/>
          <w:marRight w:val="0"/>
          <w:marTop w:val="0"/>
          <w:marBottom w:val="0"/>
          <w:divBdr>
            <w:top w:val="none" w:sz="0" w:space="0" w:color="auto"/>
            <w:left w:val="none" w:sz="0" w:space="0" w:color="auto"/>
            <w:bottom w:val="none" w:sz="0" w:space="0" w:color="auto"/>
            <w:right w:val="none" w:sz="0" w:space="0" w:color="auto"/>
          </w:divBdr>
        </w:div>
        <w:div w:id="3409289">
          <w:marLeft w:val="0"/>
          <w:marRight w:val="0"/>
          <w:marTop w:val="0"/>
          <w:marBottom w:val="0"/>
          <w:divBdr>
            <w:top w:val="none" w:sz="0" w:space="0" w:color="auto"/>
            <w:left w:val="none" w:sz="0" w:space="0" w:color="auto"/>
            <w:bottom w:val="none" w:sz="0" w:space="0" w:color="auto"/>
            <w:right w:val="none" w:sz="0" w:space="0" w:color="auto"/>
          </w:divBdr>
        </w:div>
        <w:div w:id="698628120">
          <w:marLeft w:val="0"/>
          <w:marRight w:val="0"/>
          <w:marTop w:val="0"/>
          <w:marBottom w:val="0"/>
          <w:divBdr>
            <w:top w:val="none" w:sz="0" w:space="0" w:color="auto"/>
            <w:left w:val="none" w:sz="0" w:space="0" w:color="auto"/>
            <w:bottom w:val="none" w:sz="0" w:space="0" w:color="auto"/>
            <w:right w:val="none" w:sz="0" w:space="0" w:color="auto"/>
          </w:divBdr>
        </w:div>
        <w:div w:id="900554786">
          <w:marLeft w:val="0"/>
          <w:marRight w:val="0"/>
          <w:marTop w:val="0"/>
          <w:marBottom w:val="0"/>
          <w:divBdr>
            <w:top w:val="none" w:sz="0" w:space="0" w:color="auto"/>
            <w:left w:val="none" w:sz="0" w:space="0" w:color="auto"/>
            <w:bottom w:val="none" w:sz="0" w:space="0" w:color="auto"/>
            <w:right w:val="none" w:sz="0" w:space="0" w:color="auto"/>
          </w:divBdr>
        </w:div>
        <w:div w:id="663971803">
          <w:marLeft w:val="0"/>
          <w:marRight w:val="0"/>
          <w:marTop w:val="0"/>
          <w:marBottom w:val="0"/>
          <w:divBdr>
            <w:top w:val="none" w:sz="0" w:space="0" w:color="auto"/>
            <w:left w:val="none" w:sz="0" w:space="0" w:color="auto"/>
            <w:bottom w:val="none" w:sz="0" w:space="0" w:color="auto"/>
            <w:right w:val="none" w:sz="0" w:space="0" w:color="auto"/>
          </w:divBdr>
        </w:div>
        <w:div w:id="660694005">
          <w:marLeft w:val="0"/>
          <w:marRight w:val="0"/>
          <w:marTop w:val="0"/>
          <w:marBottom w:val="0"/>
          <w:divBdr>
            <w:top w:val="none" w:sz="0" w:space="0" w:color="auto"/>
            <w:left w:val="none" w:sz="0" w:space="0" w:color="auto"/>
            <w:bottom w:val="none" w:sz="0" w:space="0" w:color="auto"/>
            <w:right w:val="none" w:sz="0" w:space="0" w:color="auto"/>
          </w:divBdr>
        </w:div>
        <w:div w:id="761266574">
          <w:marLeft w:val="0"/>
          <w:marRight w:val="0"/>
          <w:marTop w:val="0"/>
          <w:marBottom w:val="0"/>
          <w:divBdr>
            <w:top w:val="none" w:sz="0" w:space="0" w:color="auto"/>
            <w:left w:val="none" w:sz="0" w:space="0" w:color="auto"/>
            <w:bottom w:val="none" w:sz="0" w:space="0" w:color="auto"/>
            <w:right w:val="none" w:sz="0" w:space="0" w:color="auto"/>
          </w:divBdr>
        </w:div>
        <w:div w:id="981083626">
          <w:marLeft w:val="0"/>
          <w:marRight w:val="0"/>
          <w:marTop w:val="0"/>
          <w:marBottom w:val="0"/>
          <w:divBdr>
            <w:top w:val="none" w:sz="0" w:space="0" w:color="auto"/>
            <w:left w:val="none" w:sz="0" w:space="0" w:color="auto"/>
            <w:bottom w:val="none" w:sz="0" w:space="0" w:color="auto"/>
            <w:right w:val="none" w:sz="0" w:space="0" w:color="auto"/>
          </w:divBdr>
        </w:div>
        <w:div w:id="30107058">
          <w:marLeft w:val="0"/>
          <w:marRight w:val="0"/>
          <w:marTop w:val="0"/>
          <w:marBottom w:val="0"/>
          <w:divBdr>
            <w:top w:val="none" w:sz="0" w:space="0" w:color="auto"/>
            <w:left w:val="none" w:sz="0" w:space="0" w:color="auto"/>
            <w:bottom w:val="none" w:sz="0" w:space="0" w:color="auto"/>
            <w:right w:val="none" w:sz="0" w:space="0" w:color="auto"/>
          </w:divBdr>
        </w:div>
        <w:div w:id="1309676243">
          <w:marLeft w:val="0"/>
          <w:marRight w:val="0"/>
          <w:marTop w:val="0"/>
          <w:marBottom w:val="0"/>
          <w:divBdr>
            <w:top w:val="none" w:sz="0" w:space="0" w:color="auto"/>
            <w:left w:val="none" w:sz="0" w:space="0" w:color="auto"/>
            <w:bottom w:val="none" w:sz="0" w:space="0" w:color="auto"/>
            <w:right w:val="none" w:sz="0" w:space="0" w:color="auto"/>
          </w:divBdr>
        </w:div>
      </w:divsChild>
    </w:div>
    <w:div w:id="1792941197">
      <w:bodyDiv w:val="1"/>
      <w:marLeft w:val="0"/>
      <w:marRight w:val="0"/>
      <w:marTop w:val="0"/>
      <w:marBottom w:val="0"/>
      <w:divBdr>
        <w:top w:val="none" w:sz="0" w:space="0" w:color="auto"/>
        <w:left w:val="none" w:sz="0" w:space="0" w:color="auto"/>
        <w:bottom w:val="none" w:sz="0" w:space="0" w:color="auto"/>
        <w:right w:val="none" w:sz="0" w:space="0" w:color="auto"/>
      </w:divBdr>
    </w:div>
    <w:div w:id="1793203752">
      <w:marLeft w:val="480"/>
      <w:marRight w:val="0"/>
      <w:marTop w:val="0"/>
      <w:marBottom w:val="0"/>
      <w:divBdr>
        <w:top w:val="none" w:sz="0" w:space="0" w:color="auto"/>
        <w:left w:val="none" w:sz="0" w:space="0" w:color="auto"/>
        <w:bottom w:val="none" w:sz="0" w:space="0" w:color="auto"/>
        <w:right w:val="none" w:sz="0" w:space="0" w:color="auto"/>
      </w:divBdr>
    </w:div>
    <w:div w:id="1793357990">
      <w:marLeft w:val="480"/>
      <w:marRight w:val="0"/>
      <w:marTop w:val="0"/>
      <w:marBottom w:val="0"/>
      <w:divBdr>
        <w:top w:val="none" w:sz="0" w:space="0" w:color="auto"/>
        <w:left w:val="none" w:sz="0" w:space="0" w:color="auto"/>
        <w:bottom w:val="none" w:sz="0" w:space="0" w:color="auto"/>
        <w:right w:val="none" w:sz="0" w:space="0" w:color="auto"/>
      </w:divBdr>
    </w:div>
    <w:div w:id="1793595515">
      <w:marLeft w:val="480"/>
      <w:marRight w:val="0"/>
      <w:marTop w:val="0"/>
      <w:marBottom w:val="0"/>
      <w:divBdr>
        <w:top w:val="none" w:sz="0" w:space="0" w:color="auto"/>
        <w:left w:val="none" w:sz="0" w:space="0" w:color="auto"/>
        <w:bottom w:val="none" w:sz="0" w:space="0" w:color="auto"/>
        <w:right w:val="none" w:sz="0" w:space="0" w:color="auto"/>
      </w:divBdr>
    </w:div>
    <w:div w:id="1793746388">
      <w:marLeft w:val="480"/>
      <w:marRight w:val="0"/>
      <w:marTop w:val="0"/>
      <w:marBottom w:val="0"/>
      <w:divBdr>
        <w:top w:val="none" w:sz="0" w:space="0" w:color="auto"/>
        <w:left w:val="none" w:sz="0" w:space="0" w:color="auto"/>
        <w:bottom w:val="none" w:sz="0" w:space="0" w:color="auto"/>
        <w:right w:val="none" w:sz="0" w:space="0" w:color="auto"/>
      </w:divBdr>
    </w:div>
    <w:div w:id="1793816282">
      <w:marLeft w:val="480"/>
      <w:marRight w:val="0"/>
      <w:marTop w:val="0"/>
      <w:marBottom w:val="0"/>
      <w:divBdr>
        <w:top w:val="none" w:sz="0" w:space="0" w:color="auto"/>
        <w:left w:val="none" w:sz="0" w:space="0" w:color="auto"/>
        <w:bottom w:val="none" w:sz="0" w:space="0" w:color="auto"/>
        <w:right w:val="none" w:sz="0" w:space="0" w:color="auto"/>
      </w:divBdr>
    </w:div>
    <w:div w:id="1793862135">
      <w:marLeft w:val="480"/>
      <w:marRight w:val="0"/>
      <w:marTop w:val="0"/>
      <w:marBottom w:val="0"/>
      <w:divBdr>
        <w:top w:val="none" w:sz="0" w:space="0" w:color="auto"/>
        <w:left w:val="none" w:sz="0" w:space="0" w:color="auto"/>
        <w:bottom w:val="none" w:sz="0" w:space="0" w:color="auto"/>
        <w:right w:val="none" w:sz="0" w:space="0" w:color="auto"/>
      </w:divBdr>
    </w:div>
    <w:div w:id="1794052606">
      <w:marLeft w:val="480"/>
      <w:marRight w:val="0"/>
      <w:marTop w:val="0"/>
      <w:marBottom w:val="0"/>
      <w:divBdr>
        <w:top w:val="none" w:sz="0" w:space="0" w:color="auto"/>
        <w:left w:val="none" w:sz="0" w:space="0" w:color="auto"/>
        <w:bottom w:val="none" w:sz="0" w:space="0" w:color="auto"/>
        <w:right w:val="none" w:sz="0" w:space="0" w:color="auto"/>
      </w:divBdr>
    </w:div>
    <w:div w:id="1794248197">
      <w:bodyDiv w:val="1"/>
      <w:marLeft w:val="0"/>
      <w:marRight w:val="0"/>
      <w:marTop w:val="0"/>
      <w:marBottom w:val="0"/>
      <w:divBdr>
        <w:top w:val="none" w:sz="0" w:space="0" w:color="auto"/>
        <w:left w:val="none" w:sz="0" w:space="0" w:color="auto"/>
        <w:bottom w:val="none" w:sz="0" w:space="0" w:color="auto"/>
        <w:right w:val="none" w:sz="0" w:space="0" w:color="auto"/>
      </w:divBdr>
    </w:div>
    <w:div w:id="1794522392">
      <w:marLeft w:val="480"/>
      <w:marRight w:val="0"/>
      <w:marTop w:val="0"/>
      <w:marBottom w:val="0"/>
      <w:divBdr>
        <w:top w:val="none" w:sz="0" w:space="0" w:color="auto"/>
        <w:left w:val="none" w:sz="0" w:space="0" w:color="auto"/>
        <w:bottom w:val="none" w:sz="0" w:space="0" w:color="auto"/>
        <w:right w:val="none" w:sz="0" w:space="0" w:color="auto"/>
      </w:divBdr>
    </w:div>
    <w:div w:id="1794791983">
      <w:marLeft w:val="480"/>
      <w:marRight w:val="0"/>
      <w:marTop w:val="0"/>
      <w:marBottom w:val="0"/>
      <w:divBdr>
        <w:top w:val="none" w:sz="0" w:space="0" w:color="auto"/>
        <w:left w:val="none" w:sz="0" w:space="0" w:color="auto"/>
        <w:bottom w:val="none" w:sz="0" w:space="0" w:color="auto"/>
        <w:right w:val="none" w:sz="0" w:space="0" w:color="auto"/>
      </w:divBdr>
    </w:div>
    <w:div w:id="1794866677">
      <w:bodyDiv w:val="1"/>
      <w:marLeft w:val="0"/>
      <w:marRight w:val="0"/>
      <w:marTop w:val="0"/>
      <w:marBottom w:val="0"/>
      <w:divBdr>
        <w:top w:val="none" w:sz="0" w:space="0" w:color="auto"/>
        <w:left w:val="none" w:sz="0" w:space="0" w:color="auto"/>
        <w:bottom w:val="none" w:sz="0" w:space="0" w:color="auto"/>
        <w:right w:val="none" w:sz="0" w:space="0" w:color="auto"/>
      </w:divBdr>
    </w:div>
    <w:div w:id="1794983092">
      <w:marLeft w:val="480"/>
      <w:marRight w:val="0"/>
      <w:marTop w:val="0"/>
      <w:marBottom w:val="0"/>
      <w:divBdr>
        <w:top w:val="none" w:sz="0" w:space="0" w:color="auto"/>
        <w:left w:val="none" w:sz="0" w:space="0" w:color="auto"/>
        <w:bottom w:val="none" w:sz="0" w:space="0" w:color="auto"/>
        <w:right w:val="none" w:sz="0" w:space="0" w:color="auto"/>
      </w:divBdr>
    </w:div>
    <w:div w:id="1795059874">
      <w:marLeft w:val="480"/>
      <w:marRight w:val="0"/>
      <w:marTop w:val="0"/>
      <w:marBottom w:val="0"/>
      <w:divBdr>
        <w:top w:val="none" w:sz="0" w:space="0" w:color="auto"/>
        <w:left w:val="none" w:sz="0" w:space="0" w:color="auto"/>
        <w:bottom w:val="none" w:sz="0" w:space="0" w:color="auto"/>
        <w:right w:val="none" w:sz="0" w:space="0" w:color="auto"/>
      </w:divBdr>
    </w:div>
    <w:div w:id="1795365909">
      <w:marLeft w:val="480"/>
      <w:marRight w:val="0"/>
      <w:marTop w:val="0"/>
      <w:marBottom w:val="0"/>
      <w:divBdr>
        <w:top w:val="none" w:sz="0" w:space="0" w:color="auto"/>
        <w:left w:val="none" w:sz="0" w:space="0" w:color="auto"/>
        <w:bottom w:val="none" w:sz="0" w:space="0" w:color="auto"/>
        <w:right w:val="none" w:sz="0" w:space="0" w:color="auto"/>
      </w:divBdr>
    </w:div>
    <w:div w:id="1795908457">
      <w:marLeft w:val="480"/>
      <w:marRight w:val="0"/>
      <w:marTop w:val="0"/>
      <w:marBottom w:val="0"/>
      <w:divBdr>
        <w:top w:val="none" w:sz="0" w:space="0" w:color="auto"/>
        <w:left w:val="none" w:sz="0" w:space="0" w:color="auto"/>
        <w:bottom w:val="none" w:sz="0" w:space="0" w:color="auto"/>
        <w:right w:val="none" w:sz="0" w:space="0" w:color="auto"/>
      </w:divBdr>
    </w:div>
    <w:div w:id="1796749471">
      <w:marLeft w:val="480"/>
      <w:marRight w:val="0"/>
      <w:marTop w:val="0"/>
      <w:marBottom w:val="0"/>
      <w:divBdr>
        <w:top w:val="none" w:sz="0" w:space="0" w:color="auto"/>
        <w:left w:val="none" w:sz="0" w:space="0" w:color="auto"/>
        <w:bottom w:val="none" w:sz="0" w:space="0" w:color="auto"/>
        <w:right w:val="none" w:sz="0" w:space="0" w:color="auto"/>
      </w:divBdr>
    </w:div>
    <w:div w:id="1796751375">
      <w:marLeft w:val="480"/>
      <w:marRight w:val="0"/>
      <w:marTop w:val="0"/>
      <w:marBottom w:val="0"/>
      <w:divBdr>
        <w:top w:val="none" w:sz="0" w:space="0" w:color="auto"/>
        <w:left w:val="none" w:sz="0" w:space="0" w:color="auto"/>
        <w:bottom w:val="none" w:sz="0" w:space="0" w:color="auto"/>
        <w:right w:val="none" w:sz="0" w:space="0" w:color="auto"/>
      </w:divBdr>
    </w:div>
    <w:div w:id="1798335997">
      <w:bodyDiv w:val="1"/>
      <w:marLeft w:val="0"/>
      <w:marRight w:val="0"/>
      <w:marTop w:val="0"/>
      <w:marBottom w:val="0"/>
      <w:divBdr>
        <w:top w:val="none" w:sz="0" w:space="0" w:color="auto"/>
        <w:left w:val="none" w:sz="0" w:space="0" w:color="auto"/>
        <w:bottom w:val="none" w:sz="0" w:space="0" w:color="auto"/>
        <w:right w:val="none" w:sz="0" w:space="0" w:color="auto"/>
      </w:divBdr>
    </w:div>
    <w:div w:id="1798524210">
      <w:marLeft w:val="480"/>
      <w:marRight w:val="0"/>
      <w:marTop w:val="0"/>
      <w:marBottom w:val="0"/>
      <w:divBdr>
        <w:top w:val="none" w:sz="0" w:space="0" w:color="auto"/>
        <w:left w:val="none" w:sz="0" w:space="0" w:color="auto"/>
        <w:bottom w:val="none" w:sz="0" w:space="0" w:color="auto"/>
        <w:right w:val="none" w:sz="0" w:space="0" w:color="auto"/>
      </w:divBdr>
    </w:div>
    <w:div w:id="1798912460">
      <w:bodyDiv w:val="1"/>
      <w:marLeft w:val="0"/>
      <w:marRight w:val="0"/>
      <w:marTop w:val="0"/>
      <w:marBottom w:val="0"/>
      <w:divBdr>
        <w:top w:val="none" w:sz="0" w:space="0" w:color="auto"/>
        <w:left w:val="none" w:sz="0" w:space="0" w:color="auto"/>
        <w:bottom w:val="none" w:sz="0" w:space="0" w:color="auto"/>
        <w:right w:val="none" w:sz="0" w:space="0" w:color="auto"/>
      </w:divBdr>
    </w:div>
    <w:div w:id="1798991722">
      <w:marLeft w:val="480"/>
      <w:marRight w:val="0"/>
      <w:marTop w:val="0"/>
      <w:marBottom w:val="0"/>
      <w:divBdr>
        <w:top w:val="none" w:sz="0" w:space="0" w:color="auto"/>
        <w:left w:val="none" w:sz="0" w:space="0" w:color="auto"/>
        <w:bottom w:val="none" w:sz="0" w:space="0" w:color="auto"/>
        <w:right w:val="none" w:sz="0" w:space="0" w:color="auto"/>
      </w:divBdr>
    </w:div>
    <w:div w:id="1799566688">
      <w:marLeft w:val="480"/>
      <w:marRight w:val="0"/>
      <w:marTop w:val="0"/>
      <w:marBottom w:val="0"/>
      <w:divBdr>
        <w:top w:val="none" w:sz="0" w:space="0" w:color="auto"/>
        <w:left w:val="none" w:sz="0" w:space="0" w:color="auto"/>
        <w:bottom w:val="none" w:sz="0" w:space="0" w:color="auto"/>
        <w:right w:val="none" w:sz="0" w:space="0" w:color="auto"/>
      </w:divBdr>
    </w:div>
    <w:div w:id="1799644602">
      <w:marLeft w:val="480"/>
      <w:marRight w:val="0"/>
      <w:marTop w:val="0"/>
      <w:marBottom w:val="0"/>
      <w:divBdr>
        <w:top w:val="none" w:sz="0" w:space="0" w:color="auto"/>
        <w:left w:val="none" w:sz="0" w:space="0" w:color="auto"/>
        <w:bottom w:val="none" w:sz="0" w:space="0" w:color="auto"/>
        <w:right w:val="none" w:sz="0" w:space="0" w:color="auto"/>
      </w:divBdr>
    </w:div>
    <w:div w:id="1799713479">
      <w:marLeft w:val="480"/>
      <w:marRight w:val="0"/>
      <w:marTop w:val="0"/>
      <w:marBottom w:val="0"/>
      <w:divBdr>
        <w:top w:val="none" w:sz="0" w:space="0" w:color="auto"/>
        <w:left w:val="none" w:sz="0" w:space="0" w:color="auto"/>
        <w:bottom w:val="none" w:sz="0" w:space="0" w:color="auto"/>
        <w:right w:val="none" w:sz="0" w:space="0" w:color="auto"/>
      </w:divBdr>
    </w:div>
    <w:div w:id="1799908335">
      <w:marLeft w:val="480"/>
      <w:marRight w:val="0"/>
      <w:marTop w:val="0"/>
      <w:marBottom w:val="0"/>
      <w:divBdr>
        <w:top w:val="none" w:sz="0" w:space="0" w:color="auto"/>
        <w:left w:val="none" w:sz="0" w:space="0" w:color="auto"/>
        <w:bottom w:val="none" w:sz="0" w:space="0" w:color="auto"/>
        <w:right w:val="none" w:sz="0" w:space="0" w:color="auto"/>
      </w:divBdr>
    </w:div>
    <w:div w:id="1800027072">
      <w:marLeft w:val="480"/>
      <w:marRight w:val="0"/>
      <w:marTop w:val="0"/>
      <w:marBottom w:val="0"/>
      <w:divBdr>
        <w:top w:val="none" w:sz="0" w:space="0" w:color="auto"/>
        <w:left w:val="none" w:sz="0" w:space="0" w:color="auto"/>
        <w:bottom w:val="none" w:sz="0" w:space="0" w:color="auto"/>
        <w:right w:val="none" w:sz="0" w:space="0" w:color="auto"/>
      </w:divBdr>
    </w:div>
    <w:div w:id="1800103247">
      <w:marLeft w:val="480"/>
      <w:marRight w:val="0"/>
      <w:marTop w:val="0"/>
      <w:marBottom w:val="0"/>
      <w:divBdr>
        <w:top w:val="none" w:sz="0" w:space="0" w:color="auto"/>
        <w:left w:val="none" w:sz="0" w:space="0" w:color="auto"/>
        <w:bottom w:val="none" w:sz="0" w:space="0" w:color="auto"/>
        <w:right w:val="none" w:sz="0" w:space="0" w:color="auto"/>
      </w:divBdr>
    </w:div>
    <w:div w:id="1800220371">
      <w:marLeft w:val="480"/>
      <w:marRight w:val="0"/>
      <w:marTop w:val="0"/>
      <w:marBottom w:val="0"/>
      <w:divBdr>
        <w:top w:val="none" w:sz="0" w:space="0" w:color="auto"/>
        <w:left w:val="none" w:sz="0" w:space="0" w:color="auto"/>
        <w:bottom w:val="none" w:sz="0" w:space="0" w:color="auto"/>
        <w:right w:val="none" w:sz="0" w:space="0" w:color="auto"/>
      </w:divBdr>
    </w:div>
    <w:div w:id="1800807375">
      <w:marLeft w:val="480"/>
      <w:marRight w:val="0"/>
      <w:marTop w:val="0"/>
      <w:marBottom w:val="0"/>
      <w:divBdr>
        <w:top w:val="none" w:sz="0" w:space="0" w:color="auto"/>
        <w:left w:val="none" w:sz="0" w:space="0" w:color="auto"/>
        <w:bottom w:val="none" w:sz="0" w:space="0" w:color="auto"/>
        <w:right w:val="none" w:sz="0" w:space="0" w:color="auto"/>
      </w:divBdr>
    </w:div>
    <w:div w:id="1800950463">
      <w:bodyDiv w:val="1"/>
      <w:marLeft w:val="0"/>
      <w:marRight w:val="0"/>
      <w:marTop w:val="0"/>
      <w:marBottom w:val="0"/>
      <w:divBdr>
        <w:top w:val="none" w:sz="0" w:space="0" w:color="auto"/>
        <w:left w:val="none" w:sz="0" w:space="0" w:color="auto"/>
        <w:bottom w:val="none" w:sz="0" w:space="0" w:color="auto"/>
        <w:right w:val="none" w:sz="0" w:space="0" w:color="auto"/>
      </w:divBdr>
    </w:div>
    <w:div w:id="1801221248">
      <w:bodyDiv w:val="1"/>
      <w:marLeft w:val="0"/>
      <w:marRight w:val="0"/>
      <w:marTop w:val="0"/>
      <w:marBottom w:val="0"/>
      <w:divBdr>
        <w:top w:val="none" w:sz="0" w:space="0" w:color="auto"/>
        <w:left w:val="none" w:sz="0" w:space="0" w:color="auto"/>
        <w:bottom w:val="none" w:sz="0" w:space="0" w:color="auto"/>
        <w:right w:val="none" w:sz="0" w:space="0" w:color="auto"/>
      </w:divBdr>
    </w:div>
    <w:div w:id="1801410877">
      <w:marLeft w:val="480"/>
      <w:marRight w:val="0"/>
      <w:marTop w:val="0"/>
      <w:marBottom w:val="0"/>
      <w:divBdr>
        <w:top w:val="none" w:sz="0" w:space="0" w:color="auto"/>
        <w:left w:val="none" w:sz="0" w:space="0" w:color="auto"/>
        <w:bottom w:val="none" w:sz="0" w:space="0" w:color="auto"/>
        <w:right w:val="none" w:sz="0" w:space="0" w:color="auto"/>
      </w:divBdr>
    </w:div>
    <w:div w:id="1801531746">
      <w:marLeft w:val="480"/>
      <w:marRight w:val="0"/>
      <w:marTop w:val="0"/>
      <w:marBottom w:val="0"/>
      <w:divBdr>
        <w:top w:val="none" w:sz="0" w:space="0" w:color="auto"/>
        <w:left w:val="none" w:sz="0" w:space="0" w:color="auto"/>
        <w:bottom w:val="none" w:sz="0" w:space="0" w:color="auto"/>
        <w:right w:val="none" w:sz="0" w:space="0" w:color="auto"/>
      </w:divBdr>
    </w:div>
    <w:div w:id="1801729915">
      <w:bodyDiv w:val="1"/>
      <w:marLeft w:val="0"/>
      <w:marRight w:val="0"/>
      <w:marTop w:val="0"/>
      <w:marBottom w:val="0"/>
      <w:divBdr>
        <w:top w:val="none" w:sz="0" w:space="0" w:color="auto"/>
        <w:left w:val="none" w:sz="0" w:space="0" w:color="auto"/>
        <w:bottom w:val="none" w:sz="0" w:space="0" w:color="auto"/>
        <w:right w:val="none" w:sz="0" w:space="0" w:color="auto"/>
      </w:divBdr>
    </w:div>
    <w:div w:id="1801848690">
      <w:marLeft w:val="480"/>
      <w:marRight w:val="0"/>
      <w:marTop w:val="0"/>
      <w:marBottom w:val="0"/>
      <w:divBdr>
        <w:top w:val="none" w:sz="0" w:space="0" w:color="auto"/>
        <w:left w:val="none" w:sz="0" w:space="0" w:color="auto"/>
        <w:bottom w:val="none" w:sz="0" w:space="0" w:color="auto"/>
        <w:right w:val="none" w:sz="0" w:space="0" w:color="auto"/>
      </w:divBdr>
    </w:div>
    <w:div w:id="1802267863">
      <w:bodyDiv w:val="1"/>
      <w:marLeft w:val="0"/>
      <w:marRight w:val="0"/>
      <w:marTop w:val="0"/>
      <w:marBottom w:val="0"/>
      <w:divBdr>
        <w:top w:val="none" w:sz="0" w:space="0" w:color="auto"/>
        <w:left w:val="none" w:sz="0" w:space="0" w:color="auto"/>
        <w:bottom w:val="none" w:sz="0" w:space="0" w:color="auto"/>
        <w:right w:val="none" w:sz="0" w:space="0" w:color="auto"/>
      </w:divBdr>
    </w:div>
    <w:div w:id="1802528681">
      <w:marLeft w:val="480"/>
      <w:marRight w:val="0"/>
      <w:marTop w:val="0"/>
      <w:marBottom w:val="0"/>
      <w:divBdr>
        <w:top w:val="none" w:sz="0" w:space="0" w:color="auto"/>
        <w:left w:val="none" w:sz="0" w:space="0" w:color="auto"/>
        <w:bottom w:val="none" w:sz="0" w:space="0" w:color="auto"/>
        <w:right w:val="none" w:sz="0" w:space="0" w:color="auto"/>
      </w:divBdr>
    </w:div>
    <w:div w:id="1803451531">
      <w:marLeft w:val="480"/>
      <w:marRight w:val="0"/>
      <w:marTop w:val="0"/>
      <w:marBottom w:val="0"/>
      <w:divBdr>
        <w:top w:val="none" w:sz="0" w:space="0" w:color="auto"/>
        <w:left w:val="none" w:sz="0" w:space="0" w:color="auto"/>
        <w:bottom w:val="none" w:sz="0" w:space="0" w:color="auto"/>
        <w:right w:val="none" w:sz="0" w:space="0" w:color="auto"/>
      </w:divBdr>
    </w:div>
    <w:div w:id="1803886848">
      <w:marLeft w:val="480"/>
      <w:marRight w:val="0"/>
      <w:marTop w:val="0"/>
      <w:marBottom w:val="0"/>
      <w:divBdr>
        <w:top w:val="none" w:sz="0" w:space="0" w:color="auto"/>
        <w:left w:val="none" w:sz="0" w:space="0" w:color="auto"/>
        <w:bottom w:val="none" w:sz="0" w:space="0" w:color="auto"/>
        <w:right w:val="none" w:sz="0" w:space="0" w:color="auto"/>
      </w:divBdr>
    </w:div>
    <w:div w:id="1804424412">
      <w:marLeft w:val="480"/>
      <w:marRight w:val="0"/>
      <w:marTop w:val="0"/>
      <w:marBottom w:val="0"/>
      <w:divBdr>
        <w:top w:val="none" w:sz="0" w:space="0" w:color="auto"/>
        <w:left w:val="none" w:sz="0" w:space="0" w:color="auto"/>
        <w:bottom w:val="none" w:sz="0" w:space="0" w:color="auto"/>
        <w:right w:val="none" w:sz="0" w:space="0" w:color="auto"/>
      </w:divBdr>
    </w:div>
    <w:div w:id="1804691228">
      <w:marLeft w:val="480"/>
      <w:marRight w:val="0"/>
      <w:marTop w:val="0"/>
      <w:marBottom w:val="0"/>
      <w:divBdr>
        <w:top w:val="none" w:sz="0" w:space="0" w:color="auto"/>
        <w:left w:val="none" w:sz="0" w:space="0" w:color="auto"/>
        <w:bottom w:val="none" w:sz="0" w:space="0" w:color="auto"/>
        <w:right w:val="none" w:sz="0" w:space="0" w:color="auto"/>
      </w:divBdr>
    </w:div>
    <w:div w:id="1805463817">
      <w:marLeft w:val="480"/>
      <w:marRight w:val="0"/>
      <w:marTop w:val="0"/>
      <w:marBottom w:val="0"/>
      <w:divBdr>
        <w:top w:val="none" w:sz="0" w:space="0" w:color="auto"/>
        <w:left w:val="none" w:sz="0" w:space="0" w:color="auto"/>
        <w:bottom w:val="none" w:sz="0" w:space="0" w:color="auto"/>
        <w:right w:val="none" w:sz="0" w:space="0" w:color="auto"/>
      </w:divBdr>
    </w:div>
    <w:div w:id="1805810279">
      <w:marLeft w:val="480"/>
      <w:marRight w:val="0"/>
      <w:marTop w:val="0"/>
      <w:marBottom w:val="0"/>
      <w:divBdr>
        <w:top w:val="none" w:sz="0" w:space="0" w:color="auto"/>
        <w:left w:val="none" w:sz="0" w:space="0" w:color="auto"/>
        <w:bottom w:val="none" w:sz="0" w:space="0" w:color="auto"/>
        <w:right w:val="none" w:sz="0" w:space="0" w:color="auto"/>
      </w:divBdr>
    </w:div>
    <w:div w:id="1806852597">
      <w:marLeft w:val="480"/>
      <w:marRight w:val="0"/>
      <w:marTop w:val="0"/>
      <w:marBottom w:val="0"/>
      <w:divBdr>
        <w:top w:val="none" w:sz="0" w:space="0" w:color="auto"/>
        <w:left w:val="none" w:sz="0" w:space="0" w:color="auto"/>
        <w:bottom w:val="none" w:sz="0" w:space="0" w:color="auto"/>
        <w:right w:val="none" w:sz="0" w:space="0" w:color="auto"/>
      </w:divBdr>
    </w:div>
    <w:div w:id="1806925094">
      <w:marLeft w:val="480"/>
      <w:marRight w:val="0"/>
      <w:marTop w:val="0"/>
      <w:marBottom w:val="0"/>
      <w:divBdr>
        <w:top w:val="none" w:sz="0" w:space="0" w:color="auto"/>
        <w:left w:val="none" w:sz="0" w:space="0" w:color="auto"/>
        <w:bottom w:val="none" w:sz="0" w:space="0" w:color="auto"/>
        <w:right w:val="none" w:sz="0" w:space="0" w:color="auto"/>
      </w:divBdr>
    </w:div>
    <w:div w:id="1807359986">
      <w:marLeft w:val="480"/>
      <w:marRight w:val="0"/>
      <w:marTop w:val="0"/>
      <w:marBottom w:val="0"/>
      <w:divBdr>
        <w:top w:val="none" w:sz="0" w:space="0" w:color="auto"/>
        <w:left w:val="none" w:sz="0" w:space="0" w:color="auto"/>
        <w:bottom w:val="none" w:sz="0" w:space="0" w:color="auto"/>
        <w:right w:val="none" w:sz="0" w:space="0" w:color="auto"/>
      </w:divBdr>
    </w:div>
    <w:div w:id="1807502139">
      <w:bodyDiv w:val="1"/>
      <w:marLeft w:val="0"/>
      <w:marRight w:val="0"/>
      <w:marTop w:val="0"/>
      <w:marBottom w:val="0"/>
      <w:divBdr>
        <w:top w:val="none" w:sz="0" w:space="0" w:color="auto"/>
        <w:left w:val="none" w:sz="0" w:space="0" w:color="auto"/>
        <w:bottom w:val="none" w:sz="0" w:space="0" w:color="auto"/>
        <w:right w:val="none" w:sz="0" w:space="0" w:color="auto"/>
      </w:divBdr>
    </w:div>
    <w:div w:id="1807504197">
      <w:marLeft w:val="480"/>
      <w:marRight w:val="0"/>
      <w:marTop w:val="0"/>
      <w:marBottom w:val="0"/>
      <w:divBdr>
        <w:top w:val="none" w:sz="0" w:space="0" w:color="auto"/>
        <w:left w:val="none" w:sz="0" w:space="0" w:color="auto"/>
        <w:bottom w:val="none" w:sz="0" w:space="0" w:color="auto"/>
        <w:right w:val="none" w:sz="0" w:space="0" w:color="auto"/>
      </w:divBdr>
    </w:div>
    <w:div w:id="1807549639">
      <w:marLeft w:val="480"/>
      <w:marRight w:val="0"/>
      <w:marTop w:val="0"/>
      <w:marBottom w:val="0"/>
      <w:divBdr>
        <w:top w:val="none" w:sz="0" w:space="0" w:color="auto"/>
        <w:left w:val="none" w:sz="0" w:space="0" w:color="auto"/>
        <w:bottom w:val="none" w:sz="0" w:space="0" w:color="auto"/>
        <w:right w:val="none" w:sz="0" w:space="0" w:color="auto"/>
      </w:divBdr>
    </w:div>
    <w:div w:id="1807776886">
      <w:marLeft w:val="480"/>
      <w:marRight w:val="0"/>
      <w:marTop w:val="0"/>
      <w:marBottom w:val="0"/>
      <w:divBdr>
        <w:top w:val="none" w:sz="0" w:space="0" w:color="auto"/>
        <w:left w:val="none" w:sz="0" w:space="0" w:color="auto"/>
        <w:bottom w:val="none" w:sz="0" w:space="0" w:color="auto"/>
        <w:right w:val="none" w:sz="0" w:space="0" w:color="auto"/>
      </w:divBdr>
    </w:div>
    <w:div w:id="1808624502">
      <w:marLeft w:val="480"/>
      <w:marRight w:val="0"/>
      <w:marTop w:val="0"/>
      <w:marBottom w:val="0"/>
      <w:divBdr>
        <w:top w:val="none" w:sz="0" w:space="0" w:color="auto"/>
        <w:left w:val="none" w:sz="0" w:space="0" w:color="auto"/>
        <w:bottom w:val="none" w:sz="0" w:space="0" w:color="auto"/>
        <w:right w:val="none" w:sz="0" w:space="0" w:color="auto"/>
      </w:divBdr>
    </w:div>
    <w:div w:id="1808739471">
      <w:marLeft w:val="480"/>
      <w:marRight w:val="0"/>
      <w:marTop w:val="0"/>
      <w:marBottom w:val="0"/>
      <w:divBdr>
        <w:top w:val="none" w:sz="0" w:space="0" w:color="auto"/>
        <w:left w:val="none" w:sz="0" w:space="0" w:color="auto"/>
        <w:bottom w:val="none" w:sz="0" w:space="0" w:color="auto"/>
        <w:right w:val="none" w:sz="0" w:space="0" w:color="auto"/>
      </w:divBdr>
    </w:div>
    <w:div w:id="1808888219">
      <w:bodyDiv w:val="1"/>
      <w:marLeft w:val="0"/>
      <w:marRight w:val="0"/>
      <w:marTop w:val="0"/>
      <w:marBottom w:val="0"/>
      <w:divBdr>
        <w:top w:val="none" w:sz="0" w:space="0" w:color="auto"/>
        <w:left w:val="none" w:sz="0" w:space="0" w:color="auto"/>
        <w:bottom w:val="none" w:sz="0" w:space="0" w:color="auto"/>
        <w:right w:val="none" w:sz="0" w:space="0" w:color="auto"/>
      </w:divBdr>
    </w:div>
    <w:div w:id="1809084947">
      <w:marLeft w:val="480"/>
      <w:marRight w:val="0"/>
      <w:marTop w:val="0"/>
      <w:marBottom w:val="0"/>
      <w:divBdr>
        <w:top w:val="none" w:sz="0" w:space="0" w:color="auto"/>
        <w:left w:val="none" w:sz="0" w:space="0" w:color="auto"/>
        <w:bottom w:val="none" w:sz="0" w:space="0" w:color="auto"/>
        <w:right w:val="none" w:sz="0" w:space="0" w:color="auto"/>
      </w:divBdr>
    </w:div>
    <w:div w:id="1809470990">
      <w:bodyDiv w:val="1"/>
      <w:marLeft w:val="0"/>
      <w:marRight w:val="0"/>
      <w:marTop w:val="0"/>
      <w:marBottom w:val="0"/>
      <w:divBdr>
        <w:top w:val="none" w:sz="0" w:space="0" w:color="auto"/>
        <w:left w:val="none" w:sz="0" w:space="0" w:color="auto"/>
        <w:bottom w:val="none" w:sz="0" w:space="0" w:color="auto"/>
        <w:right w:val="none" w:sz="0" w:space="0" w:color="auto"/>
      </w:divBdr>
    </w:div>
    <w:div w:id="1809737366">
      <w:marLeft w:val="480"/>
      <w:marRight w:val="0"/>
      <w:marTop w:val="0"/>
      <w:marBottom w:val="0"/>
      <w:divBdr>
        <w:top w:val="none" w:sz="0" w:space="0" w:color="auto"/>
        <w:left w:val="none" w:sz="0" w:space="0" w:color="auto"/>
        <w:bottom w:val="none" w:sz="0" w:space="0" w:color="auto"/>
        <w:right w:val="none" w:sz="0" w:space="0" w:color="auto"/>
      </w:divBdr>
    </w:div>
    <w:div w:id="1810589414">
      <w:marLeft w:val="480"/>
      <w:marRight w:val="0"/>
      <w:marTop w:val="0"/>
      <w:marBottom w:val="0"/>
      <w:divBdr>
        <w:top w:val="none" w:sz="0" w:space="0" w:color="auto"/>
        <w:left w:val="none" w:sz="0" w:space="0" w:color="auto"/>
        <w:bottom w:val="none" w:sz="0" w:space="0" w:color="auto"/>
        <w:right w:val="none" w:sz="0" w:space="0" w:color="auto"/>
      </w:divBdr>
    </w:div>
    <w:div w:id="1810903929">
      <w:bodyDiv w:val="1"/>
      <w:marLeft w:val="0"/>
      <w:marRight w:val="0"/>
      <w:marTop w:val="0"/>
      <w:marBottom w:val="0"/>
      <w:divBdr>
        <w:top w:val="none" w:sz="0" w:space="0" w:color="auto"/>
        <w:left w:val="none" w:sz="0" w:space="0" w:color="auto"/>
        <w:bottom w:val="none" w:sz="0" w:space="0" w:color="auto"/>
        <w:right w:val="none" w:sz="0" w:space="0" w:color="auto"/>
      </w:divBdr>
    </w:div>
    <w:div w:id="1811168412">
      <w:marLeft w:val="480"/>
      <w:marRight w:val="0"/>
      <w:marTop w:val="0"/>
      <w:marBottom w:val="0"/>
      <w:divBdr>
        <w:top w:val="none" w:sz="0" w:space="0" w:color="auto"/>
        <w:left w:val="none" w:sz="0" w:space="0" w:color="auto"/>
        <w:bottom w:val="none" w:sz="0" w:space="0" w:color="auto"/>
        <w:right w:val="none" w:sz="0" w:space="0" w:color="auto"/>
      </w:divBdr>
    </w:div>
    <w:div w:id="1811558492">
      <w:bodyDiv w:val="1"/>
      <w:marLeft w:val="0"/>
      <w:marRight w:val="0"/>
      <w:marTop w:val="0"/>
      <w:marBottom w:val="0"/>
      <w:divBdr>
        <w:top w:val="none" w:sz="0" w:space="0" w:color="auto"/>
        <w:left w:val="none" w:sz="0" w:space="0" w:color="auto"/>
        <w:bottom w:val="none" w:sz="0" w:space="0" w:color="auto"/>
        <w:right w:val="none" w:sz="0" w:space="0" w:color="auto"/>
      </w:divBdr>
      <w:divsChild>
        <w:div w:id="1692955702">
          <w:marLeft w:val="0"/>
          <w:marRight w:val="0"/>
          <w:marTop w:val="0"/>
          <w:marBottom w:val="0"/>
          <w:divBdr>
            <w:top w:val="none" w:sz="0" w:space="0" w:color="auto"/>
            <w:left w:val="none" w:sz="0" w:space="0" w:color="auto"/>
            <w:bottom w:val="none" w:sz="0" w:space="0" w:color="auto"/>
            <w:right w:val="none" w:sz="0" w:space="0" w:color="auto"/>
          </w:divBdr>
        </w:div>
        <w:div w:id="1382972930">
          <w:marLeft w:val="0"/>
          <w:marRight w:val="0"/>
          <w:marTop w:val="0"/>
          <w:marBottom w:val="0"/>
          <w:divBdr>
            <w:top w:val="none" w:sz="0" w:space="0" w:color="auto"/>
            <w:left w:val="none" w:sz="0" w:space="0" w:color="auto"/>
            <w:bottom w:val="none" w:sz="0" w:space="0" w:color="auto"/>
            <w:right w:val="none" w:sz="0" w:space="0" w:color="auto"/>
          </w:divBdr>
        </w:div>
        <w:div w:id="1758088047">
          <w:marLeft w:val="0"/>
          <w:marRight w:val="0"/>
          <w:marTop w:val="0"/>
          <w:marBottom w:val="0"/>
          <w:divBdr>
            <w:top w:val="none" w:sz="0" w:space="0" w:color="auto"/>
            <w:left w:val="none" w:sz="0" w:space="0" w:color="auto"/>
            <w:bottom w:val="none" w:sz="0" w:space="0" w:color="auto"/>
            <w:right w:val="none" w:sz="0" w:space="0" w:color="auto"/>
          </w:divBdr>
        </w:div>
        <w:div w:id="1410345220">
          <w:marLeft w:val="0"/>
          <w:marRight w:val="0"/>
          <w:marTop w:val="0"/>
          <w:marBottom w:val="0"/>
          <w:divBdr>
            <w:top w:val="none" w:sz="0" w:space="0" w:color="auto"/>
            <w:left w:val="none" w:sz="0" w:space="0" w:color="auto"/>
            <w:bottom w:val="none" w:sz="0" w:space="0" w:color="auto"/>
            <w:right w:val="none" w:sz="0" w:space="0" w:color="auto"/>
          </w:divBdr>
        </w:div>
        <w:div w:id="1133249596">
          <w:marLeft w:val="0"/>
          <w:marRight w:val="0"/>
          <w:marTop w:val="0"/>
          <w:marBottom w:val="0"/>
          <w:divBdr>
            <w:top w:val="none" w:sz="0" w:space="0" w:color="auto"/>
            <w:left w:val="none" w:sz="0" w:space="0" w:color="auto"/>
            <w:bottom w:val="none" w:sz="0" w:space="0" w:color="auto"/>
            <w:right w:val="none" w:sz="0" w:space="0" w:color="auto"/>
          </w:divBdr>
        </w:div>
        <w:div w:id="1313679634">
          <w:marLeft w:val="0"/>
          <w:marRight w:val="0"/>
          <w:marTop w:val="0"/>
          <w:marBottom w:val="0"/>
          <w:divBdr>
            <w:top w:val="none" w:sz="0" w:space="0" w:color="auto"/>
            <w:left w:val="none" w:sz="0" w:space="0" w:color="auto"/>
            <w:bottom w:val="none" w:sz="0" w:space="0" w:color="auto"/>
            <w:right w:val="none" w:sz="0" w:space="0" w:color="auto"/>
          </w:divBdr>
        </w:div>
        <w:div w:id="724913461">
          <w:marLeft w:val="0"/>
          <w:marRight w:val="0"/>
          <w:marTop w:val="0"/>
          <w:marBottom w:val="0"/>
          <w:divBdr>
            <w:top w:val="none" w:sz="0" w:space="0" w:color="auto"/>
            <w:left w:val="none" w:sz="0" w:space="0" w:color="auto"/>
            <w:bottom w:val="none" w:sz="0" w:space="0" w:color="auto"/>
            <w:right w:val="none" w:sz="0" w:space="0" w:color="auto"/>
          </w:divBdr>
        </w:div>
        <w:div w:id="709570753">
          <w:marLeft w:val="0"/>
          <w:marRight w:val="0"/>
          <w:marTop w:val="0"/>
          <w:marBottom w:val="0"/>
          <w:divBdr>
            <w:top w:val="none" w:sz="0" w:space="0" w:color="auto"/>
            <w:left w:val="none" w:sz="0" w:space="0" w:color="auto"/>
            <w:bottom w:val="none" w:sz="0" w:space="0" w:color="auto"/>
            <w:right w:val="none" w:sz="0" w:space="0" w:color="auto"/>
          </w:divBdr>
        </w:div>
        <w:div w:id="152526947">
          <w:marLeft w:val="0"/>
          <w:marRight w:val="0"/>
          <w:marTop w:val="0"/>
          <w:marBottom w:val="0"/>
          <w:divBdr>
            <w:top w:val="none" w:sz="0" w:space="0" w:color="auto"/>
            <w:left w:val="none" w:sz="0" w:space="0" w:color="auto"/>
            <w:bottom w:val="none" w:sz="0" w:space="0" w:color="auto"/>
            <w:right w:val="none" w:sz="0" w:space="0" w:color="auto"/>
          </w:divBdr>
        </w:div>
        <w:div w:id="446046742">
          <w:marLeft w:val="0"/>
          <w:marRight w:val="0"/>
          <w:marTop w:val="0"/>
          <w:marBottom w:val="0"/>
          <w:divBdr>
            <w:top w:val="none" w:sz="0" w:space="0" w:color="auto"/>
            <w:left w:val="none" w:sz="0" w:space="0" w:color="auto"/>
            <w:bottom w:val="none" w:sz="0" w:space="0" w:color="auto"/>
            <w:right w:val="none" w:sz="0" w:space="0" w:color="auto"/>
          </w:divBdr>
        </w:div>
        <w:div w:id="2130664399">
          <w:marLeft w:val="0"/>
          <w:marRight w:val="0"/>
          <w:marTop w:val="0"/>
          <w:marBottom w:val="0"/>
          <w:divBdr>
            <w:top w:val="none" w:sz="0" w:space="0" w:color="auto"/>
            <w:left w:val="none" w:sz="0" w:space="0" w:color="auto"/>
            <w:bottom w:val="none" w:sz="0" w:space="0" w:color="auto"/>
            <w:right w:val="none" w:sz="0" w:space="0" w:color="auto"/>
          </w:divBdr>
        </w:div>
        <w:div w:id="1794785268">
          <w:marLeft w:val="0"/>
          <w:marRight w:val="0"/>
          <w:marTop w:val="0"/>
          <w:marBottom w:val="0"/>
          <w:divBdr>
            <w:top w:val="none" w:sz="0" w:space="0" w:color="auto"/>
            <w:left w:val="none" w:sz="0" w:space="0" w:color="auto"/>
            <w:bottom w:val="none" w:sz="0" w:space="0" w:color="auto"/>
            <w:right w:val="none" w:sz="0" w:space="0" w:color="auto"/>
          </w:divBdr>
        </w:div>
        <w:div w:id="987125505">
          <w:marLeft w:val="0"/>
          <w:marRight w:val="0"/>
          <w:marTop w:val="0"/>
          <w:marBottom w:val="0"/>
          <w:divBdr>
            <w:top w:val="none" w:sz="0" w:space="0" w:color="auto"/>
            <w:left w:val="none" w:sz="0" w:space="0" w:color="auto"/>
            <w:bottom w:val="none" w:sz="0" w:space="0" w:color="auto"/>
            <w:right w:val="none" w:sz="0" w:space="0" w:color="auto"/>
          </w:divBdr>
        </w:div>
        <w:div w:id="704450722">
          <w:marLeft w:val="0"/>
          <w:marRight w:val="0"/>
          <w:marTop w:val="0"/>
          <w:marBottom w:val="0"/>
          <w:divBdr>
            <w:top w:val="none" w:sz="0" w:space="0" w:color="auto"/>
            <w:left w:val="none" w:sz="0" w:space="0" w:color="auto"/>
            <w:bottom w:val="none" w:sz="0" w:space="0" w:color="auto"/>
            <w:right w:val="none" w:sz="0" w:space="0" w:color="auto"/>
          </w:divBdr>
        </w:div>
        <w:div w:id="556354948">
          <w:marLeft w:val="0"/>
          <w:marRight w:val="0"/>
          <w:marTop w:val="0"/>
          <w:marBottom w:val="0"/>
          <w:divBdr>
            <w:top w:val="none" w:sz="0" w:space="0" w:color="auto"/>
            <w:left w:val="none" w:sz="0" w:space="0" w:color="auto"/>
            <w:bottom w:val="none" w:sz="0" w:space="0" w:color="auto"/>
            <w:right w:val="none" w:sz="0" w:space="0" w:color="auto"/>
          </w:divBdr>
        </w:div>
        <w:div w:id="1386949843">
          <w:marLeft w:val="0"/>
          <w:marRight w:val="0"/>
          <w:marTop w:val="0"/>
          <w:marBottom w:val="0"/>
          <w:divBdr>
            <w:top w:val="none" w:sz="0" w:space="0" w:color="auto"/>
            <w:left w:val="none" w:sz="0" w:space="0" w:color="auto"/>
            <w:bottom w:val="none" w:sz="0" w:space="0" w:color="auto"/>
            <w:right w:val="none" w:sz="0" w:space="0" w:color="auto"/>
          </w:divBdr>
        </w:div>
        <w:div w:id="182591325">
          <w:marLeft w:val="0"/>
          <w:marRight w:val="0"/>
          <w:marTop w:val="0"/>
          <w:marBottom w:val="0"/>
          <w:divBdr>
            <w:top w:val="none" w:sz="0" w:space="0" w:color="auto"/>
            <w:left w:val="none" w:sz="0" w:space="0" w:color="auto"/>
            <w:bottom w:val="none" w:sz="0" w:space="0" w:color="auto"/>
            <w:right w:val="none" w:sz="0" w:space="0" w:color="auto"/>
          </w:divBdr>
        </w:div>
        <w:div w:id="1365596018">
          <w:marLeft w:val="0"/>
          <w:marRight w:val="0"/>
          <w:marTop w:val="0"/>
          <w:marBottom w:val="0"/>
          <w:divBdr>
            <w:top w:val="none" w:sz="0" w:space="0" w:color="auto"/>
            <w:left w:val="none" w:sz="0" w:space="0" w:color="auto"/>
            <w:bottom w:val="none" w:sz="0" w:space="0" w:color="auto"/>
            <w:right w:val="none" w:sz="0" w:space="0" w:color="auto"/>
          </w:divBdr>
        </w:div>
        <w:div w:id="795413707">
          <w:marLeft w:val="0"/>
          <w:marRight w:val="0"/>
          <w:marTop w:val="0"/>
          <w:marBottom w:val="0"/>
          <w:divBdr>
            <w:top w:val="none" w:sz="0" w:space="0" w:color="auto"/>
            <w:left w:val="none" w:sz="0" w:space="0" w:color="auto"/>
            <w:bottom w:val="none" w:sz="0" w:space="0" w:color="auto"/>
            <w:right w:val="none" w:sz="0" w:space="0" w:color="auto"/>
          </w:divBdr>
        </w:div>
        <w:div w:id="1307389964">
          <w:marLeft w:val="0"/>
          <w:marRight w:val="0"/>
          <w:marTop w:val="0"/>
          <w:marBottom w:val="0"/>
          <w:divBdr>
            <w:top w:val="none" w:sz="0" w:space="0" w:color="auto"/>
            <w:left w:val="none" w:sz="0" w:space="0" w:color="auto"/>
            <w:bottom w:val="none" w:sz="0" w:space="0" w:color="auto"/>
            <w:right w:val="none" w:sz="0" w:space="0" w:color="auto"/>
          </w:divBdr>
        </w:div>
        <w:div w:id="256443258">
          <w:marLeft w:val="0"/>
          <w:marRight w:val="0"/>
          <w:marTop w:val="0"/>
          <w:marBottom w:val="0"/>
          <w:divBdr>
            <w:top w:val="none" w:sz="0" w:space="0" w:color="auto"/>
            <w:left w:val="none" w:sz="0" w:space="0" w:color="auto"/>
            <w:bottom w:val="none" w:sz="0" w:space="0" w:color="auto"/>
            <w:right w:val="none" w:sz="0" w:space="0" w:color="auto"/>
          </w:divBdr>
        </w:div>
        <w:div w:id="1352685843">
          <w:marLeft w:val="0"/>
          <w:marRight w:val="0"/>
          <w:marTop w:val="0"/>
          <w:marBottom w:val="0"/>
          <w:divBdr>
            <w:top w:val="none" w:sz="0" w:space="0" w:color="auto"/>
            <w:left w:val="none" w:sz="0" w:space="0" w:color="auto"/>
            <w:bottom w:val="none" w:sz="0" w:space="0" w:color="auto"/>
            <w:right w:val="none" w:sz="0" w:space="0" w:color="auto"/>
          </w:divBdr>
        </w:div>
        <w:div w:id="1042049420">
          <w:marLeft w:val="0"/>
          <w:marRight w:val="0"/>
          <w:marTop w:val="0"/>
          <w:marBottom w:val="0"/>
          <w:divBdr>
            <w:top w:val="none" w:sz="0" w:space="0" w:color="auto"/>
            <w:left w:val="none" w:sz="0" w:space="0" w:color="auto"/>
            <w:bottom w:val="none" w:sz="0" w:space="0" w:color="auto"/>
            <w:right w:val="none" w:sz="0" w:space="0" w:color="auto"/>
          </w:divBdr>
        </w:div>
        <w:div w:id="1165778636">
          <w:marLeft w:val="0"/>
          <w:marRight w:val="0"/>
          <w:marTop w:val="0"/>
          <w:marBottom w:val="0"/>
          <w:divBdr>
            <w:top w:val="none" w:sz="0" w:space="0" w:color="auto"/>
            <w:left w:val="none" w:sz="0" w:space="0" w:color="auto"/>
            <w:bottom w:val="none" w:sz="0" w:space="0" w:color="auto"/>
            <w:right w:val="none" w:sz="0" w:space="0" w:color="auto"/>
          </w:divBdr>
        </w:div>
        <w:div w:id="1821270483">
          <w:marLeft w:val="0"/>
          <w:marRight w:val="0"/>
          <w:marTop w:val="0"/>
          <w:marBottom w:val="0"/>
          <w:divBdr>
            <w:top w:val="none" w:sz="0" w:space="0" w:color="auto"/>
            <w:left w:val="none" w:sz="0" w:space="0" w:color="auto"/>
            <w:bottom w:val="none" w:sz="0" w:space="0" w:color="auto"/>
            <w:right w:val="none" w:sz="0" w:space="0" w:color="auto"/>
          </w:divBdr>
        </w:div>
        <w:div w:id="2101019581">
          <w:marLeft w:val="0"/>
          <w:marRight w:val="0"/>
          <w:marTop w:val="0"/>
          <w:marBottom w:val="0"/>
          <w:divBdr>
            <w:top w:val="none" w:sz="0" w:space="0" w:color="auto"/>
            <w:left w:val="none" w:sz="0" w:space="0" w:color="auto"/>
            <w:bottom w:val="none" w:sz="0" w:space="0" w:color="auto"/>
            <w:right w:val="none" w:sz="0" w:space="0" w:color="auto"/>
          </w:divBdr>
        </w:div>
        <w:div w:id="1522351330">
          <w:marLeft w:val="0"/>
          <w:marRight w:val="0"/>
          <w:marTop w:val="0"/>
          <w:marBottom w:val="0"/>
          <w:divBdr>
            <w:top w:val="none" w:sz="0" w:space="0" w:color="auto"/>
            <w:left w:val="none" w:sz="0" w:space="0" w:color="auto"/>
            <w:bottom w:val="none" w:sz="0" w:space="0" w:color="auto"/>
            <w:right w:val="none" w:sz="0" w:space="0" w:color="auto"/>
          </w:divBdr>
        </w:div>
        <w:div w:id="732234445">
          <w:marLeft w:val="0"/>
          <w:marRight w:val="0"/>
          <w:marTop w:val="0"/>
          <w:marBottom w:val="0"/>
          <w:divBdr>
            <w:top w:val="none" w:sz="0" w:space="0" w:color="auto"/>
            <w:left w:val="none" w:sz="0" w:space="0" w:color="auto"/>
            <w:bottom w:val="none" w:sz="0" w:space="0" w:color="auto"/>
            <w:right w:val="none" w:sz="0" w:space="0" w:color="auto"/>
          </w:divBdr>
        </w:div>
        <w:div w:id="1676573450">
          <w:marLeft w:val="0"/>
          <w:marRight w:val="0"/>
          <w:marTop w:val="0"/>
          <w:marBottom w:val="0"/>
          <w:divBdr>
            <w:top w:val="none" w:sz="0" w:space="0" w:color="auto"/>
            <w:left w:val="none" w:sz="0" w:space="0" w:color="auto"/>
            <w:bottom w:val="none" w:sz="0" w:space="0" w:color="auto"/>
            <w:right w:val="none" w:sz="0" w:space="0" w:color="auto"/>
          </w:divBdr>
        </w:div>
        <w:div w:id="1019312100">
          <w:marLeft w:val="0"/>
          <w:marRight w:val="0"/>
          <w:marTop w:val="0"/>
          <w:marBottom w:val="0"/>
          <w:divBdr>
            <w:top w:val="none" w:sz="0" w:space="0" w:color="auto"/>
            <w:left w:val="none" w:sz="0" w:space="0" w:color="auto"/>
            <w:bottom w:val="none" w:sz="0" w:space="0" w:color="auto"/>
            <w:right w:val="none" w:sz="0" w:space="0" w:color="auto"/>
          </w:divBdr>
        </w:div>
        <w:div w:id="36206392">
          <w:marLeft w:val="0"/>
          <w:marRight w:val="0"/>
          <w:marTop w:val="0"/>
          <w:marBottom w:val="0"/>
          <w:divBdr>
            <w:top w:val="none" w:sz="0" w:space="0" w:color="auto"/>
            <w:left w:val="none" w:sz="0" w:space="0" w:color="auto"/>
            <w:bottom w:val="none" w:sz="0" w:space="0" w:color="auto"/>
            <w:right w:val="none" w:sz="0" w:space="0" w:color="auto"/>
          </w:divBdr>
        </w:div>
        <w:div w:id="561601486">
          <w:marLeft w:val="0"/>
          <w:marRight w:val="0"/>
          <w:marTop w:val="0"/>
          <w:marBottom w:val="0"/>
          <w:divBdr>
            <w:top w:val="none" w:sz="0" w:space="0" w:color="auto"/>
            <w:left w:val="none" w:sz="0" w:space="0" w:color="auto"/>
            <w:bottom w:val="none" w:sz="0" w:space="0" w:color="auto"/>
            <w:right w:val="none" w:sz="0" w:space="0" w:color="auto"/>
          </w:divBdr>
        </w:div>
        <w:div w:id="1012340935">
          <w:marLeft w:val="0"/>
          <w:marRight w:val="0"/>
          <w:marTop w:val="0"/>
          <w:marBottom w:val="0"/>
          <w:divBdr>
            <w:top w:val="none" w:sz="0" w:space="0" w:color="auto"/>
            <w:left w:val="none" w:sz="0" w:space="0" w:color="auto"/>
            <w:bottom w:val="none" w:sz="0" w:space="0" w:color="auto"/>
            <w:right w:val="none" w:sz="0" w:space="0" w:color="auto"/>
          </w:divBdr>
        </w:div>
        <w:div w:id="1085689442">
          <w:marLeft w:val="0"/>
          <w:marRight w:val="0"/>
          <w:marTop w:val="0"/>
          <w:marBottom w:val="0"/>
          <w:divBdr>
            <w:top w:val="none" w:sz="0" w:space="0" w:color="auto"/>
            <w:left w:val="none" w:sz="0" w:space="0" w:color="auto"/>
            <w:bottom w:val="none" w:sz="0" w:space="0" w:color="auto"/>
            <w:right w:val="none" w:sz="0" w:space="0" w:color="auto"/>
          </w:divBdr>
        </w:div>
        <w:div w:id="751583976">
          <w:marLeft w:val="0"/>
          <w:marRight w:val="0"/>
          <w:marTop w:val="0"/>
          <w:marBottom w:val="0"/>
          <w:divBdr>
            <w:top w:val="none" w:sz="0" w:space="0" w:color="auto"/>
            <w:left w:val="none" w:sz="0" w:space="0" w:color="auto"/>
            <w:bottom w:val="none" w:sz="0" w:space="0" w:color="auto"/>
            <w:right w:val="none" w:sz="0" w:space="0" w:color="auto"/>
          </w:divBdr>
        </w:div>
        <w:div w:id="593435441">
          <w:marLeft w:val="0"/>
          <w:marRight w:val="0"/>
          <w:marTop w:val="0"/>
          <w:marBottom w:val="0"/>
          <w:divBdr>
            <w:top w:val="none" w:sz="0" w:space="0" w:color="auto"/>
            <w:left w:val="none" w:sz="0" w:space="0" w:color="auto"/>
            <w:bottom w:val="none" w:sz="0" w:space="0" w:color="auto"/>
            <w:right w:val="none" w:sz="0" w:space="0" w:color="auto"/>
          </w:divBdr>
        </w:div>
        <w:div w:id="116264276">
          <w:marLeft w:val="0"/>
          <w:marRight w:val="0"/>
          <w:marTop w:val="0"/>
          <w:marBottom w:val="0"/>
          <w:divBdr>
            <w:top w:val="none" w:sz="0" w:space="0" w:color="auto"/>
            <w:left w:val="none" w:sz="0" w:space="0" w:color="auto"/>
            <w:bottom w:val="none" w:sz="0" w:space="0" w:color="auto"/>
            <w:right w:val="none" w:sz="0" w:space="0" w:color="auto"/>
          </w:divBdr>
        </w:div>
        <w:div w:id="438988119">
          <w:marLeft w:val="0"/>
          <w:marRight w:val="0"/>
          <w:marTop w:val="0"/>
          <w:marBottom w:val="0"/>
          <w:divBdr>
            <w:top w:val="none" w:sz="0" w:space="0" w:color="auto"/>
            <w:left w:val="none" w:sz="0" w:space="0" w:color="auto"/>
            <w:bottom w:val="none" w:sz="0" w:space="0" w:color="auto"/>
            <w:right w:val="none" w:sz="0" w:space="0" w:color="auto"/>
          </w:divBdr>
        </w:div>
        <w:div w:id="1433814979">
          <w:marLeft w:val="0"/>
          <w:marRight w:val="0"/>
          <w:marTop w:val="0"/>
          <w:marBottom w:val="0"/>
          <w:divBdr>
            <w:top w:val="none" w:sz="0" w:space="0" w:color="auto"/>
            <w:left w:val="none" w:sz="0" w:space="0" w:color="auto"/>
            <w:bottom w:val="none" w:sz="0" w:space="0" w:color="auto"/>
            <w:right w:val="none" w:sz="0" w:space="0" w:color="auto"/>
          </w:divBdr>
        </w:div>
        <w:div w:id="263920155">
          <w:marLeft w:val="0"/>
          <w:marRight w:val="0"/>
          <w:marTop w:val="0"/>
          <w:marBottom w:val="0"/>
          <w:divBdr>
            <w:top w:val="none" w:sz="0" w:space="0" w:color="auto"/>
            <w:left w:val="none" w:sz="0" w:space="0" w:color="auto"/>
            <w:bottom w:val="none" w:sz="0" w:space="0" w:color="auto"/>
            <w:right w:val="none" w:sz="0" w:space="0" w:color="auto"/>
          </w:divBdr>
        </w:div>
        <w:div w:id="179122863">
          <w:marLeft w:val="0"/>
          <w:marRight w:val="0"/>
          <w:marTop w:val="0"/>
          <w:marBottom w:val="0"/>
          <w:divBdr>
            <w:top w:val="none" w:sz="0" w:space="0" w:color="auto"/>
            <w:left w:val="none" w:sz="0" w:space="0" w:color="auto"/>
            <w:bottom w:val="none" w:sz="0" w:space="0" w:color="auto"/>
            <w:right w:val="none" w:sz="0" w:space="0" w:color="auto"/>
          </w:divBdr>
        </w:div>
        <w:div w:id="2008508898">
          <w:marLeft w:val="0"/>
          <w:marRight w:val="0"/>
          <w:marTop w:val="0"/>
          <w:marBottom w:val="0"/>
          <w:divBdr>
            <w:top w:val="none" w:sz="0" w:space="0" w:color="auto"/>
            <w:left w:val="none" w:sz="0" w:space="0" w:color="auto"/>
            <w:bottom w:val="none" w:sz="0" w:space="0" w:color="auto"/>
            <w:right w:val="none" w:sz="0" w:space="0" w:color="auto"/>
          </w:divBdr>
        </w:div>
        <w:div w:id="542210061">
          <w:marLeft w:val="0"/>
          <w:marRight w:val="0"/>
          <w:marTop w:val="0"/>
          <w:marBottom w:val="0"/>
          <w:divBdr>
            <w:top w:val="none" w:sz="0" w:space="0" w:color="auto"/>
            <w:left w:val="none" w:sz="0" w:space="0" w:color="auto"/>
            <w:bottom w:val="none" w:sz="0" w:space="0" w:color="auto"/>
            <w:right w:val="none" w:sz="0" w:space="0" w:color="auto"/>
          </w:divBdr>
        </w:div>
        <w:div w:id="1196772209">
          <w:marLeft w:val="0"/>
          <w:marRight w:val="0"/>
          <w:marTop w:val="0"/>
          <w:marBottom w:val="0"/>
          <w:divBdr>
            <w:top w:val="none" w:sz="0" w:space="0" w:color="auto"/>
            <w:left w:val="none" w:sz="0" w:space="0" w:color="auto"/>
            <w:bottom w:val="none" w:sz="0" w:space="0" w:color="auto"/>
            <w:right w:val="none" w:sz="0" w:space="0" w:color="auto"/>
          </w:divBdr>
        </w:div>
        <w:div w:id="2020623292">
          <w:marLeft w:val="0"/>
          <w:marRight w:val="0"/>
          <w:marTop w:val="0"/>
          <w:marBottom w:val="0"/>
          <w:divBdr>
            <w:top w:val="none" w:sz="0" w:space="0" w:color="auto"/>
            <w:left w:val="none" w:sz="0" w:space="0" w:color="auto"/>
            <w:bottom w:val="none" w:sz="0" w:space="0" w:color="auto"/>
            <w:right w:val="none" w:sz="0" w:space="0" w:color="auto"/>
          </w:divBdr>
        </w:div>
        <w:div w:id="403457210">
          <w:marLeft w:val="0"/>
          <w:marRight w:val="0"/>
          <w:marTop w:val="0"/>
          <w:marBottom w:val="0"/>
          <w:divBdr>
            <w:top w:val="none" w:sz="0" w:space="0" w:color="auto"/>
            <w:left w:val="none" w:sz="0" w:space="0" w:color="auto"/>
            <w:bottom w:val="none" w:sz="0" w:space="0" w:color="auto"/>
            <w:right w:val="none" w:sz="0" w:space="0" w:color="auto"/>
          </w:divBdr>
        </w:div>
        <w:div w:id="542905988">
          <w:marLeft w:val="0"/>
          <w:marRight w:val="0"/>
          <w:marTop w:val="0"/>
          <w:marBottom w:val="0"/>
          <w:divBdr>
            <w:top w:val="none" w:sz="0" w:space="0" w:color="auto"/>
            <w:left w:val="none" w:sz="0" w:space="0" w:color="auto"/>
            <w:bottom w:val="none" w:sz="0" w:space="0" w:color="auto"/>
            <w:right w:val="none" w:sz="0" w:space="0" w:color="auto"/>
          </w:divBdr>
        </w:div>
        <w:div w:id="1096362206">
          <w:marLeft w:val="0"/>
          <w:marRight w:val="0"/>
          <w:marTop w:val="0"/>
          <w:marBottom w:val="0"/>
          <w:divBdr>
            <w:top w:val="none" w:sz="0" w:space="0" w:color="auto"/>
            <w:left w:val="none" w:sz="0" w:space="0" w:color="auto"/>
            <w:bottom w:val="none" w:sz="0" w:space="0" w:color="auto"/>
            <w:right w:val="none" w:sz="0" w:space="0" w:color="auto"/>
          </w:divBdr>
        </w:div>
        <w:div w:id="1745839781">
          <w:marLeft w:val="0"/>
          <w:marRight w:val="0"/>
          <w:marTop w:val="0"/>
          <w:marBottom w:val="0"/>
          <w:divBdr>
            <w:top w:val="none" w:sz="0" w:space="0" w:color="auto"/>
            <w:left w:val="none" w:sz="0" w:space="0" w:color="auto"/>
            <w:bottom w:val="none" w:sz="0" w:space="0" w:color="auto"/>
            <w:right w:val="none" w:sz="0" w:space="0" w:color="auto"/>
          </w:divBdr>
        </w:div>
        <w:div w:id="1249002008">
          <w:marLeft w:val="0"/>
          <w:marRight w:val="0"/>
          <w:marTop w:val="0"/>
          <w:marBottom w:val="0"/>
          <w:divBdr>
            <w:top w:val="none" w:sz="0" w:space="0" w:color="auto"/>
            <w:left w:val="none" w:sz="0" w:space="0" w:color="auto"/>
            <w:bottom w:val="none" w:sz="0" w:space="0" w:color="auto"/>
            <w:right w:val="none" w:sz="0" w:space="0" w:color="auto"/>
          </w:divBdr>
        </w:div>
        <w:div w:id="1923251442">
          <w:marLeft w:val="0"/>
          <w:marRight w:val="0"/>
          <w:marTop w:val="0"/>
          <w:marBottom w:val="0"/>
          <w:divBdr>
            <w:top w:val="none" w:sz="0" w:space="0" w:color="auto"/>
            <w:left w:val="none" w:sz="0" w:space="0" w:color="auto"/>
            <w:bottom w:val="none" w:sz="0" w:space="0" w:color="auto"/>
            <w:right w:val="none" w:sz="0" w:space="0" w:color="auto"/>
          </w:divBdr>
        </w:div>
        <w:div w:id="1270700829">
          <w:marLeft w:val="0"/>
          <w:marRight w:val="0"/>
          <w:marTop w:val="0"/>
          <w:marBottom w:val="0"/>
          <w:divBdr>
            <w:top w:val="none" w:sz="0" w:space="0" w:color="auto"/>
            <w:left w:val="none" w:sz="0" w:space="0" w:color="auto"/>
            <w:bottom w:val="none" w:sz="0" w:space="0" w:color="auto"/>
            <w:right w:val="none" w:sz="0" w:space="0" w:color="auto"/>
          </w:divBdr>
        </w:div>
        <w:div w:id="2026053952">
          <w:marLeft w:val="0"/>
          <w:marRight w:val="0"/>
          <w:marTop w:val="0"/>
          <w:marBottom w:val="0"/>
          <w:divBdr>
            <w:top w:val="none" w:sz="0" w:space="0" w:color="auto"/>
            <w:left w:val="none" w:sz="0" w:space="0" w:color="auto"/>
            <w:bottom w:val="none" w:sz="0" w:space="0" w:color="auto"/>
            <w:right w:val="none" w:sz="0" w:space="0" w:color="auto"/>
          </w:divBdr>
        </w:div>
        <w:div w:id="396780401">
          <w:marLeft w:val="0"/>
          <w:marRight w:val="0"/>
          <w:marTop w:val="0"/>
          <w:marBottom w:val="0"/>
          <w:divBdr>
            <w:top w:val="none" w:sz="0" w:space="0" w:color="auto"/>
            <w:left w:val="none" w:sz="0" w:space="0" w:color="auto"/>
            <w:bottom w:val="none" w:sz="0" w:space="0" w:color="auto"/>
            <w:right w:val="none" w:sz="0" w:space="0" w:color="auto"/>
          </w:divBdr>
        </w:div>
        <w:div w:id="2119371530">
          <w:marLeft w:val="0"/>
          <w:marRight w:val="0"/>
          <w:marTop w:val="0"/>
          <w:marBottom w:val="0"/>
          <w:divBdr>
            <w:top w:val="none" w:sz="0" w:space="0" w:color="auto"/>
            <w:left w:val="none" w:sz="0" w:space="0" w:color="auto"/>
            <w:bottom w:val="none" w:sz="0" w:space="0" w:color="auto"/>
            <w:right w:val="none" w:sz="0" w:space="0" w:color="auto"/>
          </w:divBdr>
        </w:div>
        <w:div w:id="809521481">
          <w:marLeft w:val="0"/>
          <w:marRight w:val="0"/>
          <w:marTop w:val="0"/>
          <w:marBottom w:val="0"/>
          <w:divBdr>
            <w:top w:val="none" w:sz="0" w:space="0" w:color="auto"/>
            <w:left w:val="none" w:sz="0" w:space="0" w:color="auto"/>
            <w:bottom w:val="none" w:sz="0" w:space="0" w:color="auto"/>
            <w:right w:val="none" w:sz="0" w:space="0" w:color="auto"/>
          </w:divBdr>
        </w:div>
        <w:div w:id="921523768">
          <w:marLeft w:val="0"/>
          <w:marRight w:val="0"/>
          <w:marTop w:val="0"/>
          <w:marBottom w:val="0"/>
          <w:divBdr>
            <w:top w:val="none" w:sz="0" w:space="0" w:color="auto"/>
            <w:left w:val="none" w:sz="0" w:space="0" w:color="auto"/>
            <w:bottom w:val="none" w:sz="0" w:space="0" w:color="auto"/>
            <w:right w:val="none" w:sz="0" w:space="0" w:color="auto"/>
          </w:divBdr>
        </w:div>
        <w:div w:id="553274472">
          <w:marLeft w:val="0"/>
          <w:marRight w:val="0"/>
          <w:marTop w:val="0"/>
          <w:marBottom w:val="0"/>
          <w:divBdr>
            <w:top w:val="none" w:sz="0" w:space="0" w:color="auto"/>
            <w:left w:val="none" w:sz="0" w:space="0" w:color="auto"/>
            <w:bottom w:val="none" w:sz="0" w:space="0" w:color="auto"/>
            <w:right w:val="none" w:sz="0" w:space="0" w:color="auto"/>
          </w:divBdr>
        </w:div>
      </w:divsChild>
    </w:div>
    <w:div w:id="1811749532">
      <w:marLeft w:val="480"/>
      <w:marRight w:val="0"/>
      <w:marTop w:val="0"/>
      <w:marBottom w:val="0"/>
      <w:divBdr>
        <w:top w:val="none" w:sz="0" w:space="0" w:color="auto"/>
        <w:left w:val="none" w:sz="0" w:space="0" w:color="auto"/>
        <w:bottom w:val="none" w:sz="0" w:space="0" w:color="auto"/>
        <w:right w:val="none" w:sz="0" w:space="0" w:color="auto"/>
      </w:divBdr>
    </w:div>
    <w:div w:id="1811753162">
      <w:marLeft w:val="480"/>
      <w:marRight w:val="0"/>
      <w:marTop w:val="0"/>
      <w:marBottom w:val="0"/>
      <w:divBdr>
        <w:top w:val="none" w:sz="0" w:space="0" w:color="auto"/>
        <w:left w:val="none" w:sz="0" w:space="0" w:color="auto"/>
        <w:bottom w:val="none" w:sz="0" w:space="0" w:color="auto"/>
        <w:right w:val="none" w:sz="0" w:space="0" w:color="auto"/>
      </w:divBdr>
    </w:div>
    <w:div w:id="1811826449">
      <w:bodyDiv w:val="1"/>
      <w:marLeft w:val="0"/>
      <w:marRight w:val="0"/>
      <w:marTop w:val="0"/>
      <w:marBottom w:val="0"/>
      <w:divBdr>
        <w:top w:val="none" w:sz="0" w:space="0" w:color="auto"/>
        <w:left w:val="none" w:sz="0" w:space="0" w:color="auto"/>
        <w:bottom w:val="none" w:sz="0" w:space="0" w:color="auto"/>
        <w:right w:val="none" w:sz="0" w:space="0" w:color="auto"/>
      </w:divBdr>
    </w:div>
    <w:div w:id="1811971650">
      <w:marLeft w:val="480"/>
      <w:marRight w:val="0"/>
      <w:marTop w:val="0"/>
      <w:marBottom w:val="0"/>
      <w:divBdr>
        <w:top w:val="none" w:sz="0" w:space="0" w:color="auto"/>
        <w:left w:val="none" w:sz="0" w:space="0" w:color="auto"/>
        <w:bottom w:val="none" w:sz="0" w:space="0" w:color="auto"/>
        <w:right w:val="none" w:sz="0" w:space="0" w:color="auto"/>
      </w:divBdr>
    </w:div>
    <w:div w:id="1812676474">
      <w:marLeft w:val="480"/>
      <w:marRight w:val="0"/>
      <w:marTop w:val="0"/>
      <w:marBottom w:val="0"/>
      <w:divBdr>
        <w:top w:val="none" w:sz="0" w:space="0" w:color="auto"/>
        <w:left w:val="none" w:sz="0" w:space="0" w:color="auto"/>
        <w:bottom w:val="none" w:sz="0" w:space="0" w:color="auto"/>
        <w:right w:val="none" w:sz="0" w:space="0" w:color="auto"/>
      </w:divBdr>
    </w:div>
    <w:div w:id="1812938956">
      <w:bodyDiv w:val="1"/>
      <w:marLeft w:val="0"/>
      <w:marRight w:val="0"/>
      <w:marTop w:val="0"/>
      <w:marBottom w:val="0"/>
      <w:divBdr>
        <w:top w:val="none" w:sz="0" w:space="0" w:color="auto"/>
        <w:left w:val="none" w:sz="0" w:space="0" w:color="auto"/>
        <w:bottom w:val="none" w:sz="0" w:space="0" w:color="auto"/>
        <w:right w:val="none" w:sz="0" w:space="0" w:color="auto"/>
      </w:divBdr>
    </w:div>
    <w:div w:id="1813020052">
      <w:marLeft w:val="480"/>
      <w:marRight w:val="0"/>
      <w:marTop w:val="0"/>
      <w:marBottom w:val="0"/>
      <w:divBdr>
        <w:top w:val="none" w:sz="0" w:space="0" w:color="auto"/>
        <w:left w:val="none" w:sz="0" w:space="0" w:color="auto"/>
        <w:bottom w:val="none" w:sz="0" w:space="0" w:color="auto"/>
        <w:right w:val="none" w:sz="0" w:space="0" w:color="auto"/>
      </w:divBdr>
    </w:div>
    <w:div w:id="1813057852">
      <w:marLeft w:val="480"/>
      <w:marRight w:val="0"/>
      <w:marTop w:val="0"/>
      <w:marBottom w:val="0"/>
      <w:divBdr>
        <w:top w:val="none" w:sz="0" w:space="0" w:color="auto"/>
        <w:left w:val="none" w:sz="0" w:space="0" w:color="auto"/>
        <w:bottom w:val="none" w:sz="0" w:space="0" w:color="auto"/>
        <w:right w:val="none" w:sz="0" w:space="0" w:color="auto"/>
      </w:divBdr>
    </w:div>
    <w:div w:id="1813711354">
      <w:marLeft w:val="480"/>
      <w:marRight w:val="0"/>
      <w:marTop w:val="0"/>
      <w:marBottom w:val="0"/>
      <w:divBdr>
        <w:top w:val="none" w:sz="0" w:space="0" w:color="auto"/>
        <w:left w:val="none" w:sz="0" w:space="0" w:color="auto"/>
        <w:bottom w:val="none" w:sz="0" w:space="0" w:color="auto"/>
        <w:right w:val="none" w:sz="0" w:space="0" w:color="auto"/>
      </w:divBdr>
    </w:div>
    <w:div w:id="1813908870">
      <w:marLeft w:val="480"/>
      <w:marRight w:val="0"/>
      <w:marTop w:val="0"/>
      <w:marBottom w:val="0"/>
      <w:divBdr>
        <w:top w:val="none" w:sz="0" w:space="0" w:color="auto"/>
        <w:left w:val="none" w:sz="0" w:space="0" w:color="auto"/>
        <w:bottom w:val="none" w:sz="0" w:space="0" w:color="auto"/>
        <w:right w:val="none" w:sz="0" w:space="0" w:color="auto"/>
      </w:divBdr>
    </w:div>
    <w:div w:id="1813910618">
      <w:marLeft w:val="480"/>
      <w:marRight w:val="0"/>
      <w:marTop w:val="0"/>
      <w:marBottom w:val="0"/>
      <w:divBdr>
        <w:top w:val="none" w:sz="0" w:space="0" w:color="auto"/>
        <w:left w:val="none" w:sz="0" w:space="0" w:color="auto"/>
        <w:bottom w:val="none" w:sz="0" w:space="0" w:color="auto"/>
        <w:right w:val="none" w:sz="0" w:space="0" w:color="auto"/>
      </w:divBdr>
    </w:div>
    <w:div w:id="1814591564">
      <w:marLeft w:val="480"/>
      <w:marRight w:val="0"/>
      <w:marTop w:val="0"/>
      <w:marBottom w:val="0"/>
      <w:divBdr>
        <w:top w:val="none" w:sz="0" w:space="0" w:color="auto"/>
        <w:left w:val="none" w:sz="0" w:space="0" w:color="auto"/>
        <w:bottom w:val="none" w:sz="0" w:space="0" w:color="auto"/>
        <w:right w:val="none" w:sz="0" w:space="0" w:color="auto"/>
      </w:divBdr>
    </w:div>
    <w:div w:id="1814909142">
      <w:bodyDiv w:val="1"/>
      <w:marLeft w:val="0"/>
      <w:marRight w:val="0"/>
      <w:marTop w:val="0"/>
      <w:marBottom w:val="0"/>
      <w:divBdr>
        <w:top w:val="none" w:sz="0" w:space="0" w:color="auto"/>
        <w:left w:val="none" w:sz="0" w:space="0" w:color="auto"/>
        <w:bottom w:val="none" w:sz="0" w:space="0" w:color="auto"/>
        <w:right w:val="none" w:sz="0" w:space="0" w:color="auto"/>
      </w:divBdr>
    </w:div>
    <w:div w:id="1815490964">
      <w:bodyDiv w:val="1"/>
      <w:marLeft w:val="0"/>
      <w:marRight w:val="0"/>
      <w:marTop w:val="0"/>
      <w:marBottom w:val="0"/>
      <w:divBdr>
        <w:top w:val="none" w:sz="0" w:space="0" w:color="auto"/>
        <w:left w:val="none" w:sz="0" w:space="0" w:color="auto"/>
        <w:bottom w:val="none" w:sz="0" w:space="0" w:color="auto"/>
        <w:right w:val="none" w:sz="0" w:space="0" w:color="auto"/>
      </w:divBdr>
    </w:div>
    <w:div w:id="1815829808">
      <w:marLeft w:val="480"/>
      <w:marRight w:val="0"/>
      <w:marTop w:val="0"/>
      <w:marBottom w:val="0"/>
      <w:divBdr>
        <w:top w:val="none" w:sz="0" w:space="0" w:color="auto"/>
        <w:left w:val="none" w:sz="0" w:space="0" w:color="auto"/>
        <w:bottom w:val="none" w:sz="0" w:space="0" w:color="auto"/>
        <w:right w:val="none" w:sz="0" w:space="0" w:color="auto"/>
      </w:divBdr>
    </w:div>
    <w:div w:id="1816527394">
      <w:marLeft w:val="480"/>
      <w:marRight w:val="0"/>
      <w:marTop w:val="0"/>
      <w:marBottom w:val="0"/>
      <w:divBdr>
        <w:top w:val="none" w:sz="0" w:space="0" w:color="auto"/>
        <w:left w:val="none" w:sz="0" w:space="0" w:color="auto"/>
        <w:bottom w:val="none" w:sz="0" w:space="0" w:color="auto"/>
        <w:right w:val="none" w:sz="0" w:space="0" w:color="auto"/>
      </w:divBdr>
    </w:div>
    <w:div w:id="1816681116">
      <w:marLeft w:val="480"/>
      <w:marRight w:val="0"/>
      <w:marTop w:val="0"/>
      <w:marBottom w:val="0"/>
      <w:divBdr>
        <w:top w:val="none" w:sz="0" w:space="0" w:color="auto"/>
        <w:left w:val="none" w:sz="0" w:space="0" w:color="auto"/>
        <w:bottom w:val="none" w:sz="0" w:space="0" w:color="auto"/>
        <w:right w:val="none" w:sz="0" w:space="0" w:color="auto"/>
      </w:divBdr>
    </w:div>
    <w:div w:id="1817380973">
      <w:bodyDiv w:val="1"/>
      <w:marLeft w:val="0"/>
      <w:marRight w:val="0"/>
      <w:marTop w:val="0"/>
      <w:marBottom w:val="0"/>
      <w:divBdr>
        <w:top w:val="none" w:sz="0" w:space="0" w:color="auto"/>
        <w:left w:val="none" w:sz="0" w:space="0" w:color="auto"/>
        <w:bottom w:val="none" w:sz="0" w:space="0" w:color="auto"/>
        <w:right w:val="none" w:sz="0" w:space="0" w:color="auto"/>
      </w:divBdr>
    </w:div>
    <w:div w:id="1817452466">
      <w:bodyDiv w:val="1"/>
      <w:marLeft w:val="0"/>
      <w:marRight w:val="0"/>
      <w:marTop w:val="0"/>
      <w:marBottom w:val="0"/>
      <w:divBdr>
        <w:top w:val="none" w:sz="0" w:space="0" w:color="auto"/>
        <w:left w:val="none" w:sz="0" w:space="0" w:color="auto"/>
        <w:bottom w:val="none" w:sz="0" w:space="0" w:color="auto"/>
        <w:right w:val="none" w:sz="0" w:space="0" w:color="auto"/>
      </w:divBdr>
    </w:div>
    <w:div w:id="1818064092">
      <w:marLeft w:val="480"/>
      <w:marRight w:val="0"/>
      <w:marTop w:val="0"/>
      <w:marBottom w:val="0"/>
      <w:divBdr>
        <w:top w:val="none" w:sz="0" w:space="0" w:color="auto"/>
        <w:left w:val="none" w:sz="0" w:space="0" w:color="auto"/>
        <w:bottom w:val="none" w:sz="0" w:space="0" w:color="auto"/>
        <w:right w:val="none" w:sz="0" w:space="0" w:color="auto"/>
      </w:divBdr>
    </w:div>
    <w:div w:id="1818374733">
      <w:marLeft w:val="480"/>
      <w:marRight w:val="0"/>
      <w:marTop w:val="0"/>
      <w:marBottom w:val="0"/>
      <w:divBdr>
        <w:top w:val="none" w:sz="0" w:space="0" w:color="auto"/>
        <w:left w:val="none" w:sz="0" w:space="0" w:color="auto"/>
        <w:bottom w:val="none" w:sz="0" w:space="0" w:color="auto"/>
        <w:right w:val="none" w:sz="0" w:space="0" w:color="auto"/>
      </w:divBdr>
    </w:div>
    <w:div w:id="1818959837">
      <w:marLeft w:val="480"/>
      <w:marRight w:val="0"/>
      <w:marTop w:val="0"/>
      <w:marBottom w:val="0"/>
      <w:divBdr>
        <w:top w:val="none" w:sz="0" w:space="0" w:color="auto"/>
        <w:left w:val="none" w:sz="0" w:space="0" w:color="auto"/>
        <w:bottom w:val="none" w:sz="0" w:space="0" w:color="auto"/>
        <w:right w:val="none" w:sz="0" w:space="0" w:color="auto"/>
      </w:divBdr>
    </w:div>
    <w:div w:id="1819151700">
      <w:marLeft w:val="480"/>
      <w:marRight w:val="0"/>
      <w:marTop w:val="0"/>
      <w:marBottom w:val="0"/>
      <w:divBdr>
        <w:top w:val="none" w:sz="0" w:space="0" w:color="auto"/>
        <w:left w:val="none" w:sz="0" w:space="0" w:color="auto"/>
        <w:bottom w:val="none" w:sz="0" w:space="0" w:color="auto"/>
        <w:right w:val="none" w:sz="0" w:space="0" w:color="auto"/>
      </w:divBdr>
    </w:div>
    <w:div w:id="1819376536">
      <w:marLeft w:val="480"/>
      <w:marRight w:val="0"/>
      <w:marTop w:val="0"/>
      <w:marBottom w:val="0"/>
      <w:divBdr>
        <w:top w:val="none" w:sz="0" w:space="0" w:color="auto"/>
        <w:left w:val="none" w:sz="0" w:space="0" w:color="auto"/>
        <w:bottom w:val="none" w:sz="0" w:space="0" w:color="auto"/>
        <w:right w:val="none" w:sz="0" w:space="0" w:color="auto"/>
      </w:divBdr>
    </w:div>
    <w:div w:id="1819763384">
      <w:bodyDiv w:val="1"/>
      <w:marLeft w:val="0"/>
      <w:marRight w:val="0"/>
      <w:marTop w:val="0"/>
      <w:marBottom w:val="0"/>
      <w:divBdr>
        <w:top w:val="none" w:sz="0" w:space="0" w:color="auto"/>
        <w:left w:val="none" w:sz="0" w:space="0" w:color="auto"/>
        <w:bottom w:val="none" w:sz="0" w:space="0" w:color="auto"/>
        <w:right w:val="none" w:sz="0" w:space="0" w:color="auto"/>
      </w:divBdr>
    </w:div>
    <w:div w:id="1819876006">
      <w:marLeft w:val="480"/>
      <w:marRight w:val="0"/>
      <w:marTop w:val="0"/>
      <w:marBottom w:val="0"/>
      <w:divBdr>
        <w:top w:val="none" w:sz="0" w:space="0" w:color="auto"/>
        <w:left w:val="none" w:sz="0" w:space="0" w:color="auto"/>
        <w:bottom w:val="none" w:sz="0" w:space="0" w:color="auto"/>
        <w:right w:val="none" w:sz="0" w:space="0" w:color="auto"/>
      </w:divBdr>
    </w:div>
    <w:div w:id="1819882840">
      <w:bodyDiv w:val="1"/>
      <w:marLeft w:val="0"/>
      <w:marRight w:val="0"/>
      <w:marTop w:val="0"/>
      <w:marBottom w:val="0"/>
      <w:divBdr>
        <w:top w:val="none" w:sz="0" w:space="0" w:color="auto"/>
        <w:left w:val="none" w:sz="0" w:space="0" w:color="auto"/>
        <w:bottom w:val="none" w:sz="0" w:space="0" w:color="auto"/>
        <w:right w:val="none" w:sz="0" w:space="0" w:color="auto"/>
      </w:divBdr>
    </w:div>
    <w:div w:id="1820539885">
      <w:marLeft w:val="480"/>
      <w:marRight w:val="0"/>
      <w:marTop w:val="0"/>
      <w:marBottom w:val="0"/>
      <w:divBdr>
        <w:top w:val="none" w:sz="0" w:space="0" w:color="auto"/>
        <w:left w:val="none" w:sz="0" w:space="0" w:color="auto"/>
        <w:bottom w:val="none" w:sz="0" w:space="0" w:color="auto"/>
        <w:right w:val="none" w:sz="0" w:space="0" w:color="auto"/>
      </w:divBdr>
    </w:div>
    <w:div w:id="1820993117">
      <w:marLeft w:val="480"/>
      <w:marRight w:val="0"/>
      <w:marTop w:val="0"/>
      <w:marBottom w:val="0"/>
      <w:divBdr>
        <w:top w:val="none" w:sz="0" w:space="0" w:color="auto"/>
        <w:left w:val="none" w:sz="0" w:space="0" w:color="auto"/>
        <w:bottom w:val="none" w:sz="0" w:space="0" w:color="auto"/>
        <w:right w:val="none" w:sz="0" w:space="0" w:color="auto"/>
      </w:divBdr>
    </w:div>
    <w:div w:id="1821068450">
      <w:bodyDiv w:val="1"/>
      <w:marLeft w:val="0"/>
      <w:marRight w:val="0"/>
      <w:marTop w:val="0"/>
      <w:marBottom w:val="0"/>
      <w:divBdr>
        <w:top w:val="none" w:sz="0" w:space="0" w:color="auto"/>
        <w:left w:val="none" w:sz="0" w:space="0" w:color="auto"/>
        <w:bottom w:val="none" w:sz="0" w:space="0" w:color="auto"/>
        <w:right w:val="none" w:sz="0" w:space="0" w:color="auto"/>
      </w:divBdr>
    </w:div>
    <w:div w:id="1821312126">
      <w:marLeft w:val="480"/>
      <w:marRight w:val="0"/>
      <w:marTop w:val="0"/>
      <w:marBottom w:val="0"/>
      <w:divBdr>
        <w:top w:val="none" w:sz="0" w:space="0" w:color="auto"/>
        <w:left w:val="none" w:sz="0" w:space="0" w:color="auto"/>
        <w:bottom w:val="none" w:sz="0" w:space="0" w:color="auto"/>
        <w:right w:val="none" w:sz="0" w:space="0" w:color="auto"/>
      </w:divBdr>
    </w:div>
    <w:div w:id="1821651705">
      <w:marLeft w:val="480"/>
      <w:marRight w:val="0"/>
      <w:marTop w:val="0"/>
      <w:marBottom w:val="0"/>
      <w:divBdr>
        <w:top w:val="none" w:sz="0" w:space="0" w:color="auto"/>
        <w:left w:val="none" w:sz="0" w:space="0" w:color="auto"/>
        <w:bottom w:val="none" w:sz="0" w:space="0" w:color="auto"/>
        <w:right w:val="none" w:sz="0" w:space="0" w:color="auto"/>
      </w:divBdr>
    </w:div>
    <w:div w:id="1821725878">
      <w:bodyDiv w:val="1"/>
      <w:marLeft w:val="0"/>
      <w:marRight w:val="0"/>
      <w:marTop w:val="0"/>
      <w:marBottom w:val="0"/>
      <w:divBdr>
        <w:top w:val="none" w:sz="0" w:space="0" w:color="auto"/>
        <w:left w:val="none" w:sz="0" w:space="0" w:color="auto"/>
        <w:bottom w:val="none" w:sz="0" w:space="0" w:color="auto"/>
        <w:right w:val="none" w:sz="0" w:space="0" w:color="auto"/>
      </w:divBdr>
    </w:div>
    <w:div w:id="1821926315">
      <w:marLeft w:val="480"/>
      <w:marRight w:val="0"/>
      <w:marTop w:val="0"/>
      <w:marBottom w:val="0"/>
      <w:divBdr>
        <w:top w:val="none" w:sz="0" w:space="0" w:color="auto"/>
        <w:left w:val="none" w:sz="0" w:space="0" w:color="auto"/>
        <w:bottom w:val="none" w:sz="0" w:space="0" w:color="auto"/>
        <w:right w:val="none" w:sz="0" w:space="0" w:color="auto"/>
      </w:divBdr>
    </w:div>
    <w:div w:id="1822040705">
      <w:bodyDiv w:val="1"/>
      <w:marLeft w:val="0"/>
      <w:marRight w:val="0"/>
      <w:marTop w:val="0"/>
      <w:marBottom w:val="0"/>
      <w:divBdr>
        <w:top w:val="none" w:sz="0" w:space="0" w:color="auto"/>
        <w:left w:val="none" w:sz="0" w:space="0" w:color="auto"/>
        <w:bottom w:val="none" w:sz="0" w:space="0" w:color="auto"/>
        <w:right w:val="none" w:sz="0" w:space="0" w:color="auto"/>
      </w:divBdr>
    </w:div>
    <w:div w:id="1822190397">
      <w:marLeft w:val="480"/>
      <w:marRight w:val="0"/>
      <w:marTop w:val="0"/>
      <w:marBottom w:val="0"/>
      <w:divBdr>
        <w:top w:val="none" w:sz="0" w:space="0" w:color="auto"/>
        <w:left w:val="none" w:sz="0" w:space="0" w:color="auto"/>
        <w:bottom w:val="none" w:sz="0" w:space="0" w:color="auto"/>
        <w:right w:val="none" w:sz="0" w:space="0" w:color="auto"/>
      </w:divBdr>
    </w:div>
    <w:div w:id="1822232112">
      <w:marLeft w:val="480"/>
      <w:marRight w:val="0"/>
      <w:marTop w:val="0"/>
      <w:marBottom w:val="0"/>
      <w:divBdr>
        <w:top w:val="none" w:sz="0" w:space="0" w:color="auto"/>
        <w:left w:val="none" w:sz="0" w:space="0" w:color="auto"/>
        <w:bottom w:val="none" w:sz="0" w:space="0" w:color="auto"/>
        <w:right w:val="none" w:sz="0" w:space="0" w:color="auto"/>
      </w:divBdr>
    </w:div>
    <w:div w:id="1822891343">
      <w:bodyDiv w:val="1"/>
      <w:marLeft w:val="0"/>
      <w:marRight w:val="0"/>
      <w:marTop w:val="0"/>
      <w:marBottom w:val="0"/>
      <w:divBdr>
        <w:top w:val="none" w:sz="0" w:space="0" w:color="auto"/>
        <w:left w:val="none" w:sz="0" w:space="0" w:color="auto"/>
        <w:bottom w:val="none" w:sz="0" w:space="0" w:color="auto"/>
        <w:right w:val="none" w:sz="0" w:space="0" w:color="auto"/>
      </w:divBdr>
    </w:div>
    <w:div w:id="1823498340">
      <w:bodyDiv w:val="1"/>
      <w:marLeft w:val="0"/>
      <w:marRight w:val="0"/>
      <w:marTop w:val="0"/>
      <w:marBottom w:val="0"/>
      <w:divBdr>
        <w:top w:val="none" w:sz="0" w:space="0" w:color="auto"/>
        <w:left w:val="none" w:sz="0" w:space="0" w:color="auto"/>
        <w:bottom w:val="none" w:sz="0" w:space="0" w:color="auto"/>
        <w:right w:val="none" w:sz="0" w:space="0" w:color="auto"/>
      </w:divBdr>
    </w:div>
    <w:div w:id="1824806950">
      <w:marLeft w:val="480"/>
      <w:marRight w:val="0"/>
      <w:marTop w:val="0"/>
      <w:marBottom w:val="0"/>
      <w:divBdr>
        <w:top w:val="none" w:sz="0" w:space="0" w:color="auto"/>
        <w:left w:val="none" w:sz="0" w:space="0" w:color="auto"/>
        <w:bottom w:val="none" w:sz="0" w:space="0" w:color="auto"/>
        <w:right w:val="none" w:sz="0" w:space="0" w:color="auto"/>
      </w:divBdr>
    </w:div>
    <w:div w:id="1825320286">
      <w:marLeft w:val="480"/>
      <w:marRight w:val="0"/>
      <w:marTop w:val="0"/>
      <w:marBottom w:val="0"/>
      <w:divBdr>
        <w:top w:val="none" w:sz="0" w:space="0" w:color="auto"/>
        <w:left w:val="none" w:sz="0" w:space="0" w:color="auto"/>
        <w:bottom w:val="none" w:sz="0" w:space="0" w:color="auto"/>
        <w:right w:val="none" w:sz="0" w:space="0" w:color="auto"/>
      </w:divBdr>
    </w:div>
    <w:div w:id="1825657201">
      <w:bodyDiv w:val="1"/>
      <w:marLeft w:val="0"/>
      <w:marRight w:val="0"/>
      <w:marTop w:val="0"/>
      <w:marBottom w:val="0"/>
      <w:divBdr>
        <w:top w:val="none" w:sz="0" w:space="0" w:color="auto"/>
        <w:left w:val="none" w:sz="0" w:space="0" w:color="auto"/>
        <w:bottom w:val="none" w:sz="0" w:space="0" w:color="auto"/>
        <w:right w:val="none" w:sz="0" w:space="0" w:color="auto"/>
      </w:divBdr>
    </w:div>
    <w:div w:id="1825730573">
      <w:marLeft w:val="480"/>
      <w:marRight w:val="0"/>
      <w:marTop w:val="0"/>
      <w:marBottom w:val="0"/>
      <w:divBdr>
        <w:top w:val="none" w:sz="0" w:space="0" w:color="auto"/>
        <w:left w:val="none" w:sz="0" w:space="0" w:color="auto"/>
        <w:bottom w:val="none" w:sz="0" w:space="0" w:color="auto"/>
        <w:right w:val="none" w:sz="0" w:space="0" w:color="auto"/>
      </w:divBdr>
    </w:div>
    <w:div w:id="1826041830">
      <w:marLeft w:val="480"/>
      <w:marRight w:val="0"/>
      <w:marTop w:val="0"/>
      <w:marBottom w:val="0"/>
      <w:divBdr>
        <w:top w:val="none" w:sz="0" w:space="0" w:color="auto"/>
        <w:left w:val="none" w:sz="0" w:space="0" w:color="auto"/>
        <w:bottom w:val="none" w:sz="0" w:space="0" w:color="auto"/>
        <w:right w:val="none" w:sz="0" w:space="0" w:color="auto"/>
      </w:divBdr>
    </w:div>
    <w:div w:id="1826360580">
      <w:bodyDiv w:val="1"/>
      <w:marLeft w:val="0"/>
      <w:marRight w:val="0"/>
      <w:marTop w:val="0"/>
      <w:marBottom w:val="0"/>
      <w:divBdr>
        <w:top w:val="none" w:sz="0" w:space="0" w:color="auto"/>
        <w:left w:val="none" w:sz="0" w:space="0" w:color="auto"/>
        <w:bottom w:val="none" w:sz="0" w:space="0" w:color="auto"/>
        <w:right w:val="none" w:sz="0" w:space="0" w:color="auto"/>
      </w:divBdr>
    </w:div>
    <w:div w:id="1826362006">
      <w:marLeft w:val="480"/>
      <w:marRight w:val="0"/>
      <w:marTop w:val="0"/>
      <w:marBottom w:val="0"/>
      <w:divBdr>
        <w:top w:val="none" w:sz="0" w:space="0" w:color="auto"/>
        <w:left w:val="none" w:sz="0" w:space="0" w:color="auto"/>
        <w:bottom w:val="none" w:sz="0" w:space="0" w:color="auto"/>
        <w:right w:val="none" w:sz="0" w:space="0" w:color="auto"/>
      </w:divBdr>
    </w:div>
    <w:div w:id="1826818932">
      <w:marLeft w:val="480"/>
      <w:marRight w:val="0"/>
      <w:marTop w:val="0"/>
      <w:marBottom w:val="0"/>
      <w:divBdr>
        <w:top w:val="none" w:sz="0" w:space="0" w:color="auto"/>
        <w:left w:val="none" w:sz="0" w:space="0" w:color="auto"/>
        <w:bottom w:val="none" w:sz="0" w:space="0" w:color="auto"/>
        <w:right w:val="none" w:sz="0" w:space="0" w:color="auto"/>
      </w:divBdr>
    </w:div>
    <w:div w:id="1826892185">
      <w:bodyDiv w:val="1"/>
      <w:marLeft w:val="0"/>
      <w:marRight w:val="0"/>
      <w:marTop w:val="0"/>
      <w:marBottom w:val="0"/>
      <w:divBdr>
        <w:top w:val="none" w:sz="0" w:space="0" w:color="auto"/>
        <w:left w:val="none" w:sz="0" w:space="0" w:color="auto"/>
        <w:bottom w:val="none" w:sz="0" w:space="0" w:color="auto"/>
        <w:right w:val="none" w:sz="0" w:space="0" w:color="auto"/>
      </w:divBdr>
    </w:div>
    <w:div w:id="1827159334">
      <w:marLeft w:val="480"/>
      <w:marRight w:val="0"/>
      <w:marTop w:val="0"/>
      <w:marBottom w:val="0"/>
      <w:divBdr>
        <w:top w:val="none" w:sz="0" w:space="0" w:color="auto"/>
        <w:left w:val="none" w:sz="0" w:space="0" w:color="auto"/>
        <w:bottom w:val="none" w:sz="0" w:space="0" w:color="auto"/>
        <w:right w:val="none" w:sz="0" w:space="0" w:color="auto"/>
      </w:divBdr>
    </w:div>
    <w:div w:id="1827358250">
      <w:marLeft w:val="480"/>
      <w:marRight w:val="0"/>
      <w:marTop w:val="0"/>
      <w:marBottom w:val="0"/>
      <w:divBdr>
        <w:top w:val="none" w:sz="0" w:space="0" w:color="auto"/>
        <w:left w:val="none" w:sz="0" w:space="0" w:color="auto"/>
        <w:bottom w:val="none" w:sz="0" w:space="0" w:color="auto"/>
        <w:right w:val="none" w:sz="0" w:space="0" w:color="auto"/>
      </w:divBdr>
    </w:div>
    <w:div w:id="1827938911">
      <w:marLeft w:val="480"/>
      <w:marRight w:val="0"/>
      <w:marTop w:val="0"/>
      <w:marBottom w:val="0"/>
      <w:divBdr>
        <w:top w:val="none" w:sz="0" w:space="0" w:color="auto"/>
        <w:left w:val="none" w:sz="0" w:space="0" w:color="auto"/>
        <w:bottom w:val="none" w:sz="0" w:space="0" w:color="auto"/>
        <w:right w:val="none" w:sz="0" w:space="0" w:color="auto"/>
      </w:divBdr>
    </w:div>
    <w:div w:id="1828932629">
      <w:bodyDiv w:val="1"/>
      <w:marLeft w:val="0"/>
      <w:marRight w:val="0"/>
      <w:marTop w:val="0"/>
      <w:marBottom w:val="0"/>
      <w:divBdr>
        <w:top w:val="none" w:sz="0" w:space="0" w:color="auto"/>
        <w:left w:val="none" w:sz="0" w:space="0" w:color="auto"/>
        <w:bottom w:val="none" w:sz="0" w:space="0" w:color="auto"/>
        <w:right w:val="none" w:sz="0" w:space="0" w:color="auto"/>
      </w:divBdr>
    </w:div>
    <w:div w:id="1829516756">
      <w:marLeft w:val="480"/>
      <w:marRight w:val="0"/>
      <w:marTop w:val="0"/>
      <w:marBottom w:val="0"/>
      <w:divBdr>
        <w:top w:val="none" w:sz="0" w:space="0" w:color="auto"/>
        <w:left w:val="none" w:sz="0" w:space="0" w:color="auto"/>
        <w:bottom w:val="none" w:sz="0" w:space="0" w:color="auto"/>
        <w:right w:val="none" w:sz="0" w:space="0" w:color="auto"/>
      </w:divBdr>
    </w:div>
    <w:div w:id="1829830716">
      <w:marLeft w:val="480"/>
      <w:marRight w:val="0"/>
      <w:marTop w:val="0"/>
      <w:marBottom w:val="0"/>
      <w:divBdr>
        <w:top w:val="none" w:sz="0" w:space="0" w:color="auto"/>
        <w:left w:val="none" w:sz="0" w:space="0" w:color="auto"/>
        <w:bottom w:val="none" w:sz="0" w:space="0" w:color="auto"/>
        <w:right w:val="none" w:sz="0" w:space="0" w:color="auto"/>
      </w:divBdr>
    </w:div>
    <w:div w:id="1830055669">
      <w:marLeft w:val="480"/>
      <w:marRight w:val="0"/>
      <w:marTop w:val="0"/>
      <w:marBottom w:val="0"/>
      <w:divBdr>
        <w:top w:val="none" w:sz="0" w:space="0" w:color="auto"/>
        <w:left w:val="none" w:sz="0" w:space="0" w:color="auto"/>
        <w:bottom w:val="none" w:sz="0" w:space="0" w:color="auto"/>
        <w:right w:val="none" w:sz="0" w:space="0" w:color="auto"/>
      </w:divBdr>
    </w:div>
    <w:div w:id="1831021524">
      <w:bodyDiv w:val="1"/>
      <w:marLeft w:val="0"/>
      <w:marRight w:val="0"/>
      <w:marTop w:val="0"/>
      <w:marBottom w:val="0"/>
      <w:divBdr>
        <w:top w:val="none" w:sz="0" w:space="0" w:color="auto"/>
        <w:left w:val="none" w:sz="0" w:space="0" w:color="auto"/>
        <w:bottom w:val="none" w:sz="0" w:space="0" w:color="auto"/>
        <w:right w:val="none" w:sz="0" w:space="0" w:color="auto"/>
      </w:divBdr>
    </w:div>
    <w:div w:id="1831601578">
      <w:marLeft w:val="480"/>
      <w:marRight w:val="0"/>
      <w:marTop w:val="0"/>
      <w:marBottom w:val="0"/>
      <w:divBdr>
        <w:top w:val="none" w:sz="0" w:space="0" w:color="auto"/>
        <w:left w:val="none" w:sz="0" w:space="0" w:color="auto"/>
        <w:bottom w:val="none" w:sz="0" w:space="0" w:color="auto"/>
        <w:right w:val="none" w:sz="0" w:space="0" w:color="auto"/>
      </w:divBdr>
    </w:div>
    <w:div w:id="1831869362">
      <w:marLeft w:val="480"/>
      <w:marRight w:val="0"/>
      <w:marTop w:val="0"/>
      <w:marBottom w:val="0"/>
      <w:divBdr>
        <w:top w:val="none" w:sz="0" w:space="0" w:color="auto"/>
        <w:left w:val="none" w:sz="0" w:space="0" w:color="auto"/>
        <w:bottom w:val="none" w:sz="0" w:space="0" w:color="auto"/>
        <w:right w:val="none" w:sz="0" w:space="0" w:color="auto"/>
      </w:divBdr>
    </w:div>
    <w:div w:id="1832135614">
      <w:marLeft w:val="480"/>
      <w:marRight w:val="0"/>
      <w:marTop w:val="0"/>
      <w:marBottom w:val="0"/>
      <w:divBdr>
        <w:top w:val="none" w:sz="0" w:space="0" w:color="auto"/>
        <w:left w:val="none" w:sz="0" w:space="0" w:color="auto"/>
        <w:bottom w:val="none" w:sz="0" w:space="0" w:color="auto"/>
        <w:right w:val="none" w:sz="0" w:space="0" w:color="auto"/>
      </w:divBdr>
    </w:div>
    <w:div w:id="1832984717">
      <w:bodyDiv w:val="1"/>
      <w:marLeft w:val="0"/>
      <w:marRight w:val="0"/>
      <w:marTop w:val="0"/>
      <w:marBottom w:val="0"/>
      <w:divBdr>
        <w:top w:val="none" w:sz="0" w:space="0" w:color="auto"/>
        <w:left w:val="none" w:sz="0" w:space="0" w:color="auto"/>
        <w:bottom w:val="none" w:sz="0" w:space="0" w:color="auto"/>
        <w:right w:val="none" w:sz="0" w:space="0" w:color="auto"/>
      </w:divBdr>
    </w:div>
    <w:div w:id="1832986907">
      <w:marLeft w:val="480"/>
      <w:marRight w:val="0"/>
      <w:marTop w:val="0"/>
      <w:marBottom w:val="0"/>
      <w:divBdr>
        <w:top w:val="none" w:sz="0" w:space="0" w:color="auto"/>
        <w:left w:val="none" w:sz="0" w:space="0" w:color="auto"/>
        <w:bottom w:val="none" w:sz="0" w:space="0" w:color="auto"/>
        <w:right w:val="none" w:sz="0" w:space="0" w:color="auto"/>
      </w:divBdr>
    </w:div>
    <w:div w:id="1833255577">
      <w:marLeft w:val="480"/>
      <w:marRight w:val="0"/>
      <w:marTop w:val="0"/>
      <w:marBottom w:val="0"/>
      <w:divBdr>
        <w:top w:val="none" w:sz="0" w:space="0" w:color="auto"/>
        <w:left w:val="none" w:sz="0" w:space="0" w:color="auto"/>
        <w:bottom w:val="none" w:sz="0" w:space="0" w:color="auto"/>
        <w:right w:val="none" w:sz="0" w:space="0" w:color="auto"/>
      </w:divBdr>
    </w:div>
    <w:div w:id="1833332800">
      <w:marLeft w:val="480"/>
      <w:marRight w:val="0"/>
      <w:marTop w:val="0"/>
      <w:marBottom w:val="0"/>
      <w:divBdr>
        <w:top w:val="none" w:sz="0" w:space="0" w:color="auto"/>
        <w:left w:val="none" w:sz="0" w:space="0" w:color="auto"/>
        <w:bottom w:val="none" w:sz="0" w:space="0" w:color="auto"/>
        <w:right w:val="none" w:sz="0" w:space="0" w:color="auto"/>
      </w:divBdr>
    </w:div>
    <w:div w:id="1833525734">
      <w:marLeft w:val="480"/>
      <w:marRight w:val="0"/>
      <w:marTop w:val="0"/>
      <w:marBottom w:val="0"/>
      <w:divBdr>
        <w:top w:val="none" w:sz="0" w:space="0" w:color="auto"/>
        <w:left w:val="none" w:sz="0" w:space="0" w:color="auto"/>
        <w:bottom w:val="none" w:sz="0" w:space="0" w:color="auto"/>
        <w:right w:val="none" w:sz="0" w:space="0" w:color="auto"/>
      </w:divBdr>
    </w:div>
    <w:div w:id="1833597263">
      <w:marLeft w:val="480"/>
      <w:marRight w:val="0"/>
      <w:marTop w:val="0"/>
      <w:marBottom w:val="0"/>
      <w:divBdr>
        <w:top w:val="none" w:sz="0" w:space="0" w:color="auto"/>
        <w:left w:val="none" w:sz="0" w:space="0" w:color="auto"/>
        <w:bottom w:val="none" w:sz="0" w:space="0" w:color="auto"/>
        <w:right w:val="none" w:sz="0" w:space="0" w:color="auto"/>
      </w:divBdr>
    </w:div>
    <w:div w:id="1833637619">
      <w:marLeft w:val="480"/>
      <w:marRight w:val="0"/>
      <w:marTop w:val="0"/>
      <w:marBottom w:val="0"/>
      <w:divBdr>
        <w:top w:val="none" w:sz="0" w:space="0" w:color="auto"/>
        <w:left w:val="none" w:sz="0" w:space="0" w:color="auto"/>
        <w:bottom w:val="none" w:sz="0" w:space="0" w:color="auto"/>
        <w:right w:val="none" w:sz="0" w:space="0" w:color="auto"/>
      </w:divBdr>
    </w:div>
    <w:div w:id="1834642971">
      <w:bodyDiv w:val="1"/>
      <w:marLeft w:val="0"/>
      <w:marRight w:val="0"/>
      <w:marTop w:val="0"/>
      <w:marBottom w:val="0"/>
      <w:divBdr>
        <w:top w:val="none" w:sz="0" w:space="0" w:color="auto"/>
        <w:left w:val="none" w:sz="0" w:space="0" w:color="auto"/>
        <w:bottom w:val="none" w:sz="0" w:space="0" w:color="auto"/>
        <w:right w:val="none" w:sz="0" w:space="0" w:color="auto"/>
      </w:divBdr>
    </w:div>
    <w:div w:id="1835680533">
      <w:marLeft w:val="480"/>
      <w:marRight w:val="0"/>
      <w:marTop w:val="0"/>
      <w:marBottom w:val="0"/>
      <w:divBdr>
        <w:top w:val="none" w:sz="0" w:space="0" w:color="auto"/>
        <w:left w:val="none" w:sz="0" w:space="0" w:color="auto"/>
        <w:bottom w:val="none" w:sz="0" w:space="0" w:color="auto"/>
        <w:right w:val="none" w:sz="0" w:space="0" w:color="auto"/>
      </w:divBdr>
    </w:div>
    <w:div w:id="1835879750">
      <w:marLeft w:val="480"/>
      <w:marRight w:val="0"/>
      <w:marTop w:val="0"/>
      <w:marBottom w:val="0"/>
      <w:divBdr>
        <w:top w:val="none" w:sz="0" w:space="0" w:color="auto"/>
        <w:left w:val="none" w:sz="0" w:space="0" w:color="auto"/>
        <w:bottom w:val="none" w:sz="0" w:space="0" w:color="auto"/>
        <w:right w:val="none" w:sz="0" w:space="0" w:color="auto"/>
      </w:divBdr>
    </w:div>
    <w:div w:id="1835994407">
      <w:marLeft w:val="480"/>
      <w:marRight w:val="0"/>
      <w:marTop w:val="0"/>
      <w:marBottom w:val="0"/>
      <w:divBdr>
        <w:top w:val="none" w:sz="0" w:space="0" w:color="auto"/>
        <w:left w:val="none" w:sz="0" w:space="0" w:color="auto"/>
        <w:bottom w:val="none" w:sz="0" w:space="0" w:color="auto"/>
        <w:right w:val="none" w:sz="0" w:space="0" w:color="auto"/>
      </w:divBdr>
    </w:div>
    <w:div w:id="1835994704">
      <w:marLeft w:val="480"/>
      <w:marRight w:val="0"/>
      <w:marTop w:val="0"/>
      <w:marBottom w:val="0"/>
      <w:divBdr>
        <w:top w:val="none" w:sz="0" w:space="0" w:color="auto"/>
        <w:left w:val="none" w:sz="0" w:space="0" w:color="auto"/>
        <w:bottom w:val="none" w:sz="0" w:space="0" w:color="auto"/>
        <w:right w:val="none" w:sz="0" w:space="0" w:color="auto"/>
      </w:divBdr>
    </w:div>
    <w:div w:id="1836263518">
      <w:marLeft w:val="480"/>
      <w:marRight w:val="0"/>
      <w:marTop w:val="0"/>
      <w:marBottom w:val="0"/>
      <w:divBdr>
        <w:top w:val="none" w:sz="0" w:space="0" w:color="auto"/>
        <w:left w:val="none" w:sz="0" w:space="0" w:color="auto"/>
        <w:bottom w:val="none" w:sz="0" w:space="0" w:color="auto"/>
        <w:right w:val="none" w:sz="0" w:space="0" w:color="auto"/>
      </w:divBdr>
    </w:div>
    <w:div w:id="1836872331">
      <w:marLeft w:val="480"/>
      <w:marRight w:val="0"/>
      <w:marTop w:val="0"/>
      <w:marBottom w:val="0"/>
      <w:divBdr>
        <w:top w:val="none" w:sz="0" w:space="0" w:color="auto"/>
        <w:left w:val="none" w:sz="0" w:space="0" w:color="auto"/>
        <w:bottom w:val="none" w:sz="0" w:space="0" w:color="auto"/>
        <w:right w:val="none" w:sz="0" w:space="0" w:color="auto"/>
      </w:divBdr>
    </w:div>
    <w:div w:id="1837183167">
      <w:marLeft w:val="480"/>
      <w:marRight w:val="0"/>
      <w:marTop w:val="0"/>
      <w:marBottom w:val="0"/>
      <w:divBdr>
        <w:top w:val="none" w:sz="0" w:space="0" w:color="auto"/>
        <w:left w:val="none" w:sz="0" w:space="0" w:color="auto"/>
        <w:bottom w:val="none" w:sz="0" w:space="0" w:color="auto"/>
        <w:right w:val="none" w:sz="0" w:space="0" w:color="auto"/>
      </w:divBdr>
    </w:div>
    <w:div w:id="1838184547">
      <w:bodyDiv w:val="1"/>
      <w:marLeft w:val="0"/>
      <w:marRight w:val="0"/>
      <w:marTop w:val="0"/>
      <w:marBottom w:val="0"/>
      <w:divBdr>
        <w:top w:val="none" w:sz="0" w:space="0" w:color="auto"/>
        <w:left w:val="none" w:sz="0" w:space="0" w:color="auto"/>
        <w:bottom w:val="none" w:sz="0" w:space="0" w:color="auto"/>
        <w:right w:val="none" w:sz="0" w:space="0" w:color="auto"/>
      </w:divBdr>
    </w:div>
    <w:div w:id="1839232202">
      <w:marLeft w:val="480"/>
      <w:marRight w:val="0"/>
      <w:marTop w:val="0"/>
      <w:marBottom w:val="0"/>
      <w:divBdr>
        <w:top w:val="none" w:sz="0" w:space="0" w:color="auto"/>
        <w:left w:val="none" w:sz="0" w:space="0" w:color="auto"/>
        <w:bottom w:val="none" w:sz="0" w:space="0" w:color="auto"/>
        <w:right w:val="none" w:sz="0" w:space="0" w:color="auto"/>
      </w:divBdr>
    </w:div>
    <w:div w:id="1839612576">
      <w:bodyDiv w:val="1"/>
      <w:marLeft w:val="0"/>
      <w:marRight w:val="0"/>
      <w:marTop w:val="0"/>
      <w:marBottom w:val="0"/>
      <w:divBdr>
        <w:top w:val="none" w:sz="0" w:space="0" w:color="auto"/>
        <w:left w:val="none" w:sz="0" w:space="0" w:color="auto"/>
        <w:bottom w:val="none" w:sz="0" w:space="0" w:color="auto"/>
        <w:right w:val="none" w:sz="0" w:space="0" w:color="auto"/>
      </w:divBdr>
    </w:div>
    <w:div w:id="1839878814">
      <w:marLeft w:val="480"/>
      <w:marRight w:val="0"/>
      <w:marTop w:val="0"/>
      <w:marBottom w:val="0"/>
      <w:divBdr>
        <w:top w:val="none" w:sz="0" w:space="0" w:color="auto"/>
        <w:left w:val="none" w:sz="0" w:space="0" w:color="auto"/>
        <w:bottom w:val="none" w:sz="0" w:space="0" w:color="auto"/>
        <w:right w:val="none" w:sz="0" w:space="0" w:color="auto"/>
      </w:divBdr>
    </w:div>
    <w:div w:id="1839926381">
      <w:marLeft w:val="480"/>
      <w:marRight w:val="0"/>
      <w:marTop w:val="0"/>
      <w:marBottom w:val="0"/>
      <w:divBdr>
        <w:top w:val="none" w:sz="0" w:space="0" w:color="auto"/>
        <w:left w:val="none" w:sz="0" w:space="0" w:color="auto"/>
        <w:bottom w:val="none" w:sz="0" w:space="0" w:color="auto"/>
        <w:right w:val="none" w:sz="0" w:space="0" w:color="auto"/>
      </w:divBdr>
    </w:div>
    <w:div w:id="1840461011">
      <w:bodyDiv w:val="1"/>
      <w:marLeft w:val="0"/>
      <w:marRight w:val="0"/>
      <w:marTop w:val="0"/>
      <w:marBottom w:val="0"/>
      <w:divBdr>
        <w:top w:val="none" w:sz="0" w:space="0" w:color="auto"/>
        <w:left w:val="none" w:sz="0" w:space="0" w:color="auto"/>
        <w:bottom w:val="none" w:sz="0" w:space="0" w:color="auto"/>
        <w:right w:val="none" w:sz="0" w:space="0" w:color="auto"/>
      </w:divBdr>
    </w:div>
    <w:div w:id="1840538432">
      <w:marLeft w:val="480"/>
      <w:marRight w:val="0"/>
      <w:marTop w:val="0"/>
      <w:marBottom w:val="0"/>
      <w:divBdr>
        <w:top w:val="none" w:sz="0" w:space="0" w:color="auto"/>
        <w:left w:val="none" w:sz="0" w:space="0" w:color="auto"/>
        <w:bottom w:val="none" w:sz="0" w:space="0" w:color="auto"/>
        <w:right w:val="none" w:sz="0" w:space="0" w:color="auto"/>
      </w:divBdr>
    </w:div>
    <w:div w:id="1840656216">
      <w:marLeft w:val="480"/>
      <w:marRight w:val="0"/>
      <w:marTop w:val="0"/>
      <w:marBottom w:val="0"/>
      <w:divBdr>
        <w:top w:val="none" w:sz="0" w:space="0" w:color="auto"/>
        <w:left w:val="none" w:sz="0" w:space="0" w:color="auto"/>
        <w:bottom w:val="none" w:sz="0" w:space="0" w:color="auto"/>
        <w:right w:val="none" w:sz="0" w:space="0" w:color="auto"/>
      </w:divBdr>
    </w:div>
    <w:div w:id="1841046278">
      <w:marLeft w:val="480"/>
      <w:marRight w:val="0"/>
      <w:marTop w:val="0"/>
      <w:marBottom w:val="0"/>
      <w:divBdr>
        <w:top w:val="none" w:sz="0" w:space="0" w:color="auto"/>
        <w:left w:val="none" w:sz="0" w:space="0" w:color="auto"/>
        <w:bottom w:val="none" w:sz="0" w:space="0" w:color="auto"/>
        <w:right w:val="none" w:sz="0" w:space="0" w:color="auto"/>
      </w:divBdr>
    </w:div>
    <w:div w:id="1841659111">
      <w:marLeft w:val="480"/>
      <w:marRight w:val="0"/>
      <w:marTop w:val="0"/>
      <w:marBottom w:val="0"/>
      <w:divBdr>
        <w:top w:val="none" w:sz="0" w:space="0" w:color="auto"/>
        <w:left w:val="none" w:sz="0" w:space="0" w:color="auto"/>
        <w:bottom w:val="none" w:sz="0" w:space="0" w:color="auto"/>
        <w:right w:val="none" w:sz="0" w:space="0" w:color="auto"/>
      </w:divBdr>
    </w:div>
    <w:div w:id="1841963078">
      <w:bodyDiv w:val="1"/>
      <w:marLeft w:val="0"/>
      <w:marRight w:val="0"/>
      <w:marTop w:val="0"/>
      <w:marBottom w:val="0"/>
      <w:divBdr>
        <w:top w:val="none" w:sz="0" w:space="0" w:color="auto"/>
        <w:left w:val="none" w:sz="0" w:space="0" w:color="auto"/>
        <w:bottom w:val="none" w:sz="0" w:space="0" w:color="auto"/>
        <w:right w:val="none" w:sz="0" w:space="0" w:color="auto"/>
      </w:divBdr>
    </w:div>
    <w:div w:id="1842547547">
      <w:marLeft w:val="480"/>
      <w:marRight w:val="0"/>
      <w:marTop w:val="0"/>
      <w:marBottom w:val="0"/>
      <w:divBdr>
        <w:top w:val="none" w:sz="0" w:space="0" w:color="auto"/>
        <w:left w:val="none" w:sz="0" w:space="0" w:color="auto"/>
        <w:bottom w:val="none" w:sz="0" w:space="0" w:color="auto"/>
        <w:right w:val="none" w:sz="0" w:space="0" w:color="auto"/>
      </w:divBdr>
    </w:div>
    <w:div w:id="1844009098">
      <w:marLeft w:val="480"/>
      <w:marRight w:val="0"/>
      <w:marTop w:val="0"/>
      <w:marBottom w:val="0"/>
      <w:divBdr>
        <w:top w:val="none" w:sz="0" w:space="0" w:color="auto"/>
        <w:left w:val="none" w:sz="0" w:space="0" w:color="auto"/>
        <w:bottom w:val="none" w:sz="0" w:space="0" w:color="auto"/>
        <w:right w:val="none" w:sz="0" w:space="0" w:color="auto"/>
      </w:divBdr>
    </w:div>
    <w:div w:id="1844053151">
      <w:marLeft w:val="480"/>
      <w:marRight w:val="0"/>
      <w:marTop w:val="0"/>
      <w:marBottom w:val="0"/>
      <w:divBdr>
        <w:top w:val="none" w:sz="0" w:space="0" w:color="auto"/>
        <w:left w:val="none" w:sz="0" w:space="0" w:color="auto"/>
        <w:bottom w:val="none" w:sz="0" w:space="0" w:color="auto"/>
        <w:right w:val="none" w:sz="0" w:space="0" w:color="auto"/>
      </w:divBdr>
    </w:div>
    <w:div w:id="1844079256">
      <w:marLeft w:val="480"/>
      <w:marRight w:val="0"/>
      <w:marTop w:val="0"/>
      <w:marBottom w:val="0"/>
      <w:divBdr>
        <w:top w:val="none" w:sz="0" w:space="0" w:color="auto"/>
        <w:left w:val="none" w:sz="0" w:space="0" w:color="auto"/>
        <w:bottom w:val="none" w:sz="0" w:space="0" w:color="auto"/>
        <w:right w:val="none" w:sz="0" w:space="0" w:color="auto"/>
      </w:divBdr>
    </w:div>
    <w:div w:id="1844127175">
      <w:bodyDiv w:val="1"/>
      <w:marLeft w:val="0"/>
      <w:marRight w:val="0"/>
      <w:marTop w:val="0"/>
      <w:marBottom w:val="0"/>
      <w:divBdr>
        <w:top w:val="none" w:sz="0" w:space="0" w:color="auto"/>
        <w:left w:val="none" w:sz="0" w:space="0" w:color="auto"/>
        <w:bottom w:val="none" w:sz="0" w:space="0" w:color="auto"/>
        <w:right w:val="none" w:sz="0" w:space="0" w:color="auto"/>
      </w:divBdr>
    </w:div>
    <w:div w:id="1844129774">
      <w:marLeft w:val="480"/>
      <w:marRight w:val="0"/>
      <w:marTop w:val="0"/>
      <w:marBottom w:val="0"/>
      <w:divBdr>
        <w:top w:val="none" w:sz="0" w:space="0" w:color="auto"/>
        <w:left w:val="none" w:sz="0" w:space="0" w:color="auto"/>
        <w:bottom w:val="none" w:sz="0" w:space="0" w:color="auto"/>
        <w:right w:val="none" w:sz="0" w:space="0" w:color="auto"/>
      </w:divBdr>
    </w:div>
    <w:div w:id="1844927433">
      <w:bodyDiv w:val="1"/>
      <w:marLeft w:val="0"/>
      <w:marRight w:val="0"/>
      <w:marTop w:val="0"/>
      <w:marBottom w:val="0"/>
      <w:divBdr>
        <w:top w:val="none" w:sz="0" w:space="0" w:color="auto"/>
        <w:left w:val="none" w:sz="0" w:space="0" w:color="auto"/>
        <w:bottom w:val="none" w:sz="0" w:space="0" w:color="auto"/>
        <w:right w:val="none" w:sz="0" w:space="0" w:color="auto"/>
      </w:divBdr>
    </w:div>
    <w:div w:id="1845127327">
      <w:bodyDiv w:val="1"/>
      <w:marLeft w:val="0"/>
      <w:marRight w:val="0"/>
      <w:marTop w:val="0"/>
      <w:marBottom w:val="0"/>
      <w:divBdr>
        <w:top w:val="none" w:sz="0" w:space="0" w:color="auto"/>
        <w:left w:val="none" w:sz="0" w:space="0" w:color="auto"/>
        <w:bottom w:val="none" w:sz="0" w:space="0" w:color="auto"/>
        <w:right w:val="none" w:sz="0" w:space="0" w:color="auto"/>
      </w:divBdr>
    </w:div>
    <w:div w:id="1845169611">
      <w:marLeft w:val="480"/>
      <w:marRight w:val="0"/>
      <w:marTop w:val="0"/>
      <w:marBottom w:val="0"/>
      <w:divBdr>
        <w:top w:val="none" w:sz="0" w:space="0" w:color="auto"/>
        <w:left w:val="none" w:sz="0" w:space="0" w:color="auto"/>
        <w:bottom w:val="none" w:sz="0" w:space="0" w:color="auto"/>
        <w:right w:val="none" w:sz="0" w:space="0" w:color="auto"/>
      </w:divBdr>
    </w:div>
    <w:div w:id="1845509211">
      <w:marLeft w:val="480"/>
      <w:marRight w:val="0"/>
      <w:marTop w:val="0"/>
      <w:marBottom w:val="0"/>
      <w:divBdr>
        <w:top w:val="none" w:sz="0" w:space="0" w:color="auto"/>
        <w:left w:val="none" w:sz="0" w:space="0" w:color="auto"/>
        <w:bottom w:val="none" w:sz="0" w:space="0" w:color="auto"/>
        <w:right w:val="none" w:sz="0" w:space="0" w:color="auto"/>
      </w:divBdr>
    </w:div>
    <w:div w:id="1845511951">
      <w:marLeft w:val="480"/>
      <w:marRight w:val="0"/>
      <w:marTop w:val="0"/>
      <w:marBottom w:val="0"/>
      <w:divBdr>
        <w:top w:val="none" w:sz="0" w:space="0" w:color="auto"/>
        <w:left w:val="none" w:sz="0" w:space="0" w:color="auto"/>
        <w:bottom w:val="none" w:sz="0" w:space="0" w:color="auto"/>
        <w:right w:val="none" w:sz="0" w:space="0" w:color="auto"/>
      </w:divBdr>
    </w:div>
    <w:div w:id="1846045708">
      <w:marLeft w:val="480"/>
      <w:marRight w:val="0"/>
      <w:marTop w:val="0"/>
      <w:marBottom w:val="0"/>
      <w:divBdr>
        <w:top w:val="none" w:sz="0" w:space="0" w:color="auto"/>
        <w:left w:val="none" w:sz="0" w:space="0" w:color="auto"/>
        <w:bottom w:val="none" w:sz="0" w:space="0" w:color="auto"/>
        <w:right w:val="none" w:sz="0" w:space="0" w:color="auto"/>
      </w:divBdr>
    </w:div>
    <w:div w:id="1846046445">
      <w:marLeft w:val="480"/>
      <w:marRight w:val="0"/>
      <w:marTop w:val="0"/>
      <w:marBottom w:val="0"/>
      <w:divBdr>
        <w:top w:val="none" w:sz="0" w:space="0" w:color="auto"/>
        <w:left w:val="none" w:sz="0" w:space="0" w:color="auto"/>
        <w:bottom w:val="none" w:sz="0" w:space="0" w:color="auto"/>
        <w:right w:val="none" w:sz="0" w:space="0" w:color="auto"/>
      </w:divBdr>
    </w:div>
    <w:div w:id="1846094497">
      <w:marLeft w:val="480"/>
      <w:marRight w:val="0"/>
      <w:marTop w:val="0"/>
      <w:marBottom w:val="0"/>
      <w:divBdr>
        <w:top w:val="none" w:sz="0" w:space="0" w:color="auto"/>
        <w:left w:val="none" w:sz="0" w:space="0" w:color="auto"/>
        <w:bottom w:val="none" w:sz="0" w:space="0" w:color="auto"/>
        <w:right w:val="none" w:sz="0" w:space="0" w:color="auto"/>
      </w:divBdr>
    </w:div>
    <w:div w:id="1846283323">
      <w:marLeft w:val="480"/>
      <w:marRight w:val="0"/>
      <w:marTop w:val="0"/>
      <w:marBottom w:val="0"/>
      <w:divBdr>
        <w:top w:val="none" w:sz="0" w:space="0" w:color="auto"/>
        <w:left w:val="none" w:sz="0" w:space="0" w:color="auto"/>
        <w:bottom w:val="none" w:sz="0" w:space="0" w:color="auto"/>
        <w:right w:val="none" w:sz="0" w:space="0" w:color="auto"/>
      </w:divBdr>
    </w:div>
    <w:div w:id="1846360982">
      <w:bodyDiv w:val="1"/>
      <w:marLeft w:val="0"/>
      <w:marRight w:val="0"/>
      <w:marTop w:val="0"/>
      <w:marBottom w:val="0"/>
      <w:divBdr>
        <w:top w:val="none" w:sz="0" w:space="0" w:color="auto"/>
        <w:left w:val="none" w:sz="0" w:space="0" w:color="auto"/>
        <w:bottom w:val="none" w:sz="0" w:space="0" w:color="auto"/>
        <w:right w:val="none" w:sz="0" w:space="0" w:color="auto"/>
      </w:divBdr>
    </w:div>
    <w:div w:id="1846626010">
      <w:marLeft w:val="480"/>
      <w:marRight w:val="0"/>
      <w:marTop w:val="0"/>
      <w:marBottom w:val="0"/>
      <w:divBdr>
        <w:top w:val="none" w:sz="0" w:space="0" w:color="auto"/>
        <w:left w:val="none" w:sz="0" w:space="0" w:color="auto"/>
        <w:bottom w:val="none" w:sz="0" w:space="0" w:color="auto"/>
        <w:right w:val="none" w:sz="0" w:space="0" w:color="auto"/>
      </w:divBdr>
    </w:div>
    <w:div w:id="1847094008">
      <w:marLeft w:val="480"/>
      <w:marRight w:val="0"/>
      <w:marTop w:val="0"/>
      <w:marBottom w:val="0"/>
      <w:divBdr>
        <w:top w:val="none" w:sz="0" w:space="0" w:color="auto"/>
        <w:left w:val="none" w:sz="0" w:space="0" w:color="auto"/>
        <w:bottom w:val="none" w:sz="0" w:space="0" w:color="auto"/>
        <w:right w:val="none" w:sz="0" w:space="0" w:color="auto"/>
      </w:divBdr>
    </w:div>
    <w:div w:id="1847282482">
      <w:marLeft w:val="480"/>
      <w:marRight w:val="0"/>
      <w:marTop w:val="0"/>
      <w:marBottom w:val="0"/>
      <w:divBdr>
        <w:top w:val="none" w:sz="0" w:space="0" w:color="auto"/>
        <w:left w:val="none" w:sz="0" w:space="0" w:color="auto"/>
        <w:bottom w:val="none" w:sz="0" w:space="0" w:color="auto"/>
        <w:right w:val="none" w:sz="0" w:space="0" w:color="auto"/>
      </w:divBdr>
    </w:div>
    <w:div w:id="1847473911">
      <w:marLeft w:val="480"/>
      <w:marRight w:val="0"/>
      <w:marTop w:val="0"/>
      <w:marBottom w:val="0"/>
      <w:divBdr>
        <w:top w:val="none" w:sz="0" w:space="0" w:color="auto"/>
        <w:left w:val="none" w:sz="0" w:space="0" w:color="auto"/>
        <w:bottom w:val="none" w:sz="0" w:space="0" w:color="auto"/>
        <w:right w:val="none" w:sz="0" w:space="0" w:color="auto"/>
      </w:divBdr>
    </w:div>
    <w:div w:id="1847673140">
      <w:bodyDiv w:val="1"/>
      <w:marLeft w:val="0"/>
      <w:marRight w:val="0"/>
      <w:marTop w:val="0"/>
      <w:marBottom w:val="0"/>
      <w:divBdr>
        <w:top w:val="none" w:sz="0" w:space="0" w:color="auto"/>
        <w:left w:val="none" w:sz="0" w:space="0" w:color="auto"/>
        <w:bottom w:val="none" w:sz="0" w:space="0" w:color="auto"/>
        <w:right w:val="none" w:sz="0" w:space="0" w:color="auto"/>
      </w:divBdr>
    </w:div>
    <w:div w:id="1847745335">
      <w:marLeft w:val="480"/>
      <w:marRight w:val="0"/>
      <w:marTop w:val="0"/>
      <w:marBottom w:val="0"/>
      <w:divBdr>
        <w:top w:val="none" w:sz="0" w:space="0" w:color="auto"/>
        <w:left w:val="none" w:sz="0" w:space="0" w:color="auto"/>
        <w:bottom w:val="none" w:sz="0" w:space="0" w:color="auto"/>
        <w:right w:val="none" w:sz="0" w:space="0" w:color="auto"/>
      </w:divBdr>
    </w:div>
    <w:div w:id="1848446421">
      <w:bodyDiv w:val="1"/>
      <w:marLeft w:val="0"/>
      <w:marRight w:val="0"/>
      <w:marTop w:val="0"/>
      <w:marBottom w:val="0"/>
      <w:divBdr>
        <w:top w:val="none" w:sz="0" w:space="0" w:color="auto"/>
        <w:left w:val="none" w:sz="0" w:space="0" w:color="auto"/>
        <w:bottom w:val="none" w:sz="0" w:space="0" w:color="auto"/>
        <w:right w:val="none" w:sz="0" w:space="0" w:color="auto"/>
      </w:divBdr>
    </w:div>
    <w:div w:id="1848447128">
      <w:marLeft w:val="480"/>
      <w:marRight w:val="0"/>
      <w:marTop w:val="0"/>
      <w:marBottom w:val="0"/>
      <w:divBdr>
        <w:top w:val="none" w:sz="0" w:space="0" w:color="auto"/>
        <w:left w:val="none" w:sz="0" w:space="0" w:color="auto"/>
        <w:bottom w:val="none" w:sz="0" w:space="0" w:color="auto"/>
        <w:right w:val="none" w:sz="0" w:space="0" w:color="auto"/>
      </w:divBdr>
    </w:div>
    <w:div w:id="1849054423">
      <w:marLeft w:val="480"/>
      <w:marRight w:val="0"/>
      <w:marTop w:val="0"/>
      <w:marBottom w:val="0"/>
      <w:divBdr>
        <w:top w:val="none" w:sz="0" w:space="0" w:color="auto"/>
        <w:left w:val="none" w:sz="0" w:space="0" w:color="auto"/>
        <w:bottom w:val="none" w:sz="0" w:space="0" w:color="auto"/>
        <w:right w:val="none" w:sz="0" w:space="0" w:color="auto"/>
      </w:divBdr>
    </w:div>
    <w:div w:id="1849560306">
      <w:marLeft w:val="480"/>
      <w:marRight w:val="0"/>
      <w:marTop w:val="0"/>
      <w:marBottom w:val="0"/>
      <w:divBdr>
        <w:top w:val="none" w:sz="0" w:space="0" w:color="auto"/>
        <w:left w:val="none" w:sz="0" w:space="0" w:color="auto"/>
        <w:bottom w:val="none" w:sz="0" w:space="0" w:color="auto"/>
        <w:right w:val="none" w:sz="0" w:space="0" w:color="auto"/>
      </w:divBdr>
    </w:div>
    <w:div w:id="1849950963">
      <w:marLeft w:val="480"/>
      <w:marRight w:val="0"/>
      <w:marTop w:val="0"/>
      <w:marBottom w:val="0"/>
      <w:divBdr>
        <w:top w:val="none" w:sz="0" w:space="0" w:color="auto"/>
        <w:left w:val="none" w:sz="0" w:space="0" w:color="auto"/>
        <w:bottom w:val="none" w:sz="0" w:space="0" w:color="auto"/>
        <w:right w:val="none" w:sz="0" w:space="0" w:color="auto"/>
      </w:divBdr>
    </w:div>
    <w:div w:id="1850096356">
      <w:marLeft w:val="480"/>
      <w:marRight w:val="0"/>
      <w:marTop w:val="0"/>
      <w:marBottom w:val="0"/>
      <w:divBdr>
        <w:top w:val="none" w:sz="0" w:space="0" w:color="auto"/>
        <w:left w:val="none" w:sz="0" w:space="0" w:color="auto"/>
        <w:bottom w:val="none" w:sz="0" w:space="0" w:color="auto"/>
        <w:right w:val="none" w:sz="0" w:space="0" w:color="auto"/>
      </w:divBdr>
    </w:div>
    <w:div w:id="1850286956">
      <w:marLeft w:val="480"/>
      <w:marRight w:val="0"/>
      <w:marTop w:val="0"/>
      <w:marBottom w:val="0"/>
      <w:divBdr>
        <w:top w:val="none" w:sz="0" w:space="0" w:color="auto"/>
        <w:left w:val="none" w:sz="0" w:space="0" w:color="auto"/>
        <w:bottom w:val="none" w:sz="0" w:space="0" w:color="auto"/>
        <w:right w:val="none" w:sz="0" w:space="0" w:color="auto"/>
      </w:divBdr>
    </w:div>
    <w:div w:id="1850440119">
      <w:marLeft w:val="480"/>
      <w:marRight w:val="0"/>
      <w:marTop w:val="0"/>
      <w:marBottom w:val="0"/>
      <w:divBdr>
        <w:top w:val="none" w:sz="0" w:space="0" w:color="auto"/>
        <w:left w:val="none" w:sz="0" w:space="0" w:color="auto"/>
        <w:bottom w:val="none" w:sz="0" w:space="0" w:color="auto"/>
        <w:right w:val="none" w:sz="0" w:space="0" w:color="auto"/>
      </w:divBdr>
    </w:div>
    <w:div w:id="1850633682">
      <w:bodyDiv w:val="1"/>
      <w:marLeft w:val="0"/>
      <w:marRight w:val="0"/>
      <w:marTop w:val="0"/>
      <w:marBottom w:val="0"/>
      <w:divBdr>
        <w:top w:val="none" w:sz="0" w:space="0" w:color="auto"/>
        <w:left w:val="none" w:sz="0" w:space="0" w:color="auto"/>
        <w:bottom w:val="none" w:sz="0" w:space="0" w:color="auto"/>
        <w:right w:val="none" w:sz="0" w:space="0" w:color="auto"/>
      </w:divBdr>
    </w:div>
    <w:div w:id="1851721871">
      <w:marLeft w:val="480"/>
      <w:marRight w:val="0"/>
      <w:marTop w:val="0"/>
      <w:marBottom w:val="0"/>
      <w:divBdr>
        <w:top w:val="none" w:sz="0" w:space="0" w:color="auto"/>
        <w:left w:val="none" w:sz="0" w:space="0" w:color="auto"/>
        <w:bottom w:val="none" w:sz="0" w:space="0" w:color="auto"/>
        <w:right w:val="none" w:sz="0" w:space="0" w:color="auto"/>
      </w:divBdr>
    </w:div>
    <w:div w:id="1852067257">
      <w:marLeft w:val="480"/>
      <w:marRight w:val="0"/>
      <w:marTop w:val="0"/>
      <w:marBottom w:val="0"/>
      <w:divBdr>
        <w:top w:val="none" w:sz="0" w:space="0" w:color="auto"/>
        <w:left w:val="none" w:sz="0" w:space="0" w:color="auto"/>
        <w:bottom w:val="none" w:sz="0" w:space="0" w:color="auto"/>
        <w:right w:val="none" w:sz="0" w:space="0" w:color="auto"/>
      </w:divBdr>
    </w:div>
    <w:div w:id="1852790681">
      <w:marLeft w:val="480"/>
      <w:marRight w:val="0"/>
      <w:marTop w:val="0"/>
      <w:marBottom w:val="0"/>
      <w:divBdr>
        <w:top w:val="none" w:sz="0" w:space="0" w:color="auto"/>
        <w:left w:val="none" w:sz="0" w:space="0" w:color="auto"/>
        <w:bottom w:val="none" w:sz="0" w:space="0" w:color="auto"/>
        <w:right w:val="none" w:sz="0" w:space="0" w:color="auto"/>
      </w:divBdr>
    </w:div>
    <w:div w:id="1852798930">
      <w:marLeft w:val="480"/>
      <w:marRight w:val="0"/>
      <w:marTop w:val="0"/>
      <w:marBottom w:val="0"/>
      <w:divBdr>
        <w:top w:val="none" w:sz="0" w:space="0" w:color="auto"/>
        <w:left w:val="none" w:sz="0" w:space="0" w:color="auto"/>
        <w:bottom w:val="none" w:sz="0" w:space="0" w:color="auto"/>
        <w:right w:val="none" w:sz="0" w:space="0" w:color="auto"/>
      </w:divBdr>
    </w:div>
    <w:div w:id="1854539356">
      <w:marLeft w:val="480"/>
      <w:marRight w:val="0"/>
      <w:marTop w:val="0"/>
      <w:marBottom w:val="0"/>
      <w:divBdr>
        <w:top w:val="none" w:sz="0" w:space="0" w:color="auto"/>
        <w:left w:val="none" w:sz="0" w:space="0" w:color="auto"/>
        <w:bottom w:val="none" w:sz="0" w:space="0" w:color="auto"/>
        <w:right w:val="none" w:sz="0" w:space="0" w:color="auto"/>
      </w:divBdr>
    </w:div>
    <w:div w:id="1856186285">
      <w:marLeft w:val="480"/>
      <w:marRight w:val="0"/>
      <w:marTop w:val="0"/>
      <w:marBottom w:val="0"/>
      <w:divBdr>
        <w:top w:val="none" w:sz="0" w:space="0" w:color="auto"/>
        <w:left w:val="none" w:sz="0" w:space="0" w:color="auto"/>
        <w:bottom w:val="none" w:sz="0" w:space="0" w:color="auto"/>
        <w:right w:val="none" w:sz="0" w:space="0" w:color="auto"/>
      </w:divBdr>
    </w:div>
    <w:div w:id="1856378978">
      <w:marLeft w:val="480"/>
      <w:marRight w:val="0"/>
      <w:marTop w:val="0"/>
      <w:marBottom w:val="0"/>
      <w:divBdr>
        <w:top w:val="none" w:sz="0" w:space="0" w:color="auto"/>
        <w:left w:val="none" w:sz="0" w:space="0" w:color="auto"/>
        <w:bottom w:val="none" w:sz="0" w:space="0" w:color="auto"/>
        <w:right w:val="none" w:sz="0" w:space="0" w:color="auto"/>
      </w:divBdr>
    </w:div>
    <w:div w:id="1856574428">
      <w:bodyDiv w:val="1"/>
      <w:marLeft w:val="0"/>
      <w:marRight w:val="0"/>
      <w:marTop w:val="0"/>
      <w:marBottom w:val="0"/>
      <w:divBdr>
        <w:top w:val="none" w:sz="0" w:space="0" w:color="auto"/>
        <w:left w:val="none" w:sz="0" w:space="0" w:color="auto"/>
        <w:bottom w:val="none" w:sz="0" w:space="0" w:color="auto"/>
        <w:right w:val="none" w:sz="0" w:space="0" w:color="auto"/>
      </w:divBdr>
    </w:div>
    <w:div w:id="1857226431">
      <w:marLeft w:val="480"/>
      <w:marRight w:val="0"/>
      <w:marTop w:val="0"/>
      <w:marBottom w:val="0"/>
      <w:divBdr>
        <w:top w:val="none" w:sz="0" w:space="0" w:color="auto"/>
        <w:left w:val="none" w:sz="0" w:space="0" w:color="auto"/>
        <w:bottom w:val="none" w:sz="0" w:space="0" w:color="auto"/>
        <w:right w:val="none" w:sz="0" w:space="0" w:color="auto"/>
      </w:divBdr>
    </w:div>
    <w:div w:id="1858421549">
      <w:marLeft w:val="480"/>
      <w:marRight w:val="0"/>
      <w:marTop w:val="0"/>
      <w:marBottom w:val="0"/>
      <w:divBdr>
        <w:top w:val="none" w:sz="0" w:space="0" w:color="auto"/>
        <w:left w:val="none" w:sz="0" w:space="0" w:color="auto"/>
        <w:bottom w:val="none" w:sz="0" w:space="0" w:color="auto"/>
        <w:right w:val="none" w:sz="0" w:space="0" w:color="auto"/>
      </w:divBdr>
    </w:div>
    <w:div w:id="1859389933">
      <w:marLeft w:val="480"/>
      <w:marRight w:val="0"/>
      <w:marTop w:val="0"/>
      <w:marBottom w:val="0"/>
      <w:divBdr>
        <w:top w:val="none" w:sz="0" w:space="0" w:color="auto"/>
        <w:left w:val="none" w:sz="0" w:space="0" w:color="auto"/>
        <w:bottom w:val="none" w:sz="0" w:space="0" w:color="auto"/>
        <w:right w:val="none" w:sz="0" w:space="0" w:color="auto"/>
      </w:divBdr>
    </w:div>
    <w:div w:id="1859656447">
      <w:marLeft w:val="480"/>
      <w:marRight w:val="0"/>
      <w:marTop w:val="0"/>
      <w:marBottom w:val="0"/>
      <w:divBdr>
        <w:top w:val="none" w:sz="0" w:space="0" w:color="auto"/>
        <w:left w:val="none" w:sz="0" w:space="0" w:color="auto"/>
        <w:bottom w:val="none" w:sz="0" w:space="0" w:color="auto"/>
        <w:right w:val="none" w:sz="0" w:space="0" w:color="auto"/>
      </w:divBdr>
    </w:div>
    <w:div w:id="1860120077">
      <w:marLeft w:val="480"/>
      <w:marRight w:val="0"/>
      <w:marTop w:val="0"/>
      <w:marBottom w:val="0"/>
      <w:divBdr>
        <w:top w:val="none" w:sz="0" w:space="0" w:color="auto"/>
        <w:left w:val="none" w:sz="0" w:space="0" w:color="auto"/>
        <w:bottom w:val="none" w:sz="0" w:space="0" w:color="auto"/>
        <w:right w:val="none" w:sz="0" w:space="0" w:color="auto"/>
      </w:divBdr>
    </w:div>
    <w:div w:id="1860585405">
      <w:marLeft w:val="480"/>
      <w:marRight w:val="0"/>
      <w:marTop w:val="0"/>
      <w:marBottom w:val="0"/>
      <w:divBdr>
        <w:top w:val="none" w:sz="0" w:space="0" w:color="auto"/>
        <w:left w:val="none" w:sz="0" w:space="0" w:color="auto"/>
        <w:bottom w:val="none" w:sz="0" w:space="0" w:color="auto"/>
        <w:right w:val="none" w:sz="0" w:space="0" w:color="auto"/>
      </w:divBdr>
    </w:div>
    <w:div w:id="1860777209">
      <w:bodyDiv w:val="1"/>
      <w:marLeft w:val="0"/>
      <w:marRight w:val="0"/>
      <w:marTop w:val="0"/>
      <w:marBottom w:val="0"/>
      <w:divBdr>
        <w:top w:val="none" w:sz="0" w:space="0" w:color="auto"/>
        <w:left w:val="none" w:sz="0" w:space="0" w:color="auto"/>
        <w:bottom w:val="none" w:sz="0" w:space="0" w:color="auto"/>
        <w:right w:val="none" w:sz="0" w:space="0" w:color="auto"/>
      </w:divBdr>
    </w:div>
    <w:div w:id="1861158594">
      <w:marLeft w:val="480"/>
      <w:marRight w:val="0"/>
      <w:marTop w:val="0"/>
      <w:marBottom w:val="0"/>
      <w:divBdr>
        <w:top w:val="none" w:sz="0" w:space="0" w:color="auto"/>
        <w:left w:val="none" w:sz="0" w:space="0" w:color="auto"/>
        <w:bottom w:val="none" w:sz="0" w:space="0" w:color="auto"/>
        <w:right w:val="none" w:sz="0" w:space="0" w:color="auto"/>
      </w:divBdr>
    </w:div>
    <w:div w:id="1861166067">
      <w:marLeft w:val="480"/>
      <w:marRight w:val="0"/>
      <w:marTop w:val="0"/>
      <w:marBottom w:val="0"/>
      <w:divBdr>
        <w:top w:val="none" w:sz="0" w:space="0" w:color="auto"/>
        <w:left w:val="none" w:sz="0" w:space="0" w:color="auto"/>
        <w:bottom w:val="none" w:sz="0" w:space="0" w:color="auto"/>
        <w:right w:val="none" w:sz="0" w:space="0" w:color="auto"/>
      </w:divBdr>
    </w:div>
    <w:div w:id="1861167224">
      <w:marLeft w:val="480"/>
      <w:marRight w:val="0"/>
      <w:marTop w:val="0"/>
      <w:marBottom w:val="0"/>
      <w:divBdr>
        <w:top w:val="none" w:sz="0" w:space="0" w:color="auto"/>
        <w:left w:val="none" w:sz="0" w:space="0" w:color="auto"/>
        <w:bottom w:val="none" w:sz="0" w:space="0" w:color="auto"/>
        <w:right w:val="none" w:sz="0" w:space="0" w:color="auto"/>
      </w:divBdr>
    </w:div>
    <w:div w:id="1862013024">
      <w:marLeft w:val="480"/>
      <w:marRight w:val="0"/>
      <w:marTop w:val="0"/>
      <w:marBottom w:val="0"/>
      <w:divBdr>
        <w:top w:val="none" w:sz="0" w:space="0" w:color="auto"/>
        <w:left w:val="none" w:sz="0" w:space="0" w:color="auto"/>
        <w:bottom w:val="none" w:sz="0" w:space="0" w:color="auto"/>
        <w:right w:val="none" w:sz="0" w:space="0" w:color="auto"/>
      </w:divBdr>
    </w:div>
    <w:div w:id="1862694972">
      <w:marLeft w:val="480"/>
      <w:marRight w:val="0"/>
      <w:marTop w:val="0"/>
      <w:marBottom w:val="0"/>
      <w:divBdr>
        <w:top w:val="none" w:sz="0" w:space="0" w:color="auto"/>
        <w:left w:val="none" w:sz="0" w:space="0" w:color="auto"/>
        <w:bottom w:val="none" w:sz="0" w:space="0" w:color="auto"/>
        <w:right w:val="none" w:sz="0" w:space="0" w:color="auto"/>
      </w:divBdr>
    </w:div>
    <w:div w:id="1863015207">
      <w:marLeft w:val="480"/>
      <w:marRight w:val="0"/>
      <w:marTop w:val="0"/>
      <w:marBottom w:val="0"/>
      <w:divBdr>
        <w:top w:val="none" w:sz="0" w:space="0" w:color="auto"/>
        <w:left w:val="none" w:sz="0" w:space="0" w:color="auto"/>
        <w:bottom w:val="none" w:sz="0" w:space="0" w:color="auto"/>
        <w:right w:val="none" w:sz="0" w:space="0" w:color="auto"/>
      </w:divBdr>
    </w:div>
    <w:div w:id="1863131582">
      <w:marLeft w:val="480"/>
      <w:marRight w:val="0"/>
      <w:marTop w:val="0"/>
      <w:marBottom w:val="0"/>
      <w:divBdr>
        <w:top w:val="none" w:sz="0" w:space="0" w:color="auto"/>
        <w:left w:val="none" w:sz="0" w:space="0" w:color="auto"/>
        <w:bottom w:val="none" w:sz="0" w:space="0" w:color="auto"/>
        <w:right w:val="none" w:sz="0" w:space="0" w:color="auto"/>
      </w:divBdr>
    </w:div>
    <w:div w:id="1863939173">
      <w:marLeft w:val="480"/>
      <w:marRight w:val="0"/>
      <w:marTop w:val="0"/>
      <w:marBottom w:val="0"/>
      <w:divBdr>
        <w:top w:val="none" w:sz="0" w:space="0" w:color="auto"/>
        <w:left w:val="none" w:sz="0" w:space="0" w:color="auto"/>
        <w:bottom w:val="none" w:sz="0" w:space="0" w:color="auto"/>
        <w:right w:val="none" w:sz="0" w:space="0" w:color="auto"/>
      </w:divBdr>
    </w:div>
    <w:div w:id="1864127498">
      <w:marLeft w:val="480"/>
      <w:marRight w:val="0"/>
      <w:marTop w:val="0"/>
      <w:marBottom w:val="0"/>
      <w:divBdr>
        <w:top w:val="none" w:sz="0" w:space="0" w:color="auto"/>
        <w:left w:val="none" w:sz="0" w:space="0" w:color="auto"/>
        <w:bottom w:val="none" w:sz="0" w:space="0" w:color="auto"/>
        <w:right w:val="none" w:sz="0" w:space="0" w:color="auto"/>
      </w:divBdr>
    </w:div>
    <w:div w:id="1864585775">
      <w:marLeft w:val="480"/>
      <w:marRight w:val="0"/>
      <w:marTop w:val="0"/>
      <w:marBottom w:val="0"/>
      <w:divBdr>
        <w:top w:val="none" w:sz="0" w:space="0" w:color="auto"/>
        <w:left w:val="none" w:sz="0" w:space="0" w:color="auto"/>
        <w:bottom w:val="none" w:sz="0" w:space="0" w:color="auto"/>
        <w:right w:val="none" w:sz="0" w:space="0" w:color="auto"/>
      </w:divBdr>
    </w:div>
    <w:div w:id="1865508845">
      <w:marLeft w:val="480"/>
      <w:marRight w:val="0"/>
      <w:marTop w:val="0"/>
      <w:marBottom w:val="0"/>
      <w:divBdr>
        <w:top w:val="none" w:sz="0" w:space="0" w:color="auto"/>
        <w:left w:val="none" w:sz="0" w:space="0" w:color="auto"/>
        <w:bottom w:val="none" w:sz="0" w:space="0" w:color="auto"/>
        <w:right w:val="none" w:sz="0" w:space="0" w:color="auto"/>
      </w:divBdr>
    </w:div>
    <w:div w:id="1865554360">
      <w:marLeft w:val="480"/>
      <w:marRight w:val="0"/>
      <w:marTop w:val="0"/>
      <w:marBottom w:val="0"/>
      <w:divBdr>
        <w:top w:val="none" w:sz="0" w:space="0" w:color="auto"/>
        <w:left w:val="none" w:sz="0" w:space="0" w:color="auto"/>
        <w:bottom w:val="none" w:sz="0" w:space="0" w:color="auto"/>
        <w:right w:val="none" w:sz="0" w:space="0" w:color="auto"/>
      </w:divBdr>
    </w:div>
    <w:div w:id="1865630327">
      <w:marLeft w:val="480"/>
      <w:marRight w:val="0"/>
      <w:marTop w:val="0"/>
      <w:marBottom w:val="0"/>
      <w:divBdr>
        <w:top w:val="none" w:sz="0" w:space="0" w:color="auto"/>
        <w:left w:val="none" w:sz="0" w:space="0" w:color="auto"/>
        <w:bottom w:val="none" w:sz="0" w:space="0" w:color="auto"/>
        <w:right w:val="none" w:sz="0" w:space="0" w:color="auto"/>
      </w:divBdr>
    </w:div>
    <w:div w:id="1865752243">
      <w:marLeft w:val="480"/>
      <w:marRight w:val="0"/>
      <w:marTop w:val="0"/>
      <w:marBottom w:val="0"/>
      <w:divBdr>
        <w:top w:val="none" w:sz="0" w:space="0" w:color="auto"/>
        <w:left w:val="none" w:sz="0" w:space="0" w:color="auto"/>
        <w:bottom w:val="none" w:sz="0" w:space="0" w:color="auto"/>
        <w:right w:val="none" w:sz="0" w:space="0" w:color="auto"/>
      </w:divBdr>
    </w:div>
    <w:div w:id="1865904798">
      <w:marLeft w:val="480"/>
      <w:marRight w:val="0"/>
      <w:marTop w:val="0"/>
      <w:marBottom w:val="0"/>
      <w:divBdr>
        <w:top w:val="none" w:sz="0" w:space="0" w:color="auto"/>
        <w:left w:val="none" w:sz="0" w:space="0" w:color="auto"/>
        <w:bottom w:val="none" w:sz="0" w:space="0" w:color="auto"/>
        <w:right w:val="none" w:sz="0" w:space="0" w:color="auto"/>
      </w:divBdr>
    </w:div>
    <w:div w:id="1866167530">
      <w:marLeft w:val="480"/>
      <w:marRight w:val="0"/>
      <w:marTop w:val="0"/>
      <w:marBottom w:val="0"/>
      <w:divBdr>
        <w:top w:val="none" w:sz="0" w:space="0" w:color="auto"/>
        <w:left w:val="none" w:sz="0" w:space="0" w:color="auto"/>
        <w:bottom w:val="none" w:sz="0" w:space="0" w:color="auto"/>
        <w:right w:val="none" w:sz="0" w:space="0" w:color="auto"/>
      </w:divBdr>
    </w:div>
    <w:div w:id="1866677821">
      <w:marLeft w:val="480"/>
      <w:marRight w:val="0"/>
      <w:marTop w:val="0"/>
      <w:marBottom w:val="0"/>
      <w:divBdr>
        <w:top w:val="none" w:sz="0" w:space="0" w:color="auto"/>
        <w:left w:val="none" w:sz="0" w:space="0" w:color="auto"/>
        <w:bottom w:val="none" w:sz="0" w:space="0" w:color="auto"/>
        <w:right w:val="none" w:sz="0" w:space="0" w:color="auto"/>
      </w:divBdr>
    </w:div>
    <w:div w:id="1867055239">
      <w:bodyDiv w:val="1"/>
      <w:marLeft w:val="0"/>
      <w:marRight w:val="0"/>
      <w:marTop w:val="0"/>
      <w:marBottom w:val="0"/>
      <w:divBdr>
        <w:top w:val="none" w:sz="0" w:space="0" w:color="auto"/>
        <w:left w:val="none" w:sz="0" w:space="0" w:color="auto"/>
        <w:bottom w:val="none" w:sz="0" w:space="0" w:color="auto"/>
        <w:right w:val="none" w:sz="0" w:space="0" w:color="auto"/>
      </w:divBdr>
    </w:div>
    <w:div w:id="1867673621">
      <w:marLeft w:val="480"/>
      <w:marRight w:val="0"/>
      <w:marTop w:val="0"/>
      <w:marBottom w:val="0"/>
      <w:divBdr>
        <w:top w:val="none" w:sz="0" w:space="0" w:color="auto"/>
        <w:left w:val="none" w:sz="0" w:space="0" w:color="auto"/>
        <w:bottom w:val="none" w:sz="0" w:space="0" w:color="auto"/>
        <w:right w:val="none" w:sz="0" w:space="0" w:color="auto"/>
      </w:divBdr>
    </w:div>
    <w:div w:id="1867714000">
      <w:bodyDiv w:val="1"/>
      <w:marLeft w:val="0"/>
      <w:marRight w:val="0"/>
      <w:marTop w:val="0"/>
      <w:marBottom w:val="0"/>
      <w:divBdr>
        <w:top w:val="none" w:sz="0" w:space="0" w:color="auto"/>
        <w:left w:val="none" w:sz="0" w:space="0" w:color="auto"/>
        <w:bottom w:val="none" w:sz="0" w:space="0" w:color="auto"/>
        <w:right w:val="none" w:sz="0" w:space="0" w:color="auto"/>
      </w:divBdr>
    </w:div>
    <w:div w:id="1868055395">
      <w:bodyDiv w:val="1"/>
      <w:marLeft w:val="0"/>
      <w:marRight w:val="0"/>
      <w:marTop w:val="0"/>
      <w:marBottom w:val="0"/>
      <w:divBdr>
        <w:top w:val="none" w:sz="0" w:space="0" w:color="auto"/>
        <w:left w:val="none" w:sz="0" w:space="0" w:color="auto"/>
        <w:bottom w:val="none" w:sz="0" w:space="0" w:color="auto"/>
        <w:right w:val="none" w:sz="0" w:space="0" w:color="auto"/>
      </w:divBdr>
    </w:div>
    <w:div w:id="1868172878">
      <w:marLeft w:val="480"/>
      <w:marRight w:val="0"/>
      <w:marTop w:val="0"/>
      <w:marBottom w:val="0"/>
      <w:divBdr>
        <w:top w:val="none" w:sz="0" w:space="0" w:color="auto"/>
        <w:left w:val="none" w:sz="0" w:space="0" w:color="auto"/>
        <w:bottom w:val="none" w:sz="0" w:space="0" w:color="auto"/>
        <w:right w:val="none" w:sz="0" w:space="0" w:color="auto"/>
      </w:divBdr>
    </w:div>
    <w:div w:id="1868791034">
      <w:marLeft w:val="480"/>
      <w:marRight w:val="0"/>
      <w:marTop w:val="0"/>
      <w:marBottom w:val="0"/>
      <w:divBdr>
        <w:top w:val="none" w:sz="0" w:space="0" w:color="auto"/>
        <w:left w:val="none" w:sz="0" w:space="0" w:color="auto"/>
        <w:bottom w:val="none" w:sz="0" w:space="0" w:color="auto"/>
        <w:right w:val="none" w:sz="0" w:space="0" w:color="auto"/>
      </w:divBdr>
    </w:div>
    <w:div w:id="1869444628">
      <w:marLeft w:val="480"/>
      <w:marRight w:val="0"/>
      <w:marTop w:val="0"/>
      <w:marBottom w:val="0"/>
      <w:divBdr>
        <w:top w:val="none" w:sz="0" w:space="0" w:color="auto"/>
        <w:left w:val="none" w:sz="0" w:space="0" w:color="auto"/>
        <w:bottom w:val="none" w:sz="0" w:space="0" w:color="auto"/>
        <w:right w:val="none" w:sz="0" w:space="0" w:color="auto"/>
      </w:divBdr>
    </w:div>
    <w:div w:id="1869676699">
      <w:marLeft w:val="480"/>
      <w:marRight w:val="0"/>
      <w:marTop w:val="0"/>
      <w:marBottom w:val="0"/>
      <w:divBdr>
        <w:top w:val="none" w:sz="0" w:space="0" w:color="auto"/>
        <w:left w:val="none" w:sz="0" w:space="0" w:color="auto"/>
        <w:bottom w:val="none" w:sz="0" w:space="0" w:color="auto"/>
        <w:right w:val="none" w:sz="0" w:space="0" w:color="auto"/>
      </w:divBdr>
    </w:div>
    <w:div w:id="1869828218">
      <w:marLeft w:val="480"/>
      <w:marRight w:val="0"/>
      <w:marTop w:val="0"/>
      <w:marBottom w:val="0"/>
      <w:divBdr>
        <w:top w:val="none" w:sz="0" w:space="0" w:color="auto"/>
        <w:left w:val="none" w:sz="0" w:space="0" w:color="auto"/>
        <w:bottom w:val="none" w:sz="0" w:space="0" w:color="auto"/>
        <w:right w:val="none" w:sz="0" w:space="0" w:color="auto"/>
      </w:divBdr>
    </w:div>
    <w:div w:id="1870410762">
      <w:marLeft w:val="480"/>
      <w:marRight w:val="0"/>
      <w:marTop w:val="0"/>
      <w:marBottom w:val="0"/>
      <w:divBdr>
        <w:top w:val="none" w:sz="0" w:space="0" w:color="auto"/>
        <w:left w:val="none" w:sz="0" w:space="0" w:color="auto"/>
        <w:bottom w:val="none" w:sz="0" w:space="0" w:color="auto"/>
        <w:right w:val="none" w:sz="0" w:space="0" w:color="auto"/>
      </w:divBdr>
    </w:div>
    <w:div w:id="1870414060">
      <w:bodyDiv w:val="1"/>
      <w:marLeft w:val="0"/>
      <w:marRight w:val="0"/>
      <w:marTop w:val="0"/>
      <w:marBottom w:val="0"/>
      <w:divBdr>
        <w:top w:val="none" w:sz="0" w:space="0" w:color="auto"/>
        <w:left w:val="none" w:sz="0" w:space="0" w:color="auto"/>
        <w:bottom w:val="none" w:sz="0" w:space="0" w:color="auto"/>
        <w:right w:val="none" w:sz="0" w:space="0" w:color="auto"/>
      </w:divBdr>
    </w:div>
    <w:div w:id="1870487502">
      <w:bodyDiv w:val="1"/>
      <w:marLeft w:val="0"/>
      <w:marRight w:val="0"/>
      <w:marTop w:val="0"/>
      <w:marBottom w:val="0"/>
      <w:divBdr>
        <w:top w:val="none" w:sz="0" w:space="0" w:color="auto"/>
        <w:left w:val="none" w:sz="0" w:space="0" w:color="auto"/>
        <w:bottom w:val="none" w:sz="0" w:space="0" w:color="auto"/>
        <w:right w:val="none" w:sz="0" w:space="0" w:color="auto"/>
      </w:divBdr>
    </w:div>
    <w:div w:id="1871139455">
      <w:bodyDiv w:val="1"/>
      <w:marLeft w:val="0"/>
      <w:marRight w:val="0"/>
      <w:marTop w:val="0"/>
      <w:marBottom w:val="0"/>
      <w:divBdr>
        <w:top w:val="none" w:sz="0" w:space="0" w:color="auto"/>
        <w:left w:val="none" w:sz="0" w:space="0" w:color="auto"/>
        <w:bottom w:val="none" w:sz="0" w:space="0" w:color="auto"/>
        <w:right w:val="none" w:sz="0" w:space="0" w:color="auto"/>
      </w:divBdr>
    </w:div>
    <w:div w:id="1871992826">
      <w:bodyDiv w:val="1"/>
      <w:marLeft w:val="0"/>
      <w:marRight w:val="0"/>
      <w:marTop w:val="0"/>
      <w:marBottom w:val="0"/>
      <w:divBdr>
        <w:top w:val="none" w:sz="0" w:space="0" w:color="auto"/>
        <w:left w:val="none" w:sz="0" w:space="0" w:color="auto"/>
        <w:bottom w:val="none" w:sz="0" w:space="0" w:color="auto"/>
        <w:right w:val="none" w:sz="0" w:space="0" w:color="auto"/>
      </w:divBdr>
    </w:div>
    <w:div w:id="1873499179">
      <w:bodyDiv w:val="1"/>
      <w:marLeft w:val="0"/>
      <w:marRight w:val="0"/>
      <w:marTop w:val="0"/>
      <w:marBottom w:val="0"/>
      <w:divBdr>
        <w:top w:val="none" w:sz="0" w:space="0" w:color="auto"/>
        <w:left w:val="none" w:sz="0" w:space="0" w:color="auto"/>
        <w:bottom w:val="none" w:sz="0" w:space="0" w:color="auto"/>
        <w:right w:val="none" w:sz="0" w:space="0" w:color="auto"/>
      </w:divBdr>
    </w:div>
    <w:div w:id="1873957230">
      <w:marLeft w:val="480"/>
      <w:marRight w:val="0"/>
      <w:marTop w:val="0"/>
      <w:marBottom w:val="0"/>
      <w:divBdr>
        <w:top w:val="none" w:sz="0" w:space="0" w:color="auto"/>
        <w:left w:val="none" w:sz="0" w:space="0" w:color="auto"/>
        <w:bottom w:val="none" w:sz="0" w:space="0" w:color="auto"/>
        <w:right w:val="none" w:sz="0" w:space="0" w:color="auto"/>
      </w:divBdr>
    </w:div>
    <w:div w:id="1874726451">
      <w:marLeft w:val="480"/>
      <w:marRight w:val="0"/>
      <w:marTop w:val="0"/>
      <w:marBottom w:val="0"/>
      <w:divBdr>
        <w:top w:val="none" w:sz="0" w:space="0" w:color="auto"/>
        <w:left w:val="none" w:sz="0" w:space="0" w:color="auto"/>
        <w:bottom w:val="none" w:sz="0" w:space="0" w:color="auto"/>
        <w:right w:val="none" w:sz="0" w:space="0" w:color="auto"/>
      </w:divBdr>
    </w:div>
    <w:div w:id="1874731477">
      <w:marLeft w:val="480"/>
      <w:marRight w:val="0"/>
      <w:marTop w:val="0"/>
      <w:marBottom w:val="0"/>
      <w:divBdr>
        <w:top w:val="none" w:sz="0" w:space="0" w:color="auto"/>
        <w:left w:val="none" w:sz="0" w:space="0" w:color="auto"/>
        <w:bottom w:val="none" w:sz="0" w:space="0" w:color="auto"/>
        <w:right w:val="none" w:sz="0" w:space="0" w:color="auto"/>
      </w:divBdr>
    </w:div>
    <w:div w:id="1875075841">
      <w:marLeft w:val="480"/>
      <w:marRight w:val="0"/>
      <w:marTop w:val="0"/>
      <w:marBottom w:val="0"/>
      <w:divBdr>
        <w:top w:val="none" w:sz="0" w:space="0" w:color="auto"/>
        <w:left w:val="none" w:sz="0" w:space="0" w:color="auto"/>
        <w:bottom w:val="none" w:sz="0" w:space="0" w:color="auto"/>
        <w:right w:val="none" w:sz="0" w:space="0" w:color="auto"/>
      </w:divBdr>
    </w:div>
    <w:div w:id="1875120681">
      <w:marLeft w:val="480"/>
      <w:marRight w:val="0"/>
      <w:marTop w:val="0"/>
      <w:marBottom w:val="0"/>
      <w:divBdr>
        <w:top w:val="none" w:sz="0" w:space="0" w:color="auto"/>
        <w:left w:val="none" w:sz="0" w:space="0" w:color="auto"/>
        <w:bottom w:val="none" w:sz="0" w:space="0" w:color="auto"/>
        <w:right w:val="none" w:sz="0" w:space="0" w:color="auto"/>
      </w:divBdr>
    </w:div>
    <w:div w:id="1875268255">
      <w:marLeft w:val="480"/>
      <w:marRight w:val="0"/>
      <w:marTop w:val="0"/>
      <w:marBottom w:val="0"/>
      <w:divBdr>
        <w:top w:val="none" w:sz="0" w:space="0" w:color="auto"/>
        <w:left w:val="none" w:sz="0" w:space="0" w:color="auto"/>
        <w:bottom w:val="none" w:sz="0" w:space="0" w:color="auto"/>
        <w:right w:val="none" w:sz="0" w:space="0" w:color="auto"/>
      </w:divBdr>
    </w:div>
    <w:div w:id="1875969379">
      <w:marLeft w:val="480"/>
      <w:marRight w:val="0"/>
      <w:marTop w:val="0"/>
      <w:marBottom w:val="0"/>
      <w:divBdr>
        <w:top w:val="none" w:sz="0" w:space="0" w:color="auto"/>
        <w:left w:val="none" w:sz="0" w:space="0" w:color="auto"/>
        <w:bottom w:val="none" w:sz="0" w:space="0" w:color="auto"/>
        <w:right w:val="none" w:sz="0" w:space="0" w:color="auto"/>
      </w:divBdr>
    </w:div>
    <w:div w:id="1876115875">
      <w:marLeft w:val="480"/>
      <w:marRight w:val="0"/>
      <w:marTop w:val="0"/>
      <w:marBottom w:val="0"/>
      <w:divBdr>
        <w:top w:val="none" w:sz="0" w:space="0" w:color="auto"/>
        <w:left w:val="none" w:sz="0" w:space="0" w:color="auto"/>
        <w:bottom w:val="none" w:sz="0" w:space="0" w:color="auto"/>
        <w:right w:val="none" w:sz="0" w:space="0" w:color="auto"/>
      </w:divBdr>
    </w:div>
    <w:div w:id="1876262030">
      <w:marLeft w:val="480"/>
      <w:marRight w:val="0"/>
      <w:marTop w:val="0"/>
      <w:marBottom w:val="0"/>
      <w:divBdr>
        <w:top w:val="none" w:sz="0" w:space="0" w:color="auto"/>
        <w:left w:val="none" w:sz="0" w:space="0" w:color="auto"/>
        <w:bottom w:val="none" w:sz="0" w:space="0" w:color="auto"/>
        <w:right w:val="none" w:sz="0" w:space="0" w:color="auto"/>
      </w:divBdr>
    </w:div>
    <w:div w:id="1876499680">
      <w:marLeft w:val="480"/>
      <w:marRight w:val="0"/>
      <w:marTop w:val="0"/>
      <w:marBottom w:val="0"/>
      <w:divBdr>
        <w:top w:val="none" w:sz="0" w:space="0" w:color="auto"/>
        <w:left w:val="none" w:sz="0" w:space="0" w:color="auto"/>
        <w:bottom w:val="none" w:sz="0" w:space="0" w:color="auto"/>
        <w:right w:val="none" w:sz="0" w:space="0" w:color="auto"/>
      </w:divBdr>
    </w:div>
    <w:div w:id="1877347588">
      <w:marLeft w:val="480"/>
      <w:marRight w:val="0"/>
      <w:marTop w:val="0"/>
      <w:marBottom w:val="0"/>
      <w:divBdr>
        <w:top w:val="none" w:sz="0" w:space="0" w:color="auto"/>
        <w:left w:val="none" w:sz="0" w:space="0" w:color="auto"/>
        <w:bottom w:val="none" w:sz="0" w:space="0" w:color="auto"/>
        <w:right w:val="none" w:sz="0" w:space="0" w:color="auto"/>
      </w:divBdr>
    </w:div>
    <w:div w:id="1877886179">
      <w:bodyDiv w:val="1"/>
      <w:marLeft w:val="0"/>
      <w:marRight w:val="0"/>
      <w:marTop w:val="0"/>
      <w:marBottom w:val="0"/>
      <w:divBdr>
        <w:top w:val="none" w:sz="0" w:space="0" w:color="auto"/>
        <w:left w:val="none" w:sz="0" w:space="0" w:color="auto"/>
        <w:bottom w:val="none" w:sz="0" w:space="0" w:color="auto"/>
        <w:right w:val="none" w:sz="0" w:space="0" w:color="auto"/>
      </w:divBdr>
    </w:div>
    <w:div w:id="1878005840">
      <w:bodyDiv w:val="1"/>
      <w:marLeft w:val="0"/>
      <w:marRight w:val="0"/>
      <w:marTop w:val="0"/>
      <w:marBottom w:val="0"/>
      <w:divBdr>
        <w:top w:val="none" w:sz="0" w:space="0" w:color="auto"/>
        <w:left w:val="none" w:sz="0" w:space="0" w:color="auto"/>
        <w:bottom w:val="none" w:sz="0" w:space="0" w:color="auto"/>
        <w:right w:val="none" w:sz="0" w:space="0" w:color="auto"/>
      </w:divBdr>
    </w:div>
    <w:div w:id="1878351499">
      <w:marLeft w:val="480"/>
      <w:marRight w:val="0"/>
      <w:marTop w:val="0"/>
      <w:marBottom w:val="0"/>
      <w:divBdr>
        <w:top w:val="none" w:sz="0" w:space="0" w:color="auto"/>
        <w:left w:val="none" w:sz="0" w:space="0" w:color="auto"/>
        <w:bottom w:val="none" w:sz="0" w:space="0" w:color="auto"/>
        <w:right w:val="none" w:sz="0" w:space="0" w:color="auto"/>
      </w:divBdr>
    </w:div>
    <w:div w:id="1878395130">
      <w:bodyDiv w:val="1"/>
      <w:marLeft w:val="0"/>
      <w:marRight w:val="0"/>
      <w:marTop w:val="0"/>
      <w:marBottom w:val="0"/>
      <w:divBdr>
        <w:top w:val="none" w:sz="0" w:space="0" w:color="auto"/>
        <w:left w:val="none" w:sz="0" w:space="0" w:color="auto"/>
        <w:bottom w:val="none" w:sz="0" w:space="0" w:color="auto"/>
        <w:right w:val="none" w:sz="0" w:space="0" w:color="auto"/>
      </w:divBdr>
    </w:div>
    <w:div w:id="1878814269">
      <w:bodyDiv w:val="1"/>
      <w:marLeft w:val="0"/>
      <w:marRight w:val="0"/>
      <w:marTop w:val="0"/>
      <w:marBottom w:val="0"/>
      <w:divBdr>
        <w:top w:val="none" w:sz="0" w:space="0" w:color="auto"/>
        <w:left w:val="none" w:sz="0" w:space="0" w:color="auto"/>
        <w:bottom w:val="none" w:sz="0" w:space="0" w:color="auto"/>
        <w:right w:val="none" w:sz="0" w:space="0" w:color="auto"/>
      </w:divBdr>
    </w:div>
    <w:div w:id="1879008467">
      <w:marLeft w:val="480"/>
      <w:marRight w:val="0"/>
      <w:marTop w:val="0"/>
      <w:marBottom w:val="0"/>
      <w:divBdr>
        <w:top w:val="none" w:sz="0" w:space="0" w:color="auto"/>
        <w:left w:val="none" w:sz="0" w:space="0" w:color="auto"/>
        <w:bottom w:val="none" w:sz="0" w:space="0" w:color="auto"/>
        <w:right w:val="none" w:sz="0" w:space="0" w:color="auto"/>
      </w:divBdr>
    </w:div>
    <w:div w:id="1879119922">
      <w:marLeft w:val="480"/>
      <w:marRight w:val="0"/>
      <w:marTop w:val="0"/>
      <w:marBottom w:val="0"/>
      <w:divBdr>
        <w:top w:val="none" w:sz="0" w:space="0" w:color="auto"/>
        <w:left w:val="none" w:sz="0" w:space="0" w:color="auto"/>
        <w:bottom w:val="none" w:sz="0" w:space="0" w:color="auto"/>
        <w:right w:val="none" w:sz="0" w:space="0" w:color="auto"/>
      </w:divBdr>
    </w:div>
    <w:div w:id="1879124974">
      <w:marLeft w:val="480"/>
      <w:marRight w:val="0"/>
      <w:marTop w:val="0"/>
      <w:marBottom w:val="0"/>
      <w:divBdr>
        <w:top w:val="none" w:sz="0" w:space="0" w:color="auto"/>
        <w:left w:val="none" w:sz="0" w:space="0" w:color="auto"/>
        <w:bottom w:val="none" w:sz="0" w:space="0" w:color="auto"/>
        <w:right w:val="none" w:sz="0" w:space="0" w:color="auto"/>
      </w:divBdr>
    </w:div>
    <w:div w:id="1879705343">
      <w:marLeft w:val="480"/>
      <w:marRight w:val="0"/>
      <w:marTop w:val="0"/>
      <w:marBottom w:val="0"/>
      <w:divBdr>
        <w:top w:val="none" w:sz="0" w:space="0" w:color="auto"/>
        <w:left w:val="none" w:sz="0" w:space="0" w:color="auto"/>
        <w:bottom w:val="none" w:sz="0" w:space="0" w:color="auto"/>
        <w:right w:val="none" w:sz="0" w:space="0" w:color="auto"/>
      </w:divBdr>
    </w:div>
    <w:div w:id="1880239680">
      <w:bodyDiv w:val="1"/>
      <w:marLeft w:val="0"/>
      <w:marRight w:val="0"/>
      <w:marTop w:val="0"/>
      <w:marBottom w:val="0"/>
      <w:divBdr>
        <w:top w:val="none" w:sz="0" w:space="0" w:color="auto"/>
        <w:left w:val="none" w:sz="0" w:space="0" w:color="auto"/>
        <w:bottom w:val="none" w:sz="0" w:space="0" w:color="auto"/>
        <w:right w:val="none" w:sz="0" w:space="0" w:color="auto"/>
      </w:divBdr>
    </w:div>
    <w:div w:id="1881088371">
      <w:bodyDiv w:val="1"/>
      <w:marLeft w:val="0"/>
      <w:marRight w:val="0"/>
      <w:marTop w:val="0"/>
      <w:marBottom w:val="0"/>
      <w:divBdr>
        <w:top w:val="none" w:sz="0" w:space="0" w:color="auto"/>
        <w:left w:val="none" w:sz="0" w:space="0" w:color="auto"/>
        <w:bottom w:val="none" w:sz="0" w:space="0" w:color="auto"/>
        <w:right w:val="none" w:sz="0" w:space="0" w:color="auto"/>
      </w:divBdr>
    </w:div>
    <w:div w:id="1882204206">
      <w:marLeft w:val="480"/>
      <w:marRight w:val="0"/>
      <w:marTop w:val="0"/>
      <w:marBottom w:val="0"/>
      <w:divBdr>
        <w:top w:val="none" w:sz="0" w:space="0" w:color="auto"/>
        <w:left w:val="none" w:sz="0" w:space="0" w:color="auto"/>
        <w:bottom w:val="none" w:sz="0" w:space="0" w:color="auto"/>
        <w:right w:val="none" w:sz="0" w:space="0" w:color="auto"/>
      </w:divBdr>
    </w:div>
    <w:div w:id="1882277333">
      <w:marLeft w:val="480"/>
      <w:marRight w:val="0"/>
      <w:marTop w:val="0"/>
      <w:marBottom w:val="0"/>
      <w:divBdr>
        <w:top w:val="none" w:sz="0" w:space="0" w:color="auto"/>
        <w:left w:val="none" w:sz="0" w:space="0" w:color="auto"/>
        <w:bottom w:val="none" w:sz="0" w:space="0" w:color="auto"/>
        <w:right w:val="none" w:sz="0" w:space="0" w:color="auto"/>
      </w:divBdr>
    </w:div>
    <w:div w:id="1882355701">
      <w:marLeft w:val="480"/>
      <w:marRight w:val="0"/>
      <w:marTop w:val="0"/>
      <w:marBottom w:val="0"/>
      <w:divBdr>
        <w:top w:val="none" w:sz="0" w:space="0" w:color="auto"/>
        <w:left w:val="none" w:sz="0" w:space="0" w:color="auto"/>
        <w:bottom w:val="none" w:sz="0" w:space="0" w:color="auto"/>
        <w:right w:val="none" w:sz="0" w:space="0" w:color="auto"/>
      </w:divBdr>
    </w:div>
    <w:div w:id="1883444611">
      <w:marLeft w:val="480"/>
      <w:marRight w:val="0"/>
      <w:marTop w:val="0"/>
      <w:marBottom w:val="0"/>
      <w:divBdr>
        <w:top w:val="none" w:sz="0" w:space="0" w:color="auto"/>
        <w:left w:val="none" w:sz="0" w:space="0" w:color="auto"/>
        <w:bottom w:val="none" w:sz="0" w:space="0" w:color="auto"/>
        <w:right w:val="none" w:sz="0" w:space="0" w:color="auto"/>
      </w:divBdr>
    </w:div>
    <w:div w:id="1883707810">
      <w:marLeft w:val="480"/>
      <w:marRight w:val="0"/>
      <w:marTop w:val="0"/>
      <w:marBottom w:val="0"/>
      <w:divBdr>
        <w:top w:val="none" w:sz="0" w:space="0" w:color="auto"/>
        <w:left w:val="none" w:sz="0" w:space="0" w:color="auto"/>
        <w:bottom w:val="none" w:sz="0" w:space="0" w:color="auto"/>
        <w:right w:val="none" w:sz="0" w:space="0" w:color="auto"/>
      </w:divBdr>
    </w:div>
    <w:div w:id="1883982330">
      <w:bodyDiv w:val="1"/>
      <w:marLeft w:val="0"/>
      <w:marRight w:val="0"/>
      <w:marTop w:val="0"/>
      <w:marBottom w:val="0"/>
      <w:divBdr>
        <w:top w:val="none" w:sz="0" w:space="0" w:color="auto"/>
        <w:left w:val="none" w:sz="0" w:space="0" w:color="auto"/>
        <w:bottom w:val="none" w:sz="0" w:space="0" w:color="auto"/>
        <w:right w:val="none" w:sz="0" w:space="0" w:color="auto"/>
      </w:divBdr>
    </w:div>
    <w:div w:id="1884368591">
      <w:marLeft w:val="480"/>
      <w:marRight w:val="0"/>
      <w:marTop w:val="0"/>
      <w:marBottom w:val="0"/>
      <w:divBdr>
        <w:top w:val="none" w:sz="0" w:space="0" w:color="auto"/>
        <w:left w:val="none" w:sz="0" w:space="0" w:color="auto"/>
        <w:bottom w:val="none" w:sz="0" w:space="0" w:color="auto"/>
        <w:right w:val="none" w:sz="0" w:space="0" w:color="auto"/>
      </w:divBdr>
    </w:div>
    <w:div w:id="1884632863">
      <w:marLeft w:val="480"/>
      <w:marRight w:val="0"/>
      <w:marTop w:val="0"/>
      <w:marBottom w:val="0"/>
      <w:divBdr>
        <w:top w:val="none" w:sz="0" w:space="0" w:color="auto"/>
        <w:left w:val="none" w:sz="0" w:space="0" w:color="auto"/>
        <w:bottom w:val="none" w:sz="0" w:space="0" w:color="auto"/>
        <w:right w:val="none" w:sz="0" w:space="0" w:color="auto"/>
      </w:divBdr>
    </w:div>
    <w:div w:id="1884706625">
      <w:bodyDiv w:val="1"/>
      <w:marLeft w:val="0"/>
      <w:marRight w:val="0"/>
      <w:marTop w:val="0"/>
      <w:marBottom w:val="0"/>
      <w:divBdr>
        <w:top w:val="none" w:sz="0" w:space="0" w:color="auto"/>
        <w:left w:val="none" w:sz="0" w:space="0" w:color="auto"/>
        <w:bottom w:val="none" w:sz="0" w:space="0" w:color="auto"/>
        <w:right w:val="none" w:sz="0" w:space="0" w:color="auto"/>
      </w:divBdr>
      <w:divsChild>
        <w:div w:id="919481405">
          <w:marLeft w:val="480"/>
          <w:marRight w:val="0"/>
          <w:marTop w:val="0"/>
          <w:marBottom w:val="0"/>
          <w:divBdr>
            <w:top w:val="none" w:sz="0" w:space="0" w:color="auto"/>
            <w:left w:val="none" w:sz="0" w:space="0" w:color="auto"/>
            <w:bottom w:val="none" w:sz="0" w:space="0" w:color="auto"/>
            <w:right w:val="none" w:sz="0" w:space="0" w:color="auto"/>
          </w:divBdr>
        </w:div>
        <w:div w:id="984771840">
          <w:marLeft w:val="480"/>
          <w:marRight w:val="0"/>
          <w:marTop w:val="0"/>
          <w:marBottom w:val="0"/>
          <w:divBdr>
            <w:top w:val="none" w:sz="0" w:space="0" w:color="auto"/>
            <w:left w:val="none" w:sz="0" w:space="0" w:color="auto"/>
            <w:bottom w:val="none" w:sz="0" w:space="0" w:color="auto"/>
            <w:right w:val="none" w:sz="0" w:space="0" w:color="auto"/>
          </w:divBdr>
        </w:div>
        <w:div w:id="741099438">
          <w:marLeft w:val="480"/>
          <w:marRight w:val="0"/>
          <w:marTop w:val="0"/>
          <w:marBottom w:val="0"/>
          <w:divBdr>
            <w:top w:val="none" w:sz="0" w:space="0" w:color="auto"/>
            <w:left w:val="none" w:sz="0" w:space="0" w:color="auto"/>
            <w:bottom w:val="none" w:sz="0" w:space="0" w:color="auto"/>
            <w:right w:val="none" w:sz="0" w:space="0" w:color="auto"/>
          </w:divBdr>
        </w:div>
        <w:div w:id="610356962">
          <w:marLeft w:val="480"/>
          <w:marRight w:val="0"/>
          <w:marTop w:val="0"/>
          <w:marBottom w:val="0"/>
          <w:divBdr>
            <w:top w:val="none" w:sz="0" w:space="0" w:color="auto"/>
            <w:left w:val="none" w:sz="0" w:space="0" w:color="auto"/>
            <w:bottom w:val="none" w:sz="0" w:space="0" w:color="auto"/>
            <w:right w:val="none" w:sz="0" w:space="0" w:color="auto"/>
          </w:divBdr>
        </w:div>
        <w:div w:id="576134442">
          <w:marLeft w:val="480"/>
          <w:marRight w:val="0"/>
          <w:marTop w:val="0"/>
          <w:marBottom w:val="0"/>
          <w:divBdr>
            <w:top w:val="none" w:sz="0" w:space="0" w:color="auto"/>
            <w:left w:val="none" w:sz="0" w:space="0" w:color="auto"/>
            <w:bottom w:val="none" w:sz="0" w:space="0" w:color="auto"/>
            <w:right w:val="none" w:sz="0" w:space="0" w:color="auto"/>
          </w:divBdr>
        </w:div>
        <w:div w:id="1007055936">
          <w:marLeft w:val="480"/>
          <w:marRight w:val="0"/>
          <w:marTop w:val="0"/>
          <w:marBottom w:val="0"/>
          <w:divBdr>
            <w:top w:val="none" w:sz="0" w:space="0" w:color="auto"/>
            <w:left w:val="none" w:sz="0" w:space="0" w:color="auto"/>
            <w:bottom w:val="none" w:sz="0" w:space="0" w:color="auto"/>
            <w:right w:val="none" w:sz="0" w:space="0" w:color="auto"/>
          </w:divBdr>
        </w:div>
        <w:div w:id="1718429783">
          <w:marLeft w:val="480"/>
          <w:marRight w:val="0"/>
          <w:marTop w:val="0"/>
          <w:marBottom w:val="0"/>
          <w:divBdr>
            <w:top w:val="none" w:sz="0" w:space="0" w:color="auto"/>
            <w:left w:val="none" w:sz="0" w:space="0" w:color="auto"/>
            <w:bottom w:val="none" w:sz="0" w:space="0" w:color="auto"/>
            <w:right w:val="none" w:sz="0" w:space="0" w:color="auto"/>
          </w:divBdr>
        </w:div>
        <w:div w:id="1148091105">
          <w:marLeft w:val="480"/>
          <w:marRight w:val="0"/>
          <w:marTop w:val="0"/>
          <w:marBottom w:val="0"/>
          <w:divBdr>
            <w:top w:val="none" w:sz="0" w:space="0" w:color="auto"/>
            <w:left w:val="none" w:sz="0" w:space="0" w:color="auto"/>
            <w:bottom w:val="none" w:sz="0" w:space="0" w:color="auto"/>
            <w:right w:val="none" w:sz="0" w:space="0" w:color="auto"/>
          </w:divBdr>
        </w:div>
        <w:div w:id="1055398342">
          <w:marLeft w:val="480"/>
          <w:marRight w:val="0"/>
          <w:marTop w:val="0"/>
          <w:marBottom w:val="0"/>
          <w:divBdr>
            <w:top w:val="none" w:sz="0" w:space="0" w:color="auto"/>
            <w:left w:val="none" w:sz="0" w:space="0" w:color="auto"/>
            <w:bottom w:val="none" w:sz="0" w:space="0" w:color="auto"/>
            <w:right w:val="none" w:sz="0" w:space="0" w:color="auto"/>
          </w:divBdr>
        </w:div>
        <w:div w:id="18052086">
          <w:marLeft w:val="480"/>
          <w:marRight w:val="0"/>
          <w:marTop w:val="0"/>
          <w:marBottom w:val="0"/>
          <w:divBdr>
            <w:top w:val="none" w:sz="0" w:space="0" w:color="auto"/>
            <w:left w:val="none" w:sz="0" w:space="0" w:color="auto"/>
            <w:bottom w:val="none" w:sz="0" w:space="0" w:color="auto"/>
            <w:right w:val="none" w:sz="0" w:space="0" w:color="auto"/>
          </w:divBdr>
        </w:div>
        <w:div w:id="909077366">
          <w:marLeft w:val="480"/>
          <w:marRight w:val="0"/>
          <w:marTop w:val="0"/>
          <w:marBottom w:val="0"/>
          <w:divBdr>
            <w:top w:val="none" w:sz="0" w:space="0" w:color="auto"/>
            <w:left w:val="none" w:sz="0" w:space="0" w:color="auto"/>
            <w:bottom w:val="none" w:sz="0" w:space="0" w:color="auto"/>
            <w:right w:val="none" w:sz="0" w:space="0" w:color="auto"/>
          </w:divBdr>
        </w:div>
        <w:div w:id="386344684">
          <w:marLeft w:val="480"/>
          <w:marRight w:val="0"/>
          <w:marTop w:val="0"/>
          <w:marBottom w:val="0"/>
          <w:divBdr>
            <w:top w:val="none" w:sz="0" w:space="0" w:color="auto"/>
            <w:left w:val="none" w:sz="0" w:space="0" w:color="auto"/>
            <w:bottom w:val="none" w:sz="0" w:space="0" w:color="auto"/>
            <w:right w:val="none" w:sz="0" w:space="0" w:color="auto"/>
          </w:divBdr>
        </w:div>
        <w:div w:id="1404794078">
          <w:marLeft w:val="480"/>
          <w:marRight w:val="0"/>
          <w:marTop w:val="0"/>
          <w:marBottom w:val="0"/>
          <w:divBdr>
            <w:top w:val="none" w:sz="0" w:space="0" w:color="auto"/>
            <w:left w:val="none" w:sz="0" w:space="0" w:color="auto"/>
            <w:bottom w:val="none" w:sz="0" w:space="0" w:color="auto"/>
            <w:right w:val="none" w:sz="0" w:space="0" w:color="auto"/>
          </w:divBdr>
        </w:div>
        <w:div w:id="1169057995">
          <w:marLeft w:val="480"/>
          <w:marRight w:val="0"/>
          <w:marTop w:val="0"/>
          <w:marBottom w:val="0"/>
          <w:divBdr>
            <w:top w:val="none" w:sz="0" w:space="0" w:color="auto"/>
            <w:left w:val="none" w:sz="0" w:space="0" w:color="auto"/>
            <w:bottom w:val="none" w:sz="0" w:space="0" w:color="auto"/>
            <w:right w:val="none" w:sz="0" w:space="0" w:color="auto"/>
          </w:divBdr>
        </w:div>
        <w:div w:id="1219126421">
          <w:marLeft w:val="480"/>
          <w:marRight w:val="0"/>
          <w:marTop w:val="0"/>
          <w:marBottom w:val="0"/>
          <w:divBdr>
            <w:top w:val="none" w:sz="0" w:space="0" w:color="auto"/>
            <w:left w:val="none" w:sz="0" w:space="0" w:color="auto"/>
            <w:bottom w:val="none" w:sz="0" w:space="0" w:color="auto"/>
            <w:right w:val="none" w:sz="0" w:space="0" w:color="auto"/>
          </w:divBdr>
        </w:div>
        <w:div w:id="1171331864">
          <w:marLeft w:val="480"/>
          <w:marRight w:val="0"/>
          <w:marTop w:val="0"/>
          <w:marBottom w:val="0"/>
          <w:divBdr>
            <w:top w:val="none" w:sz="0" w:space="0" w:color="auto"/>
            <w:left w:val="none" w:sz="0" w:space="0" w:color="auto"/>
            <w:bottom w:val="none" w:sz="0" w:space="0" w:color="auto"/>
            <w:right w:val="none" w:sz="0" w:space="0" w:color="auto"/>
          </w:divBdr>
        </w:div>
        <w:div w:id="375082671">
          <w:marLeft w:val="480"/>
          <w:marRight w:val="0"/>
          <w:marTop w:val="0"/>
          <w:marBottom w:val="0"/>
          <w:divBdr>
            <w:top w:val="none" w:sz="0" w:space="0" w:color="auto"/>
            <w:left w:val="none" w:sz="0" w:space="0" w:color="auto"/>
            <w:bottom w:val="none" w:sz="0" w:space="0" w:color="auto"/>
            <w:right w:val="none" w:sz="0" w:space="0" w:color="auto"/>
          </w:divBdr>
        </w:div>
        <w:div w:id="2026593141">
          <w:marLeft w:val="480"/>
          <w:marRight w:val="0"/>
          <w:marTop w:val="0"/>
          <w:marBottom w:val="0"/>
          <w:divBdr>
            <w:top w:val="none" w:sz="0" w:space="0" w:color="auto"/>
            <w:left w:val="none" w:sz="0" w:space="0" w:color="auto"/>
            <w:bottom w:val="none" w:sz="0" w:space="0" w:color="auto"/>
            <w:right w:val="none" w:sz="0" w:space="0" w:color="auto"/>
          </w:divBdr>
        </w:div>
        <w:div w:id="1960985507">
          <w:marLeft w:val="480"/>
          <w:marRight w:val="0"/>
          <w:marTop w:val="0"/>
          <w:marBottom w:val="0"/>
          <w:divBdr>
            <w:top w:val="none" w:sz="0" w:space="0" w:color="auto"/>
            <w:left w:val="none" w:sz="0" w:space="0" w:color="auto"/>
            <w:bottom w:val="none" w:sz="0" w:space="0" w:color="auto"/>
            <w:right w:val="none" w:sz="0" w:space="0" w:color="auto"/>
          </w:divBdr>
        </w:div>
        <w:div w:id="82729982">
          <w:marLeft w:val="480"/>
          <w:marRight w:val="0"/>
          <w:marTop w:val="0"/>
          <w:marBottom w:val="0"/>
          <w:divBdr>
            <w:top w:val="none" w:sz="0" w:space="0" w:color="auto"/>
            <w:left w:val="none" w:sz="0" w:space="0" w:color="auto"/>
            <w:bottom w:val="none" w:sz="0" w:space="0" w:color="auto"/>
            <w:right w:val="none" w:sz="0" w:space="0" w:color="auto"/>
          </w:divBdr>
        </w:div>
        <w:div w:id="497499538">
          <w:marLeft w:val="480"/>
          <w:marRight w:val="0"/>
          <w:marTop w:val="0"/>
          <w:marBottom w:val="0"/>
          <w:divBdr>
            <w:top w:val="none" w:sz="0" w:space="0" w:color="auto"/>
            <w:left w:val="none" w:sz="0" w:space="0" w:color="auto"/>
            <w:bottom w:val="none" w:sz="0" w:space="0" w:color="auto"/>
            <w:right w:val="none" w:sz="0" w:space="0" w:color="auto"/>
          </w:divBdr>
        </w:div>
        <w:div w:id="192698059">
          <w:marLeft w:val="480"/>
          <w:marRight w:val="0"/>
          <w:marTop w:val="0"/>
          <w:marBottom w:val="0"/>
          <w:divBdr>
            <w:top w:val="none" w:sz="0" w:space="0" w:color="auto"/>
            <w:left w:val="none" w:sz="0" w:space="0" w:color="auto"/>
            <w:bottom w:val="none" w:sz="0" w:space="0" w:color="auto"/>
            <w:right w:val="none" w:sz="0" w:space="0" w:color="auto"/>
          </w:divBdr>
        </w:div>
        <w:div w:id="1443767267">
          <w:marLeft w:val="480"/>
          <w:marRight w:val="0"/>
          <w:marTop w:val="0"/>
          <w:marBottom w:val="0"/>
          <w:divBdr>
            <w:top w:val="none" w:sz="0" w:space="0" w:color="auto"/>
            <w:left w:val="none" w:sz="0" w:space="0" w:color="auto"/>
            <w:bottom w:val="none" w:sz="0" w:space="0" w:color="auto"/>
            <w:right w:val="none" w:sz="0" w:space="0" w:color="auto"/>
          </w:divBdr>
        </w:div>
        <w:div w:id="1947613694">
          <w:marLeft w:val="480"/>
          <w:marRight w:val="0"/>
          <w:marTop w:val="0"/>
          <w:marBottom w:val="0"/>
          <w:divBdr>
            <w:top w:val="none" w:sz="0" w:space="0" w:color="auto"/>
            <w:left w:val="none" w:sz="0" w:space="0" w:color="auto"/>
            <w:bottom w:val="none" w:sz="0" w:space="0" w:color="auto"/>
            <w:right w:val="none" w:sz="0" w:space="0" w:color="auto"/>
          </w:divBdr>
        </w:div>
        <w:div w:id="511723121">
          <w:marLeft w:val="480"/>
          <w:marRight w:val="0"/>
          <w:marTop w:val="0"/>
          <w:marBottom w:val="0"/>
          <w:divBdr>
            <w:top w:val="none" w:sz="0" w:space="0" w:color="auto"/>
            <w:left w:val="none" w:sz="0" w:space="0" w:color="auto"/>
            <w:bottom w:val="none" w:sz="0" w:space="0" w:color="auto"/>
            <w:right w:val="none" w:sz="0" w:space="0" w:color="auto"/>
          </w:divBdr>
        </w:div>
        <w:div w:id="1958096452">
          <w:marLeft w:val="480"/>
          <w:marRight w:val="0"/>
          <w:marTop w:val="0"/>
          <w:marBottom w:val="0"/>
          <w:divBdr>
            <w:top w:val="none" w:sz="0" w:space="0" w:color="auto"/>
            <w:left w:val="none" w:sz="0" w:space="0" w:color="auto"/>
            <w:bottom w:val="none" w:sz="0" w:space="0" w:color="auto"/>
            <w:right w:val="none" w:sz="0" w:space="0" w:color="auto"/>
          </w:divBdr>
        </w:div>
        <w:div w:id="922030283">
          <w:marLeft w:val="480"/>
          <w:marRight w:val="0"/>
          <w:marTop w:val="0"/>
          <w:marBottom w:val="0"/>
          <w:divBdr>
            <w:top w:val="none" w:sz="0" w:space="0" w:color="auto"/>
            <w:left w:val="none" w:sz="0" w:space="0" w:color="auto"/>
            <w:bottom w:val="none" w:sz="0" w:space="0" w:color="auto"/>
            <w:right w:val="none" w:sz="0" w:space="0" w:color="auto"/>
          </w:divBdr>
        </w:div>
        <w:div w:id="1487208905">
          <w:marLeft w:val="480"/>
          <w:marRight w:val="0"/>
          <w:marTop w:val="0"/>
          <w:marBottom w:val="0"/>
          <w:divBdr>
            <w:top w:val="none" w:sz="0" w:space="0" w:color="auto"/>
            <w:left w:val="none" w:sz="0" w:space="0" w:color="auto"/>
            <w:bottom w:val="none" w:sz="0" w:space="0" w:color="auto"/>
            <w:right w:val="none" w:sz="0" w:space="0" w:color="auto"/>
          </w:divBdr>
        </w:div>
        <w:div w:id="1434545730">
          <w:marLeft w:val="480"/>
          <w:marRight w:val="0"/>
          <w:marTop w:val="0"/>
          <w:marBottom w:val="0"/>
          <w:divBdr>
            <w:top w:val="none" w:sz="0" w:space="0" w:color="auto"/>
            <w:left w:val="none" w:sz="0" w:space="0" w:color="auto"/>
            <w:bottom w:val="none" w:sz="0" w:space="0" w:color="auto"/>
            <w:right w:val="none" w:sz="0" w:space="0" w:color="auto"/>
          </w:divBdr>
        </w:div>
        <w:div w:id="23405883">
          <w:marLeft w:val="480"/>
          <w:marRight w:val="0"/>
          <w:marTop w:val="0"/>
          <w:marBottom w:val="0"/>
          <w:divBdr>
            <w:top w:val="none" w:sz="0" w:space="0" w:color="auto"/>
            <w:left w:val="none" w:sz="0" w:space="0" w:color="auto"/>
            <w:bottom w:val="none" w:sz="0" w:space="0" w:color="auto"/>
            <w:right w:val="none" w:sz="0" w:space="0" w:color="auto"/>
          </w:divBdr>
        </w:div>
        <w:div w:id="762845062">
          <w:marLeft w:val="480"/>
          <w:marRight w:val="0"/>
          <w:marTop w:val="0"/>
          <w:marBottom w:val="0"/>
          <w:divBdr>
            <w:top w:val="none" w:sz="0" w:space="0" w:color="auto"/>
            <w:left w:val="none" w:sz="0" w:space="0" w:color="auto"/>
            <w:bottom w:val="none" w:sz="0" w:space="0" w:color="auto"/>
            <w:right w:val="none" w:sz="0" w:space="0" w:color="auto"/>
          </w:divBdr>
        </w:div>
        <w:div w:id="2017077515">
          <w:marLeft w:val="480"/>
          <w:marRight w:val="0"/>
          <w:marTop w:val="0"/>
          <w:marBottom w:val="0"/>
          <w:divBdr>
            <w:top w:val="none" w:sz="0" w:space="0" w:color="auto"/>
            <w:left w:val="none" w:sz="0" w:space="0" w:color="auto"/>
            <w:bottom w:val="none" w:sz="0" w:space="0" w:color="auto"/>
            <w:right w:val="none" w:sz="0" w:space="0" w:color="auto"/>
          </w:divBdr>
        </w:div>
        <w:div w:id="562713636">
          <w:marLeft w:val="480"/>
          <w:marRight w:val="0"/>
          <w:marTop w:val="0"/>
          <w:marBottom w:val="0"/>
          <w:divBdr>
            <w:top w:val="none" w:sz="0" w:space="0" w:color="auto"/>
            <w:left w:val="none" w:sz="0" w:space="0" w:color="auto"/>
            <w:bottom w:val="none" w:sz="0" w:space="0" w:color="auto"/>
            <w:right w:val="none" w:sz="0" w:space="0" w:color="auto"/>
          </w:divBdr>
        </w:div>
        <w:div w:id="249582174">
          <w:marLeft w:val="480"/>
          <w:marRight w:val="0"/>
          <w:marTop w:val="0"/>
          <w:marBottom w:val="0"/>
          <w:divBdr>
            <w:top w:val="none" w:sz="0" w:space="0" w:color="auto"/>
            <w:left w:val="none" w:sz="0" w:space="0" w:color="auto"/>
            <w:bottom w:val="none" w:sz="0" w:space="0" w:color="auto"/>
            <w:right w:val="none" w:sz="0" w:space="0" w:color="auto"/>
          </w:divBdr>
        </w:div>
        <w:div w:id="512306775">
          <w:marLeft w:val="480"/>
          <w:marRight w:val="0"/>
          <w:marTop w:val="0"/>
          <w:marBottom w:val="0"/>
          <w:divBdr>
            <w:top w:val="none" w:sz="0" w:space="0" w:color="auto"/>
            <w:left w:val="none" w:sz="0" w:space="0" w:color="auto"/>
            <w:bottom w:val="none" w:sz="0" w:space="0" w:color="auto"/>
            <w:right w:val="none" w:sz="0" w:space="0" w:color="auto"/>
          </w:divBdr>
        </w:div>
        <w:div w:id="1841390883">
          <w:marLeft w:val="480"/>
          <w:marRight w:val="0"/>
          <w:marTop w:val="0"/>
          <w:marBottom w:val="0"/>
          <w:divBdr>
            <w:top w:val="none" w:sz="0" w:space="0" w:color="auto"/>
            <w:left w:val="none" w:sz="0" w:space="0" w:color="auto"/>
            <w:bottom w:val="none" w:sz="0" w:space="0" w:color="auto"/>
            <w:right w:val="none" w:sz="0" w:space="0" w:color="auto"/>
          </w:divBdr>
        </w:div>
        <w:div w:id="2106610555">
          <w:marLeft w:val="480"/>
          <w:marRight w:val="0"/>
          <w:marTop w:val="0"/>
          <w:marBottom w:val="0"/>
          <w:divBdr>
            <w:top w:val="none" w:sz="0" w:space="0" w:color="auto"/>
            <w:left w:val="none" w:sz="0" w:space="0" w:color="auto"/>
            <w:bottom w:val="none" w:sz="0" w:space="0" w:color="auto"/>
            <w:right w:val="none" w:sz="0" w:space="0" w:color="auto"/>
          </w:divBdr>
        </w:div>
        <w:div w:id="1020815459">
          <w:marLeft w:val="480"/>
          <w:marRight w:val="0"/>
          <w:marTop w:val="0"/>
          <w:marBottom w:val="0"/>
          <w:divBdr>
            <w:top w:val="none" w:sz="0" w:space="0" w:color="auto"/>
            <w:left w:val="none" w:sz="0" w:space="0" w:color="auto"/>
            <w:bottom w:val="none" w:sz="0" w:space="0" w:color="auto"/>
            <w:right w:val="none" w:sz="0" w:space="0" w:color="auto"/>
          </w:divBdr>
        </w:div>
        <w:div w:id="13777122">
          <w:marLeft w:val="480"/>
          <w:marRight w:val="0"/>
          <w:marTop w:val="0"/>
          <w:marBottom w:val="0"/>
          <w:divBdr>
            <w:top w:val="none" w:sz="0" w:space="0" w:color="auto"/>
            <w:left w:val="none" w:sz="0" w:space="0" w:color="auto"/>
            <w:bottom w:val="none" w:sz="0" w:space="0" w:color="auto"/>
            <w:right w:val="none" w:sz="0" w:space="0" w:color="auto"/>
          </w:divBdr>
        </w:div>
        <w:div w:id="607934380">
          <w:marLeft w:val="480"/>
          <w:marRight w:val="0"/>
          <w:marTop w:val="0"/>
          <w:marBottom w:val="0"/>
          <w:divBdr>
            <w:top w:val="none" w:sz="0" w:space="0" w:color="auto"/>
            <w:left w:val="none" w:sz="0" w:space="0" w:color="auto"/>
            <w:bottom w:val="none" w:sz="0" w:space="0" w:color="auto"/>
            <w:right w:val="none" w:sz="0" w:space="0" w:color="auto"/>
          </w:divBdr>
        </w:div>
        <w:div w:id="1456411893">
          <w:marLeft w:val="480"/>
          <w:marRight w:val="0"/>
          <w:marTop w:val="0"/>
          <w:marBottom w:val="0"/>
          <w:divBdr>
            <w:top w:val="none" w:sz="0" w:space="0" w:color="auto"/>
            <w:left w:val="none" w:sz="0" w:space="0" w:color="auto"/>
            <w:bottom w:val="none" w:sz="0" w:space="0" w:color="auto"/>
            <w:right w:val="none" w:sz="0" w:space="0" w:color="auto"/>
          </w:divBdr>
        </w:div>
        <w:div w:id="1503426328">
          <w:marLeft w:val="480"/>
          <w:marRight w:val="0"/>
          <w:marTop w:val="0"/>
          <w:marBottom w:val="0"/>
          <w:divBdr>
            <w:top w:val="none" w:sz="0" w:space="0" w:color="auto"/>
            <w:left w:val="none" w:sz="0" w:space="0" w:color="auto"/>
            <w:bottom w:val="none" w:sz="0" w:space="0" w:color="auto"/>
            <w:right w:val="none" w:sz="0" w:space="0" w:color="auto"/>
          </w:divBdr>
        </w:div>
        <w:div w:id="1841892328">
          <w:marLeft w:val="480"/>
          <w:marRight w:val="0"/>
          <w:marTop w:val="0"/>
          <w:marBottom w:val="0"/>
          <w:divBdr>
            <w:top w:val="none" w:sz="0" w:space="0" w:color="auto"/>
            <w:left w:val="none" w:sz="0" w:space="0" w:color="auto"/>
            <w:bottom w:val="none" w:sz="0" w:space="0" w:color="auto"/>
            <w:right w:val="none" w:sz="0" w:space="0" w:color="auto"/>
          </w:divBdr>
        </w:div>
        <w:div w:id="1486775246">
          <w:marLeft w:val="480"/>
          <w:marRight w:val="0"/>
          <w:marTop w:val="0"/>
          <w:marBottom w:val="0"/>
          <w:divBdr>
            <w:top w:val="none" w:sz="0" w:space="0" w:color="auto"/>
            <w:left w:val="none" w:sz="0" w:space="0" w:color="auto"/>
            <w:bottom w:val="none" w:sz="0" w:space="0" w:color="auto"/>
            <w:right w:val="none" w:sz="0" w:space="0" w:color="auto"/>
          </w:divBdr>
        </w:div>
        <w:div w:id="2095860284">
          <w:marLeft w:val="480"/>
          <w:marRight w:val="0"/>
          <w:marTop w:val="0"/>
          <w:marBottom w:val="0"/>
          <w:divBdr>
            <w:top w:val="none" w:sz="0" w:space="0" w:color="auto"/>
            <w:left w:val="none" w:sz="0" w:space="0" w:color="auto"/>
            <w:bottom w:val="none" w:sz="0" w:space="0" w:color="auto"/>
            <w:right w:val="none" w:sz="0" w:space="0" w:color="auto"/>
          </w:divBdr>
        </w:div>
        <w:div w:id="1163469049">
          <w:marLeft w:val="480"/>
          <w:marRight w:val="0"/>
          <w:marTop w:val="0"/>
          <w:marBottom w:val="0"/>
          <w:divBdr>
            <w:top w:val="none" w:sz="0" w:space="0" w:color="auto"/>
            <w:left w:val="none" w:sz="0" w:space="0" w:color="auto"/>
            <w:bottom w:val="none" w:sz="0" w:space="0" w:color="auto"/>
            <w:right w:val="none" w:sz="0" w:space="0" w:color="auto"/>
          </w:divBdr>
        </w:div>
        <w:div w:id="653490642">
          <w:marLeft w:val="480"/>
          <w:marRight w:val="0"/>
          <w:marTop w:val="0"/>
          <w:marBottom w:val="0"/>
          <w:divBdr>
            <w:top w:val="none" w:sz="0" w:space="0" w:color="auto"/>
            <w:left w:val="none" w:sz="0" w:space="0" w:color="auto"/>
            <w:bottom w:val="none" w:sz="0" w:space="0" w:color="auto"/>
            <w:right w:val="none" w:sz="0" w:space="0" w:color="auto"/>
          </w:divBdr>
        </w:div>
        <w:div w:id="700057434">
          <w:marLeft w:val="480"/>
          <w:marRight w:val="0"/>
          <w:marTop w:val="0"/>
          <w:marBottom w:val="0"/>
          <w:divBdr>
            <w:top w:val="none" w:sz="0" w:space="0" w:color="auto"/>
            <w:left w:val="none" w:sz="0" w:space="0" w:color="auto"/>
            <w:bottom w:val="none" w:sz="0" w:space="0" w:color="auto"/>
            <w:right w:val="none" w:sz="0" w:space="0" w:color="auto"/>
          </w:divBdr>
        </w:div>
        <w:div w:id="2130661644">
          <w:marLeft w:val="480"/>
          <w:marRight w:val="0"/>
          <w:marTop w:val="0"/>
          <w:marBottom w:val="0"/>
          <w:divBdr>
            <w:top w:val="none" w:sz="0" w:space="0" w:color="auto"/>
            <w:left w:val="none" w:sz="0" w:space="0" w:color="auto"/>
            <w:bottom w:val="none" w:sz="0" w:space="0" w:color="auto"/>
            <w:right w:val="none" w:sz="0" w:space="0" w:color="auto"/>
          </w:divBdr>
        </w:div>
        <w:div w:id="1302419909">
          <w:marLeft w:val="480"/>
          <w:marRight w:val="0"/>
          <w:marTop w:val="0"/>
          <w:marBottom w:val="0"/>
          <w:divBdr>
            <w:top w:val="none" w:sz="0" w:space="0" w:color="auto"/>
            <w:left w:val="none" w:sz="0" w:space="0" w:color="auto"/>
            <w:bottom w:val="none" w:sz="0" w:space="0" w:color="auto"/>
            <w:right w:val="none" w:sz="0" w:space="0" w:color="auto"/>
          </w:divBdr>
        </w:div>
        <w:div w:id="510268104">
          <w:marLeft w:val="480"/>
          <w:marRight w:val="0"/>
          <w:marTop w:val="0"/>
          <w:marBottom w:val="0"/>
          <w:divBdr>
            <w:top w:val="none" w:sz="0" w:space="0" w:color="auto"/>
            <w:left w:val="none" w:sz="0" w:space="0" w:color="auto"/>
            <w:bottom w:val="none" w:sz="0" w:space="0" w:color="auto"/>
            <w:right w:val="none" w:sz="0" w:space="0" w:color="auto"/>
          </w:divBdr>
        </w:div>
        <w:div w:id="2032758034">
          <w:marLeft w:val="480"/>
          <w:marRight w:val="0"/>
          <w:marTop w:val="0"/>
          <w:marBottom w:val="0"/>
          <w:divBdr>
            <w:top w:val="none" w:sz="0" w:space="0" w:color="auto"/>
            <w:left w:val="none" w:sz="0" w:space="0" w:color="auto"/>
            <w:bottom w:val="none" w:sz="0" w:space="0" w:color="auto"/>
            <w:right w:val="none" w:sz="0" w:space="0" w:color="auto"/>
          </w:divBdr>
        </w:div>
        <w:div w:id="1783256227">
          <w:marLeft w:val="480"/>
          <w:marRight w:val="0"/>
          <w:marTop w:val="0"/>
          <w:marBottom w:val="0"/>
          <w:divBdr>
            <w:top w:val="none" w:sz="0" w:space="0" w:color="auto"/>
            <w:left w:val="none" w:sz="0" w:space="0" w:color="auto"/>
            <w:bottom w:val="none" w:sz="0" w:space="0" w:color="auto"/>
            <w:right w:val="none" w:sz="0" w:space="0" w:color="auto"/>
          </w:divBdr>
        </w:div>
        <w:div w:id="169149783">
          <w:marLeft w:val="480"/>
          <w:marRight w:val="0"/>
          <w:marTop w:val="0"/>
          <w:marBottom w:val="0"/>
          <w:divBdr>
            <w:top w:val="none" w:sz="0" w:space="0" w:color="auto"/>
            <w:left w:val="none" w:sz="0" w:space="0" w:color="auto"/>
            <w:bottom w:val="none" w:sz="0" w:space="0" w:color="auto"/>
            <w:right w:val="none" w:sz="0" w:space="0" w:color="auto"/>
          </w:divBdr>
        </w:div>
        <w:div w:id="106700365">
          <w:marLeft w:val="480"/>
          <w:marRight w:val="0"/>
          <w:marTop w:val="0"/>
          <w:marBottom w:val="0"/>
          <w:divBdr>
            <w:top w:val="none" w:sz="0" w:space="0" w:color="auto"/>
            <w:left w:val="none" w:sz="0" w:space="0" w:color="auto"/>
            <w:bottom w:val="none" w:sz="0" w:space="0" w:color="auto"/>
            <w:right w:val="none" w:sz="0" w:space="0" w:color="auto"/>
          </w:divBdr>
        </w:div>
        <w:div w:id="768890077">
          <w:marLeft w:val="480"/>
          <w:marRight w:val="0"/>
          <w:marTop w:val="0"/>
          <w:marBottom w:val="0"/>
          <w:divBdr>
            <w:top w:val="none" w:sz="0" w:space="0" w:color="auto"/>
            <w:left w:val="none" w:sz="0" w:space="0" w:color="auto"/>
            <w:bottom w:val="none" w:sz="0" w:space="0" w:color="auto"/>
            <w:right w:val="none" w:sz="0" w:space="0" w:color="auto"/>
          </w:divBdr>
        </w:div>
        <w:div w:id="1333026136">
          <w:marLeft w:val="480"/>
          <w:marRight w:val="0"/>
          <w:marTop w:val="0"/>
          <w:marBottom w:val="0"/>
          <w:divBdr>
            <w:top w:val="none" w:sz="0" w:space="0" w:color="auto"/>
            <w:left w:val="none" w:sz="0" w:space="0" w:color="auto"/>
            <w:bottom w:val="none" w:sz="0" w:space="0" w:color="auto"/>
            <w:right w:val="none" w:sz="0" w:space="0" w:color="auto"/>
          </w:divBdr>
        </w:div>
        <w:div w:id="1219054152">
          <w:marLeft w:val="480"/>
          <w:marRight w:val="0"/>
          <w:marTop w:val="0"/>
          <w:marBottom w:val="0"/>
          <w:divBdr>
            <w:top w:val="none" w:sz="0" w:space="0" w:color="auto"/>
            <w:left w:val="none" w:sz="0" w:space="0" w:color="auto"/>
            <w:bottom w:val="none" w:sz="0" w:space="0" w:color="auto"/>
            <w:right w:val="none" w:sz="0" w:space="0" w:color="auto"/>
          </w:divBdr>
        </w:div>
        <w:div w:id="2032761679">
          <w:marLeft w:val="480"/>
          <w:marRight w:val="0"/>
          <w:marTop w:val="0"/>
          <w:marBottom w:val="0"/>
          <w:divBdr>
            <w:top w:val="none" w:sz="0" w:space="0" w:color="auto"/>
            <w:left w:val="none" w:sz="0" w:space="0" w:color="auto"/>
            <w:bottom w:val="none" w:sz="0" w:space="0" w:color="auto"/>
            <w:right w:val="none" w:sz="0" w:space="0" w:color="auto"/>
          </w:divBdr>
        </w:div>
        <w:div w:id="1610239887">
          <w:marLeft w:val="480"/>
          <w:marRight w:val="0"/>
          <w:marTop w:val="0"/>
          <w:marBottom w:val="0"/>
          <w:divBdr>
            <w:top w:val="none" w:sz="0" w:space="0" w:color="auto"/>
            <w:left w:val="none" w:sz="0" w:space="0" w:color="auto"/>
            <w:bottom w:val="none" w:sz="0" w:space="0" w:color="auto"/>
            <w:right w:val="none" w:sz="0" w:space="0" w:color="auto"/>
          </w:divBdr>
        </w:div>
        <w:div w:id="2078818421">
          <w:marLeft w:val="480"/>
          <w:marRight w:val="0"/>
          <w:marTop w:val="0"/>
          <w:marBottom w:val="0"/>
          <w:divBdr>
            <w:top w:val="none" w:sz="0" w:space="0" w:color="auto"/>
            <w:left w:val="none" w:sz="0" w:space="0" w:color="auto"/>
            <w:bottom w:val="none" w:sz="0" w:space="0" w:color="auto"/>
            <w:right w:val="none" w:sz="0" w:space="0" w:color="auto"/>
          </w:divBdr>
        </w:div>
        <w:div w:id="1487433684">
          <w:marLeft w:val="480"/>
          <w:marRight w:val="0"/>
          <w:marTop w:val="0"/>
          <w:marBottom w:val="0"/>
          <w:divBdr>
            <w:top w:val="none" w:sz="0" w:space="0" w:color="auto"/>
            <w:left w:val="none" w:sz="0" w:space="0" w:color="auto"/>
            <w:bottom w:val="none" w:sz="0" w:space="0" w:color="auto"/>
            <w:right w:val="none" w:sz="0" w:space="0" w:color="auto"/>
          </w:divBdr>
        </w:div>
        <w:div w:id="1310674934">
          <w:marLeft w:val="480"/>
          <w:marRight w:val="0"/>
          <w:marTop w:val="0"/>
          <w:marBottom w:val="0"/>
          <w:divBdr>
            <w:top w:val="none" w:sz="0" w:space="0" w:color="auto"/>
            <w:left w:val="none" w:sz="0" w:space="0" w:color="auto"/>
            <w:bottom w:val="none" w:sz="0" w:space="0" w:color="auto"/>
            <w:right w:val="none" w:sz="0" w:space="0" w:color="auto"/>
          </w:divBdr>
        </w:div>
        <w:div w:id="1164785163">
          <w:marLeft w:val="480"/>
          <w:marRight w:val="0"/>
          <w:marTop w:val="0"/>
          <w:marBottom w:val="0"/>
          <w:divBdr>
            <w:top w:val="none" w:sz="0" w:space="0" w:color="auto"/>
            <w:left w:val="none" w:sz="0" w:space="0" w:color="auto"/>
            <w:bottom w:val="none" w:sz="0" w:space="0" w:color="auto"/>
            <w:right w:val="none" w:sz="0" w:space="0" w:color="auto"/>
          </w:divBdr>
        </w:div>
        <w:div w:id="246772263">
          <w:marLeft w:val="480"/>
          <w:marRight w:val="0"/>
          <w:marTop w:val="0"/>
          <w:marBottom w:val="0"/>
          <w:divBdr>
            <w:top w:val="none" w:sz="0" w:space="0" w:color="auto"/>
            <w:left w:val="none" w:sz="0" w:space="0" w:color="auto"/>
            <w:bottom w:val="none" w:sz="0" w:space="0" w:color="auto"/>
            <w:right w:val="none" w:sz="0" w:space="0" w:color="auto"/>
          </w:divBdr>
        </w:div>
        <w:div w:id="16926291">
          <w:marLeft w:val="480"/>
          <w:marRight w:val="0"/>
          <w:marTop w:val="0"/>
          <w:marBottom w:val="0"/>
          <w:divBdr>
            <w:top w:val="none" w:sz="0" w:space="0" w:color="auto"/>
            <w:left w:val="none" w:sz="0" w:space="0" w:color="auto"/>
            <w:bottom w:val="none" w:sz="0" w:space="0" w:color="auto"/>
            <w:right w:val="none" w:sz="0" w:space="0" w:color="auto"/>
          </w:divBdr>
        </w:div>
        <w:div w:id="1646279556">
          <w:marLeft w:val="480"/>
          <w:marRight w:val="0"/>
          <w:marTop w:val="0"/>
          <w:marBottom w:val="0"/>
          <w:divBdr>
            <w:top w:val="none" w:sz="0" w:space="0" w:color="auto"/>
            <w:left w:val="none" w:sz="0" w:space="0" w:color="auto"/>
            <w:bottom w:val="none" w:sz="0" w:space="0" w:color="auto"/>
            <w:right w:val="none" w:sz="0" w:space="0" w:color="auto"/>
          </w:divBdr>
        </w:div>
        <w:div w:id="912155790">
          <w:marLeft w:val="480"/>
          <w:marRight w:val="0"/>
          <w:marTop w:val="0"/>
          <w:marBottom w:val="0"/>
          <w:divBdr>
            <w:top w:val="none" w:sz="0" w:space="0" w:color="auto"/>
            <w:left w:val="none" w:sz="0" w:space="0" w:color="auto"/>
            <w:bottom w:val="none" w:sz="0" w:space="0" w:color="auto"/>
            <w:right w:val="none" w:sz="0" w:space="0" w:color="auto"/>
          </w:divBdr>
        </w:div>
        <w:div w:id="951403264">
          <w:marLeft w:val="480"/>
          <w:marRight w:val="0"/>
          <w:marTop w:val="0"/>
          <w:marBottom w:val="0"/>
          <w:divBdr>
            <w:top w:val="none" w:sz="0" w:space="0" w:color="auto"/>
            <w:left w:val="none" w:sz="0" w:space="0" w:color="auto"/>
            <w:bottom w:val="none" w:sz="0" w:space="0" w:color="auto"/>
            <w:right w:val="none" w:sz="0" w:space="0" w:color="auto"/>
          </w:divBdr>
        </w:div>
        <w:div w:id="1437872340">
          <w:marLeft w:val="480"/>
          <w:marRight w:val="0"/>
          <w:marTop w:val="0"/>
          <w:marBottom w:val="0"/>
          <w:divBdr>
            <w:top w:val="none" w:sz="0" w:space="0" w:color="auto"/>
            <w:left w:val="none" w:sz="0" w:space="0" w:color="auto"/>
            <w:bottom w:val="none" w:sz="0" w:space="0" w:color="auto"/>
            <w:right w:val="none" w:sz="0" w:space="0" w:color="auto"/>
          </w:divBdr>
        </w:div>
        <w:div w:id="408232807">
          <w:marLeft w:val="480"/>
          <w:marRight w:val="0"/>
          <w:marTop w:val="0"/>
          <w:marBottom w:val="0"/>
          <w:divBdr>
            <w:top w:val="none" w:sz="0" w:space="0" w:color="auto"/>
            <w:left w:val="none" w:sz="0" w:space="0" w:color="auto"/>
            <w:bottom w:val="none" w:sz="0" w:space="0" w:color="auto"/>
            <w:right w:val="none" w:sz="0" w:space="0" w:color="auto"/>
          </w:divBdr>
        </w:div>
        <w:div w:id="1865633671">
          <w:marLeft w:val="480"/>
          <w:marRight w:val="0"/>
          <w:marTop w:val="0"/>
          <w:marBottom w:val="0"/>
          <w:divBdr>
            <w:top w:val="none" w:sz="0" w:space="0" w:color="auto"/>
            <w:left w:val="none" w:sz="0" w:space="0" w:color="auto"/>
            <w:bottom w:val="none" w:sz="0" w:space="0" w:color="auto"/>
            <w:right w:val="none" w:sz="0" w:space="0" w:color="auto"/>
          </w:divBdr>
        </w:div>
        <w:div w:id="417794402">
          <w:marLeft w:val="480"/>
          <w:marRight w:val="0"/>
          <w:marTop w:val="0"/>
          <w:marBottom w:val="0"/>
          <w:divBdr>
            <w:top w:val="none" w:sz="0" w:space="0" w:color="auto"/>
            <w:left w:val="none" w:sz="0" w:space="0" w:color="auto"/>
            <w:bottom w:val="none" w:sz="0" w:space="0" w:color="auto"/>
            <w:right w:val="none" w:sz="0" w:space="0" w:color="auto"/>
          </w:divBdr>
        </w:div>
        <w:div w:id="360207079">
          <w:marLeft w:val="480"/>
          <w:marRight w:val="0"/>
          <w:marTop w:val="0"/>
          <w:marBottom w:val="0"/>
          <w:divBdr>
            <w:top w:val="none" w:sz="0" w:space="0" w:color="auto"/>
            <w:left w:val="none" w:sz="0" w:space="0" w:color="auto"/>
            <w:bottom w:val="none" w:sz="0" w:space="0" w:color="auto"/>
            <w:right w:val="none" w:sz="0" w:space="0" w:color="auto"/>
          </w:divBdr>
        </w:div>
      </w:divsChild>
    </w:div>
    <w:div w:id="1884750842">
      <w:marLeft w:val="480"/>
      <w:marRight w:val="0"/>
      <w:marTop w:val="0"/>
      <w:marBottom w:val="0"/>
      <w:divBdr>
        <w:top w:val="none" w:sz="0" w:space="0" w:color="auto"/>
        <w:left w:val="none" w:sz="0" w:space="0" w:color="auto"/>
        <w:bottom w:val="none" w:sz="0" w:space="0" w:color="auto"/>
        <w:right w:val="none" w:sz="0" w:space="0" w:color="auto"/>
      </w:divBdr>
    </w:div>
    <w:div w:id="1884828453">
      <w:marLeft w:val="480"/>
      <w:marRight w:val="0"/>
      <w:marTop w:val="0"/>
      <w:marBottom w:val="0"/>
      <w:divBdr>
        <w:top w:val="none" w:sz="0" w:space="0" w:color="auto"/>
        <w:left w:val="none" w:sz="0" w:space="0" w:color="auto"/>
        <w:bottom w:val="none" w:sz="0" w:space="0" w:color="auto"/>
        <w:right w:val="none" w:sz="0" w:space="0" w:color="auto"/>
      </w:divBdr>
    </w:div>
    <w:div w:id="1885016419">
      <w:bodyDiv w:val="1"/>
      <w:marLeft w:val="0"/>
      <w:marRight w:val="0"/>
      <w:marTop w:val="0"/>
      <w:marBottom w:val="0"/>
      <w:divBdr>
        <w:top w:val="none" w:sz="0" w:space="0" w:color="auto"/>
        <w:left w:val="none" w:sz="0" w:space="0" w:color="auto"/>
        <w:bottom w:val="none" w:sz="0" w:space="0" w:color="auto"/>
        <w:right w:val="none" w:sz="0" w:space="0" w:color="auto"/>
      </w:divBdr>
      <w:divsChild>
        <w:div w:id="973751865">
          <w:marLeft w:val="0"/>
          <w:marRight w:val="0"/>
          <w:marTop w:val="0"/>
          <w:marBottom w:val="0"/>
          <w:divBdr>
            <w:top w:val="none" w:sz="0" w:space="0" w:color="auto"/>
            <w:left w:val="none" w:sz="0" w:space="0" w:color="auto"/>
            <w:bottom w:val="none" w:sz="0" w:space="0" w:color="auto"/>
            <w:right w:val="none" w:sz="0" w:space="0" w:color="auto"/>
          </w:divBdr>
        </w:div>
        <w:div w:id="1784882740">
          <w:marLeft w:val="0"/>
          <w:marRight w:val="0"/>
          <w:marTop w:val="0"/>
          <w:marBottom w:val="0"/>
          <w:divBdr>
            <w:top w:val="none" w:sz="0" w:space="0" w:color="auto"/>
            <w:left w:val="none" w:sz="0" w:space="0" w:color="auto"/>
            <w:bottom w:val="none" w:sz="0" w:space="0" w:color="auto"/>
            <w:right w:val="none" w:sz="0" w:space="0" w:color="auto"/>
          </w:divBdr>
        </w:div>
        <w:div w:id="230700464">
          <w:marLeft w:val="0"/>
          <w:marRight w:val="0"/>
          <w:marTop w:val="0"/>
          <w:marBottom w:val="0"/>
          <w:divBdr>
            <w:top w:val="none" w:sz="0" w:space="0" w:color="auto"/>
            <w:left w:val="none" w:sz="0" w:space="0" w:color="auto"/>
            <w:bottom w:val="none" w:sz="0" w:space="0" w:color="auto"/>
            <w:right w:val="none" w:sz="0" w:space="0" w:color="auto"/>
          </w:divBdr>
        </w:div>
        <w:div w:id="726537542">
          <w:marLeft w:val="0"/>
          <w:marRight w:val="0"/>
          <w:marTop w:val="0"/>
          <w:marBottom w:val="0"/>
          <w:divBdr>
            <w:top w:val="none" w:sz="0" w:space="0" w:color="auto"/>
            <w:left w:val="none" w:sz="0" w:space="0" w:color="auto"/>
            <w:bottom w:val="none" w:sz="0" w:space="0" w:color="auto"/>
            <w:right w:val="none" w:sz="0" w:space="0" w:color="auto"/>
          </w:divBdr>
        </w:div>
        <w:div w:id="912159598">
          <w:marLeft w:val="0"/>
          <w:marRight w:val="0"/>
          <w:marTop w:val="0"/>
          <w:marBottom w:val="0"/>
          <w:divBdr>
            <w:top w:val="none" w:sz="0" w:space="0" w:color="auto"/>
            <w:left w:val="none" w:sz="0" w:space="0" w:color="auto"/>
            <w:bottom w:val="none" w:sz="0" w:space="0" w:color="auto"/>
            <w:right w:val="none" w:sz="0" w:space="0" w:color="auto"/>
          </w:divBdr>
        </w:div>
        <w:div w:id="570501820">
          <w:marLeft w:val="0"/>
          <w:marRight w:val="0"/>
          <w:marTop w:val="0"/>
          <w:marBottom w:val="0"/>
          <w:divBdr>
            <w:top w:val="none" w:sz="0" w:space="0" w:color="auto"/>
            <w:left w:val="none" w:sz="0" w:space="0" w:color="auto"/>
            <w:bottom w:val="none" w:sz="0" w:space="0" w:color="auto"/>
            <w:right w:val="none" w:sz="0" w:space="0" w:color="auto"/>
          </w:divBdr>
        </w:div>
        <w:div w:id="1299872782">
          <w:marLeft w:val="0"/>
          <w:marRight w:val="0"/>
          <w:marTop w:val="0"/>
          <w:marBottom w:val="0"/>
          <w:divBdr>
            <w:top w:val="none" w:sz="0" w:space="0" w:color="auto"/>
            <w:left w:val="none" w:sz="0" w:space="0" w:color="auto"/>
            <w:bottom w:val="none" w:sz="0" w:space="0" w:color="auto"/>
            <w:right w:val="none" w:sz="0" w:space="0" w:color="auto"/>
          </w:divBdr>
        </w:div>
        <w:div w:id="2130007593">
          <w:marLeft w:val="0"/>
          <w:marRight w:val="0"/>
          <w:marTop w:val="0"/>
          <w:marBottom w:val="0"/>
          <w:divBdr>
            <w:top w:val="none" w:sz="0" w:space="0" w:color="auto"/>
            <w:left w:val="none" w:sz="0" w:space="0" w:color="auto"/>
            <w:bottom w:val="none" w:sz="0" w:space="0" w:color="auto"/>
            <w:right w:val="none" w:sz="0" w:space="0" w:color="auto"/>
          </w:divBdr>
        </w:div>
        <w:div w:id="2063170963">
          <w:marLeft w:val="0"/>
          <w:marRight w:val="0"/>
          <w:marTop w:val="0"/>
          <w:marBottom w:val="0"/>
          <w:divBdr>
            <w:top w:val="none" w:sz="0" w:space="0" w:color="auto"/>
            <w:left w:val="none" w:sz="0" w:space="0" w:color="auto"/>
            <w:bottom w:val="none" w:sz="0" w:space="0" w:color="auto"/>
            <w:right w:val="none" w:sz="0" w:space="0" w:color="auto"/>
          </w:divBdr>
        </w:div>
        <w:div w:id="266352734">
          <w:marLeft w:val="0"/>
          <w:marRight w:val="0"/>
          <w:marTop w:val="0"/>
          <w:marBottom w:val="0"/>
          <w:divBdr>
            <w:top w:val="none" w:sz="0" w:space="0" w:color="auto"/>
            <w:left w:val="none" w:sz="0" w:space="0" w:color="auto"/>
            <w:bottom w:val="none" w:sz="0" w:space="0" w:color="auto"/>
            <w:right w:val="none" w:sz="0" w:space="0" w:color="auto"/>
          </w:divBdr>
        </w:div>
        <w:div w:id="617836361">
          <w:marLeft w:val="0"/>
          <w:marRight w:val="0"/>
          <w:marTop w:val="0"/>
          <w:marBottom w:val="0"/>
          <w:divBdr>
            <w:top w:val="none" w:sz="0" w:space="0" w:color="auto"/>
            <w:left w:val="none" w:sz="0" w:space="0" w:color="auto"/>
            <w:bottom w:val="none" w:sz="0" w:space="0" w:color="auto"/>
            <w:right w:val="none" w:sz="0" w:space="0" w:color="auto"/>
          </w:divBdr>
        </w:div>
        <w:div w:id="657074382">
          <w:marLeft w:val="0"/>
          <w:marRight w:val="0"/>
          <w:marTop w:val="0"/>
          <w:marBottom w:val="0"/>
          <w:divBdr>
            <w:top w:val="none" w:sz="0" w:space="0" w:color="auto"/>
            <w:left w:val="none" w:sz="0" w:space="0" w:color="auto"/>
            <w:bottom w:val="none" w:sz="0" w:space="0" w:color="auto"/>
            <w:right w:val="none" w:sz="0" w:space="0" w:color="auto"/>
          </w:divBdr>
        </w:div>
        <w:div w:id="1622879132">
          <w:marLeft w:val="0"/>
          <w:marRight w:val="0"/>
          <w:marTop w:val="0"/>
          <w:marBottom w:val="0"/>
          <w:divBdr>
            <w:top w:val="none" w:sz="0" w:space="0" w:color="auto"/>
            <w:left w:val="none" w:sz="0" w:space="0" w:color="auto"/>
            <w:bottom w:val="none" w:sz="0" w:space="0" w:color="auto"/>
            <w:right w:val="none" w:sz="0" w:space="0" w:color="auto"/>
          </w:divBdr>
        </w:div>
        <w:div w:id="2013410242">
          <w:marLeft w:val="0"/>
          <w:marRight w:val="0"/>
          <w:marTop w:val="0"/>
          <w:marBottom w:val="0"/>
          <w:divBdr>
            <w:top w:val="none" w:sz="0" w:space="0" w:color="auto"/>
            <w:left w:val="none" w:sz="0" w:space="0" w:color="auto"/>
            <w:bottom w:val="none" w:sz="0" w:space="0" w:color="auto"/>
            <w:right w:val="none" w:sz="0" w:space="0" w:color="auto"/>
          </w:divBdr>
        </w:div>
        <w:div w:id="1154105526">
          <w:marLeft w:val="0"/>
          <w:marRight w:val="0"/>
          <w:marTop w:val="0"/>
          <w:marBottom w:val="0"/>
          <w:divBdr>
            <w:top w:val="none" w:sz="0" w:space="0" w:color="auto"/>
            <w:left w:val="none" w:sz="0" w:space="0" w:color="auto"/>
            <w:bottom w:val="none" w:sz="0" w:space="0" w:color="auto"/>
            <w:right w:val="none" w:sz="0" w:space="0" w:color="auto"/>
          </w:divBdr>
        </w:div>
        <w:div w:id="587083872">
          <w:marLeft w:val="0"/>
          <w:marRight w:val="0"/>
          <w:marTop w:val="0"/>
          <w:marBottom w:val="0"/>
          <w:divBdr>
            <w:top w:val="none" w:sz="0" w:space="0" w:color="auto"/>
            <w:left w:val="none" w:sz="0" w:space="0" w:color="auto"/>
            <w:bottom w:val="none" w:sz="0" w:space="0" w:color="auto"/>
            <w:right w:val="none" w:sz="0" w:space="0" w:color="auto"/>
          </w:divBdr>
        </w:div>
        <w:div w:id="663044252">
          <w:marLeft w:val="0"/>
          <w:marRight w:val="0"/>
          <w:marTop w:val="0"/>
          <w:marBottom w:val="0"/>
          <w:divBdr>
            <w:top w:val="none" w:sz="0" w:space="0" w:color="auto"/>
            <w:left w:val="none" w:sz="0" w:space="0" w:color="auto"/>
            <w:bottom w:val="none" w:sz="0" w:space="0" w:color="auto"/>
            <w:right w:val="none" w:sz="0" w:space="0" w:color="auto"/>
          </w:divBdr>
        </w:div>
        <w:div w:id="1417046830">
          <w:marLeft w:val="0"/>
          <w:marRight w:val="0"/>
          <w:marTop w:val="0"/>
          <w:marBottom w:val="0"/>
          <w:divBdr>
            <w:top w:val="none" w:sz="0" w:space="0" w:color="auto"/>
            <w:left w:val="none" w:sz="0" w:space="0" w:color="auto"/>
            <w:bottom w:val="none" w:sz="0" w:space="0" w:color="auto"/>
            <w:right w:val="none" w:sz="0" w:space="0" w:color="auto"/>
          </w:divBdr>
        </w:div>
        <w:div w:id="1460150734">
          <w:marLeft w:val="0"/>
          <w:marRight w:val="0"/>
          <w:marTop w:val="0"/>
          <w:marBottom w:val="0"/>
          <w:divBdr>
            <w:top w:val="none" w:sz="0" w:space="0" w:color="auto"/>
            <w:left w:val="none" w:sz="0" w:space="0" w:color="auto"/>
            <w:bottom w:val="none" w:sz="0" w:space="0" w:color="auto"/>
            <w:right w:val="none" w:sz="0" w:space="0" w:color="auto"/>
          </w:divBdr>
        </w:div>
        <w:div w:id="1034310847">
          <w:marLeft w:val="0"/>
          <w:marRight w:val="0"/>
          <w:marTop w:val="0"/>
          <w:marBottom w:val="0"/>
          <w:divBdr>
            <w:top w:val="none" w:sz="0" w:space="0" w:color="auto"/>
            <w:left w:val="none" w:sz="0" w:space="0" w:color="auto"/>
            <w:bottom w:val="none" w:sz="0" w:space="0" w:color="auto"/>
            <w:right w:val="none" w:sz="0" w:space="0" w:color="auto"/>
          </w:divBdr>
        </w:div>
        <w:div w:id="489298302">
          <w:marLeft w:val="0"/>
          <w:marRight w:val="0"/>
          <w:marTop w:val="0"/>
          <w:marBottom w:val="0"/>
          <w:divBdr>
            <w:top w:val="none" w:sz="0" w:space="0" w:color="auto"/>
            <w:left w:val="none" w:sz="0" w:space="0" w:color="auto"/>
            <w:bottom w:val="none" w:sz="0" w:space="0" w:color="auto"/>
            <w:right w:val="none" w:sz="0" w:space="0" w:color="auto"/>
          </w:divBdr>
        </w:div>
        <w:div w:id="1178156706">
          <w:marLeft w:val="0"/>
          <w:marRight w:val="0"/>
          <w:marTop w:val="0"/>
          <w:marBottom w:val="0"/>
          <w:divBdr>
            <w:top w:val="none" w:sz="0" w:space="0" w:color="auto"/>
            <w:left w:val="none" w:sz="0" w:space="0" w:color="auto"/>
            <w:bottom w:val="none" w:sz="0" w:space="0" w:color="auto"/>
            <w:right w:val="none" w:sz="0" w:space="0" w:color="auto"/>
          </w:divBdr>
        </w:div>
        <w:div w:id="387802363">
          <w:marLeft w:val="0"/>
          <w:marRight w:val="0"/>
          <w:marTop w:val="0"/>
          <w:marBottom w:val="0"/>
          <w:divBdr>
            <w:top w:val="none" w:sz="0" w:space="0" w:color="auto"/>
            <w:left w:val="none" w:sz="0" w:space="0" w:color="auto"/>
            <w:bottom w:val="none" w:sz="0" w:space="0" w:color="auto"/>
            <w:right w:val="none" w:sz="0" w:space="0" w:color="auto"/>
          </w:divBdr>
        </w:div>
        <w:div w:id="876964632">
          <w:marLeft w:val="0"/>
          <w:marRight w:val="0"/>
          <w:marTop w:val="0"/>
          <w:marBottom w:val="0"/>
          <w:divBdr>
            <w:top w:val="none" w:sz="0" w:space="0" w:color="auto"/>
            <w:left w:val="none" w:sz="0" w:space="0" w:color="auto"/>
            <w:bottom w:val="none" w:sz="0" w:space="0" w:color="auto"/>
            <w:right w:val="none" w:sz="0" w:space="0" w:color="auto"/>
          </w:divBdr>
        </w:div>
        <w:div w:id="732847802">
          <w:marLeft w:val="0"/>
          <w:marRight w:val="0"/>
          <w:marTop w:val="0"/>
          <w:marBottom w:val="0"/>
          <w:divBdr>
            <w:top w:val="none" w:sz="0" w:space="0" w:color="auto"/>
            <w:left w:val="none" w:sz="0" w:space="0" w:color="auto"/>
            <w:bottom w:val="none" w:sz="0" w:space="0" w:color="auto"/>
            <w:right w:val="none" w:sz="0" w:space="0" w:color="auto"/>
          </w:divBdr>
        </w:div>
        <w:div w:id="1480802795">
          <w:marLeft w:val="0"/>
          <w:marRight w:val="0"/>
          <w:marTop w:val="0"/>
          <w:marBottom w:val="0"/>
          <w:divBdr>
            <w:top w:val="none" w:sz="0" w:space="0" w:color="auto"/>
            <w:left w:val="none" w:sz="0" w:space="0" w:color="auto"/>
            <w:bottom w:val="none" w:sz="0" w:space="0" w:color="auto"/>
            <w:right w:val="none" w:sz="0" w:space="0" w:color="auto"/>
          </w:divBdr>
        </w:div>
        <w:div w:id="89284001">
          <w:marLeft w:val="0"/>
          <w:marRight w:val="0"/>
          <w:marTop w:val="0"/>
          <w:marBottom w:val="0"/>
          <w:divBdr>
            <w:top w:val="none" w:sz="0" w:space="0" w:color="auto"/>
            <w:left w:val="none" w:sz="0" w:space="0" w:color="auto"/>
            <w:bottom w:val="none" w:sz="0" w:space="0" w:color="auto"/>
            <w:right w:val="none" w:sz="0" w:space="0" w:color="auto"/>
          </w:divBdr>
        </w:div>
        <w:div w:id="1479497935">
          <w:marLeft w:val="0"/>
          <w:marRight w:val="0"/>
          <w:marTop w:val="0"/>
          <w:marBottom w:val="0"/>
          <w:divBdr>
            <w:top w:val="none" w:sz="0" w:space="0" w:color="auto"/>
            <w:left w:val="none" w:sz="0" w:space="0" w:color="auto"/>
            <w:bottom w:val="none" w:sz="0" w:space="0" w:color="auto"/>
            <w:right w:val="none" w:sz="0" w:space="0" w:color="auto"/>
          </w:divBdr>
        </w:div>
        <w:div w:id="1323196776">
          <w:marLeft w:val="0"/>
          <w:marRight w:val="0"/>
          <w:marTop w:val="0"/>
          <w:marBottom w:val="0"/>
          <w:divBdr>
            <w:top w:val="none" w:sz="0" w:space="0" w:color="auto"/>
            <w:left w:val="none" w:sz="0" w:space="0" w:color="auto"/>
            <w:bottom w:val="none" w:sz="0" w:space="0" w:color="auto"/>
            <w:right w:val="none" w:sz="0" w:space="0" w:color="auto"/>
          </w:divBdr>
        </w:div>
        <w:div w:id="1621957237">
          <w:marLeft w:val="0"/>
          <w:marRight w:val="0"/>
          <w:marTop w:val="0"/>
          <w:marBottom w:val="0"/>
          <w:divBdr>
            <w:top w:val="none" w:sz="0" w:space="0" w:color="auto"/>
            <w:left w:val="none" w:sz="0" w:space="0" w:color="auto"/>
            <w:bottom w:val="none" w:sz="0" w:space="0" w:color="auto"/>
            <w:right w:val="none" w:sz="0" w:space="0" w:color="auto"/>
          </w:divBdr>
        </w:div>
        <w:div w:id="890843985">
          <w:marLeft w:val="0"/>
          <w:marRight w:val="0"/>
          <w:marTop w:val="0"/>
          <w:marBottom w:val="0"/>
          <w:divBdr>
            <w:top w:val="none" w:sz="0" w:space="0" w:color="auto"/>
            <w:left w:val="none" w:sz="0" w:space="0" w:color="auto"/>
            <w:bottom w:val="none" w:sz="0" w:space="0" w:color="auto"/>
            <w:right w:val="none" w:sz="0" w:space="0" w:color="auto"/>
          </w:divBdr>
        </w:div>
        <w:div w:id="1013266660">
          <w:marLeft w:val="0"/>
          <w:marRight w:val="0"/>
          <w:marTop w:val="0"/>
          <w:marBottom w:val="0"/>
          <w:divBdr>
            <w:top w:val="none" w:sz="0" w:space="0" w:color="auto"/>
            <w:left w:val="none" w:sz="0" w:space="0" w:color="auto"/>
            <w:bottom w:val="none" w:sz="0" w:space="0" w:color="auto"/>
            <w:right w:val="none" w:sz="0" w:space="0" w:color="auto"/>
          </w:divBdr>
        </w:div>
        <w:div w:id="1551069900">
          <w:marLeft w:val="0"/>
          <w:marRight w:val="0"/>
          <w:marTop w:val="0"/>
          <w:marBottom w:val="0"/>
          <w:divBdr>
            <w:top w:val="none" w:sz="0" w:space="0" w:color="auto"/>
            <w:left w:val="none" w:sz="0" w:space="0" w:color="auto"/>
            <w:bottom w:val="none" w:sz="0" w:space="0" w:color="auto"/>
            <w:right w:val="none" w:sz="0" w:space="0" w:color="auto"/>
          </w:divBdr>
        </w:div>
        <w:div w:id="2080402428">
          <w:marLeft w:val="0"/>
          <w:marRight w:val="0"/>
          <w:marTop w:val="0"/>
          <w:marBottom w:val="0"/>
          <w:divBdr>
            <w:top w:val="none" w:sz="0" w:space="0" w:color="auto"/>
            <w:left w:val="none" w:sz="0" w:space="0" w:color="auto"/>
            <w:bottom w:val="none" w:sz="0" w:space="0" w:color="auto"/>
            <w:right w:val="none" w:sz="0" w:space="0" w:color="auto"/>
          </w:divBdr>
        </w:div>
        <w:div w:id="1614944191">
          <w:marLeft w:val="0"/>
          <w:marRight w:val="0"/>
          <w:marTop w:val="0"/>
          <w:marBottom w:val="0"/>
          <w:divBdr>
            <w:top w:val="none" w:sz="0" w:space="0" w:color="auto"/>
            <w:left w:val="none" w:sz="0" w:space="0" w:color="auto"/>
            <w:bottom w:val="none" w:sz="0" w:space="0" w:color="auto"/>
            <w:right w:val="none" w:sz="0" w:space="0" w:color="auto"/>
          </w:divBdr>
        </w:div>
        <w:div w:id="796534398">
          <w:marLeft w:val="0"/>
          <w:marRight w:val="0"/>
          <w:marTop w:val="0"/>
          <w:marBottom w:val="0"/>
          <w:divBdr>
            <w:top w:val="none" w:sz="0" w:space="0" w:color="auto"/>
            <w:left w:val="none" w:sz="0" w:space="0" w:color="auto"/>
            <w:bottom w:val="none" w:sz="0" w:space="0" w:color="auto"/>
            <w:right w:val="none" w:sz="0" w:space="0" w:color="auto"/>
          </w:divBdr>
        </w:div>
        <w:div w:id="239411931">
          <w:marLeft w:val="0"/>
          <w:marRight w:val="0"/>
          <w:marTop w:val="0"/>
          <w:marBottom w:val="0"/>
          <w:divBdr>
            <w:top w:val="none" w:sz="0" w:space="0" w:color="auto"/>
            <w:left w:val="none" w:sz="0" w:space="0" w:color="auto"/>
            <w:bottom w:val="none" w:sz="0" w:space="0" w:color="auto"/>
            <w:right w:val="none" w:sz="0" w:space="0" w:color="auto"/>
          </w:divBdr>
        </w:div>
        <w:div w:id="216939383">
          <w:marLeft w:val="0"/>
          <w:marRight w:val="0"/>
          <w:marTop w:val="0"/>
          <w:marBottom w:val="0"/>
          <w:divBdr>
            <w:top w:val="none" w:sz="0" w:space="0" w:color="auto"/>
            <w:left w:val="none" w:sz="0" w:space="0" w:color="auto"/>
            <w:bottom w:val="none" w:sz="0" w:space="0" w:color="auto"/>
            <w:right w:val="none" w:sz="0" w:space="0" w:color="auto"/>
          </w:divBdr>
        </w:div>
        <w:div w:id="1398747488">
          <w:marLeft w:val="0"/>
          <w:marRight w:val="0"/>
          <w:marTop w:val="0"/>
          <w:marBottom w:val="0"/>
          <w:divBdr>
            <w:top w:val="none" w:sz="0" w:space="0" w:color="auto"/>
            <w:left w:val="none" w:sz="0" w:space="0" w:color="auto"/>
            <w:bottom w:val="none" w:sz="0" w:space="0" w:color="auto"/>
            <w:right w:val="none" w:sz="0" w:space="0" w:color="auto"/>
          </w:divBdr>
        </w:div>
        <w:div w:id="109276766">
          <w:marLeft w:val="0"/>
          <w:marRight w:val="0"/>
          <w:marTop w:val="0"/>
          <w:marBottom w:val="0"/>
          <w:divBdr>
            <w:top w:val="none" w:sz="0" w:space="0" w:color="auto"/>
            <w:left w:val="none" w:sz="0" w:space="0" w:color="auto"/>
            <w:bottom w:val="none" w:sz="0" w:space="0" w:color="auto"/>
            <w:right w:val="none" w:sz="0" w:space="0" w:color="auto"/>
          </w:divBdr>
        </w:div>
        <w:div w:id="121576187">
          <w:marLeft w:val="0"/>
          <w:marRight w:val="0"/>
          <w:marTop w:val="0"/>
          <w:marBottom w:val="0"/>
          <w:divBdr>
            <w:top w:val="none" w:sz="0" w:space="0" w:color="auto"/>
            <w:left w:val="none" w:sz="0" w:space="0" w:color="auto"/>
            <w:bottom w:val="none" w:sz="0" w:space="0" w:color="auto"/>
            <w:right w:val="none" w:sz="0" w:space="0" w:color="auto"/>
          </w:divBdr>
        </w:div>
        <w:div w:id="1781414037">
          <w:marLeft w:val="0"/>
          <w:marRight w:val="0"/>
          <w:marTop w:val="0"/>
          <w:marBottom w:val="0"/>
          <w:divBdr>
            <w:top w:val="none" w:sz="0" w:space="0" w:color="auto"/>
            <w:left w:val="none" w:sz="0" w:space="0" w:color="auto"/>
            <w:bottom w:val="none" w:sz="0" w:space="0" w:color="auto"/>
            <w:right w:val="none" w:sz="0" w:space="0" w:color="auto"/>
          </w:divBdr>
        </w:div>
        <w:div w:id="266936195">
          <w:marLeft w:val="0"/>
          <w:marRight w:val="0"/>
          <w:marTop w:val="0"/>
          <w:marBottom w:val="0"/>
          <w:divBdr>
            <w:top w:val="none" w:sz="0" w:space="0" w:color="auto"/>
            <w:left w:val="none" w:sz="0" w:space="0" w:color="auto"/>
            <w:bottom w:val="none" w:sz="0" w:space="0" w:color="auto"/>
            <w:right w:val="none" w:sz="0" w:space="0" w:color="auto"/>
          </w:divBdr>
        </w:div>
        <w:div w:id="1668242005">
          <w:marLeft w:val="0"/>
          <w:marRight w:val="0"/>
          <w:marTop w:val="0"/>
          <w:marBottom w:val="0"/>
          <w:divBdr>
            <w:top w:val="none" w:sz="0" w:space="0" w:color="auto"/>
            <w:left w:val="none" w:sz="0" w:space="0" w:color="auto"/>
            <w:bottom w:val="none" w:sz="0" w:space="0" w:color="auto"/>
            <w:right w:val="none" w:sz="0" w:space="0" w:color="auto"/>
          </w:divBdr>
        </w:div>
        <w:div w:id="1330527143">
          <w:marLeft w:val="0"/>
          <w:marRight w:val="0"/>
          <w:marTop w:val="0"/>
          <w:marBottom w:val="0"/>
          <w:divBdr>
            <w:top w:val="none" w:sz="0" w:space="0" w:color="auto"/>
            <w:left w:val="none" w:sz="0" w:space="0" w:color="auto"/>
            <w:bottom w:val="none" w:sz="0" w:space="0" w:color="auto"/>
            <w:right w:val="none" w:sz="0" w:space="0" w:color="auto"/>
          </w:divBdr>
        </w:div>
        <w:div w:id="544829076">
          <w:marLeft w:val="0"/>
          <w:marRight w:val="0"/>
          <w:marTop w:val="0"/>
          <w:marBottom w:val="0"/>
          <w:divBdr>
            <w:top w:val="none" w:sz="0" w:space="0" w:color="auto"/>
            <w:left w:val="none" w:sz="0" w:space="0" w:color="auto"/>
            <w:bottom w:val="none" w:sz="0" w:space="0" w:color="auto"/>
            <w:right w:val="none" w:sz="0" w:space="0" w:color="auto"/>
          </w:divBdr>
        </w:div>
        <w:div w:id="2010674115">
          <w:marLeft w:val="0"/>
          <w:marRight w:val="0"/>
          <w:marTop w:val="0"/>
          <w:marBottom w:val="0"/>
          <w:divBdr>
            <w:top w:val="none" w:sz="0" w:space="0" w:color="auto"/>
            <w:left w:val="none" w:sz="0" w:space="0" w:color="auto"/>
            <w:bottom w:val="none" w:sz="0" w:space="0" w:color="auto"/>
            <w:right w:val="none" w:sz="0" w:space="0" w:color="auto"/>
          </w:divBdr>
        </w:div>
        <w:div w:id="1420563486">
          <w:marLeft w:val="0"/>
          <w:marRight w:val="0"/>
          <w:marTop w:val="0"/>
          <w:marBottom w:val="0"/>
          <w:divBdr>
            <w:top w:val="none" w:sz="0" w:space="0" w:color="auto"/>
            <w:left w:val="none" w:sz="0" w:space="0" w:color="auto"/>
            <w:bottom w:val="none" w:sz="0" w:space="0" w:color="auto"/>
            <w:right w:val="none" w:sz="0" w:space="0" w:color="auto"/>
          </w:divBdr>
        </w:div>
        <w:div w:id="1606384769">
          <w:marLeft w:val="0"/>
          <w:marRight w:val="0"/>
          <w:marTop w:val="0"/>
          <w:marBottom w:val="0"/>
          <w:divBdr>
            <w:top w:val="none" w:sz="0" w:space="0" w:color="auto"/>
            <w:left w:val="none" w:sz="0" w:space="0" w:color="auto"/>
            <w:bottom w:val="none" w:sz="0" w:space="0" w:color="auto"/>
            <w:right w:val="none" w:sz="0" w:space="0" w:color="auto"/>
          </w:divBdr>
        </w:div>
        <w:div w:id="1661690479">
          <w:marLeft w:val="0"/>
          <w:marRight w:val="0"/>
          <w:marTop w:val="0"/>
          <w:marBottom w:val="0"/>
          <w:divBdr>
            <w:top w:val="none" w:sz="0" w:space="0" w:color="auto"/>
            <w:left w:val="none" w:sz="0" w:space="0" w:color="auto"/>
            <w:bottom w:val="none" w:sz="0" w:space="0" w:color="auto"/>
            <w:right w:val="none" w:sz="0" w:space="0" w:color="auto"/>
          </w:divBdr>
        </w:div>
        <w:div w:id="1248224471">
          <w:marLeft w:val="0"/>
          <w:marRight w:val="0"/>
          <w:marTop w:val="0"/>
          <w:marBottom w:val="0"/>
          <w:divBdr>
            <w:top w:val="none" w:sz="0" w:space="0" w:color="auto"/>
            <w:left w:val="none" w:sz="0" w:space="0" w:color="auto"/>
            <w:bottom w:val="none" w:sz="0" w:space="0" w:color="auto"/>
            <w:right w:val="none" w:sz="0" w:space="0" w:color="auto"/>
          </w:divBdr>
        </w:div>
        <w:div w:id="1253271623">
          <w:marLeft w:val="0"/>
          <w:marRight w:val="0"/>
          <w:marTop w:val="0"/>
          <w:marBottom w:val="0"/>
          <w:divBdr>
            <w:top w:val="none" w:sz="0" w:space="0" w:color="auto"/>
            <w:left w:val="none" w:sz="0" w:space="0" w:color="auto"/>
            <w:bottom w:val="none" w:sz="0" w:space="0" w:color="auto"/>
            <w:right w:val="none" w:sz="0" w:space="0" w:color="auto"/>
          </w:divBdr>
        </w:div>
        <w:div w:id="2020233635">
          <w:marLeft w:val="0"/>
          <w:marRight w:val="0"/>
          <w:marTop w:val="0"/>
          <w:marBottom w:val="0"/>
          <w:divBdr>
            <w:top w:val="none" w:sz="0" w:space="0" w:color="auto"/>
            <w:left w:val="none" w:sz="0" w:space="0" w:color="auto"/>
            <w:bottom w:val="none" w:sz="0" w:space="0" w:color="auto"/>
            <w:right w:val="none" w:sz="0" w:space="0" w:color="auto"/>
          </w:divBdr>
        </w:div>
        <w:div w:id="1370645346">
          <w:marLeft w:val="0"/>
          <w:marRight w:val="0"/>
          <w:marTop w:val="0"/>
          <w:marBottom w:val="0"/>
          <w:divBdr>
            <w:top w:val="none" w:sz="0" w:space="0" w:color="auto"/>
            <w:left w:val="none" w:sz="0" w:space="0" w:color="auto"/>
            <w:bottom w:val="none" w:sz="0" w:space="0" w:color="auto"/>
            <w:right w:val="none" w:sz="0" w:space="0" w:color="auto"/>
          </w:divBdr>
        </w:div>
        <w:div w:id="747969870">
          <w:marLeft w:val="0"/>
          <w:marRight w:val="0"/>
          <w:marTop w:val="0"/>
          <w:marBottom w:val="0"/>
          <w:divBdr>
            <w:top w:val="none" w:sz="0" w:space="0" w:color="auto"/>
            <w:left w:val="none" w:sz="0" w:space="0" w:color="auto"/>
            <w:bottom w:val="none" w:sz="0" w:space="0" w:color="auto"/>
            <w:right w:val="none" w:sz="0" w:space="0" w:color="auto"/>
          </w:divBdr>
        </w:div>
        <w:div w:id="925070968">
          <w:marLeft w:val="0"/>
          <w:marRight w:val="0"/>
          <w:marTop w:val="0"/>
          <w:marBottom w:val="0"/>
          <w:divBdr>
            <w:top w:val="none" w:sz="0" w:space="0" w:color="auto"/>
            <w:left w:val="none" w:sz="0" w:space="0" w:color="auto"/>
            <w:bottom w:val="none" w:sz="0" w:space="0" w:color="auto"/>
            <w:right w:val="none" w:sz="0" w:space="0" w:color="auto"/>
          </w:divBdr>
        </w:div>
        <w:div w:id="505486685">
          <w:marLeft w:val="0"/>
          <w:marRight w:val="0"/>
          <w:marTop w:val="0"/>
          <w:marBottom w:val="0"/>
          <w:divBdr>
            <w:top w:val="none" w:sz="0" w:space="0" w:color="auto"/>
            <w:left w:val="none" w:sz="0" w:space="0" w:color="auto"/>
            <w:bottom w:val="none" w:sz="0" w:space="0" w:color="auto"/>
            <w:right w:val="none" w:sz="0" w:space="0" w:color="auto"/>
          </w:divBdr>
        </w:div>
        <w:div w:id="284773899">
          <w:marLeft w:val="0"/>
          <w:marRight w:val="0"/>
          <w:marTop w:val="0"/>
          <w:marBottom w:val="0"/>
          <w:divBdr>
            <w:top w:val="none" w:sz="0" w:space="0" w:color="auto"/>
            <w:left w:val="none" w:sz="0" w:space="0" w:color="auto"/>
            <w:bottom w:val="none" w:sz="0" w:space="0" w:color="auto"/>
            <w:right w:val="none" w:sz="0" w:space="0" w:color="auto"/>
          </w:divBdr>
        </w:div>
        <w:div w:id="690033196">
          <w:marLeft w:val="0"/>
          <w:marRight w:val="0"/>
          <w:marTop w:val="0"/>
          <w:marBottom w:val="0"/>
          <w:divBdr>
            <w:top w:val="none" w:sz="0" w:space="0" w:color="auto"/>
            <w:left w:val="none" w:sz="0" w:space="0" w:color="auto"/>
            <w:bottom w:val="none" w:sz="0" w:space="0" w:color="auto"/>
            <w:right w:val="none" w:sz="0" w:space="0" w:color="auto"/>
          </w:divBdr>
        </w:div>
        <w:div w:id="1380593696">
          <w:marLeft w:val="0"/>
          <w:marRight w:val="0"/>
          <w:marTop w:val="0"/>
          <w:marBottom w:val="0"/>
          <w:divBdr>
            <w:top w:val="none" w:sz="0" w:space="0" w:color="auto"/>
            <w:left w:val="none" w:sz="0" w:space="0" w:color="auto"/>
            <w:bottom w:val="none" w:sz="0" w:space="0" w:color="auto"/>
            <w:right w:val="none" w:sz="0" w:space="0" w:color="auto"/>
          </w:divBdr>
        </w:div>
        <w:div w:id="27999194">
          <w:marLeft w:val="0"/>
          <w:marRight w:val="0"/>
          <w:marTop w:val="0"/>
          <w:marBottom w:val="0"/>
          <w:divBdr>
            <w:top w:val="none" w:sz="0" w:space="0" w:color="auto"/>
            <w:left w:val="none" w:sz="0" w:space="0" w:color="auto"/>
            <w:bottom w:val="none" w:sz="0" w:space="0" w:color="auto"/>
            <w:right w:val="none" w:sz="0" w:space="0" w:color="auto"/>
          </w:divBdr>
        </w:div>
        <w:div w:id="1423646224">
          <w:marLeft w:val="0"/>
          <w:marRight w:val="0"/>
          <w:marTop w:val="0"/>
          <w:marBottom w:val="0"/>
          <w:divBdr>
            <w:top w:val="none" w:sz="0" w:space="0" w:color="auto"/>
            <w:left w:val="none" w:sz="0" w:space="0" w:color="auto"/>
            <w:bottom w:val="none" w:sz="0" w:space="0" w:color="auto"/>
            <w:right w:val="none" w:sz="0" w:space="0" w:color="auto"/>
          </w:divBdr>
        </w:div>
        <w:div w:id="1151675239">
          <w:marLeft w:val="0"/>
          <w:marRight w:val="0"/>
          <w:marTop w:val="0"/>
          <w:marBottom w:val="0"/>
          <w:divBdr>
            <w:top w:val="none" w:sz="0" w:space="0" w:color="auto"/>
            <w:left w:val="none" w:sz="0" w:space="0" w:color="auto"/>
            <w:bottom w:val="none" w:sz="0" w:space="0" w:color="auto"/>
            <w:right w:val="none" w:sz="0" w:space="0" w:color="auto"/>
          </w:divBdr>
        </w:div>
      </w:divsChild>
    </w:div>
    <w:div w:id="1885212324">
      <w:bodyDiv w:val="1"/>
      <w:marLeft w:val="0"/>
      <w:marRight w:val="0"/>
      <w:marTop w:val="0"/>
      <w:marBottom w:val="0"/>
      <w:divBdr>
        <w:top w:val="none" w:sz="0" w:space="0" w:color="auto"/>
        <w:left w:val="none" w:sz="0" w:space="0" w:color="auto"/>
        <w:bottom w:val="none" w:sz="0" w:space="0" w:color="auto"/>
        <w:right w:val="none" w:sz="0" w:space="0" w:color="auto"/>
      </w:divBdr>
    </w:div>
    <w:div w:id="1885215393">
      <w:marLeft w:val="480"/>
      <w:marRight w:val="0"/>
      <w:marTop w:val="0"/>
      <w:marBottom w:val="0"/>
      <w:divBdr>
        <w:top w:val="none" w:sz="0" w:space="0" w:color="auto"/>
        <w:left w:val="none" w:sz="0" w:space="0" w:color="auto"/>
        <w:bottom w:val="none" w:sz="0" w:space="0" w:color="auto"/>
        <w:right w:val="none" w:sz="0" w:space="0" w:color="auto"/>
      </w:divBdr>
    </w:div>
    <w:div w:id="1885945823">
      <w:marLeft w:val="480"/>
      <w:marRight w:val="0"/>
      <w:marTop w:val="0"/>
      <w:marBottom w:val="0"/>
      <w:divBdr>
        <w:top w:val="none" w:sz="0" w:space="0" w:color="auto"/>
        <w:left w:val="none" w:sz="0" w:space="0" w:color="auto"/>
        <w:bottom w:val="none" w:sz="0" w:space="0" w:color="auto"/>
        <w:right w:val="none" w:sz="0" w:space="0" w:color="auto"/>
      </w:divBdr>
    </w:div>
    <w:div w:id="1886867454">
      <w:marLeft w:val="480"/>
      <w:marRight w:val="0"/>
      <w:marTop w:val="0"/>
      <w:marBottom w:val="0"/>
      <w:divBdr>
        <w:top w:val="none" w:sz="0" w:space="0" w:color="auto"/>
        <w:left w:val="none" w:sz="0" w:space="0" w:color="auto"/>
        <w:bottom w:val="none" w:sz="0" w:space="0" w:color="auto"/>
        <w:right w:val="none" w:sz="0" w:space="0" w:color="auto"/>
      </w:divBdr>
    </w:div>
    <w:div w:id="1887401764">
      <w:marLeft w:val="480"/>
      <w:marRight w:val="0"/>
      <w:marTop w:val="0"/>
      <w:marBottom w:val="0"/>
      <w:divBdr>
        <w:top w:val="none" w:sz="0" w:space="0" w:color="auto"/>
        <w:left w:val="none" w:sz="0" w:space="0" w:color="auto"/>
        <w:bottom w:val="none" w:sz="0" w:space="0" w:color="auto"/>
        <w:right w:val="none" w:sz="0" w:space="0" w:color="auto"/>
      </w:divBdr>
    </w:div>
    <w:div w:id="1887642962">
      <w:marLeft w:val="480"/>
      <w:marRight w:val="0"/>
      <w:marTop w:val="0"/>
      <w:marBottom w:val="0"/>
      <w:divBdr>
        <w:top w:val="none" w:sz="0" w:space="0" w:color="auto"/>
        <w:left w:val="none" w:sz="0" w:space="0" w:color="auto"/>
        <w:bottom w:val="none" w:sz="0" w:space="0" w:color="auto"/>
        <w:right w:val="none" w:sz="0" w:space="0" w:color="auto"/>
      </w:divBdr>
    </w:div>
    <w:div w:id="1887717796">
      <w:marLeft w:val="480"/>
      <w:marRight w:val="0"/>
      <w:marTop w:val="0"/>
      <w:marBottom w:val="0"/>
      <w:divBdr>
        <w:top w:val="none" w:sz="0" w:space="0" w:color="auto"/>
        <w:left w:val="none" w:sz="0" w:space="0" w:color="auto"/>
        <w:bottom w:val="none" w:sz="0" w:space="0" w:color="auto"/>
        <w:right w:val="none" w:sz="0" w:space="0" w:color="auto"/>
      </w:divBdr>
    </w:div>
    <w:div w:id="1887986313">
      <w:marLeft w:val="480"/>
      <w:marRight w:val="0"/>
      <w:marTop w:val="0"/>
      <w:marBottom w:val="0"/>
      <w:divBdr>
        <w:top w:val="none" w:sz="0" w:space="0" w:color="auto"/>
        <w:left w:val="none" w:sz="0" w:space="0" w:color="auto"/>
        <w:bottom w:val="none" w:sz="0" w:space="0" w:color="auto"/>
        <w:right w:val="none" w:sz="0" w:space="0" w:color="auto"/>
      </w:divBdr>
    </w:div>
    <w:div w:id="1887987794">
      <w:marLeft w:val="480"/>
      <w:marRight w:val="0"/>
      <w:marTop w:val="0"/>
      <w:marBottom w:val="0"/>
      <w:divBdr>
        <w:top w:val="none" w:sz="0" w:space="0" w:color="auto"/>
        <w:left w:val="none" w:sz="0" w:space="0" w:color="auto"/>
        <w:bottom w:val="none" w:sz="0" w:space="0" w:color="auto"/>
        <w:right w:val="none" w:sz="0" w:space="0" w:color="auto"/>
      </w:divBdr>
    </w:div>
    <w:div w:id="1889027296">
      <w:marLeft w:val="480"/>
      <w:marRight w:val="0"/>
      <w:marTop w:val="0"/>
      <w:marBottom w:val="0"/>
      <w:divBdr>
        <w:top w:val="none" w:sz="0" w:space="0" w:color="auto"/>
        <w:left w:val="none" w:sz="0" w:space="0" w:color="auto"/>
        <w:bottom w:val="none" w:sz="0" w:space="0" w:color="auto"/>
        <w:right w:val="none" w:sz="0" w:space="0" w:color="auto"/>
      </w:divBdr>
    </w:div>
    <w:div w:id="1889220236">
      <w:marLeft w:val="480"/>
      <w:marRight w:val="0"/>
      <w:marTop w:val="0"/>
      <w:marBottom w:val="0"/>
      <w:divBdr>
        <w:top w:val="none" w:sz="0" w:space="0" w:color="auto"/>
        <w:left w:val="none" w:sz="0" w:space="0" w:color="auto"/>
        <w:bottom w:val="none" w:sz="0" w:space="0" w:color="auto"/>
        <w:right w:val="none" w:sz="0" w:space="0" w:color="auto"/>
      </w:divBdr>
    </w:div>
    <w:div w:id="1889494016">
      <w:marLeft w:val="480"/>
      <w:marRight w:val="0"/>
      <w:marTop w:val="0"/>
      <w:marBottom w:val="0"/>
      <w:divBdr>
        <w:top w:val="none" w:sz="0" w:space="0" w:color="auto"/>
        <w:left w:val="none" w:sz="0" w:space="0" w:color="auto"/>
        <w:bottom w:val="none" w:sz="0" w:space="0" w:color="auto"/>
        <w:right w:val="none" w:sz="0" w:space="0" w:color="auto"/>
      </w:divBdr>
    </w:div>
    <w:div w:id="1889951714">
      <w:marLeft w:val="480"/>
      <w:marRight w:val="0"/>
      <w:marTop w:val="0"/>
      <w:marBottom w:val="0"/>
      <w:divBdr>
        <w:top w:val="none" w:sz="0" w:space="0" w:color="auto"/>
        <w:left w:val="none" w:sz="0" w:space="0" w:color="auto"/>
        <w:bottom w:val="none" w:sz="0" w:space="0" w:color="auto"/>
        <w:right w:val="none" w:sz="0" w:space="0" w:color="auto"/>
      </w:divBdr>
    </w:div>
    <w:div w:id="1890067603">
      <w:marLeft w:val="480"/>
      <w:marRight w:val="0"/>
      <w:marTop w:val="0"/>
      <w:marBottom w:val="0"/>
      <w:divBdr>
        <w:top w:val="none" w:sz="0" w:space="0" w:color="auto"/>
        <w:left w:val="none" w:sz="0" w:space="0" w:color="auto"/>
        <w:bottom w:val="none" w:sz="0" w:space="0" w:color="auto"/>
        <w:right w:val="none" w:sz="0" w:space="0" w:color="auto"/>
      </w:divBdr>
    </w:div>
    <w:div w:id="1891767175">
      <w:marLeft w:val="480"/>
      <w:marRight w:val="0"/>
      <w:marTop w:val="0"/>
      <w:marBottom w:val="0"/>
      <w:divBdr>
        <w:top w:val="none" w:sz="0" w:space="0" w:color="auto"/>
        <w:left w:val="none" w:sz="0" w:space="0" w:color="auto"/>
        <w:bottom w:val="none" w:sz="0" w:space="0" w:color="auto"/>
        <w:right w:val="none" w:sz="0" w:space="0" w:color="auto"/>
      </w:divBdr>
    </w:div>
    <w:div w:id="1892576360">
      <w:marLeft w:val="480"/>
      <w:marRight w:val="0"/>
      <w:marTop w:val="0"/>
      <w:marBottom w:val="0"/>
      <w:divBdr>
        <w:top w:val="none" w:sz="0" w:space="0" w:color="auto"/>
        <w:left w:val="none" w:sz="0" w:space="0" w:color="auto"/>
        <w:bottom w:val="none" w:sz="0" w:space="0" w:color="auto"/>
        <w:right w:val="none" w:sz="0" w:space="0" w:color="auto"/>
      </w:divBdr>
    </w:div>
    <w:div w:id="1892839525">
      <w:marLeft w:val="480"/>
      <w:marRight w:val="0"/>
      <w:marTop w:val="0"/>
      <w:marBottom w:val="0"/>
      <w:divBdr>
        <w:top w:val="none" w:sz="0" w:space="0" w:color="auto"/>
        <w:left w:val="none" w:sz="0" w:space="0" w:color="auto"/>
        <w:bottom w:val="none" w:sz="0" w:space="0" w:color="auto"/>
        <w:right w:val="none" w:sz="0" w:space="0" w:color="auto"/>
      </w:divBdr>
    </w:div>
    <w:div w:id="1893151023">
      <w:bodyDiv w:val="1"/>
      <w:marLeft w:val="0"/>
      <w:marRight w:val="0"/>
      <w:marTop w:val="0"/>
      <w:marBottom w:val="0"/>
      <w:divBdr>
        <w:top w:val="none" w:sz="0" w:space="0" w:color="auto"/>
        <w:left w:val="none" w:sz="0" w:space="0" w:color="auto"/>
        <w:bottom w:val="none" w:sz="0" w:space="0" w:color="auto"/>
        <w:right w:val="none" w:sz="0" w:space="0" w:color="auto"/>
      </w:divBdr>
    </w:div>
    <w:div w:id="1895189726">
      <w:marLeft w:val="480"/>
      <w:marRight w:val="0"/>
      <w:marTop w:val="0"/>
      <w:marBottom w:val="0"/>
      <w:divBdr>
        <w:top w:val="none" w:sz="0" w:space="0" w:color="auto"/>
        <w:left w:val="none" w:sz="0" w:space="0" w:color="auto"/>
        <w:bottom w:val="none" w:sz="0" w:space="0" w:color="auto"/>
        <w:right w:val="none" w:sz="0" w:space="0" w:color="auto"/>
      </w:divBdr>
    </w:div>
    <w:div w:id="1895433873">
      <w:bodyDiv w:val="1"/>
      <w:marLeft w:val="0"/>
      <w:marRight w:val="0"/>
      <w:marTop w:val="0"/>
      <w:marBottom w:val="0"/>
      <w:divBdr>
        <w:top w:val="none" w:sz="0" w:space="0" w:color="auto"/>
        <w:left w:val="none" w:sz="0" w:space="0" w:color="auto"/>
        <w:bottom w:val="none" w:sz="0" w:space="0" w:color="auto"/>
        <w:right w:val="none" w:sz="0" w:space="0" w:color="auto"/>
      </w:divBdr>
    </w:div>
    <w:div w:id="1895771297">
      <w:marLeft w:val="480"/>
      <w:marRight w:val="0"/>
      <w:marTop w:val="0"/>
      <w:marBottom w:val="0"/>
      <w:divBdr>
        <w:top w:val="none" w:sz="0" w:space="0" w:color="auto"/>
        <w:left w:val="none" w:sz="0" w:space="0" w:color="auto"/>
        <w:bottom w:val="none" w:sz="0" w:space="0" w:color="auto"/>
        <w:right w:val="none" w:sz="0" w:space="0" w:color="auto"/>
      </w:divBdr>
    </w:div>
    <w:div w:id="1895923106">
      <w:marLeft w:val="480"/>
      <w:marRight w:val="0"/>
      <w:marTop w:val="0"/>
      <w:marBottom w:val="0"/>
      <w:divBdr>
        <w:top w:val="none" w:sz="0" w:space="0" w:color="auto"/>
        <w:left w:val="none" w:sz="0" w:space="0" w:color="auto"/>
        <w:bottom w:val="none" w:sz="0" w:space="0" w:color="auto"/>
        <w:right w:val="none" w:sz="0" w:space="0" w:color="auto"/>
      </w:divBdr>
    </w:div>
    <w:div w:id="1896232780">
      <w:marLeft w:val="480"/>
      <w:marRight w:val="0"/>
      <w:marTop w:val="0"/>
      <w:marBottom w:val="0"/>
      <w:divBdr>
        <w:top w:val="none" w:sz="0" w:space="0" w:color="auto"/>
        <w:left w:val="none" w:sz="0" w:space="0" w:color="auto"/>
        <w:bottom w:val="none" w:sz="0" w:space="0" w:color="auto"/>
        <w:right w:val="none" w:sz="0" w:space="0" w:color="auto"/>
      </w:divBdr>
    </w:div>
    <w:div w:id="1896694318">
      <w:marLeft w:val="480"/>
      <w:marRight w:val="0"/>
      <w:marTop w:val="0"/>
      <w:marBottom w:val="0"/>
      <w:divBdr>
        <w:top w:val="none" w:sz="0" w:space="0" w:color="auto"/>
        <w:left w:val="none" w:sz="0" w:space="0" w:color="auto"/>
        <w:bottom w:val="none" w:sz="0" w:space="0" w:color="auto"/>
        <w:right w:val="none" w:sz="0" w:space="0" w:color="auto"/>
      </w:divBdr>
    </w:div>
    <w:div w:id="1897932858">
      <w:bodyDiv w:val="1"/>
      <w:marLeft w:val="0"/>
      <w:marRight w:val="0"/>
      <w:marTop w:val="0"/>
      <w:marBottom w:val="0"/>
      <w:divBdr>
        <w:top w:val="none" w:sz="0" w:space="0" w:color="auto"/>
        <w:left w:val="none" w:sz="0" w:space="0" w:color="auto"/>
        <w:bottom w:val="none" w:sz="0" w:space="0" w:color="auto"/>
        <w:right w:val="none" w:sz="0" w:space="0" w:color="auto"/>
      </w:divBdr>
    </w:div>
    <w:div w:id="1898861482">
      <w:bodyDiv w:val="1"/>
      <w:marLeft w:val="0"/>
      <w:marRight w:val="0"/>
      <w:marTop w:val="0"/>
      <w:marBottom w:val="0"/>
      <w:divBdr>
        <w:top w:val="none" w:sz="0" w:space="0" w:color="auto"/>
        <w:left w:val="none" w:sz="0" w:space="0" w:color="auto"/>
        <w:bottom w:val="none" w:sz="0" w:space="0" w:color="auto"/>
        <w:right w:val="none" w:sz="0" w:space="0" w:color="auto"/>
      </w:divBdr>
    </w:div>
    <w:div w:id="1898933229">
      <w:marLeft w:val="480"/>
      <w:marRight w:val="0"/>
      <w:marTop w:val="0"/>
      <w:marBottom w:val="0"/>
      <w:divBdr>
        <w:top w:val="none" w:sz="0" w:space="0" w:color="auto"/>
        <w:left w:val="none" w:sz="0" w:space="0" w:color="auto"/>
        <w:bottom w:val="none" w:sz="0" w:space="0" w:color="auto"/>
        <w:right w:val="none" w:sz="0" w:space="0" w:color="auto"/>
      </w:divBdr>
    </w:div>
    <w:div w:id="1899171394">
      <w:bodyDiv w:val="1"/>
      <w:marLeft w:val="0"/>
      <w:marRight w:val="0"/>
      <w:marTop w:val="0"/>
      <w:marBottom w:val="0"/>
      <w:divBdr>
        <w:top w:val="none" w:sz="0" w:space="0" w:color="auto"/>
        <w:left w:val="none" w:sz="0" w:space="0" w:color="auto"/>
        <w:bottom w:val="none" w:sz="0" w:space="0" w:color="auto"/>
        <w:right w:val="none" w:sz="0" w:space="0" w:color="auto"/>
      </w:divBdr>
    </w:div>
    <w:div w:id="1899242004">
      <w:marLeft w:val="480"/>
      <w:marRight w:val="0"/>
      <w:marTop w:val="0"/>
      <w:marBottom w:val="0"/>
      <w:divBdr>
        <w:top w:val="none" w:sz="0" w:space="0" w:color="auto"/>
        <w:left w:val="none" w:sz="0" w:space="0" w:color="auto"/>
        <w:bottom w:val="none" w:sz="0" w:space="0" w:color="auto"/>
        <w:right w:val="none" w:sz="0" w:space="0" w:color="auto"/>
      </w:divBdr>
    </w:div>
    <w:div w:id="1899586629">
      <w:marLeft w:val="480"/>
      <w:marRight w:val="0"/>
      <w:marTop w:val="0"/>
      <w:marBottom w:val="0"/>
      <w:divBdr>
        <w:top w:val="none" w:sz="0" w:space="0" w:color="auto"/>
        <w:left w:val="none" w:sz="0" w:space="0" w:color="auto"/>
        <w:bottom w:val="none" w:sz="0" w:space="0" w:color="auto"/>
        <w:right w:val="none" w:sz="0" w:space="0" w:color="auto"/>
      </w:divBdr>
    </w:div>
    <w:div w:id="1899851405">
      <w:bodyDiv w:val="1"/>
      <w:marLeft w:val="0"/>
      <w:marRight w:val="0"/>
      <w:marTop w:val="0"/>
      <w:marBottom w:val="0"/>
      <w:divBdr>
        <w:top w:val="none" w:sz="0" w:space="0" w:color="auto"/>
        <w:left w:val="none" w:sz="0" w:space="0" w:color="auto"/>
        <w:bottom w:val="none" w:sz="0" w:space="0" w:color="auto"/>
        <w:right w:val="none" w:sz="0" w:space="0" w:color="auto"/>
      </w:divBdr>
    </w:div>
    <w:div w:id="1900096930">
      <w:marLeft w:val="480"/>
      <w:marRight w:val="0"/>
      <w:marTop w:val="0"/>
      <w:marBottom w:val="0"/>
      <w:divBdr>
        <w:top w:val="none" w:sz="0" w:space="0" w:color="auto"/>
        <w:left w:val="none" w:sz="0" w:space="0" w:color="auto"/>
        <w:bottom w:val="none" w:sz="0" w:space="0" w:color="auto"/>
        <w:right w:val="none" w:sz="0" w:space="0" w:color="auto"/>
      </w:divBdr>
    </w:div>
    <w:div w:id="1900507469">
      <w:marLeft w:val="480"/>
      <w:marRight w:val="0"/>
      <w:marTop w:val="0"/>
      <w:marBottom w:val="0"/>
      <w:divBdr>
        <w:top w:val="none" w:sz="0" w:space="0" w:color="auto"/>
        <w:left w:val="none" w:sz="0" w:space="0" w:color="auto"/>
        <w:bottom w:val="none" w:sz="0" w:space="0" w:color="auto"/>
        <w:right w:val="none" w:sz="0" w:space="0" w:color="auto"/>
      </w:divBdr>
    </w:div>
    <w:div w:id="1901014434">
      <w:marLeft w:val="480"/>
      <w:marRight w:val="0"/>
      <w:marTop w:val="0"/>
      <w:marBottom w:val="0"/>
      <w:divBdr>
        <w:top w:val="none" w:sz="0" w:space="0" w:color="auto"/>
        <w:left w:val="none" w:sz="0" w:space="0" w:color="auto"/>
        <w:bottom w:val="none" w:sz="0" w:space="0" w:color="auto"/>
        <w:right w:val="none" w:sz="0" w:space="0" w:color="auto"/>
      </w:divBdr>
    </w:div>
    <w:div w:id="1901090604">
      <w:marLeft w:val="480"/>
      <w:marRight w:val="0"/>
      <w:marTop w:val="0"/>
      <w:marBottom w:val="0"/>
      <w:divBdr>
        <w:top w:val="none" w:sz="0" w:space="0" w:color="auto"/>
        <w:left w:val="none" w:sz="0" w:space="0" w:color="auto"/>
        <w:bottom w:val="none" w:sz="0" w:space="0" w:color="auto"/>
        <w:right w:val="none" w:sz="0" w:space="0" w:color="auto"/>
      </w:divBdr>
    </w:div>
    <w:div w:id="1901138147">
      <w:marLeft w:val="480"/>
      <w:marRight w:val="0"/>
      <w:marTop w:val="0"/>
      <w:marBottom w:val="0"/>
      <w:divBdr>
        <w:top w:val="none" w:sz="0" w:space="0" w:color="auto"/>
        <w:left w:val="none" w:sz="0" w:space="0" w:color="auto"/>
        <w:bottom w:val="none" w:sz="0" w:space="0" w:color="auto"/>
        <w:right w:val="none" w:sz="0" w:space="0" w:color="auto"/>
      </w:divBdr>
    </w:div>
    <w:div w:id="1901332133">
      <w:marLeft w:val="480"/>
      <w:marRight w:val="0"/>
      <w:marTop w:val="0"/>
      <w:marBottom w:val="0"/>
      <w:divBdr>
        <w:top w:val="none" w:sz="0" w:space="0" w:color="auto"/>
        <w:left w:val="none" w:sz="0" w:space="0" w:color="auto"/>
        <w:bottom w:val="none" w:sz="0" w:space="0" w:color="auto"/>
        <w:right w:val="none" w:sz="0" w:space="0" w:color="auto"/>
      </w:divBdr>
    </w:div>
    <w:div w:id="1901399635">
      <w:marLeft w:val="480"/>
      <w:marRight w:val="0"/>
      <w:marTop w:val="0"/>
      <w:marBottom w:val="0"/>
      <w:divBdr>
        <w:top w:val="none" w:sz="0" w:space="0" w:color="auto"/>
        <w:left w:val="none" w:sz="0" w:space="0" w:color="auto"/>
        <w:bottom w:val="none" w:sz="0" w:space="0" w:color="auto"/>
        <w:right w:val="none" w:sz="0" w:space="0" w:color="auto"/>
      </w:divBdr>
    </w:div>
    <w:div w:id="1901667271">
      <w:marLeft w:val="480"/>
      <w:marRight w:val="0"/>
      <w:marTop w:val="0"/>
      <w:marBottom w:val="0"/>
      <w:divBdr>
        <w:top w:val="none" w:sz="0" w:space="0" w:color="auto"/>
        <w:left w:val="none" w:sz="0" w:space="0" w:color="auto"/>
        <w:bottom w:val="none" w:sz="0" w:space="0" w:color="auto"/>
        <w:right w:val="none" w:sz="0" w:space="0" w:color="auto"/>
      </w:divBdr>
    </w:div>
    <w:div w:id="1902057066">
      <w:marLeft w:val="480"/>
      <w:marRight w:val="0"/>
      <w:marTop w:val="0"/>
      <w:marBottom w:val="0"/>
      <w:divBdr>
        <w:top w:val="none" w:sz="0" w:space="0" w:color="auto"/>
        <w:left w:val="none" w:sz="0" w:space="0" w:color="auto"/>
        <w:bottom w:val="none" w:sz="0" w:space="0" w:color="auto"/>
        <w:right w:val="none" w:sz="0" w:space="0" w:color="auto"/>
      </w:divBdr>
    </w:div>
    <w:div w:id="1902204004">
      <w:marLeft w:val="480"/>
      <w:marRight w:val="0"/>
      <w:marTop w:val="0"/>
      <w:marBottom w:val="0"/>
      <w:divBdr>
        <w:top w:val="none" w:sz="0" w:space="0" w:color="auto"/>
        <w:left w:val="none" w:sz="0" w:space="0" w:color="auto"/>
        <w:bottom w:val="none" w:sz="0" w:space="0" w:color="auto"/>
        <w:right w:val="none" w:sz="0" w:space="0" w:color="auto"/>
      </w:divBdr>
    </w:div>
    <w:div w:id="1902249868">
      <w:marLeft w:val="480"/>
      <w:marRight w:val="0"/>
      <w:marTop w:val="0"/>
      <w:marBottom w:val="0"/>
      <w:divBdr>
        <w:top w:val="none" w:sz="0" w:space="0" w:color="auto"/>
        <w:left w:val="none" w:sz="0" w:space="0" w:color="auto"/>
        <w:bottom w:val="none" w:sz="0" w:space="0" w:color="auto"/>
        <w:right w:val="none" w:sz="0" w:space="0" w:color="auto"/>
      </w:divBdr>
    </w:div>
    <w:div w:id="1902979163">
      <w:marLeft w:val="480"/>
      <w:marRight w:val="0"/>
      <w:marTop w:val="0"/>
      <w:marBottom w:val="0"/>
      <w:divBdr>
        <w:top w:val="none" w:sz="0" w:space="0" w:color="auto"/>
        <w:left w:val="none" w:sz="0" w:space="0" w:color="auto"/>
        <w:bottom w:val="none" w:sz="0" w:space="0" w:color="auto"/>
        <w:right w:val="none" w:sz="0" w:space="0" w:color="auto"/>
      </w:divBdr>
    </w:div>
    <w:div w:id="1903175817">
      <w:marLeft w:val="480"/>
      <w:marRight w:val="0"/>
      <w:marTop w:val="0"/>
      <w:marBottom w:val="0"/>
      <w:divBdr>
        <w:top w:val="none" w:sz="0" w:space="0" w:color="auto"/>
        <w:left w:val="none" w:sz="0" w:space="0" w:color="auto"/>
        <w:bottom w:val="none" w:sz="0" w:space="0" w:color="auto"/>
        <w:right w:val="none" w:sz="0" w:space="0" w:color="auto"/>
      </w:divBdr>
    </w:div>
    <w:div w:id="1903254294">
      <w:marLeft w:val="480"/>
      <w:marRight w:val="0"/>
      <w:marTop w:val="0"/>
      <w:marBottom w:val="0"/>
      <w:divBdr>
        <w:top w:val="none" w:sz="0" w:space="0" w:color="auto"/>
        <w:left w:val="none" w:sz="0" w:space="0" w:color="auto"/>
        <w:bottom w:val="none" w:sz="0" w:space="0" w:color="auto"/>
        <w:right w:val="none" w:sz="0" w:space="0" w:color="auto"/>
      </w:divBdr>
    </w:div>
    <w:div w:id="1903783627">
      <w:marLeft w:val="480"/>
      <w:marRight w:val="0"/>
      <w:marTop w:val="0"/>
      <w:marBottom w:val="0"/>
      <w:divBdr>
        <w:top w:val="none" w:sz="0" w:space="0" w:color="auto"/>
        <w:left w:val="none" w:sz="0" w:space="0" w:color="auto"/>
        <w:bottom w:val="none" w:sz="0" w:space="0" w:color="auto"/>
        <w:right w:val="none" w:sz="0" w:space="0" w:color="auto"/>
      </w:divBdr>
    </w:div>
    <w:div w:id="1903904097">
      <w:bodyDiv w:val="1"/>
      <w:marLeft w:val="0"/>
      <w:marRight w:val="0"/>
      <w:marTop w:val="0"/>
      <w:marBottom w:val="0"/>
      <w:divBdr>
        <w:top w:val="none" w:sz="0" w:space="0" w:color="auto"/>
        <w:left w:val="none" w:sz="0" w:space="0" w:color="auto"/>
        <w:bottom w:val="none" w:sz="0" w:space="0" w:color="auto"/>
        <w:right w:val="none" w:sz="0" w:space="0" w:color="auto"/>
      </w:divBdr>
    </w:div>
    <w:div w:id="1904103610">
      <w:marLeft w:val="480"/>
      <w:marRight w:val="0"/>
      <w:marTop w:val="0"/>
      <w:marBottom w:val="0"/>
      <w:divBdr>
        <w:top w:val="none" w:sz="0" w:space="0" w:color="auto"/>
        <w:left w:val="none" w:sz="0" w:space="0" w:color="auto"/>
        <w:bottom w:val="none" w:sz="0" w:space="0" w:color="auto"/>
        <w:right w:val="none" w:sz="0" w:space="0" w:color="auto"/>
      </w:divBdr>
    </w:div>
    <w:div w:id="1904559915">
      <w:marLeft w:val="480"/>
      <w:marRight w:val="0"/>
      <w:marTop w:val="0"/>
      <w:marBottom w:val="0"/>
      <w:divBdr>
        <w:top w:val="none" w:sz="0" w:space="0" w:color="auto"/>
        <w:left w:val="none" w:sz="0" w:space="0" w:color="auto"/>
        <w:bottom w:val="none" w:sz="0" w:space="0" w:color="auto"/>
        <w:right w:val="none" w:sz="0" w:space="0" w:color="auto"/>
      </w:divBdr>
    </w:div>
    <w:div w:id="1905145165">
      <w:marLeft w:val="480"/>
      <w:marRight w:val="0"/>
      <w:marTop w:val="0"/>
      <w:marBottom w:val="0"/>
      <w:divBdr>
        <w:top w:val="none" w:sz="0" w:space="0" w:color="auto"/>
        <w:left w:val="none" w:sz="0" w:space="0" w:color="auto"/>
        <w:bottom w:val="none" w:sz="0" w:space="0" w:color="auto"/>
        <w:right w:val="none" w:sz="0" w:space="0" w:color="auto"/>
      </w:divBdr>
    </w:div>
    <w:div w:id="1905219856">
      <w:marLeft w:val="480"/>
      <w:marRight w:val="0"/>
      <w:marTop w:val="0"/>
      <w:marBottom w:val="0"/>
      <w:divBdr>
        <w:top w:val="none" w:sz="0" w:space="0" w:color="auto"/>
        <w:left w:val="none" w:sz="0" w:space="0" w:color="auto"/>
        <w:bottom w:val="none" w:sz="0" w:space="0" w:color="auto"/>
        <w:right w:val="none" w:sz="0" w:space="0" w:color="auto"/>
      </w:divBdr>
    </w:div>
    <w:div w:id="1905525771">
      <w:bodyDiv w:val="1"/>
      <w:marLeft w:val="0"/>
      <w:marRight w:val="0"/>
      <w:marTop w:val="0"/>
      <w:marBottom w:val="0"/>
      <w:divBdr>
        <w:top w:val="none" w:sz="0" w:space="0" w:color="auto"/>
        <w:left w:val="none" w:sz="0" w:space="0" w:color="auto"/>
        <w:bottom w:val="none" w:sz="0" w:space="0" w:color="auto"/>
        <w:right w:val="none" w:sz="0" w:space="0" w:color="auto"/>
      </w:divBdr>
    </w:div>
    <w:div w:id="1906062158">
      <w:marLeft w:val="480"/>
      <w:marRight w:val="0"/>
      <w:marTop w:val="0"/>
      <w:marBottom w:val="0"/>
      <w:divBdr>
        <w:top w:val="none" w:sz="0" w:space="0" w:color="auto"/>
        <w:left w:val="none" w:sz="0" w:space="0" w:color="auto"/>
        <w:bottom w:val="none" w:sz="0" w:space="0" w:color="auto"/>
        <w:right w:val="none" w:sz="0" w:space="0" w:color="auto"/>
      </w:divBdr>
    </w:div>
    <w:div w:id="1906524401">
      <w:marLeft w:val="480"/>
      <w:marRight w:val="0"/>
      <w:marTop w:val="0"/>
      <w:marBottom w:val="0"/>
      <w:divBdr>
        <w:top w:val="none" w:sz="0" w:space="0" w:color="auto"/>
        <w:left w:val="none" w:sz="0" w:space="0" w:color="auto"/>
        <w:bottom w:val="none" w:sz="0" w:space="0" w:color="auto"/>
        <w:right w:val="none" w:sz="0" w:space="0" w:color="auto"/>
      </w:divBdr>
    </w:div>
    <w:div w:id="1906716935">
      <w:bodyDiv w:val="1"/>
      <w:marLeft w:val="0"/>
      <w:marRight w:val="0"/>
      <w:marTop w:val="0"/>
      <w:marBottom w:val="0"/>
      <w:divBdr>
        <w:top w:val="none" w:sz="0" w:space="0" w:color="auto"/>
        <w:left w:val="none" w:sz="0" w:space="0" w:color="auto"/>
        <w:bottom w:val="none" w:sz="0" w:space="0" w:color="auto"/>
        <w:right w:val="none" w:sz="0" w:space="0" w:color="auto"/>
      </w:divBdr>
    </w:div>
    <w:div w:id="1906722946">
      <w:marLeft w:val="480"/>
      <w:marRight w:val="0"/>
      <w:marTop w:val="0"/>
      <w:marBottom w:val="0"/>
      <w:divBdr>
        <w:top w:val="none" w:sz="0" w:space="0" w:color="auto"/>
        <w:left w:val="none" w:sz="0" w:space="0" w:color="auto"/>
        <w:bottom w:val="none" w:sz="0" w:space="0" w:color="auto"/>
        <w:right w:val="none" w:sz="0" w:space="0" w:color="auto"/>
      </w:divBdr>
    </w:div>
    <w:div w:id="1907645818">
      <w:bodyDiv w:val="1"/>
      <w:marLeft w:val="0"/>
      <w:marRight w:val="0"/>
      <w:marTop w:val="0"/>
      <w:marBottom w:val="0"/>
      <w:divBdr>
        <w:top w:val="none" w:sz="0" w:space="0" w:color="auto"/>
        <w:left w:val="none" w:sz="0" w:space="0" w:color="auto"/>
        <w:bottom w:val="none" w:sz="0" w:space="0" w:color="auto"/>
        <w:right w:val="none" w:sz="0" w:space="0" w:color="auto"/>
      </w:divBdr>
      <w:divsChild>
        <w:div w:id="267664596">
          <w:marLeft w:val="480"/>
          <w:marRight w:val="0"/>
          <w:marTop w:val="0"/>
          <w:marBottom w:val="0"/>
          <w:divBdr>
            <w:top w:val="none" w:sz="0" w:space="0" w:color="auto"/>
            <w:left w:val="none" w:sz="0" w:space="0" w:color="auto"/>
            <w:bottom w:val="none" w:sz="0" w:space="0" w:color="auto"/>
            <w:right w:val="none" w:sz="0" w:space="0" w:color="auto"/>
          </w:divBdr>
        </w:div>
        <w:div w:id="985280109">
          <w:marLeft w:val="480"/>
          <w:marRight w:val="0"/>
          <w:marTop w:val="0"/>
          <w:marBottom w:val="0"/>
          <w:divBdr>
            <w:top w:val="none" w:sz="0" w:space="0" w:color="auto"/>
            <w:left w:val="none" w:sz="0" w:space="0" w:color="auto"/>
            <w:bottom w:val="none" w:sz="0" w:space="0" w:color="auto"/>
            <w:right w:val="none" w:sz="0" w:space="0" w:color="auto"/>
          </w:divBdr>
        </w:div>
        <w:div w:id="1226793316">
          <w:marLeft w:val="480"/>
          <w:marRight w:val="0"/>
          <w:marTop w:val="0"/>
          <w:marBottom w:val="0"/>
          <w:divBdr>
            <w:top w:val="none" w:sz="0" w:space="0" w:color="auto"/>
            <w:left w:val="none" w:sz="0" w:space="0" w:color="auto"/>
            <w:bottom w:val="none" w:sz="0" w:space="0" w:color="auto"/>
            <w:right w:val="none" w:sz="0" w:space="0" w:color="auto"/>
          </w:divBdr>
        </w:div>
        <w:div w:id="1244342547">
          <w:marLeft w:val="480"/>
          <w:marRight w:val="0"/>
          <w:marTop w:val="0"/>
          <w:marBottom w:val="0"/>
          <w:divBdr>
            <w:top w:val="none" w:sz="0" w:space="0" w:color="auto"/>
            <w:left w:val="none" w:sz="0" w:space="0" w:color="auto"/>
            <w:bottom w:val="none" w:sz="0" w:space="0" w:color="auto"/>
            <w:right w:val="none" w:sz="0" w:space="0" w:color="auto"/>
          </w:divBdr>
        </w:div>
        <w:div w:id="1261061820">
          <w:marLeft w:val="480"/>
          <w:marRight w:val="0"/>
          <w:marTop w:val="0"/>
          <w:marBottom w:val="0"/>
          <w:divBdr>
            <w:top w:val="none" w:sz="0" w:space="0" w:color="auto"/>
            <w:left w:val="none" w:sz="0" w:space="0" w:color="auto"/>
            <w:bottom w:val="none" w:sz="0" w:space="0" w:color="auto"/>
            <w:right w:val="none" w:sz="0" w:space="0" w:color="auto"/>
          </w:divBdr>
        </w:div>
        <w:div w:id="1411655031">
          <w:marLeft w:val="480"/>
          <w:marRight w:val="0"/>
          <w:marTop w:val="0"/>
          <w:marBottom w:val="0"/>
          <w:divBdr>
            <w:top w:val="none" w:sz="0" w:space="0" w:color="auto"/>
            <w:left w:val="none" w:sz="0" w:space="0" w:color="auto"/>
            <w:bottom w:val="none" w:sz="0" w:space="0" w:color="auto"/>
            <w:right w:val="none" w:sz="0" w:space="0" w:color="auto"/>
          </w:divBdr>
        </w:div>
        <w:div w:id="156309381">
          <w:marLeft w:val="480"/>
          <w:marRight w:val="0"/>
          <w:marTop w:val="0"/>
          <w:marBottom w:val="0"/>
          <w:divBdr>
            <w:top w:val="none" w:sz="0" w:space="0" w:color="auto"/>
            <w:left w:val="none" w:sz="0" w:space="0" w:color="auto"/>
            <w:bottom w:val="none" w:sz="0" w:space="0" w:color="auto"/>
            <w:right w:val="none" w:sz="0" w:space="0" w:color="auto"/>
          </w:divBdr>
        </w:div>
        <w:div w:id="1075204306">
          <w:marLeft w:val="480"/>
          <w:marRight w:val="0"/>
          <w:marTop w:val="0"/>
          <w:marBottom w:val="0"/>
          <w:divBdr>
            <w:top w:val="none" w:sz="0" w:space="0" w:color="auto"/>
            <w:left w:val="none" w:sz="0" w:space="0" w:color="auto"/>
            <w:bottom w:val="none" w:sz="0" w:space="0" w:color="auto"/>
            <w:right w:val="none" w:sz="0" w:space="0" w:color="auto"/>
          </w:divBdr>
        </w:div>
        <w:div w:id="1786000420">
          <w:marLeft w:val="480"/>
          <w:marRight w:val="0"/>
          <w:marTop w:val="0"/>
          <w:marBottom w:val="0"/>
          <w:divBdr>
            <w:top w:val="none" w:sz="0" w:space="0" w:color="auto"/>
            <w:left w:val="none" w:sz="0" w:space="0" w:color="auto"/>
            <w:bottom w:val="none" w:sz="0" w:space="0" w:color="auto"/>
            <w:right w:val="none" w:sz="0" w:space="0" w:color="auto"/>
          </w:divBdr>
        </w:div>
        <w:div w:id="19093070">
          <w:marLeft w:val="480"/>
          <w:marRight w:val="0"/>
          <w:marTop w:val="0"/>
          <w:marBottom w:val="0"/>
          <w:divBdr>
            <w:top w:val="none" w:sz="0" w:space="0" w:color="auto"/>
            <w:left w:val="none" w:sz="0" w:space="0" w:color="auto"/>
            <w:bottom w:val="none" w:sz="0" w:space="0" w:color="auto"/>
            <w:right w:val="none" w:sz="0" w:space="0" w:color="auto"/>
          </w:divBdr>
        </w:div>
        <w:div w:id="144669169">
          <w:marLeft w:val="480"/>
          <w:marRight w:val="0"/>
          <w:marTop w:val="0"/>
          <w:marBottom w:val="0"/>
          <w:divBdr>
            <w:top w:val="none" w:sz="0" w:space="0" w:color="auto"/>
            <w:left w:val="none" w:sz="0" w:space="0" w:color="auto"/>
            <w:bottom w:val="none" w:sz="0" w:space="0" w:color="auto"/>
            <w:right w:val="none" w:sz="0" w:space="0" w:color="auto"/>
          </w:divBdr>
        </w:div>
        <w:div w:id="881206405">
          <w:marLeft w:val="480"/>
          <w:marRight w:val="0"/>
          <w:marTop w:val="0"/>
          <w:marBottom w:val="0"/>
          <w:divBdr>
            <w:top w:val="none" w:sz="0" w:space="0" w:color="auto"/>
            <w:left w:val="none" w:sz="0" w:space="0" w:color="auto"/>
            <w:bottom w:val="none" w:sz="0" w:space="0" w:color="auto"/>
            <w:right w:val="none" w:sz="0" w:space="0" w:color="auto"/>
          </w:divBdr>
        </w:div>
        <w:div w:id="935138267">
          <w:marLeft w:val="480"/>
          <w:marRight w:val="0"/>
          <w:marTop w:val="0"/>
          <w:marBottom w:val="0"/>
          <w:divBdr>
            <w:top w:val="none" w:sz="0" w:space="0" w:color="auto"/>
            <w:left w:val="none" w:sz="0" w:space="0" w:color="auto"/>
            <w:bottom w:val="none" w:sz="0" w:space="0" w:color="auto"/>
            <w:right w:val="none" w:sz="0" w:space="0" w:color="auto"/>
          </w:divBdr>
        </w:div>
        <w:div w:id="1055662844">
          <w:marLeft w:val="480"/>
          <w:marRight w:val="0"/>
          <w:marTop w:val="0"/>
          <w:marBottom w:val="0"/>
          <w:divBdr>
            <w:top w:val="none" w:sz="0" w:space="0" w:color="auto"/>
            <w:left w:val="none" w:sz="0" w:space="0" w:color="auto"/>
            <w:bottom w:val="none" w:sz="0" w:space="0" w:color="auto"/>
            <w:right w:val="none" w:sz="0" w:space="0" w:color="auto"/>
          </w:divBdr>
        </w:div>
        <w:div w:id="1873758824">
          <w:marLeft w:val="480"/>
          <w:marRight w:val="0"/>
          <w:marTop w:val="0"/>
          <w:marBottom w:val="0"/>
          <w:divBdr>
            <w:top w:val="none" w:sz="0" w:space="0" w:color="auto"/>
            <w:left w:val="none" w:sz="0" w:space="0" w:color="auto"/>
            <w:bottom w:val="none" w:sz="0" w:space="0" w:color="auto"/>
            <w:right w:val="none" w:sz="0" w:space="0" w:color="auto"/>
          </w:divBdr>
        </w:div>
        <w:div w:id="1135105546">
          <w:marLeft w:val="480"/>
          <w:marRight w:val="0"/>
          <w:marTop w:val="0"/>
          <w:marBottom w:val="0"/>
          <w:divBdr>
            <w:top w:val="none" w:sz="0" w:space="0" w:color="auto"/>
            <w:left w:val="none" w:sz="0" w:space="0" w:color="auto"/>
            <w:bottom w:val="none" w:sz="0" w:space="0" w:color="auto"/>
            <w:right w:val="none" w:sz="0" w:space="0" w:color="auto"/>
          </w:divBdr>
        </w:div>
        <w:div w:id="548761532">
          <w:marLeft w:val="480"/>
          <w:marRight w:val="0"/>
          <w:marTop w:val="0"/>
          <w:marBottom w:val="0"/>
          <w:divBdr>
            <w:top w:val="none" w:sz="0" w:space="0" w:color="auto"/>
            <w:left w:val="none" w:sz="0" w:space="0" w:color="auto"/>
            <w:bottom w:val="none" w:sz="0" w:space="0" w:color="auto"/>
            <w:right w:val="none" w:sz="0" w:space="0" w:color="auto"/>
          </w:divBdr>
        </w:div>
        <w:div w:id="985553085">
          <w:marLeft w:val="480"/>
          <w:marRight w:val="0"/>
          <w:marTop w:val="0"/>
          <w:marBottom w:val="0"/>
          <w:divBdr>
            <w:top w:val="none" w:sz="0" w:space="0" w:color="auto"/>
            <w:left w:val="none" w:sz="0" w:space="0" w:color="auto"/>
            <w:bottom w:val="none" w:sz="0" w:space="0" w:color="auto"/>
            <w:right w:val="none" w:sz="0" w:space="0" w:color="auto"/>
          </w:divBdr>
        </w:div>
        <w:div w:id="908811263">
          <w:marLeft w:val="480"/>
          <w:marRight w:val="0"/>
          <w:marTop w:val="0"/>
          <w:marBottom w:val="0"/>
          <w:divBdr>
            <w:top w:val="none" w:sz="0" w:space="0" w:color="auto"/>
            <w:left w:val="none" w:sz="0" w:space="0" w:color="auto"/>
            <w:bottom w:val="none" w:sz="0" w:space="0" w:color="auto"/>
            <w:right w:val="none" w:sz="0" w:space="0" w:color="auto"/>
          </w:divBdr>
        </w:div>
        <w:div w:id="1794594544">
          <w:marLeft w:val="480"/>
          <w:marRight w:val="0"/>
          <w:marTop w:val="0"/>
          <w:marBottom w:val="0"/>
          <w:divBdr>
            <w:top w:val="none" w:sz="0" w:space="0" w:color="auto"/>
            <w:left w:val="none" w:sz="0" w:space="0" w:color="auto"/>
            <w:bottom w:val="none" w:sz="0" w:space="0" w:color="auto"/>
            <w:right w:val="none" w:sz="0" w:space="0" w:color="auto"/>
          </w:divBdr>
        </w:div>
        <w:div w:id="443962470">
          <w:marLeft w:val="480"/>
          <w:marRight w:val="0"/>
          <w:marTop w:val="0"/>
          <w:marBottom w:val="0"/>
          <w:divBdr>
            <w:top w:val="none" w:sz="0" w:space="0" w:color="auto"/>
            <w:left w:val="none" w:sz="0" w:space="0" w:color="auto"/>
            <w:bottom w:val="none" w:sz="0" w:space="0" w:color="auto"/>
            <w:right w:val="none" w:sz="0" w:space="0" w:color="auto"/>
          </w:divBdr>
        </w:div>
        <w:div w:id="1985308760">
          <w:marLeft w:val="480"/>
          <w:marRight w:val="0"/>
          <w:marTop w:val="0"/>
          <w:marBottom w:val="0"/>
          <w:divBdr>
            <w:top w:val="none" w:sz="0" w:space="0" w:color="auto"/>
            <w:left w:val="none" w:sz="0" w:space="0" w:color="auto"/>
            <w:bottom w:val="none" w:sz="0" w:space="0" w:color="auto"/>
            <w:right w:val="none" w:sz="0" w:space="0" w:color="auto"/>
          </w:divBdr>
        </w:div>
        <w:div w:id="1440444606">
          <w:marLeft w:val="480"/>
          <w:marRight w:val="0"/>
          <w:marTop w:val="0"/>
          <w:marBottom w:val="0"/>
          <w:divBdr>
            <w:top w:val="none" w:sz="0" w:space="0" w:color="auto"/>
            <w:left w:val="none" w:sz="0" w:space="0" w:color="auto"/>
            <w:bottom w:val="none" w:sz="0" w:space="0" w:color="auto"/>
            <w:right w:val="none" w:sz="0" w:space="0" w:color="auto"/>
          </w:divBdr>
        </w:div>
        <w:div w:id="2051101305">
          <w:marLeft w:val="480"/>
          <w:marRight w:val="0"/>
          <w:marTop w:val="0"/>
          <w:marBottom w:val="0"/>
          <w:divBdr>
            <w:top w:val="none" w:sz="0" w:space="0" w:color="auto"/>
            <w:left w:val="none" w:sz="0" w:space="0" w:color="auto"/>
            <w:bottom w:val="none" w:sz="0" w:space="0" w:color="auto"/>
            <w:right w:val="none" w:sz="0" w:space="0" w:color="auto"/>
          </w:divBdr>
        </w:div>
        <w:div w:id="812452341">
          <w:marLeft w:val="480"/>
          <w:marRight w:val="0"/>
          <w:marTop w:val="0"/>
          <w:marBottom w:val="0"/>
          <w:divBdr>
            <w:top w:val="none" w:sz="0" w:space="0" w:color="auto"/>
            <w:left w:val="none" w:sz="0" w:space="0" w:color="auto"/>
            <w:bottom w:val="none" w:sz="0" w:space="0" w:color="auto"/>
            <w:right w:val="none" w:sz="0" w:space="0" w:color="auto"/>
          </w:divBdr>
        </w:div>
        <w:div w:id="940915101">
          <w:marLeft w:val="480"/>
          <w:marRight w:val="0"/>
          <w:marTop w:val="0"/>
          <w:marBottom w:val="0"/>
          <w:divBdr>
            <w:top w:val="none" w:sz="0" w:space="0" w:color="auto"/>
            <w:left w:val="none" w:sz="0" w:space="0" w:color="auto"/>
            <w:bottom w:val="none" w:sz="0" w:space="0" w:color="auto"/>
            <w:right w:val="none" w:sz="0" w:space="0" w:color="auto"/>
          </w:divBdr>
        </w:div>
        <w:div w:id="1071347426">
          <w:marLeft w:val="480"/>
          <w:marRight w:val="0"/>
          <w:marTop w:val="0"/>
          <w:marBottom w:val="0"/>
          <w:divBdr>
            <w:top w:val="none" w:sz="0" w:space="0" w:color="auto"/>
            <w:left w:val="none" w:sz="0" w:space="0" w:color="auto"/>
            <w:bottom w:val="none" w:sz="0" w:space="0" w:color="auto"/>
            <w:right w:val="none" w:sz="0" w:space="0" w:color="auto"/>
          </w:divBdr>
        </w:div>
        <w:div w:id="80638294">
          <w:marLeft w:val="480"/>
          <w:marRight w:val="0"/>
          <w:marTop w:val="0"/>
          <w:marBottom w:val="0"/>
          <w:divBdr>
            <w:top w:val="none" w:sz="0" w:space="0" w:color="auto"/>
            <w:left w:val="none" w:sz="0" w:space="0" w:color="auto"/>
            <w:bottom w:val="none" w:sz="0" w:space="0" w:color="auto"/>
            <w:right w:val="none" w:sz="0" w:space="0" w:color="auto"/>
          </w:divBdr>
        </w:div>
        <w:div w:id="862669330">
          <w:marLeft w:val="480"/>
          <w:marRight w:val="0"/>
          <w:marTop w:val="0"/>
          <w:marBottom w:val="0"/>
          <w:divBdr>
            <w:top w:val="none" w:sz="0" w:space="0" w:color="auto"/>
            <w:left w:val="none" w:sz="0" w:space="0" w:color="auto"/>
            <w:bottom w:val="none" w:sz="0" w:space="0" w:color="auto"/>
            <w:right w:val="none" w:sz="0" w:space="0" w:color="auto"/>
          </w:divBdr>
        </w:div>
        <w:div w:id="528495745">
          <w:marLeft w:val="480"/>
          <w:marRight w:val="0"/>
          <w:marTop w:val="0"/>
          <w:marBottom w:val="0"/>
          <w:divBdr>
            <w:top w:val="none" w:sz="0" w:space="0" w:color="auto"/>
            <w:left w:val="none" w:sz="0" w:space="0" w:color="auto"/>
            <w:bottom w:val="none" w:sz="0" w:space="0" w:color="auto"/>
            <w:right w:val="none" w:sz="0" w:space="0" w:color="auto"/>
          </w:divBdr>
        </w:div>
        <w:div w:id="1446343281">
          <w:marLeft w:val="480"/>
          <w:marRight w:val="0"/>
          <w:marTop w:val="0"/>
          <w:marBottom w:val="0"/>
          <w:divBdr>
            <w:top w:val="none" w:sz="0" w:space="0" w:color="auto"/>
            <w:left w:val="none" w:sz="0" w:space="0" w:color="auto"/>
            <w:bottom w:val="none" w:sz="0" w:space="0" w:color="auto"/>
            <w:right w:val="none" w:sz="0" w:space="0" w:color="auto"/>
          </w:divBdr>
        </w:div>
        <w:div w:id="370305140">
          <w:marLeft w:val="480"/>
          <w:marRight w:val="0"/>
          <w:marTop w:val="0"/>
          <w:marBottom w:val="0"/>
          <w:divBdr>
            <w:top w:val="none" w:sz="0" w:space="0" w:color="auto"/>
            <w:left w:val="none" w:sz="0" w:space="0" w:color="auto"/>
            <w:bottom w:val="none" w:sz="0" w:space="0" w:color="auto"/>
            <w:right w:val="none" w:sz="0" w:space="0" w:color="auto"/>
          </w:divBdr>
        </w:div>
        <w:div w:id="2123963024">
          <w:marLeft w:val="480"/>
          <w:marRight w:val="0"/>
          <w:marTop w:val="0"/>
          <w:marBottom w:val="0"/>
          <w:divBdr>
            <w:top w:val="none" w:sz="0" w:space="0" w:color="auto"/>
            <w:left w:val="none" w:sz="0" w:space="0" w:color="auto"/>
            <w:bottom w:val="none" w:sz="0" w:space="0" w:color="auto"/>
            <w:right w:val="none" w:sz="0" w:space="0" w:color="auto"/>
          </w:divBdr>
        </w:div>
        <w:div w:id="13196313">
          <w:marLeft w:val="480"/>
          <w:marRight w:val="0"/>
          <w:marTop w:val="0"/>
          <w:marBottom w:val="0"/>
          <w:divBdr>
            <w:top w:val="none" w:sz="0" w:space="0" w:color="auto"/>
            <w:left w:val="none" w:sz="0" w:space="0" w:color="auto"/>
            <w:bottom w:val="none" w:sz="0" w:space="0" w:color="auto"/>
            <w:right w:val="none" w:sz="0" w:space="0" w:color="auto"/>
          </w:divBdr>
        </w:div>
        <w:div w:id="152567900">
          <w:marLeft w:val="480"/>
          <w:marRight w:val="0"/>
          <w:marTop w:val="0"/>
          <w:marBottom w:val="0"/>
          <w:divBdr>
            <w:top w:val="none" w:sz="0" w:space="0" w:color="auto"/>
            <w:left w:val="none" w:sz="0" w:space="0" w:color="auto"/>
            <w:bottom w:val="none" w:sz="0" w:space="0" w:color="auto"/>
            <w:right w:val="none" w:sz="0" w:space="0" w:color="auto"/>
          </w:divBdr>
        </w:div>
        <w:div w:id="1549607051">
          <w:marLeft w:val="480"/>
          <w:marRight w:val="0"/>
          <w:marTop w:val="0"/>
          <w:marBottom w:val="0"/>
          <w:divBdr>
            <w:top w:val="none" w:sz="0" w:space="0" w:color="auto"/>
            <w:left w:val="none" w:sz="0" w:space="0" w:color="auto"/>
            <w:bottom w:val="none" w:sz="0" w:space="0" w:color="auto"/>
            <w:right w:val="none" w:sz="0" w:space="0" w:color="auto"/>
          </w:divBdr>
        </w:div>
        <w:div w:id="458182989">
          <w:marLeft w:val="480"/>
          <w:marRight w:val="0"/>
          <w:marTop w:val="0"/>
          <w:marBottom w:val="0"/>
          <w:divBdr>
            <w:top w:val="none" w:sz="0" w:space="0" w:color="auto"/>
            <w:left w:val="none" w:sz="0" w:space="0" w:color="auto"/>
            <w:bottom w:val="none" w:sz="0" w:space="0" w:color="auto"/>
            <w:right w:val="none" w:sz="0" w:space="0" w:color="auto"/>
          </w:divBdr>
        </w:div>
        <w:div w:id="1148862754">
          <w:marLeft w:val="480"/>
          <w:marRight w:val="0"/>
          <w:marTop w:val="0"/>
          <w:marBottom w:val="0"/>
          <w:divBdr>
            <w:top w:val="none" w:sz="0" w:space="0" w:color="auto"/>
            <w:left w:val="none" w:sz="0" w:space="0" w:color="auto"/>
            <w:bottom w:val="none" w:sz="0" w:space="0" w:color="auto"/>
            <w:right w:val="none" w:sz="0" w:space="0" w:color="auto"/>
          </w:divBdr>
        </w:div>
        <w:div w:id="811099295">
          <w:marLeft w:val="480"/>
          <w:marRight w:val="0"/>
          <w:marTop w:val="0"/>
          <w:marBottom w:val="0"/>
          <w:divBdr>
            <w:top w:val="none" w:sz="0" w:space="0" w:color="auto"/>
            <w:left w:val="none" w:sz="0" w:space="0" w:color="auto"/>
            <w:bottom w:val="none" w:sz="0" w:space="0" w:color="auto"/>
            <w:right w:val="none" w:sz="0" w:space="0" w:color="auto"/>
          </w:divBdr>
        </w:div>
        <w:div w:id="375937732">
          <w:marLeft w:val="480"/>
          <w:marRight w:val="0"/>
          <w:marTop w:val="0"/>
          <w:marBottom w:val="0"/>
          <w:divBdr>
            <w:top w:val="none" w:sz="0" w:space="0" w:color="auto"/>
            <w:left w:val="none" w:sz="0" w:space="0" w:color="auto"/>
            <w:bottom w:val="none" w:sz="0" w:space="0" w:color="auto"/>
            <w:right w:val="none" w:sz="0" w:space="0" w:color="auto"/>
          </w:divBdr>
        </w:div>
        <w:div w:id="466358377">
          <w:marLeft w:val="480"/>
          <w:marRight w:val="0"/>
          <w:marTop w:val="0"/>
          <w:marBottom w:val="0"/>
          <w:divBdr>
            <w:top w:val="none" w:sz="0" w:space="0" w:color="auto"/>
            <w:left w:val="none" w:sz="0" w:space="0" w:color="auto"/>
            <w:bottom w:val="none" w:sz="0" w:space="0" w:color="auto"/>
            <w:right w:val="none" w:sz="0" w:space="0" w:color="auto"/>
          </w:divBdr>
        </w:div>
        <w:div w:id="1863130591">
          <w:marLeft w:val="480"/>
          <w:marRight w:val="0"/>
          <w:marTop w:val="0"/>
          <w:marBottom w:val="0"/>
          <w:divBdr>
            <w:top w:val="none" w:sz="0" w:space="0" w:color="auto"/>
            <w:left w:val="none" w:sz="0" w:space="0" w:color="auto"/>
            <w:bottom w:val="none" w:sz="0" w:space="0" w:color="auto"/>
            <w:right w:val="none" w:sz="0" w:space="0" w:color="auto"/>
          </w:divBdr>
        </w:div>
        <w:div w:id="1624268568">
          <w:marLeft w:val="480"/>
          <w:marRight w:val="0"/>
          <w:marTop w:val="0"/>
          <w:marBottom w:val="0"/>
          <w:divBdr>
            <w:top w:val="none" w:sz="0" w:space="0" w:color="auto"/>
            <w:left w:val="none" w:sz="0" w:space="0" w:color="auto"/>
            <w:bottom w:val="none" w:sz="0" w:space="0" w:color="auto"/>
            <w:right w:val="none" w:sz="0" w:space="0" w:color="auto"/>
          </w:divBdr>
        </w:div>
        <w:div w:id="1962149779">
          <w:marLeft w:val="480"/>
          <w:marRight w:val="0"/>
          <w:marTop w:val="0"/>
          <w:marBottom w:val="0"/>
          <w:divBdr>
            <w:top w:val="none" w:sz="0" w:space="0" w:color="auto"/>
            <w:left w:val="none" w:sz="0" w:space="0" w:color="auto"/>
            <w:bottom w:val="none" w:sz="0" w:space="0" w:color="auto"/>
            <w:right w:val="none" w:sz="0" w:space="0" w:color="auto"/>
          </w:divBdr>
        </w:div>
        <w:div w:id="1357001874">
          <w:marLeft w:val="480"/>
          <w:marRight w:val="0"/>
          <w:marTop w:val="0"/>
          <w:marBottom w:val="0"/>
          <w:divBdr>
            <w:top w:val="none" w:sz="0" w:space="0" w:color="auto"/>
            <w:left w:val="none" w:sz="0" w:space="0" w:color="auto"/>
            <w:bottom w:val="none" w:sz="0" w:space="0" w:color="auto"/>
            <w:right w:val="none" w:sz="0" w:space="0" w:color="auto"/>
          </w:divBdr>
        </w:div>
        <w:div w:id="1352992634">
          <w:marLeft w:val="480"/>
          <w:marRight w:val="0"/>
          <w:marTop w:val="0"/>
          <w:marBottom w:val="0"/>
          <w:divBdr>
            <w:top w:val="none" w:sz="0" w:space="0" w:color="auto"/>
            <w:left w:val="none" w:sz="0" w:space="0" w:color="auto"/>
            <w:bottom w:val="none" w:sz="0" w:space="0" w:color="auto"/>
            <w:right w:val="none" w:sz="0" w:space="0" w:color="auto"/>
          </w:divBdr>
        </w:div>
        <w:div w:id="885333859">
          <w:marLeft w:val="480"/>
          <w:marRight w:val="0"/>
          <w:marTop w:val="0"/>
          <w:marBottom w:val="0"/>
          <w:divBdr>
            <w:top w:val="none" w:sz="0" w:space="0" w:color="auto"/>
            <w:left w:val="none" w:sz="0" w:space="0" w:color="auto"/>
            <w:bottom w:val="none" w:sz="0" w:space="0" w:color="auto"/>
            <w:right w:val="none" w:sz="0" w:space="0" w:color="auto"/>
          </w:divBdr>
        </w:div>
        <w:div w:id="719136711">
          <w:marLeft w:val="480"/>
          <w:marRight w:val="0"/>
          <w:marTop w:val="0"/>
          <w:marBottom w:val="0"/>
          <w:divBdr>
            <w:top w:val="none" w:sz="0" w:space="0" w:color="auto"/>
            <w:left w:val="none" w:sz="0" w:space="0" w:color="auto"/>
            <w:bottom w:val="none" w:sz="0" w:space="0" w:color="auto"/>
            <w:right w:val="none" w:sz="0" w:space="0" w:color="auto"/>
          </w:divBdr>
        </w:div>
        <w:div w:id="754205961">
          <w:marLeft w:val="480"/>
          <w:marRight w:val="0"/>
          <w:marTop w:val="0"/>
          <w:marBottom w:val="0"/>
          <w:divBdr>
            <w:top w:val="none" w:sz="0" w:space="0" w:color="auto"/>
            <w:left w:val="none" w:sz="0" w:space="0" w:color="auto"/>
            <w:bottom w:val="none" w:sz="0" w:space="0" w:color="auto"/>
            <w:right w:val="none" w:sz="0" w:space="0" w:color="auto"/>
          </w:divBdr>
        </w:div>
        <w:div w:id="1170171929">
          <w:marLeft w:val="480"/>
          <w:marRight w:val="0"/>
          <w:marTop w:val="0"/>
          <w:marBottom w:val="0"/>
          <w:divBdr>
            <w:top w:val="none" w:sz="0" w:space="0" w:color="auto"/>
            <w:left w:val="none" w:sz="0" w:space="0" w:color="auto"/>
            <w:bottom w:val="none" w:sz="0" w:space="0" w:color="auto"/>
            <w:right w:val="none" w:sz="0" w:space="0" w:color="auto"/>
          </w:divBdr>
        </w:div>
        <w:div w:id="679893468">
          <w:marLeft w:val="480"/>
          <w:marRight w:val="0"/>
          <w:marTop w:val="0"/>
          <w:marBottom w:val="0"/>
          <w:divBdr>
            <w:top w:val="none" w:sz="0" w:space="0" w:color="auto"/>
            <w:left w:val="none" w:sz="0" w:space="0" w:color="auto"/>
            <w:bottom w:val="none" w:sz="0" w:space="0" w:color="auto"/>
            <w:right w:val="none" w:sz="0" w:space="0" w:color="auto"/>
          </w:divBdr>
        </w:div>
        <w:div w:id="548106081">
          <w:marLeft w:val="480"/>
          <w:marRight w:val="0"/>
          <w:marTop w:val="0"/>
          <w:marBottom w:val="0"/>
          <w:divBdr>
            <w:top w:val="none" w:sz="0" w:space="0" w:color="auto"/>
            <w:left w:val="none" w:sz="0" w:space="0" w:color="auto"/>
            <w:bottom w:val="none" w:sz="0" w:space="0" w:color="auto"/>
            <w:right w:val="none" w:sz="0" w:space="0" w:color="auto"/>
          </w:divBdr>
        </w:div>
        <w:div w:id="600912457">
          <w:marLeft w:val="480"/>
          <w:marRight w:val="0"/>
          <w:marTop w:val="0"/>
          <w:marBottom w:val="0"/>
          <w:divBdr>
            <w:top w:val="none" w:sz="0" w:space="0" w:color="auto"/>
            <w:left w:val="none" w:sz="0" w:space="0" w:color="auto"/>
            <w:bottom w:val="none" w:sz="0" w:space="0" w:color="auto"/>
            <w:right w:val="none" w:sz="0" w:space="0" w:color="auto"/>
          </w:divBdr>
        </w:div>
        <w:div w:id="1870222502">
          <w:marLeft w:val="480"/>
          <w:marRight w:val="0"/>
          <w:marTop w:val="0"/>
          <w:marBottom w:val="0"/>
          <w:divBdr>
            <w:top w:val="none" w:sz="0" w:space="0" w:color="auto"/>
            <w:left w:val="none" w:sz="0" w:space="0" w:color="auto"/>
            <w:bottom w:val="none" w:sz="0" w:space="0" w:color="auto"/>
            <w:right w:val="none" w:sz="0" w:space="0" w:color="auto"/>
          </w:divBdr>
        </w:div>
        <w:div w:id="1852260306">
          <w:marLeft w:val="480"/>
          <w:marRight w:val="0"/>
          <w:marTop w:val="0"/>
          <w:marBottom w:val="0"/>
          <w:divBdr>
            <w:top w:val="none" w:sz="0" w:space="0" w:color="auto"/>
            <w:left w:val="none" w:sz="0" w:space="0" w:color="auto"/>
            <w:bottom w:val="none" w:sz="0" w:space="0" w:color="auto"/>
            <w:right w:val="none" w:sz="0" w:space="0" w:color="auto"/>
          </w:divBdr>
        </w:div>
        <w:div w:id="266079688">
          <w:marLeft w:val="480"/>
          <w:marRight w:val="0"/>
          <w:marTop w:val="0"/>
          <w:marBottom w:val="0"/>
          <w:divBdr>
            <w:top w:val="none" w:sz="0" w:space="0" w:color="auto"/>
            <w:left w:val="none" w:sz="0" w:space="0" w:color="auto"/>
            <w:bottom w:val="none" w:sz="0" w:space="0" w:color="auto"/>
            <w:right w:val="none" w:sz="0" w:space="0" w:color="auto"/>
          </w:divBdr>
        </w:div>
        <w:div w:id="1909993232">
          <w:marLeft w:val="480"/>
          <w:marRight w:val="0"/>
          <w:marTop w:val="0"/>
          <w:marBottom w:val="0"/>
          <w:divBdr>
            <w:top w:val="none" w:sz="0" w:space="0" w:color="auto"/>
            <w:left w:val="none" w:sz="0" w:space="0" w:color="auto"/>
            <w:bottom w:val="none" w:sz="0" w:space="0" w:color="auto"/>
            <w:right w:val="none" w:sz="0" w:space="0" w:color="auto"/>
          </w:divBdr>
        </w:div>
        <w:div w:id="852106593">
          <w:marLeft w:val="480"/>
          <w:marRight w:val="0"/>
          <w:marTop w:val="0"/>
          <w:marBottom w:val="0"/>
          <w:divBdr>
            <w:top w:val="none" w:sz="0" w:space="0" w:color="auto"/>
            <w:left w:val="none" w:sz="0" w:space="0" w:color="auto"/>
            <w:bottom w:val="none" w:sz="0" w:space="0" w:color="auto"/>
            <w:right w:val="none" w:sz="0" w:space="0" w:color="auto"/>
          </w:divBdr>
        </w:div>
        <w:div w:id="1991253598">
          <w:marLeft w:val="480"/>
          <w:marRight w:val="0"/>
          <w:marTop w:val="0"/>
          <w:marBottom w:val="0"/>
          <w:divBdr>
            <w:top w:val="none" w:sz="0" w:space="0" w:color="auto"/>
            <w:left w:val="none" w:sz="0" w:space="0" w:color="auto"/>
            <w:bottom w:val="none" w:sz="0" w:space="0" w:color="auto"/>
            <w:right w:val="none" w:sz="0" w:space="0" w:color="auto"/>
          </w:divBdr>
        </w:div>
        <w:div w:id="568805704">
          <w:marLeft w:val="480"/>
          <w:marRight w:val="0"/>
          <w:marTop w:val="0"/>
          <w:marBottom w:val="0"/>
          <w:divBdr>
            <w:top w:val="none" w:sz="0" w:space="0" w:color="auto"/>
            <w:left w:val="none" w:sz="0" w:space="0" w:color="auto"/>
            <w:bottom w:val="none" w:sz="0" w:space="0" w:color="auto"/>
            <w:right w:val="none" w:sz="0" w:space="0" w:color="auto"/>
          </w:divBdr>
        </w:div>
        <w:div w:id="1028607567">
          <w:marLeft w:val="480"/>
          <w:marRight w:val="0"/>
          <w:marTop w:val="0"/>
          <w:marBottom w:val="0"/>
          <w:divBdr>
            <w:top w:val="none" w:sz="0" w:space="0" w:color="auto"/>
            <w:left w:val="none" w:sz="0" w:space="0" w:color="auto"/>
            <w:bottom w:val="none" w:sz="0" w:space="0" w:color="auto"/>
            <w:right w:val="none" w:sz="0" w:space="0" w:color="auto"/>
          </w:divBdr>
        </w:div>
        <w:div w:id="542790187">
          <w:marLeft w:val="480"/>
          <w:marRight w:val="0"/>
          <w:marTop w:val="0"/>
          <w:marBottom w:val="0"/>
          <w:divBdr>
            <w:top w:val="none" w:sz="0" w:space="0" w:color="auto"/>
            <w:left w:val="none" w:sz="0" w:space="0" w:color="auto"/>
            <w:bottom w:val="none" w:sz="0" w:space="0" w:color="auto"/>
            <w:right w:val="none" w:sz="0" w:space="0" w:color="auto"/>
          </w:divBdr>
        </w:div>
        <w:div w:id="353918550">
          <w:marLeft w:val="480"/>
          <w:marRight w:val="0"/>
          <w:marTop w:val="0"/>
          <w:marBottom w:val="0"/>
          <w:divBdr>
            <w:top w:val="none" w:sz="0" w:space="0" w:color="auto"/>
            <w:left w:val="none" w:sz="0" w:space="0" w:color="auto"/>
            <w:bottom w:val="none" w:sz="0" w:space="0" w:color="auto"/>
            <w:right w:val="none" w:sz="0" w:space="0" w:color="auto"/>
          </w:divBdr>
        </w:div>
        <w:div w:id="966550821">
          <w:marLeft w:val="480"/>
          <w:marRight w:val="0"/>
          <w:marTop w:val="0"/>
          <w:marBottom w:val="0"/>
          <w:divBdr>
            <w:top w:val="none" w:sz="0" w:space="0" w:color="auto"/>
            <w:left w:val="none" w:sz="0" w:space="0" w:color="auto"/>
            <w:bottom w:val="none" w:sz="0" w:space="0" w:color="auto"/>
            <w:right w:val="none" w:sz="0" w:space="0" w:color="auto"/>
          </w:divBdr>
        </w:div>
        <w:div w:id="1520774861">
          <w:marLeft w:val="480"/>
          <w:marRight w:val="0"/>
          <w:marTop w:val="0"/>
          <w:marBottom w:val="0"/>
          <w:divBdr>
            <w:top w:val="none" w:sz="0" w:space="0" w:color="auto"/>
            <w:left w:val="none" w:sz="0" w:space="0" w:color="auto"/>
            <w:bottom w:val="none" w:sz="0" w:space="0" w:color="auto"/>
            <w:right w:val="none" w:sz="0" w:space="0" w:color="auto"/>
          </w:divBdr>
        </w:div>
        <w:div w:id="34892913">
          <w:marLeft w:val="480"/>
          <w:marRight w:val="0"/>
          <w:marTop w:val="0"/>
          <w:marBottom w:val="0"/>
          <w:divBdr>
            <w:top w:val="none" w:sz="0" w:space="0" w:color="auto"/>
            <w:left w:val="none" w:sz="0" w:space="0" w:color="auto"/>
            <w:bottom w:val="none" w:sz="0" w:space="0" w:color="auto"/>
            <w:right w:val="none" w:sz="0" w:space="0" w:color="auto"/>
          </w:divBdr>
        </w:div>
        <w:div w:id="1295062542">
          <w:marLeft w:val="480"/>
          <w:marRight w:val="0"/>
          <w:marTop w:val="0"/>
          <w:marBottom w:val="0"/>
          <w:divBdr>
            <w:top w:val="none" w:sz="0" w:space="0" w:color="auto"/>
            <w:left w:val="none" w:sz="0" w:space="0" w:color="auto"/>
            <w:bottom w:val="none" w:sz="0" w:space="0" w:color="auto"/>
            <w:right w:val="none" w:sz="0" w:space="0" w:color="auto"/>
          </w:divBdr>
        </w:div>
        <w:div w:id="1556819563">
          <w:marLeft w:val="480"/>
          <w:marRight w:val="0"/>
          <w:marTop w:val="0"/>
          <w:marBottom w:val="0"/>
          <w:divBdr>
            <w:top w:val="none" w:sz="0" w:space="0" w:color="auto"/>
            <w:left w:val="none" w:sz="0" w:space="0" w:color="auto"/>
            <w:bottom w:val="none" w:sz="0" w:space="0" w:color="auto"/>
            <w:right w:val="none" w:sz="0" w:space="0" w:color="auto"/>
          </w:divBdr>
        </w:div>
        <w:div w:id="1559627777">
          <w:marLeft w:val="480"/>
          <w:marRight w:val="0"/>
          <w:marTop w:val="0"/>
          <w:marBottom w:val="0"/>
          <w:divBdr>
            <w:top w:val="none" w:sz="0" w:space="0" w:color="auto"/>
            <w:left w:val="none" w:sz="0" w:space="0" w:color="auto"/>
            <w:bottom w:val="none" w:sz="0" w:space="0" w:color="auto"/>
            <w:right w:val="none" w:sz="0" w:space="0" w:color="auto"/>
          </w:divBdr>
        </w:div>
        <w:div w:id="1464927635">
          <w:marLeft w:val="480"/>
          <w:marRight w:val="0"/>
          <w:marTop w:val="0"/>
          <w:marBottom w:val="0"/>
          <w:divBdr>
            <w:top w:val="none" w:sz="0" w:space="0" w:color="auto"/>
            <w:left w:val="none" w:sz="0" w:space="0" w:color="auto"/>
            <w:bottom w:val="none" w:sz="0" w:space="0" w:color="auto"/>
            <w:right w:val="none" w:sz="0" w:space="0" w:color="auto"/>
          </w:divBdr>
        </w:div>
        <w:div w:id="346296566">
          <w:marLeft w:val="480"/>
          <w:marRight w:val="0"/>
          <w:marTop w:val="0"/>
          <w:marBottom w:val="0"/>
          <w:divBdr>
            <w:top w:val="none" w:sz="0" w:space="0" w:color="auto"/>
            <w:left w:val="none" w:sz="0" w:space="0" w:color="auto"/>
            <w:bottom w:val="none" w:sz="0" w:space="0" w:color="auto"/>
            <w:right w:val="none" w:sz="0" w:space="0" w:color="auto"/>
          </w:divBdr>
        </w:div>
        <w:div w:id="1945914477">
          <w:marLeft w:val="480"/>
          <w:marRight w:val="0"/>
          <w:marTop w:val="0"/>
          <w:marBottom w:val="0"/>
          <w:divBdr>
            <w:top w:val="none" w:sz="0" w:space="0" w:color="auto"/>
            <w:left w:val="none" w:sz="0" w:space="0" w:color="auto"/>
            <w:bottom w:val="none" w:sz="0" w:space="0" w:color="auto"/>
            <w:right w:val="none" w:sz="0" w:space="0" w:color="auto"/>
          </w:divBdr>
        </w:div>
        <w:div w:id="1113329588">
          <w:marLeft w:val="480"/>
          <w:marRight w:val="0"/>
          <w:marTop w:val="0"/>
          <w:marBottom w:val="0"/>
          <w:divBdr>
            <w:top w:val="none" w:sz="0" w:space="0" w:color="auto"/>
            <w:left w:val="none" w:sz="0" w:space="0" w:color="auto"/>
            <w:bottom w:val="none" w:sz="0" w:space="0" w:color="auto"/>
            <w:right w:val="none" w:sz="0" w:space="0" w:color="auto"/>
          </w:divBdr>
        </w:div>
        <w:div w:id="1379433997">
          <w:marLeft w:val="480"/>
          <w:marRight w:val="0"/>
          <w:marTop w:val="0"/>
          <w:marBottom w:val="0"/>
          <w:divBdr>
            <w:top w:val="none" w:sz="0" w:space="0" w:color="auto"/>
            <w:left w:val="none" w:sz="0" w:space="0" w:color="auto"/>
            <w:bottom w:val="none" w:sz="0" w:space="0" w:color="auto"/>
            <w:right w:val="none" w:sz="0" w:space="0" w:color="auto"/>
          </w:divBdr>
        </w:div>
      </w:divsChild>
    </w:div>
    <w:div w:id="1907951175">
      <w:bodyDiv w:val="1"/>
      <w:marLeft w:val="0"/>
      <w:marRight w:val="0"/>
      <w:marTop w:val="0"/>
      <w:marBottom w:val="0"/>
      <w:divBdr>
        <w:top w:val="none" w:sz="0" w:space="0" w:color="auto"/>
        <w:left w:val="none" w:sz="0" w:space="0" w:color="auto"/>
        <w:bottom w:val="none" w:sz="0" w:space="0" w:color="auto"/>
        <w:right w:val="none" w:sz="0" w:space="0" w:color="auto"/>
      </w:divBdr>
    </w:div>
    <w:div w:id="1908105860">
      <w:marLeft w:val="480"/>
      <w:marRight w:val="0"/>
      <w:marTop w:val="0"/>
      <w:marBottom w:val="0"/>
      <w:divBdr>
        <w:top w:val="none" w:sz="0" w:space="0" w:color="auto"/>
        <w:left w:val="none" w:sz="0" w:space="0" w:color="auto"/>
        <w:bottom w:val="none" w:sz="0" w:space="0" w:color="auto"/>
        <w:right w:val="none" w:sz="0" w:space="0" w:color="auto"/>
      </w:divBdr>
    </w:div>
    <w:div w:id="1908228650">
      <w:bodyDiv w:val="1"/>
      <w:marLeft w:val="0"/>
      <w:marRight w:val="0"/>
      <w:marTop w:val="0"/>
      <w:marBottom w:val="0"/>
      <w:divBdr>
        <w:top w:val="none" w:sz="0" w:space="0" w:color="auto"/>
        <w:left w:val="none" w:sz="0" w:space="0" w:color="auto"/>
        <w:bottom w:val="none" w:sz="0" w:space="0" w:color="auto"/>
        <w:right w:val="none" w:sz="0" w:space="0" w:color="auto"/>
      </w:divBdr>
    </w:div>
    <w:div w:id="1908415114">
      <w:marLeft w:val="480"/>
      <w:marRight w:val="0"/>
      <w:marTop w:val="0"/>
      <w:marBottom w:val="0"/>
      <w:divBdr>
        <w:top w:val="none" w:sz="0" w:space="0" w:color="auto"/>
        <w:left w:val="none" w:sz="0" w:space="0" w:color="auto"/>
        <w:bottom w:val="none" w:sz="0" w:space="0" w:color="auto"/>
        <w:right w:val="none" w:sz="0" w:space="0" w:color="auto"/>
      </w:divBdr>
    </w:div>
    <w:div w:id="1909337633">
      <w:marLeft w:val="480"/>
      <w:marRight w:val="0"/>
      <w:marTop w:val="0"/>
      <w:marBottom w:val="0"/>
      <w:divBdr>
        <w:top w:val="none" w:sz="0" w:space="0" w:color="auto"/>
        <w:left w:val="none" w:sz="0" w:space="0" w:color="auto"/>
        <w:bottom w:val="none" w:sz="0" w:space="0" w:color="auto"/>
        <w:right w:val="none" w:sz="0" w:space="0" w:color="auto"/>
      </w:divBdr>
    </w:div>
    <w:div w:id="1909728746">
      <w:marLeft w:val="480"/>
      <w:marRight w:val="0"/>
      <w:marTop w:val="0"/>
      <w:marBottom w:val="0"/>
      <w:divBdr>
        <w:top w:val="none" w:sz="0" w:space="0" w:color="auto"/>
        <w:left w:val="none" w:sz="0" w:space="0" w:color="auto"/>
        <w:bottom w:val="none" w:sz="0" w:space="0" w:color="auto"/>
        <w:right w:val="none" w:sz="0" w:space="0" w:color="auto"/>
      </w:divBdr>
    </w:div>
    <w:div w:id="1909875387">
      <w:bodyDiv w:val="1"/>
      <w:marLeft w:val="0"/>
      <w:marRight w:val="0"/>
      <w:marTop w:val="0"/>
      <w:marBottom w:val="0"/>
      <w:divBdr>
        <w:top w:val="none" w:sz="0" w:space="0" w:color="auto"/>
        <w:left w:val="none" w:sz="0" w:space="0" w:color="auto"/>
        <w:bottom w:val="none" w:sz="0" w:space="0" w:color="auto"/>
        <w:right w:val="none" w:sz="0" w:space="0" w:color="auto"/>
      </w:divBdr>
    </w:div>
    <w:div w:id="1909879636">
      <w:bodyDiv w:val="1"/>
      <w:marLeft w:val="0"/>
      <w:marRight w:val="0"/>
      <w:marTop w:val="0"/>
      <w:marBottom w:val="0"/>
      <w:divBdr>
        <w:top w:val="none" w:sz="0" w:space="0" w:color="auto"/>
        <w:left w:val="none" w:sz="0" w:space="0" w:color="auto"/>
        <w:bottom w:val="none" w:sz="0" w:space="0" w:color="auto"/>
        <w:right w:val="none" w:sz="0" w:space="0" w:color="auto"/>
      </w:divBdr>
    </w:div>
    <w:div w:id="1909918322">
      <w:marLeft w:val="480"/>
      <w:marRight w:val="0"/>
      <w:marTop w:val="0"/>
      <w:marBottom w:val="0"/>
      <w:divBdr>
        <w:top w:val="none" w:sz="0" w:space="0" w:color="auto"/>
        <w:left w:val="none" w:sz="0" w:space="0" w:color="auto"/>
        <w:bottom w:val="none" w:sz="0" w:space="0" w:color="auto"/>
        <w:right w:val="none" w:sz="0" w:space="0" w:color="auto"/>
      </w:divBdr>
    </w:div>
    <w:div w:id="1910266311">
      <w:bodyDiv w:val="1"/>
      <w:marLeft w:val="0"/>
      <w:marRight w:val="0"/>
      <w:marTop w:val="0"/>
      <w:marBottom w:val="0"/>
      <w:divBdr>
        <w:top w:val="none" w:sz="0" w:space="0" w:color="auto"/>
        <w:left w:val="none" w:sz="0" w:space="0" w:color="auto"/>
        <w:bottom w:val="none" w:sz="0" w:space="0" w:color="auto"/>
        <w:right w:val="none" w:sz="0" w:space="0" w:color="auto"/>
      </w:divBdr>
    </w:div>
    <w:div w:id="1910797620">
      <w:marLeft w:val="480"/>
      <w:marRight w:val="0"/>
      <w:marTop w:val="0"/>
      <w:marBottom w:val="0"/>
      <w:divBdr>
        <w:top w:val="none" w:sz="0" w:space="0" w:color="auto"/>
        <w:left w:val="none" w:sz="0" w:space="0" w:color="auto"/>
        <w:bottom w:val="none" w:sz="0" w:space="0" w:color="auto"/>
        <w:right w:val="none" w:sz="0" w:space="0" w:color="auto"/>
      </w:divBdr>
    </w:div>
    <w:div w:id="1911039203">
      <w:marLeft w:val="480"/>
      <w:marRight w:val="0"/>
      <w:marTop w:val="0"/>
      <w:marBottom w:val="0"/>
      <w:divBdr>
        <w:top w:val="none" w:sz="0" w:space="0" w:color="auto"/>
        <w:left w:val="none" w:sz="0" w:space="0" w:color="auto"/>
        <w:bottom w:val="none" w:sz="0" w:space="0" w:color="auto"/>
        <w:right w:val="none" w:sz="0" w:space="0" w:color="auto"/>
      </w:divBdr>
    </w:div>
    <w:div w:id="1911303881">
      <w:marLeft w:val="480"/>
      <w:marRight w:val="0"/>
      <w:marTop w:val="0"/>
      <w:marBottom w:val="0"/>
      <w:divBdr>
        <w:top w:val="none" w:sz="0" w:space="0" w:color="auto"/>
        <w:left w:val="none" w:sz="0" w:space="0" w:color="auto"/>
        <w:bottom w:val="none" w:sz="0" w:space="0" w:color="auto"/>
        <w:right w:val="none" w:sz="0" w:space="0" w:color="auto"/>
      </w:divBdr>
    </w:div>
    <w:div w:id="1911309034">
      <w:marLeft w:val="480"/>
      <w:marRight w:val="0"/>
      <w:marTop w:val="0"/>
      <w:marBottom w:val="0"/>
      <w:divBdr>
        <w:top w:val="none" w:sz="0" w:space="0" w:color="auto"/>
        <w:left w:val="none" w:sz="0" w:space="0" w:color="auto"/>
        <w:bottom w:val="none" w:sz="0" w:space="0" w:color="auto"/>
        <w:right w:val="none" w:sz="0" w:space="0" w:color="auto"/>
      </w:divBdr>
    </w:div>
    <w:div w:id="1911385368">
      <w:marLeft w:val="480"/>
      <w:marRight w:val="0"/>
      <w:marTop w:val="0"/>
      <w:marBottom w:val="0"/>
      <w:divBdr>
        <w:top w:val="none" w:sz="0" w:space="0" w:color="auto"/>
        <w:left w:val="none" w:sz="0" w:space="0" w:color="auto"/>
        <w:bottom w:val="none" w:sz="0" w:space="0" w:color="auto"/>
        <w:right w:val="none" w:sz="0" w:space="0" w:color="auto"/>
      </w:divBdr>
    </w:div>
    <w:div w:id="1912932514">
      <w:marLeft w:val="480"/>
      <w:marRight w:val="0"/>
      <w:marTop w:val="0"/>
      <w:marBottom w:val="0"/>
      <w:divBdr>
        <w:top w:val="none" w:sz="0" w:space="0" w:color="auto"/>
        <w:left w:val="none" w:sz="0" w:space="0" w:color="auto"/>
        <w:bottom w:val="none" w:sz="0" w:space="0" w:color="auto"/>
        <w:right w:val="none" w:sz="0" w:space="0" w:color="auto"/>
      </w:divBdr>
    </w:div>
    <w:div w:id="1914193260">
      <w:bodyDiv w:val="1"/>
      <w:marLeft w:val="0"/>
      <w:marRight w:val="0"/>
      <w:marTop w:val="0"/>
      <w:marBottom w:val="0"/>
      <w:divBdr>
        <w:top w:val="none" w:sz="0" w:space="0" w:color="auto"/>
        <w:left w:val="none" w:sz="0" w:space="0" w:color="auto"/>
        <w:bottom w:val="none" w:sz="0" w:space="0" w:color="auto"/>
        <w:right w:val="none" w:sz="0" w:space="0" w:color="auto"/>
      </w:divBdr>
    </w:div>
    <w:div w:id="1914318515">
      <w:marLeft w:val="480"/>
      <w:marRight w:val="0"/>
      <w:marTop w:val="0"/>
      <w:marBottom w:val="0"/>
      <w:divBdr>
        <w:top w:val="none" w:sz="0" w:space="0" w:color="auto"/>
        <w:left w:val="none" w:sz="0" w:space="0" w:color="auto"/>
        <w:bottom w:val="none" w:sz="0" w:space="0" w:color="auto"/>
        <w:right w:val="none" w:sz="0" w:space="0" w:color="auto"/>
      </w:divBdr>
    </w:div>
    <w:div w:id="1914469947">
      <w:bodyDiv w:val="1"/>
      <w:marLeft w:val="0"/>
      <w:marRight w:val="0"/>
      <w:marTop w:val="0"/>
      <w:marBottom w:val="0"/>
      <w:divBdr>
        <w:top w:val="none" w:sz="0" w:space="0" w:color="auto"/>
        <w:left w:val="none" w:sz="0" w:space="0" w:color="auto"/>
        <w:bottom w:val="none" w:sz="0" w:space="0" w:color="auto"/>
        <w:right w:val="none" w:sz="0" w:space="0" w:color="auto"/>
      </w:divBdr>
    </w:div>
    <w:div w:id="1914702930">
      <w:marLeft w:val="480"/>
      <w:marRight w:val="0"/>
      <w:marTop w:val="0"/>
      <w:marBottom w:val="0"/>
      <w:divBdr>
        <w:top w:val="none" w:sz="0" w:space="0" w:color="auto"/>
        <w:left w:val="none" w:sz="0" w:space="0" w:color="auto"/>
        <w:bottom w:val="none" w:sz="0" w:space="0" w:color="auto"/>
        <w:right w:val="none" w:sz="0" w:space="0" w:color="auto"/>
      </w:divBdr>
    </w:div>
    <w:div w:id="1914704591">
      <w:marLeft w:val="480"/>
      <w:marRight w:val="0"/>
      <w:marTop w:val="0"/>
      <w:marBottom w:val="0"/>
      <w:divBdr>
        <w:top w:val="none" w:sz="0" w:space="0" w:color="auto"/>
        <w:left w:val="none" w:sz="0" w:space="0" w:color="auto"/>
        <w:bottom w:val="none" w:sz="0" w:space="0" w:color="auto"/>
        <w:right w:val="none" w:sz="0" w:space="0" w:color="auto"/>
      </w:divBdr>
    </w:div>
    <w:div w:id="1914966695">
      <w:marLeft w:val="480"/>
      <w:marRight w:val="0"/>
      <w:marTop w:val="0"/>
      <w:marBottom w:val="0"/>
      <w:divBdr>
        <w:top w:val="none" w:sz="0" w:space="0" w:color="auto"/>
        <w:left w:val="none" w:sz="0" w:space="0" w:color="auto"/>
        <w:bottom w:val="none" w:sz="0" w:space="0" w:color="auto"/>
        <w:right w:val="none" w:sz="0" w:space="0" w:color="auto"/>
      </w:divBdr>
    </w:div>
    <w:div w:id="1915361433">
      <w:bodyDiv w:val="1"/>
      <w:marLeft w:val="0"/>
      <w:marRight w:val="0"/>
      <w:marTop w:val="0"/>
      <w:marBottom w:val="0"/>
      <w:divBdr>
        <w:top w:val="none" w:sz="0" w:space="0" w:color="auto"/>
        <w:left w:val="none" w:sz="0" w:space="0" w:color="auto"/>
        <w:bottom w:val="none" w:sz="0" w:space="0" w:color="auto"/>
        <w:right w:val="none" w:sz="0" w:space="0" w:color="auto"/>
      </w:divBdr>
    </w:div>
    <w:div w:id="1915581582">
      <w:marLeft w:val="480"/>
      <w:marRight w:val="0"/>
      <w:marTop w:val="0"/>
      <w:marBottom w:val="0"/>
      <w:divBdr>
        <w:top w:val="none" w:sz="0" w:space="0" w:color="auto"/>
        <w:left w:val="none" w:sz="0" w:space="0" w:color="auto"/>
        <w:bottom w:val="none" w:sz="0" w:space="0" w:color="auto"/>
        <w:right w:val="none" w:sz="0" w:space="0" w:color="auto"/>
      </w:divBdr>
    </w:div>
    <w:div w:id="1915628883">
      <w:marLeft w:val="480"/>
      <w:marRight w:val="0"/>
      <w:marTop w:val="0"/>
      <w:marBottom w:val="0"/>
      <w:divBdr>
        <w:top w:val="none" w:sz="0" w:space="0" w:color="auto"/>
        <w:left w:val="none" w:sz="0" w:space="0" w:color="auto"/>
        <w:bottom w:val="none" w:sz="0" w:space="0" w:color="auto"/>
        <w:right w:val="none" w:sz="0" w:space="0" w:color="auto"/>
      </w:divBdr>
    </w:div>
    <w:div w:id="1915893276">
      <w:marLeft w:val="480"/>
      <w:marRight w:val="0"/>
      <w:marTop w:val="0"/>
      <w:marBottom w:val="0"/>
      <w:divBdr>
        <w:top w:val="none" w:sz="0" w:space="0" w:color="auto"/>
        <w:left w:val="none" w:sz="0" w:space="0" w:color="auto"/>
        <w:bottom w:val="none" w:sz="0" w:space="0" w:color="auto"/>
        <w:right w:val="none" w:sz="0" w:space="0" w:color="auto"/>
      </w:divBdr>
    </w:div>
    <w:div w:id="1915966493">
      <w:bodyDiv w:val="1"/>
      <w:marLeft w:val="0"/>
      <w:marRight w:val="0"/>
      <w:marTop w:val="0"/>
      <w:marBottom w:val="0"/>
      <w:divBdr>
        <w:top w:val="none" w:sz="0" w:space="0" w:color="auto"/>
        <w:left w:val="none" w:sz="0" w:space="0" w:color="auto"/>
        <w:bottom w:val="none" w:sz="0" w:space="0" w:color="auto"/>
        <w:right w:val="none" w:sz="0" w:space="0" w:color="auto"/>
      </w:divBdr>
    </w:div>
    <w:div w:id="1916208866">
      <w:bodyDiv w:val="1"/>
      <w:marLeft w:val="0"/>
      <w:marRight w:val="0"/>
      <w:marTop w:val="0"/>
      <w:marBottom w:val="0"/>
      <w:divBdr>
        <w:top w:val="none" w:sz="0" w:space="0" w:color="auto"/>
        <w:left w:val="none" w:sz="0" w:space="0" w:color="auto"/>
        <w:bottom w:val="none" w:sz="0" w:space="0" w:color="auto"/>
        <w:right w:val="none" w:sz="0" w:space="0" w:color="auto"/>
      </w:divBdr>
    </w:div>
    <w:div w:id="1917090968">
      <w:marLeft w:val="480"/>
      <w:marRight w:val="0"/>
      <w:marTop w:val="0"/>
      <w:marBottom w:val="0"/>
      <w:divBdr>
        <w:top w:val="none" w:sz="0" w:space="0" w:color="auto"/>
        <w:left w:val="none" w:sz="0" w:space="0" w:color="auto"/>
        <w:bottom w:val="none" w:sz="0" w:space="0" w:color="auto"/>
        <w:right w:val="none" w:sz="0" w:space="0" w:color="auto"/>
      </w:divBdr>
    </w:div>
    <w:div w:id="1917131970">
      <w:marLeft w:val="480"/>
      <w:marRight w:val="0"/>
      <w:marTop w:val="0"/>
      <w:marBottom w:val="0"/>
      <w:divBdr>
        <w:top w:val="none" w:sz="0" w:space="0" w:color="auto"/>
        <w:left w:val="none" w:sz="0" w:space="0" w:color="auto"/>
        <w:bottom w:val="none" w:sz="0" w:space="0" w:color="auto"/>
        <w:right w:val="none" w:sz="0" w:space="0" w:color="auto"/>
      </w:divBdr>
    </w:div>
    <w:div w:id="1917741179">
      <w:marLeft w:val="480"/>
      <w:marRight w:val="0"/>
      <w:marTop w:val="0"/>
      <w:marBottom w:val="0"/>
      <w:divBdr>
        <w:top w:val="none" w:sz="0" w:space="0" w:color="auto"/>
        <w:left w:val="none" w:sz="0" w:space="0" w:color="auto"/>
        <w:bottom w:val="none" w:sz="0" w:space="0" w:color="auto"/>
        <w:right w:val="none" w:sz="0" w:space="0" w:color="auto"/>
      </w:divBdr>
    </w:div>
    <w:div w:id="1917744427">
      <w:marLeft w:val="480"/>
      <w:marRight w:val="0"/>
      <w:marTop w:val="0"/>
      <w:marBottom w:val="0"/>
      <w:divBdr>
        <w:top w:val="none" w:sz="0" w:space="0" w:color="auto"/>
        <w:left w:val="none" w:sz="0" w:space="0" w:color="auto"/>
        <w:bottom w:val="none" w:sz="0" w:space="0" w:color="auto"/>
        <w:right w:val="none" w:sz="0" w:space="0" w:color="auto"/>
      </w:divBdr>
    </w:div>
    <w:div w:id="1917982549">
      <w:marLeft w:val="480"/>
      <w:marRight w:val="0"/>
      <w:marTop w:val="0"/>
      <w:marBottom w:val="0"/>
      <w:divBdr>
        <w:top w:val="none" w:sz="0" w:space="0" w:color="auto"/>
        <w:left w:val="none" w:sz="0" w:space="0" w:color="auto"/>
        <w:bottom w:val="none" w:sz="0" w:space="0" w:color="auto"/>
        <w:right w:val="none" w:sz="0" w:space="0" w:color="auto"/>
      </w:divBdr>
    </w:div>
    <w:div w:id="1918246359">
      <w:bodyDiv w:val="1"/>
      <w:marLeft w:val="0"/>
      <w:marRight w:val="0"/>
      <w:marTop w:val="0"/>
      <w:marBottom w:val="0"/>
      <w:divBdr>
        <w:top w:val="none" w:sz="0" w:space="0" w:color="auto"/>
        <w:left w:val="none" w:sz="0" w:space="0" w:color="auto"/>
        <w:bottom w:val="none" w:sz="0" w:space="0" w:color="auto"/>
        <w:right w:val="none" w:sz="0" w:space="0" w:color="auto"/>
      </w:divBdr>
    </w:div>
    <w:div w:id="1918899157">
      <w:bodyDiv w:val="1"/>
      <w:marLeft w:val="0"/>
      <w:marRight w:val="0"/>
      <w:marTop w:val="0"/>
      <w:marBottom w:val="0"/>
      <w:divBdr>
        <w:top w:val="none" w:sz="0" w:space="0" w:color="auto"/>
        <w:left w:val="none" w:sz="0" w:space="0" w:color="auto"/>
        <w:bottom w:val="none" w:sz="0" w:space="0" w:color="auto"/>
        <w:right w:val="none" w:sz="0" w:space="0" w:color="auto"/>
      </w:divBdr>
    </w:div>
    <w:div w:id="1918978135">
      <w:bodyDiv w:val="1"/>
      <w:marLeft w:val="0"/>
      <w:marRight w:val="0"/>
      <w:marTop w:val="0"/>
      <w:marBottom w:val="0"/>
      <w:divBdr>
        <w:top w:val="none" w:sz="0" w:space="0" w:color="auto"/>
        <w:left w:val="none" w:sz="0" w:space="0" w:color="auto"/>
        <w:bottom w:val="none" w:sz="0" w:space="0" w:color="auto"/>
        <w:right w:val="none" w:sz="0" w:space="0" w:color="auto"/>
      </w:divBdr>
    </w:div>
    <w:div w:id="1919292575">
      <w:marLeft w:val="480"/>
      <w:marRight w:val="0"/>
      <w:marTop w:val="0"/>
      <w:marBottom w:val="0"/>
      <w:divBdr>
        <w:top w:val="none" w:sz="0" w:space="0" w:color="auto"/>
        <w:left w:val="none" w:sz="0" w:space="0" w:color="auto"/>
        <w:bottom w:val="none" w:sz="0" w:space="0" w:color="auto"/>
        <w:right w:val="none" w:sz="0" w:space="0" w:color="auto"/>
      </w:divBdr>
    </w:div>
    <w:div w:id="1919634829">
      <w:marLeft w:val="480"/>
      <w:marRight w:val="0"/>
      <w:marTop w:val="0"/>
      <w:marBottom w:val="0"/>
      <w:divBdr>
        <w:top w:val="none" w:sz="0" w:space="0" w:color="auto"/>
        <w:left w:val="none" w:sz="0" w:space="0" w:color="auto"/>
        <w:bottom w:val="none" w:sz="0" w:space="0" w:color="auto"/>
        <w:right w:val="none" w:sz="0" w:space="0" w:color="auto"/>
      </w:divBdr>
    </w:div>
    <w:div w:id="1919972719">
      <w:bodyDiv w:val="1"/>
      <w:marLeft w:val="0"/>
      <w:marRight w:val="0"/>
      <w:marTop w:val="0"/>
      <w:marBottom w:val="0"/>
      <w:divBdr>
        <w:top w:val="none" w:sz="0" w:space="0" w:color="auto"/>
        <w:left w:val="none" w:sz="0" w:space="0" w:color="auto"/>
        <w:bottom w:val="none" w:sz="0" w:space="0" w:color="auto"/>
        <w:right w:val="none" w:sz="0" w:space="0" w:color="auto"/>
      </w:divBdr>
    </w:div>
    <w:div w:id="1920023700">
      <w:marLeft w:val="480"/>
      <w:marRight w:val="0"/>
      <w:marTop w:val="0"/>
      <w:marBottom w:val="0"/>
      <w:divBdr>
        <w:top w:val="none" w:sz="0" w:space="0" w:color="auto"/>
        <w:left w:val="none" w:sz="0" w:space="0" w:color="auto"/>
        <w:bottom w:val="none" w:sz="0" w:space="0" w:color="auto"/>
        <w:right w:val="none" w:sz="0" w:space="0" w:color="auto"/>
      </w:divBdr>
    </w:div>
    <w:div w:id="1920141472">
      <w:marLeft w:val="480"/>
      <w:marRight w:val="0"/>
      <w:marTop w:val="0"/>
      <w:marBottom w:val="0"/>
      <w:divBdr>
        <w:top w:val="none" w:sz="0" w:space="0" w:color="auto"/>
        <w:left w:val="none" w:sz="0" w:space="0" w:color="auto"/>
        <w:bottom w:val="none" w:sz="0" w:space="0" w:color="auto"/>
        <w:right w:val="none" w:sz="0" w:space="0" w:color="auto"/>
      </w:divBdr>
    </w:div>
    <w:div w:id="1920552087">
      <w:bodyDiv w:val="1"/>
      <w:marLeft w:val="0"/>
      <w:marRight w:val="0"/>
      <w:marTop w:val="0"/>
      <w:marBottom w:val="0"/>
      <w:divBdr>
        <w:top w:val="none" w:sz="0" w:space="0" w:color="auto"/>
        <w:left w:val="none" w:sz="0" w:space="0" w:color="auto"/>
        <w:bottom w:val="none" w:sz="0" w:space="0" w:color="auto"/>
        <w:right w:val="none" w:sz="0" w:space="0" w:color="auto"/>
      </w:divBdr>
    </w:div>
    <w:div w:id="1921139739">
      <w:marLeft w:val="480"/>
      <w:marRight w:val="0"/>
      <w:marTop w:val="0"/>
      <w:marBottom w:val="0"/>
      <w:divBdr>
        <w:top w:val="none" w:sz="0" w:space="0" w:color="auto"/>
        <w:left w:val="none" w:sz="0" w:space="0" w:color="auto"/>
        <w:bottom w:val="none" w:sz="0" w:space="0" w:color="auto"/>
        <w:right w:val="none" w:sz="0" w:space="0" w:color="auto"/>
      </w:divBdr>
    </w:div>
    <w:div w:id="1921211596">
      <w:bodyDiv w:val="1"/>
      <w:marLeft w:val="0"/>
      <w:marRight w:val="0"/>
      <w:marTop w:val="0"/>
      <w:marBottom w:val="0"/>
      <w:divBdr>
        <w:top w:val="none" w:sz="0" w:space="0" w:color="auto"/>
        <w:left w:val="none" w:sz="0" w:space="0" w:color="auto"/>
        <w:bottom w:val="none" w:sz="0" w:space="0" w:color="auto"/>
        <w:right w:val="none" w:sz="0" w:space="0" w:color="auto"/>
      </w:divBdr>
      <w:divsChild>
        <w:div w:id="161747560">
          <w:marLeft w:val="480"/>
          <w:marRight w:val="0"/>
          <w:marTop w:val="0"/>
          <w:marBottom w:val="0"/>
          <w:divBdr>
            <w:top w:val="none" w:sz="0" w:space="0" w:color="auto"/>
            <w:left w:val="none" w:sz="0" w:space="0" w:color="auto"/>
            <w:bottom w:val="none" w:sz="0" w:space="0" w:color="auto"/>
            <w:right w:val="none" w:sz="0" w:space="0" w:color="auto"/>
          </w:divBdr>
        </w:div>
        <w:div w:id="1750806534">
          <w:marLeft w:val="480"/>
          <w:marRight w:val="0"/>
          <w:marTop w:val="0"/>
          <w:marBottom w:val="0"/>
          <w:divBdr>
            <w:top w:val="none" w:sz="0" w:space="0" w:color="auto"/>
            <w:left w:val="none" w:sz="0" w:space="0" w:color="auto"/>
            <w:bottom w:val="none" w:sz="0" w:space="0" w:color="auto"/>
            <w:right w:val="none" w:sz="0" w:space="0" w:color="auto"/>
          </w:divBdr>
        </w:div>
        <w:div w:id="1289899363">
          <w:marLeft w:val="480"/>
          <w:marRight w:val="0"/>
          <w:marTop w:val="0"/>
          <w:marBottom w:val="0"/>
          <w:divBdr>
            <w:top w:val="none" w:sz="0" w:space="0" w:color="auto"/>
            <w:left w:val="none" w:sz="0" w:space="0" w:color="auto"/>
            <w:bottom w:val="none" w:sz="0" w:space="0" w:color="auto"/>
            <w:right w:val="none" w:sz="0" w:space="0" w:color="auto"/>
          </w:divBdr>
        </w:div>
        <w:div w:id="39596151">
          <w:marLeft w:val="480"/>
          <w:marRight w:val="0"/>
          <w:marTop w:val="0"/>
          <w:marBottom w:val="0"/>
          <w:divBdr>
            <w:top w:val="none" w:sz="0" w:space="0" w:color="auto"/>
            <w:left w:val="none" w:sz="0" w:space="0" w:color="auto"/>
            <w:bottom w:val="none" w:sz="0" w:space="0" w:color="auto"/>
            <w:right w:val="none" w:sz="0" w:space="0" w:color="auto"/>
          </w:divBdr>
        </w:div>
        <w:div w:id="1155301166">
          <w:marLeft w:val="480"/>
          <w:marRight w:val="0"/>
          <w:marTop w:val="0"/>
          <w:marBottom w:val="0"/>
          <w:divBdr>
            <w:top w:val="none" w:sz="0" w:space="0" w:color="auto"/>
            <w:left w:val="none" w:sz="0" w:space="0" w:color="auto"/>
            <w:bottom w:val="none" w:sz="0" w:space="0" w:color="auto"/>
            <w:right w:val="none" w:sz="0" w:space="0" w:color="auto"/>
          </w:divBdr>
        </w:div>
        <w:div w:id="1081104073">
          <w:marLeft w:val="480"/>
          <w:marRight w:val="0"/>
          <w:marTop w:val="0"/>
          <w:marBottom w:val="0"/>
          <w:divBdr>
            <w:top w:val="none" w:sz="0" w:space="0" w:color="auto"/>
            <w:left w:val="none" w:sz="0" w:space="0" w:color="auto"/>
            <w:bottom w:val="none" w:sz="0" w:space="0" w:color="auto"/>
            <w:right w:val="none" w:sz="0" w:space="0" w:color="auto"/>
          </w:divBdr>
        </w:div>
        <w:div w:id="223414817">
          <w:marLeft w:val="480"/>
          <w:marRight w:val="0"/>
          <w:marTop w:val="0"/>
          <w:marBottom w:val="0"/>
          <w:divBdr>
            <w:top w:val="none" w:sz="0" w:space="0" w:color="auto"/>
            <w:left w:val="none" w:sz="0" w:space="0" w:color="auto"/>
            <w:bottom w:val="none" w:sz="0" w:space="0" w:color="auto"/>
            <w:right w:val="none" w:sz="0" w:space="0" w:color="auto"/>
          </w:divBdr>
        </w:div>
        <w:div w:id="2128426941">
          <w:marLeft w:val="480"/>
          <w:marRight w:val="0"/>
          <w:marTop w:val="0"/>
          <w:marBottom w:val="0"/>
          <w:divBdr>
            <w:top w:val="none" w:sz="0" w:space="0" w:color="auto"/>
            <w:left w:val="none" w:sz="0" w:space="0" w:color="auto"/>
            <w:bottom w:val="none" w:sz="0" w:space="0" w:color="auto"/>
            <w:right w:val="none" w:sz="0" w:space="0" w:color="auto"/>
          </w:divBdr>
        </w:div>
        <w:div w:id="1611667531">
          <w:marLeft w:val="480"/>
          <w:marRight w:val="0"/>
          <w:marTop w:val="0"/>
          <w:marBottom w:val="0"/>
          <w:divBdr>
            <w:top w:val="none" w:sz="0" w:space="0" w:color="auto"/>
            <w:left w:val="none" w:sz="0" w:space="0" w:color="auto"/>
            <w:bottom w:val="none" w:sz="0" w:space="0" w:color="auto"/>
            <w:right w:val="none" w:sz="0" w:space="0" w:color="auto"/>
          </w:divBdr>
        </w:div>
        <w:div w:id="1684816956">
          <w:marLeft w:val="480"/>
          <w:marRight w:val="0"/>
          <w:marTop w:val="0"/>
          <w:marBottom w:val="0"/>
          <w:divBdr>
            <w:top w:val="none" w:sz="0" w:space="0" w:color="auto"/>
            <w:left w:val="none" w:sz="0" w:space="0" w:color="auto"/>
            <w:bottom w:val="none" w:sz="0" w:space="0" w:color="auto"/>
            <w:right w:val="none" w:sz="0" w:space="0" w:color="auto"/>
          </w:divBdr>
        </w:div>
        <w:div w:id="1521893534">
          <w:marLeft w:val="480"/>
          <w:marRight w:val="0"/>
          <w:marTop w:val="0"/>
          <w:marBottom w:val="0"/>
          <w:divBdr>
            <w:top w:val="none" w:sz="0" w:space="0" w:color="auto"/>
            <w:left w:val="none" w:sz="0" w:space="0" w:color="auto"/>
            <w:bottom w:val="none" w:sz="0" w:space="0" w:color="auto"/>
            <w:right w:val="none" w:sz="0" w:space="0" w:color="auto"/>
          </w:divBdr>
        </w:div>
        <w:div w:id="1861776932">
          <w:marLeft w:val="480"/>
          <w:marRight w:val="0"/>
          <w:marTop w:val="0"/>
          <w:marBottom w:val="0"/>
          <w:divBdr>
            <w:top w:val="none" w:sz="0" w:space="0" w:color="auto"/>
            <w:left w:val="none" w:sz="0" w:space="0" w:color="auto"/>
            <w:bottom w:val="none" w:sz="0" w:space="0" w:color="auto"/>
            <w:right w:val="none" w:sz="0" w:space="0" w:color="auto"/>
          </w:divBdr>
        </w:div>
        <w:div w:id="1937053030">
          <w:marLeft w:val="480"/>
          <w:marRight w:val="0"/>
          <w:marTop w:val="0"/>
          <w:marBottom w:val="0"/>
          <w:divBdr>
            <w:top w:val="none" w:sz="0" w:space="0" w:color="auto"/>
            <w:left w:val="none" w:sz="0" w:space="0" w:color="auto"/>
            <w:bottom w:val="none" w:sz="0" w:space="0" w:color="auto"/>
            <w:right w:val="none" w:sz="0" w:space="0" w:color="auto"/>
          </w:divBdr>
        </w:div>
        <w:div w:id="1797673894">
          <w:marLeft w:val="480"/>
          <w:marRight w:val="0"/>
          <w:marTop w:val="0"/>
          <w:marBottom w:val="0"/>
          <w:divBdr>
            <w:top w:val="none" w:sz="0" w:space="0" w:color="auto"/>
            <w:left w:val="none" w:sz="0" w:space="0" w:color="auto"/>
            <w:bottom w:val="none" w:sz="0" w:space="0" w:color="auto"/>
            <w:right w:val="none" w:sz="0" w:space="0" w:color="auto"/>
          </w:divBdr>
        </w:div>
        <w:div w:id="978799344">
          <w:marLeft w:val="480"/>
          <w:marRight w:val="0"/>
          <w:marTop w:val="0"/>
          <w:marBottom w:val="0"/>
          <w:divBdr>
            <w:top w:val="none" w:sz="0" w:space="0" w:color="auto"/>
            <w:left w:val="none" w:sz="0" w:space="0" w:color="auto"/>
            <w:bottom w:val="none" w:sz="0" w:space="0" w:color="auto"/>
            <w:right w:val="none" w:sz="0" w:space="0" w:color="auto"/>
          </w:divBdr>
        </w:div>
        <w:div w:id="130443625">
          <w:marLeft w:val="480"/>
          <w:marRight w:val="0"/>
          <w:marTop w:val="0"/>
          <w:marBottom w:val="0"/>
          <w:divBdr>
            <w:top w:val="none" w:sz="0" w:space="0" w:color="auto"/>
            <w:left w:val="none" w:sz="0" w:space="0" w:color="auto"/>
            <w:bottom w:val="none" w:sz="0" w:space="0" w:color="auto"/>
            <w:right w:val="none" w:sz="0" w:space="0" w:color="auto"/>
          </w:divBdr>
        </w:div>
        <w:div w:id="423116187">
          <w:marLeft w:val="480"/>
          <w:marRight w:val="0"/>
          <w:marTop w:val="0"/>
          <w:marBottom w:val="0"/>
          <w:divBdr>
            <w:top w:val="none" w:sz="0" w:space="0" w:color="auto"/>
            <w:left w:val="none" w:sz="0" w:space="0" w:color="auto"/>
            <w:bottom w:val="none" w:sz="0" w:space="0" w:color="auto"/>
            <w:right w:val="none" w:sz="0" w:space="0" w:color="auto"/>
          </w:divBdr>
        </w:div>
        <w:div w:id="849297838">
          <w:marLeft w:val="480"/>
          <w:marRight w:val="0"/>
          <w:marTop w:val="0"/>
          <w:marBottom w:val="0"/>
          <w:divBdr>
            <w:top w:val="none" w:sz="0" w:space="0" w:color="auto"/>
            <w:left w:val="none" w:sz="0" w:space="0" w:color="auto"/>
            <w:bottom w:val="none" w:sz="0" w:space="0" w:color="auto"/>
            <w:right w:val="none" w:sz="0" w:space="0" w:color="auto"/>
          </w:divBdr>
        </w:div>
        <w:div w:id="1932277146">
          <w:marLeft w:val="480"/>
          <w:marRight w:val="0"/>
          <w:marTop w:val="0"/>
          <w:marBottom w:val="0"/>
          <w:divBdr>
            <w:top w:val="none" w:sz="0" w:space="0" w:color="auto"/>
            <w:left w:val="none" w:sz="0" w:space="0" w:color="auto"/>
            <w:bottom w:val="none" w:sz="0" w:space="0" w:color="auto"/>
            <w:right w:val="none" w:sz="0" w:space="0" w:color="auto"/>
          </w:divBdr>
        </w:div>
        <w:div w:id="80832455">
          <w:marLeft w:val="480"/>
          <w:marRight w:val="0"/>
          <w:marTop w:val="0"/>
          <w:marBottom w:val="0"/>
          <w:divBdr>
            <w:top w:val="none" w:sz="0" w:space="0" w:color="auto"/>
            <w:left w:val="none" w:sz="0" w:space="0" w:color="auto"/>
            <w:bottom w:val="none" w:sz="0" w:space="0" w:color="auto"/>
            <w:right w:val="none" w:sz="0" w:space="0" w:color="auto"/>
          </w:divBdr>
        </w:div>
        <w:div w:id="1917128628">
          <w:marLeft w:val="480"/>
          <w:marRight w:val="0"/>
          <w:marTop w:val="0"/>
          <w:marBottom w:val="0"/>
          <w:divBdr>
            <w:top w:val="none" w:sz="0" w:space="0" w:color="auto"/>
            <w:left w:val="none" w:sz="0" w:space="0" w:color="auto"/>
            <w:bottom w:val="none" w:sz="0" w:space="0" w:color="auto"/>
            <w:right w:val="none" w:sz="0" w:space="0" w:color="auto"/>
          </w:divBdr>
        </w:div>
        <w:div w:id="2041932405">
          <w:marLeft w:val="480"/>
          <w:marRight w:val="0"/>
          <w:marTop w:val="0"/>
          <w:marBottom w:val="0"/>
          <w:divBdr>
            <w:top w:val="none" w:sz="0" w:space="0" w:color="auto"/>
            <w:left w:val="none" w:sz="0" w:space="0" w:color="auto"/>
            <w:bottom w:val="none" w:sz="0" w:space="0" w:color="auto"/>
            <w:right w:val="none" w:sz="0" w:space="0" w:color="auto"/>
          </w:divBdr>
        </w:div>
        <w:div w:id="1625575286">
          <w:marLeft w:val="480"/>
          <w:marRight w:val="0"/>
          <w:marTop w:val="0"/>
          <w:marBottom w:val="0"/>
          <w:divBdr>
            <w:top w:val="none" w:sz="0" w:space="0" w:color="auto"/>
            <w:left w:val="none" w:sz="0" w:space="0" w:color="auto"/>
            <w:bottom w:val="none" w:sz="0" w:space="0" w:color="auto"/>
            <w:right w:val="none" w:sz="0" w:space="0" w:color="auto"/>
          </w:divBdr>
        </w:div>
        <w:div w:id="428887889">
          <w:marLeft w:val="480"/>
          <w:marRight w:val="0"/>
          <w:marTop w:val="0"/>
          <w:marBottom w:val="0"/>
          <w:divBdr>
            <w:top w:val="none" w:sz="0" w:space="0" w:color="auto"/>
            <w:left w:val="none" w:sz="0" w:space="0" w:color="auto"/>
            <w:bottom w:val="none" w:sz="0" w:space="0" w:color="auto"/>
            <w:right w:val="none" w:sz="0" w:space="0" w:color="auto"/>
          </w:divBdr>
        </w:div>
        <w:div w:id="1751200160">
          <w:marLeft w:val="480"/>
          <w:marRight w:val="0"/>
          <w:marTop w:val="0"/>
          <w:marBottom w:val="0"/>
          <w:divBdr>
            <w:top w:val="none" w:sz="0" w:space="0" w:color="auto"/>
            <w:left w:val="none" w:sz="0" w:space="0" w:color="auto"/>
            <w:bottom w:val="none" w:sz="0" w:space="0" w:color="auto"/>
            <w:right w:val="none" w:sz="0" w:space="0" w:color="auto"/>
          </w:divBdr>
        </w:div>
        <w:div w:id="12924949">
          <w:marLeft w:val="480"/>
          <w:marRight w:val="0"/>
          <w:marTop w:val="0"/>
          <w:marBottom w:val="0"/>
          <w:divBdr>
            <w:top w:val="none" w:sz="0" w:space="0" w:color="auto"/>
            <w:left w:val="none" w:sz="0" w:space="0" w:color="auto"/>
            <w:bottom w:val="none" w:sz="0" w:space="0" w:color="auto"/>
            <w:right w:val="none" w:sz="0" w:space="0" w:color="auto"/>
          </w:divBdr>
        </w:div>
        <w:div w:id="812453177">
          <w:marLeft w:val="480"/>
          <w:marRight w:val="0"/>
          <w:marTop w:val="0"/>
          <w:marBottom w:val="0"/>
          <w:divBdr>
            <w:top w:val="none" w:sz="0" w:space="0" w:color="auto"/>
            <w:left w:val="none" w:sz="0" w:space="0" w:color="auto"/>
            <w:bottom w:val="none" w:sz="0" w:space="0" w:color="auto"/>
            <w:right w:val="none" w:sz="0" w:space="0" w:color="auto"/>
          </w:divBdr>
        </w:div>
        <w:div w:id="1183974536">
          <w:marLeft w:val="480"/>
          <w:marRight w:val="0"/>
          <w:marTop w:val="0"/>
          <w:marBottom w:val="0"/>
          <w:divBdr>
            <w:top w:val="none" w:sz="0" w:space="0" w:color="auto"/>
            <w:left w:val="none" w:sz="0" w:space="0" w:color="auto"/>
            <w:bottom w:val="none" w:sz="0" w:space="0" w:color="auto"/>
            <w:right w:val="none" w:sz="0" w:space="0" w:color="auto"/>
          </w:divBdr>
        </w:div>
        <w:div w:id="1362635062">
          <w:marLeft w:val="480"/>
          <w:marRight w:val="0"/>
          <w:marTop w:val="0"/>
          <w:marBottom w:val="0"/>
          <w:divBdr>
            <w:top w:val="none" w:sz="0" w:space="0" w:color="auto"/>
            <w:left w:val="none" w:sz="0" w:space="0" w:color="auto"/>
            <w:bottom w:val="none" w:sz="0" w:space="0" w:color="auto"/>
            <w:right w:val="none" w:sz="0" w:space="0" w:color="auto"/>
          </w:divBdr>
        </w:div>
        <w:div w:id="261913511">
          <w:marLeft w:val="480"/>
          <w:marRight w:val="0"/>
          <w:marTop w:val="0"/>
          <w:marBottom w:val="0"/>
          <w:divBdr>
            <w:top w:val="none" w:sz="0" w:space="0" w:color="auto"/>
            <w:left w:val="none" w:sz="0" w:space="0" w:color="auto"/>
            <w:bottom w:val="none" w:sz="0" w:space="0" w:color="auto"/>
            <w:right w:val="none" w:sz="0" w:space="0" w:color="auto"/>
          </w:divBdr>
        </w:div>
        <w:div w:id="1460144177">
          <w:marLeft w:val="480"/>
          <w:marRight w:val="0"/>
          <w:marTop w:val="0"/>
          <w:marBottom w:val="0"/>
          <w:divBdr>
            <w:top w:val="none" w:sz="0" w:space="0" w:color="auto"/>
            <w:left w:val="none" w:sz="0" w:space="0" w:color="auto"/>
            <w:bottom w:val="none" w:sz="0" w:space="0" w:color="auto"/>
            <w:right w:val="none" w:sz="0" w:space="0" w:color="auto"/>
          </w:divBdr>
        </w:div>
        <w:div w:id="924189406">
          <w:marLeft w:val="480"/>
          <w:marRight w:val="0"/>
          <w:marTop w:val="0"/>
          <w:marBottom w:val="0"/>
          <w:divBdr>
            <w:top w:val="none" w:sz="0" w:space="0" w:color="auto"/>
            <w:left w:val="none" w:sz="0" w:space="0" w:color="auto"/>
            <w:bottom w:val="none" w:sz="0" w:space="0" w:color="auto"/>
            <w:right w:val="none" w:sz="0" w:space="0" w:color="auto"/>
          </w:divBdr>
        </w:div>
        <w:div w:id="296760423">
          <w:marLeft w:val="480"/>
          <w:marRight w:val="0"/>
          <w:marTop w:val="0"/>
          <w:marBottom w:val="0"/>
          <w:divBdr>
            <w:top w:val="none" w:sz="0" w:space="0" w:color="auto"/>
            <w:left w:val="none" w:sz="0" w:space="0" w:color="auto"/>
            <w:bottom w:val="none" w:sz="0" w:space="0" w:color="auto"/>
            <w:right w:val="none" w:sz="0" w:space="0" w:color="auto"/>
          </w:divBdr>
        </w:div>
        <w:div w:id="1839229214">
          <w:marLeft w:val="480"/>
          <w:marRight w:val="0"/>
          <w:marTop w:val="0"/>
          <w:marBottom w:val="0"/>
          <w:divBdr>
            <w:top w:val="none" w:sz="0" w:space="0" w:color="auto"/>
            <w:left w:val="none" w:sz="0" w:space="0" w:color="auto"/>
            <w:bottom w:val="none" w:sz="0" w:space="0" w:color="auto"/>
            <w:right w:val="none" w:sz="0" w:space="0" w:color="auto"/>
          </w:divBdr>
        </w:div>
        <w:div w:id="1573150844">
          <w:marLeft w:val="480"/>
          <w:marRight w:val="0"/>
          <w:marTop w:val="0"/>
          <w:marBottom w:val="0"/>
          <w:divBdr>
            <w:top w:val="none" w:sz="0" w:space="0" w:color="auto"/>
            <w:left w:val="none" w:sz="0" w:space="0" w:color="auto"/>
            <w:bottom w:val="none" w:sz="0" w:space="0" w:color="auto"/>
            <w:right w:val="none" w:sz="0" w:space="0" w:color="auto"/>
          </w:divBdr>
        </w:div>
        <w:div w:id="818494262">
          <w:marLeft w:val="480"/>
          <w:marRight w:val="0"/>
          <w:marTop w:val="0"/>
          <w:marBottom w:val="0"/>
          <w:divBdr>
            <w:top w:val="none" w:sz="0" w:space="0" w:color="auto"/>
            <w:left w:val="none" w:sz="0" w:space="0" w:color="auto"/>
            <w:bottom w:val="none" w:sz="0" w:space="0" w:color="auto"/>
            <w:right w:val="none" w:sz="0" w:space="0" w:color="auto"/>
          </w:divBdr>
        </w:div>
        <w:div w:id="1241864266">
          <w:marLeft w:val="480"/>
          <w:marRight w:val="0"/>
          <w:marTop w:val="0"/>
          <w:marBottom w:val="0"/>
          <w:divBdr>
            <w:top w:val="none" w:sz="0" w:space="0" w:color="auto"/>
            <w:left w:val="none" w:sz="0" w:space="0" w:color="auto"/>
            <w:bottom w:val="none" w:sz="0" w:space="0" w:color="auto"/>
            <w:right w:val="none" w:sz="0" w:space="0" w:color="auto"/>
          </w:divBdr>
        </w:div>
        <w:div w:id="1070544770">
          <w:marLeft w:val="480"/>
          <w:marRight w:val="0"/>
          <w:marTop w:val="0"/>
          <w:marBottom w:val="0"/>
          <w:divBdr>
            <w:top w:val="none" w:sz="0" w:space="0" w:color="auto"/>
            <w:left w:val="none" w:sz="0" w:space="0" w:color="auto"/>
            <w:bottom w:val="none" w:sz="0" w:space="0" w:color="auto"/>
            <w:right w:val="none" w:sz="0" w:space="0" w:color="auto"/>
          </w:divBdr>
        </w:div>
        <w:div w:id="196508878">
          <w:marLeft w:val="480"/>
          <w:marRight w:val="0"/>
          <w:marTop w:val="0"/>
          <w:marBottom w:val="0"/>
          <w:divBdr>
            <w:top w:val="none" w:sz="0" w:space="0" w:color="auto"/>
            <w:left w:val="none" w:sz="0" w:space="0" w:color="auto"/>
            <w:bottom w:val="none" w:sz="0" w:space="0" w:color="auto"/>
            <w:right w:val="none" w:sz="0" w:space="0" w:color="auto"/>
          </w:divBdr>
        </w:div>
        <w:div w:id="13119761">
          <w:marLeft w:val="480"/>
          <w:marRight w:val="0"/>
          <w:marTop w:val="0"/>
          <w:marBottom w:val="0"/>
          <w:divBdr>
            <w:top w:val="none" w:sz="0" w:space="0" w:color="auto"/>
            <w:left w:val="none" w:sz="0" w:space="0" w:color="auto"/>
            <w:bottom w:val="none" w:sz="0" w:space="0" w:color="auto"/>
            <w:right w:val="none" w:sz="0" w:space="0" w:color="auto"/>
          </w:divBdr>
        </w:div>
        <w:div w:id="1488208700">
          <w:marLeft w:val="480"/>
          <w:marRight w:val="0"/>
          <w:marTop w:val="0"/>
          <w:marBottom w:val="0"/>
          <w:divBdr>
            <w:top w:val="none" w:sz="0" w:space="0" w:color="auto"/>
            <w:left w:val="none" w:sz="0" w:space="0" w:color="auto"/>
            <w:bottom w:val="none" w:sz="0" w:space="0" w:color="auto"/>
            <w:right w:val="none" w:sz="0" w:space="0" w:color="auto"/>
          </w:divBdr>
        </w:div>
        <w:div w:id="2018581894">
          <w:marLeft w:val="480"/>
          <w:marRight w:val="0"/>
          <w:marTop w:val="0"/>
          <w:marBottom w:val="0"/>
          <w:divBdr>
            <w:top w:val="none" w:sz="0" w:space="0" w:color="auto"/>
            <w:left w:val="none" w:sz="0" w:space="0" w:color="auto"/>
            <w:bottom w:val="none" w:sz="0" w:space="0" w:color="auto"/>
            <w:right w:val="none" w:sz="0" w:space="0" w:color="auto"/>
          </w:divBdr>
        </w:div>
        <w:div w:id="1457218417">
          <w:marLeft w:val="480"/>
          <w:marRight w:val="0"/>
          <w:marTop w:val="0"/>
          <w:marBottom w:val="0"/>
          <w:divBdr>
            <w:top w:val="none" w:sz="0" w:space="0" w:color="auto"/>
            <w:left w:val="none" w:sz="0" w:space="0" w:color="auto"/>
            <w:bottom w:val="none" w:sz="0" w:space="0" w:color="auto"/>
            <w:right w:val="none" w:sz="0" w:space="0" w:color="auto"/>
          </w:divBdr>
        </w:div>
        <w:div w:id="602499743">
          <w:marLeft w:val="480"/>
          <w:marRight w:val="0"/>
          <w:marTop w:val="0"/>
          <w:marBottom w:val="0"/>
          <w:divBdr>
            <w:top w:val="none" w:sz="0" w:space="0" w:color="auto"/>
            <w:left w:val="none" w:sz="0" w:space="0" w:color="auto"/>
            <w:bottom w:val="none" w:sz="0" w:space="0" w:color="auto"/>
            <w:right w:val="none" w:sz="0" w:space="0" w:color="auto"/>
          </w:divBdr>
        </w:div>
        <w:div w:id="1715427149">
          <w:marLeft w:val="480"/>
          <w:marRight w:val="0"/>
          <w:marTop w:val="0"/>
          <w:marBottom w:val="0"/>
          <w:divBdr>
            <w:top w:val="none" w:sz="0" w:space="0" w:color="auto"/>
            <w:left w:val="none" w:sz="0" w:space="0" w:color="auto"/>
            <w:bottom w:val="none" w:sz="0" w:space="0" w:color="auto"/>
            <w:right w:val="none" w:sz="0" w:space="0" w:color="auto"/>
          </w:divBdr>
        </w:div>
        <w:div w:id="1579242736">
          <w:marLeft w:val="480"/>
          <w:marRight w:val="0"/>
          <w:marTop w:val="0"/>
          <w:marBottom w:val="0"/>
          <w:divBdr>
            <w:top w:val="none" w:sz="0" w:space="0" w:color="auto"/>
            <w:left w:val="none" w:sz="0" w:space="0" w:color="auto"/>
            <w:bottom w:val="none" w:sz="0" w:space="0" w:color="auto"/>
            <w:right w:val="none" w:sz="0" w:space="0" w:color="auto"/>
          </w:divBdr>
        </w:div>
        <w:div w:id="1056272637">
          <w:marLeft w:val="480"/>
          <w:marRight w:val="0"/>
          <w:marTop w:val="0"/>
          <w:marBottom w:val="0"/>
          <w:divBdr>
            <w:top w:val="none" w:sz="0" w:space="0" w:color="auto"/>
            <w:left w:val="none" w:sz="0" w:space="0" w:color="auto"/>
            <w:bottom w:val="none" w:sz="0" w:space="0" w:color="auto"/>
            <w:right w:val="none" w:sz="0" w:space="0" w:color="auto"/>
          </w:divBdr>
        </w:div>
        <w:div w:id="634992409">
          <w:marLeft w:val="480"/>
          <w:marRight w:val="0"/>
          <w:marTop w:val="0"/>
          <w:marBottom w:val="0"/>
          <w:divBdr>
            <w:top w:val="none" w:sz="0" w:space="0" w:color="auto"/>
            <w:left w:val="none" w:sz="0" w:space="0" w:color="auto"/>
            <w:bottom w:val="none" w:sz="0" w:space="0" w:color="auto"/>
            <w:right w:val="none" w:sz="0" w:space="0" w:color="auto"/>
          </w:divBdr>
        </w:div>
        <w:div w:id="3022477">
          <w:marLeft w:val="480"/>
          <w:marRight w:val="0"/>
          <w:marTop w:val="0"/>
          <w:marBottom w:val="0"/>
          <w:divBdr>
            <w:top w:val="none" w:sz="0" w:space="0" w:color="auto"/>
            <w:left w:val="none" w:sz="0" w:space="0" w:color="auto"/>
            <w:bottom w:val="none" w:sz="0" w:space="0" w:color="auto"/>
            <w:right w:val="none" w:sz="0" w:space="0" w:color="auto"/>
          </w:divBdr>
        </w:div>
        <w:div w:id="1700354062">
          <w:marLeft w:val="480"/>
          <w:marRight w:val="0"/>
          <w:marTop w:val="0"/>
          <w:marBottom w:val="0"/>
          <w:divBdr>
            <w:top w:val="none" w:sz="0" w:space="0" w:color="auto"/>
            <w:left w:val="none" w:sz="0" w:space="0" w:color="auto"/>
            <w:bottom w:val="none" w:sz="0" w:space="0" w:color="auto"/>
            <w:right w:val="none" w:sz="0" w:space="0" w:color="auto"/>
          </w:divBdr>
        </w:div>
        <w:div w:id="855583157">
          <w:marLeft w:val="480"/>
          <w:marRight w:val="0"/>
          <w:marTop w:val="0"/>
          <w:marBottom w:val="0"/>
          <w:divBdr>
            <w:top w:val="none" w:sz="0" w:space="0" w:color="auto"/>
            <w:left w:val="none" w:sz="0" w:space="0" w:color="auto"/>
            <w:bottom w:val="none" w:sz="0" w:space="0" w:color="auto"/>
            <w:right w:val="none" w:sz="0" w:space="0" w:color="auto"/>
          </w:divBdr>
        </w:div>
        <w:div w:id="1903755826">
          <w:marLeft w:val="480"/>
          <w:marRight w:val="0"/>
          <w:marTop w:val="0"/>
          <w:marBottom w:val="0"/>
          <w:divBdr>
            <w:top w:val="none" w:sz="0" w:space="0" w:color="auto"/>
            <w:left w:val="none" w:sz="0" w:space="0" w:color="auto"/>
            <w:bottom w:val="none" w:sz="0" w:space="0" w:color="auto"/>
            <w:right w:val="none" w:sz="0" w:space="0" w:color="auto"/>
          </w:divBdr>
        </w:div>
        <w:div w:id="894051161">
          <w:marLeft w:val="480"/>
          <w:marRight w:val="0"/>
          <w:marTop w:val="0"/>
          <w:marBottom w:val="0"/>
          <w:divBdr>
            <w:top w:val="none" w:sz="0" w:space="0" w:color="auto"/>
            <w:left w:val="none" w:sz="0" w:space="0" w:color="auto"/>
            <w:bottom w:val="none" w:sz="0" w:space="0" w:color="auto"/>
            <w:right w:val="none" w:sz="0" w:space="0" w:color="auto"/>
          </w:divBdr>
        </w:div>
        <w:div w:id="1215433230">
          <w:marLeft w:val="480"/>
          <w:marRight w:val="0"/>
          <w:marTop w:val="0"/>
          <w:marBottom w:val="0"/>
          <w:divBdr>
            <w:top w:val="none" w:sz="0" w:space="0" w:color="auto"/>
            <w:left w:val="none" w:sz="0" w:space="0" w:color="auto"/>
            <w:bottom w:val="none" w:sz="0" w:space="0" w:color="auto"/>
            <w:right w:val="none" w:sz="0" w:space="0" w:color="auto"/>
          </w:divBdr>
        </w:div>
        <w:div w:id="1203059645">
          <w:marLeft w:val="480"/>
          <w:marRight w:val="0"/>
          <w:marTop w:val="0"/>
          <w:marBottom w:val="0"/>
          <w:divBdr>
            <w:top w:val="none" w:sz="0" w:space="0" w:color="auto"/>
            <w:left w:val="none" w:sz="0" w:space="0" w:color="auto"/>
            <w:bottom w:val="none" w:sz="0" w:space="0" w:color="auto"/>
            <w:right w:val="none" w:sz="0" w:space="0" w:color="auto"/>
          </w:divBdr>
        </w:div>
        <w:div w:id="126512691">
          <w:marLeft w:val="480"/>
          <w:marRight w:val="0"/>
          <w:marTop w:val="0"/>
          <w:marBottom w:val="0"/>
          <w:divBdr>
            <w:top w:val="none" w:sz="0" w:space="0" w:color="auto"/>
            <w:left w:val="none" w:sz="0" w:space="0" w:color="auto"/>
            <w:bottom w:val="none" w:sz="0" w:space="0" w:color="auto"/>
            <w:right w:val="none" w:sz="0" w:space="0" w:color="auto"/>
          </w:divBdr>
        </w:div>
        <w:div w:id="1410342836">
          <w:marLeft w:val="480"/>
          <w:marRight w:val="0"/>
          <w:marTop w:val="0"/>
          <w:marBottom w:val="0"/>
          <w:divBdr>
            <w:top w:val="none" w:sz="0" w:space="0" w:color="auto"/>
            <w:left w:val="none" w:sz="0" w:space="0" w:color="auto"/>
            <w:bottom w:val="none" w:sz="0" w:space="0" w:color="auto"/>
            <w:right w:val="none" w:sz="0" w:space="0" w:color="auto"/>
          </w:divBdr>
        </w:div>
        <w:div w:id="200480507">
          <w:marLeft w:val="480"/>
          <w:marRight w:val="0"/>
          <w:marTop w:val="0"/>
          <w:marBottom w:val="0"/>
          <w:divBdr>
            <w:top w:val="none" w:sz="0" w:space="0" w:color="auto"/>
            <w:left w:val="none" w:sz="0" w:space="0" w:color="auto"/>
            <w:bottom w:val="none" w:sz="0" w:space="0" w:color="auto"/>
            <w:right w:val="none" w:sz="0" w:space="0" w:color="auto"/>
          </w:divBdr>
        </w:div>
        <w:div w:id="52313812">
          <w:marLeft w:val="480"/>
          <w:marRight w:val="0"/>
          <w:marTop w:val="0"/>
          <w:marBottom w:val="0"/>
          <w:divBdr>
            <w:top w:val="none" w:sz="0" w:space="0" w:color="auto"/>
            <w:left w:val="none" w:sz="0" w:space="0" w:color="auto"/>
            <w:bottom w:val="none" w:sz="0" w:space="0" w:color="auto"/>
            <w:right w:val="none" w:sz="0" w:space="0" w:color="auto"/>
          </w:divBdr>
        </w:div>
        <w:div w:id="1905338842">
          <w:marLeft w:val="480"/>
          <w:marRight w:val="0"/>
          <w:marTop w:val="0"/>
          <w:marBottom w:val="0"/>
          <w:divBdr>
            <w:top w:val="none" w:sz="0" w:space="0" w:color="auto"/>
            <w:left w:val="none" w:sz="0" w:space="0" w:color="auto"/>
            <w:bottom w:val="none" w:sz="0" w:space="0" w:color="auto"/>
            <w:right w:val="none" w:sz="0" w:space="0" w:color="auto"/>
          </w:divBdr>
        </w:div>
        <w:div w:id="1325544617">
          <w:marLeft w:val="480"/>
          <w:marRight w:val="0"/>
          <w:marTop w:val="0"/>
          <w:marBottom w:val="0"/>
          <w:divBdr>
            <w:top w:val="none" w:sz="0" w:space="0" w:color="auto"/>
            <w:left w:val="none" w:sz="0" w:space="0" w:color="auto"/>
            <w:bottom w:val="none" w:sz="0" w:space="0" w:color="auto"/>
            <w:right w:val="none" w:sz="0" w:space="0" w:color="auto"/>
          </w:divBdr>
        </w:div>
        <w:div w:id="616526589">
          <w:marLeft w:val="480"/>
          <w:marRight w:val="0"/>
          <w:marTop w:val="0"/>
          <w:marBottom w:val="0"/>
          <w:divBdr>
            <w:top w:val="none" w:sz="0" w:space="0" w:color="auto"/>
            <w:left w:val="none" w:sz="0" w:space="0" w:color="auto"/>
            <w:bottom w:val="none" w:sz="0" w:space="0" w:color="auto"/>
            <w:right w:val="none" w:sz="0" w:space="0" w:color="auto"/>
          </w:divBdr>
        </w:div>
        <w:div w:id="1585845032">
          <w:marLeft w:val="480"/>
          <w:marRight w:val="0"/>
          <w:marTop w:val="0"/>
          <w:marBottom w:val="0"/>
          <w:divBdr>
            <w:top w:val="none" w:sz="0" w:space="0" w:color="auto"/>
            <w:left w:val="none" w:sz="0" w:space="0" w:color="auto"/>
            <w:bottom w:val="none" w:sz="0" w:space="0" w:color="auto"/>
            <w:right w:val="none" w:sz="0" w:space="0" w:color="auto"/>
          </w:divBdr>
        </w:div>
        <w:div w:id="1534734877">
          <w:marLeft w:val="480"/>
          <w:marRight w:val="0"/>
          <w:marTop w:val="0"/>
          <w:marBottom w:val="0"/>
          <w:divBdr>
            <w:top w:val="none" w:sz="0" w:space="0" w:color="auto"/>
            <w:left w:val="none" w:sz="0" w:space="0" w:color="auto"/>
            <w:bottom w:val="none" w:sz="0" w:space="0" w:color="auto"/>
            <w:right w:val="none" w:sz="0" w:space="0" w:color="auto"/>
          </w:divBdr>
        </w:div>
        <w:div w:id="1958563622">
          <w:marLeft w:val="480"/>
          <w:marRight w:val="0"/>
          <w:marTop w:val="0"/>
          <w:marBottom w:val="0"/>
          <w:divBdr>
            <w:top w:val="none" w:sz="0" w:space="0" w:color="auto"/>
            <w:left w:val="none" w:sz="0" w:space="0" w:color="auto"/>
            <w:bottom w:val="none" w:sz="0" w:space="0" w:color="auto"/>
            <w:right w:val="none" w:sz="0" w:space="0" w:color="auto"/>
          </w:divBdr>
        </w:div>
        <w:div w:id="895430444">
          <w:marLeft w:val="480"/>
          <w:marRight w:val="0"/>
          <w:marTop w:val="0"/>
          <w:marBottom w:val="0"/>
          <w:divBdr>
            <w:top w:val="none" w:sz="0" w:space="0" w:color="auto"/>
            <w:left w:val="none" w:sz="0" w:space="0" w:color="auto"/>
            <w:bottom w:val="none" w:sz="0" w:space="0" w:color="auto"/>
            <w:right w:val="none" w:sz="0" w:space="0" w:color="auto"/>
          </w:divBdr>
        </w:div>
        <w:div w:id="937762309">
          <w:marLeft w:val="480"/>
          <w:marRight w:val="0"/>
          <w:marTop w:val="0"/>
          <w:marBottom w:val="0"/>
          <w:divBdr>
            <w:top w:val="none" w:sz="0" w:space="0" w:color="auto"/>
            <w:left w:val="none" w:sz="0" w:space="0" w:color="auto"/>
            <w:bottom w:val="none" w:sz="0" w:space="0" w:color="auto"/>
            <w:right w:val="none" w:sz="0" w:space="0" w:color="auto"/>
          </w:divBdr>
        </w:div>
        <w:div w:id="259948176">
          <w:marLeft w:val="480"/>
          <w:marRight w:val="0"/>
          <w:marTop w:val="0"/>
          <w:marBottom w:val="0"/>
          <w:divBdr>
            <w:top w:val="none" w:sz="0" w:space="0" w:color="auto"/>
            <w:left w:val="none" w:sz="0" w:space="0" w:color="auto"/>
            <w:bottom w:val="none" w:sz="0" w:space="0" w:color="auto"/>
            <w:right w:val="none" w:sz="0" w:space="0" w:color="auto"/>
          </w:divBdr>
        </w:div>
        <w:div w:id="1163280761">
          <w:marLeft w:val="480"/>
          <w:marRight w:val="0"/>
          <w:marTop w:val="0"/>
          <w:marBottom w:val="0"/>
          <w:divBdr>
            <w:top w:val="none" w:sz="0" w:space="0" w:color="auto"/>
            <w:left w:val="none" w:sz="0" w:space="0" w:color="auto"/>
            <w:bottom w:val="none" w:sz="0" w:space="0" w:color="auto"/>
            <w:right w:val="none" w:sz="0" w:space="0" w:color="auto"/>
          </w:divBdr>
        </w:div>
        <w:div w:id="1916548706">
          <w:marLeft w:val="480"/>
          <w:marRight w:val="0"/>
          <w:marTop w:val="0"/>
          <w:marBottom w:val="0"/>
          <w:divBdr>
            <w:top w:val="none" w:sz="0" w:space="0" w:color="auto"/>
            <w:left w:val="none" w:sz="0" w:space="0" w:color="auto"/>
            <w:bottom w:val="none" w:sz="0" w:space="0" w:color="auto"/>
            <w:right w:val="none" w:sz="0" w:space="0" w:color="auto"/>
          </w:divBdr>
        </w:div>
        <w:div w:id="518206220">
          <w:marLeft w:val="480"/>
          <w:marRight w:val="0"/>
          <w:marTop w:val="0"/>
          <w:marBottom w:val="0"/>
          <w:divBdr>
            <w:top w:val="none" w:sz="0" w:space="0" w:color="auto"/>
            <w:left w:val="none" w:sz="0" w:space="0" w:color="auto"/>
            <w:bottom w:val="none" w:sz="0" w:space="0" w:color="auto"/>
            <w:right w:val="none" w:sz="0" w:space="0" w:color="auto"/>
          </w:divBdr>
        </w:div>
        <w:div w:id="1028683949">
          <w:marLeft w:val="480"/>
          <w:marRight w:val="0"/>
          <w:marTop w:val="0"/>
          <w:marBottom w:val="0"/>
          <w:divBdr>
            <w:top w:val="none" w:sz="0" w:space="0" w:color="auto"/>
            <w:left w:val="none" w:sz="0" w:space="0" w:color="auto"/>
            <w:bottom w:val="none" w:sz="0" w:space="0" w:color="auto"/>
            <w:right w:val="none" w:sz="0" w:space="0" w:color="auto"/>
          </w:divBdr>
        </w:div>
        <w:div w:id="261958365">
          <w:marLeft w:val="480"/>
          <w:marRight w:val="0"/>
          <w:marTop w:val="0"/>
          <w:marBottom w:val="0"/>
          <w:divBdr>
            <w:top w:val="none" w:sz="0" w:space="0" w:color="auto"/>
            <w:left w:val="none" w:sz="0" w:space="0" w:color="auto"/>
            <w:bottom w:val="none" w:sz="0" w:space="0" w:color="auto"/>
            <w:right w:val="none" w:sz="0" w:space="0" w:color="auto"/>
          </w:divBdr>
        </w:div>
        <w:div w:id="1224411702">
          <w:marLeft w:val="480"/>
          <w:marRight w:val="0"/>
          <w:marTop w:val="0"/>
          <w:marBottom w:val="0"/>
          <w:divBdr>
            <w:top w:val="none" w:sz="0" w:space="0" w:color="auto"/>
            <w:left w:val="none" w:sz="0" w:space="0" w:color="auto"/>
            <w:bottom w:val="none" w:sz="0" w:space="0" w:color="auto"/>
            <w:right w:val="none" w:sz="0" w:space="0" w:color="auto"/>
          </w:divBdr>
        </w:div>
      </w:divsChild>
    </w:div>
    <w:div w:id="1921673921">
      <w:marLeft w:val="480"/>
      <w:marRight w:val="0"/>
      <w:marTop w:val="0"/>
      <w:marBottom w:val="0"/>
      <w:divBdr>
        <w:top w:val="none" w:sz="0" w:space="0" w:color="auto"/>
        <w:left w:val="none" w:sz="0" w:space="0" w:color="auto"/>
        <w:bottom w:val="none" w:sz="0" w:space="0" w:color="auto"/>
        <w:right w:val="none" w:sz="0" w:space="0" w:color="auto"/>
      </w:divBdr>
    </w:div>
    <w:div w:id="1922635850">
      <w:bodyDiv w:val="1"/>
      <w:marLeft w:val="0"/>
      <w:marRight w:val="0"/>
      <w:marTop w:val="0"/>
      <w:marBottom w:val="0"/>
      <w:divBdr>
        <w:top w:val="none" w:sz="0" w:space="0" w:color="auto"/>
        <w:left w:val="none" w:sz="0" w:space="0" w:color="auto"/>
        <w:bottom w:val="none" w:sz="0" w:space="0" w:color="auto"/>
        <w:right w:val="none" w:sz="0" w:space="0" w:color="auto"/>
      </w:divBdr>
    </w:div>
    <w:div w:id="1923029835">
      <w:marLeft w:val="480"/>
      <w:marRight w:val="0"/>
      <w:marTop w:val="0"/>
      <w:marBottom w:val="0"/>
      <w:divBdr>
        <w:top w:val="none" w:sz="0" w:space="0" w:color="auto"/>
        <w:left w:val="none" w:sz="0" w:space="0" w:color="auto"/>
        <w:bottom w:val="none" w:sz="0" w:space="0" w:color="auto"/>
        <w:right w:val="none" w:sz="0" w:space="0" w:color="auto"/>
      </w:divBdr>
    </w:div>
    <w:div w:id="1923371953">
      <w:marLeft w:val="480"/>
      <w:marRight w:val="0"/>
      <w:marTop w:val="0"/>
      <w:marBottom w:val="0"/>
      <w:divBdr>
        <w:top w:val="none" w:sz="0" w:space="0" w:color="auto"/>
        <w:left w:val="none" w:sz="0" w:space="0" w:color="auto"/>
        <w:bottom w:val="none" w:sz="0" w:space="0" w:color="auto"/>
        <w:right w:val="none" w:sz="0" w:space="0" w:color="auto"/>
      </w:divBdr>
    </w:div>
    <w:div w:id="1923757517">
      <w:marLeft w:val="480"/>
      <w:marRight w:val="0"/>
      <w:marTop w:val="0"/>
      <w:marBottom w:val="0"/>
      <w:divBdr>
        <w:top w:val="none" w:sz="0" w:space="0" w:color="auto"/>
        <w:left w:val="none" w:sz="0" w:space="0" w:color="auto"/>
        <w:bottom w:val="none" w:sz="0" w:space="0" w:color="auto"/>
        <w:right w:val="none" w:sz="0" w:space="0" w:color="auto"/>
      </w:divBdr>
    </w:div>
    <w:div w:id="1923757814">
      <w:marLeft w:val="480"/>
      <w:marRight w:val="0"/>
      <w:marTop w:val="0"/>
      <w:marBottom w:val="0"/>
      <w:divBdr>
        <w:top w:val="none" w:sz="0" w:space="0" w:color="auto"/>
        <w:left w:val="none" w:sz="0" w:space="0" w:color="auto"/>
        <w:bottom w:val="none" w:sz="0" w:space="0" w:color="auto"/>
        <w:right w:val="none" w:sz="0" w:space="0" w:color="auto"/>
      </w:divBdr>
    </w:div>
    <w:div w:id="1924072608">
      <w:marLeft w:val="480"/>
      <w:marRight w:val="0"/>
      <w:marTop w:val="0"/>
      <w:marBottom w:val="0"/>
      <w:divBdr>
        <w:top w:val="none" w:sz="0" w:space="0" w:color="auto"/>
        <w:left w:val="none" w:sz="0" w:space="0" w:color="auto"/>
        <w:bottom w:val="none" w:sz="0" w:space="0" w:color="auto"/>
        <w:right w:val="none" w:sz="0" w:space="0" w:color="auto"/>
      </w:divBdr>
    </w:div>
    <w:div w:id="1924072610">
      <w:bodyDiv w:val="1"/>
      <w:marLeft w:val="0"/>
      <w:marRight w:val="0"/>
      <w:marTop w:val="0"/>
      <w:marBottom w:val="0"/>
      <w:divBdr>
        <w:top w:val="none" w:sz="0" w:space="0" w:color="auto"/>
        <w:left w:val="none" w:sz="0" w:space="0" w:color="auto"/>
        <w:bottom w:val="none" w:sz="0" w:space="0" w:color="auto"/>
        <w:right w:val="none" w:sz="0" w:space="0" w:color="auto"/>
      </w:divBdr>
    </w:div>
    <w:div w:id="1924485057">
      <w:marLeft w:val="480"/>
      <w:marRight w:val="0"/>
      <w:marTop w:val="0"/>
      <w:marBottom w:val="0"/>
      <w:divBdr>
        <w:top w:val="none" w:sz="0" w:space="0" w:color="auto"/>
        <w:left w:val="none" w:sz="0" w:space="0" w:color="auto"/>
        <w:bottom w:val="none" w:sz="0" w:space="0" w:color="auto"/>
        <w:right w:val="none" w:sz="0" w:space="0" w:color="auto"/>
      </w:divBdr>
    </w:div>
    <w:div w:id="1924605952">
      <w:bodyDiv w:val="1"/>
      <w:marLeft w:val="0"/>
      <w:marRight w:val="0"/>
      <w:marTop w:val="0"/>
      <w:marBottom w:val="0"/>
      <w:divBdr>
        <w:top w:val="none" w:sz="0" w:space="0" w:color="auto"/>
        <w:left w:val="none" w:sz="0" w:space="0" w:color="auto"/>
        <w:bottom w:val="none" w:sz="0" w:space="0" w:color="auto"/>
        <w:right w:val="none" w:sz="0" w:space="0" w:color="auto"/>
      </w:divBdr>
    </w:div>
    <w:div w:id="1925454306">
      <w:marLeft w:val="480"/>
      <w:marRight w:val="0"/>
      <w:marTop w:val="0"/>
      <w:marBottom w:val="0"/>
      <w:divBdr>
        <w:top w:val="none" w:sz="0" w:space="0" w:color="auto"/>
        <w:left w:val="none" w:sz="0" w:space="0" w:color="auto"/>
        <w:bottom w:val="none" w:sz="0" w:space="0" w:color="auto"/>
        <w:right w:val="none" w:sz="0" w:space="0" w:color="auto"/>
      </w:divBdr>
    </w:div>
    <w:div w:id="1926189105">
      <w:marLeft w:val="480"/>
      <w:marRight w:val="0"/>
      <w:marTop w:val="0"/>
      <w:marBottom w:val="0"/>
      <w:divBdr>
        <w:top w:val="none" w:sz="0" w:space="0" w:color="auto"/>
        <w:left w:val="none" w:sz="0" w:space="0" w:color="auto"/>
        <w:bottom w:val="none" w:sz="0" w:space="0" w:color="auto"/>
        <w:right w:val="none" w:sz="0" w:space="0" w:color="auto"/>
      </w:divBdr>
    </w:div>
    <w:div w:id="1926307709">
      <w:marLeft w:val="480"/>
      <w:marRight w:val="0"/>
      <w:marTop w:val="0"/>
      <w:marBottom w:val="0"/>
      <w:divBdr>
        <w:top w:val="none" w:sz="0" w:space="0" w:color="auto"/>
        <w:left w:val="none" w:sz="0" w:space="0" w:color="auto"/>
        <w:bottom w:val="none" w:sz="0" w:space="0" w:color="auto"/>
        <w:right w:val="none" w:sz="0" w:space="0" w:color="auto"/>
      </w:divBdr>
    </w:div>
    <w:div w:id="1926526345">
      <w:marLeft w:val="480"/>
      <w:marRight w:val="0"/>
      <w:marTop w:val="0"/>
      <w:marBottom w:val="0"/>
      <w:divBdr>
        <w:top w:val="none" w:sz="0" w:space="0" w:color="auto"/>
        <w:left w:val="none" w:sz="0" w:space="0" w:color="auto"/>
        <w:bottom w:val="none" w:sz="0" w:space="0" w:color="auto"/>
        <w:right w:val="none" w:sz="0" w:space="0" w:color="auto"/>
      </w:divBdr>
    </w:div>
    <w:div w:id="1926768625">
      <w:marLeft w:val="480"/>
      <w:marRight w:val="0"/>
      <w:marTop w:val="0"/>
      <w:marBottom w:val="0"/>
      <w:divBdr>
        <w:top w:val="none" w:sz="0" w:space="0" w:color="auto"/>
        <w:left w:val="none" w:sz="0" w:space="0" w:color="auto"/>
        <w:bottom w:val="none" w:sz="0" w:space="0" w:color="auto"/>
        <w:right w:val="none" w:sz="0" w:space="0" w:color="auto"/>
      </w:divBdr>
    </w:div>
    <w:div w:id="1926844797">
      <w:marLeft w:val="480"/>
      <w:marRight w:val="0"/>
      <w:marTop w:val="0"/>
      <w:marBottom w:val="0"/>
      <w:divBdr>
        <w:top w:val="none" w:sz="0" w:space="0" w:color="auto"/>
        <w:left w:val="none" w:sz="0" w:space="0" w:color="auto"/>
        <w:bottom w:val="none" w:sz="0" w:space="0" w:color="auto"/>
        <w:right w:val="none" w:sz="0" w:space="0" w:color="auto"/>
      </w:divBdr>
    </w:div>
    <w:div w:id="1927031601">
      <w:marLeft w:val="480"/>
      <w:marRight w:val="0"/>
      <w:marTop w:val="0"/>
      <w:marBottom w:val="0"/>
      <w:divBdr>
        <w:top w:val="none" w:sz="0" w:space="0" w:color="auto"/>
        <w:left w:val="none" w:sz="0" w:space="0" w:color="auto"/>
        <w:bottom w:val="none" w:sz="0" w:space="0" w:color="auto"/>
        <w:right w:val="none" w:sz="0" w:space="0" w:color="auto"/>
      </w:divBdr>
    </w:div>
    <w:div w:id="1927575467">
      <w:marLeft w:val="480"/>
      <w:marRight w:val="0"/>
      <w:marTop w:val="0"/>
      <w:marBottom w:val="0"/>
      <w:divBdr>
        <w:top w:val="none" w:sz="0" w:space="0" w:color="auto"/>
        <w:left w:val="none" w:sz="0" w:space="0" w:color="auto"/>
        <w:bottom w:val="none" w:sz="0" w:space="0" w:color="auto"/>
        <w:right w:val="none" w:sz="0" w:space="0" w:color="auto"/>
      </w:divBdr>
    </w:div>
    <w:div w:id="1927760432">
      <w:marLeft w:val="480"/>
      <w:marRight w:val="0"/>
      <w:marTop w:val="0"/>
      <w:marBottom w:val="0"/>
      <w:divBdr>
        <w:top w:val="none" w:sz="0" w:space="0" w:color="auto"/>
        <w:left w:val="none" w:sz="0" w:space="0" w:color="auto"/>
        <w:bottom w:val="none" w:sz="0" w:space="0" w:color="auto"/>
        <w:right w:val="none" w:sz="0" w:space="0" w:color="auto"/>
      </w:divBdr>
    </w:div>
    <w:div w:id="1929388913">
      <w:marLeft w:val="480"/>
      <w:marRight w:val="0"/>
      <w:marTop w:val="0"/>
      <w:marBottom w:val="0"/>
      <w:divBdr>
        <w:top w:val="none" w:sz="0" w:space="0" w:color="auto"/>
        <w:left w:val="none" w:sz="0" w:space="0" w:color="auto"/>
        <w:bottom w:val="none" w:sz="0" w:space="0" w:color="auto"/>
        <w:right w:val="none" w:sz="0" w:space="0" w:color="auto"/>
      </w:divBdr>
    </w:div>
    <w:div w:id="1930044223">
      <w:bodyDiv w:val="1"/>
      <w:marLeft w:val="0"/>
      <w:marRight w:val="0"/>
      <w:marTop w:val="0"/>
      <w:marBottom w:val="0"/>
      <w:divBdr>
        <w:top w:val="none" w:sz="0" w:space="0" w:color="auto"/>
        <w:left w:val="none" w:sz="0" w:space="0" w:color="auto"/>
        <w:bottom w:val="none" w:sz="0" w:space="0" w:color="auto"/>
        <w:right w:val="none" w:sz="0" w:space="0" w:color="auto"/>
      </w:divBdr>
    </w:div>
    <w:div w:id="1930120175">
      <w:bodyDiv w:val="1"/>
      <w:marLeft w:val="0"/>
      <w:marRight w:val="0"/>
      <w:marTop w:val="0"/>
      <w:marBottom w:val="0"/>
      <w:divBdr>
        <w:top w:val="none" w:sz="0" w:space="0" w:color="auto"/>
        <w:left w:val="none" w:sz="0" w:space="0" w:color="auto"/>
        <w:bottom w:val="none" w:sz="0" w:space="0" w:color="auto"/>
        <w:right w:val="none" w:sz="0" w:space="0" w:color="auto"/>
      </w:divBdr>
    </w:div>
    <w:div w:id="1931429876">
      <w:marLeft w:val="480"/>
      <w:marRight w:val="0"/>
      <w:marTop w:val="0"/>
      <w:marBottom w:val="0"/>
      <w:divBdr>
        <w:top w:val="none" w:sz="0" w:space="0" w:color="auto"/>
        <w:left w:val="none" w:sz="0" w:space="0" w:color="auto"/>
        <w:bottom w:val="none" w:sz="0" w:space="0" w:color="auto"/>
        <w:right w:val="none" w:sz="0" w:space="0" w:color="auto"/>
      </w:divBdr>
    </w:div>
    <w:div w:id="1931549172">
      <w:marLeft w:val="480"/>
      <w:marRight w:val="0"/>
      <w:marTop w:val="0"/>
      <w:marBottom w:val="0"/>
      <w:divBdr>
        <w:top w:val="none" w:sz="0" w:space="0" w:color="auto"/>
        <w:left w:val="none" w:sz="0" w:space="0" w:color="auto"/>
        <w:bottom w:val="none" w:sz="0" w:space="0" w:color="auto"/>
        <w:right w:val="none" w:sz="0" w:space="0" w:color="auto"/>
      </w:divBdr>
    </w:div>
    <w:div w:id="1931617328">
      <w:marLeft w:val="480"/>
      <w:marRight w:val="0"/>
      <w:marTop w:val="0"/>
      <w:marBottom w:val="0"/>
      <w:divBdr>
        <w:top w:val="none" w:sz="0" w:space="0" w:color="auto"/>
        <w:left w:val="none" w:sz="0" w:space="0" w:color="auto"/>
        <w:bottom w:val="none" w:sz="0" w:space="0" w:color="auto"/>
        <w:right w:val="none" w:sz="0" w:space="0" w:color="auto"/>
      </w:divBdr>
    </w:div>
    <w:div w:id="1931770581">
      <w:marLeft w:val="480"/>
      <w:marRight w:val="0"/>
      <w:marTop w:val="0"/>
      <w:marBottom w:val="0"/>
      <w:divBdr>
        <w:top w:val="none" w:sz="0" w:space="0" w:color="auto"/>
        <w:left w:val="none" w:sz="0" w:space="0" w:color="auto"/>
        <w:bottom w:val="none" w:sz="0" w:space="0" w:color="auto"/>
        <w:right w:val="none" w:sz="0" w:space="0" w:color="auto"/>
      </w:divBdr>
    </w:div>
    <w:div w:id="1932080888">
      <w:marLeft w:val="480"/>
      <w:marRight w:val="0"/>
      <w:marTop w:val="0"/>
      <w:marBottom w:val="0"/>
      <w:divBdr>
        <w:top w:val="none" w:sz="0" w:space="0" w:color="auto"/>
        <w:left w:val="none" w:sz="0" w:space="0" w:color="auto"/>
        <w:bottom w:val="none" w:sz="0" w:space="0" w:color="auto"/>
        <w:right w:val="none" w:sz="0" w:space="0" w:color="auto"/>
      </w:divBdr>
    </w:div>
    <w:div w:id="1932155362">
      <w:marLeft w:val="480"/>
      <w:marRight w:val="0"/>
      <w:marTop w:val="0"/>
      <w:marBottom w:val="0"/>
      <w:divBdr>
        <w:top w:val="none" w:sz="0" w:space="0" w:color="auto"/>
        <w:left w:val="none" w:sz="0" w:space="0" w:color="auto"/>
        <w:bottom w:val="none" w:sz="0" w:space="0" w:color="auto"/>
        <w:right w:val="none" w:sz="0" w:space="0" w:color="auto"/>
      </w:divBdr>
    </w:div>
    <w:div w:id="1933270326">
      <w:bodyDiv w:val="1"/>
      <w:marLeft w:val="0"/>
      <w:marRight w:val="0"/>
      <w:marTop w:val="0"/>
      <w:marBottom w:val="0"/>
      <w:divBdr>
        <w:top w:val="none" w:sz="0" w:space="0" w:color="auto"/>
        <w:left w:val="none" w:sz="0" w:space="0" w:color="auto"/>
        <w:bottom w:val="none" w:sz="0" w:space="0" w:color="auto"/>
        <w:right w:val="none" w:sz="0" w:space="0" w:color="auto"/>
      </w:divBdr>
      <w:divsChild>
        <w:div w:id="1267926425">
          <w:marLeft w:val="0"/>
          <w:marRight w:val="0"/>
          <w:marTop w:val="0"/>
          <w:marBottom w:val="0"/>
          <w:divBdr>
            <w:top w:val="none" w:sz="0" w:space="0" w:color="auto"/>
            <w:left w:val="none" w:sz="0" w:space="0" w:color="auto"/>
            <w:bottom w:val="none" w:sz="0" w:space="0" w:color="auto"/>
            <w:right w:val="none" w:sz="0" w:space="0" w:color="auto"/>
          </w:divBdr>
        </w:div>
        <w:div w:id="273875612">
          <w:marLeft w:val="0"/>
          <w:marRight w:val="0"/>
          <w:marTop w:val="0"/>
          <w:marBottom w:val="0"/>
          <w:divBdr>
            <w:top w:val="none" w:sz="0" w:space="0" w:color="auto"/>
            <w:left w:val="none" w:sz="0" w:space="0" w:color="auto"/>
            <w:bottom w:val="none" w:sz="0" w:space="0" w:color="auto"/>
            <w:right w:val="none" w:sz="0" w:space="0" w:color="auto"/>
          </w:divBdr>
        </w:div>
        <w:div w:id="684595173">
          <w:marLeft w:val="0"/>
          <w:marRight w:val="0"/>
          <w:marTop w:val="0"/>
          <w:marBottom w:val="0"/>
          <w:divBdr>
            <w:top w:val="none" w:sz="0" w:space="0" w:color="auto"/>
            <w:left w:val="none" w:sz="0" w:space="0" w:color="auto"/>
            <w:bottom w:val="none" w:sz="0" w:space="0" w:color="auto"/>
            <w:right w:val="none" w:sz="0" w:space="0" w:color="auto"/>
          </w:divBdr>
        </w:div>
        <w:div w:id="2075275735">
          <w:marLeft w:val="0"/>
          <w:marRight w:val="0"/>
          <w:marTop w:val="0"/>
          <w:marBottom w:val="0"/>
          <w:divBdr>
            <w:top w:val="none" w:sz="0" w:space="0" w:color="auto"/>
            <w:left w:val="none" w:sz="0" w:space="0" w:color="auto"/>
            <w:bottom w:val="none" w:sz="0" w:space="0" w:color="auto"/>
            <w:right w:val="none" w:sz="0" w:space="0" w:color="auto"/>
          </w:divBdr>
        </w:div>
        <w:div w:id="949897311">
          <w:marLeft w:val="0"/>
          <w:marRight w:val="0"/>
          <w:marTop w:val="0"/>
          <w:marBottom w:val="0"/>
          <w:divBdr>
            <w:top w:val="none" w:sz="0" w:space="0" w:color="auto"/>
            <w:left w:val="none" w:sz="0" w:space="0" w:color="auto"/>
            <w:bottom w:val="none" w:sz="0" w:space="0" w:color="auto"/>
            <w:right w:val="none" w:sz="0" w:space="0" w:color="auto"/>
          </w:divBdr>
        </w:div>
        <w:div w:id="1018308667">
          <w:marLeft w:val="0"/>
          <w:marRight w:val="0"/>
          <w:marTop w:val="0"/>
          <w:marBottom w:val="0"/>
          <w:divBdr>
            <w:top w:val="none" w:sz="0" w:space="0" w:color="auto"/>
            <w:left w:val="none" w:sz="0" w:space="0" w:color="auto"/>
            <w:bottom w:val="none" w:sz="0" w:space="0" w:color="auto"/>
            <w:right w:val="none" w:sz="0" w:space="0" w:color="auto"/>
          </w:divBdr>
        </w:div>
        <w:div w:id="768815324">
          <w:marLeft w:val="0"/>
          <w:marRight w:val="0"/>
          <w:marTop w:val="0"/>
          <w:marBottom w:val="0"/>
          <w:divBdr>
            <w:top w:val="none" w:sz="0" w:space="0" w:color="auto"/>
            <w:left w:val="none" w:sz="0" w:space="0" w:color="auto"/>
            <w:bottom w:val="none" w:sz="0" w:space="0" w:color="auto"/>
            <w:right w:val="none" w:sz="0" w:space="0" w:color="auto"/>
          </w:divBdr>
        </w:div>
        <w:div w:id="1541045859">
          <w:marLeft w:val="0"/>
          <w:marRight w:val="0"/>
          <w:marTop w:val="0"/>
          <w:marBottom w:val="0"/>
          <w:divBdr>
            <w:top w:val="none" w:sz="0" w:space="0" w:color="auto"/>
            <w:left w:val="none" w:sz="0" w:space="0" w:color="auto"/>
            <w:bottom w:val="none" w:sz="0" w:space="0" w:color="auto"/>
            <w:right w:val="none" w:sz="0" w:space="0" w:color="auto"/>
          </w:divBdr>
        </w:div>
        <w:div w:id="687098310">
          <w:marLeft w:val="0"/>
          <w:marRight w:val="0"/>
          <w:marTop w:val="0"/>
          <w:marBottom w:val="0"/>
          <w:divBdr>
            <w:top w:val="none" w:sz="0" w:space="0" w:color="auto"/>
            <w:left w:val="none" w:sz="0" w:space="0" w:color="auto"/>
            <w:bottom w:val="none" w:sz="0" w:space="0" w:color="auto"/>
            <w:right w:val="none" w:sz="0" w:space="0" w:color="auto"/>
          </w:divBdr>
        </w:div>
        <w:div w:id="529145890">
          <w:marLeft w:val="0"/>
          <w:marRight w:val="0"/>
          <w:marTop w:val="0"/>
          <w:marBottom w:val="0"/>
          <w:divBdr>
            <w:top w:val="none" w:sz="0" w:space="0" w:color="auto"/>
            <w:left w:val="none" w:sz="0" w:space="0" w:color="auto"/>
            <w:bottom w:val="none" w:sz="0" w:space="0" w:color="auto"/>
            <w:right w:val="none" w:sz="0" w:space="0" w:color="auto"/>
          </w:divBdr>
        </w:div>
        <w:div w:id="1384593723">
          <w:marLeft w:val="0"/>
          <w:marRight w:val="0"/>
          <w:marTop w:val="0"/>
          <w:marBottom w:val="0"/>
          <w:divBdr>
            <w:top w:val="none" w:sz="0" w:space="0" w:color="auto"/>
            <w:left w:val="none" w:sz="0" w:space="0" w:color="auto"/>
            <w:bottom w:val="none" w:sz="0" w:space="0" w:color="auto"/>
            <w:right w:val="none" w:sz="0" w:space="0" w:color="auto"/>
          </w:divBdr>
        </w:div>
        <w:div w:id="814954725">
          <w:marLeft w:val="0"/>
          <w:marRight w:val="0"/>
          <w:marTop w:val="0"/>
          <w:marBottom w:val="0"/>
          <w:divBdr>
            <w:top w:val="none" w:sz="0" w:space="0" w:color="auto"/>
            <w:left w:val="none" w:sz="0" w:space="0" w:color="auto"/>
            <w:bottom w:val="none" w:sz="0" w:space="0" w:color="auto"/>
            <w:right w:val="none" w:sz="0" w:space="0" w:color="auto"/>
          </w:divBdr>
        </w:div>
        <w:div w:id="1999576375">
          <w:marLeft w:val="0"/>
          <w:marRight w:val="0"/>
          <w:marTop w:val="0"/>
          <w:marBottom w:val="0"/>
          <w:divBdr>
            <w:top w:val="none" w:sz="0" w:space="0" w:color="auto"/>
            <w:left w:val="none" w:sz="0" w:space="0" w:color="auto"/>
            <w:bottom w:val="none" w:sz="0" w:space="0" w:color="auto"/>
            <w:right w:val="none" w:sz="0" w:space="0" w:color="auto"/>
          </w:divBdr>
        </w:div>
        <w:div w:id="1327241236">
          <w:marLeft w:val="0"/>
          <w:marRight w:val="0"/>
          <w:marTop w:val="0"/>
          <w:marBottom w:val="0"/>
          <w:divBdr>
            <w:top w:val="none" w:sz="0" w:space="0" w:color="auto"/>
            <w:left w:val="none" w:sz="0" w:space="0" w:color="auto"/>
            <w:bottom w:val="none" w:sz="0" w:space="0" w:color="auto"/>
            <w:right w:val="none" w:sz="0" w:space="0" w:color="auto"/>
          </w:divBdr>
        </w:div>
        <w:div w:id="1907177304">
          <w:marLeft w:val="0"/>
          <w:marRight w:val="0"/>
          <w:marTop w:val="0"/>
          <w:marBottom w:val="0"/>
          <w:divBdr>
            <w:top w:val="none" w:sz="0" w:space="0" w:color="auto"/>
            <w:left w:val="none" w:sz="0" w:space="0" w:color="auto"/>
            <w:bottom w:val="none" w:sz="0" w:space="0" w:color="auto"/>
            <w:right w:val="none" w:sz="0" w:space="0" w:color="auto"/>
          </w:divBdr>
        </w:div>
        <w:div w:id="761343414">
          <w:marLeft w:val="0"/>
          <w:marRight w:val="0"/>
          <w:marTop w:val="0"/>
          <w:marBottom w:val="0"/>
          <w:divBdr>
            <w:top w:val="none" w:sz="0" w:space="0" w:color="auto"/>
            <w:left w:val="none" w:sz="0" w:space="0" w:color="auto"/>
            <w:bottom w:val="none" w:sz="0" w:space="0" w:color="auto"/>
            <w:right w:val="none" w:sz="0" w:space="0" w:color="auto"/>
          </w:divBdr>
        </w:div>
        <w:div w:id="1035228249">
          <w:marLeft w:val="0"/>
          <w:marRight w:val="0"/>
          <w:marTop w:val="0"/>
          <w:marBottom w:val="0"/>
          <w:divBdr>
            <w:top w:val="none" w:sz="0" w:space="0" w:color="auto"/>
            <w:left w:val="none" w:sz="0" w:space="0" w:color="auto"/>
            <w:bottom w:val="none" w:sz="0" w:space="0" w:color="auto"/>
            <w:right w:val="none" w:sz="0" w:space="0" w:color="auto"/>
          </w:divBdr>
        </w:div>
        <w:div w:id="1531839800">
          <w:marLeft w:val="0"/>
          <w:marRight w:val="0"/>
          <w:marTop w:val="0"/>
          <w:marBottom w:val="0"/>
          <w:divBdr>
            <w:top w:val="none" w:sz="0" w:space="0" w:color="auto"/>
            <w:left w:val="none" w:sz="0" w:space="0" w:color="auto"/>
            <w:bottom w:val="none" w:sz="0" w:space="0" w:color="auto"/>
            <w:right w:val="none" w:sz="0" w:space="0" w:color="auto"/>
          </w:divBdr>
        </w:div>
        <w:div w:id="1449816157">
          <w:marLeft w:val="0"/>
          <w:marRight w:val="0"/>
          <w:marTop w:val="0"/>
          <w:marBottom w:val="0"/>
          <w:divBdr>
            <w:top w:val="none" w:sz="0" w:space="0" w:color="auto"/>
            <w:left w:val="none" w:sz="0" w:space="0" w:color="auto"/>
            <w:bottom w:val="none" w:sz="0" w:space="0" w:color="auto"/>
            <w:right w:val="none" w:sz="0" w:space="0" w:color="auto"/>
          </w:divBdr>
        </w:div>
        <w:div w:id="1941142843">
          <w:marLeft w:val="0"/>
          <w:marRight w:val="0"/>
          <w:marTop w:val="0"/>
          <w:marBottom w:val="0"/>
          <w:divBdr>
            <w:top w:val="none" w:sz="0" w:space="0" w:color="auto"/>
            <w:left w:val="none" w:sz="0" w:space="0" w:color="auto"/>
            <w:bottom w:val="none" w:sz="0" w:space="0" w:color="auto"/>
            <w:right w:val="none" w:sz="0" w:space="0" w:color="auto"/>
          </w:divBdr>
        </w:div>
        <w:div w:id="108479657">
          <w:marLeft w:val="0"/>
          <w:marRight w:val="0"/>
          <w:marTop w:val="0"/>
          <w:marBottom w:val="0"/>
          <w:divBdr>
            <w:top w:val="none" w:sz="0" w:space="0" w:color="auto"/>
            <w:left w:val="none" w:sz="0" w:space="0" w:color="auto"/>
            <w:bottom w:val="none" w:sz="0" w:space="0" w:color="auto"/>
            <w:right w:val="none" w:sz="0" w:space="0" w:color="auto"/>
          </w:divBdr>
        </w:div>
        <w:div w:id="2013753133">
          <w:marLeft w:val="0"/>
          <w:marRight w:val="0"/>
          <w:marTop w:val="0"/>
          <w:marBottom w:val="0"/>
          <w:divBdr>
            <w:top w:val="none" w:sz="0" w:space="0" w:color="auto"/>
            <w:left w:val="none" w:sz="0" w:space="0" w:color="auto"/>
            <w:bottom w:val="none" w:sz="0" w:space="0" w:color="auto"/>
            <w:right w:val="none" w:sz="0" w:space="0" w:color="auto"/>
          </w:divBdr>
        </w:div>
        <w:div w:id="573442364">
          <w:marLeft w:val="0"/>
          <w:marRight w:val="0"/>
          <w:marTop w:val="0"/>
          <w:marBottom w:val="0"/>
          <w:divBdr>
            <w:top w:val="none" w:sz="0" w:space="0" w:color="auto"/>
            <w:left w:val="none" w:sz="0" w:space="0" w:color="auto"/>
            <w:bottom w:val="none" w:sz="0" w:space="0" w:color="auto"/>
            <w:right w:val="none" w:sz="0" w:space="0" w:color="auto"/>
          </w:divBdr>
        </w:div>
        <w:div w:id="89469531">
          <w:marLeft w:val="0"/>
          <w:marRight w:val="0"/>
          <w:marTop w:val="0"/>
          <w:marBottom w:val="0"/>
          <w:divBdr>
            <w:top w:val="none" w:sz="0" w:space="0" w:color="auto"/>
            <w:left w:val="none" w:sz="0" w:space="0" w:color="auto"/>
            <w:bottom w:val="none" w:sz="0" w:space="0" w:color="auto"/>
            <w:right w:val="none" w:sz="0" w:space="0" w:color="auto"/>
          </w:divBdr>
        </w:div>
        <w:div w:id="524944964">
          <w:marLeft w:val="0"/>
          <w:marRight w:val="0"/>
          <w:marTop w:val="0"/>
          <w:marBottom w:val="0"/>
          <w:divBdr>
            <w:top w:val="none" w:sz="0" w:space="0" w:color="auto"/>
            <w:left w:val="none" w:sz="0" w:space="0" w:color="auto"/>
            <w:bottom w:val="none" w:sz="0" w:space="0" w:color="auto"/>
            <w:right w:val="none" w:sz="0" w:space="0" w:color="auto"/>
          </w:divBdr>
        </w:div>
        <w:div w:id="632249079">
          <w:marLeft w:val="0"/>
          <w:marRight w:val="0"/>
          <w:marTop w:val="0"/>
          <w:marBottom w:val="0"/>
          <w:divBdr>
            <w:top w:val="none" w:sz="0" w:space="0" w:color="auto"/>
            <w:left w:val="none" w:sz="0" w:space="0" w:color="auto"/>
            <w:bottom w:val="none" w:sz="0" w:space="0" w:color="auto"/>
            <w:right w:val="none" w:sz="0" w:space="0" w:color="auto"/>
          </w:divBdr>
        </w:div>
        <w:div w:id="717894611">
          <w:marLeft w:val="0"/>
          <w:marRight w:val="0"/>
          <w:marTop w:val="0"/>
          <w:marBottom w:val="0"/>
          <w:divBdr>
            <w:top w:val="none" w:sz="0" w:space="0" w:color="auto"/>
            <w:left w:val="none" w:sz="0" w:space="0" w:color="auto"/>
            <w:bottom w:val="none" w:sz="0" w:space="0" w:color="auto"/>
            <w:right w:val="none" w:sz="0" w:space="0" w:color="auto"/>
          </w:divBdr>
        </w:div>
        <w:div w:id="1987973805">
          <w:marLeft w:val="0"/>
          <w:marRight w:val="0"/>
          <w:marTop w:val="0"/>
          <w:marBottom w:val="0"/>
          <w:divBdr>
            <w:top w:val="none" w:sz="0" w:space="0" w:color="auto"/>
            <w:left w:val="none" w:sz="0" w:space="0" w:color="auto"/>
            <w:bottom w:val="none" w:sz="0" w:space="0" w:color="auto"/>
            <w:right w:val="none" w:sz="0" w:space="0" w:color="auto"/>
          </w:divBdr>
        </w:div>
        <w:div w:id="1342970163">
          <w:marLeft w:val="0"/>
          <w:marRight w:val="0"/>
          <w:marTop w:val="0"/>
          <w:marBottom w:val="0"/>
          <w:divBdr>
            <w:top w:val="none" w:sz="0" w:space="0" w:color="auto"/>
            <w:left w:val="none" w:sz="0" w:space="0" w:color="auto"/>
            <w:bottom w:val="none" w:sz="0" w:space="0" w:color="auto"/>
            <w:right w:val="none" w:sz="0" w:space="0" w:color="auto"/>
          </w:divBdr>
        </w:div>
        <w:div w:id="1624312876">
          <w:marLeft w:val="0"/>
          <w:marRight w:val="0"/>
          <w:marTop w:val="0"/>
          <w:marBottom w:val="0"/>
          <w:divBdr>
            <w:top w:val="none" w:sz="0" w:space="0" w:color="auto"/>
            <w:left w:val="none" w:sz="0" w:space="0" w:color="auto"/>
            <w:bottom w:val="none" w:sz="0" w:space="0" w:color="auto"/>
            <w:right w:val="none" w:sz="0" w:space="0" w:color="auto"/>
          </w:divBdr>
        </w:div>
        <w:div w:id="1136751857">
          <w:marLeft w:val="0"/>
          <w:marRight w:val="0"/>
          <w:marTop w:val="0"/>
          <w:marBottom w:val="0"/>
          <w:divBdr>
            <w:top w:val="none" w:sz="0" w:space="0" w:color="auto"/>
            <w:left w:val="none" w:sz="0" w:space="0" w:color="auto"/>
            <w:bottom w:val="none" w:sz="0" w:space="0" w:color="auto"/>
            <w:right w:val="none" w:sz="0" w:space="0" w:color="auto"/>
          </w:divBdr>
        </w:div>
        <w:div w:id="1733042419">
          <w:marLeft w:val="0"/>
          <w:marRight w:val="0"/>
          <w:marTop w:val="0"/>
          <w:marBottom w:val="0"/>
          <w:divBdr>
            <w:top w:val="none" w:sz="0" w:space="0" w:color="auto"/>
            <w:left w:val="none" w:sz="0" w:space="0" w:color="auto"/>
            <w:bottom w:val="none" w:sz="0" w:space="0" w:color="auto"/>
            <w:right w:val="none" w:sz="0" w:space="0" w:color="auto"/>
          </w:divBdr>
        </w:div>
        <w:div w:id="2057243043">
          <w:marLeft w:val="0"/>
          <w:marRight w:val="0"/>
          <w:marTop w:val="0"/>
          <w:marBottom w:val="0"/>
          <w:divBdr>
            <w:top w:val="none" w:sz="0" w:space="0" w:color="auto"/>
            <w:left w:val="none" w:sz="0" w:space="0" w:color="auto"/>
            <w:bottom w:val="none" w:sz="0" w:space="0" w:color="auto"/>
            <w:right w:val="none" w:sz="0" w:space="0" w:color="auto"/>
          </w:divBdr>
        </w:div>
        <w:div w:id="306665126">
          <w:marLeft w:val="0"/>
          <w:marRight w:val="0"/>
          <w:marTop w:val="0"/>
          <w:marBottom w:val="0"/>
          <w:divBdr>
            <w:top w:val="none" w:sz="0" w:space="0" w:color="auto"/>
            <w:left w:val="none" w:sz="0" w:space="0" w:color="auto"/>
            <w:bottom w:val="none" w:sz="0" w:space="0" w:color="auto"/>
            <w:right w:val="none" w:sz="0" w:space="0" w:color="auto"/>
          </w:divBdr>
        </w:div>
        <w:div w:id="506557141">
          <w:marLeft w:val="0"/>
          <w:marRight w:val="0"/>
          <w:marTop w:val="0"/>
          <w:marBottom w:val="0"/>
          <w:divBdr>
            <w:top w:val="none" w:sz="0" w:space="0" w:color="auto"/>
            <w:left w:val="none" w:sz="0" w:space="0" w:color="auto"/>
            <w:bottom w:val="none" w:sz="0" w:space="0" w:color="auto"/>
            <w:right w:val="none" w:sz="0" w:space="0" w:color="auto"/>
          </w:divBdr>
        </w:div>
        <w:div w:id="1230115660">
          <w:marLeft w:val="0"/>
          <w:marRight w:val="0"/>
          <w:marTop w:val="0"/>
          <w:marBottom w:val="0"/>
          <w:divBdr>
            <w:top w:val="none" w:sz="0" w:space="0" w:color="auto"/>
            <w:left w:val="none" w:sz="0" w:space="0" w:color="auto"/>
            <w:bottom w:val="none" w:sz="0" w:space="0" w:color="auto"/>
            <w:right w:val="none" w:sz="0" w:space="0" w:color="auto"/>
          </w:divBdr>
        </w:div>
        <w:div w:id="1492864257">
          <w:marLeft w:val="0"/>
          <w:marRight w:val="0"/>
          <w:marTop w:val="0"/>
          <w:marBottom w:val="0"/>
          <w:divBdr>
            <w:top w:val="none" w:sz="0" w:space="0" w:color="auto"/>
            <w:left w:val="none" w:sz="0" w:space="0" w:color="auto"/>
            <w:bottom w:val="none" w:sz="0" w:space="0" w:color="auto"/>
            <w:right w:val="none" w:sz="0" w:space="0" w:color="auto"/>
          </w:divBdr>
        </w:div>
        <w:div w:id="1981378702">
          <w:marLeft w:val="0"/>
          <w:marRight w:val="0"/>
          <w:marTop w:val="0"/>
          <w:marBottom w:val="0"/>
          <w:divBdr>
            <w:top w:val="none" w:sz="0" w:space="0" w:color="auto"/>
            <w:left w:val="none" w:sz="0" w:space="0" w:color="auto"/>
            <w:bottom w:val="none" w:sz="0" w:space="0" w:color="auto"/>
            <w:right w:val="none" w:sz="0" w:space="0" w:color="auto"/>
          </w:divBdr>
        </w:div>
        <w:div w:id="1998530999">
          <w:marLeft w:val="0"/>
          <w:marRight w:val="0"/>
          <w:marTop w:val="0"/>
          <w:marBottom w:val="0"/>
          <w:divBdr>
            <w:top w:val="none" w:sz="0" w:space="0" w:color="auto"/>
            <w:left w:val="none" w:sz="0" w:space="0" w:color="auto"/>
            <w:bottom w:val="none" w:sz="0" w:space="0" w:color="auto"/>
            <w:right w:val="none" w:sz="0" w:space="0" w:color="auto"/>
          </w:divBdr>
        </w:div>
        <w:div w:id="942879073">
          <w:marLeft w:val="0"/>
          <w:marRight w:val="0"/>
          <w:marTop w:val="0"/>
          <w:marBottom w:val="0"/>
          <w:divBdr>
            <w:top w:val="none" w:sz="0" w:space="0" w:color="auto"/>
            <w:left w:val="none" w:sz="0" w:space="0" w:color="auto"/>
            <w:bottom w:val="none" w:sz="0" w:space="0" w:color="auto"/>
            <w:right w:val="none" w:sz="0" w:space="0" w:color="auto"/>
          </w:divBdr>
        </w:div>
        <w:div w:id="123738062">
          <w:marLeft w:val="0"/>
          <w:marRight w:val="0"/>
          <w:marTop w:val="0"/>
          <w:marBottom w:val="0"/>
          <w:divBdr>
            <w:top w:val="none" w:sz="0" w:space="0" w:color="auto"/>
            <w:left w:val="none" w:sz="0" w:space="0" w:color="auto"/>
            <w:bottom w:val="none" w:sz="0" w:space="0" w:color="auto"/>
            <w:right w:val="none" w:sz="0" w:space="0" w:color="auto"/>
          </w:divBdr>
        </w:div>
        <w:div w:id="840782471">
          <w:marLeft w:val="0"/>
          <w:marRight w:val="0"/>
          <w:marTop w:val="0"/>
          <w:marBottom w:val="0"/>
          <w:divBdr>
            <w:top w:val="none" w:sz="0" w:space="0" w:color="auto"/>
            <w:left w:val="none" w:sz="0" w:space="0" w:color="auto"/>
            <w:bottom w:val="none" w:sz="0" w:space="0" w:color="auto"/>
            <w:right w:val="none" w:sz="0" w:space="0" w:color="auto"/>
          </w:divBdr>
        </w:div>
        <w:div w:id="925843184">
          <w:marLeft w:val="0"/>
          <w:marRight w:val="0"/>
          <w:marTop w:val="0"/>
          <w:marBottom w:val="0"/>
          <w:divBdr>
            <w:top w:val="none" w:sz="0" w:space="0" w:color="auto"/>
            <w:left w:val="none" w:sz="0" w:space="0" w:color="auto"/>
            <w:bottom w:val="none" w:sz="0" w:space="0" w:color="auto"/>
            <w:right w:val="none" w:sz="0" w:space="0" w:color="auto"/>
          </w:divBdr>
        </w:div>
        <w:div w:id="1314145177">
          <w:marLeft w:val="0"/>
          <w:marRight w:val="0"/>
          <w:marTop w:val="0"/>
          <w:marBottom w:val="0"/>
          <w:divBdr>
            <w:top w:val="none" w:sz="0" w:space="0" w:color="auto"/>
            <w:left w:val="none" w:sz="0" w:space="0" w:color="auto"/>
            <w:bottom w:val="none" w:sz="0" w:space="0" w:color="auto"/>
            <w:right w:val="none" w:sz="0" w:space="0" w:color="auto"/>
          </w:divBdr>
        </w:div>
        <w:div w:id="757211903">
          <w:marLeft w:val="0"/>
          <w:marRight w:val="0"/>
          <w:marTop w:val="0"/>
          <w:marBottom w:val="0"/>
          <w:divBdr>
            <w:top w:val="none" w:sz="0" w:space="0" w:color="auto"/>
            <w:left w:val="none" w:sz="0" w:space="0" w:color="auto"/>
            <w:bottom w:val="none" w:sz="0" w:space="0" w:color="auto"/>
            <w:right w:val="none" w:sz="0" w:space="0" w:color="auto"/>
          </w:divBdr>
        </w:div>
        <w:div w:id="465784555">
          <w:marLeft w:val="0"/>
          <w:marRight w:val="0"/>
          <w:marTop w:val="0"/>
          <w:marBottom w:val="0"/>
          <w:divBdr>
            <w:top w:val="none" w:sz="0" w:space="0" w:color="auto"/>
            <w:left w:val="none" w:sz="0" w:space="0" w:color="auto"/>
            <w:bottom w:val="none" w:sz="0" w:space="0" w:color="auto"/>
            <w:right w:val="none" w:sz="0" w:space="0" w:color="auto"/>
          </w:divBdr>
        </w:div>
        <w:div w:id="911157760">
          <w:marLeft w:val="0"/>
          <w:marRight w:val="0"/>
          <w:marTop w:val="0"/>
          <w:marBottom w:val="0"/>
          <w:divBdr>
            <w:top w:val="none" w:sz="0" w:space="0" w:color="auto"/>
            <w:left w:val="none" w:sz="0" w:space="0" w:color="auto"/>
            <w:bottom w:val="none" w:sz="0" w:space="0" w:color="auto"/>
            <w:right w:val="none" w:sz="0" w:space="0" w:color="auto"/>
          </w:divBdr>
        </w:div>
        <w:div w:id="328604186">
          <w:marLeft w:val="0"/>
          <w:marRight w:val="0"/>
          <w:marTop w:val="0"/>
          <w:marBottom w:val="0"/>
          <w:divBdr>
            <w:top w:val="none" w:sz="0" w:space="0" w:color="auto"/>
            <w:left w:val="none" w:sz="0" w:space="0" w:color="auto"/>
            <w:bottom w:val="none" w:sz="0" w:space="0" w:color="auto"/>
            <w:right w:val="none" w:sz="0" w:space="0" w:color="auto"/>
          </w:divBdr>
        </w:div>
        <w:div w:id="1146168014">
          <w:marLeft w:val="0"/>
          <w:marRight w:val="0"/>
          <w:marTop w:val="0"/>
          <w:marBottom w:val="0"/>
          <w:divBdr>
            <w:top w:val="none" w:sz="0" w:space="0" w:color="auto"/>
            <w:left w:val="none" w:sz="0" w:space="0" w:color="auto"/>
            <w:bottom w:val="none" w:sz="0" w:space="0" w:color="auto"/>
            <w:right w:val="none" w:sz="0" w:space="0" w:color="auto"/>
          </w:divBdr>
        </w:div>
        <w:div w:id="374428605">
          <w:marLeft w:val="0"/>
          <w:marRight w:val="0"/>
          <w:marTop w:val="0"/>
          <w:marBottom w:val="0"/>
          <w:divBdr>
            <w:top w:val="none" w:sz="0" w:space="0" w:color="auto"/>
            <w:left w:val="none" w:sz="0" w:space="0" w:color="auto"/>
            <w:bottom w:val="none" w:sz="0" w:space="0" w:color="auto"/>
            <w:right w:val="none" w:sz="0" w:space="0" w:color="auto"/>
          </w:divBdr>
        </w:div>
        <w:div w:id="863250772">
          <w:marLeft w:val="0"/>
          <w:marRight w:val="0"/>
          <w:marTop w:val="0"/>
          <w:marBottom w:val="0"/>
          <w:divBdr>
            <w:top w:val="none" w:sz="0" w:space="0" w:color="auto"/>
            <w:left w:val="none" w:sz="0" w:space="0" w:color="auto"/>
            <w:bottom w:val="none" w:sz="0" w:space="0" w:color="auto"/>
            <w:right w:val="none" w:sz="0" w:space="0" w:color="auto"/>
          </w:divBdr>
        </w:div>
        <w:div w:id="2064063350">
          <w:marLeft w:val="0"/>
          <w:marRight w:val="0"/>
          <w:marTop w:val="0"/>
          <w:marBottom w:val="0"/>
          <w:divBdr>
            <w:top w:val="none" w:sz="0" w:space="0" w:color="auto"/>
            <w:left w:val="none" w:sz="0" w:space="0" w:color="auto"/>
            <w:bottom w:val="none" w:sz="0" w:space="0" w:color="auto"/>
            <w:right w:val="none" w:sz="0" w:space="0" w:color="auto"/>
          </w:divBdr>
        </w:div>
        <w:div w:id="1730153386">
          <w:marLeft w:val="0"/>
          <w:marRight w:val="0"/>
          <w:marTop w:val="0"/>
          <w:marBottom w:val="0"/>
          <w:divBdr>
            <w:top w:val="none" w:sz="0" w:space="0" w:color="auto"/>
            <w:left w:val="none" w:sz="0" w:space="0" w:color="auto"/>
            <w:bottom w:val="none" w:sz="0" w:space="0" w:color="auto"/>
            <w:right w:val="none" w:sz="0" w:space="0" w:color="auto"/>
          </w:divBdr>
        </w:div>
        <w:div w:id="1065104808">
          <w:marLeft w:val="0"/>
          <w:marRight w:val="0"/>
          <w:marTop w:val="0"/>
          <w:marBottom w:val="0"/>
          <w:divBdr>
            <w:top w:val="none" w:sz="0" w:space="0" w:color="auto"/>
            <w:left w:val="none" w:sz="0" w:space="0" w:color="auto"/>
            <w:bottom w:val="none" w:sz="0" w:space="0" w:color="auto"/>
            <w:right w:val="none" w:sz="0" w:space="0" w:color="auto"/>
          </w:divBdr>
        </w:div>
        <w:div w:id="397360329">
          <w:marLeft w:val="0"/>
          <w:marRight w:val="0"/>
          <w:marTop w:val="0"/>
          <w:marBottom w:val="0"/>
          <w:divBdr>
            <w:top w:val="none" w:sz="0" w:space="0" w:color="auto"/>
            <w:left w:val="none" w:sz="0" w:space="0" w:color="auto"/>
            <w:bottom w:val="none" w:sz="0" w:space="0" w:color="auto"/>
            <w:right w:val="none" w:sz="0" w:space="0" w:color="auto"/>
          </w:divBdr>
        </w:div>
        <w:div w:id="1276133309">
          <w:marLeft w:val="0"/>
          <w:marRight w:val="0"/>
          <w:marTop w:val="0"/>
          <w:marBottom w:val="0"/>
          <w:divBdr>
            <w:top w:val="none" w:sz="0" w:space="0" w:color="auto"/>
            <w:left w:val="none" w:sz="0" w:space="0" w:color="auto"/>
            <w:bottom w:val="none" w:sz="0" w:space="0" w:color="auto"/>
            <w:right w:val="none" w:sz="0" w:space="0" w:color="auto"/>
          </w:divBdr>
        </w:div>
        <w:div w:id="648217672">
          <w:marLeft w:val="0"/>
          <w:marRight w:val="0"/>
          <w:marTop w:val="0"/>
          <w:marBottom w:val="0"/>
          <w:divBdr>
            <w:top w:val="none" w:sz="0" w:space="0" w:color="auto"/>
            <w:left w:val="none" w:sz="0" w:space="0" w:color="auto"/>
            <w:bottom w:val="none" w:sz="0" w:space="0" w:color="auto"/>
            <w:right w:val="none" w:sz="0" w:space="0" w:color="auto"/>
          </w:divBdr>
        </w:div>
        <w:div w:id="1600487145">
          <w:marLeft w:val="0"/>
          <w:marRight w:val="0"/>
          <w:marTop w:val="0"/>
          <w:marBottom w:val="0"/>
          <w:divBdr>
            <w:top w:val="none" w:sz="0" w:space="0" w:color="auto"/>
            <w:left w:val="none" w:sz="0" w:space="0" w:color="auto"/>
            <w:bottom w:val="none" w:sz="0" w:space="0" w:color="auto"/>
            <w:right w:val="none" w:sz="0" w:space="0" w:color="auto"/>
          </w:divBdr>
        </w:div>
        <w:div w:id="506359832">
          <w:marLeft w:val="0"/>
          <w:marRight w:val="0"/>
          <w:marTop w:val="0"/>
          <w:marBottom w:val="0"/>
          <w:divBdr>
            <w:top w:val="none" w:sz="0" w:space="0" w:color="auto"/>
            <w:left w:val="none" w:sz="0" w:space="0" w:color="auto"/>
            <w:bottom w:val="none" w:sz="0" w:space="0" w:color="auto"/>
            <w:right w:val="none" w:sz="0" w:space="0" w:color="auto"/>
          </w:divBdr>
        </w:div>
        <w:div w:id="1606159342">
          <w:marLeft w:val="0"/>
          <w:marRight w:val="0"/>
          <w:marTop w:val="0"/>
          <w:marBottom w:val="0"/>
          <w:divBdr>
            <w:top w:val="none" w:sz="0" w:space="0" w:color="auto"/>
            <w:left w:val="none" w:sz="0" w:space="0" w:color="auto"/>
            <w:bottom w:val="none" w:sz="0" w:space="0" w:color="auto"/>
            <w:right w:val="none" w:sz="0" w:space="0" w:color="auto"/>
          </w:divBdr>
        </w:div>
        <w:div w:id="1770930613">
          <w:marLeft w:val="0"/>
          <w:marRight w:val="0"/>
          <w:marTop w:val="0"/>
          <w:marBottom w:val="0"/>
          <w:divBdr>
            <w:top w:val="none" w:sz="0" w:space="0" w:color="auto"/>
            <w:left w:val="none" w:sz="0" w:space="0" w:color="auto"/>
            <w:bottom w:val="none" w:sz="0" w:space="0" w:color="auto"/>
            <w:right w:val="none" w:sz="0" w:space="0" w:color="auto"/>
          </w:divBdr>
        </w:div>
        <w:div w:id="64231221">
          <w:marLeft w:val="0"/>
          <w:marRight w:val="0"/>
          <w:marTop w:val="0"/>
          <w:marBottom w:val="0"/>
          <w:divBdr>
            <w:top w:val="none" w:sz="0" w:space="0" w:color="auto"/>
            <w:left w:val="none" w:sz="0" w:space="0" w:color="auto"/>
            <w:bottom w:val="none" w:sz="0" w:space="0" w:color="auto"/>
            <w:right w:val="none" w:sz="0" w:space="0" w:color="auto"/>
          </w:divBdr>
        </w:div>
      </w:divsChild>
    </w:div>
    <w:div w:id="1933513606">
      <w:marLeft w:val="480"/>
      <w:marRight w:val="0"/>
      <w:marTop w:val="0"/>
      <w:marBottom w:val="0"/>
      <w:divBdr>
        <w:top w:val="none" w:sz="0" w:space="0" w:color="auto"/>
        <w:left w:val="none" w:sz="0" w:space="0" w:color="auto"/>
        <w:bottom w:val="none" w:sz="0" w:space="0" w:color="auto"/>
        <w:right w:val="none" w:sz="0" w:space="0" w:color="auto"/>
      </w:divBdr>
    </w:div>
    <w:div w:id="1934900804">
      <w:marLeft w:val="480"/>
      <w:marRight w:val="0"/>
      <w:marTop w:val="0"/>
      <w:marBottom w:val="0"/>
      <w:divBdr>
        <w:top w:val="none" w:sz="0" w:space="0" w:color="auto"/>
        <w:left w:val="none" w:sz="0" w:space="0" w:color="auto"/>
        <w:bottom w:val="none" w:sz="0" w:space="0" w:color="auto"/>
        <w:right w:val="none" w:sz="0" w:space="0" w:color="auto"/>
      </w:divBdr>
    </w:div>
    <w:div w:id="1935016767">
      <w:bodyDiv w:val="1"/>
      <w:marLeft w:val="0"/>
      <w:marRight w:val="0"/>
      <w:marTop w:val="0"/>
      <w:marBottom w:val="0"/>
      <w:divBdr>
        <w:top w:val="none" w:sz="0" w:space="0" w:color="auto"/>
        <w:left w:val="none" w:sz="0" w:space="0" w:color="auto"/>
        <w:bottom w:val="none" w:sz="0" w:space="0" w:color="auto"/>
        <w:right w:val="none" w:sz="0" w:space="0" w:color="auto"/>
      </w:divBdr>
    </w:div>
    <w:div w:id="1935479423">
      <w:marLeft w:val="480"/>
      <w:marRight w:val="0"/>
      <w:marTop w:val="0"/>
      <w:marBottom w:val="0"/>
      <w:divBdr>
        <w:top w:val="none" w:sz="0" w:space="0" w:color="auto"/>
        <w:left w:val="none" w:sz="0" w:space="0" w:color="auto"/>
        <w:bottom w:val="none" w:sz="0" w:space="0" w:color="auto"/>
        <w:right w:val="none" w:sz="0" w:space="0" w:color="auto"/>
      </w:divBdr>
    </w:div>
    <w:div w:id="1935674334">
      <w:marLeft w:val="480"/>
      <w:marRight w:val="0"/>
      <w:marTop w:val="0"/>
      <w:marBottom w:val="0"/>
      <w:divBdr>
        <w:top w:val="none" w:sz="0" w:space="0" w:color="auto"/>
        <w:left w:val="none" w:sz="0" w:space="0" w:color="auto"/>
        <w:bottom w:val="none" w:sz="0" w:space="0" w:color="auto"/>
        <w:right w:val="none" w:sz="0" w:space="0" w:color="auto"/>
      </w:divBdr>
    </w:div>
    <w:div w:id="1935743015">
      <w:marLeft w:val="480"/>
      <w:marRight w:val="0"/>
      <w:marTop w:val="0"/>
      <w:marBottom w:val="0"/>
      <w:divBdr>
        <w:top w:val="none" w:sz="0" w:space="0" w:color="auto"/>
        <w:left w:val="none" w:sz="0" w:space="0" w:color="auto"/>
        <w:bottom w:val="none" w:sz="0" w:space="0" w:color="auto"/>
        <w:right w:val="none" w:sz="0" w:space="0" w:color="auto"/>
      </w:divBdr>
    </w:div>
    <w:div w:id="1936203813">
      <w:bodyDiv w:val="1"/>
      <w:marLeft w:val="0"/>
      <w:marRight w:val="0"/>
      <w:marTop w:val="0"/>
      <w:marBottom w:val="0"/>
      <w:divBdr>
        <w:top w:val="none" w:sz="0" w:space="0" w:color="auto"/>
        <w:left w:val="none" w:sz="0" w:space="0" w:color="auto"/>
        <w:bottom w:val="none" w:sz="0" w:space="0" w:color="auto"/>
        <w:right w:val="none" w:sz="0" w:space="0" w:color="auto"/>
      </w:divBdr>
    </w:div>
    <w:div w:id="1936356852">
      <w:marLeft w:val="480"/>
      <w:marRight w:val="0"/>
      <w:marTop w:val="0"/>
      <w:marBottom w:val="0"/>
      <w:divBdr>
        <w:top w:val="none" w:sz="0" w:space="0" w:color="auto"/>
        <w:left w:val="none" w:sz="0" w:space="0" w:color="auto"/>
        <w:bottom w:val="none" w:sz="0" w:space="0" w:color="auto"/>
        <w:right w:val="none" w:sz="0" w:space="0" w:color="auto"/>
      </w:divBdr>
    </w:div>
    <w:div w:id="1936593333">
      <w:marLeft w:val="480"/>
      <w:marRight w:val="0"/>
      <w:marTop w:val="0"/>
      <w:marBottom w:val="0"/>
      <w:divBdr>
        <w:top w:val="none" w:sz="0" w:space="0" w:color="auto"/>
        <w:left w:val="none" w:sz="0" w:space="0" w:color="auto"/>
        <w:bottom w:val="none" w:sz="0" w:space="0" w:color="auto"/>
        <w:right w:val="none" w:sz="0" w:space="0" w:color="auto"/>
      </w:divBdr>
    </w:div>
    <w:div w:id="1937008536">
      <w:marLeft w:val="480"/>
      <w:marRight w:val="0"/>
      <w:marTop w:val="0"/>
      <w:marBottom w:val="0"/>
      <w:divBdr>
        <w:top w:val="none" w:sz="0" w:space="0" w:color="auto"/>
        <w:left w:val="none" w:sz="0" w:space="0" w:color="auto"/>
        <w:bottom w:val="none" w:sz="0" w:space="0" w:color="auto"/>
        <w:right w:val="none" w:sz="0" w:space="0" w:color="auto"/>
      </w:divBdr>
    </w:div>
    <w:div w:id="1937472549">
      <w:bodyDiv w:val="1"/>
      <w:marLeft w:val="0"/>
      <w:marRight w:val="0"/>
      <w:marTop w:val="0"/>
      <w:marBottom w:val="0"/>
      <w:divBdr>
        <w:top w:val="none" w:sz="0" w:space="0" w:color="auto"/>
        <w:left w:val="none" w:sz="0" w:space="0" w:color="auto"/>
        <w:bottom w:val="none" w:sz="0" w:space="0" w:color="auto"/>
        <w:right w:val="none" w:sz="0" w:space="0" w:color="auto"/>
      </w:divBdr>
    </w:div>
    <w:div w:id="1937715676">
      <w:bodyDiv w:val="1"/>
      <w:marLeft w:val="0"/>
      <w:marRight w:val="0"/>
      <w:marTop w:val="0"/>
      <w:marBottom w:val="0"/>
      <w:divBdr>
        <w:top w:val="none" w:sz="0" w:space="0" w:color="auto"/>
        <w:left w:val="none" w:sz="0" w:space="0" w:color="auto"/>
        <w:bottom w:val="none" w:sz="0" w:space="0" w:color="auto"/>
        <w:right w:val="none" w:sz="0" w:space="0" w:color="auto"/>
      </w:divBdr>
    </w:div>
    <w:div w:id="1938052197">
      <w:marLeft w:val="480"/>
      <w:marRight w:val="0"/>
      <w:marTop w:val="0"/>
      <w:marBottom w:val="0"/>
      <w:divBdr>
        <w:top w:val="none" w:sz="0" w:space="0" w:color="auto"/>
        <w:left w:val="none" w:sz="0" w:space="0" w:color="auto"/>
        <w:bottom w:val="none" w:sz="0" w:space="0" w:color="auto"/>
        <w:right w:val="none" w:sz="0" w:space="0" w:color="auto"/>
      </w:divBdr>
    </w:div>
    <w:div w:id="1938169232">
      <w:bodyDiv w:val="1"/>
      <w:marLeft w:val="0"/>
      <w:marRight w:val="0"/>
      <w:marTop w:val="0"/>
      <w:marBottom w:val="0"/>
      <w:divBdr>
        <w:top w:val="none" w:sz="0" w:space="0" w:color="auto"/>
        <w:left w:val="none" w:sz="0" w:space="0" w:color="auto"/>
        <w:bottom w:val="none" w:sz="0" w:space="0" w:color="auto"/>
        <w:right w:val="none" w:sz="0" w:space="0" w:color="auto"/>
      </w:divBdr>
    </w:div>
    <w:div w:id="1938520375">
      <w:marLeft w:val="480"/>
      <w:marRight w:val="0"/>
      <w:marTop w:val="0"/>
      <w:marBottom w:val="0"/>
      <w:divBdr>
        <w:top w:val="none" w:sz="0" w:space="0" w:color="auto"/>
        <w:left w:val="none" w:sz="0" w:space="0" w:color="auto"/>
        <w:bottom w:val="none" w:sz="0" w:space="0" w:color="auto"/>
        <w:right w:val="none" w:sz="0" w:space="0" w:color="auto"/>
      </w:divBdr>
    </w:div>
    <w:div w:id="1938559995">
      <w:marLeft w:val="480"/>
      <w:marRight w:val="0"/>
      <w:marTop w:val="0"/>
      <w:marBottom w:val="0"/>
      <w:divBdr>
        <w:top w:val="none" w:sz="0" w:space="0" w:color="auto"/>
        <w:left w:val="none" w:sz="0" w:space="0" w:color="auto"/>
        <w:bottom w:val="none" w:sz="0" w:space="0" w:color="auto"/>
        <w:right w:val="none" w:sz="0" w:space="0" w:color="auto"/>
      </w:divBdr>
    </w:div>
    <w:div w:id="1938900097">
      <w:marLeft w:val="480"/>
      <w:marRight w:val="0"/>
      <w:marTop w:val="0"/>
      <w:marBottom w:val="0"/>
      <w:divBdr>
        <w:top w:val="none" w:sz="0" w:space="0" w:color="auto"/>
        <w:left w:val="none" w:sz="0" w:space="0" w:color="auto"/>
        <w:bottom w:val="none" w:sz="0" w:space="0" w:color="auto"/>
        <w:right w:val="none" w:sz="0" w:space="0" w:color="auto"/>
      </w:divBdr>
    </w:div>
    <w:div w:id="1938948129">
      <w:bodyDiv w:val="1"/>
      <w:marLeft w:val="0"/>
      <w:marRight w:val="0"/>
      <w:marTop w:val="0"/>
      <w:marBottom w:val="0"/>
      <w:divBdr>
        <w:top w:val="none" w:sz="0" w:space="0" w:color="auto"/>
        <w:left w:val="none" w:sz="0" w:space="0" w:color="auto"/>
        <w:bottom w:val="none" w:sz="0" w:space="0" w:color="auto"/>
        <w:right w:val="none" w:sz="0" w:space="0" w:color="auto"/>
      </w:divBdr>
    </w:div>
    <w:div w:id="1940480141">
      <w:marLeft w:val="480"/>
      <w:marRight w:val="0"/>
      <w:marTop w:val="0"/>
      <w:marBottom w:val="0"/>
      <w:divBdr>
        <w:top w:val="none" w:sz="0" w:space="0" w:color="auto"/>
        <w:left w:val="none" w:sz="0" w:space="0" w:color="auto"/>
        <w:bottom w:val="none" w:sz="0" w:space="0" w:color="auto"/>
        <w:right w:val="none" w:sz="0" w:space="0" w:color="auto"/>
      </w:divBdr>
    </w:div>
    <w:div w:id="1940873586">
      <w:bodyDiv w:val="1"/>
      <w:marLeft w:val="0"/>
      <w:marRight w:val="0"/>
      <w:marTop w:val="0"/>
      <w:marBottom w:val="0"/>
      <w:divBdr>
        <w:top w:val="none" w:sz="0" w:space="0" w:color="auto"/>
        <w:left w:val="none" w:sz="0" w:space="0" w:color="auto"/>
        <w:bottom w:val="none" w:sz="0" w:space="0" w:color="auto"/>
        <w:right w:val="none" w:sz="0" w:space="0" w:color="auto"/>
      </w:divBdr>
    </w:div>
    <w:div w:id="1941259409">
      <w:marLeft w:val="480"/>
      <w:marRight w:val="0"/>
      <w:marTop w:val="0"/>
      <w:marBottom w:val="0"/>
      <w:divBdr>
        <w:top w:val="none" w:sz="0" w:space="0" w:color="auto"/>
        <w:left w:val="none" w:sz="0" w:space="0" w:color="auto"/>
        <w:bottom w:val="none" w:sz="0" w:space="0" w:color="auto"/>
        <w:right w:val="none" w:sz="0" w:space="0" w:color="auto"/>
      </w:divBdr>
    </w:div>
    <w:div w:id="1941374044">
      <w:marLeft w:val="480"/>
      <w:marRight w:val="0"/>
      <w:marTop w:val="0"/>
      <w:marBottom w:val="0"/>
      <w:divBdr>
        <w:top w:val="none" w:sz="0" w:space="0" w:color="auto"/>
        <w:left w:val="none" w:sz="0" w:space="0" w:color="auto"/>
        <w:bottom w:val="none" w:sz="0" w:space="0" w:color="auto"/>
        <w:right w:val="none" w:sz="0" w:space="0" w:color="auto"/>
      </w:divBdr>
    </w:div>
    <w:div w:id="1941521994">
      <w:marLeft w:val="480"/>
      <w:marRight w:val="0"/>
      <w:marTop w:val="0"/>
      <w:marBottom w:val="0"/>
      <w:divBdr>
        <w:top w:val="none" w:sz="0" w:space="0" w:color="auto"/>
        <w:left w:val="none" w:sz="0" w:space="0" w:color="auto"/>
        <w:bottom w:val="none" w:sz="0" w:space="0" w:color="auto"/>
        <w:right w:val="none" w:sz="0" w:space="0" w:color="auto"/>
      </w:divBdr>
    </w:div>
    <w:div w:id="1941641390">
      <w:marLeft w:val="480"/>
      <w:marRight w:val="0"/>
      <w:marTop w:val="0"/>
      <w:marBottom w:val="0"/>
      <w:divBdr>
        <w:top w:val="none" w:sz="0" w:space="0" w:color="auto"/>
        <w:left w:val="none" w:sz="0" w:space="0" w:color="auto"/>
        <w:bottom w:val="none" w:sz="0" w:space="0" w:color="auto"/>
        <w:right w:val="none" w:sz="0" w:space="0" w:color="auto"/>
      </w:divBdr>
    </w:div>
    <w:div w:id="1941642138">
      <w:marLeft w:val="480"/>
      <w:marRight w:val="0"/>
      <w:marTop w:val="0"/>
      <w:marBottom w:val="0"/>
      <w:divBdr>
        <w:top w:val="none" w:sz="0" w:space="0" w:color="auto"/>
        <w:left w:val="none" w:sz="0" w:space="0" w:color="auto"/>
        <w:bottom w:val="none" w:sz="0" w:space="0" w:color="auto"/>
        <w:right w:val="none" w:sz="0" w:space="0" w:color="auto"/>
      </w:divBdr>
    </w:div>
    <w:div w:id="1942103094">
      <w:marLeft w:val="480"/>
      <w:marRight w:val="0"/>
      <w:marTop w:val="0"/>
      <w:marBottom w:val="0"/>
      <w:divBdr>
        <w:top w:val="none" w:sz="0" w:space="0" w:color="auto"/>
        <w:left w:val="none" w:sz="0" w:space="0" w:color="auto"/>
        <w:bottom w:val="none" w:sz="0" w:space="0" w:color="auto"/>
        <w:right w:val="none" w:sz="0" w:space="0" w:color="auto"/>
      </w:divBdr>
    </w:div>
    <w:div w:id="1942253617">
      <w:marLeft w:val="480"/>
      <w:marRight w:val="0"/>
      <w:marTop w:val="0"/>
      <w:marBottom w:val="0"/>
      <w:divBdr>
        <w:top w:val="none" w:sz="0" w:space="0" w:color="auto"/>
        <w:left w:val="none" w:sz="0" w:space="0" w:color="auto"/>
        <w:bottom w:val="none" w:sz="0" w:space="0" w:color="auto"/>
        <w:right w:val="none" w:sz="0" w:space="0" w:color="auto"/>
      </w:divBdr>
    </w:div>
    <w:div w:id="1942255361">
      <w:marLeft w:val="480"/>
      <w:marRight w:val="0"/>
      <w:marTop w:val="0"/>
      <w:marBottom w:val="0"/>
      <w:divBdr>
        <w:top w:val="none" w:sz="0" w:space="0" w:color="auto"/>
        <w:left w:val="none" w:sz="0" w:space="0" w:color="auto"/>
        <w:bottom w:val="none" w:sz="0" w:space="0" w:color="auto"/>
        <w:right w:val="none" w:sz="0" w:space="0" w:color="auto"/>
      </w:divBdr>
    </w:div>
    <w:div w:id="1942837045">
      <w:marLeft w:val="480"/>
      <w:marRight w:val="0"/>
      <w:marTop w:val="0"/>
      <w:marBottom w:val="0"/>
      <w:divBdr>
        <w:top w:val="none" w:sz="0" w:space="0" w:color="auto"/>
        <w:left w:val="none" w:sz="0" w:space="0" w:color="auto"/>
        <w:bottom w:val="none" w:sz="0" w:space="0" w:color="auto"/>
        <w:right w:val="none" w:sz="0" w:space="0" w:color="auto"/>
      </w:divBdr>
    </w:div>
    <w:div w:id="1943024843">
      <w:marLeft w:val="480"/>
      <w:marRight w:val="0"/>
      <w:marTop w:val="0"/>
      <w:marBottom w:val="0"/>
      <w:divBdr>
        <w:top w:val="none" w:sz="0" w:space="0" w:color="auto"/>
        <w:left w:val="none" w:sz="0" w:space="0" w:color="auto"/>
        <w:bottom w:val="none" w:sz="0" w:space="0" w:color="auto"/>
        <w:right w:val="none" w:sz="0" w:space="0" w:color="auto"/>
      </w:divBdr>
    </w:div>
    <w:div w:id="1943146038">
      <w:marLeft w:val="480"/>
      <w:marRight w:val="0"/>
      <w:marTop w:val="0"/>
      <w:marBottom w:val="0"/>
      <w:divBdr>
        <w:top w:val="none" w:sz="0" w:space="0" w:color="auto"/>
        <w:left w:val="none" w:sz="0" w:space="0" w:color="auto"/>
        <w:bottom w:val="none" w:sz="0" w:space="0" w:color="auto"/>
        <w:right w:val="none" w:sz="0" w:space="0" w:color="auto"/>
      </w:divBdr>
    </w:div>
    <w:div w:id="1943492535">
      <w:bodyDiv w:val="1"/>
      <w:marLeft w:val="0"/>
      <w:marRight w:val="0"/>
      <w:marTop w:val="0"/>
      <w:marBottom w:val="0"/>
      <w:divBdr>
        <w:top w:val="none" w:sz="0" w:space="0" w:color="auto"/>
        <w:left w:val="none" w:sz="0" w:space="0" w:color="auto"/>
        <w:bottom w:val="none" w:sz="0" w:space="0" w:color="auto"/>
        <w:right w:val="none" w:sz="0" w:space="0" w:color="auto"/>
      </w:divBdr>
    </w:div>
    <w:div w:id="1943760541">
      <w:marLeft w:val="480"/>
      <w:marRight w:val="0"/>
      <w:marTop w:val="0"/>
      <w:marBottom w:val="0"/>
      <w:divBdr>
        <w:top w:val="none" w:sz="0" w:space="0" w:color="auto"/>
        <w:left w:val="none" w:sz="0" w:space="0" w:color="auto"/>
        <w:bottom w:val="none" w:sz="0" w:space="0" w:color="auto"/>
        <w:right w:val="none" w:sz="0" w:space="0" w:color="auto"/>
      </w:divBdr>
    </w:div>
    <w:div w:id="1944265581">
      <w:bodyDiv w:val="1"/>
      <w:marLeft w:val="0"/>
      <w:marRight w:val="0"/>
      <w:marTop w:val="0"/>
      <w:marBottom w:val="0"/>
      <w:divBdr>
        <w:top w:val="none" w:sz="0" w:space="0" w:color="auto"/>
        <w:left w:val="none" w:sz="0" w:space="0" w:color="auto"/>
        <w:bottom w:val="none" w:sz="0" w:space="0" w:color="auto"/>
        <w:right w:val="none" w:sz="0" w:space="0" w:color="auto"/>
      </w:divBdr>
    </w:div>
    <w:div w:id="1944529478">
      <w:bodyDiv w:val="1"/>
      <w:marLeft w:val="0"/>
      <w:marRight w:val="0"/>
      <w:marTop w:val="0"/>
      <w:marBottom w:val="0"/>
      <w:divBdr>
        <w:top w:val="none" w:sz="0" w:space="0" w:color="auto"/>
        <w:left w:val="none" w:sz="0" w:space="0" w:color="auto"/>
        <w:bottom w:val="none" w:sz="0" w:space="0" w:color="auto"/>
        <w:right w:val="none" w:sz="0" w:space="0" w:color="auto"/>
      </w:divBdr>
    </w:div>
    <w:div w:id="1944874651">
      <w:marLeft w:val="480"/>
      <w:marRight w:val="0"/>
      <w:marTop w:val="0"/>
      <w:marBottom w:val="0"/>
      <w:divBdr>
        <w:top w:val="none" w:sz="0" w:space="0" w:color="auto"/>
        <w:left w:val="none" w:sz="0" w:space="0" w:color="auto"/>
        <w:bottom w:val="none" w:sz="0" w:space="0" w:color="auto"/>
        <w:right w:val="none" w:sz="0" w:space="0" w:color="auto"/>
      </w:divBdr>
    </w:div>
    <w:div w:id="1944918205">
      <w:marLeft w:val="480"/>
      <w:marRight w:val="0"/>
      <w:marTop w:val="0"/>
      <w:marBottom w:val="0"/>
      <w:divBdr>
        <w:top w:val="none" w:sz="0" w:space="0" w:color="auto"/>
        <w:left w:val="none" w:sz="0" w:space="0" w:color="auto"/>
        <w:bottom w:val="none" w:sz="0" w:space="0" w:color="auto"/>
        <w:right w:val="none" w:sz="0" w:space="0" w:color="auto"/>
      </w:divBdr>
    </w:div>
    <w:div w:id="1944989741">
      <w:marLeft w:val="480"/>
      <w:marRight w:val="0"/>
      <w:marTop w:val="0"/>
      <w:marBottom w:val="0"/>
      <w:divBdr>
        <w:top w:val="none" w:sz="0" w:space="0" w:color="auto"/>
        <w:left w:val="none" w:sz="0" w:space="0" w:color="auto"/>
        <w:bottom w:val="none" w:sz="0" w:space="0" w:color="auto"/>
        <w:right w:val="none" w:sz="0" w:space="0" w:color="auto"/>
      </w:divBdr>
    </w:div>
    <w:div w:id="1945068314">
      <w:marLeft w:val="480"/>
      <w:marRight w:val="0"/>
      <w:marTop w:val="0"/>
      <w:marBottom w:val="0"/>
      <w:divBdr>
        <w:top w:val="none" w:sz="0" w:space="0" w:color="auto"/>
        <w:left w:val="none" w:sz="0" w:space="0" w:color="auto"/>
        <w:bottom w:val="none" w:sz="0" w:space="0" w:color="auto"/>
        <w:right w:val="none" w:sz="0" w:space="0" w:color="auto"/>
      </w:divBdr>
    </w:div>
    <w:div w:id="1945384953">
      <w:bodyDiv w:val="1"/>
      <w:marLeft w:val="0"/>
      <w:marRight w:val="0"/>
      <w:marTop w:val="0"/>
      <w:marBottom w:val="0"/>
      <w:divBdr>
        <w:top w:val="none" w:sz="0" w:space="0" w:color="auto"/>
        <w:left w:val="none" w:sz="0" w:space="0" w:color="auto"/>
        <w:bottom w:val="none" w:sz="0" w:space="0" w:color="auto"/>
        <w:right w:val="none" w:sz="0" w:space="0" w:color="auto"/>
      </w:divBdr>
    </w:div>
    <w:div w:id="1945917401">
      <w:marLeft w:val="480"/>
      <w:marRight w:val="0"/>
      <w:marTop w:val="0"/>
      <w:marBottom w:val="0"/>
      <w:divBdr>
        <w:top w:val="none" w:sz="0" w:space="0" w:color="auto"/>
        <w:left w:val="none" w:sz="0" w:space="0" w:color="auto"/>
        <w:bottom w:val="none" w:sz="0" w:space="0" w:color="auto"/>
        <w:right w:val="none" w:sz="0" w:space="0" w:color="auto"/>
      </w:divBdr>
    </w:div>
    <w:div w:id="1946689559">
      <w:marLeft w:val="480"/>
      <w:marRight w:val="0"/>
      <w:marTop w:val="0"/>
      <w:marBottom w:val="0"/>
      <w:divBdr>
        <w:top w:val="none" w:sz="0" w:space="0" w:color="auto"/>
        <w:left w:val="none" w:sz="0" w:space="0" w:color="auto"/>
        <w:bottom w:val="none" w:sz="0" w:space="0" w:color="auto"/>
        <w:right w:val="none" w:sz="0" w:space="0" w:color="auto"/>
      </w:divBdr>
    </w:div>
    <w:div w:id="1946963099">
      <w:bodyDiv w:val="1"/>
      <w:marLeft w:val="0"/>
      <w:marRight w:val="0"/>
      <w:marTop w:val="0"/>
      <w:marBottom w:val="0"/>
      <w:divBdr>
        <w:top w:val="none" w:sz="0" w:space="0" w:color="auto"/>
        <w:left w:val="none" w:sz="0" w:space="0" w:color="auto"/>
        <w:bottom w:val="none" w:sz="0" w:space="0" w:color="auto"/>
        <w:right w:val="none" w:sz="0" w:space="0" w:color="auto"/>
      </w:divBdr>
    </w:div>
    <w:div w:id="1947078753">
      <w:bodyDiv w:val="1"/>
      <w:marLeft w:val="0"/>
      <w:marRight w:val="0"/>
      <w:marTop w:val="0"/>
      <w:marBottom w:val="0"/>
      <w:divBdr>
        <w:top w:val="none" w:sz="0" w:space="0" w:color="auto"/>
        <w:left w:val="none" w:sz="0" w:space="0" w:color="auto"/>
        <w:bottom w:val="none" w:sz="0" w:space="0" w:color="auto"/>
        <w:right w:val="none" w:sz="0" w:space="0" w:color="auto"/>
      </w:divBdr>
    </w:div>
    <w:div w:id="1947348026">
      <w:bodyDiv w:val="1"/>
      <w:marLeft w:val="0"/>
      <w:marRight w:val="0"/>
      <w:marTop w:val="0"/>
      <w:marBottom w:val="0"/>
      <w:divBdr>
        <w:top w:val="none" w:sz="0" w:space="0" w:color="auto"/>
        <w:left w:val="none" w:sz="0" w:space="0" w:color="auto"/>
        <w:bottom w:val="none" w:sz="0" w:space="0" w:color="auto"/>
        <w:right w:val="none" w:sz="0" w:space="0" w:color="auto"/>
      </w:divBdr>
    </w:div>
    <w:div w:id="1948199132">
      <w:marLeft w:val="480"/>
      <w:marRight w:val="0"/>
      <w:marTop w:val="0"/>
      <w:marBottom w:val="0"/>
      <w:divBdr>
        <w:top w:val="none" w:sz="0" w:space="0" w:color="auto"/>
        <w:left w:val="none" w:sz="0" w:space="0" w:color="auto"/>
        <w:bottom w:val="none" w:sz="0" w:space="0" w:color="auto"/>
        <w:right w:val="none" w:sz="0" w:space="0" w:color="auto"/>
      </w:divBdr>
    </w:div>
    <w:div w:id="1948732743">
      <w:marLeft w:val="480"/>
      <w:marRight w:val="0"/>
      <w:marTop w:val="0"/>
      <w:marBottom w:val="0"/>
      <w:divBdr>
        <w:top w:val="none" w:sz="0" w:space="0" w:color="auto"/>
        <w:left w:val="none" w:sz="0" w:space="0" w:color="auto"/>
        <w:bottom w:val="none" w:sz="0" w:space="0" w:color="auto"/>
        <w:right w:val="none" w:sz="0" w:space="0" w:color="auto"/>
      </w:divBdr>
    </w:div>
    <w:div w:id="1948924170">
      <w:marLeft w:val="480"/>
      <w:marRight w:val="0"/>
      <w:marTop w:val="0"/>
      <w:marBottom w:val="0"/>
      <w:divBdr>
        <w:top w:val="none" w:sz="0" w:space="0" w:color="auto"/>
        <w:left w:val="none" w:sz="0" w:space="0" w:color="auto"/>
        <w:bottom w:val="none" w:sz="0" w:space="0" w:color="auto"/>
        <w:right w:val="none" w:sz="0" w:space="0" w:color="auto"/>
      </w:divBdr>
    </w:div>
    <w:div w:id="1949199564">
      <w:marLeft w:val="480"/>
      <w:marRight w:val="0"/>
      <w:marTop w:val="0"/>
      <w:marBottom w:val="0"/>
      <w:divBdr>
        <w:top w:val="none" w:sz="0" w:space="0" w:color="auto"/>
        <w:left w:val="none" w:sz="0" w:space="0" w:color="auto"/>
        <w:bottom w:val="none" w:sz="0" w:space="0" w:color="auto"/>
        <w:right w:val="none" w:sz="0" w:space="0" w:color="auto"/>
      </w:divBdr>
    </w:div>
    <w:div w:id="1949506597">
      <w:marLeft w:val="480"/>
      <w:marRight w:val="0"/>
      <w:marTop w:val="0"/>
      <w:marBottom w:val="0"/>
      <w:divBdr>
        <w:top w:val="none" w:sz="0" w:space="0" w:color="auto"/>
        <w:left w:val="none" w:sz="0" w:space="0" w:color="auto"/>
        <w:bottom w:val="none" w:sz="0" w:space="0" w:color="auto"/>
        <w:right w:val="none" w:sz="0" w:space="0" w:color="auto"/>
      </w:divBdr>
    </w:div>
    <w:div w:id="1950891757">
      <w:marLeft w:val="480"/>
      <w:marRight w:val="0"/>
      <w:marTop w:val="0"/>
      <w:marBottom w:val="0"/>
      <w:divBdr>
        <w:top w:val="none" w:sz="0" w:space="0" w:color="auto"/>
        <w:left w:val="none" w:sz="0" w:space="0" w:color="auto"/>
        <w:bottom w:val="none" w:sz="0" w:space="0" w:color="auto"/>
        <w:right w:val="none" w:sz="0" w:space="0" w:color="auto"/>
      </w:divBdr>
    </w:div>
    <w:div w:id="1951358134">
      <w:marLeft w:val="480"/>
      <w:marRight w:val="0"/>
      <w:marTop w:val="0"/>
      <w:marBottom w:val="0"/>
      <w:divBdr>
        <w:top w:val="none" w:sz="0" w:space="0" w:color="auto"/>
        <w:left w:val="none" w:sz="0" w:space="0" w:color="auto"/>
        <w:bottom w:val="none" w:sz="0" w:space="0" w:color="auto"/>
        <w:right w:val="none" w:sz="0" w:space="0" w:color="auto"/>
      </w:divBdr>
    </w:div>
    <w:div w:id="1951931824">
      <w:bodyDiv w:val="1"/>
      <w:marLeft w:val="0"/>
      <w:marRight w:val="0"/>
      <w:marTop w:val="0"/>
      <w:marBottom w:val="0"/>
      <w:divBdr>
        <w:top w:val="none" w:sz="0" w:space="0" w:color="auto"/>
        <w:left w:val="none" w:sz="0" w:space="0" w:color="auto"/>
        <w:bottom w:val="none" w:sz="0" w:space="0" w:color="auto"/>
        <w:right w:val="none" w:sz="0" w:space="0" w:color="auto"/>
      </w:divBdr>
    </w:div>
    <w:div w:id="1952322252">
      <w:marLeft w:val="480"/>
      <w:marRight w:val="0"/>
      <w:marTop w:val="0"/>
      <w:marBottom w:val="0"/>
      <w:divBdr>
        <w:top w:val="none" w:sz="0" w:space="0" w:color="auto"/>
        <w:left w:val="none" w:sz="0" w:space="0" w:color="auto"/>
        <w:bottom w:val="none" w:sz="0" w:space="0" w:color="auto"/>
        <w:right w:val="none" w:sz="0" w:space="0" w:color="auto"/>
      </w:divBdr>
    </w:div>
    <w:div w:id="1952398628">
      <w:bodyDiv w:val="1"/>
      <w:marLeft w:val="0"/>
      <w:marRight w:val="0"/>
      <w:marTop w:val="0"/>
      <w:marBottom w:val="0"/>
      <w:divBdr>
        <w:top w:val="none" w:sz="0" w:space="0" w:color="auto"/>
        <w:left w:val="none" w:sz="0" w:space="0" w:color="auto"/>
        <w:bottom w:val="none" w:sz="0" w:space="0" w:color="auto"/>
        <w:right w:val="none" w:sz="0" w:space="0" w:color="auto"/>
      </w:divBdr>
    </w:div>
    <w:div w:id="1952663341">
      <w:marLeft w:val="480"/>
      <w:marRight w:val="0"/>
      <w:marTop w:val="0"/>
      <w:marBottom w:val="0"/>
      <w:divBdr>
        <w:top w:val="none" w:sz="0" w:space="0" w:color="auto"/>
        <w:left w:val="none" w:sz="0" w:space="0" w:color="auto"/>
        <w:bottom w:val="none" w:sz="0" w:space="0" w:color="auto"/>
        <w:right w:val="none" w:sz="0" w:space="0" w:color="auto"/>
      </w:divBdr>
    </w:div>
    <w:div w:id="1954243237">
      <w:bodyDiv w:val="1"/>
      <w:marLeft w:val="0"/>
      <w:marRight w:val="0"/>
      <w:marTop w:val="0"/>
      <w:marBottom w:val="0"/>
      <w:divBdr>
        <w:top w:val="none" w:sz="0" w:space="0" w:color="auto"/>
        <w:left w:val="none" w:sz="0" w:space="0" w:color="auto"/>
        <w:bottom w:val="none" w:sz="0" w:space="0" w:color="auto"/>
        <w:right w:val="none" w:sz="0" w:space="0" w:color="auto"/>
      </w:divBdr>
    </w:div>
    <w:div w:id="1954626488">
      <w:bodyDiv w:val="1"/>
      <w:marLeft w:val="0"/>
      <w:marRight w:val="0"/>
      <w:marTop w:val="0"/>
      <w:marBottom w:val="0"/>
      <w:divBdr>
        <w:top w:val="none" w:sz="0" w:space="0" w:color="auto"/>
        <w:left w:val="none" w:sz="0" w:space="0" w:color="auto"/>
        <w:bottom w:val="none" w:sz="0" w:space="0" w:color="auto"/>
        <w:right w:val="none" w:sz="0" w:space="0" w:color="auto"/>
      </w:divBdr>
    </w:div>
    <w:div w:id="1954902822">
      <w:bodyDiv w:val="1"/>
      <w:marLeft w:val="0"/>
      <w:marRight w:val="0"/>
      <w:marTop w:val="0"/>
      <w:marBottom w:val="0"/>
      <w:divBdr>
        <w:top w:val="none" w:sz="0" w:space="0" w:color="auto"/>
        <w:left w:val="none" w:sz="0" w:space="0" w:color="auto"/>
        <w:bottom w:val="none" w:sz="0" w:space="0" w:color="auto"/>
        <w:right w:val="none" w:sz="0" w:space="0" w:color="auto"/>
      </w:divBdr>
    </w:div>
    <w:div w:id="1955818272">
      <w:marLeft w:val="480"/>
      <w:marRight w:val="0"/>
      <w:marTop w:val="0"/>
      <w:marBottom w:val="0"/>
      <w:divBdr>
        <w:top w:val="none" w:sz="0" w:space="0" w:color="auto"/>
        <w:left w:val="none" w:sz="0" w:space="0" w:color="auto"/>
        <w:bottom w:val="none" w:sz="0" w:space="0" w:color="auto"/>
        <w:right w:val="none" w:sz="0" w:space="0" w:color="auto"/>
      </w:divBdr>
    </w:div>
    <w:div w:id="1955867523">
      <w:marLeft w:val="480"/>
      <w:marRight w:val="0"/>
      <w:marTop w:val="0"/>
      <w:marBottom w:val="0"/>
      <w:divBdr>
        <w:top w:val="none" w:sz="0" w:space="0" w:color="auto"/>
        <w:left w:val="none" w:sz="0" w:space="0" w:color="auto"/>
        <w:bottom w:val="none" w:sz="0" w:space="0" w:color="auto"/>
        <w:right w:val="none" w:sz="0" w:space="0" w:color="auto"/>
      </w:divBdr>
    </w:div>
    <w:div w:id="1955938639">
      <w:marLeft w:val="480"/>
      <w:marRight w:val="0"/>
      <w:marTop w:val="0"/>
      <w:marBottom w:val="0"/>
      <w:divBdr>
        <w:top w:val="none" w:sz="0" w:space="0" w:color="auto"/>
        <w:left w:val="none" w:sz="0" w:space="0" w:color="auto"/>
        <w:bottom w:val="none" w:sz="0" w:space="0" w:color="auto"/>
        <w:right w:val="none" w:sz="0" w:space="0" w:color="auto"/>
      </w:divBdr>
    </w:div>
    <w:div w:id="1956060000">
      <w:bodyDiv w:val="1"/>
      <w:marLeft w:val="0"/>
      <w:marRight w:val="0"/>
      <w:marTop w:val="0"/>
      <w:marBottom w:val="0"/>
      <w:divBdr>
        <w:top w:val="none" w:sz="0" w:space="0" w:color="auto"/>
        <w:left w:val="none" w:sz="0" w:space="0" w:color="auto"/>
        <w:bottom w:val="none" w:sz="0" w:space="0" w:color="auto"/>
        <w:right w:val="none" w:sz="0" w:space="0" w:color="auto"/>
      </w:divBdr>
    </w:div>
    <w:div w:id="1956134084">
      <w:marLeft w:val="480"/>
      <w:marRight w:val="0"/>
      <w:marTop w:val="0"/>
      <w:marBottom w:val="0"/>
      <w:divBdr>
        <w:top w:val="none" w:sz="0" w:space="0" w:color="auto"/>
        <w:left w:val="none" w:sz="0" w:space="0" w:color="auto"/>
        <w:bottom w:val="none" w:sz="0" w:space="0" w:color="auto"/>
        <w:right w:val="none" w:sz="0" w:space="0" w:color="auto"/>
      </w:divBdr>
    </w:div>
    <w:div w:id="1956208517">
      <w:marLeft w:val="480"/>
      <w:marRight w:val="0"/>
      <w:marTop w:val="0"/>
      <w:marBottom w:val="0"/>
      <w:divBdr>
        <w:top w:val="none" w:sz="0" w:space="0" w:color="auto"/>
        <w:left w:val="none" w:sz="0" w:space="0" w:color="auto"/>
        <w:bottom w:val="none" w:sz="0" w:space="0" w:color="auto"/>
        <w:right w:val="none" w:sz="0" w:space="0" w:color="auto"/>
      </w:divBdr>
    </w:div>
    <w:div w:id="1956281564">
      <w:marLeft w:val="480"/>
      <w:marRight w:val="0"/>
      <w:marTop w:val="0"/>
      <w:marBottom w:val="0"/>
      <w:divBdr>
        <w:top w:val="none" w:sz="0" w:space="0" w:color="auto"/>
        <w:left w:val="none" w:sz="0" w:space="0" w:color="auto"/>
        <w:bottom w:val="none" w:sz="0" w:space="0" w:color="auto"/>
        <w:right w:val="none" w:sz="0" w:space="0" w:color="auto"/>
      </w:divBdr>
    </w:div>
    <w:div w:id="1956478134">
      <w:marLeft w:val="480"/>
      <w:marRight w:val="0"/>
      <w:marTop w:val="0"/>
      <w:marBottom w:val="0"/>
      <w:divBdr>
        <w:top w:val="none" w:sz="0" w:space="0" w:color="auto"/>
        <w:left w:val="none" w:sz="0" w:space="0" w:color="auto"/>
        <w:bottom w:val="none" w:sz="0" w:space="0" w:color="auto"/>
        <w:right w:val="none" w:sz="0" w:space="0" w:color="auto"/>
      </w:divBdr>
    </w:div>
    <w:div w:id="1956521836">
      <w:marLeft w:val="480"/>
      <w:marRight w:val="0"/>
      <w:marTop w:val="0"/>
      <w:marBottom w:val="0"/>
      <w:divBdr>
        <w:top w:val="none" w:sz="0" w:space="0" w:color="auto"/>
        <w:left w:val="none" w:sz="0" w:space="0" w:color="auto"/>
        <w:bottom w:val="none" w:sz="0" w:space="0" w:color="auto"/>
        <w:right w:val="none" w:sz="0" w:space="0" w:color="auto"/>
      </w:divBdr>
    </w:div>
    <w:div w:id="1956907387">
      <w:marLeft w:val="480"/>
      <w:marRight w:val="0"/>
      <w:marTop w:val="0"/>
      <w:marBottom w:val="0"/>
      <w:divBdr>
        <w:top w:val="none" w:sz="0" w:space="0" w:color="auto"/>
        <w:left w:val="none" w:sz="0" w:space="0" w:color="auto"/>
        <w:bottom w:val="none" w:sz="0" w:space="0" w:color="auto"/>
        <w:right w:val="none" w:sz="0" w:space="0" w:color="auto"/>
      </w:divBdr>
    </w:div>
    <w:div w:id="1957786040">
      <w:marLeft w:val="480"/>
      <w:marRight w:val="0"/>
      <w:marTop w:val="0"/>
      <w:marBottom w:val="0"/>
      <w:divBdr>
        <w:top w:val="none" w:sz="0" w:space="0" w:color="auto"/>
        <w:left w:val="none" w:sz="0" w:space="0" w:color="auto"/>
        <w:bottom w:val="none" w:sz="0" w:space="0" w:color="auto"/>
        <w:right w:val="none" w:sz="0" w:space="0" w:color="auto"/>
      </w:divBdr>
    </w:div>
    <w:div w:id="1957953862">
      <w:marLeft w:val="480"/>
      <w:marRight w:val="0"/>
      <w:marTop w:val="0"/>
      <w:marBottom w:val="0"/>
      <w:divBdr>
        <w:top w:val="none" w:sz="0" w:space="0" w:color="auto"/>
        <w:left w:val="none" w:sz="0" w:space="0" w:color="auto"/>
        <w:bottom w:val="none" w:sz="0" w:space="0" w:color="auto"/>
        <w:right w:val="none" w:sz="0" w:space="0" w:color="auto"/>
      </w:divBdr>
    </w:div>
    <w:div w:id="1958248284">
      <w:marLeft w:val="480"/>
      <w:marRight w:val="0"/>
      <w:marTop w:val="0"/>
      <w:marBottom w:val="0"/>
      <w:divBdr>
        <w:top w:val="none" w:sz="0" w:space="0" w:color="auto"/>
        <w:left w:val="none" w:sz="0" w:space="0" w:color="auto"/>
        <w:bottom w:val="none" w:sz="0" w:space="0" w:color="auto"/>
        <w:right w:val="none" w:sz="0" w:space="0" w:color="auto"/>
      </w:divBdr>
    </w:div>
    <w:div w:id="1958293352">
      <w:bodyDiv w:val="1"/>
      <w:marLeft w:val="0"/>
      <w:marRight w:val="0"/>
      <w:marTop w:val="0"/>
      <w:marBottom w:val="0"/>
      <w:divBdr>
        <w:top w:val="none" w:sz="0" w:space="0" w:color="auto"/>
        <w:left w:val="none" w:sz="0" w:space="0" w:color="auto"/>
        <w:bottom w:val="none" w:sz="0" w:space="0" w:color="auto"/>
        <w:right w:val="none" w:sz="0" w:space="0" w:color="auto"/>
      </w:divBdr>
    </w:div>
    <w:div w:id="1958901887">
      <w:marLeft w:val="480"/>
      <w:marRight w:val="0"/>
      <w:marTop w:val="0"/>
      <w:marBottom w:val="0"/>
      <w:divBdr>
        <w:top w:val="none" w:sz="0" w:space="0" w:color="auto"/>
        <w:left w:val="none" w:sz="0" w:space="0" w:color="auto"/>
        <w:bottom w:val="none" w:sz="0" w:space="0" w:color="auto"/>
        <w:right w:val="none" w:sz="0" w:space="0" w:color="auto"/>
      </w:divBdr>
    </w:div>
    <w:div w:id="1959604687">
      <w:bodyDiv w:val="1"/>
      <w:marLeft w:val="0"/>
      <w:marRight w:val="0"/>
      <w:marTop w:val="0"/>
      <w:marBottom w:val="0"/>
      <w:divBdr>
        <w:top w:val="none" w:sz="0" w:space="0" w:color="auto"/>
        <w:left w:val="none" w:sz="0" w:space="0" w:color="auto"/>
        <w:bottom w:val="none" w:sz="0" w:space="0" w:color="auto"/>
        <w:right w:val="none" w:sz="0" w:space="0" w:color="auto"/>
      </w:divBdr>
    </w:div>
    <w:div w:id="1959945667">
      <w:bodyDiv w:val="1"/>
      <w:marLeft w:val="0"/>
      <w:marRight w:val="0"/>
      <w:marTop w:val="0"/>
      <w:marBottom w:val="0"/>
      <w:divBdr>
        <w:top w:val="none" w:sz="0" w:space="0" w:color="auto"/>
        <w:left w:val="none" w:sz="0" w:space="0" w:color="auto"/>
        <w:bottom w:val="none" w:sz="0" w:space="0" w:color="auto"/>
        <w:right w:val="none" w:sz="0" w:space="0" w:color="auto"/>
      </w:divBdr>
    </w:div>
    <w:div w:id="1960061221">
      <w:marLeft w:val="480"/>
      <w:marRight w:val="0"/>
      <w:marTop w:val="0"/>
      <w:marBottom w:val="0"/>
      <w:divBdr>
        <w:top w:val="none" w:sz="0" w:space="0" w:color="auto"/>
        <w:left w:val="none" w:sz="0" w:space="0" w:color="auto"/>
        <w:bottom w:val="none" w:sz="0" w:space="0" w:color="auto"/>
        <w:right w:val="none" w:sz="0" w:space="0" w:color="auto"/>
      </w:divBdr>
    </w:div>
    <w:div w:id="1960183286">
      <w:marLeft w:val="480"/>
      <w:marRight w:val="0"/>
      <w:marTop w:val="0"/>
      <w:marBottom w:val="0"/>
      <w:divBdr>
        <w:top w:val="none" w:sz="0" w:space="0" w:color="auto"/>
        <w:left w:val="none" w:sz="0" w:space="0" w:color="auto"/>
        <w:bottom w:val="none" w:sz="0" w:space="0" w:color="auto"/>
        <w:right w:val="none" w:sz="0" w:space="0" w:color="auto"/>
      </w:divBdr>
    </w:div>
    <w:div w:id="1960722644">
      <w:marLeft w:val="480"/>
      <w:marRight w:val="0"/>
      <w:marTop w:val="0"/>
      <w:marBottom w:val="0"/>
      <w:divBdr>
        <w:top w:val="none" w:sz="0" w:space="0" w:color="auto"/>
        <w:left w:val="none" w:sz="0" w:space="0" w:color="auto"/>
        <w:bottom w:val="none" w:sz="0" w:space="0" w:color="auto"/>
        <w:right w:val="none" w:sz="0" w:space="0" w:color="auto"/>
      </w:divBdr>
    </w:div>
    <w:div w:id="1960798450">
      <w:marLeft w:val="480"/>
      <w:marRight w:val="0"/>
      <w:marTop w:val="0"/>
      <w:marBottom w:val="0"/>
      <w:divBdr>
        <w:top w:val="none" w:sz="0" w:space="0" w:color="auto"/>
        <w:left w:val="none" w:sz="0" w:space="0" w:color="auto"/>
        <w:bottom w:val="none" w:sz="0" w:space="0" w:color="auto"/>
        <w:right w:val="none" w:sz="0" w:space="0" w:color="auto"/>
      </w:divBdr>
    </w:div>
    <w:div w:id="1960798983">
      <w:marLeft w:val="480"/>
      <w:marRight w:val="0"/>
      <w:marTop w:val="0"/>
      <w:marBottom w:val="0"/>
      <w:divBdr>
        <w:top w:val="none" w:sz="0" w:space="0" w:color="auto"/>
        <w:left w:val="none" w:sz="0" w:space="0" w:color="auto"/>
        <w:bottom w:val="none" w:sz="0" w:space="0" w:color="auto"/>
        <w:right w:val="none" w:sz="0" w:space="0" w:color="auto"/>
      </w:divBdr>
    </w:div>
    <w:div w:id="1960909624">
      <w:marLeft w:val="480"/>
      <w:marRight w:val="0"/>
      <w:marTop w:val="0"/>
      <w:marBottom w:val="0"/>
      <w:divBdr>
        <w:top w:val="none" w:sz="0" w:space="0" w:color="auto"/>
        <w:left w:val="none" w:sz="0" w:space="0" w:color="auto"/>
        <w:bottom w:val="none" w:sz="0" w:space="0" w:color="auto"/>
        <w:right w:val="none" w:sz="0" w:space="0" w:color="auto"/>
      </w:divBdr>
    </w:div>
    <w:div w:id="1960916929">
      <w:marLeft w:val="480"/>
      <w:marRight w:val="0"/>
      <w:marTop w:val="0"/>
      <w:marBottom w:val="0"/>
      <w:divBdr>
        <w:top w:val="none" w:sz="0" w:space="0" w:color="auto"/>
        <w:left w:val="none" w:sz="0" w:space="0" w:color="auto"/>
        <w:bottom w:val="none" w:sz="0" w:space="0" w:color="auto"/>
        <w:right w:val="none" w:sz="0" w:space="0" w:color="auto"/>
      </w:divBdr>
    </w:div>
    <w:div w:id="1961178654">
      <w:marLeft w:val="480"/>
      <w:marRight w:val="0"/>
      <w:marTop w:val="0"/>
      <w:marBottom w:val="0"/>
      <w:divBdr>
        <w:top w:val="none" w:sz="0" w:space="0" w:color="auto"/>
        <w:left w:val="none" w:sz="0" w:space="0" w:color="auto"/>
        <w:bottom w:val="none" w:sz="0" w:space="0" w:color="auto"/>
        <w:right w:val="none" w:sz="0" w:space="0" w:color="auto"/>
      </w:divBdr>
    </w:div>
    <w:div w:id="1961492497">
      <w:marLeft w:val="480"/>
      <w:marRight w:val="0"/>
      <w:marTop w:val="0"/>
      <w:marBottom w:val="0"/>
      <w:divBdr>
        <w:top w:val="none" w:sz="0" w:space="0" w:color="auto"/>
        <w:left w:val="none" w:sz="0" w:space="0" w:color="auto"/>
        <w:bottom w:val="none" w:sz="0" w:space="0" w:color="auto"/>
        <w:right w:val="none" w:sz="0" w:space="0" w:color="auto"/>
      </w:divBdr>
    </w:div>
    <w:div w:id="1961953052">
      <w:bodyDiv w:val="1"/>
      <w:marLeft w:val="0"/>
      <w:marRight w:val="0"/>
      <w:marTop w:val="0"/>
      <w:marBottom w:val="0"/>
      <w:divBdr>
        <w:top w:val="none" w:sz="0" w:space="0" w:color="auto"/>
        <w:left w:val="none" w:sz="0" w:space="0" w:color="auto"/>
        <w:bottom w:val="none" w:sz="0" w:space="0" w:color="auto"/>
        <w:right w:val="none" w:sz="0" w:space="0" w:color="auto"/>
      </w:divBdr>
      <w:divsChild>
        <w:div w:id="19861958">
          <w:marLeft w:val="0"/>
          <w:marRight w:val="0"/>
          <w:marTop w:val="0"/>
          <w:marBottom w:val="0"/>
          <w:divBdr>
            <w:top w:val="none" w:sz="0" w:space="0" w:color="auto"/>
            <w:left w:val="none" w:sz="0" w:space="0" w:color="auto"/>
            <w:bottom w:val="none" w:sz="0" w:space="0" w:color="auto"/>
            <w:right w:val="none" w:sz="0" w:space="0" w:color="auto"/>
          </w:divBdr>
        </w:div>
        <w:div w:id="1771852594">
          <w:marLeft w:val="0"/>
          <w:marRight w:val="0"/>
          <w:marTop w:val="0"/>
          <w:marBottom w:val="0"/>
          <w:divBdr>
            <w:top w:val="none" w:sz="0" w:space="0" w:color="auto"/>
            <w:left w:val="none" w:sz="0" w:space="0" w:color="auto"/>
            <w:bottom w:val="none" w:sz="0" w:space="0" w:color="auto"/>
            <w:right w:val="none" w:sz="0" w:space="0" w:color="auto"/>
          </w:divBdr>
        </w:div>
        <w:div w:id="745151680">
          <w:marLeft w:val="0"/>
          <w:marRight w:val="0"/>
          <w:marTop w:val="0"/>
          <w:marBottom w:val="0"/>
          <w:divBdr>
            <w:top w:val="none" w:sz="0" w:space="0" w:color="auto"/>
            <w:left w:val="none" w:sz="0" w:space="0" w:color="auto"/>
            <w:bottom w:val="none" w:sz="0" w:space="0" w:color="auto"/>
            <w:right w:val="none" w:sz="0" w:space="0" w:color="auto"/>
          </w:divBdr>
        </w:div>
        <w:div w:id="220793990">
          <w:marLeft w:val="0"/>
          <w:marRight w:val="0"/>
          <w:marTop w:val="0"/>
          <w:marBottom w:val="0"/>
          <w:divBdr>
            <w:top w:val="none" w:sz="0" w:space="0" w:color="auto"/>
            <w:left w:val="none" w:sz="0" w:space="0" w:color="auto"/>
            <w:bottom w:val="none" w:sz="0" w:space="0" w:color="auto"/>
            <w:right w:val="none" w:sz="0" w:space="0" w:color="auto"/>
          </w:divBdr>
        </w:div>
        <w:div w:id="1524201355">
          <w:marLeft w:val="0"/>
          <w:marRight w:val="0"/>
          <w:marTop w:val="0"/>
          <w:marBottom w:val="0"/>
          <w:divBdr>
            <w:top w:val="none" w:sz="0" w:space="0" w:color="auto"/>
            <w:left w:val="none" w:sz="0" w:space="0" w:color="auto"/>
            <w:bottom w:val="none" w:sz="0" w:space="0" w:color="auto"/>
            <w:right w:val="none" w:sz="0" w:space="0" w:color="auto"/>
          </w:divBdr>
        </w:div>
        <w:div w:id="357002181">
          <w:marLeft w:val="0"/>
          <w:marRight w:val="0"/>
          <w:marTop w:val="0"/>
          <w:marBottom w:val="0"/>
          <w:divBdr>
            <w:top w:val="none" w:sz="0" w:space="0" w:color="auto"/>
            <w:left w:val="none" w:sz="0" w:space="0" w:color="auto"/>
            <w:bottom w:val="none" w:sz="0" w:space="0" w:color="auto"/>
            <w:right w:val="none" w:sz="0" w:space="0" w:color="auto"/>
          </w:divBdr>
        </w:div>
        <w:div w:id="1625768307">
          <w:marLeft w:val="0"/>
          <w:marRight w:val="0"/>
          <w:marTop w:val="0"/>
          <w:marBottom w:val="0"/>
          <w:divBdr>
            <w:top w:val="none" w:sz="0" w:space="0" w:color="auto"/>
            <w:left w:val="none" w:sz="0" w:space="0" w:color="auto"/>
            <w:bottom w:val="none" w:sz="0" w:space="0" w:color="auto"/>
            <w:right w:val="none" w:sz="0" w:space="0" w:color="auto"/>
          </w:divBdr>
        </w:div>
        <w:div w:id="341127363">
          <w:marLeft w:val="0"/>
          <w:marRight w:val="0"/>
          <w:marTop w:val="0"/>
          <w:marBottom w:val="0"/>
          <w:divBdr>
            <w:top w:val="none" w:sz="0" w:space="0" w:color="auto"/>
            <w:left w:val="none" w:sz="0" w:space="0" w:color="auto"/>
            <w:bottom w:val="none" w:sz="0" w:space="0" w:color="auto"/>
            <w:right w:val="none" w:sz="0" w:space="0" w:color="auto"/>
          </w:divBdr>
        </w:div>
        <w:div w:id="1631399212">
          <w:marLeft w:val="0"/>
          <w:marRight w:val="0"/>
          <w:marTop w:val="0"/>
          <w:marBottom w:val="0"/>
          <w:divBdr>
            <w:top w:val="none" w:sz="0" w:space="0" w:color="auto"/>
            <w:left w:val="none" w:sz="0" w:space="0" w:color="auto"/>
            <w:bottom w:val="none" w:sz="0" w:space="0" w:color="auto"/>
            <w:right w:val="none" w:sz="0" w:space="0" w:color="auto"/>
          </w:divBdr>
        </w:div>
        <w:div w:id="525212317">
          <w:marLeft w:val="0"/>
          <w:marRight w:val="0"/>
          <w:marTop w:val="0"/>
          <w:marBottom w:val="0"/>
          <w:divBdr>
            <w:top w:val="none" w:sz="0" w:space="0" w:color="auto"/>
            <w:left w:val="none" w:sz="0" w:space="0" w:color="auto"/>
            <w:bottom w:val="none" w:sz="0" w:space="0" w:color="auto"/>
            <w:right w:val="none" w:sz="0" w:space="0" w:color="auto"/>
          </w:divBdr>
        </w:div>
        <w:div w:id="952709421">
          <w:marLeft w:val="0"/>
          <w:marRight w:val="0"/>
          <w:marTop w:val="0"/>
          <w:marBottom w:val="0"/>
          <w:divBdr>
            <w:top w:val="none" w:sz="0" w:space="0" w:color="auto"/>
            <w:left w:val="none" w:sz="0" w:space="0" w:color="auto"/>
            <w:bottom w:val="none" w:sz="0" w:space="0" w:color="auto"/>
            <w:right w:val="none" w:sz="0" w:space="0" w:color="auto"/>
          </w:divBdr>
        </w:div>
        <w:div w:id="1765491120">
          <w:marLeft w:val="0"/>
          <w:marRight w:val="0"/>
          <w:marTop w:val="0"/>
          <w:marBottom w:val="0"/>
          <w:divBdr>
            <w:top w:val="none" w:sz="0" w:space="0" w:color="auto"/>
            <w:left w:val="none" w:sz="0" w:space="0" w:color="auto"/>
            <w:bottom w:val="none" w:sz="0" w:space="0" w:color="auto"/>
            <w:right w:val="none" w:sz="0" w:space="0" w:color="auto"/>
          </w:divBdr>
        </w:div>
        <w:div w:id="1983583986">
          <w:marLeft w:val="0"/>
          <w:marRight w:val="0"/>
          <w:marTop w:val="0"/>
          <w:marBottom w:val="0"/>
          <w:divBdr>
            <w:top w:val="none" w:sz="0" w:space="0" w:color="auto"/>
            <w:left w:val="none" w:sz="0" w:space="0" w:color="auto"/>
            <w:bottom w:val="none" w:sz="0" w:space="0" w:color="auto"/>
            <w:right w:val="none" w:sz="0" w:space="0" w:color="auto"/>
          </w:divBdr>
        </w:div>
        <w:div w:id="1933976366">
          <w:marLeft w:val="0"/>
          <w:marRight w:val="0"/>
          <w:marTop w:val="0"/>
          <w:marBottom w:val="0"/>
          <w:divBdr>
            <w:top w:val="none" w:sz="0" w:space="0" w:color="auto"/>
            <w:left w:val="none" w:sz="0" w:space="0" w:color="auto"/>
            <w:bottom w:val="none" w:sz="0" w:space="0" w:color="auto"/>
            <w:right w:val="none" w:sz="0" w:space="0" w:color="auto"/>
          </w:divBdr>
        </w:div>
        <w:div w:id="283116657">
          <w:marLeft w:val="0"/>
          <w:marRight w:val="0"/>
          <w:marTop w:val="0"/>
          <w:marBottom w:val="0"/>
          <w:divBdr>
            <w:top w:val="none" w:sz="0" w:space="0" w:color="auto"/>
            <w:left w:val="none" w:sz="0" w:space="0" w:color="auto"/>
            <w:bottom w:val="none" w:sz="0" w:space="0" w:color="auto"/>
            <w:right w:val="none" w:sz="0" w:space="0" w:color="auto"/>
          </w:divBdr>
        </w:div>
        <w:div w:id="793016052">
          <w:marLeft w:val="0"/>
          <w:marRight w:val="0"/>
          <w:marTop w:val="0"/>
          <w:marBottom w:val="0"/>
          <w:divBdr>
            <w:top w:val="none" w:sz="0" w:space="0" w:color="auto"/>
            <w:left w:val="none" w:sz="0" w:space="0" w:color="auto"/>
            <w:bottom w:val="none" w:sz="0" w:space="0" w:color="auto"/>
            <w:right w:val="none" w:sz="0" w:space="0" w:color="auto"/>
          </w:divBdr>
        </w:div>
        <w:div w:id="868643806">
          <w:marLeft w:val="0"/>
          <w:marRight w:val="0"/>
          <w:marTop w:val="0"/>
          <w:marBottom w:val="0"/>
          <w:divBdr>
            <w:top w:val="none" w:sz="0" w:space="0" w:color="auto"/>
            <w:left w:val="none" w:sz="0" w:space="0" w:color="auto"/>
            <w:bottom w:val="none" w:sz="0" w:space="0" w:color="auto"/>
            <w:right w:val="none" w:sz="0" w:space="0" w:color="auto"/>
          </w:divBdr>
        </w:div>
        <w:div w:id="907770064">
          <w:marLeft w:val="0"/>
          <w:marRight w:val="0"/>
          <w:marTop w:val="0"/>
          <w:marBottom w:val="0"/>
          <w:divBdr>
            <w:top w:val="none" w:sz="0" w:space="0" w:color="auto"/>
            <w:left w:val="none" w:sz="0" w:space="0" w:color="auto"/>
            <w:bottom w:val="none" w:sz="0" w:space="0" w:color="auto"/>
            <w:right w:val="none" w:sz="0" w:space="0" w:color="auto"/>
          </w:divBdr>
        </w:div>
        <w:div w:id="359362930">
          <w:marLeft w:val="0"/>
          <w:marRight w:val="0"/>
          <w:marTop w:val="0"/>
          <w:marBottom w:val="0"/>
          <w:divBdr>
            <w:top w:val="none" w:sz="0" w:space="0" w:color="auto"/>
            <w:left w:val="none" w:sz="0" w:space="0" w:color="auto"/>
            <w:bottom w:val="none" w:sz="0" w:space="0" w:color="auto"/>
            <w:right w:val="none" w:sz="0" w:space="0" w:color="auto"/>
          </w:divBdr>
        </w:div>
        <w:div w:id="317226770">
          <w:marLeft w:val="0"/>
          <w:marRight w:val="0"/>
          <w:marTop w:val="0"/>
          <w:marBottom w:val="0"/>
          <w:divBdr>
            <w:top w:val="none" w:sz="0" w:space="0" w:color="auto"/>
            <w:left w:val="none" w:sz="0" w:space="0" w:color="auto"/>
            <w:bottom w:val="none" w:sz="0" w:space="0" w:color="auto"/>
            <w:right w:val="none" w:sz="0" w:space="0" w:color="auto"/>
          </w:divBdr>
        </w:div>
        <w:div w:id="212620955">
          <w:marLeft w:val="0"/>
          <w:marRight w:val="0"/>
          <w:marTop w:val="0"/>
          <w:marBottom w:val="0"/>
          <w:divBdr>
            <w:top w:val="none" w:sz="0" w:space="0" w:color="auto"/>
            <w:left w:val="none" w:sz="0" w:space="0" w:color="auto"/>
            <w:bottom w:val="none" w:sz="0" w:space="0" w:color="auto"/>
            <w:right w:val="none" w:sz="0" w:space="0" w:color="auto"/>
          </w:divBdr>
        </w:div>
        <w:div w:id="433944791">
          <w:marLeft w:val="0"/>
          <w:marRight w:val="0"/>
          <w:marTop w:val="0"/>
          <w:marBottom w:val="0"/>
          <w:divBdr>
            <w:top w:val="none" w:sz="0" w:space="0" w:color="auto"/>
            <w:left w:val="none" w:sz="0" w:space="0" w:color="auto"/>
            <w:bottom w:val="none" w:sz="0" w:space="0" w:color="auto"/>
            <w:right w:val="none" w:sz="0" w:space="0" w:color="auto"/>
          </w:divBdr>
        </w:div>
        <w:div w:id="617756402">
          <w:marLeft w:val="0"/>
          <w:marRight w:val="0"/>
          <w:marTop w:val="0"/>
          <w:marBottom w:val="0"/>
          <w:divBdr>
            <w:top w:val="none" w:sz="0" w:space="0" w:color="auto"/>
            <w:left w:val="none" w:sz="0" w:space="0" w:color="auto"/>
            <w:bottom w:val="none" w:sz="0" w:space="0" w:color="auto"/>
            <w:right w:val="none" w:sz="0" w:space="0" w:color="auto"/>
          </w:divBdr>
        </w:div>
        <w:div w:id="1546675778">
          <w:marLeft w:val="0"/>
          <w:marRight w:val="0"/>
          <w:marTop w:val="0"/>
          <w:marBottom w:val="0"/>
          <w:divBdr>
            <w:top w:val="none" w:sz="0" w:space="0" w:color="auto"/>
            <w:left w:val="none" w:sz="0" w:space="0" w:color="auto"/>
            <w:bottom w:val="none" w:sz="0" w:space="0" w:color="auto"/>
            <w:right w:val="none" w:sz="0" w:space="0" w:color="auto"/>
          </w:divBdr>
        </w:div>
        <w:div w:id="1744258392">
          <w:marLeft w:val="0"/>
          <w:marRight w:val="0"/>
          <w:marTop w:val="0"/>
          <w:marBottom w:val="0"/>
          <w:divBdr>
            <w:top w:val="none" w:sz="0" w:space="0" w:color="auto"/>
            <w:left w:val="none" w:sz="0" w:space="0" w:color="auto"/>
            <w:bottom w:val="none" w:sz="0" w:space="0" w:color="auto"/>
            <w:right w:val="none" w:sz="0" w:space="0" w:color="auto"/>
          </w:divBdr>
        </w:div>
        <w:div w:id="466432575">
          <w:marLeft w:val="0"/>
          <w:marRight w:val="0"/>
          <w:marTop w:val="0"/>
          <w:marBottom w:val="0"/>
          <w:divBdr>
            <w:top w:val="none" w:sz="0" w:space="0" w:color="auto"/>
            <w:left w:val="none" w:sz="0" w:space="0" w:color="auto"/>
            <w:bottom w:val="none" w:sz="0" w:space="0" w:color="auto"/>
            <w:right w:val="none" w:sz="0" w:space="0" w:color="auto"/>
          </w:divBdr>
        </w:div>
        <w:div w:id="1411348602">
          <w:marLeft w:val="0"/>
          <w:marRight w:val="0"/>
          <w:marTop w:val="0"/>
          <w:marBottom w:val="0"/>
          <w:divBdr>
            <w:top w:val="none" w:sz="0" w:space="0" w:color="auto"/>
            <w:left w:val="none" w:sz="0" w:space="0" w:color="auto"/>
            <w:bottom w:val="none" w:sz="0" w:space="0" w:color="auto"/>
            <w:right w:val="none" w:sz="0" w:space="0" w:color="auto"/>
          </w:divBdr>
        </w:div>
        <w:div w:id="328564041">
          <w:marLeft w:val="0"/>
          <w:marRight w:val="0"/>
          <w:marTop w:val="0"/>
          <w:marBottom w:val="0"/>
          <w:divBdr>
            <w:top w:val="none" w:sz="0" w:space="0" w:color="auto"/>
            <w:left w:val="none" w:sz="0" w:space="0" w:color="auto"/>
            <w:bottom w:val="none" w:sz="0" w:space="0" w:color="auto"/>
            <w:right w:val="none" w:sz="0" w:space="0" w:color="auto"/>
          </w:divBdr>
        </w:div>
        <w:div w:id="73280571">
          <w:marLeft w:val="0"/>
          <w:marRight w:val="0"/>
          <w:marTop w:val="0"/>
          <w:marBottom w:val="0"/>
          <w:divBdr>
            <w:top w:val="none" w:sz="0" w:space="0" w:color="auto"/>
            <w:left w:val="none" w:sz="0" w:space="0" w:color="auto"/>
            <w:bottom w:val="none" w:sz="0" w:space="0" w:color="auto"/>
            <w:right w:val="none" w:sz="0" w:space="0" w:color="auto"/>
          </w:divBdr>
        </w:div>
        <w:div w:id="767240300">
          <w:marLeft w:val="0"/>
          <w:marRight w:val="0"/>
          <w:marTop w:val="0"/>
          <w:marBottom w:val="0"/>
          <w:divBdr>
            <w:top w:val="none" w:sz="0" w:space="0" w:color="auto"/>
            <w:left w:val="none" w:sz="0" w:space="0" w:color="auto"/>
            <w:bottom w:val="none" w:sz="0" w:space="0" w:color="auto"/>
            <w:right w:val="none" w:sz="0" w:space="0" w:color="auto"/>
          </w:divBdr>
        </w:div>
        <w:div w:id="1567835429">
          <w:marLeft w:val="0"/>
          <w:marRight w:val="0"/>
          <w:marTop w:val="0"/>
          <w:marBottom w:val="0"/>
          <w:divBdr>
            <w:top w:val="none" w:sz="0" w:space="0" w:color="auto"/>
            <w:left w:val="none" w:sz="0" w:space="0" w:color="auto"/>
            <w:bottom w:val="none" w:sz="0" w:space="0" w:color="auto"/>
            <w:right w:val="none" w:sz="0" w:space="0" w:color="auto"/>
          </w:divBdr>
        </w:div>
        <w:div w:id="734862326">
          <w:marLeft w:val="0"/>
          <w:marRight w:val="0"/>
          <w:marTop w:val="0"/>
          <w:marBottom w:val="0"/>
          <w:divBdr>
            <w:top w:val="none" w:sz="0" w:space="0" w:color="auto"/>
            <w:left w:val="none" w:sz="0" w:space="0" w:color="auto"/>
            <w:bottom w:val="none" w:sz="0" w:space="0" w:color="auto"/>
            <w:right w:val="none" w:sz="0" w:space="0" w:color="auto"/>
          </w:divBdr>
        </w:div>
        <w:div w:id="1953660189">
          <w:marLeft w:val="0"/>
          <w:marRight w:val="0"/>
          <w:marTop w:val="0"/>
          <w:marBottom w:val="0"/>
          <w:divBdr>
            <w:top w:val="none" w:sz="0" w:space="0" w:color="auto"/>
            <w:left w:val="none" w:sz="0" w:space="0" w:color="auto"/>
            <w:bottom w:val="none" w:sz="0" w:space="0" w:color="auto"/>
            <w:right w:val="none" w:sz="0" w:space="0" w:color="auto"/>
          </w:divBdr>
        </w:div>
        <w:div w:id="219176215">
          <w:marLeft w:val="0"/>
          <w:marRight w:val="0"/>
          <w:marTop w:val="0"/>
          <w:marBottom w:val="0"/>
          <w:divBdr>
            <w:top w:val="none" w:sz="0" w:space="0" w:color="auto"/>
            <w:left w:val="none" w:sz="0" w:space="0" w:color="auto"/>
            <w:bottom w:val="none" w:sz="0" w:space="0" w:color="auto"/>
            <w:right w:val="none" w:sz="0" w:space="0" w:color="auto"/>
          </w:divBdr>
        </w:div>
        <w:div w:id="858590041">
          <w:marLeft w:val="0"/>
          <w:marRight w:val="0"/>
          <w:marTop w:val="0"/>
          <w:marBottom w:val="0"/>
          <w:divBdr>
            <w:top w:val="none" w:sz="0" w:space="0" w:color="auto"/>
            <w:left w:val="none" w:sz="0" w:space="0" w:color="auto"/>
            <w:bottom w:val="none" w:sz="0" w:space="0" w:color="auto"/>
            <w:right w:val="none" w:sz="0" w:space="0" w:color="auto"/>
          </w:divBdr>
        </w:div>
        <w:div w:id="945431600">
          <w:marLeft w:val="0"/>
          <w:marRight w:val="0"/>
          <w:marTop w:val="0"/>
          <w:marBottom w:val="0"/>
          <w:divBdr>
            <w:top w:val="none" w:sz="0" w:space="0" w:color="auto"/>
            <w:left w:val="none" w:sz="0" w:space="0" w:color="auto"/>
            <w:bottom w:val="none" w:sz="0" w:space="0" w:color="auto"/>
            <w:right w:val="none" w:sz="0" w:space="0" w:color="auto"/>
          </w:divBdr>
        </w:div>
        <w:div w:id="1846624690">
          <w:marLeft w:val="0"/>
          <w:marRight w:val="0"/>
          <w:marTop w:val="0"/>
          <w:marBottom w:val="0"/>
          <w:divBdr>
            <w:top w:val="none" w:sz="0" w:space="0" w:color="auto"/>
            <w:left w:val="none" w:sz="0" w:space="0" w:color="auto"/>
            <w:bottom w:val="none" w:sz="0" w:space="0" w:color="auto"/>
            <w:right w:val="none" w:sz="0" w:space="0" w:color="auto"/>
          </w:divBdr>
        </w:div>
        <w:div w:id="188955390">
          <w:marLeft w:val="0"/>
          <w:marRight w:val="0"/>
          <w:marTop w:val="0"/>
          <w:marBottom w:val="0"/>
          <w:divBdr>
            <w:top w:val="none" w:sz="0" w:space="0" w:color="auto"/>
            <w:left w:val="none" w:sz="0" w:space="0" w:color="auto"/>
            <w:bottom w:val="none" w:sz="0" w:space="0" w:color="auto"/>
            <w:right w:val="none" w:sz="0" w:space="0" w:color="auto"/>
          </w:divBdr>
        </w:div>
        <w:div w:id="1698004358">
          <w:marLeft w:val="0"/>
          <w:marRight w:val="0"/>
          <w:marTop w:val="0"/>
          <w:marBottom w:val="0"/>
          <w:divBdr>
            <w:top w:val="none" w:sz="0" w:space="0" w:color="auto"/>
            <w:left w:val="none" w:sz="0" w:space="0" w:color="auto"/>
            <w:bottom w:val="none" w:sz="0" w:space="0" w:color="auto"/>
            <w:right w:val="none" w:sz="0" w:space="0" w:color="auto"/>
          </w:divBdr>
        </w:div>
        <w:div w:id="495072697">
          <w:marLeft w:val="0"/>
          <w:marRight w:val="0"/>
          <w:marTop w:val="0"/>
          <w:marBottom w:val="0"/>
          <w:divBdr>
            <w:top w:val="none" w:sz="0" w:space="0" w:color="auto"/>
            <w:left w:val="none" w:sz="0" w:space="0" w:color="auto"/>
            <w:bottom w:val="none" w:sz="0" w:space="0" w:color="auto"/>
            <w:right w:val="none" w:sz="0" w:space="0" w:color="auto"/>
          </w:divBdr>
        </w:div>
        <w:div w:id="640186161">
          <w:marLeft w:val="0"/>
          <w:marRight w:val="0"/>
          <w:marTop w:val="0"/>
          <w:marBottom w:val="0"/>
          <w:divBdr>
            <w:top w:val="none" w:sz="0" w:space="0" w:color="auto"/>
            <w:left w:val="none" w:sz="0" w:space="0" w:color="auto"/>
            <w:bottom w:val="none" w:sz="0" w:space="0" w:color="auto"/>
            <w:right w:val="none" w:sz="0" w:space="0" w:color="auto"/>
          </w:divBdr>
        </w:div>
        <w:div w:id="1811898439">
          <w:marLeft w:val="0"/>
          <w:marRight w:val="0"/>
          <w:marTop w:val="0"/>
          <w:marBottom w:val="0"/>
          <w:divBdr>
            <w:top w:val="none" w:sz="0" w:space="0" w:color="auto"/>
            <w:left w:val="none" w:sz="0" w:space="0" w:color="auto"/>
            <w:bottom w:val="none" w:sz="0" w:space="0" w:color="auto"/>
            <w:right w:val="none" w:sz="0" w:space="0" w:color="auto"/>
          </w:divBdr>
        </w:div>
        <w:div w:id="525143890">
          <w:marLeft w:val="0"/>
          <w:marRight w:val="0"/>
          <w:marTop w:val="0"/>
          <w:marBottom w:val="0"/>
          <w:divBdr>
            <w:top w:val="none" w:sz="0" w:space="0" w:color="auto"/>
            <w:left w:val="none" w:sz="0" w:space="0" w:color="auto"/>
            <w:bottom w:val="none" w:sz="0" w:space="0" w:color="auto"/>
            <w:right w:val="none" w:sz="0" w:space="0" w:color="auto"/>
          </w:divBdr>
        </w:div>
        <w:div w:id="218127362">
          <w:marLeft w:val="0"/>
          <w:marRight w:val="0"/>
          <w:marTop w:val="0"/>
          <w:marBottom w:val="0"/>
          <w:divBdr>
            <w:top w:val="none" w:sz="0" w:space="0" w:color="auto"/>
            <w:left w:val="none" w:sz="0" w:space="0" w:color="auto"/>
            <w:bottom w:val="none" w:sz="0" w:space="0" w:color="auto"/>
            <w:right w:val="none" w:sz="0" w:space="0" w:color="auto"/>
          </w:divBdr>
        </w:div>
        <w:div w:id="242834038">
          <w:marLeft w:val="0"/>
          <w:marRight w:val="0"/>
          <w:marTop w:val="0"/>
          <w:marBottom w:val="0"/>
          <w:divBdr>
            <w:top w:val="none" w:sz="0" w:space="0" w:color="auto"/>
            <w:left w:val="none" w:sz="0" w:space="0" w:color="auto"/>
            <w:bottom w:val="none" w:sz="0" w:space="0" w:color="auto"/>
            <w:right w:val="none" w:sz="0" w:space="0" w:color="auto"/>
          </w:divBdr>
        </w:div>
        <w:div w:id="2121798620">
          <w:marLeft w:val="0"/>
          <w:marRight w:val="0"/>
          <w:marTop w:val="0"/>
          <w:marBottom w:val="0"/>
          <w:divBdr>
            <w:top w:val="none" w:sz="0" w:space="0" w:color="auto"/>
            <w:left w:val="none" w:sz="0" w:space="0" w:color="auto"/>
            <w:bottom w:val="none" w:sz="0" w:space="0" w:color="auto"/>
            <w:right w:val="none" w:sz="0" w:space="0" w:color="auto"/>
          </w:divBdr>
        </w:div>
        <w:div w:id="1634821541">
          <w:marLeft w:val="0"/>
          <w:marRight w:val="0"/>
          <w:marTop w:val="0"/>
          <w:marBottom w:val="0"/>
          <w:divBdr>
            <w:top w:val="none" w:sz="0" w:space="0" w:color="auto"/>
            <w:left w:val="none" w:sz="0" w:space="0" w:color="auto"/>
            <w:bottom w:val="none" w:sz="0" w:space="0" w:color="auto"/>
            <w:right w:val="none" w:sz="0" w:space="0" w:color="auto"/>
          </w:divBdr>
        </w:div>
        <w:div w:id="1860392951">
          <w:marLeft w:val="0"/>
          <w:marRight w:val="0"/>
          <w:marTop w:val="0"/>
          <w:marBottom w:val="0"/>
          <w:divBdr>
            <w:top w:val="none" w:sz="0" w:space="0" w:color="auto"/>
            <w:left w:val="none" w:sz="0" w:space="0" w:color="auto"/>
            <w:bottom w:val="none" w:sz="0" w:space="0" w:color="auto"/>
            <w:right w:val="none" w:sz="0" w:space="0" w:color="auto"/>
          </w:divBdr>
        </w:div>
        <w:div w:id="1080564262">
          <w:marLeft w:val="0"/>
          <w:marRight w:val="0"/>
          <w:marTop w:val="0"/>
          <w:marBottom w:val="0"/>
          <w:divBdr>
            <w:top w:val="none" w:sz="0" w:space="0" w:color="auto"/>
            <w:left w:val="none" w:sz="0" w:space="0" w:color="auto"/>
            <w:bottom w:val="none" w:sz="0" w:space="0" w:color="auto"/>
            <w:right w:val="none" w:sz="0" w:space="0" w:color="auto"/>
          </w:divBdr>
        </w:div>
        <w:div w:id="1914050386">
          <w:marLeft w:val="0"/>
          <w:marRight w:val="0"/>
          <w:marTop w:val="0"/>
          <w:marBottom w:val="0"/>
          <w:divBdr>
            <w:top w:val="none" w:sz="0" w:space="0" w:color="auto"/>
            <w:left w:val="none" w:sz="0" w:space="0" w:color="auto"/>
            <w:bottom w:val="none" w:sz="0" w:space="0" w:color="auto"/>
            <w:right w:val="none" w:sz="0" w:space="0" w:color="auto"/>
          </w:divBdr>
        </w:div>
        <w:div w:id="1609778021">
          <w:marLeft w:val="0"/>
          <w:marRight w:val="0"/>
          <w:marTop w:val="0"/>
          <w:marBottom w:val="0"/>
          <w:divBdr>
            <w:top w:val="none" w:sz="0" w:space="0" w:color="auto"/>
            <w:left w:val="none" w:sz="0" w:space="0" w:color="auto"/>
            <w:bottom w:val="none" w:sz="0" w:space="0" w:color="auto"/>
            <w:right w:val="none" w:sz="0" w:space="0" w:color="auto"/>
          </w:divBdr>
        </w:div>
        <w:div w:id="315691618">
          <w:marLeft w:val="0"/>
          <w:marRight w:val="0"/>
          <w:marTop w:val="0"/>
          <w:marBottom w:val="0"/>
          <w:divBdr>
            <w:top w:val="none" w:sz="0" w:space="0" w:color="auto"/>
            <w:left w:val="none" w:sz="0" w:space="0" w:color="auto"/>
            <w:bottom w:val="none" w:sz="0" w:space="0" w:color="auto"/>
            <w:right w:val="none" w:sz="0" w:space="0" w:color="auto"/>
          </w:divBdr>
        </w:div>
        <w:div w:id="1016617132">
          <w:marLeft w:val="0"/>
          <w:marRight w:val="0"/>
          <w:marTop w:val="0"/>
          <w:marBottom w:val="0"/>
          <w:divBdr>
            <w:top w:val="none" w:sz="0" w:space="0" w:color="auto"/>
            <w:left w:val="none" w:sz="0" w:space="0" w:color="auto"/>
            <w:bottom w:val="none" w:sz="0" w:space="0" w:color="auto"/>
            <w:right w:val="none" w:sz="0" w:space="0" w:color="auto"/>
          </w:divBdr>
        </w:div>
        <w:div w:id="696199600">
          <w:marLeft w:val="0"/>
          <w:marRight w:val="0"/>
          <w:marTop w:val="0"/>
          <w:marBottom w:val="0"/>
          <w:divBdr>
            <w:top w:val="none" w:sz="0" w:space="0" w:color="auto"/>
            <w:left w:val="none" w:sz="0" w:space="0" w:color="auto"/>
            <w:bottom w:val="none" w:sz="0" w:space="0" w:color="auto"/>
            <w:right w:val="none" w:sz="0" w:space="0" w:color="auto"/>
          </w:divBdr>
        </w:div>
        <w:div w:id="281501346">
          <w:marLeft w:val="0"/>
          <w:marRight w:val="0"/>
          <w:marTop w:val="0"/>
          <w:marBottom w:val="0"/>
          <w:divBdr>
            <w:top w:val="none" w:sz="0" w:space="0" w:color="auto"/>
            <w:left w:val="none" w:sz="0" w:space="0" w:color="auto"/>
            <w:bottom w:val="none" w:sz="0" w:space="0" w:color="auto"/>
            <w:right w:val="none" w:sz="0" w:space="0" w:color="auto"/>
          </w:divBdr>
        </w:div>
        <w:div w:id="343634339">
          <w:marLeft w:val="0"/>
          <w:marRight w:val="0"/>
          <w:marTop w:val="0"/>
          <w:marBottom w:val="0"/>
          <w:divBdr>
            <w:top w:val="none" w:sz="0" w:space="0" w:color="auto"/>
            <w:left w:val="none" w:sz="0" w:space="0" w:color="auto"/>
            <w:bottom w:val="none" w:sz="0" w:space="0" w:color="auto"/>
            <w:right w:val="none" w:sz="0" w:space="0" w:color="auto"/>
          </w:divBdr>
        </w:div>
        <w:div w:id="477038619">
          <w:marLeft w:val="0"/>
          <w:marRight w:val="0"/>
          <w:marTop w:val="0"/>
          <w:marBottom w:val="0"/>
          <w:divBdr>
            <w:top w:val="none" w:sz="0" w:space="0" w:color="auto"/>
            <w:left w:val="none" w:sz="0" w:space="0" w:color="auto"/>
            <w:bottom w:val="none" w:sz="0" w:space="0" w:color="auto"/>
            <w:right w:val="none" w:sz="0" w:space="0" w:color="auto"/>
          </w:divBdr>
        </w:div>
        <w:div w:id="539978111">
          <w:marLeft w:val="0"/>
          <w:marRight w:val="0"/>
          <w:marTop w:val="0"/>
          <w:marBottom w:val="0"/>
          <w:divBdr>
            <w:top w:val="none" w:sz="0" w:space="0" w:color="auto"/>
            <w:left w:val="none" w:sz="0" w:space="0" w:color="auto"/>
            <w:bottom w:val="none" w:sz="0" w:space="0" w:color="auto"/>
            <w:right w:val="none" w:sz="0" w:space="0" w:color="auto"/>
          </w:divBdr>
        </w:div>
      </w:divsChild>
    </w:div>
    <w:div w:id="1963225752">
      <w:marLeft w:val="480"/>
      <w:marRight w:val="0"/>
      <w:marTop w:val="0"/>
      <w:marBottom w:val="0"/>
      <w:divBdr>
        <w:top w:val="none" w:sz="0" w:space="0" w:color="auto"/>
        <w:left w:val="none" w:sz="0" w:space="0" w:color="auto"/>
        <w:bottom w:val="none" w:sz="0" w:space="0" w:color="auto"/>
        <w:right w:val="none" w:sz="0" w:space="0" w:color="auto"/>
      </w:divBdr>
    </w:div>
    <w:div w:id="1963265000">
      <w:marLeft w:val="480"/>
      <w:marRight w:val="0"/>
      <w:marTop w:val="0"/>
      <w:marBottom w:val="0"/>
      <w:divBdr>
        <w:top w:val="none" w:sz="0" w:space="0" w:color="auto"/>
        <w:left w:val="none" w:sz="0" w:space="0" w:color="auto"/>
        <w:bottom w:val="none" w:sz="0" w:space="0" w:color="auto"/>
        <w:right w:val="none" w:sz="0" w:space="0" w:color="auto"/>
      </w:divBdr>
    </w:div>
    <w:div w:id="1963609015">
      <w:marLeft w:val="480"/>
      <w:marRight w:val="0"/>
      <w:marTop w:val="0"/>
      <w:marBottom w:val="0"/>
      <w:divBdr>
        <w:top w:val="none" w:sz="0" w:space="0" w:color="auto"/>
        <w:left w:val="none" w:sz="0" w:space="0" w:color="auto"/>
        <w:bottom w:val="none" w:sz="0" w:space="0" w:color="auto"/>
        <w:right w:val="none" w:sz="0" w:space="0" w:color="auto"/>
      </w:divBdr>
    </w:div>
    <w:div w:id="1963614756">
      <w:marLeft w:val="480"/>
      <w:marRight w:val="0"/>
      <w:marTop w:val="0"/>
      <w:marBottom w:val="0"/>
      <w:divBdr>
        <w:top w:val="none" w:sz="0" w:space="0" w:color="auto"/>
        <w:left w:val="none" w:sz="0" w:space="0" w:color="auto"/>
        <w:bottom w:val="none" w:sz="0" w:space="0" w:color="auto"/>
        <w:right w:val="none" w:sz="0" w:space="0" w:color="auto"/>
      </w:divBdr>
    </w:div>
    <w:div w:id="1963919889">
      <w:marLeft w:val="480"/>
      <w:marRight w:val="0"/>
      <w:marTop w:val="0"/>
      <w:marBottom w:val="0"/>
      <w:divBdr>
        <w:top w:val="none" w:sz="0" w:space="0" w:color="auto"/>
        <w:left w:val="none" w:sz="0" w:space="0" w:color="auto"/>
        <w:bottom w:val="none" w:sz="0" w:space="0" w:color="auto"/>
        <w:right w:val="none" w:sz="0" w:space="0" w:color="auto"/>
      </w:divBdr>
    </w:div>
    <w:div w:id="1965427263">
      <w:bodyDiv w:val="1"/>
      <w:marLeft w:val="0"/>
      <w:marRight w:val="0"/>
      <w:marTop w:val="0"/>
      <w:marBottom w:val="0"/>
      <w:divBdr>
        <w:top w:val="none" w:sz="0" w:space="0" w:color="auto"/>
        <w:left w:val="none" w:sz="0" w:space="0" w:color="auto"/>
        <w:bottom w:val="none" w:sz="0" w:space="0" w:color="auto"/>
        <w:right w:val="none" w:sz="0" w:space="0" w:color="auto"/>
      </w:divBdr>
    </w:div>
    <w:div w:id="1965503640">
      <w:marLeft w:val="480"/>
      <w:marRight w:val="0"/>
      <w:marTop w:val="0"/>
      <w:marBottom w:val="0"/>
      <w:divBdr>
        <w:top w:val="none" w:sz="0" w:space="0" w:color="auto"/>
        <w:left w:val="none" w:sz="0" w:space="0" w:color="auto"/>
        <w:bottom w:val="none" w:sz="0" w:space="0" w:color="auto"/>
        <w:right w:val="none" w:sz="0" w:space="0" w:color="auto"/>
      </w:divBdr>
    </w:div>
    <w:div w:id="1966151855">
      <w:marLeft w:val="480"/>
      <w:marRight w:val="0"/>
      <w:marTop w:val="0"/>
      <w:marBottom w:val="0"/>
      <w:divBdr>
        <w:top w:val="none" w:sz="0" w:space="0" w:color="auto"/>
        <w:left w:val="none" w:sz="0" w:space="0" w:color="auto"/>
        <w:bottom w:val="none" w:sz="0" w:space="0" w:color="auto"/>
        <w:right w:val="none" w:sz="0" w:space="0" w:color="auto"/>
      </w:divBdr>
    </w:div>
    <w:div w:id="1966347951">
      <w:marLeft w:val="480"/>
      <w:marRight w:val="0"/>
      <w:marTop w:val="0"/>
      <w:marBottom w:val="0"/>
      <w:divBdr>
        <w:top w:val="none" w:sz="0" w:space="0" w:color="auto"/>
        <w:left w:val="none" w:sz="0" w:space="0" w:color="auto"/>
        <w:bottom w:val="none" w:sz="0" w:space="0" w:color="auto"/>
        <w:right w:val="none" w:sz="0" w:space="0" w:color="auto"/>
      </w:divBdr>
    </w:div>
    <w:div w:id="1967349571">
      <w:marLeft w:val="480"/>
      <w:marRight w:val="0"/>
      <w:marTop w:val="0"/>
      <w:marBottom w:val="0"/>
      <w:divBdr>
        <w:top w:val="none" w:sz="0" w:space="0" w:color="auto"/>
        <w:left w:val="none" w:sz="0" w:space="0" w:color="auto"/>
        <w:bottom w:val="none" w:sz="0" w:space="0" w:color="auto"/>
        <w:right w:val="none" w:sz="0" w:space="0" w:color="auto"/>
      </w:divBdr>
    </w:div>
    <w:div w:id="1968390829">
      <w:marLeft w:val="480"/>
      <w:marRight w:val="0"/>
      <w:marTop w:val="0"/>
      <w:marBottom w:val="0"/>
      <w:divBdr>
        <w:top w:val="none" w:sz="0" w:space="0" w:color="auto"/>
        <w:left w:val="none" w:sz="0" w:space="0" w:color="auto"/>
        <w:bottom w:val="none" w:sz="0" w:space="0" w:color="auto"/>
        <w:right w:val="none" w:sz="0" w:space="0" w:color="auto"/>
      </w:divBdr>
    </w:div>
    <w:div w:id="1968512409">
      <w:bodyDiv w:val="1"/>
      <w:marLeft w:val="0"/>
      <w:marRight w:val="0"/>
      <w:marTop w:val="0"/>
      <w:marBottom w:val="0"/>
      <w:divBdr>
        <w:top w:val="none" w:sz="0" w:space="0" w:color="auto"/>
        <w:left w:val="none" w:sz="0" w:space="0" w:color="auto"/>
        <w:bottom w:val="none" w:sz="0" w:space="0" w:color="auto"/>
        <w:right w:val="none" w:sz="0" w:space="0" w:color="auto"/>
      </w:divBdr>
    </w:div>
    <w:div w:id="1969161223">
      <w:bodyDiv w:val="1"/>
      <w:marLeft w:val="0"/>
      <w:marRight w:val="0"/>
      <w:marTop w:val="0"/>
      <w:marBottom w:val="0"/>
      <w:divBdr>
        <w:top w:val="none" w:sz="0" w:space="0" w:color="auto"/>
        <w:left w:val="none" w:sz="0" w:space="0" w:color="auto"/>
        <w:bottom w:val="none" w:sz="0" w:space="0" w:color="auto"/>
        <w:right w:val="none" w:sz="0" w:space="0" w:color="auto"/>
      </w:divBdr>
    </w:div>
    <w:div w:id="1969704275">
      <w:marLeft w:val="480"/>
      <w:marRight w:val="0"/>
      <w:marTop w:val="0"/>
      <w:marBottom w:val="0"/>
      <w:divBdr>
        <w:top w:val="none" w:sz="0" w:space="0" w:color="auto"/>
        <w:left w:val="none" w:sz="0" w:space="0" w:color="auto"/>
        <w:bottom w:val="none" w:sz="0" w:space="0" w:color="auto"/>
        <w:right w:val="none" w:sz="0" w:space="0" w:color="auto"/>
      </w:divBdr>
    </w:div>
    <w:div w:id="1970014594">
      <w:marLeft w:val="480"/>
      <w:marRight w:val="0"/>
      <w:marTop w:val="0"/>
      <w:marBottom w:val="0"/>
      <w:divBdr>
        <w:top w:val="none" w:sz="0" w:space="0" w:color="auto"/>
        <w:left w:val="none" w:sz="0" w:space="0" w:color="auto"/>
        <w:bottom w:val="none" w:sz="0" w:space="0" w:color="auto"/>
        <w:right w:val="none" w:sz="0" w:space="0" w:color="auto"/>
      </w:divBdr>
    </w:div>
    <w:div w:id="1970090038">
      <w:marLeft w:val="480"/>
      <w:marRight w:val="0"/>
      <w:marTop w:val="0"/>
      <w:marBottom w:val="0"/>
      <w:divBdr>
        <w:top w:val="none" w:sz="0" w:space="0" w:color="auto"/>
        <w:left w:val="none" w:sz="0" w:space="0" w:color="auto"/>
        <w:bottom w:val="none" w:sz="0" w:space="0" w:color="auto"/>
        <w:right w:val="none" w:sz="0" w:space="0" w:color="auto"/>
      </w:divBdr>
    </w:div>
    <w:div w:id="1970092833">
      <w:bodyDiv w:val="1"/>
      <w:marLeft w:val="0"/>
      <w:marRight w:val="0"/>
      <w:marTop w:val="0"/>
      <w:marBottom w:val="0"/>
      <w:divBdr>
        <w:top w:val="none" w:sz="0" w:space="0" w:color="auto"/>
        <w:left w:val="none" w:sz="0" w:space="0" w:color="auto"/>
        <w:bottom w:val="none" w:sz="0" w:space="0" w:color="auto"/>
        <w:right w:val="none" w:sz="0" w:space="0" w:color="auto"/>
      </w:divBdr>
    </w:div>
    <w:div w:id="1970164667">
      <w:marLeft w:val="480"/>
      <w:marRight w:val="0"/>
      <w:marTop w:val="0"/>
      <w:marBottom w:val="0"/>
      <w:divBdr>
        <w:top w:val="none" w:sz="0" w:space="0" w:color="auto"/>
        <w:left w:val="none" w:sz="0" w:space="0" w:color="auto"/>
        <w:bottom w:val="none" w:sz="0" w:space="0" w:color="auto"/>
        <w:right w:val="none" w:sz="0" w:space="0" w:color="auto"/>
      </w:divBdr>
    </w:div>
    <w:div w:id="1970209947">
      <w:marLeft w:val="480"/>
      <w:marRight w:val="0"/>
      <w:marTop w:val="0"/>
      <w:marBottom w:val="0"/>
      <w:divBdr>
        <w:top w:val="none" w:sz="0" w:space="0" w:color="auto"/>
        <w:left w:val="none" w:sz="0" w:space="0" w:color="auto"/>
        <w:bottom w:val="none" w:sz="0" w:space="0" w:color="auto"/>
        <w:right w:val="none" w:sz="0" w:space="0" w:color="auto"/>
      </w:divBdr>
    </w:div>
    <w:div w:id="1970502712">
      <w:marLeft w:val="480"/>
      <w:marRight w:val="0"/>
      <w:marTop w:val="0"/>
      <w:marBottom w:val="0"/>
      <w:divBdr>
        <w:top w:val="none" w:sz="0" w:space="0" w:color="auto"/>
        <w:left w:val="none" w:sz="0" w:space="0" w:color="auto"/>
        <w:bottom w:val="none" w:sz="0" w:space="0" w:color="auto"/>
        <w:right w:val="none" w:sz="0" w:space="0" w:color="auto"/>
      </w:divBdr>
    </w:div>
    <w:div w:id="1970697939">
      <w:bodyDiv w:val="1"/>
      <w:marLeft w:val="0"/>
      <w:marRight w:val="0"/>
      <w:marTop w:val="0"/>
      <w:marBottom w:val="0"/>
      <w:divBdr>
        <w:top w:val="none" w:sz="0" w:space="0" w:color="auto"/>
        <w:left w:val="none" w:sz="0" w:space="0" w:color="auto"/>
        <w:bottom w:val="none" w:sz="0" w:space="0" w:color="auto"/>
        <w:right w:val="none" w:sz="0" w:space="0" w:color="auto"/>
      </w:divBdr>
    </w:div>
    <w:div w:id="1970865695">
      <w:marLeft w:val="480"/>
      <w:marRight w:val="0"/>
      <w:marTop w:val="0"/>
      <w:marBottom w:val="0"/>
      <w:divBdr>
        <w:top w:val="none" w:sz="0" w:space="0" w:color="auto"/>
        <w:left w:val="none" w:sz="0" w:space="0" w:color="auto"/>
        <w:bottom w:val="none" w:sz="0" w:space="0" w:color="auto"/>
        <w:right w:val="none" w:sz="0" w:space="0" w:color="auto"/>
      </w:divBdr>
    </w:div>
    <w:div w:id="1971085724">
      <w:marLeft w:val="480"/>
      <w:marRight w:val="0"/>
      <w:marTop w:val="0"/>
      <w:marBottom w:val="0"/>
      <w:divBdr>
        <w:top w:val="none" w:sz="0" w:space="0" w:color="auto"/>
        <w:left w:val="none" w:sz="0" w:space="0" w:color="auto"/>
        <w:bottom w:val="none" w:sz="0" w:space="0" w:color="auto"/>
        <w:right w:val="none" w:sz="0" w:space="0" w:color="auto"/>
      </w:divBdr>
    </w:div>
    <w:div w:id="1971280969">
      <w:marLeft w:val="480"/>
      <w:marRight w:val="0"/>
      <w:marTop w:val="0"/>
      <w:marBottom w:val="0"/>
      <w:divBdr>
        <w:top w:val="none" w:sz="0" w:space="0" w:color="auto"/>
        <w:left w:val="none" w:sz="0" w:space="0" w:color="auto"/>
        <w:bottom w:val="none" w:sz="0" w:space="0" w:color="auto"/>
        <w:right w:val="none" w:sz="0" w:space="0" w:color="auto"/>
      </w:divBdr>
    </w:div>
    <w:div w:id="1971594168">
      <w:marLeft w:val="480"/>
      <w:marRight w:val="0"/>
      <w:marTop w:val="0"/>
      <w:marBottom w:val="0"/>
      <w:divBdr>
        <w:top w:val="none" w:sz="0" w:space="0" w:color="auto"/>
        <w:left w:val="none" w:sz="0" w:space="0" w:color="auto"/>
        <w:bottom w:val="none" w:sz="0" w:space="0" w:color="auto"/>
        <w:right w:val="none" w:sz="0" w:space="0" w:color="auto"/>
      </w:divBdr>
    </w:div>
    <w:div w:id="1971859553">
      <w:bodyDiv w:val="1"/>
      <w:marLeft w:val="0"/>
      <w:marRight w:val="0"/>
      <w:marTop w:val="0"/>
      <w:marBottom w:val="0"/>
      <w:divBdr>
        <w:top w:val="none" w:sz="0" w:space="0" w:color="auto"/>
        <w:left w:val="none" w:sz="0" w:space="0" w:color="auto"/>
        <w:bottom w:val="none" w:sz="0" w:space="0" w:color="auto"/>
        <w:right w:val="none" w:sz="0" w:space="0" w:color="auto"/>
      </w:divBdr>
    </w:div>
    <w:div w:id="1971861478">
      <w:bodyDiv w:val="1"/>
      <w:marLeft w:val="0"/>
      <w:marRight w:val="0"/>
      <w:marTop w:val="0"/>
      <w:marBottom w:val="0"/>
      <w:divBdr>
        <w:top w:val="none" w:sz="0" w:space="0" w:color="auto"/>
        <w:left w:val="none" w:sz="0" w:space="0" w:color="auto"/>
        <w:bottom w:val="none" w:sz="0" w:space="0" w:color="auto"/>
        <w:right w:val="none" w:sz="0" w:space="0" w:color="auto"/>
      </w:divBdr>
    </w:div>
    <w:div w:id="1971939381">
      <w:marLeft w:val="480"/>
      <w:marRight w:val="0"/>
      <w:marTop w:val="0"/>
      <w:marBottom w:val="0"/>
      <w:divBdr>
        <w:top w:val="none" w:sz="0" w:space="0" w:color="auto"/>
        <w:left w:val="none" w:sz="0" w:space="0" w:color="auto"/>
        <w:bottom w:val="none" w:sz="0" w:space="0" w:color="auto"/>
        <w:right w:val="none" w:sz="0" w:space="0" w:color="auto"/>
      </w:divBdr>
    </w:div>
    <w:div w:id="1972399278">
      <w:marLeft w:val="480"/>
      <w:marRight w:val="0"/>
      <w:marTop w:val="0"/>
      <w:marBottom w:val="0"/>
      <w:divBdr>
        <w:top w:val="none" w:sz="0" w:space="0" w:color="auto"/>
        <w:left w:val="none" w:sz="0" w:space="0" w:color="auto"/>
        <w:bottom w:val="none" w:sz="0" w:space="0" w:color="auto"/>
        <w:right w:val="none" w:sz="0" w:space="0" w:color="auto"/>
      </w:divBdr>
    </w:div>
    <w:div w:id="1972710542">
      <w:marLeft w:val="480"/>
      <w:marRight w:val="0"/>
      <w:marTop w:val="0"/>
      <w:marBottom w:val="0"/>
      <w:divBdr>
        <w:top w:val="none" w:sz="0" w:space="0" w:color="auto"/>
        <w:left w:val="none" w:sz="0" w:space="0" w:color="auto"/>
        <w:bottom w:val="none" w:sz="0" w:space="0" w:color="auto"/>
        <w:right w:val="none" w:sz="0" w:space="0" w:color="auto"/>
      </w:divBdr>
    </w:div>
    <w:div w:id="1972859618">
      <w:marLeft w:val="480"/>
      <w:marRight w:val="0"/>
      <w:marTop w:val="0"/>
      <w:marBottom w:val="0"/>
      <w:divBdr>
        <w:top w:val="none" w:sz="0" w:space="0" w:color="auto"/>
        <w:left w:val="none" w:sz="0" w:space="0" w:color="auto"/>
        <w:bottom w:val="none" w:sz="0" w:space="0" w:color="auto"/>
        <w:right w:val="none" w:sz="0" w:space="0" w:color="auto"/>
      </w:divBdr>
    </w:div>
    <w:div w:id="1973167664">
      <w:bodyDiv w:val="1"/>
      <w:marLeft w:val="0"/>
      <w:marRight w:val="0"/>
      <w:marTop w:val="0"/>
      <w:marBottom w:val="0"/>
      <w:divBdr>
        <w:top w:val="none" w:sz="0" w:space="0" w:color="auto"/>
        <w:left w:val="none" w:sz="0" w:space="0" w:color="auto"/>
        <w:bottom w:val="none" w:sz="0" w:space="0" w:color="auto"/>
        <w:right w:val="none" w:sz="0" w:space="0" w:color="auto"/>
      </w:divBdr>
    </w:div>
    <w:div w:id="1973632232">
      <w:bodyDiv w:val="1"/>
      <w:marLeft w:val="0"/>
      <w:marRight w:val="0"/>
      <w:marTop w:val="0"/>
      <w:marBottom w:val="0"/>
      <w:divBdr>
        <w:top w:val="none" w:sz="0" w:space="0" w:color="auto"/>
        <w:left w:val="none" w:sz="0" w:space="0" w:color="auto"/>
        <w:bottom w:val="none" w:sz="0" w:space="0" w:color="auto"/>
        <w:right w:val="none" w:sz="0" w:space="0" w:color="auto"/>
      </w:divBdr>
    </w:div>
    <w:div w:id="1973823705">
      <w:marLeft w:val="480"/>
      <w:marRight w:val="0"/>
      <w:marTop w:val="0"/>
      <w:marBottom w:val="0"/>
      <w:divBdr>
        <w:top w:val="none" w:sz="0" w:space="0" w:color="auto"/>
        <w:left w:val="none" w:sz="0" w:space="0" w:color="auto"/>
        <w:bottom w:val="none" w:sz="0" w:space="0" w:color="auto"/>
        <w:right w:val="none" w:sz="0" w:space="0" w:color="auto"/>
      </w:divBdr>
    </w:div>
    <w:div w:id="1974172849">
      <w:marLeft w:val="480"/>
      <w:marRight w:val="0"/>
      <w:marTop w:val="0"/>
      <w:marBottom w:val="0"/>
      <w:divBdr>
        <w:top w:val="none" w:sz="0" w:space="0" w:color="auto"/>
        <w:left w:val="none" w:sz="0" w:space="0" w:color="auto"/>
        <w:bottom w:val="none" w:sz="0" w:space="0" w:color="auto"/>
        <w:right w:val="none" w:sz="0" w:space="0" w:color="auto"/>
      </w:divBdr>
    </w:div>
    <w:div w:id="1974291149">
      <w:marLeft w:val="480"/>
      <w:marRight w:val="0"/>
      <w:marTop w:val="0"/>
      <w:marBottom w:val="0"/>
      <w:divBdr>
        <w:top w:val="none" w:sz="0" w:space="0" w:color="auto"/>
        <w:left w:val="none" w:sz="0" w:space="0" w:color="auto"/>
        <w:bottom w:val="none" w:sz="0" w:space="0" w:color="auto"/>
        <w:right w:val="none" w:sz="0" w:space="0" w:color="auto"/>
      </w:divBdr>
    </w:div>
    <w:div w:id="1974362097">
      <w:marLeft w:val="480"/>
      <w:marRight w:val="0"/>
      <w:marTop w:val="0"/>
      <w:marBottom w:val="0"/>
      <w:divBdr>
        <w:top w:val="none" w:sz="0" w:space="0" w:color="auto"/>
        <w:left w:val="none" w:sz="0" w:space="0" w:color="auto"/>
        <w:bottom w:val="none" w:sz="0" w:space="0" w:color="auto"/>
        <w:right w:val="none" w:sz="0" w:space="0" w:color="auto"/>
      </w:divBdr>
    </w:div>
    <w:div w:id="1974828334">
      <w:marLeft w:val="480"/>
      <w:marRight w:val="0"/>
      <w:marTop w:val="0"/>
      <w:marBottom w:val="0"/>
      <w:divBdr>
        <w:top w:val="none" w:sz="0" w:space="0" w:color="auto"/>
        <w:left w:val="none" w:sz="0" w:space="0" w:color="auto"/>
        <w:bottom w:val="none" w:sz="0" w:space="0" w:color="auto"/>
        <w:right w:val="none" w:sz="0" w:space="0" w:color="auto"/>
      </w:divBdr>
    </w:div>
    <w:div w:id="1974869975">
      <w:bodyDiv w:val="1"/>
      <w:marLeft w:val="0"/>
      <w:marRight w:val="0"/>
      <w:marTop w:val="0"/>
      <w:marBottom w:val="0"/>
      <w:divBdr>
        <w:top w:val="none" w:sz="0" w:space="0" w:color="auto"/>
        <w:left w:val="none" w:sz="0" w:space="0" w:color="auto"/>
        <w:bottom w:val="none" w:sz="0" w:space="0" w:color="auto"/>
        <w:right w:val="none" w:sz="0" w:space="0" w:color="auto"/>
      </w:divBdr>
    </w:div>
    <w:div w:id="1974940624">
      <w:marLeft w:val="480"/>
      <w:marRight w:val="0"/>
      <w:marTop w:val="0"/>
      <w:marBottom w:val="0"/>
      <w:divBdr>
        <w:top w:val="none" w:sz="0" w:space="0" w:color="auto"/>
        <w:left w:val="none" w:sz="0" w:space="0" w:color="auto"/>
        <w:bottom w:val="none" w:sz="0" w:space="0" w:color="auto"/>
        <w:right w:val="none" w:sz="0" w:space="0" w:color="auto"/>
      </w:divBdr>
    </w:div>
    <w:div w:id="1975018644">
      <w:marLeft w:val="480"/>
      <w:marRight w:val="0"/>
      <w:marTop w:val="0"/>
      <w:marBottom w:val="0"/>
      <w:divBdr>
        <w:top w:val="none" w:sz="0" w:space="0" w:color="auto"/>
        <w:left w:val="none" w:sz="0" w:space="0" w:color="auto"/>
        <w:bottom w:val="none" w:sz="0" w:space="0" w:color="auto"/>
        <w:right w:val="none" w:sz="0" w:space="0" w:color="auto"/>
      </w:divBdr>
    </w:div>
    <w:div w:id="1975720896">
      <w:marLeft w:val="480"/>
      <w:marRight w:val="0"/>
      <w:marTop w:val="0"/>
      <w:marBottom w:val="0"/>
      <w:divBdr>
        <w:top w:val="none" w:sz="0" w:space="0" w:color="auto"/>
        <w:left w:val="none" w:sz="0" w:space="0" w:color="auto"/>
        <w:bottom w:val="none" w:sz="0" w:space="0" w:color="auto"/>
        <w:right w:val="none" w:sz="0" w:space="0" w:color="auto"/>
      </w:divBdr>
    </w:div>
    <w:div w:id="1976720771">
      <w:marLeft w:val="480"/>
      <w:marRight w:val="0"/>
      <w:marTop w:val="0"/>
      <w:marBottom w:val="0"/>
      <w:divBdr>
        <w:top w:val="none" w:sz="0" w:space="0" w:color="auto"/>
        <w:left w:val="none" w:sz="0" w:space="0" w:color="auto"/>
        <w:bottom w:val="none" w:sz="0" w:space="0" w:color="auto"/>
        <w:right w:val="none" w:sz="0" w:space="0" w:color="auto"/>
      </w:divBdr>
    </w:div>
    <w:div w:id="1976985273">
      <w:marLeft w:val="480"/>
      <w:marRight w:val="0"/>
      <w:marTop w:val="0"/>
      <w:marBottom w:val="0"/>
      <w:divBdr>
        <w:top w:val="none" w:sz="0" w:space="0" w:color="auto"/>
        <w:left w:val="none" w:sz="0" w:space="0" w:color="auto"/>
        <w:bottom w:val="none" w:sz="0" w:space="0" w:color="auto"/>
        <w:right w:val="none" w:sz="0" w:space="0" w:color="auto"/>
      </w:divBdr>
    </w:div>
    <w:div w:id="1977104690">
      <w:marLeft w:val="480"/>
      <w:marRight w:val="0"/>
      <w:marTop w:val="0"/>
      <w:marBottom w:val="0"/>
      <w:divBdr>
        <w:top w:val="none" w:sz="0" w:space="0" w:color="auto"/>
        <w:left w:val="none" w:sz="0" w:space="0" w:color="auto"/>
        <w:bottom w:val="none" w:sz="0" w:space="0" w:color="auto"/>
        <w:right w:val="none" w:sz="0" w:space="0" w:color="auto"/>
      </w:divBdr>
    </w:div>
    <w:div w:id="1977175497">
      <w:marLeft w:val="480"/>
      <w:marRight w:val="0"/>
      <w:marTop w:val="0"/>
      <w:marBottom w:val="0"/>
      <w:divBdr>
        <w:top w:val="none" w:sz="0" w:space="0" w:color="auto"/>
        <w:left w:val="none" w:sz="0" w:space="0" w:color="auto"/>
        <w:bottom w:val="none" w:sz="0" w:space="0" w:color="auto"/>
        <w:right w:val="none" w:sz="0" w:space="0" w:color="auto"/>
      </w:divBdr>
    </w:div>
    <w:div w:id="1977757677">
      <w:marLeft w:val="480"/>
      <w:marRight w:val="0"/>
      <w:marTop w:val="0"/>
      <w:marBottom w:val="0"/>
      <w:divBdr>
        <w:top w:val="none" w:sz="0" w:space="0" w:color="auto"/>
        <w:left w:val="none" w:sz="0" w:space="0" w:color="auto"/>
        <w:bottom w:val="none" w:sz="0" w:space="0" w:color="auto"/>
        <w:right w:val="none" w:sz="0" w:space="0" w:color="auto"/>
      </w:divBdr>
    </w:div>
    <w:div w:id="1977760396">
      <w:bodyDiv w:val="1"/>
      <w:marLeft w:val="0"/>
      <w:marRight w:val="0"/>
      <w:marTop w:val="0"/>
      <w:marBottom w:val="0"/>
      <w:divBdr>
        <w:top w:val="none" w:sz="0" w:space="0" w:color="auto"/>
        <w:left w:val="none" w:sz="0" w:space="0" w:color="auto"/>
        <w:bottom w:val="none" w:sz="0" w:space="0" w:color="auto"/>
        <w:right w:val="none" w:sz="0" w:space="0" w:color="auto"/>
      </w:divBdr>
    </w:div>
    <w:div w:id="1978027557">
      <w:marLeft w:val="480"/>
      <w:marRight w:val="0"/>
      <w:marTop w:val="0"/>
      <w:marBottom w:val="0"/>
      <w:divBdr>
        <w:top w:val="none" w:sz="0" w:space="0" w:color="auto"/>
        <w:left w:val="none" w:sz="0" w:space="0" w:color="auto"/>
        <w:bottom w:val="none" w:sz="0" w:space="0" w:color="auto"/>
        <w:right w:val="none" w:sz="0" w:space="0" w:color="auto"/>
      </w:divBdr>
    </w:div>
    <w:div w:id="1978948627">
      <w:bodyDiv w:val="1"/>
      <w:marLeft w:val="0"/>
      <w:marRight w:val="0"/>
      <w:marTop w:val="0"/>
      <w:marBottom w:val="0"/>
      <w:divBdr>
        <w:top w:val="none" w:sz="0" w:space="0" w:color="auto"/>
        <w:left w:val="none" w:sz="0" w:space="0" w:color="auto"/>
        <w:bottom w:val="none" w:sz="0" w:space="0" w:color="auto"/>
        <w:right w:val="none" w:sz="0" w:space="0" w:color="auto"/>
      </w:divBdr>
    </w:div>
    <w:div w:id="1978953175">
      <w:marLeft w:val="480"/>
      <w:marRight w:val="0"/>
      <w:marTop w:val="0"/>
      <w:marBottom w:val="0"/>
      <w:divBdr>
        <w:top w:val="none" w:sz="0" w:space="0" w:color="auto"/>
        <w:left w:val="none" w:sz="0" w:space="0" w:color="auto"/>
        <w:bottom w:val="none" w:sz="0" w:space="0" w:color="auto"/>
        <w:right w:val="none" w:sz="0" w:space="0" w:color="auto"/>
      </w:divBdr>
    </w:div>
    <w:div w:id="1979214489">
      <w:marLeft w:val="480"/>
      <w:marRight w:val="0"/>
      <w:marTop w:val="0"/>
      <w:marBottom w:val="0"/>
      <w:divBdr>
        <w:top w:val="none" w:sz="0" w:space="0" w:color="auto"/>
        <w:left w:val="none" w:sz="0" w:space="0" w:color="auto"/>
        <w:bottom w:val="none" w:sz="0" w:space="0" w:color="auto"/>
        <w:right w:val="none" w:sz="0" w:space="0" w:color="auto"/>
      </w:divBdr>
    </w:div>
    <w:div w:id="1979920233">
      <w:bodyDiv w:val="1"/>
      <w:marLeft w:val="0"/>
      <w:marRight w:val="0"/>
      <w:marTop w:val="0"/>
      <w:marBottom w:val="0"/>
      <w:divBdr>
        <w:top w:val="none" w:sz="0" w:space="0" w:color="auto"/>
        <w:left w:val="none" w:sz="0" w:space="0" w:color="auto"/>
        <w:bottom w:val="none" w:sz="0" w:space="0" w:color="auto"/>
        <w:right w:val="none" w:sz="0" w:space="0" w:color="auto"/>
      </w:divBdr>
    </w:div>
    <w:div w:id="1980302814">
      <w:marLeft w:val="480"/>
      <w:marRight w:val="0"/>
      <w:marTop w:val="0"/>
      <w:marBottom w:val="0"/>
      <w:divBdr>
        <w:top w:val="none" w:sz="0" w:space="0" w:color="auto"/>
        <w:left w:val="none" w:sz="0" w:space="0" w:color="auto"/>
        <w:bottom w:val="none" w:sz="0" w:space="0" w:color="auto"/>
        <w:right w:val="none" w:sz="0" w:space="0" w:color="auto"/>
      </w:divBdr>
    </w:div>
    <w:div w:id="1980307733">
      <w:bodyDiv w:val="1"/>
      <w:marLeft w:val="0"/>
      <w:marRight w:val="0"/>
      <w:marTop w:val="0"/>
      <w:marBottom w:val="0"/>
      <w:divBdr>
        <w:top w:val="none" w:sz="0" w:space="0" w:color="auto"/>
        <w:left w:val="none" w:sz="0" w:space="0" w:color="auto"/>
        <w:bottom w:val="none" w:sz="0" w:space="0" w:color="auto"/>
        <w:right w:val="none" w:sz="0" w:space="0" w:color="auto"/>
      </w:divBdr>
    </w:div>
    <w:div w:id="1980459079">
      <w:marLeft w:val="480"/>
      <w:marRight w:val="0"/>
      <w:marTop w:val="0"/>
      <w:marBottom w:val="0"/>
      <w:divBdr>
        <w:top w:val="none" w:sz="0" w:space="0" w:color="auto"/>
        <w:left w:val="none" w:sz="0" w:space="0" w:color="auto"/>
        <w:bottom w:val="none" w:sz="0" w:space="0" w:color="auto"/>
        <w:right w:val="none" w:sz="0" w:space="0" w:color="auto"/>
      </w:divBdr>
    </w:div>
    <w:div w:id="1980571328">
      <w:marLeft w:val="480"/>
      <w:marRight w:val="0"/>
      <w:marTop w:val="0"/>
      <w:marBottom w:val="0"/>
      <w:divBdr>
        <w:top w:val="none" w:sz="0" w:space="0" w:color="auto"/>
        <w:left w:val="none" w:sz="0" w:space="0" w:color="auto"/>
        <w:bottom w:val="none" w:sz="0" w:space="0" w:color="auto"/>
        <w:right w:val="none" w:sz="0" w:space="0" w:color="auto"/>
      </w:divBdr>
    </w:div>
    <w:div w:id="1980839018">
      <w:marLeft w:val="480"/>
      <w:marRight w:val="0"/>
      <w:marTop w:val="0"/>
      <w:marBottom w:val="0"/>
      <w:divBdr>
        <w:top w:val="none" w:sz="0" w:space="0" w:color="auto"/>
        <w:left w:val="none" w:sz="0" w:space="0" w:color="auto"/>
        <w:bottom w:val="none" w:sz="0" w:space="0" w:color="auto"/>
        <w:right w:val="none" w:sz="0" w:space="0" w:color="auto"/>
      </w:divBdr>
    </w:div>
    <w:div w:id="1981105259">
      <w:bodyDiv w:val="1"/>
      <w:marLeft w:val="0"/>
      <w:marRight w:val="0"/>
      <w:marTop w:val="0"/>
      <w:marBottom w:val="0"/>
      <w:divBdr>
        <w:top w:val="none" w:sz="0" w:space="0" w:color="auto"/>
        <w:left w:val="none" w:sz="0" w:space="0" w:color="auto"/>
        <w:bottom w:val="none" w:sz="0" w:space="0" w:color="auto"/>
        <w:right w:val="none" w:sz="0" w:space="0" w:color="auto"/>
      </w:divBdr>
    </w:div>
    <w:div w:id="1981231166">
      <w:marLeft w:val="480"/>
      <w:marRight w:val="0"/>
      <w:marTop w:val="0"/>
      <w:marBottom w:val="0"/>
      <w:divBdr>
        <w:top w:val="none" w:sz="0" w:space="0" w:color="auto"/>
        <w:left w:val="none" w:sz="0" w:space="0" w:color="auto"/>
        <w:bottom w:val="none" w:sz="0" w:space="0" w:color="auto"/>
        <w:right w:val="none" w:sz="0" w:space="0" w:color="auto"/>
      </w:divBdr>
    </w:div>
    <w:div w:id="1983272192">
      <w:marLeft w:val="480"/>
      <w:marRight w:val="0"/>
      <w:marTop w:val="0"/>
      <w:marBottom w:val="0"/>
      <w:divBdr>
        <w:top w:val="none" w:sz="0" w:space="0" w:color="auto"/>
        <w:left w:val="none" w:sz="0" w:space="0" w:color="auto"/>
        <w:bottom w:val="none" w:sz="0" w:space="0" w:color="auto"/>
        <w:right w:val="none" w:sz="0" w:space="0" w:color="auto"/>
      </w:divBdr>
    </w:div>
    <w:div w:id="1983342392">
      <w:bodyDiv w:val="1"/>
      <w:marLeft w:val="0"/>
      <w:marRight w:val="0"/>
      <w:marTop w:val="0"/>
      <w:marBottom w:val="0"/>
      <w:divBdr>
        <w:top w:val="none" w:sz="0" w:space="0" w:color="auto"/>
        <w:left w:val="none" w:sz="0" w:space="0" w:color="auto"/>
        <w:bottom w:val="none" w:sz="0" w:space="0" w:color="auto"/>
        <w:right w:val="none" w:sz="0" w:space="0" w:color="auto"/>
      </w:divBdr>
    </w:div>
    <w:div w:id="1983734241">
      <w:marLeft w:val="480"/>
      <w:marRight w:val="0"/>
      <w:marTop w:val="0"/>
      <w:marBottom w:val="0"/>
      <w:divBdr>
        <w:top w:val="none" w:sz="0" w:space="0" w:color="auto"/>
        <w:left w:val="none" w:sz="0" w:space="0" w:color="auto"/>
        <w:bottom w:val="none" w:sz="0" w:space="0" w:color="auto"/>
        <w:right w:val="none" w:sz="0" w:space="0" w:color="auto"/>
      </w:divBdr>
    </w:div>
    <w:div w:id="1983803342">
      <w:bodyDiv w:val="1"/>
      <w:marLeft w:val="0"/>
      <w:marRight w:val="0"/>
      <w:marTop w:val="0"/>
      <w:marBottom w:val="0"/>
      <w:divBdr>
        <w:top w:val="none" w:sz="0" w:space="0" w:color="auto"/>
        <w:left w:val="none" w:sz="0" w:space="0" w:color="auto"/>
        <w:bottom w:val="none" w:sz="0" w:space="0" w:color="auto"/>
        <w:right w:val="none" w:sz="0" w:space="0" w:color="auto"/>
      </w:divBdr>
    </w:div>
    <w:div w:id="1984579549">
      <w:bodyDiv w:val="1"/>
      <w:marLeft w:val="0"/>
      <w:marRight w:val="0"/>
      <w:marTop w:val="0"/>
      <w:marBottom w:val="0"/>
      <w:divBdr>
        <w:top w:val="none" w:sz="0" w:space="0" w:color="auto"/>
        <w:left w:val="none" w:sz="0" w:space="0" w:color="auto"/>
        <w:bottom w:val="none" w:sz="0" w:space="0" w:color="auto"/>
        <w:right w:val="none" w:sz="0" w:space="0" w:color="auto"/>
      </w:divBdr>
    </w:div>
    <w:div w:id="1984655579">
      <w:bodyDiv w:val="1"/>
      <w:marLeft w:val="0"/>
      <w:marRight w:val="0"/>
      <w:marTop w:val="0"/>
      <w:marBottom w:val="0"/>
      <w:divBdr>
        <w:top w:val="none" w:sz="0" w:space="0" w:color="auto"/>
        <w:left w:val="none" w:sz="0" w:space="0" w:color="auto"/>
        <w:bottom w:val="none" w:sz="0" w:space="0" w:color="auto"/>
        <w:right w:val="none" w:sz="0" w:space="0" w:color="auto"/>
      </w:divBdr>
    </w:div>
    <w:div w:id="1984775335">
      <w:marLeft w:val="480"/>
      <w:marRight w:val="0"/>
      <w:marTop w:val="0"/>
      <w:marBottom w:val="0"/>
      <w:divBdr>
        <w:top w:val="none" w:sz="0" w:space="0" w:color="auto"/>
        <w:left w:val="none" w:sz="0" w:space="0" w:color="auto"/>
        <w:bottom w:val="none" w:sz="0" w:space="0" w:color="auto"/>
        <w:right w:val="none" w:sz="0" w:space="0" w:color="auto"/>
      </w:divBdr>
    </w:div>
    <w:div w:id="1985112108">
      <w:bodyDiv w:val="1"/>
      <w:marLeft w:val="0"/>
      <w:marRight w:val="0"/>
      <w:marTop w:val="0"/>
      <w:marBottom w:val="0"/>
      <w:divBdr>
        <w:top w:val="none" w:sz="0" w:space="0" w:color="auto"/>
        <w:left w:val="none" w:sz="0" w:space="0" w:color="auto"/>
        <w:bottom w:val="none" w:sz="0" w:space="0" w:color="auto"/>
        <w:right w:val="none" w:sz="0" w:space="0" w:color="auto"/>
      </w:divBdr>
    </w:div>
    <w:div w:id="1985502287">
      <w:marLeft w:val="480"/>
      <w:marRight w:val="0"/>
      <w:marTop w:val="0"/>
      <w:marBottom w:val="0"/>
      <w:divBdr>
        <w:top w:val="none" w:sz="0" w:space="0" w:color="auto"/>
        <w:left w:val="none" w:sz="0" w:space="0" w:color="auto"/>
        <w:bottom w:val="none" w:sz="0" w:space="0" w:color="auto"/>
        <w:right w:val="none" w:sz="0" w:space="0" w:color="auto"/>
      </w:divBdr>
    </w:div>
    <w:div w:id="1985811848">
      <w:marLeft w:val="480"/>
      <w:marRight w:val="0"/>
      <w:marTop w:val="0"/>
      <w:marBottom w:val="0"/>
      <w:divBdr>
        <w:top w:val="none" w:sz="0" w:space="0" w:color="auto"/>
        <w:left w:val="none" w:sz="0" w:space="0" w:color="auto"/>
        <w:bottom w:val="none" w:sz="0" w:space="0" w:color="auto"/>
        <w:right w:val="none" w:sz="0" w:space="0" w:color="auto"/>
      </w:divBdr>
    </w:div>
    <w:div w:id="1986229518">
      <w:marLeft w:val="480"/>
      <w:marRight w:val="0"/>
      <w:marTop w:val="0"/>
      <w:marBottom w:val="0"/>
      <w:divBdr>
        <w:top w:val="none" w:sz="0" w:space="0" w:color="auto"/>
        <w:left w:val="none" w:sz="0" w:space="0" w:color="auto"/>
        <w:bottom w:val="none" w:sz="0" w:space="0" w:color="auto"/>
        <w:right w:val="none" w:sz="0" w:space="0" w:color="auto"/>
      </w:divBdr>
    </w:div>
    <w:div w:id="1986425930">
      <w:bodyDiv w:val="1"/>
      <w:marLeft w:val="0"/>
      <w:marRight w:val="0"/>
      <w:marTop w:val="0"/>
      <w:marBottom w:val="0"/>
      <w:divBdr>
        <w:top w:val="none" w:sz="0" w:space="0" w:color="auto"/>
        <w:left w:val="none" w:sz="0" w:space="0" w:color="auto"/>
        <w:bottom w:val="none" w:sz="0" w:space="0" w:color="auto"/>
        <w:right w:val="none" w:sz="0" w:space="0" w:color="auto"/>
      </w:divBdr>
      <w:divsChild>
        <w:div w:id="352415608">
          <w:marLeft w:val="0"/>
          <w:marRight w:val="0"/>
          <w:marTop w:val="0"/>
          <w:marBottom w:val="0"/>
          <w:divBdr>
            <w:top w:val="none" w:sz="0" w:space="0" w:color="auto"/>
            <w:left w:val="none" w:sz="0" w:space="0" w:color="auto"/>
            <w:bottom w:val="none" w:sz="0" w:space="0" w:color="auto"/>
            <w:right w:val="none" w:sz="0" w:space="0" w:color="auto"/>
          </w:divBdr>
        </w:div>
        <w:div w:id="974675335">
          <w:marLeft w:val="0"/>
          <w:marRight w:val="0"/>
          <w:marTop w:val="0"/>
          <w:marBottom w:val="0"/>
          <w:divBdr>
            <w:top w:val="none" w:sz="0" w:space="0" w:color="auto"/>
            <w:left w:val="none" w:sz="0" w:space="0" w:color="auto"/>
            <w:bottom w:val="none" w:sz="0" w:space="0" w:color="auto"/>
            <w:right w:val="none" w:sz="0" w:space="0" w:color="auto"/>
          </w:divBdr>
        </w:div>
        <w:div w:id="833227466">
          <w:marLeft w:val="0"/>
          <w:marRight w:val="0"/>
          <w:marTop w:val="0"/>
          <w:marBottom w:val="0"/>
          <w:divBdr>
            <w:top w:val="none" w:sz="0" w:space="0" w:color="auto"/>
            <w:left w:val="none" w:sz="0" w:space="0" w:color="auto"/>
            <w:bottom w:val="none" w:sz="0" w:space="0" w:color="auto"/>
            <w:right w:val="none" w:sz="0" w:space="0" w:color="auto"/>
          </w:divBdr>
        </w:div>
        <w:div w:id="361395701">
          <w:marLeft w:val="0"/>
          <w:marRight w:val="0"/>
          <w:marTop w:val="0"/>
          <w:marBottom w:val="0"/>
          <w:divBdr>
            <w:top w:val="none" w:sz="0" w:space="0" w:color="auto"/>
            <w:left w:val="none" w:sz="0" w:space="0" w:color="auto"/>
            <w:bottom w:val="none" w:sz="0" w:space="0" w:color="auto"/>
            <w:right w:val="none" w:sz="0" w:space="0" w:color="auto"/>
          </w:divBdr>
        </w:div>
        <w:div w:id="129711349">
          <w:marLeft w:val="0"/>
          <w:marRight w:val="0"/>
          <w:marTop w:val="0"/>
          <w:marBottom w:val="0"/>
          <w:divBdr>
            <w:top w:val="none" w:sz="0" w:space="0" w:color="auto"/>
            <w:left w:val="none" w:sz="0" w:space="0" w:color="auto"/>
            <w:bottom w:val="none" w:sz="0" w:space="0" w:color="auto"/>
            <w:right w:val="none" w:sz="0" w:space="0" w:color="auto"/>
          </w:divBdr>
        </w:div>
        <w:div w:id="1686587722">
          <w:marLeft w:val="0"/>
          <w:marRight w:val="0"/>
          <w:marTop w:val="0"/>
          <w:marBottom w:val="0"/>
          <w:divBdr>
            <w:top w:val="none" w:sz="0" w:space="0" w:color="auto"/>
            <w:left w:val="none" w:sz="0" w:space="0" w:color="auto"/>
            <w:bottom w:val="none" w:sz="0" w:space="0" w:color="auto"/>
            <w:right w:val="none" w:sz="0" w:space="0" w:color="auto"/>
          </w:divBdr>
        </w:div>
        <w:div w:id="1424915420">
          <w:marLeft w:val="0"/>
          <w:marRight w:val="0"/>
          <w:marTop w:val="0"/>
          <w:marBottom w:val="0"/>
          <w:divBdr>
            <w:top w:val="none" w:sz="0" w:space="0" w:color="auto"/>
            <w:left w:val="none" w:sz="0" w:space="0" w:color="auto"/>
            <w:bottom w:val="none" w:sz="0" w:space="0" w:color="auto"/>
            <w:right w:val="none" w:sz="0" w:space="0" w:color="auto"/>
          </w:divBdr>
        </w:div>
        <w:div w:id="1258053601">
          <w:marLeft w:val="0"/>
          <w:marRight w:val="0"/>
          <w:marTop w:val="0"/>
          <w:marBottom w:val="0"/>
          <w:divBdr>
            <w:top w:val="none" w:sz="0" w:space="0" w:color="auto"/>
            <w:left w:val="none" w:sz="0" w:space="0" w:color="auto"/>
            <w:bottom w:val="none" w:sz="0" w:space="0" w:color="auto"/>
            <w:right w:val="none" w:sz="0" w:space="0" w:color="auto"/>
          </w:divBdr>
        </w:div>
        <w:div w:id="631250823">
          <w:marLeft w:val="0"/>
          <w:marRight w:val="0"/>
          <w:marTop w:val="0"/>
          <w:marBottom w:val="0"/>
          <w:divBdr>
            <w:top w:val="none" w:sz="0" w:space="0" w:color="auto"/>
            <w:left w:val="none" w:sz="0" w:space="0" w:color="auto"/>
            <w:bottom w:val="none" w:sz="0" w:space="0" w:color="auto"/>
            <w:right w:val="none" w:sz="0" w:space="0" w:color="auto"/>
          </w:divBdr>
        </w:div>
        <w:div w:id="1558777747">
          <w:marLeft w:val="0"/>
          <w:marRight w:val="0"/>
          <w:marTop w:val="0"/>
          <w:marBottom w:val="0"/>
          <w:divBdr>
            <w:top w:val="none" w:sz="0" w:space="0" w:color="auto"/>
            <w:left w:val="none" w:sz="0" w:space="0" w:color="auto"/>
            <w:bottom w:val="none" w:sz="0" w:space="0" w:color="auto"/>
            <w:right w:val="none" w:sz="0" w:space="0" w:color="auto"/>
          </w:divBdr>
        </w:div>
        <w:div w:id="2042825799">
          <w:marLeft w:val="0"/>
          <w:marRight w:val="0"/>
          <w:marTop w:val="0"/>
          <w:marBottom w:val="0"/>
          <w:divBdr>
            <w:top w:val="none" w:sz="0" w:space="0" w:color="auto"/>
            <w:left w:val="none" w:sz="0" w:space="0" w:color="auto"/>
            <w:bottom w:val="none" w:sz="0" w:space="0" w:color="auto"/>
            <w:right w:val="none" w:sz="0" w:space="0" w:color="auto"/>
          </w:divBdr>
        </w:div>
        <w:div w:id="1584140422">
          <w:marLeft w:val="0"/>
          <w:marRight w:val="0"/>
          <w:marTop w:val="0"/>
          <w:marBottom w:val="0"/>
          <w:divBdr>
            <w:top w:val="none" w:sz="0" w:space="0" w:color="auto"/>
            <w:left w:val="none" w:sz="0" w:space="0" w:color="auto"/>
            <w:bottom w:val="none" w:sz="0" w:space="0" w:color="auto"/>
            <w:right w:val="none" w:sz="0" w:space="0" w:color="auto"/>
          </w:divBdr>
        </w:div>
        <w:div w:id="1839466451">
          <w:marLeft w:val="0"/>
          <w:marRight w:val="0"/>
          <w:marTop w:val="0"/>
          <w:marBottom w:val="0"/>
          <w:divBdr>
            <w:top w:val="none" w:sz="0" w:space="0" w:color="auto"/>
            <w:left w:val="none" w:sz="0" w:space="0" w:color="auto"/>
            <w:bottom w:val="none" w:sz="0" w:space="0" w:color="auto"/>
            <w:right w:val="none" w:sz="0" w:space="0" w:color="auto"/>
          </w:divBdr>
        </w:div>
        <w:div w:id="1827084603">
          <w:marLeft w:val="0"/>
          <w:marRight w:val="0"/>
          <w:marTop w:val="0"/>
          <w:marBottom w:val="0"/>
          <w:divBdr>
            <w:top w:val="none" w:sz="0" w:space="0" w:color="auto"/>
            <w:left w:val="none" w:sz="0" w:space="0" w:color="auto"/>
            <w:bottom w:val="none" w:sz="0" w:space="0" w:color="auto"/>
            <w:right w:val="none" w:sz="0" w:space="0" w:color="auto"/>
          </w:divBdr>
        </w:div>
        <w:div w:id="179778554">
          <w:marLeft w:val="0"/>
          <w:marRight w:val="0"/>
          <w:marTop w:val="0"/>
          <w:marBottom w:val="0"/>
          <w:divBdr>
            <w:top w:val="none" w:sz="0" w:space="0" w:color="auto"/>
            <w:left w:val="none" w:sz="0" w:space="0" w:color="auto"/>
            <w:bottom w:val="none" w:sz="0" w:space="0" w:color="auto"/>
            <w:right w:val="none" w:sz="0" w:space="0" w:color="auto"/>
          </w:divBdr>
        </w:div>
        <w:div w:id="2137602372">
          <w:marLeft w:val="0"/>
          <w:marRight w:val="0"/>
          <w:marTop w:val="0"/>
          <w:marBottom w:val="0"/>
          <w:divBdr>
            <w:top w:val="none" w:sz="0" w:space="0" w:color="auto"/>
            <w:left w:val="none" w:sz="0" w:space="0" w:color="auto"/>
            <w:bottom w:val="none" w:sz="0" w:space="0" w:color="auto"/>
            <w:right w:val="none" w:sz="0" w:space="0" w:color="auto"/>
          </w:divBdr>
        </w:div>
        <w:div w:id="115999358">
          <w:marLeft w:val="0"/>
          <w:marRight w:val="0"/>
          <w:marTop w:val="0"/>
          <w:marBottom w:val="0"/>
          <w:divBdr>
            <w:top w:val="none" w:sz="0" w:space="0" w:color="auto"/>
            <w:left w:val="none" w:sz="0" w:space="0" w:color="auto"/>
            <w:bottom w:val="none" w:sz="0" w:space="0" w:color="auto"/>
            <w:right w:val="none" w:sz="0" w:space="0" w:color="auto"/>
          </w:divBdr>
        </w:div>
        <w:div w:id="1539779832">
          <w:marLeft w:val="0"/>
          <w:marRight w:val="0"/>
          <w:marTop w:val="0"/>
          <w:marBottom w:val="0"/>
          <w:divBdr>
            <w:top w:val="none" w:sz="0" w:space="0" w:color="auto"/>
            <w:left w:val="none" w:sz="0" w:space="0" w:color="auto"/>
            <w:bottom w:val="none" w:sz="0" w:space="0" w:color="auto"/>
            <w:right w:val="none" w:sz="0" w:space="0" w:color="auto"/>
          </w:divBdr>
        </w:div>
        <w:div w:id="1933464249">
          <w:marLeft w:val="0"/>
          <w:marRight w:val="0"/>
          <w:marTop w:val="0"/>
          <w:marBottom w:val="0"/>
          <w:divBdr>
            <w:top w:val="none" w:sz="0" w:space="0" w:color="auto"/>
            <w:left w:val="none" w:sz="0" w:space="0" w:color="auto"/>
            <w:bottom w:val="none" w:sz="0" w:space="0" w:color="auto"/>
            <w:right w:val="none" w:sz="0" w:space="0" w:color="auto"/>
          </w:divBdr>
        </w:div>
        <w:div w:id="1713068152">
          <w:marLeft w:val="0"/>
          <w:marRight w:val="0"/>
          <w:marTop w:val="0"/>
          <w:marBottom w:val="0"/>
          <w:divBdr>
            <w:top w:val="none" w:sz="0" w:space="0" w:color="auto"/>
            <w:left w:val="none" w:sz="0" w:space="0" w:color="auto"/>
            <w:bottom w:val="none" w:sz="0" w:space="0" w:color="auto"/>
            <w:right w:val="none" w:sz="0" w:space="0" w:color="auto"/>
          </w:divBdr>
        </w:div>
        <w:div w:id="848064746">
          <w:marLeft w:val="0"/>
          <w:marRight w:val="0"/>
          <w:marTop w:val="0"/>
          <w:marBottom w:val="0"/>
          <w:divBdr>
            <w:top w:val="none" w:sz="0" w:space="0" w:color="auto"/>
            <w:left w:val="none" w:sz="0" w:space="0" w:color="auto"/>
            <w:bottom w:val="none" w:sz="0" w:space="0" w:color="auto"/>
            <w:right w:val="none" w:sz="0" w:space="0" w:color="auto"/>
          </w:divBdr>
        </w:div>
        <w:div w:id="1355183367">
          <w:marLeft w:val="0"/>
          <w:marRight w:val="0"/>
          <w:marTop w:val="0"/>
          <w:marBottom w:val="0"/>
          <w:divBdr>
            <w:top w:val="none" w:sz="0" w:space="0" w:color="auto"/>
            <w:left w:val="none" w:sz="0" w:space="0" w:color="auto"/>
            <w:bottom w:val="none" w:sz="0" w:space="0" w:color="auto"/>
            <w:right w:val="none" w:sz="0" w:space="0" w:color="auto"/>
          </w:divBdr>
        </w:div>
        <w:div w:id="1347440931">
          <w:marLeft w:val="0"/>
          <w:marRight w:val="0"/>
          <w:marTop w:val="0"/>
          <w:marBottom w:val="0"/>
          <w:divBdr>
            <w:top w:val="none" w:sz="0" w:space="0" w:color="auto"/>
            <w:left w:val="none" w:sz="0" w:space="0" w:color="auto"/>
            <w:bottom w:val="none" w:sz="0" w:space="0" w:color="auto"/>
            <w:right w:val="none" w:sz="0" w:space="0" w:color="auto"/>
          </w:divBdr>
        </w:div>
        <w:div w:id="804352138">
          <w:marLeft w:val="0"/>
          <w:marRight w:val="0"/>
          <w:marTop w:val="0"/>
          <w:marBottom w:val="0"/>
          <w:divBdr>
            <w:top w:val="none" w:sz="0" w:space="0" w:color="auto"/>
            <w:left w:val="none" w:sz="0" w:space="0" w:color="auto"/>
            <w:bottom w:val="none" w:sz="0" w:space="0" w:color="auto"/>
            <w:right w:val="none" w:sz="0" w:space="0" w:color="auto"/>
          </w:divBdr>
        </w:div>
        <w:div w:id="514418975">
          <w:marLeft w:val="0"/>
          <w:marRight w:val="0"/>
          <w:marTop w:val="0"/>
          <w:marBottom w:val="0"/>
          <w:divBdr>
            <w:top w:val="none" w:sz="0" w:space="0" w:color="auto"/>
            <w:left w:val="none" w:sz="0" w:space="0" w:color="auto"/>
            <w:bottom w:val="none" w:sz="0" w:space="0" w:color="auto"/>
            <w:right w:val="none" w:sz="0" w:space="0" w:color="auto"/>
          </w:divBdr>
        </w:div>
        <w:div w:id="633560762">
          <w:marLeft w:val="0"/>
          <w:marRight w:val="0"/>
          <w:marTop w:val="0"/>
          <w:marBottom w:val="0"/>
          <w:divBdr>
            <w:top w:val="none" w:sz="0" w:space="0" w:color="auto"/>
            <w:left w:val="none" w:sz="0" w:space="0" w:color="auto"/>
            <w:bottom w:val="none" w:sz="0" w:space="0" w:color="auto"/>
            <w:right w:val="none" w:sz="0" w:space="0" w:color="auto"/>
          </w:divBdr>
        </w:div>
        <w:div w:id="1238905248">
          <w:marLeft w:val="0"/>
          <w:marRight w:val="0"/>
          <w:marTop w:val="0"/>
          <w:marBottom w:val="0"/>
          <w:divBdr>
            <w:top w:val="none" w:sz="0" w:space="0" w:color="auto"/>
            <w:left w:val="none" w:sz="0" w:space="0" w:color="auto"/>
            <w:bottom w:val="none" w:sz="0" w:space="0" w:color="auto"/>
            <w:right w:val="none" w:sz="0" w:space="0" w:color="auto"/>
          </w:divBdr>
        </w:div>
        <w:div w:id="39669265">
          <w:marLeft w:val="0"/>
          <w:marRight w:val="0"/>
          <w:marTop w:val="0"/>
          <w:marBottom w:val="0"/>
          <w:divBdr>
            <w:top w:val="none" w:sz="0" w:space="0" w:color="auto"/>
            <w:left w:val="none" w:sz="0" w:space="0" w:color="auto"/>
            <w:bottom w:val="none" w:sz="0" w:space="0" w:color="auto"/>
            <w:right w:val="none" w:sz="0" w:space="0" w:color="auto"/>
          </w:divBdr>
        </w:div>
        <w:div w:id="795636625">
          <w:marLeft w:val="0"/>
          <w:marRight w:val="0"/>
          <w:marTop w:val="0"/>
          <w:marBottom w:val="0"/>
          <w:divBdr>
            <w:top w:val="none" w:sz="0" w:space="0" w:color="auto"/>
            <w:left w:val="none" w:sz="0" w:space="0" w:color="auto"/>
            <w:bottom w:val="none" w:sz="0" w:space="0" w:color="auto"/>
            <w:right w:val="none" w:sz="0" w:space="0" w:color="auto"/>
          </w:divBdr>
        </w:div>
        <w:div w:id="1799255106">
          <w:marLeft w:val="0"/>
          <w:marRight w:val="0"/>
          <w:marTop w:val="0"/>
          <w:marBottom w:val="0"/>
          <w:divBdr>
            <w:top w:val="none" w:sz="0" w:space="0" w:color="auto"/>
            <w:left w:val="none" w:sz="0" w:space="0" w:color="auto"/>
            <w:bottom w:val="none" w:sz="0" w:space="0" w:color="auto"/>
            <w:right w:val="none" w:sz="0" w:space="0" w:color="auto"/>
          </w:divBdr>
        </w:div>
        <w:div w:id="1857886752">
          <w:marLeft w:val="0"/>
          <w:marRight w:val="0"/>
          <w:marTop w:val="0"/>
          <w:marBottom w:val="0"/>
          <w:divBdr>
            <w:top w:val="none" w:sz="0" w:space="0" w:color="auto"/>
            <w:left w:val="none" w:sz="0" w:space="0" w:color="auto"/>
            <w:bottom w:val="none" w:sz="0" w:space="0" w:color="auto"/>
            <w:right w:val="none" w:sz="0" w:space="0" w:color="auto"/>
          </w:divBdr>
        </w:div>
        <w:div w:id="2142994397">
          <w:marLeft w:val="0"/>
          <w:marRight w:val="0"/>
          <w:marTop w:val="0"/>
          <w:marBottom w:val="0"/>
          <w:divBdr>
            <w:top w:val="none" w:sz="0" w:space="0" w:color="auto"/>
            <w:left w:val="none" w:sz="0" w:space="0" w:color="auto"/>
            <w:bottom w:val="none" w:sz="0" w:space="0" w:color="auto"/>
            <w:right w:val="none" w:sz="0" w:space="0" w:color="auto"/>
          </w:divBdr>
        </w:div>
        <w:div w:id="1734114708">
          <w:marLeft w:val="0"/>
          <w:marRight w:val="0"/>
          <w:marTop w:val="0"/>
          <w:marBottom w:val="0"/>
          <w:divBdr>
            <w:top w:val="none" w:sz="0" w:space="0" w:color="auto"/>
            <w:left w:val="none" w:sz="0" w:space="0" w:color="auto"/>
            <w:bottom w:val="none" w:sz="0" w:space="0" w:color="auto"/>
            <w:right w:val="none" w:sz="0" w:space="0" w:color="auto"/>
          </w:divBdr>
        </w:div>
        <w:div w:id="1266578528">
          <w:marLeft w:val="0"/>
          <w:marRight w:val="0"/>
          <w:marTop w:val="0"/>
          <w:marBottom w:val="0"/>
          <w:divBdr>
            <w:top w:val="none" w:sz="0" w:space="0" w:color="auto"/>
            <w:left w:val="none" w:sz="0" w:space="0" w:color="auto"/>
            <w:bottom w:val="none" w:sz="0" w:space="0" w:color="auto"/>
            <w:right w:val="none" w:sz="0" w:space="0" w:color="auto"/>
          </w:divBdr>
        </w:div>
        <w:div w:id="1464619405">
          <w:marLeft w:val="0"/>
          <w:marRight w:val="0"/>
          <w:marTop w:val="0"/>
          <w:marBottom w:val="0"/>
          <w:divBdr>
            <w:top w:val="none" w:sz="0" w:space="0" w:color="auto"/>
            <w:left w:val="none" w:sz="0" w:space="0" w:color="auto"/>
            <w:bottom w:val="none" w:sz="0" w:space="0" w:color="auto"/>
            <w:right w:val="none" w:sz="0" w:space="0" w:color="auto"/>
          </w:divBdr>
        </w:div>
        <w:div w:id="1603755584">
          <w:marLeft w:val="0"/>
          <w:marRight w:val="0"/>
          <w:marTop w:val="0"/>
          <w:marBottom w:val="0"/>
          <w:divBdr>
            <w:top w:val="none" w:sz="0" w:space="0" w:color="auto"/>
            <w:left w:val="none" w:sz="0" w:space="0" w:color="auto"/>
            <w:bottom w:val="none" w:sz="0" w:space="0" w:color="auto"/>
            <w:right w:val="none" w:sz="0" w:space="0" w:color="auto"/>
          </w:divBdr>
        </w:div>
        <w:div w:id="1795561143">
          <w:marLeft w:val="0"/>
          <w:marRight w:val="0"/>
          <w:marTop w:val="0"/>
          <w:marBottom w:val="0"/>
          <w:divBdr>
            <w:top w:val="none" w:sz="0" w:space="0" w:color="auto"/>
            <w:left w:val="none" w:sz="0" w:space="0" w:color="auto"/>
            <w:bottom w:val="none" w:sz="0" w:space="0" w:color="auto"/>
            <w:right w:val="none" w:sz="0" w:space="0" w:color="auto"/>
          </w:divBdr>
        </w:div>
        <w:div w:id="1923680270">
          <w:marLeft w:val="0"/>
          <w:marRight w:val="0"/>
          <w:marTop w:val="0"/>
          <w:marBottom w:val="0"/>
          <w:divBdr>
            <w:top w:val="none" w:sz="0" w:space="0" w:color="auto"/>
            <w:left w:val="none" w:sz="0" w:space="0" w:color="auto"/>
            <w:bottom w:val="none" w:sz="0" w:space="0" w:color="auto"/>
            <w:right w:val="none" w:sz="0" w:space="0" w:color="auto"/>
          </w:divBdr>
        </w:div>
        <w:div w:id="1226452629">
          <w:marLeft w:val="0"/>
          <w:marRight w:val="0"/>
          <w:marTop w:val="0"/>
          <w:marBottom w:val="0"/>
          <w:divBdr>
            <w:top w:val="none" w:sz="0" w:space="0" w:color="auto"/>
            <w:left w:val="none" w:sz="0" w:space="0" w:color="auto"/>
            <w:bottom w:val="none" w:sz="0" w:space="0" w:color="auto"/>
            <w:right w:val="none" w:sz="0" w:space="0" w:color="auto"/>
          </w:divBdr>
        </w:div>
        <w:div w:id="83962350">
          <w:marLeft w:val="0"/>
          <w:marRight w:val="0"/>
          <w:marTop w:val="0"/>
          <w:marBottom w:val="0"/>
          <w:divBdr>
            <w:top w:val="none" w:sz="0" w:space="0" w:color="auto"/>
            <w:left w:val="none" w:sz="0" w:space="0" w:color="auto"/>
            <w:bottom w:val="none" w:sz="0" w:space="0" w:color="auto"/>
            <w:right w:val="none" w:sz="0" w:space="0" w:color="auto"/>
          </w:divBdr>
        </w:div>
        <w:div w:id="1585869663">
          <w:marLeft w:val="0"/>
          <w:marRight w:val="0"/>
          <w:marTop w:val="0"/>
          <w:marBottom w:val="0"/>
          <w:divBdr>
            <w:top w:val="none" w:sz="0" w:space="0" w:color="auto"/>
            <w:left w:val="none" w:sz="0" w:space="0" w:color="auto"/>
            <w:bottom w:val="none" w:sz="0" w:space="0" w:color="auto"/>
            <w:right w:val="none" w:sz="0" w:space="0" w:color="auto"/>
          </w:divBdr>
        </w:div>
        <w:div w:id="1937135457">
          <w:marLeft w:val="0"/>
          <w:marRight w:val="0"/>
          <w:marTop w:val="0"/>
          <w:marBottom w:val="0"/>
          <w:divBdr>
            <w:top w:val="none" w:sz="0" w:space="0" w:color="auto"/>
            <w:left w:val="none" w:sz="0" w:space="0" w:color="auto"/>
            <w:bottom w:val="none" w:sz="0" w:space="0" w:color="auto"/>
            <w:right w:val="none" w:sz="0" w:space="0" w:color="auto"/>
          </w:divBdr>
        </w:div>
        <w:div w:id="2119835474">
          <w:marLeft w:val="0"/>
          <w:marRight w:val="0"/>
          <w:marTop w:val="0"/>
          <w:marBottom w:val="0"/>
          <w:divBdr>
            <w:top w:val="none" w:sz="0" w:space="0" w:color="auto"/>
            <w:left w:val="none" w:sz="0" w:space="0" w:color="auto"/>
            <w:bottom w:val="none" w:sz="0" w:space="0" w:color="auto"/>
            <w:right w:val="none" w:sz="0" w:space="0" w:color="auto"/>
          </w:divBdr>
        </w:div>
        <w:div w:id="2056539762">
          <w:marLeft w:val="0"/>
          <w:marRight w:val="0"/>
          <w:marTop w:val="0"/>
          <w:marBottom w:val="0"/>
          <w:divBdr>
            <w:top w:val="none" w:sz="0" w:space="0" w:color="auto"/>
            <w:left w:val="none" w:sz="0" w:space="0" w:color="auto"/>
            <w:bottom w:val="none" w:sz="0" w:space="0" w:color="auto"/>
            <w:right w:val="none" w:sz="0" w:space="0" w:color="auto"/>
          </w:divBdr>
        </w:div>
        <w:div w:id="57630651">
          <w:marLeft w:val="0"/>
          <w:marRight w:val="0"/>
          <w:marTop w:val="0"/>
          <w:marBottom w:val="0"/>
          <w:divBdr>
            <w:top w:val="none" w:sz="0" w:space="0" w:color="auto"/>
            <w:left w:val="none" w:sz="0" w:space="0" w:color="auto"/>
            <w:bottom w:val="none" w:sz="0" w:space="0" w:color="auto"/>
            <w:right w:val="none" w:sz="0" w:space="0" w:color="auto"/>
          </w:divBdr>
        </w:div>
        <w:div w:id="2035305928">
          <w:marLeft w:val="0"/>
          <w:marRight w:val="0"/>
          <w:marTop w:val="0"/>
          <w:marBottom w:val="0"/>
          <w:divBdr>
            <w:top w:val="none" w:sz="0" w:space="0" w:color="auto"/>
            <w:left w:val="none" w:sz="0" w:space="0" w:color="auto"/>
            <w:bottom w:val="none" w:sz="0" w:space="0" w:color="auto"/>
            <w:right w:val="none" w:sz="0" w:space="0" w:color="auto"/>
          </w:divBdr>
        </w:div>
        <w:div w:id="1534265093">
          <w:marLeft w:val="0"/>
          <w:marRight w:val="0"/>
          <w:marTop w:val="0"/>
          <w:marBottom w:val="0"/>
          <w:divBdr>
            <w:top w:val="none" w:sz="0" w:space="0" w:color="auto"/>
            <w:left w:val="none" w:sz="0" w:space="0" w:color="auto"/>
            <w:bottom w:val="none" w:sz="0" w:space="0" w:color="auto"/>
            <w:right w:val="none" w:sz="0" w:space="0" w:color="auto"/>
          </w:divBdr>
        </w:div>
        <w:div w:id="1081564572">
          <w:marLeft w:val="0"/>
          <w:marRight w:val="0"/>
          <w:marTop w:val="0"/>
          <w:marBottom w:val="0"/>
          <w:divBdr>
            <w:top w:val="none" w:sz="0" w:space="0" w:color="auto"/>
            <w:left w:val="none" w:sz="0" w:space="0" w:color="auto"/>
            <w:bottom w:val="none" w:sz="0" w:space="0" w:color="auto"/>
            <w:right w:val="none" w:sz="0" w:space="0" w:color="auto"/>
          </w:divBdr>
        </w:div>
        <w:div w:id="668942197">
          <w:marLeft w:val="0"/>
          <w:marRight w:val="0"/>
          <w:marTop w:val="0"/>
          <w:marBottom w:val="0"/>
          <w:divBdr>
            <w:top w:val="none" w:sz="0" w:space="0" w:color="auto"/>
            <w:left w:val="none" w:sz="0" w:space="0" w:color="auto"/>
            <w:bottom w:val="none" w:sz="0" w:space="0" w:color="auto"/>
            <w:right w:val="none" w:sz="0" w:space="0" w:color="auto"/>
          </w:divBdr>
        </w:div>
        <w:div w:id="1825779968">
          <w:marLeft w:val="0"/>
          <w:marRight w:val="0"/>
          <w:marTop w:val="0"/>
          <w:marBottom w:val="0"/>
          <w:divBdr>
            <w:top w:val="none" w:sz="0" w:space="0" w:color="auto"/>
            <w:left w:val="none" w:sz="0" w:space="0" w:color="auto"/>
            <w:bottom w:val="none" w:sz="0" w:space="0" w:color="auto"/>
            <w:right w:val="none" w:sz="0" w:space="0" w:color="auto"/>
          </w:divBdr>
        </w:div>
        <w:div w:id="1099370272">
          <w:marLeft w:val="0"/>
          <w:marRight w:val="0"/>
          <w:marTop w:val="0"/>
          <w:marBottom w:val="0"/>
          <w:divBdr>
            <w:top w:val="none" w:sz="0" w:space="0" w:color="auto"/>
            <w:left w:val="none" w:sz="0" w:space="0" w:color="auto"/>
            <w:bottom w:val="none" w:sz="0" w:space="0" w:color="auto"/>
            <w:right w:val="none" w:sz="0" w:space="0" w:color="auto"/>
          </w:divBdr>
        </w:div>
        <w:div w:id="775946469">
          <w:marLeft w:val="0"/>
          <w:marRight w:val="0"/>
          <w:marTop w:val="0"/>
          <w:marBottom w:val="0"/>
          <w:divBdr>
            <w:top w:val="none" w:sz="0" w:space="0" w:color="auto"/>
            <w:left w:val="none" w:sz="0" w:space="0" w:color="auto"/>
            <w:bottom w:val="none" w:sz="0" w:space="0" w:color="auto"/>
            <w:right w:val="none" w:sz="0" w:space="0" w:color="auto"/>
          </w:divBdr>
        </w:div>
        <w:div w:id="1643802357">
          <w:marLeft w:val="0"/>
          <w:marRight w:val="0"/>
          <w:marTop w:val="0"/>
          <w:marBottom w:val="0"/>
          <w:divBdr>
            <w:top w:val="none" w:sz="0" w:space="0" w:color="auto"/>
            <w:left w:val="none" w:sz="0" w:space="0" w:color="auto"/>
            <w:bottom w:val="none" w:sz="0" w:space="0" w:color="auto"/>
            <w:right w:val="none" w:sz="0" w:space="0" w:color="auto"/>
          </w:divBdr>
        </w:div>
        <w:div w:id="125049842">
          <w:marLeft w:val="0"/>
          <w:marRight w:val="0"/>
          <w:marTop w:val="0"/>
          <w:marBottom w:val="0"/>
          <w:divBdr>
            <w:top w:val="none" w:sz="0" w:space="0" w:color="auto"/>
            <w:left w:val="none" w:sz="0" w:space="0" w:color="auto"/>
            <w:bottom w:val="none" w:sz="0" w:space="0" w:color="auto"/>
            <w:right w:val="none" w:sz="0" w:space="0" w:color="auto"/>
          </w:divBdr>
        </w:div>
        <w:div w:id="1602908174">
          <w:marLeft w:val="0"/>
          <w:marRight w:val="0"/>
          <w:marTop w:val="0"/>
          <w:marBottom w:val="0"/>
          <w:divBdr>
            <w:top w:val="none" w:sz="0" w:space="0" w:color="auto"/>
            <w:left w:val="none" w:sz="0" w:space="0" w:color="auto"/>
            <w:bottom w:val="none" w:sz="0" w:space="0" w:color="auto"/>
            <w:right w:val="none" w:sz="0" w:space="0" w:color="auto"/>
          </w:divBdr>
        </w:div>
        <w:div w:id="112022691">
          <w:marLeft w:val="0"/>
          <w:marRight w:val="0"/>
          <w:marTop w:val="0"/>
          <w:marBottom w:val="0"/>
          <w:divBdr>
            <w:top w:val="none" w:sz="0" w:space="0" w:color="auto"/>
            <w:left w:val="none" w:sz="0" w:space="0" w:color="auto"/>
            <w:bottom w:val="none" w:sz="0" w:space="0" w:color="auto"/>
            <w:right w:val="none" w:sz="0" w:space="0" w:color="auto"/>
          </w:divBdr>
        </w:div>
        <w:div w:id="796676873">
          <w:marLeft w:val="0"/>
          <w:marRight w:val="0"/>
          <w:marTop w:val="0"/>
          <w:marBottom w:val="0"/>
          <w:divBdr>
            <w:top w:val="none" w:sz="0" w:space="0" w:color="auto"/>
            <w:left w:val="none" w:sz="0" w:space="0" w:color="auto"/>
            <w:bottom w:val="none" w:sz="0" w:space="0" w:color="auto"/>
            <w:right w:val="none" w:sz="0" w:space="0" w:color="auto"/>
          </w:divBdr>
        </w:div>
        <w:div w:id="2140759579">
          <w:marLeft w:val="0"/>
          <w:marRight w:val="0"/>
          <w:marTop w:val="0"/>
          <w:marBottom w:val="0"/>
          <w:divBdr>
            <w:top w:val="none" w:sz="0" w:space="0" w:color="auto"/>
            <w:left w:val="none" w:sz="0" w:space="0" w:color="auto"/>
            <w:bottom w:val="none" w:sz="0" w:space="0" w:color="auto"/>
            <w:right w:val="none" w:sz="0" w:space="0" w:color="auto"/>
          </w:divBdr>
        </w:div>
        <w:div w:id="62914812">
          <w:marLeft w:val="0"/>
          <w:marRight w:val="0"/>
          <w:marTop w:val="0"/>
          <w:marBottom w:val="0"/>
          <w:divBdr>
            <w:top w:val="none" w:sz="0" w:space="0" w:color="auto"/>
            <w:left w:val="none" w:sz="0" w:space="0" w:color="auto"/>
            <w:bottom w:val="none" w:sz="0" w:space="0" w:color="auto"/>
            <w:right w:val="none" w:sz="0" w:space="0" w:color="auto"/>
          </w:divBdr>
        </w:div>
        <w:div w:id="1985501210">
          <w:marLeft w:val="0"/>
          <w:marRight w:val="0"/>
          <w:marTop w:val="0"/>
          <w:marBottom w:val="0"/>
          <w:divBdr>
            <w:top w:val="none" w:sz="0" w:space="0" w:color="auto"/>
            <w:left w:val="none" w:sz="0" w:space="0" w:color="auto"/>
            <w:bottom w:val="none" w:sz="0" w:space="0" w:color="auto"/>
            <w:right w:val="none" w:sz="0" w:space="0" w:color="auto"/>
          </w:divBdr>
        </w:div>
        <w:div w:id="1137260278">
          <w:marLeft w:val="0"/>
          <w:marRight w:val="0"/>
          <w:marTop w:val="0"/>
          <w:marBottom w:val="0"/>
          <w:divBdr>
            <w:top w:val="none" w:sz="0" w:space="0" w:color="auto"/>
            <w:left w:val="none" w:sz="0" w:space="0" w:color="auto"/>
            <w:bottom w:val="none" w:sz="0" w:space="0" w:color="auto"/>
            <w:right w:val="none" w:sz="0" w:space="0" w:color="auto"/>
          </w:divBdr>
        </w:div>
        <w:div w:id="1535383174">
          <w:marLeft w:val="0"/>
          <w:marRight w:val="0"/>
          <w:marTop w:val="0"/>
          <w:marBottom w:val="0"/>
          <w:divBdr>
            <w:top w:val="none" w:sz="0" w:space="0" w:color="auto"/>
            <w:left w:val="none" w:sz="0" w:space="0" w:color="auto"/>
            <w:bottom w:val="none" w:sz="0" w:space="0" w:color="auto"/>
            <w:right w:val="none" w:sz="0" w:space="0" w:color="auto"/>
          </w:divBdr>
        </w:div>
        <w:div w:id="534999696">
          <w:marLeft w:val="0"/>
          <w:marRight w:val="0"/>
          <w:marTop w:val="0"/>
          <w:marBottom w:val="0"/>
          <w:divBdr>
            <w:top w:val="none" w:sz="0" w:space="0" w:color="auto"/>
            <w:left w:val="none" w:sz="0" w:space="0" w:color="auto"/>
            <w:bottom w:val="none" w:sz="0" w:space="0" w:color="auto"/>
            <w:right w:val="none" w:sz="0" w:space="0" w:color="auto"/>
          </w:divBdr>
        </w:div>
      </w:divsChild>
    </w:div>
    <w:div w:id="1987466236">
      <w:marLeft w:val="480"/>
      <w:marRight w:val="0"/>
      <w:marTop w:val="0"/>
      <w:marBottom w:val="0"/>
      <w:divBdr>
        <w:top w:val="none" w:sz="0" w:space="0" w:color="auto"/>
        <w:left w:val="none" w:sz="0" w:space="0" w:color="auto"/>
        <w:bottom w:val="none" w:sz="0" w:space="0" w:color="auto"/>
        <w:right w:val="none" w:sz="0" w:space="0" w:color="auto"/>
      </w:divBdr>
    </w:div>
    <w:div w:id="1988120508">
      <w:marLeft w:val="480"/>
      <w:marRight w:val="0"/>
      <w:marTop w:val="0"/>
      <w:marBottom w:val="0"/>
      <w:divBdr>
        <w:top w:val="none" w:sz="0" w:space="0" w:color="auto"/>
        <w:left w:val="none" w:sz="0" w:space="0" w:color="auto"/>
        <w:bottom w:val="none" w:sz="0" w:space="0" w:color="auto"/>
        <w:right w:val="none" w:sz="0" w:space="0" w:color="auto"/>
      </w:divBdr>
    </w:div>
    <w:div w:id="1988436560">
      <w:marLeft w:val="480"/>
      <w:marRight w:val="0"/>
      <w:marTop w:val="0"/>
      <w:marBottom w:val="0"/>
      <w:divBdr>
        <w:top w:val="none" w:sz="0" w:space="0" w:color="auto"/>
        <w:left w:val="none" w:sz="0" w:space="0" w:color="auto"/>
        <w:bottom w:val="none" w:sz="0" w:space="0" w:color="auto"/>
        <w:right w:val="none" w:sz="0" w:space="0" w:color="auto"/>
      </w:divBdr>
    </w:div>
    <w:div w:id="1988699559">
      <w:bodyDiv w:val="1"/>
      <w:marLeft w:val="0"/>
      <w:marRight w:val="0"/>
      <w:marTop w:val="0"/>
      <w:marBottom w:val="0"/>
      <w:divBdr>
        <w:top w:val="none" w:sz="0" w:space="0" w:color="auto"/>
        <w:left w:val="none" w:sz="0" w:space="0" w:color="auto"/>
        <w:bottom w:val="none" w:sz="0" w:space="0" w:color="auto"/>
        <w:right w:val="none" w:sz="0" w:space="0" w:color="auto"/>
      </w:divBdr>
    </w:div>
    <w:div w:id="1988972742">
      <w:marLeft w:val="480"/>
      <w:marRight w:val="0"/>
      <w:marTop w:val="0"/>
      <w:marBottom w:val="0"/>
      <w:divBdr>
        <w:top w:val="none" w:sz="0" w:space="0" w:color="auto"/>
        <w:left w:val="none" w:sz="0" w:space="0" w:color="auto"/>
        <w:bottom w:val="none" w:sz="0" w:space="0" w:color="auto"/>
        <w:right w:val="none" w:sz="0" w:space="0" w:color="auto"/>
      </w:divBdr>
    </w:div>
    <w:div w:id="1989967304">
      <w:marLeft w:val="480"/>
      <w:marRight w:val="0"/>
      <w:marTop w:val="0"/>
      <w:marBottom w:val="0"/>
      <w:divBdr>
        <w:top w:val="none" w:sz="0" w:space="0" w:color="auto"/>
        <w:left w:val="none" w:sz="0" w:space="0" w:color="auto"/>
        <w:bottom w:val="none" w:sz="0" w:space="0" w:color="auto"/>
        <w:right w:val="none" w:sz="0" w:space="0" w:color="auto"/>
      </w:divBdr>
    </w:div>
    <w:div w:id="1990087750">
      <w:marLeft w:val="480"/>
      <w:marRight w:val="0"/>
      <w:marTop w:val="0"/>
      <w:marBottom w:val="0"/>
      <w:divBdr>
        <w:top w:val="none" w:sz="0" w:space="0" w:color="auto"/>
        <w:left w:val="none" w:sz="0" w:space="0" w:color="auto"/>
        <w:bottom w:val="none" w:sz="0" w:space="0" w:color="auto"/>
        <w:right w:val="none" w:sz="0" w:space="0" w:color="auto"/>
      </w:divBdr>
    </w:div>
    <w:div w:id="1990090895">
      <w:marLeft w:val="480"/>
      <w:marRight w:val="0"/>
      <w:marTop w:val="0"/>
      <w:marBottom w:val="0"/>
      <w:divBdr>
        <w:top w:val="none" w:sz="0" w:space="0" w:color="auto"/>
        <w:left w:val="none" w:sz="0" w:space="0" w:color="auto"/>
        <w:bottom w:val="none" w:sz="0" w:space="0" w:color="auto"/>
        <w:right w:val="none" w:sz="0" w:space="0" w:color="auto"/>
      </w:divBdr>
    </w:div>
    <w:div w:id="1990093942">
      <w:marLeft w:val="480"/>
      <w:marRight w:val="0"/>
      <w:marTop w:val="0"/>
      <w:marBottom w:val="0"/>
      <w:divBdr>
        <w:top w:val="none" w:sz="0" w:space="0" w:color="auto"/>
        <w:left w:val="none" w:sz="0" w:space="0" w:color="auto"/>
        <w:bottom w:val="none" w:sz="0" w:space="0" w:color="auto"/>
        <w:right w:val="none" w:sz="0" w:space="0" w:color="auto"/>
      </w:divBdr>
    </w:div>
    <w:div w:id="1990592703">
      <w:marLeft w:val="480"/>
      <w:marRight w:val="0"/>
      <w:marTop w:val="0"/>
      <w:marBottom w:val="0"/>
      <w:divBdr>
        <w:top w:val="none" w:sz="0" w:space="0" w:color="auto"/>
        <w:left w:val="none" w:sz="0" w:space="0" w:color="auto"/>
        <w:bottom w:val="none" w:sz="0" w:space="0" w:color="auto"/>
        <w:right w:val="none" w:sz="0" w:space="0" w:color="auto"/>
      </w:divBdr>
    </w:div>
    <w:div w:id="1990672559">
      <w:marLeft w:val="480"/>
      <w:marRight w:val="0"/>
      <w:marTop w:val="0"/>
      <w:marBottom w:val="0"/>
      <w:divBdr>
        <w:top w:val="none" w:sz="0" w:space="0" w:color="auto"/>
        <w:left w:val="none" w:sz="0" w:space="0" w:color="auto"/>
        <w:bottom w:val="none" w:sz="0" w:space="0" w:color="auto"/>
        <w:right w:val="none" w:sz="0" w:space="0" w:color="auto"/>
      </w:divBdr>
    </w:div>
    <w:div w:id="1991985140">
      <w:marLeft w:val="480"/>
      <w:marRight w:val="0"/>
      <w:marTop w:val="0"/>
      <w:marBottom w:val="0"/>
      <w:divBdr>
        <w:top w:val="none" w:sz="0" w:space="0" w:color="auto"/>
        <w:left w:val="none" w:sz="0" w:space="0" w:color="auto"/>
        <w:bottom w:val="none" w:sz="0" w:space="0" w:color="auto"/>
        <w:right w:val="none" w:sz="0" w:space="0" w:color="auto"/>
      </w:divBdr>
    </w:div>
    <w:div w:id="1992173521">
      <w:marLeft w:val="480"/>
      <w:marRight w:val="0"/>
      <w:marTop w:val="0"/>
      <w:marBottom w:val="0"/>
      <w:divBdr>
        <w:top w:val="none" w:sz="0" w:space="0" w:color="auto"/>
        <w:left w:val="none" w:sz="0" w:space="0" w:color="auto"/>
        <w:bottom w:val="none" w:sz="0" w:space="0" w:color="auto"/>
        <w:right w:val="none" w:sz="0" w:space="0" w:color="auto"/>
      </w:divBdr>
    </w:div>
    <w:div w:id="1992176007">
      <w:bodyDiv w:val="1"/>
      <w:marLeft w:val="0"/>
      <w:marRight w:val="0"/>
      <w:marTop w:val="0"/>
      <w:marBottom w:val="0"/>
      <w:divBdr>
        <w:top w:val="none" w:sz="0" w:space="0" w:color="auto"/>
        <w:left w:val="none" w:sz="0" w:space="0" w:color="auto"/>
        <w:bottom w:val="none" w:sz="0" w:space="0" w:color="auto"/>
        <w:right w:val="none" w:sz="0" w:space="0" w:color="auto"/>
      </w:divBdr>
    </w:div>
    <w:div w:id="1992252250">
      <w:marLeft w:val="480"/>
      <w:marRight w:val="0"/>
      <w:marTop w:val="0"/>
      <w:marBottom w:val="0"/>
      <w:divBdr>
        <w:top w:val="none" w:sz="0" w:space="0" w:color="auto"/>
        <w:left w:val="none" w:sz="0" w:space="0" w:color="auto"/>
        <w:bottom w:val="none" w:sz="0" w:space="0" w:color="auto"/>
        <w:right w:val="none" w:sz="0" w:space="0" w:color="auto"/>
      </w:divBdr>
    </w:div>
    <w:div w:id="1992515767">
      <w:marLeft w:val="480"/>
      <w:marRight w:val="0"/>
      <w:marTop w:val="0"/>
      <w:marBottom w:val="0"/>
      <w:divBdr>
        <w:top w:val="none" w:sz="0" w:space="0" w:color="auto"/>
        <w:left w:val="none" w:sz="0" w:space="0" w:color="auto"/>
        <w:bottom w:val="none" w:sz="0" w:space="0" w:color="auto"/>
        <w:right w:val="none" w:sz="0" w:space="0" w:color="auto"/>
      </w:divBdr>
    </w:div>
    <w:div w:id="1993679706">
      <w:bodyDiv w:val="1"/>
      <w:marLeft w:val="0"/>
      <w:marRight w:val="0"/>
      <w:marTop w:val="0"/>
      <w:marBottom w:val="0"/>
      <w:divBdr>
        <w:top w:val="none" w:sz="0" w:space="0" w:color="auto"/>
        <w:left w:val="none" w:sz="0" w:space="0" w:color="auto"/>
        <w:bottom w:val="none" w:sz="0" w:space="0" w:color="auto"/>
        <w:right w:val="none" w:sz="0" w:space="0" w:color="auto"/>
      </w:divBdr>
    </w:div>
    <w:div w:id="1994286219">
      <w:marLeft w:val="480"/>
      <w:marRight w:val="0"/>
      <w:marTop w:val="0"/>
      <w:marBottom w:val="0"/>
      <w:divBdr>
        <w:top w:val="none" w:sz="0" w:space="0" w:color="auto"/>
        <w:left w:val="none" w:sz="0" w:space="0" w:color="auto"/>
        <w:bottom w:val="none" w:sz="0" w:space="0" w:color="auto"/>
        <w:right w:val="none" w:sz="0" w:space="0" w:color="auto"/>
      </w:divBdr>
    </w:div>
    <w:div w:id="1994291411">
      <w:marLeft w:val="480"/>
      <w:marRight w:val="0"/>
      <w:marTop w:val="0"/>
      <w:marBottom w:val="0"/>
      <w:divBdr>
        <w:top w:val="none" w:sz="0" w:space="0" w:color="auto"/>
        <w:left w:val="none" w:sz="0" w:space="0" w:color="auto"/>
        <w:bottom w:val="none" w:sz="0" w:space="0" w:color="auto"/>
        <w:right w:val="none" w:sz="0" w:space="0" w:color="auto"/>
      </w:divBdr>
    </w:div>
    <w:div w:id="1994678700">
      <w:bodyDiv w:val="1"/>
      <w:marLeft w:val="0"/>
      <w:marRight w:val="0"/>
      <w:marTop w:val="0"/>
      <w:marBottom w:val="0"/>
      <w:divBdr>
        <w:top w:val="none" w:sz="0" w:space="0" w:color="auto"/>
        <w:left w:val="none" w:sz="0" w:space="0" w:color="auto"/>
        <w:bottom w:val="none" w:sz="0" w:space="0" w:color="auto"/>
        <w:right w:val="none" w:sz="0" w:space="0" w:color="auto"/>
      </w:divBdr>
    </w:div>
    <w:div w:id="1995065410">
      <w:marLeft w:val="480"/>
      <w:marRight w:val="0"/>
      <w:marTop w:val="0"/>
      <w:marBottom w:val="0"/>
      <w:divBdr>
        <w:top w:val="none" w:sz="0" w:space="0" w:color="auto"/>
        <w:left w:val="none" w:sz="0" w:space="0" w:color="auto"/>
        <w:bottom w:val="none" w:sz="0" w:space="0" w:color="auto"/>
        <w:right w:val="none" w:sz="0" w:space="0" w:color="auto"/>
      </w:divBdr>
    </w:div>
    <w:div w:id="1995136526">
      <w:marLeft w:val="480"/>
      <w:marRight w:val="0"/>
      <w:marTop w:val="0"/>
      <w:marBottom w:val="0"/>
      <w:divBdr>
        <w:top w:val="none" w:sz="0" w:space="0" w:color="auto"/>
        <w:left w:val="none" w:sz="0" w:space="0" w:color="auto"/>
        <w:bottom w:val="none" w:sz="0" w:space="0" w:color="auto"/>
        <w:right w:val="none" w:sz="0" w:space="0" w:color="auto"/>
      </w:divBdr>
    </w:div>
    <w:div w:id="1995260079">
      <w:bodyDiv w:val="1"/>
      <w:marLeft w:val="0"/>
      <w:marRight w:val="0"/>
      <w:marTop w:val="0"/>
      <w:marBottom w:val="0"/>
      <w:divBdr>
        <w:top w:val="none" w:sz="0" w:space="0" w:color="auto"/>
        <w:left w:val="none" w:sz="0" w:space="0" w:color="auto"/>
        <w:bottom w:val="none" w:sz="0" w:space="0" w:color="auto"/>
        <w:right w:val="none" w:sz="0" w:space="0" w:color="auto"/>
      </w:divBdr>
    </w:div>
    <w:div w:id="1995450815">
      <w:bodyDiv w:val="1"/>
      <w:marLeft w:val="0"/>
      <w:marRight w:val="0"/>
      <w:marTop w:val="0"/>
      <w:marBottom w:val="0"/>
      <w:divBdr>
        <w:top w:val="none" w:sz="0" w:space="0" w:color="auto"/>
        <w:left w:val="none" w:sz="0" w:space="0" w:color="auto"/>
        <w:bottom w:val="none" w:sz="0" w:space="0" w:color="auto"/>
        <w:right w:val="none" w:sz="0" w:space="0" w:color="auto"/>
      </w:divBdr>
    </w:div>
    <w:div w:id="1995525414">
      <w:marLeft w:val="480"/>
      <w:marRight w:val="0"/>
      <w:marTop w:val="0"/>
      <w:marBottom w:val="0"/>
      <w:divBdr>
        <w:top w:val="none" w:sz="0" w:space="0" w:color="auto"/>
        <w:left w:val="none" w:sz="0" w:space="0" w:color="auto"/>
        <w:bottom w:val="none" w:sz="0" w:space="0" w:color="auto"/>
        <w:right w:val="none" w:sz="0" w:space="0" w:color="auto"/>
      </w:divBdr>
    </w:div>
    <w:div w:id="1996178099">
      <w:marLeft w:val="480"/>
      <w:marRight w:val="0"/>
      <w:marTop w:val="0"/>
      <w:marBottom w:val="0"/>
      <w:divBdr>
        <w:top w:val="none" w:sz="0" w:space="0" w:color="auto"/>
        <w:left w:val="none" w:sz="0" w:space="0" w:color="auto"/>
        <w:bottom w:val="none" w:sz="0" w:space="0" w:color="auto"/>
        <w:right w:val="none" w:sz="0" w:space="0" w:color="auto"/>
      </w:divBdr>
    </w:div>
    <w:div w:id="1996838484">
      <w:marLeft w:val="480"/>
      <w:marRight w:val="0"/>
      <w:marTop w:val="0"/>
      <w:marBottom w:val="0"/>
      <w:divBdr>
        <w:top w:val="none" w:sz="0" w:space="0" w:color="auto"/>
        <w:left w:val="none" w:sz="0" w:space="0" w:color="auto"/>
        <w:bottom w:val="none" w:sz="0" w:space="0" w:color="auto"/>
        <w:right w:val="none" w:sz="0" w:space="0" w:color="auto"/>
      </w:divBdr>
    </w:div>
    <w:div w:id="1997033737">
      <w:marLeft w:val="480"/>
      <w:marRight w:val="0"/>
      <w:marTop w:val="0"/>
      <w:marBottom w:val="0"/>
      <w:divBdr>
        <w:top w:val="none" w:sz="0" w:space="0" w:color="auto"/>
        <w:left w:val="none" w:sz="0" w:space="0" w:color="auto"/>
        <w:bottom w:val="none" w:sz="0" w:space="0" w:color="auto"/>
        <w:right w:val="none" w:sz="0" w:space="0" w:color="auto"/>
      </w:divBdr>
    </w:div>
    <w:div w:id="1997102608">
      <w:marLeft w:val="480"/>
      <w:marRight w:val="0"/>
      <w:marTop w:val="0"/>
      <w:marBottom w:val="0"/>
      <w:divBdr>
        <w:top w:val="none" w:sz="0" w:space="0" w:color="auto"/>
        <w:left w:val="none" w:sz="0" w:space="0" w:color="auto"/>
        <w:bottom w:val="none" w:sz="0" w:space="0" w:color="auto"/>
        <w:right w:val="none" w:sz="0" w:space="0" w:color="auto"/>
      </w:divBdr>
    </w:div>
    <w:div w:id="1997416330">
      <w:marLeft w:val="480"/>
      <w:marRight w:val="0"/>
      <w:marTop w:val="0"/>
      <w:marBottom w:val="0"/>
      <w:divBdr>
        <w:top w:val="none" w:sz="0" w:space="0" w:color="auto"/>
        <w:left w:val="none" w:sz="0" w:space="0" w:color="auto"/>
        <w:bottom w:val="none" w:sz="0" w:space="0" w:color="auto"/>
        <w:right w:val="none" w:sz="0" w:space="0" w:color="auto"/>
      </w:divBdr>
    </w:div>
    <w:div w:id="1998798260">
      <w:marLeft w:val="480"/>
      <w:marRight w:val="0"/>
      <w:marTop w:val="0"/>
      <w:marBottom w:val="0"/>
      <w:divBdr>
        <w:top w:val="none" w:sz="0" w:space="0" w:color="auto"/>
        <w:left w:val="none" w:sz="0" w:space="0" w:color="auto"/>
        <w:bottom w:val="none" w:sz="0" w:space="0" w:color="auto"/>
        <w:right w:val="none" w:sz="0" w:space="0" w:color="auto"/>
      </w:divBdr>
    </w:div>
    <w:div w:id="1999846630">
      <w:marLeft w:val="480"/>
      <w:marRight w:val="0"/>
      <w:marTop w:val="0"/>
      <w:marBottom w:val="0"/>
      <w:divBdr>
        <w:top w:val="none" w:sz="0" w:space="0" w:color="auto"/>
        <w:left w:val="none" w:sz="0" w:space="0" w:color="auto"/>
        <w:bottom w:val="none" w:sz="0" w:space="0" w:color="auto"/>
        <w:right w:val="none" w:sz="0" w:space="0" w:color="auto"/>
      </w:divBdr>
    </w:div>
    <w:div w:id="2000301452">
      <w:marLeft w:val="480"/>
      <w:marRight w:val="0"/>
      <w:marTop w:val="0"/>
      <w:marBottom w:val="0"/>
      <w:divBdr>
        <w:top w:val="none" w:sz="0" w:space="0" w:color="auto"/>
        <w:left w:val="none" w:sz="0" w:space="0" w:color="auto"/>
        <w:bottom w:val="none" w:sz="0" w:space="0" w:color="auto"/>
        <w:right w:val="none" w:sz="0" w:space="0" w:color="auto"/>
      </w:divBdr>
    </w:div>
    <w:div w:id="2000648230">
      <w:bodyDiv w:val="1"/>
      <w:marLeft w:val="0"/>
      <w:marRight w:val="0"/>
      <w:marTop w:val="0"/>
      <w:marBottom w:val="0"/>
      <w:divBdr>
        <w:top w:val="none" w:sz="0" w:space="0" w:color="auto"/>
        <w:left w:val="none" w:sz="0" w:space="0" w:color="auto"/>
        <w:bottom w:val="none" w:sz="0" w:space="0" w:color="auto"/>
        <w:right w:val="none" w:sz="0" w:space="0" w:color="auto"/>
      </w:divBdr>
    </w:div>
    <w:div w:id="2000688777">
      <w:marLeft w:val="480"/>
      <w:marRight w:val="0"/>
      <w:marTop w:val="0"/>
      <w:marBottom w:val="0"/>
      <w:divBdr>
        <w:top w:val="none" w:sz="0" w:space="0" w:color="auto"/>
        <w:left w:val="none" w:sz="0" w:space="0" w:color="auto"/>
        <w:bottom w:val="none" w:sz="0" w:space="0" w:color="auto"/>
        <w:right w:val="none" w:sz="0" w:space="0" w:color="auto"/>
      </w:divBdr>
    </w:div>
    <w:div w:id="2000697183">
      <w:marLeft w:val="480"/>
      <w:marRight w:val="0"/>
      <w:marTop w:val="0"/>
      <w:marBottom w:val="0"/>
      <w:divBdr>
        <w:top w:val="none" w:sz="0" w:space="0" w:color="auto"/>
        <w:left w:val="none" w:sz="0" w:space="0" w:color="auto"/>
        <w:bottom w:val="none" w:sz="0" w:space="0" w:color="auto"/>
        <w:right w:val="none" w:sz="0" w:space="0" w:color="auto"/>
      </w:divBdr>
    </w:div>
    <w:div w:id="2001689263">
      <w:marLeft w:val="480"/>
      <w:marRight w:val="0"/>
      <w:marTop w:val="0"/>
      <w:marBottom w:val="0"/>
      <w:divBdr>
        <w:top w:val="none" w:sz="0" w:space="0" w:color="auto"/>
        <w:left w:val="none" w:sz="0" w:space="0" w:color="auto"/>
        <w:bottom w:val="none" w:sz="0" w:space="0" w:color="auto"/>
        <w:right w:val="none" w:sz="0" w:space="0" w:color="auto"/>
      </w:divBdr>
    </w:div>
    <w:div w:id="2002078186">
      <w:marLeft w:val="480"/>
      <w:marRight w:val="0"/>
      <w:marTop w:val="0"/>
      <w:marBottom w:val="0"/>
      <w:divBdr>
        <w:top w:val="none" w:sz="0" w:space="0" w:color="auto"/>
        <w:left w:val="none" w:sz="0" w:space="0" w:color="auto"/>
        <w:bottom w:val="none" w:sz="0" w:space="0" w:color="auto"/>
        <w:right w:val="none" w:sz="0" w:space="0" w:color="auto"/>
      </w:divBdr>
    </w:div>
    <w:div w:id="2002348121">
      <w:marLeft w:val="480"/>
      <w:marRight w:val="0"/>
      <w:marTop w:val="0"/>
      <w:marBottom w:val="0"/>
      <w:divBdr>
        <w:top w:val="none" w:sz="0" w:space="0" w:color="auto"/>
        <w:left w:val="none" w:sz="0" w:space="0" w:color="auto"/>
        <w:bottom w:val="none" w:sz="0" w:space="0" w:color="auto"/>
        <w:right w:val="none" w:sz="0" w:space="0" w:color="auto"/>
      </w:divBdr>
    </w:div>
    <w:div w:id="2002461565">
      <w:marLeft w:val="480"/>
      <w:marRight w:val="0"/>
      <w:marTop w:val="0"/>
      <w:marBottom w:val="0"/>
      <w:divBdr>
        <w:top w:val="none" w:sz="0" w:space="0" w:color="auto"/>
        <w:left w:val="none" w:sz="0" w:space="0" w:color="auto"/>
        <w:bottom w:val="none" w:sz="0" w:space="0" w:color="auto"/>
        <w:right w:val="none" w:sz="0" w:space="0" w:color="auto"/>
      </w:divBdr>
    </w:div>
    <w:div w:id="2003269788">
      <w:marLeft w:val="480"/>
      <w:marRight w:val="0"/>
      <w:marTop w:val="0"/>
      <w:marBottom w:val="0"/>
      <w:divBdr>
        <w:top w:val="none" w:sz="0" w:space="0" w:color="auto"/>
        <w:left w:val="none" w:sz="0" w:space="0" w:color="auto"/>
        <w:bottom w:val="none" w:sz="0" w:space="0" w:color="auto"/>
        <w:right w:val="none" w:sz="0" w:space="0" w:color="auto"/>
      </w:divBdr>
    </w:div>
    <w:div w:id="2003310301">
      <w:marLeft w:val="480"/>
      <w:marRight w:val="0"/>
      <w:marTop w:val="0"/>
      <w:marBottom w:val="0"/>
      <w:divBdr>
        <w:top w:val="none" w:sz="0" w:space="0" w:color="auto"/>
        <w:left w:val="none" w:sz="0" w:space="0" w:color="auto"/>
        <w:bottom w:val="none" w:sz="0" w:space="0" w:color="auto"/>
        <w:right w:val="none" w:sz="0" w:space="0" w:color="auto"/>
      </w:divBdr>
    </w:div>
    <w:div w:id="2003384561">
      <w:marLeft w:val="480"/>
      <w:marRight w:val="0"/>
      <w:marTop w:val="0"/>
      <w:marBottom w:val="0"/>
      <w:divBdr>
        <w:top w:val="none" w:sz="0" w:space="0" w:color="auto"/>
        <w:left w:val="none" w:sz="0" w:space="0" w:color="auto"/>
        <w:bottom w:val="none" w:sz="0" w:space="0" w:color="auto"/>
        <w:right w:val="none" w:sz="0" w:space="0" w:color="auto"/>
      </w:divBdr>
    </w:div>
    <w:div w:id="2003387889">
      <w:marLeft w:val="480"/>
      <w:marRight w:val="0"/>
      <w:marTop w:val="0"/>
      <w:marBottom w:val="0"/>
      <w:divBdr>
        <w:top w:val="none" w:sz="0" w:space="0" w:color="auto"/>
        <w:left w:val="none" w:sz="0" w:space="0" w:color="auto"/>
        <w:bottom w:val="none" w:sz="0" w:space="0" w:color="auto"/>
        <w:right w:val="none" w:sz="0" w:space="0" w:color="auto"/>
      </w:divBdr>
    </w:div>
    <w:div w:id="2003775508">
      <w:marLeft w:val="480"/>
      <w:marRight w:val="0"/>
      <w:marTop w:val="0"/>
      <w:marBottom w:val="0"/>
      <w:divBdr>
        <w:top w:val="none" w:sz="0" w:space="0" w:color="auto"/>
        <w:left w:val="none" w:sz="0" w:space="0" w:color="auto"/>
        <w:bottom w:val="none" w:sz="0" w:space="0" w:color="auto"/>
        <w:right w:val="none" w:sz="0" w:space="0" w:color="auto"/>
      </w:divBdr>
    </w:div>
    <w:div w:id="2003894688">
      <w:bodyDiv w:val="1"/>
      <w:marLeft w:val="0"/>
      <w:marRight w:val="0"/>
      <w:marTop w:val="0"/>
      <w:marBottom w:val="0"/>
      <w:divBdr>
        <w:top w:val="none" w:sz="0" w:space="0" w:color="auto"/>
        <w:left w:val="none" w:sz="0" w:space="0" w:color="auto"/>
        <w:bottom w:val="none" w:sz="0" w:space="0" w:color="auto"/>
        <w:right w:val="none" w:sz="0" w:space="0" w:color="auto"/>
      </w:divBdr>
    </w:div>
    <w:div w:id="2004353708">
      <w:marLeft w:val="480"/>
      <w:marRight w:val="0"/>
      <w:marTop w:val="0"/>
      <w:marBottom w:val="0"/>
      <w:divBdr>
        <w:top w:val="none" w:sz="0" w:space="0" w:color="auto"/>
        <w:left w:val="none" w:sz="0" w:space="0" w:color="auto"/>
        <w:bottom w:val="none" w:sz="0" w:space="0" w:color="auto"/>
        <w:right w:val="none" w:sz="0" w:space="0" w:color="auto"/>
      </w:divBdr>
    </w:div>
    <w:div w:id="2004383657">
      <w:marLeft w:val="480"/>
      <w:marRight w:val="0"/>
      <w:marTop w:val="0"/>
      <w:marBottom w:val="0"/>
      <w:divBdr>
        <w:top w:val="none" w:sz="0" w:space="0" w:color="auto"/>
        <w:left w:val="none" w:sz="0" w:space="0" w:color="auto"/>
        <w:bottom w:val="none" w:sz="0" w:space="0" w:color="auto"/>
        <w:right w:val="none" w:sz="0" w:space="0" w:color="auto"/>
      </w:divBdr>
    </w:div>
    <w:div w:id="2004770733">
      <w:marLeft w:val="480"/>
      <w:marRight w:val="0"/>
      <w:marTop w:val="0"/>
      <w:marBottom w:val="0"/>
      <w:divBdr>
        <w:top w:val="none" w:sz="0" w:space="0" w:color="auto"/>
        <w:left w:val="none" w:sz="0" w:space="0" w:color="auto"/>
        <w:bottom w:val="none" w:sz="0" w:space="0" w:color="auto"/>
        <w:right w:val="none" w:sz="0" w:space="0" w:color="auto"/>
      </w:divBdr>
    </w:div>
    <w:div w:id="2004774062">
      <w:marLeft w:val="480"/>
      <w:marRight w:val="0"/>
      <w:marTop w:val="0"/>
      <w:marBottom w:val="0"/>
      <w:divBdr>
        <w:top w:val="none" w:sz="0" w:space="0" w:color="auto"/>
        <w:left w:val="none" w:sz="0" w:space="0" w:color="auto"/>
        <w:bottom w:val="none" w:sz="0" w:space="0" w:color="auto"/>
        <w:right w:val="none" w:sz="0" w:space="0" w:color="auto"/>
      </w:divBdr>
    </w:div>
    <w:div w:id="2005159547">
      <w:marLeft w:val="480"/>
      <w:marRight w:val="0"/>
      <w:marTop w:val="0"/>
      <w:marBottom w:val="0"/>
      <w:divBdr>
        <w:top w:val="none" w:sz="0" w:space="0" w:color="auto"/>
        <w:left w:val="none" w:sz="0" w:space="0" w:color="auto"/>
        <w:bottom w:val="none" w:sz="0" w:space="0" w:color="auto"/>
        <w:right w:val="none" w:sz="0" w:space="0" w:color="auto"/>
      </w:divBdr>
    </w:div>
    <w:div w:id="2005235935">
      <w:bodyDiv w:val="1"/>
      <w:marLeft w:val="0"/>
      <w:marRight w:val="0"/>
      <w:marTop w:val="0"/>
      <w:marBottom w:val="0"/>
      <w:divBdr>
        <w:top w:val="none" w:sz="0" w:space="0" w:color="auto"/>
        <w:left w:val="none" w:sz="0" w:space="0" w:color="auto"/>
        <w:bottom w:val="none" w:sz="0" w:space="0" w:color="auto"/>
        <w:right w:val="none" w:sz="0" w:space="0" w:color="auto"/>
      </w:divBdr>
    </w:div>
    <w:div w:id="2005471950">
      <w:marLeft w:val="480"/>
      <w:marRight w:val="0"/>
      <w:marTop w:val="0"/>
      <w:marBottom w:val="0"/>
      <w:divBdr>
        <w:top w:val="none" w:sz="0" w:space="0" w:color="auto"/>
        <w:left w:val="none" w:sz="0" w:space="0" w:color="auto"/>
        <w:bottom w:val="none" w:sz="0" w:space="0" w:color="auto"/>
        <w:right w:val="none" w:sz="0" w:space="0" w:color="auto"/>
      </w:divBdr>
    </w:div>
    <w:div w:id="2006085892">
      <w:marLeft w:val="480"/>
      <w:marRight w:val="0"/>
      <w:marTop w:val="0"/>
      <w:marBottom w:val="0"/>
      <w:divBdr>
        <w:top w:val="none" w:sz="0" w:space="0" w:color="auto"/>
        <w:left w:val="none" w:sz="0" w:space="0" w:color="auto"/>
        <w:bottom w:val="none" w:sz="0" w:space="0" w:color="auto"/>
        <w:right w:val="none" w:sz="0" w:space="0" w:color="auto"/>
      </w:divBdr>
    </w:div>
    <w:div w:id="2006393904">
      <w:marLeft w:val="480"/>
      <w:marRight w:val="0"/>
      <w:marTop w:val="0"/>
      <w:marBottom w:val="0"/>
      <w:divBdr>
        <w:top w:val="none" w:sz="0" w:space="0" w:color="auto"/>
        <w:left w:val="none" w:sz="0" w:space="0" w:color="auto"/>
        <w:bottom w:val="none" w:sz="0" w:space="0" w:color="auto"/>
        <w:right w:val="none" w:sz="0" w:space="0" w:color="auto"/>
      </w:divBdr>
    </w:div>
    <w:div w:id="2006666035">
      <w:marLeft w:val="480"/>
      <w:marRight w:val="0"/>
      <w:marTop w:val="0"/>
      <w:marBottom w:val="0"/>
      <w:divBdr>
        <w:top w:val="none" w:sz="0" w:space="0" w:color="auto"/>
        <w:left w:val="none" w:sz="0" w:space="0" w:color="auto"/>
        <w:bottom w:val="none" w:sz="0" w:space="0" w:color="auto"/>
        <w:right w:val="none" w:sz="0" w:space="0" w:color="auto"/>
      </w:divBdr>
    </w:div>
    <w:div w:id="2006782083">
      <w:bodyDiv w:val="1"/>
      <w:marLeft w:val="0"/>
      <w:marRight w:val="0"/>
      <w:marTop w:val="0"/>
      <w:marBottom w:val="0"/>
      <w:divBdr>
        <w:top w:val="none" w:sz="0" w:space="0" w:color="auto"/>
        <w:left w:val="none" w:sz="0" w:space="0" w:color="auto"/>
        <w:bottom w:val="none" w:sz="0" w:space="0" w:color="auto"/>
        <w:right w:val="none" w:sz="0" w:space="0" w:color="auto"/>
      </w:divBdr>
    </w:div>
    <w:div w:id="2006931510">
      <w:marLeft w:val="480"/>
      <w:marRight w:val="0"/>
      <w:marTop w:val="0"/>
      <w:marBottom w:val="0"/>
      <w:divBdr>
        <w:top w:val="none" w:sz="0" w:space="0" w:color="auto"/>
        <w:left w:val="none" w:sz="0" w:space="0" w:color="auto"/>
        <w:bottom w:val="none" w:sz="0" w:space="0" w:color="auto"/>
        <w:right w:val="none" w:sz="0" w:space="0" w:color="auto"/>
      </w:divBdr>
    </w:div>
    <w:div w:id="2006932280">
      <w:marLeft w:val="480"/>
      <w:marRight w:val="0"/>
      <w:marTop w:val="0"/>
      <w:marBottom w:val="0"/>
      <w:divBdr>
        <w:top w:val="none" w:sz="0" w:space="0" w:color="auto"/>
        <w:left w:val="none" w:sz="0" w:space="0" w:color="auto"/>
        <w:bottom w:val="none" w:sz="0" w:space="0" w:color="auto"/>
        <w:right w:val="none" w:sz="0" w:space="0" w:color="auto"/>
      </w:divBdr>
    </w:div>
    <w:div w:id="2007393693">
      <w:bodyDiv w:val="1"/>
      <w:marLeft w:val="0"/>
      <w:marRight w:val="0"/>
      <w:marTop w:val="0"/>
      <w:marBottom w:val="0"/>
      <w:divBdr>
        <w:top w:val="none" w:sz="0" w:space="0" w:color="auto"/>
        <w:left w:val="none" w:sz="0" w:space="0" w:color="auto"/>
        <w:bottom w:val="none" w:sz="0" w:space="0" w:color="auto"/>
        <w:right w:val="none" w:sz="0" w:space="0" w:color="auto"/>
      </w:divBdr>
    </w:div>
    <w:div w:id="2007398685">
      <w:marLeft w:val="480"/>
      <w:marRight w:val="0"/>
      <w:marTop w:val="0"/>
      <w:marBottom w:val="0"/>
      <w:divBdr>
        <w:top w:val="none" w:sz="0" w:space="0" w:color="auto"/>
        <w:left w:val="none" w:sz="0" w:space="0" w:color="auto"/>
        <w:bottom w:val="none" w:sz="0" w:space="0" w:color="auto"/>
        <w:right w:val="none" w:sz="0" w:space="0" w:color="auto"/>
      </w:divBdr>
    </w:div>
    <w:div w:id="2007632300">
      <w:bodyDiv w:val="1"/>
      <w:marLeft w:val="0"/>
      <w:marRight w:val="0"/>
      <w:marTop w:val="0"/>
      <w:marBottom w:val="0"/>
      <w:divBdr>
        <w:top w:val="none" w:sz="0" w:space="0" w:color="auto"/>
        <w:left w:val="none" w:sz="0" w:space="0" w:color="auto"/>
        <w:bottom w:val="none" w:sz="0" w:space="0" w:color="auto"/>
        <w:right w:val="none" w:sz="0" w:space="0" w:color="auto"/>
      </w:divBdr>
    </w:div>
    <w:div w:id="2007786053">
      <w:marLeft w:val="480"/>
      <w:marRight w:val="0"/>
      <w:marTop w:val="0"/>
      <w:marBottom w:val="0"/>
      <w:divBdr>
        <w:top w:val="none" w:sz="0" w:space="0" w:color="auto"/>
        <w:left w:val="none" w:sz="0" w:space="0" w:color="auto"/>
        <w:bottom w:val="none" w:sz="0" w:space="0" w:color="auto"/>
        <w:right w:val="none" w:sz="0" w:space="0" w:color="auto"/>
      </w:divBdr>
    </w:div>
    <w:div w:id="2007980353">
      <w:bodyDiv w:val="1"/>
      <w:marLeft w:val="0"/>
      <w:marRight w:val="0"/>
      <w:marTop w:val="0"/>
      <w:marBottom w:val="0"/>
      <w:divBdr>
        <w:top w:val="none" w:sz="0" w:space="0" w:color="auto"/>
        <w:left w:val="none" w:sz="0" w:space="0" w:color="auto"/>
        <w:bottom w:val="none" w:sz="0" w:space="0" w:color="auto"/>
        <w:right w:val="none" w:sz="0" w:space="0" w:color="auto"/>
      </w:divBdr>
    </w:div>
    <w:div w:id="2008360871">
      <w:bodyDiv w:val="1"/>
      <w:marLeft w:val="0"/>
      <w:marRight w:val="0"/>
      <w:marTop w:val="0"/>
      <w:marBottom w:val="0"/>
      <w:divBdr>
        <w:top w:val="none" w:sz="0" w:space="0" w:color="auto"/>
        <w:left w:val="none" w:sz="0" w:space="0" w:color="auto"/>
        <w:bottom w:val="none" w:sz="0" w:space="0" w:color="auto"/>
        <w:right w:val="none" w:sz="0" w:space="0" w:color="auto"/>
      </w:divBdr>
    </w:div>
    <w:div w:id="2008560163">
      <w:marLeft w:val="480"/>
      <w:marRight w:val="0"/>
      <w:marTop w:val="0"/>
      <w:marBottom w:val="0"/>
      <w:divBdr>
        <w:top w:val="none" w:sz="0" w:space="0" w:color="auto"/>
        <w:left w:val="none" w:sz="0" w:space="0" w:color="auto"/>
        <w:bottom w:val="none" w:sz="0" w:space="0" w:color="auto"/>
        <w:right w:val="none" w:sz="0" w:space="0" w:color="auto"/>
      </w:divBdr>
    </w:div>
    <w:div w:id="2009138418">
      <w:marLeft w:val="480"/>
      <w:marRight w:val="0"/>
      <w:marTop w:val="0"/>
      <w:marBottom w:val="0"/>
      <w:divBdr>
        <w:top w:val="none" w:sz="0" w:space="0" w:color="auto"/>
        <w:left w:val="none" w:sz="0" w:space="0" w:color="auto"/>
        <w:bottom w:val="none" w:sz="0" w:space="0" w:color="auto"/>
        <w:right w:val="none" w:sz="0" w:space="0" w:color="auto"/>
      </w:divBdr>
    </w:div>
    <w:div w:id="2009358143">
      <w:marLeft w:val="480"/>
      <w:marRight w:val="0"/>
      <w:marTop w:val="0"/>
      <w:marBottom w:val="0"/>
      <w:divBdr>
        <w:top w:val="none" w:sz="0" w:space="0" w:color="auto"/>
        <w:left w:val="none" w:sz="0" w:space="0" w:color="auto"/>
        <w:bottom w:val="none" w:sz="0" w:space="0" w:color="auto"/>
        <w:right w:val="none" w:sz="0" w:space="0" w:color="auto"/>
      </w:divBdr>
    </w:div>
    <w:div w:id="2009476672">
      <w:marLeft w:val="480"/>
      <w:marRight w:val="0"/>
      <w:marTop w:val="0"/>
      <w:marBottom w:val="0"/>
      <w:divBdr>
        <w:top w:val="none" w:sz="0" w:space="0" w:color="auto"/>
        <w:left w:val="none" w:sz="0" w:space="0" w:color="auto"/>
        <w:bottom w:val="none" w:sz="0" w:space="0" w:color="auto"/>
        <w:right w:val="none" w:sz="0" w:space="0" w:color="auto"/>
      </w:divBdr>
    </w:div>
    <w:div w:id="2009481274">
      <w:marLeft w:val="480"/>
      <w:marRight w:val="0"/>
      <w:marTop w:val="0"/>
      <w:marBottom w:val="0"/>
      <w:divBdr>
        <w:top w:val="none" w:sz="0" w:space="0" w:color="auto"/>
        <w:left w:val="none" w:sz="0" w:space="0" w:color="auto"/>
        <w:bottom w:val="none" w:sz="0" w:space="0" w:color="auto"/>
        <w:right w:val="none" w:sz="0" w:space="0" w:color="auto"/>
      </w:divBdr>
    </w:div>
    <w:div w:id="2009751539">
      <w:bodyDiv w:val="1"/>
      <w:marLeft w:val="0"/>
      <w:marRight w:val="0"/>
      <w:marTop w:val="0"/>
      <w:marBottom w:val="0"/>
      <w:divBdr>
        <w:top w:val="none" w:sz="0" w:space="0" w:color="auto"/>
        <w:left w:val="none" w:sz="0" w:space="0" w:color="auto"/>
        <w:bottom w:val="none" w:sz="0" w:space="0" w:color="auto"/>
        <w:right w:val="none" w:sz="0" w:space="0" w:color="auto"/>
      </w:divBdr>
    </w:div>
    <w:div w:id="2009938258">
      <w:marLeft w:val="480"/>
      <w:marRight w:val="0"/>
      <w:marTop w:val="0"/>
      <w:marBottom w:val="0"/>
      <w:divBdr>
        <w:top w:val="none" w:sz="0" w:space="0" w:color="auto"/>
        <w:left w:val="none" w:sz="0" w:space="0" w:color="auto"/>
        <w:bottom w:val="none" w:sz="0" w:space="0" w:color="auto"/>
        <w:right w:val="none" w:sz="0" w:space="0" w:color="auto"/>
      </w:divBdr>
    </w:div>
    <w:div w:id="2010060865">
      <w:marLeft w:val="480"/>
      <w:marRight w:val="0"/>
      <w:marTop w:val="0"/>
      <w:marBottom w:val="0"/>
      <w:divBdr>
        <w:top w:val="none" w:sz="0" w:space="0" w:color="auto"/>
        <w:left w:val="none" w:sz="0" w:space="0" w:color="auto"/>
        <w:bottom w:val="none" w:sz="0" w:space="0" w:color="auto"/>
        <w:right w:val="none" w:sz="0" w:space="0" w:color="auto"/>
      </w:divBdr>
    </w:div>
    <w:div w:id="2011516088">
      <w:marLeft w:val="480"/>
      <w:marRight w:val="0"/>
      <w:marTop w:val="0"/>
      <w:marBottom w:val="0"/>
      <w:divBdr>
        <w:top w:val="none" w:sz="0" w:space="0" w:color="auto"/>
        <w:left w:val="none" w:sz="0" w:space="0" w:color="auto"/>
        <w:bottom w:val="none" w:sz="0" w:space="0" w:color="auto"/>
        <w:right w:val="none" w:sz="0" w:space="0" w:color="auto"/>
      </w:divBdr>
    </w:div>
    <w:div w:id="2012759771">
      <w:marLeft w:val="480"/>
      <w:marRight w:val="0"/>
      <w:marTop w:val="0"/>
      <w:marBottom w:val="0"/>
      <w:divBdr>
        <w:top w:val="none" w:sz="0" w:space="0" w:color="auto"/>
        <w:left w:val="none" w:sz="0" w:space="0" w:color="auto"/>
        <w:bottom w:val="none" w:sz="0" w:space="0" w:color="auto"/>
        <w:right w:val="none" w:sz="0" w:space="0" w:color="auto"/>
      </w:divBdr>
    </w:div>
    <w:div w:id="2013028158">
      <w:bodyDiv w:val="1"/>
      <w:marLeft w:val="0"/>
      <w:marRight w:val="0"/>
      <w:marTop w:val="0"/>
      <w:marBottom w:val="0"/>
      <w:divBdr>
        <w:top w:val="none" w:sz="0" w:space="0" w:color="auto"/>
        <w:left w:val="none" w:sz="0" w:space="0" w:color="auto"/>
        <w:bottom w:val="none" w:sz="0" w:space="0" w:color="auto"/>
        <w:right w:val="none" w:sz="0" w:space="0" w:color="auto"/>
      </w:divBdr>
    </w:div>
    <w:div w:id="2013293557">
      <w:marLeft w:val="480"/>
      <w:marRight w:val="0"/>
      <w:marTop w:val="0"/>
      <w:marBottom w:val="0"/>
      <w:divBdr>
        <w:top w:val="none" w:sz="0" w:space="0" w:color="auto"/>
        <w:left w:val="none" w:sz="0" w:space="0" w:color="auto"/>
        <w:bottom w:val="none" w:sz="0" w:space="0" w:color="auto"/>
        <w:right w:val="none" w:sz="0" w:space="0" w:color="auto"/>
      </w:divBdr>
    </w:div>
    <w:div w:id="2013725126">
      <w:marLeft w:val="480"/>
      <w:marRight w:val="0"/>
      <w:marTop w:val="0"/>
      <w:marBottom w:val="0"/>
      <w:divBdr>
        <w:top w:val="none" w:sz="0" w:space="0" w:color="auto"/>
        <w:left w:val="none" w:sz="0" w:space="0" w:color="auto"/>
        <w:bottom w:val="none" w:sz="0" w:space="0" w:color="auto"/>
        <w:right w:val="none" w:sz="0" w:space="0" w:color="auto"/>
      </w:divBdr>
    </w:div>
    <w:div w:id="2014257391">
      <w:bodyDiv w:val="1"/>
      <w:marLeft w:val="0"/>
      <w:marRight w:val="0"/>
      <w:marTop w:val="0"/>
      <w:marBottom w:val="0"/>
      <w:divBdr>
        <w:top w:val="none" w:sz="0" w:space="0" w:color="auto"/>
        <w:left w:val="none" w:sz="0" w:space="0" w:color="auto"/>
        <w:bottom w:val="none" w:sz="0" w:space="0" w:color="auto"/>
        <w:right w:val="none" w:sz="0" w:space="0" w:color="auto"/>
      </w:divBdr>
    </w:div>
    <w:div w:id="2014450646">
      <w:marLeft w:val="480"/>
      <w:marRight w:val="0"/>
      <w:marTop w:val="0"/>
      <w:marBottom w:val="0"/>
      <w:divBdr>
        <w:top w:val="none" w:sz="0" w:space="0" w:color="auto"/>
        <w:left w:val="none" w:sz="0" w:space="0" w:color="auto"/>
        <w:bottom w:val="none" w:sz="0" w:space="0" w:color="auto"/>
        <w:right w:val="none" w:sz="0" w:space="0" w:color="auto"/>
      </w:divBdr>
    </w:div>
    <w:div w:id="2014648992">
      <w:bodyDiv w:val="1"/>
      <w:marLeft w:val="0"/>
      <w:marRight w:val="0"/>
      <w:marTop w:val="0"/>
      <w:marBottom w:val="0"/>
      <w:divBdr>
        <w:top w:val="none" w:sz="0" w:space="0" w:color="auto"/>
        <w:left w:val="none" w:sz="0" w:space="0" w:color="auto"/>
        <w:bottom w:val="none" w:sz="0" w:space="0" w:color="auto"/>
        <w:right w:val="none" w:sz="0" w:space="0" w:color="auto"/>
      </w:divBdr>
    </w:div>
    <w:div w:id="2015450336">
      <w:marLeft w:val="480"/>
      <w:marRight w:val="0"/>
      <w:marTop w:val="0"/>
      <w:marBottom w:val="0"/>
      <w:divBdr>
        <w:top w:val="none" w:sz="0" w:space="0" w:color="auto"/>
        <w:left w:val="none" w:sz="0" w:space="0" w:color="auto"/>
        <w:bottom w:val="none" w:sz="0" w:space="0" w:color="auto"/>
        <w:right w:val="none" w:sz="0" w:space="0" w:color="auto"/>
      </w:divBdr>
    </w:div>
    <w:div w:id="2015646633">
      <w:marLeft w:val="480"/>
      <w:marRight w:val="0"/>
      <w:marTop w:val="0"/>
      <w:marBottom w:val="0"/>
      <w:divBdr>
        <w:top w:val="none" w:sz="0" w:space="0" w:color="auto"/>
        <w:left w:val="none" w:sz="0" w:space="0" w:color="auto"/>
        <w:bottom w:val="none" w:sz="0" w:space="0" w:color="auto"/>
        <w:right w:val="none" w:sz="0" w:space="0" w:color="auto"/>
      </w:divBdr>
    </w:div>
    <w:div w:id="2016036284">
      <w:marLeft w:val="480"/>
      <w:marRight w:val="0"/>
      <w:marTop w:val="0"/>
      <w:marBottom w:val="0"/>
      <w:divBdr>
        <w:top w:val="none" w:sz="0" w:space="0" w:color="auto"/>
        <w:left w:val="none" w:sz="0" w:space="0" w:color="auto"/>
        <w:bottom w:val="none" w:sz="0" w:space="0" w:color="auto"/>
        <w:right w:val="none" w:sz="0" w:space="0" w:color="auto"/>
      </w:divBdr>
    </w:div>
    <w:div w:id="2016881021">
      <w:marLeft w:val="480"/>
      <w:marRight w:val="0"/>
      <w:marTop w:val="0"/>
      <w:marBottom w:val="0"/>
      <w:divBdr>
        <w:top w:val="none" w:sz="0" w:space="0" w:color="auto"/>
        <w:left w:val="none" w:sz="0" w:space="0" w:color="auto"/>
        <w:bottom w:val="none" w:sz="0" w:space="0" w:color="auto"/>
        <w:right w:val="none" w:sz="0" w:space="0" w:color="auto"/>
      </w:divBdr>
    </w:div>
    <w:div w:id="2017077896">
      <w:marLeft w:val="480"/>
      <w:marRight w:val="0"/>
      <w:marTop w:val="0"/>
      <w:marBottom w:val="0"/>
      <w:divBdr>
        <w:top w:val="none" w:sz="0" w:space="0" w:color="auto"/>
        <w:left w:val="none" w:sz="0" w:space="0" w:color="auto"/>
        <w:bottom w:val="none" w:sz="0" w:space="0" w:color="auto"/>
        <w:right w:val="none" w:sz="0" w:space="0" w:color="auto"/>
      </w:divBdr>
    </w:div>
    <w:div w:id="2017728813">
      <w:marLeft w:val="480"/>
      <w:marRight w:val="0"/>
      <w:marTop w:val="0"/>
      <w:marBottom w:val="0"/>
      <w:divBdr>
        <w:top w:val="none" w:sz="0" w:space="0" w:color="auto"/>
        <w:left w:val="none" w:sz="0" w:space="0" w:color="auto"/>
        <w:bottom w:val="none" w:sz="0" w:space="0" w:color="auto"/>
        <w:right w:val="none" w:sz="0" w:space="0" w:color="auto"/>
      </w:divBdr>
    </w:div>
    <w:div w:id="2018118682">
      <w:bodyDiv w:val="1"/>
      <w:marLeft w:val="0"/>
      <w:marRight w:val="0"/>
      <w:marTop w:val="0"/>
      <w:marBottom w:val="0"/>
      <w:divBdr>
        <w:top w:val="none" w:sz="0" w:space="0" w:color="auto"/>
        <w:left w:val="none" w:sz="0" w:space="0" w:color="auto"/>
        <w:bottom w:val="none" w:sz="0" w:space="0" w:color="auto"/>
        <w:right w:val="none" w:sz="0" w:space="0" w:color="auto"/>
      </w:divBdr>
    </w:div>
    <w:div w:id="2018577181">
      <w:bodyDiv w:val="1"/>
      <w:marLeft w:val="0"/>
      <w:marRight w:val="0"/>
      <w:marTop w:val="0"/>
      <w:marBottom w:val="0"/>
      <w:divBdr>
        <w:top w:val="none" w:sz="0" w:space="0" w:color="auto"/>
        <w:left w:val="none" w:sz="0" w:space="0" w:color="auto"/>
        <w:bottom w:val="none" w:sz="0" w:space="0" w:color="auto"/>
        <w:right w:val="none" w:sz="0" w:space="0" w:color="auto"/>
      </w:divBdr>
    </w:div>
    <w:div w:id="2018926496">
      <w:marLeft w:val="480"/>
      <w:marRight w:val="0"/>
      <w:marTop w:val="0"/>
      <w:marBottom w:val="0"/>
      <w:divBdr>
        <w:top w:val="none" w:sz="0" w:space="0" w:color="auto"/>
        <w:left w:val="none" w:sz="0" w:space="0" w:color="auto"/>
        <w:bottom w:val="none" w:sz="0" w:space="0" w:color="auto"/>
        <w:right w:val="none" w:sz="0" w:space="0" w:color="auto"/>
      </w:divBdr>
    </w:div>
    <w:div w:id="2018968183">
      <w:marLeft w:val="480"/>
      <w:marRight w:val="0"/>
      <w:marTop w:val="0"/>
      <w:marBottom w:val="0"/>
      <w:divBdr>
        <w:top w:val="none" w:sz="0" w:space="0" w:color="auto"/>
        <w:left w:val="none" w:sz="0" w:space="0" w:color="auto"/>
        <w:bottom w:val="none" w:sz="0" w:space="0" w:color="auto"/>
        <w:right w:val="none" w:sz="0" w:space="0" w:color="auto"/>
      </w:divBdr>
    </w:div>
    <w:div w:id="2019039285">
      <w:marLeft w:val="480"/>
      <w:marRight w:val="0"/>
      <w:marTop w:val="0"/>
      <w:marBottom w:val="0"/>
      <w:divBdr>
        <w:top w:val="none" w:sz="0" w:space="0" w:color="auto"/>
        <w:left w:val="none" w:sz="0" w:space="0" w:color="auto"/>
        <w:bottom w:val="none" w:sz="0" w:space="0" w:color="auto"/>
        <w:right w:val="none" w:sz="0" w:space="0" w:color="auto"/>
      </w:divBdr>
    </w:div>
    <w:div w:id="2019042897">
      <w:marLeft w:val="480"/>
      <w:marRight w:val="0"/>
      <w:marTop w:val="0"/>
      <w:marBottom w:val="0"/>
      <w:divBdr>
        <w:top w:val="none" w:sz="0" w:space="0" w:color="auto"/>
        <w:left w:val="none" w:sz="0" w:space="0" w:color="auto"/>
        <w:bottom w:val="none" w:sz="0" w:space="0" w:color="auto"/>
        <w:right w:val="none" w:sz="0" w:space="0" w:color="auto"/>
      </w:divBdr>
    </w:div>
    <w:div w:id="2019772505">
      <w:marLeft w:val="480"/>
      <w:marRight w:val="0"/>
      <w:marTop w:val="0"/>
      <w:marBottom w:val="0"/>
      <w:divBdr>
        <w:top w:val="none" w:sz="0" w:space="0" w:color="auto"/>
        <w:left w:val="none" w:sz="0" w:space="0" w:color="auto"/>
        <w:bottom w:val="none" w:sz="0" w:space="0" w:color="auto"/>
        <w:right w:val="none" w:sz="0" w:space="0" w:color="auto"/>
      </w:divBdr>
    </w:div>
    <w:div w:id="2019844235">
      <w:marLeft w:val="480"/>
      <w:marRight w:val="0"/>
      <w:marTop w:val="0"/>
      <w:marBottom w:val="0"/>
      <w:divBdr>
        <w:top w:val="none" w:sz="0" w:space="0" w:color="auto"/>
        <w:left w:val="none" w:sz="0" w:space="0" w:color="auto"/>
        <w:bottom w:val="none" w:sz="0" w:space="0" w:color="auto"/>
        <w:right w:val="none" w:sz="0" w:space="0" w:color="auto"/>
      </w:divBdr>
    </w:div>
    <w:div w:id="2019892877">
      <w:bodyDiv w:val="1"/>
      <w:marLeft w:val="0"/>
      <w:marRight w:val="0"/>
      <w:marTop w:val="0"/>
      <w:marBottom w:val="0"/>
      <w:divBdr>
        <w:top w:val="none" w:sz="0" w:space="0" w:color="auto"/>
        <w:left w:val="none" w:sz="0" w:space="0" w:color="auto"/>
        <w:bottom w:val="none" w:sz="0" w:space="0" w:color="auto"/>
        <w:right w:val="none" w:sz="0" w:space="0" w:color="auto"/>
      </w:divBdr>
    </w:div>
    <w:div w:id="2020036669">
      <w:marLeft w:val="480"/>
      <w:marRight w:val="0"/>
      <w:marTop w:val="0"/>
      <w:marBottom w:val="0"/>
      <w:divBdr>
        <w:top w:val="none" w:sz="0" w:space="0" w:color="auto"/>
        <w:left w:val="none" w:sz="0" w:space="0" w:color="auto"/>
        <w:bottom w:val="none" w:sz="0" w:space="0" w:color="auto"/>
        <w:right w:val="none" w:sz="0" w:space="0" w:color="auto"/>
      </w:divBdr>
    </w:div>
    <w:div w:id="2021732949">
      <w:marLeft w:val="480"/>
      <w:marRight w:val="0"/>
      <w:marTop w:val="0"/>
      <w:marBottom w:val="0"/>
      <w:divBdr>
        <w:top w:val="none" w:sz="0" w:space="0" w:color="auto"/>
        <w:left w:val="none" w:sz="0" w:space="0" w:color="auto"/>
        <w:bottom w:val="none" w:sz="0" w:space="0" w:color="auto"/>
        <w:right w:val="none" w:sz="0" w:space="0" w:color="auto"/>
      </w:divBdr>
    </w:div>
    <w:div w:id="2021855120">
      <w:bodyDiv w:val="1"/>
      <w:marLeft w:val="0"/>
      <w:marRight w:val="0"/>
      <w:marTop w:val="0"/>
      <w:marBottom w:val="0"/>
      <w:divBdr>
        <w:top w:val="none" w:sz="0" w:space="0" w:color="auto"/>
        <w:left w:val="none" w:sz="0" w:space="0" w:color="auto"/>
        <w:bottom w:val="none" w:sz="0" w:space="0" w:color="auto"/>
        <w:right w:val="none" w:sz="0" w:space="0" w:color="auto"/>
      </w:divBdr>
    </w:div>
    <w:div w:id="2022125638">
      <w:marLeft w:val="480"/>
      <w:marRight w:val="0"/>
      <w:marTop w:val="0"/>
      <w:marBottom w:val="0"/>
      <w:divBdr>
        <w:top w:val="none" w:sz="0" w:space="0" w:color="auto"/>
        <w:left w:val="none" w:sz="0" w:space="0" w:color="auto"/>
        <w:bottom w:val="none" w:sz="0" w:space="0" w:color="auto"/>
        <w:right w:val="none" w:sz="0" w:space="0" w:color="auto"/>
      </w:divBdr>
    </w:div>
    <w:div w:id="2022858148">
      <w:bodyDiv w:val="1"/>
      <w:marLeft w:val="0"/>
      <w:marRight w:val="0"/>
      <w:marTop w:val="0"/>
      <w:marBottom w:val="0"/>
      <w:divBdr>
        <w:top w:val="none" w:sz="0" w:space="0" w:color="auto"/>
        <w:left w:val="none" w:sz="0" w:space="0" w:color="auto"/>
        <w:bottom w:val="none" w:sz="0" w:space="0" w:color="auto"/>
        <w:right w:val="none" w:sz="0" w:space="0" w:color="auto"/>
      </w:divBdr>
    </w:div>
    <w:div w:id="2023360812">
      <w:marLeft w:val="480"/>
      <w:marRight w:val="0"/>
      <w:marTop w:val="0"/>
      <w:marBottom w:val="0"/>
      <w:divBdr>
        <w:top w:val="none" w:sz="0" w:space="0" w:color="auto"/>
        <w:left w:val="none" w:sz="0" w:space="0" w:color="auto"/>
        <w:bottom w:val="none" w:sz="0" w:space="0" w:color="auto"/>
        <w:right w:val="none" w:sz="0" w:space="0" w:color="auto"/>
      </w:divBdr>
    </w:div>
    <w:div w:id="2023582479">
      <w:bodyDiv w:val="1"/>
      <w:marLeft w:val="0"/>
      <w:marRight w:val="0"/>
      <w:marTop w:val="0"/>
      <w:marBottom w:val="0"/>
      <w:divBdr>
        <w:top w:val="none" w:sz="0" w:space="0" w:color="auto"/>
        <w:left w:val="none" w:sz="0" w:space="0" w:color="auto"/>
        <w:bottom w:val="none" w:sz="0" w:space="0" w:color="auto"/>
        <w:right w:val="none" w:sz="0" w:space="0" w:color="auto"/>
      </w:divBdr>
    </w:div>
    <w:div w:id="2024043532">
      <w:marLeft w:val="480"/>
      <w:marRight w:val="0"/>
      <w:marTop w:val="0"/>
      <w:marBottom w:val="0"/>
      <w:divBdr>
        <w:top w:val="none" w:sz="0" w:space="0" w:color="auto"/>
        <w:left w:val="none" w:sz="0" w:space="0" w:color="auto"/>
        <w:bottom w:val="none" w:sz="0" w:space="0" w:color="auto"/>
        <w:right w:val="none" w:sz="0" w:space="0" w:color="auto"/>
      </w:divBdr>
    </w:div>
    <w:div w:id="2024168873">
      <w:bodyDiv w:val="1"/>
      <w:marLeft w:val="0"/>
      <w:marRight w:val="0"/>
      <w:marTop w:val="0"/>
      <w:marBottom w:val="0"/>
      <w:divBdr>
        <w:top w:val="none" w:sz="0" w:space="0" w:color="auto"/>
        <w:left w:val="none" w:sz="0" w:space="0" w:color="auto"/>
        <w:bottom w:val="none" w:sz="0" w:space="0" w:color="auto"/>
        <w:right w:val="none" w:sz="0" w:space="0" w:color="auto"/>
      </w:divBdr>
    </w:div>
    <w:div w:id="2024503237">
      <w:marLeft w:val="480"/>
      <w:marRight w:val="0"/>
      <w:marTop w:val="0"/>
      <w:marBottom w:val="0"/>
      <w:divBdr>
        <w:top w:val="none" w:sz="0" w:space="0" w:color="auto"/>
        <w:left w:val="none" w:sz="0" w:space="0" w:color="auto"/>
        <w:bottom w:val="none" w:sz="0" w:space="0" w:color="auto"/>
        <w:right w:val="none" w:sz="0" w:space="0" w:color="auto"/>
      </w:divBdr>
    </w:div>
    <w:div w:id="2024746507">
      <w:bodyDiv w:val="1"/>
      <w:marLeft w:val="0"/>
      <w:marRight w:val="0"/>
      <w:marTop w:val="0"/>
      <w:marBottom w:val="0"/>
      <w:divBdr>
        <w:top w:val="none" w:sz="0" w:space="0" w:color="auto"/>
        <w:left w:val="none" w:sz="0" w:space="0" w:color="auto"/>
        <w:bottom w:val="none" w:sz="0" w:space="0" w:color="auto"/>
        <w:right w:val="none" w:sz="0" w:space="0" w:color="auto"/>
      </w:divBdr>
    </w:div>
    <w:div w:id="2024891592">
      <w:marLeft w:val="480"/>
      <w:marRight w:val="0"/>
      <w:marTop w:val="0"/>
      <w:marBottom w:val="0"/>
      <w:divBdr>
        <w:top w:val="none" w:sz="0" w:space="0" w:color="auto"/>
        <w:left w:val="none" w:sz="0" w:space="0" w:color="auto"/>
        <w:bottom w:val="none" w:sz="0" w:space="0" w:color="auto"/>
        <w:right w:val="none" w:sz="0" w:space="0" w:color="auto"/>
      </w:divBdr>
    </w:div>
    <w:div w:id="2025356325">
      <w:bodyDiv w:val="1"/>
      <w:marLeft w:val="0"/>
      <w:marRight w:val="0"/>
      <w:marTop w:val="0"/>
      <w:marBottom w:val="0"/>
      <w:divBdr>
        <w:top w:val="none" w:sz="0" w:space="0" w:color="auto"/>
        <w:left w:val="none" w:sz="0" w:space="0" w:color="auto"/>
        <w:bottom w:val="none" w:sz="0" w:space="0" w:color="auto"/>
        <w:right w:val="none" w:sz="0" w:space="0" w:color="auto"/>
      </w:divBdr>
    </w:div>
    <w:div w:id="2025980723">
      <w:marLeft w:val="480"/>
      <w:marRight w:val="0"/>
      <w:marTop w:val="0"/>
      <w:marBottom w:val="0"/>
      <w:divBdr>
        <w:top w:val="none" w:sz="0" w:space="0" w:color="auto"/>
        <w:left w:val="none" w:sz="0" w:space="0" w:color="auto"/>
        <w:bottom w:val="none" w:sz="0" w:space="0" w:color="auto"/>
        <w:right w:val="none" w:sz="0" w:space="0" w:color="auto"/>
      </w:divBdr>
    </w:div>
    <w:div w:id="2026007784">
      <w:bodyDiv w:val="1"/>
      <w:marLeft w:val="0"/>
      <w:marRight w:val="0"/>
      <w:marTop w:val="0"/>
      <w:marBottom w:val="0"/>
      <w:divBdr>
        <w:top w:val="none" w:sz="0" w:space="0" w:color="auto"/>
        <w:left w:val="none" w:sz="0" w:space="0" w:color="auto"/>
        <w:bottom w:val="none" w:sz="0" w:space="0" w:color="auto"/>
        <w:right w:val="none" w:sz="0" w:space="0" w:color="auto"/>
      </w:divBdr>
    </w:div>
    <w:div w:id="2026249198">
      <w:bodyDiv w:val="1"/>
      <w:marLeft w:val="0"/>
      <w:marRight w:val="0"/>
      <w:marTop w:val="0"/>
      <w:marBottom w:val="0"/>
      <w:divBdr>
        <w:top w:val="none" w:sz="0" w:space="0" w:color="auto"/>
        <w:left w:val="none" w:sz="0" w:space="0" w:color="auto"/>
        <w:bottom w:val="none" w:sz="0" w:space="0" w:color="auto"/>
        <w:right w:val="none" w:sz="0" w:space="0" w:color="auto"/>
      </w:divBdr>
    </w:div>
    <w:div w:id="2026511984">
      <w:marLeft w:val="480"/>
      <w:marRight w:val="0"/>
      <w:marTop w:val="0"/>
      <w:marBottom w:val="0"/>
      <w:divBdr>
        <w:top w:val="none" w:sz="0" w:space="0" w:color="auto"/>
        <w:left w:val="none" w:sz="0" w:space="0" w:color="auto"/>
        <w:bottom w:val="none" w:sz="0" w:space="0" w:color="auto"/>
        <w:right w:val="none" w:sz="0" w:space="0" w:color="auto"/>
      </w:divBdr>
    </w:div>
    <w:div w:id="2026592353">
      <w:marLeft w:val="480"/>
      <w:marRight w:val="0"/>
      <w:marTop w:val="0"/>
      <w:marBottom w:val="0"/>
      <w:divBdr>
        <w:top w:val="none" w:sz="0" w:space="0" w:color="auto"/>
        <w:left w:val="none" w:sz="0" w:space="0" w:color="auto"/>
        <w:bottom w:val="none" w:sz="0" w:space="0" w:color="auto"/>
        <w:right w:val="none" w:sz="0" w:space="0" w:color="auto"/>
      </w:divBdr>
    </w:div>
    <w:div w:id="2026898458">
      <w:marLeft w:val="480"/>
      <w:marRight w:val="0"/>
      <w:marTop w:val="0"/>
      <w:marBottom w:val="0"/>
      <w:divBdr>
        <w:top w:val="none" w:sz="0" w:space="0" w:color="auto"/>
        <w:left w:val="none" w:sz="0" w:space="0" w:color="auto"/>
        <w:bottom w:val="none" w:sz="0" w:space="0" w:color="auto"/>
        <w:right w:val="none" w:sz="0" w:space="0" w:color="auto"/>
      </w:divBdr>
    </w:div>
    <w:div w:id="2027293365">
      <w:marLeft w:val="480"/>
      <w:marRight w:val="0"/>
      <w:marTop w:val="0"/>
      <w:marBottom w:val="0"/>
      <w:divBdr>
        <w:top w:val="none" w:sz="0" w:space="0" w:color="auto"/>
        <w:left w:val="none" w:sz="0" w:space="0" w:color="auto"/>
        <w:bottom w:val="none" w:sz="0" w:space="0" w:color="auto"/>
        <w:right w:val="none" w:sz="0" w:space="0" w:color="auto"/>
      </w:divBdr>
    </w:div>
    <w:div w:id="2027366254">
      <w:marLeft w:val="480"/>
      <w:marRight w:val="0"/>
      <w:marTop w:val="0"/>
      <w:marBottom w:val="0"/>
      <w:divBdr>
        <w:top w:val="none" w:sz="0" w:space="0" w:color="auto"/>
        <w:left w:val="none" w:sz="0" w:space="0" w:color="auto"/>
        <w:bottom w:val="none" w:sz="0" w:space="0" w:color="auto"/>
        <w:right w:val="none" w:sz="0" w:space="0" w:color="auto"/>
      </w:divBdr>
    </w:div>
    <w:div w:id="2027519534">
      <w:bodyDiv w:val="1"/>
      <w:marLeft w:val="0"/>
      <w:marRight w:val="0"/>
      <w:marTop w:val="0"/>
      <w:marBottom w:val="0"/>
      <w:divBdr>
        <w:top w:val="none" w:sz="0" w:space="0" w:color="auto"/>
        <w:left w:val="none" w:sz="0" w:space="0" w:color="auto"/>
        <w:bottom w:val="none" w:sz="0" w:space="0" w:color="auto"/>
        <w:right w:val="none" w:sz="0" w:space="0" w:color="auto"/>
      </w:divBdr>
    </w:div>
    <w:div w:id="2027555211">
      <w:bodyDiv w:val="1"/>
      <w:marLeft w:val="0"/>
      <w:marRight w:val="0"/>
      <w:marTop w:val="0"/>
      <w:marBottom w:val="0"/>
      <w:divBdr>
        <w:top w:val="none" w:sz="0" w:space="0" w:color="auto"/>
        <w:left w:val="none" w:sz="0" w:space="0" w:color="auto"/>
        <w:bottom w:val="none" w:sz="0" w:space="0" w:color="auto"/>
        <w:right w:val="none" w:sz="0" w:space="0" w:color="auto"/>
      </w:divBdr>
    </w:div>
    <w:div w:id="2028024390">
      <w:bodyDiv w:val="1"/>
      <w:marLeft w:val="0"/>
      <w:marRight w:val="0"/>
      <w:marTop w:val="0"/>
      <w:marBottom w:val="0"/>
      <w:divBdr>
        <w:top w:val="none" w:sz="0" w:space="0" w:color="auto"/>
        <w:left w:val="none" w:sz="0" w:space="0" w:color="auto"/>
        <w:bottom w:val="none" w:sz="0" w:space="0" w:color="auto"/>
        <w:right w:val="none" w:sz="0" w:space="0" w:color="auto"/>
      </w:divBdr>
    </w:div>
    <w:div w:id="2028095517">
      <w:bodyDiv w:val="1"/>
      <w:marLeft w:val="0"/>
      <w:marRight w:val="0"/>
      <w:marTop w:val="0"/>
      <w:marBottom w:val="0"/>
      <w:divBdr>
        <w:top w:val="none" w:sz="0" w:space="0" w:color="auto"/>
        <w:left w:val="none" w:sz="0" w:space="0" w:color="auto"/>
        <w:bottom w:val="none" w:sz="0" w:space="0" w:color="auto"/>
        <w:right w:val="none" w:sz="0" w:space="0" w:color="auto"/>
      </w:divBdr>
    </w:div>
    <w:div w:id="2028098655">
      <w:marLeft w:val="480"/>
      <w:marRight w:val="0"/>
      <w:marTop w:val="0"/>
      <w:marBottom w:val="0"/>
      <w:divBdr>
        <w:top w:val="none" w:sz="0" w:space="0" w:color="auto"/>
        <w:left w:val="none" w:sz="0" w:space="0" w:color="auto"/>
        <w:bottom w:val="none" w:sz="0" w:space="0" w:color="auto"/>
        <w:right w:val="none" w:sz="0" w:space="0" w:color="auto"/>
      </w:divBdr>
    </w:div>
    <w:div w:id="2029990583">
      <w:marLeft w:val="480"/>
      <w:marRight w:val="0"/>
      <w:marTop w:val="0"/>
      <w:marBottom w:val="0"/>
      <w:divBdr>
        <w:top w:val="none" w:sz="0" w:space="0" w:color="auto"/>
        <w:left w:val="none" w:sz="0" w:space="0" w:color="auto"/>
        <w:bottom w:val="none" w:sz="0" w:space="0" w:color="auto"/>
        <w:right w:val="none" w:sz="0" w:space="0" w:color="auto"/>
      </w:divBdr>
    </w:div>
    <w:div w:id="2030135254">
      <w:bodyDiv w:val="1"/>
      <w:marLeft w:val="0"/>
      <w:marRight w:val="0"/>
      <w:marTop w:val="0"/>
      <w:marBottom w:val="0"/>
      <w:divBdr>
        <w:top w:val="none" w:sz="0" w:space="0" w:color="auto"/>
        <w:left w:val="none" w:sz="0" w:space="0" w:color="auto"/>
        <w:bottom w:val="none" w:sz="0" w:space="0" w:color="auto"/>
        <w:right w:val="none" w:sz="0" w:space="0" w:color="auto"/>
      </w:divBdr>
    </w:div>
    <w:div w:id="2030452278">
      <w:marLeft w:val="480"/>
      <w:marRight w:val="0"/>
      <w:marTop w:val="0"/>
      <w:marBottom w:val="0"/>
      <w:divBdr>
        <w:top w:val="none" w:sz="0" w:space="0" w:color="auto"/>
        <w:left w:val="none" w:sz="0" w:space="0" w:color="auto"/>
        <w:bottom w:val="none" w:sz="0" w:space="0" w:color="auto"/>
        <w:right w:val="none" w:sz="0" w:space="0" w:color="auto"/>
      </w:divBdr>
    </w:div>
    <w:div w:id="2030597283">
      <w:marLeft w:val="480"/>
      <w:marRight w:val="0"/>
      <w:marTop w:val="0"/>
      <w:marBottom w:val="0"/>
      <w:divBdr>
        <w:top w:val="none" w:sz="0" w:space="0" w:color="auto"/>
        <w:left w:val="none" w:sz="0" w:space="0" w:color="auto"/>
        <w:bottom w:val="none" w:sz="0" w:space="0" w:color="auto"/>
        <w:right w:val="none" w:sz="0" w:space="0" w:color="auto"/>
      </w:divBdr>
    </w:div>
    <w:div w:id="2031686468">
      <w:marLeft w:val="480"/>
      <w:marRight w:val="0"/>
      <w:marTop w:val="0"/>
      <w:marBottom w:val="0"/>
      <w:divBdr>
        <w:top w:val="none" w:sz="0" w:space="0" w:color="auto"/>
        <w:left w:val="none" w:sz="0" w:space="0" w:color="auto"/>
        <w:bottom w:val="none" w:sz="0" w:space="0" w:color="auto"/>
        <w:right w:val="none" w:sz="0" w:space="0" w:color="auto"/>
      </w:divBdr>
    </w:div>
    <w:div w:id="2032409144">
      <w:bodyDiv w:val="1"/>
      <w:marLeft w:val="0"/>
      <w:marRight w:val="0"/>
      <w:marTop w:val="0"/>
      <w:marBottom w:val="0"/>
      <w:divBdr>
        <w:top w:val="none" w:sz="0" w:space="0" w:color="auto"/>
        <w:left w:val="none" w:sz="0" w:space="0" w:color="auto"/>
        <w:bottom w:val="none" w:sz="0" w:space="0" w:color="auto"/>
        <w:right w:val="none" w:sz="0" w:space="0" w:color="auto"/>
      </w:divBdr>
    </w:div>
    <w:div w:id="2032485581">
      <w:marLeft w:val="480"/>
      <w:marRight w:val="0"/>
      <w:marTop w:val="0"/>
      <w:marBottom w:val="0"/>
      <w:divBdr>
        <w:top w:val="none" w:sz="0" w:space="0" w:color="auto"/>
        <w:left w:val="none" w:sz="0" w:space="0" w:color="auto"/>
        <w:bottom w:val="none" w:sz="0" w:space="0" w:color="auto"/>
        <w:right w:val="none" w:sz="0" w:space="0" w:color="auto"/>
      </w:divBdr>
    </w:div>
    <w:div w:id="2032611017">
      <w:marLeft w:val="480"/>
      <w:marRight w:val="0"/>
      <w:marTop w:val="0"/>
      <w:marBottom w:val="0"/>
      <w:divBdr>
        <w:top w:val="none" w:sz="0" w:space="0" w:color="auto"/>
        <w:left w:val="none" w:sz="0" w:space="0" w:color="auto"/>
        <w:bottom w:val="none" w:sz="0" w:space="0" w:color="auto"/>
        <w:right w:val="none" w:sz="0" w:space="0" w:color="auto"/>
      </w:divBdr>
    </w:div>
    <w:div w:id="2032681571">
      <w:marLeft w:val="480"/>
      <w:marRight w:val="0"/>
      <w:marTop w:val="0"/>
      <w:marBottom w:val="0"/>
      <w:divBdr>
        <w:top w:val="none" w:sz="0" w:space="0" w:color="auto"/>
        <w:left w:val="none" w:sz="0" w:space="0" w:color="auto"/>
        <w:bottom w:val="none" w:sz="0" w:space="0" w:color="auto"/>
        <w:right w:val="none" w:sz="0" w:space="0" w:color="auto"/>
      </w:divBdr>
    </w:div>
    <w:div w:id="2032995285">
      <w:marLeft w:val="480"/>
      <w:marRight w:val="0"/>
      <w:marTop w:val="0"/>
      <w:marBottom w:val="0"/>
      <w:divBdr>
        <w:top w:val="none" w:sz="0" w:space="0" w:color="auto"/>
        <w:left w:val="none" w:sz="0" w:space="0" w:color="auto"/>
        <w:bottom w:val="none" w:sz="0" w:space="0" w:color="auto"/>
        <w:right w:val="none" w:sz="0" w:space="0" w:color="auto"/>
      </w:divBdr>
    </w:div>
    <w:div w:id="2033066052">
      <w:bodyDiv w:val="1"/>
      <w:marLeft w:val="0"/>
      <w:marRight w:val="0"/>
      <w:marTop w:val="0"/>
      <w:marBottom w:val="0"/>
      <w:divBdr>
        <w:top w:val="none" w:sz="0" w:space="0" w:color="auto"/>
        <w:left w:val="none" w:sz="0" w:space="0" w:color="auto"/>
        <w:bottom w:val="none" w:sz="0" w:space="0" w:color="auto"/>
        <w:right w:val="none" w:sz="0" w:space="0" w:color="auto"/>
      </w:divBdr>
    </w:div>
    <w:div w:id="2033144426">
      <w:marLeft w:val="480"/>
      <w:marRight w:val="0"/>
      <w:marTop w:val="0"/>
      <w:marBottom w:val="0"/>
      <w:divBdr>
        <w:top w:val="none" w:sz="0" w:space="0" w:color="auto"/>
        <w:left w:val="none" w:sz="0" w:space="0" w:color="auto"/>
        <w:bottom w:val="none" w:sz="0" w:space="0" w:color="auto"/>
        <w:right w:val="none" w:sz="0" w:space="0" w:color="auto"/>
      </w:divBdr>
    </w:div>
    <w:div w:id="2034187658">
      <w:marLeft w:val="480"/>
      <w:marRight w:val="0"/>
      <w:marTop w:val="0"/>
      <w:marBottom w:val="0"/>
      <w:divBdr>
        <w:top w:val="none" w:sz="0" w:space="0" w:color="auto"/>
        <w:left w:val="none" w:sz="0" w:space="0" w:color="auto"/>
        <w:bottom w:val="none" w:sz="0" w:space="0" w:color="auto"/>
        <w:right w:val="none" w:sz="0" w:space="0" w:color="auto"/>
      </w:divBdr>
    </w:div>
    <w:div w:id="2034645370">
      <w:marLeft w:val="480"/>
      <w:marRight w:val="0"/>
      <w:marTop w:val="0"/>
      <w:marBottom w:val="0"/>
      <w:divBdr>
        <w:top w:val="none" w:sz="0" w:space="0" w:color="auto"/>
        <w:left w:val="none" w:sz="0" w:space="0" w:color="auto"/>
        <w:bottom w:val="none" w:sz="0" w:space="0" w:color="auto"/>
        <w:right w:val="none" w:sz="0" w:space="0" w:color="auto"/>
      </w:divBdr>
    </w:div>
    <w:div w:id="2035380398">
      <w:marLeft w:val="480"/>
      <w:marRight w:val="0"/>
      <w:marTop w:val="0"/>
      <w:marBottom w:val="0"/>
      <w:divBdr>
        <w:top w:val="none" w:sz="0" w:space="0" w:color="auto"/>
        <w:left w:val="none" w:sz="0" w:space="0" w:color="auto"/>
        <w:bottom w:val="none" w:sz="0" w:space="0" w:color="auto"/>
        <w:right w:val="none" w:sz="0" w:space="0" w:color="auto"/>
      </w:divBdr>
    </w:div>
    <w:div w:id="2035769527">
      <w:marLeft w:val="480"/>
      <w:marRight w:val="0"/>
      <w:marTop w:val="0"/>
      <w:marBottom w:val="0"/>
      <w:divBdr>
        <w:top w:val="none" w:sz="0" w:space="0" w:color="auto"/>
        <w:left w:val="none" w:sz="0" w:space="0" w:color="auto"/>
        <w:bottom w:val="none" w:sz="0" w:space="0" w:color="auto"/>
        <w:right w:val="none" w:sz="0" w:space="0" w:color="auto"/>
      </w:divBdr>
    </w:div>
    <w:div w:id="2035956264">
      <w:bodyDiv w:val="1"/>
      <w:marLeft w:val="0"/>
      <w:marRight w:val="0"/>
      <w:marTop w:val="0"/>
      <w:marBottom w:val="0"/>
      <w:divBdr>
        <w:top w:val="none" w:sz="0" w:space="0" w:color="auto"/>
        <w:left w:val="none" w:sz="0" w:space="0" w:color="auto"/>
        <w:bottom w:val="none" w:sz="0" w:space="0" w:color="auto"/>
        <w:right w:val="none" w:sz="0" w:space="0" w:color="auto"/>
      </w:divBdr>
    </w:div>
    <w:div w:id="2036421515">
      <w:marLeft w:val="480"/>
      <w:marRight w:val="0"/>
      <w:marTop w:val="0"/>
      <w:marBottom w:val="0"/>
      <w:divBdr>
        <w:top w:val="none" w:sz="0" w:space="0" w:color="auto"/>
        <w:left w:val="none" w:sz="0" w:space="0" w:color="auto"/>
        <w:bottom w:val="none" w:sz="0" w:space="0" w:color="auto"/>
        <w:right w:val="none" w:sz="0" w:space="0" w:color="auto"/>
      </w:divBdr>
    </w:div>
    <w:div w:id="2036495721">
      <w:marLeft w:val="480"/>
      <w:marRight w:val="0"/>
      <w:marTop w:val="0"/>
      <w:marBottom w:val="0"/>
      <w:divBdr>
        <w:top w:val="none" w:sz="0" w:space="0" w:color="auto"/>
        <w:left w:val="none" w:sz="0" w:space="0" w:color="auto"/>
        <w:bottom w:val="none" w:sz="0" w:space="0" w:color="auto"/>
        <w:right w:val="none" w:sz="0" w:space="0" w:color="auto"/>
      </w:divBdr>
    </w:div>
    <w:div w:id="2036540285">
      <w:marLeft w:val="480"/>
      <w:marRight w:val="0"/>
      <w:marTop w:val="0"/>
      <w:marBottom w:val="0"/>
      <w:divBdr>
        <w:top w:val="none" w:sz="0" w:space="0" w:color="auto"/>
        <w:left w:val="none" w:sz="0" w:space="0" w:color="auto"/>
        <w:bottom w:val="none" w:sz="0" w:space="0" w:color="auto"/>
        <w:right w:val="none" w:sz="0" w:space="0" w:color="auto"/>
      </w:divBdr>
    </w:div>
    <w:div w:id="2036618064">
      <w:bodyDiv w:val="1"/>
      <w:marLeft w:val="0"/>
      <w:marRight w:val="0"/>
      <w:marTop w:val="0"/>
      <w:marBottom w:val="0"/>
      <w:divBdr>
        <w:top w:val="none" w:sz="0" w:space="0" w:color="auto"/>
        <w:left w:val="none" w:sz="0" w:space="0" w:color="auto"/>
        <w:bottom w:val="none" w:sz="0" w:space="0" w:color="auto"/>
        <w:right w:val="none" w:sz="0" w:space="0" w:color="auto"/>
      </w:divBdr>
      <w:divsChild>
        <w:div w:id="1360546609">
          <w:marLeft w:val="0"/>
          <w:marRight w:val="0"/>
          <w:marTop w:val="0"/>
          <w:marBottom w:val="0"/>
          <w:divBdr>
            <w:top w:val="none" w:sz="0" w:space="0" w:color="auto"/>
            <w:left w:val="none" w:sz="0" w:space="0" w:color="auto"/>
            <w:bottom w:val="none" w:sz="0" w:space="0" w:color="auto"/>
            <w:right w:val="none" w:sz="0" w:space="0" w:color="auto"/>
          </w:divBdr>
        </w:div>
        <w:div w:id="1754080544">
          <w:marLeft w:val="0"/>
          <w:marRight w:val="0"/>
          <w:marTop w:val="0"/>
          <w:marBottom w:val="0"/>
          <w:divBdr>
            <w:top w:val="none" w:sz="0" w:space="0" w:color="auto"/>
            <w:left w:val="none" w:sz="0" w:space="0" w:color="auto"/>
            <w:bottom w:val="none" w:sz="0" w:space="0" w:color="auto"/>
            <w:right w:val="none" w:sz="0" w:space="0" w:color="auto"/>
          </w:divBdr>
        </w:div>
        <w:div w:id="214708708">
          <w:marLeft w:val="0"/>
          <w:marRight w:val="0"/>
          <w:marTop w:val="0"/>
          <w:marBottom w:val="0"/>
          <w:divBdr>
            <w:top w:val="none" w:sz="0" w:space="0" w:color="auto"/>
            <w:left w:val="none" w:sz="0" w:space="0" w:color="auto"/>
            <w:bottom w:val="none" w:sz="0" w:space="0" w:color="auto"/>
            <w:right w:val="none" w:sz="0" w:space="0" w:color="auto"/>
          </w:divBdr>
        </w:div>
        <w:div w:id="2105149482">
          <w:marLeft w:val="0"/>
          <w:marRight w:val="0"/>
          <w:marTop w:val="0"/>
          <w:marBottom w:val="0"/>
          <w:divBdr>
            <w:top w:val="none" w:sz="0" w:space="0" w:color="auto"/>
            <w:left w:val="none" w:sz="0" w:space="0" w:color="auto"/>
            <w:bottom w:val="none" w:sz="0" w:space="0" w:color="auto"/>
            <w:right w:val="none" w:sz="0" w:space="0" w:color="auto"/>
          </w:divBdr>
        </w:div>
        <w:div w:id="36201672">
          <w:marLeft w:val="0"/>
          <w:marRight w:val="0"/>
          <w:marTop w:val="0"/>
          <w:marBottom w:val="0"/>
          <w:divBdr>
            <w:top w:val="none" w:sz="0" w:space="0" w:color="auto"/>
            <w:left w:val="none" w:sz="0" w:space="0" w:color="auto"/>
            <w:bottom w:val="none" w:sz="0" w:space="0" w:color="auto"/>
            <w:right w:val="none" w:sz="0" w:space="0" w:color="auto"/>
          </w:divBdr>
        </w:div>
        <w:div w:id="966742425">
          <w:marLeft w:val="0"/>
          <w:marRight w:val="0"/>
          <w:marTop w:val="0"/>
          <w:marBottom w:val="0"/>
          <w:divBdr>
            <w:top w:val="none" w:sz="0" w:space="0" w:color="auto"/>
            <w:left w:val="none" w:sz="0" w:space="0" w:color="auto"/>
            <w:bottom w:val="none" w:sz="0" w:space="0" w:color="auto"/>
            <w:right w:val="none" w:sz="0" w:space="0" w:color="auto"/>
          </w:divBdr>
        </w:div>
        <w:div w:id="162479572">
          <w:marLeft w:val="0"/>
          <w:marRight w:val="0"/>
          <w:marTop w:val="0"/>
          <w:marBottom w:val="0"/>
          <w:divBdr>
            <w:top w:val="none" w:sz="0" w:space="0" w:color="auto"/>
            <w:left w:val="none" w:sz="0" w:space="0" w:color="auto"/>
            <w:bottom w:val="none" w:sz="0" w:space="0" w:color="auto"/>
            <w:right w:val="none" w:sz="0" w:space="0" w:color="auto"/>
          </w:divBdr>
        </w:div>
        <w:div w:id="466751615">
          <w:marLeft w:val="0"/>
          <w:marRight w:val="0"/>
          <w:marTop w:val="0"/>
          <w:marBottom w:val="0"/>
          <w:divBdr>
            <w:top w:val="none" w:sz="0" w:space="0" w:color="auto"/>
            <w:left w:val="none" w:sz="0" w:space="0" w:color="auto"/>
            <w:bottom w:val="none" w:sz="0" w:space="0" w:color="auto"/>
            <w:right w:val="none" w:sz="0" w:space="0" w:color="auto"/>
          </w:divBdr>
        </w:div>
        <w:div w:id="1007484996">
          <w:marLeft w:val="0"/>
          <w:marRight w:val="0"/>
          <w:marTop w:val="0"/>
          <w:marBottom w:val="0"/>
          <w:divBdr>
            <w:top w:val="none" w:sz="0" w:space="0" w:color="auto"/>
            <w:left w:val="none" w:sz="0" w:space="0" w:color="auto"/>
            <w:bottom w:val="none" w:sz="0" w:space="0" w:color="auto"/>
            <w:right w:val="none" w:sz="0" w:space="0" w:color="auto"/>
          </w:divBdr>
        </w:div>
        <w:div w:id="770586453">
          <w:marLeft w:val="0"/>
          <w:marRight w:val="0"/>
          <w:marTop w:val="0"/>
          <w:marBottom w:val="0"/>
          <w:divBdr>
            <w:top w:val="none" w:sz="0" w:space="0" w:color="auto"/>
            <w:left w:val="none" w:sz="0" w:space="0" w:color="auto"/>
            <w:bottom w:val="none" w:sz="0" w:space="0" w:color="auto"/>
            <w:right w:val="none" w:sz="0" w:space="0" w:color="auto"/>
          </w:divBdr>
        </w:div>
        <w:div w:id="1792238114">
          <w:marLeft w:val="0"/>
          <w:marRight w:val="0"/>
          <w:marTop w:val="0"/>
          <w:marBottom w:val="0"/>
          <w:divBdr>
            <w:top w:val="none" w:sz="0" w:space="0" w:color="auto"/>
            <w:left w:val="none" w:sz="0" w:space="0" w:color="auto"/>
            <w:bottom w:val="none" w:sz="0" w:space="0" w:color="auto"/>
            <w:right w:val="none" w:sz="0" w:space="0" w:color="auto"/>
          </w:divBdr>
        </w:div>
        <w:div w:id="289435016">
          <w:marLeft w:val="0"/>
          <w:marRight w:val="0"/>
          <w:marTop w:val="0"/>
          <w:marBottom w:val="0"/>
          <w:divBdr>
            <w:top w:val="none" w:sz="0" w:space="0" w:color="auto"/>
            <w:left w:val="none" w:sz="0" w:space="0" w:color="auto"/>
            <w:bottom w:val="none" w:sz="0" w:space="0" w:color="auto"/>
            <w:right w:val="none" w:sz="0" w:space="0" w:color="auto"/>
          </w:divBdr>
        </w:div>
        <w:div w:id="1479221572">
          <w:marLeft w:val="0"/>
          <w:marRight w:val="0"/>
          <w:marTop w:val="0"/>
          <w:marBottom w:val="0"/>
          <w:divBdr>
            <w:top w:val="none" w:sz="0" w:space="0" w:color="auto"/>
            <w:left w:val="none" w:sz="0" w:space="0" w:color="auto"/>
            <w:bottom w:val="none" w:sz="0" w:space="0" w:color="auto"/>
            <w:right w:val="none" w:sz="0" w:space="0" w:color="auto"/>
          </w:divBdr>
        </w:div>
        <w:div w:id="113136944">
          <w:marLeft w:val="0"/>
          <w:marRight w:val="0"/>
          <w:marTop w:val="0"/>
          <w:marBottom w:val="0"/>
          <w:divBdr>
            <w:top w:val="none" w:sz="0" w:space="0" w:color="auto"/>
            <w:left w:val="none" w:sz="0" w:space="0" w:color="auto"/>
            <w:bottom w:val="none" w:sz="0" w:space="0" w:color="auto"/>
            <w:right w:val="none" w:sz="0" w:space="0" w:color="auto"/>
          </w:divBdr>
        </w:div>
        <w:div w:id="1373111388">
          <w:marLeft w:val="0"/>
          <w:marRight w:val="0"/>
          <w:marTop w:val="0"/>
          <w:marBottom w:val="0"/>
          <w:divBdr>
            <w:top w:val="none" w:sz="0" w:space="0" w:color="auto"/>
            <w:left w:val="none" w:sz="0" w:space="0" w:color="auto"/>
            <w:bottom w:val="none" w:sz="0" w:space="0" w:color="auto"/>
            <w:right w:val="none" w:sz="0" w:space="0" w:color="auto"/>
          </w:divBdr>
        </w:div>
        <w:div w:id="1643080632">
          <w:marLeft w:val="0"/>
          <w:marRight w:val="0"/>
          <w:marTop w:val="0"/>
          <w:marBottom w:val="0"/>
          <w:divBdr>
            <w:top w:val="none" w:sz="0" w:space="0" w:color="auto"/>
            <w:left w:val="none" w:sz="0" w:space="0" w:color="auto"/>
            <w:bottom w:val="none" w:sz="0" w:space="0" w:color="auto"/>
            <w:right w:val="none" w:sz="0" w:space="0" w:color="auto"/>
          </w:divBdr>
        </w:div>
        <w:div w:id="502863431">
          <w:marLeft w:val="0"/>
          <w:marRight w:val="0"/>
          <w:marTop w:val="0"/>
          <w:marBottom w:val="0"/>
          <w:divBdr>
            <w:top w:val="none" w:sz="0" w:space="0" w:color="auto"/>
            <w:left w:val="none" w:sz="0" w:space="0" w:color="auto"/>
            <w:bottom w:val="none" w:sz="0" w:space="0" w:color="auto"/>
            <w:right w:val="none" w:sz="0" w:space="0" w:color="auto"/>
          </w:divBdr>
        </w:div>
        <w:div w:id="737165329">
          <w:marLeft w:val="0"/>
          <w:marRight w:val="0"/>
          <w:marTop w:val="0"/>
          <w:marBottom w:val="0"/>
          <w:divBdr>
            <w:top w:val="none" w:sz="0" w:space="0" w:color="auto"/>
            <w:left w:val="none" w:sz="0" w:space="0" w:color="auto"/>
            <w:bottom w:val="none" w:sz="0" w:space="0" w:color="auto"/>
            <w:right w:val="none" w:sz="0" w:space="0" w:color="auto"/>
          </w:divBdr>
        </w:div>
        <w:div w:id="1323580623">
          <w:marLeft w:val="0"/>
          <w:marRight w:val="0"/>
          <w:marTop w:val="0"/>
          <w:marBottom w:val="0"/>
          <w:divBdr>
            <w:top w:val="none" w:sz="0" w:space="0" w:color="auto"/>
            <w:left w:val="none" w:sz="0" w:space="0" w:color="auto"/>
            <w:bottom w:val="none" w:sz="0" w:space="0" w:color="auto"/>
            <w:right w:val="none" w:sz="0" w:space="0" w:color="auto"/>
          </w:divBdr>
        </w:div>
        <w:div w:id="353071271">
          <w:marLeft w:val="0"/>
          <w:marRight w:val="0"/>
          <w:marTop w:val="0"/>
          <w:marBottom w:val="0"/>
          <w:divBdr>
            <w:top w:val="none" w:sz="0" w:space="0" w:color="auto"/>
            <w:left w:val="none" w:sz="0" w:space="0" w:color="auto"/>
            <w:bottom w:val="none" w:sz="0" w:space="0" w:color="auto"/>
            <w:right w:val="none" w:sz="0" w:space="0" w:color="auto"/>
          </w:divBdr>
        </w:div>
        <w:div w:id="1775444207">
          <w:marLeft w:val="0"/>
          <w:marRight w:val="0"/>
          <w:marTop w:val="0"/>
          <w:marBottom w:val="0"/>
          <w:divBdr>
            <w:top w:val="none" w:sz="0" w:space="0" w:color="auto"/>
            <w:left w:val="none" w:sz="0" w:space="0" w:color="auto"/>
            <w:bottom w:val="none" w:sz="0" w:space="0" w:color="auto"/>
            <w:right w:val="none" w:sz="0" w:space="0" w:color="auto"/>
          </w:divBdr>
        </w:div>
        <w:div w:id="355232217">
          <w:marLeft w:val="0"/>
          <w:marRight w:val="0"/>
          <w:marTop w:val="0"/>
          <w:marBottom w:val="0"/>
          <w:divBdr>
            <w:top w:val="none" w:sz="0" w:space="0" w:color="auto"/>
            <w:left w:val="none" w:sz="0" w:space="0" w:color="auto"/>
            <w:bottom w:val="none" w:sz="0" w:space="0" w:color="auto"/>
            <w:right w:val="none" w:sz="0" w:space="0" w:color="auto"/>
          </w:divBdr>
        </w:div>
        <w:div w:id="612444593">
          <w:marLeft w:val="0"/>
          <w:marRight w:val="0"/>
          <w:marTop w:val="0"/>
          <w:marBottom w:val="0"/>
          <w:divBdr>
            <w:top w:val="none" w:sz="0" w:space="0" w:color="auto"/>
            <w:left w:val="none" w:sz="0" w:space="0" w:color="auto"/>
            <w:bottom w:val="none" w:sz="0" w:space="0" w:color="auto"/>
            <w:right w:val="none" w:sz="0" w:space="0" w:color="auto"/>
          </w:divBdr>
        </w:div>
        <w:div w:id="314114289">
          <w:marLeft w:val="0"/>
          <w:marRight w:val="0"/>
          <w:marTop w:val="0"/>
          <w:marBottom w:val="0"/>
          <w:divBdr>
            <w:top w:val="none" w:sz="0" w:space="0" w:color="auto"/>
            <w:left w:val="none" w:sz="0" w:space="0" w:color="auto"/>
            <w:bottom w:val="none" w:sz="0" w:space="0" w:color="auto"/>
            <w:right w:val="none" w:sz="0" w:space="0" w:color="auto"/>
          </w:divBdr>
        </w:div>
        <w:div w:id="694162627">
          <w:marLeft w:val="0"/>
          <w:marRight w:val="0"/>
          <w:marTop w:val="0"/>
          <w:marBottom w:val="0"/>
          <w:divBdr>
            <w:top w:val="none" w:sz="0" w:space="0" w:color="auto"/>
            <w:left w:val="none" w:sz="0" w:space="0" w:color="auto"/>
            <w:bottom w:val="none" w:sz="0" w:space="0" w:color="auto"/>
            <w:right w:val="none" w:sz="0" w:space="0" w:color="auto"/>
          </w:divBdr>
        </w:div>
        <w:div w:id="1929533338">
          <w:marLeft w:val="0"/>
          <w:marRight w:val="0"/>
          <w:marTop w:val="0"/>
          <w:marBottom w:val="0"/>
          <w:divBdr>
            <w:top w:val="none" w:sz="0" w:space="0" w:color="auto"/>
            <w:left w:val="none" w:sz="0" w:space="0" w:color="auto"/>
            <w:bottom w:val="none" w:sz="0" w:space="0" w:color="auto"/>
            <w:right w:val="none" w:sz="0" w:space="0" w:color="auto"/>
          </w:divBdr>
        </w:div>
        <w:div w:id="933561029">
          <w:marLeft w:val="0"/>
          <w:marRight w:val="0"/>
          <w:marTop w:val="0"/>
          <w:marBottom w:val="0"/>
          <w:divBdr>
            <w:top w:val="none" w:sz="0" w:space="0" w:color="auto"/>
            <w:left w:val="none" w:sz="0" w:space="0" w:color="auto"/>
            <w:bottom w:val="none" w:sz="0" w:space="0" w:color="auto"/>
            <w:right w:val="none" w:sz="0" w:space="0" w:color="auto"/>
          </w:divBdr>
        </w:div>
        <w:div w:id="808859219">
          <w:marLeft w:val="0"/>
          <w:marRight w:val="0"/>
          <w:marTop w:val="0"/>
          <w:marBottom w:val="0"/>
          <w:divBdr>
            <w:top w:val="none" w:sz="0" w:space="0" w:color="auto"/>
            <w:left w:val="none" w:sz="0" w:space="0" w:color="auto"/>
            <w:bottom w:val="none" w:sz="0" w:space="0" w:color="auto"/>
            <w:right w:val="none" w:sz="0" w:space="0" w:color="auto"/>
          </w:divBdr>
        </w:div>
        <w:div w:id="685055582">
          <w:marLeft w:val="0"/>
          <w:marRight w:val="0"/>
          <w:marTop w:val="0"/>
          <w:marBottom w:val="0"/>
          <w:divBdr>
            <w:top w:val="none" w:sz="0" w:space="0" w:color="auto"/>
            <w:left w:val="none" w:sz="0" w:space="0" w:color="auto"/>
            <w:bottom w:val="none" w:sz="0" w:space="0" w:color="auto"/>
            <w:right w:val="none" w:sz="0" w:space="0" w:color="auto"/>
          </w:divBdr>
        </w:div>
        <w:div w:id="2042129049">
          <w:marLeft w:val="0"/>
          <w:marRight w:val="0"/>
          <w:marTop w:val="0"/>
          <w:marBottom w:val="0"/>
          <w:divBdr>
            <w:top w:val="none" w:sz="0" w:space="0" w:color="auto"/>
            <w:left w:val="none" w:sz="0" w:space="0" w:color="auto"/>
            <w:bottom w:val="none" w:sz="0" w:space="0" w:color="auto"/>
            <w:right w:val="none" w:sz="0" w:space="0" w:color="auto"/>
          </w:divBdr>
        </w:div>
        <w:div w:id="1538620896">
          <w:marLeft w:val="0"/>
          <w:marRight w:val="0"/>
          <w:marTop w:val="0"/>
          <w:marBottom w:val="0"/>
          <w:divBdr>
            <w:top w:val="none" w:sz="0" w:space="0" w:color="auto"/>
            <w:left w:val="none" w:sz="0" w:space="0" w:color="auto"/>
            <w:bottom w:val="none" w:sz="0" w:space="0" w:color="auto"/>
            <w:right w:val="none" w:sz="0" w:space="0" w:color="auto"/>
          </w:divBdr>
        </w:div>
        <w:div w:id="1181159848">
          <w:marLeft w:val="0"/>
          <w:marRight w:val="0"/>
          <w:marTop w:val="0"/>
          <w:marBottom w:val="0"/>
          <w:divBdr>
            <w:top w:val="none" w:sz="0" w:space="0" w:color="auto"/>
            <w:left w:val="none" w:sz="0" w:space="0" w:color="auto"/>
            <w:bottom w:val="none" w:sz="0" w:space="0" w:color="auto"/>
            <w:right w:val="none" w:sz="0" w:space="0" w:color="auto"/>
          </w:divBdr>
        </w:div>
        <w:div w:id="893273569">
          <w:marLeft w:val="0"/>
          <w:marRight w:val="0"/>
          <w:marTop w:val="0"/>
          <w:marBottom w:val="0"/>
          <w:divBdr>
            <w:top w:val="none" w:sz="0" w:space="0" w:color="auto"/>
            <w:left w:val="none" w:sz="0" w:space="0" w:color="auto"/>
            <w:bottom w:val="none" w:sz="0" w:space="0" w:color="auto"/>
            <w:right w:val="none" w:sz="0" w:space="0" w:color="auto"/>
          </w:divBdr>
        </w:div>
        <w:div w:id="145512229">
          <w:marLeft w:val="0"/>
          <w:marRight w:val="0"/>
          <w:marTop w:val="0"/>
          <w:marBottom w:val="0"/>
          <w:divBdr>
            <w:top w:val="none" w:sz="0" w:space="0" w:color="auto"/>
            <w:left w:val="none" w:sz="0" w:space="0" w:color="auto"/>
            <w:bottom w:val="none" w:sz="0" w:space="0" w:color="auto"/>
            <w:right w:val="none" w:sz="0" w:space="0" w:color="auto"/>
          </w:divBdr>
        </w:div>
        <w:div w:id="1918325030">
          <w:marLeft w:val="0"/>
          <w:marRight w:val="0"/>
          <w:marTop w:val="0"/>
          <w:marBottom w:val="0"/>
          <w:divBdr>
            <w:top w:val="none" w:sz="0" w:space="0" w:color="auto"/>
            <w:left w:val="none" w:sz="0" w:space="0" w:color="auto"/>
            <w:bottom w:val="none" w:sz="0" w:space="0" w:color="auto"/>
            <w:right w:val="none" w:sz="0" w:space="0" w:color="auto"/>
          </w:divBdr>
        </w:div>
        <w:div w:id="2120830475">
          <w:marLeft w:val="0"/>
          <w:marRight w:val="0"/>
          <w:marTop w:val="0"/>
          <w:marBottom w:val="0"/>
          <w:divBdr>
            <w:top w:val="none" w:sz="0" w:space="0" w:color="auto"/>
            <w:left w:val="none" w:sz="0" w:space="0" w:color="auto"/>
            <w:bottom w:val="none" w:sz="0" w:space="0" w:color="auto"/>
            <w:right w:val="none" w:sz="0" w:space="0" w:color="auto"/>
          </w:divBdr>
        </w:div>
        <w:div w:id="1750879259">
          <w:marLeft w:val="0"/>
          <w:marRight w:val="0"/>
          <w:marTop w:val="0"/>
          <w:marBottom w:val="0"/>
          <w:divBdr>
            <w:top w:val="none" w:sz="0" w:space="0" w:color="auto"/>
            <w:left w:val="none" w:sz="0" w:space="0" w:color="auto"/>
            <w:bottom w:val="none" w:sz="0" w:space="0" w:color="auto"/>
            <w:right w:val="none" w:sz="0" w:space="0" w:color="auto"/>
          </w:divBdr>
        </w:div>
        <w:div w:id="1041982573">
          <w:marLeft w:val="0"/>
          <w:marRight w:val="0"/>
          <w:marTop w:val="0"/>
          <w:marBottom w:val="0"/>
          <w:divBdr>
            <w:top w:val="none" w:sz="0" w:space="0" w:color="auto"/>
            <w:left w:val="none" w:sz="0" w:space="0" w:color="auto"/>
            <w:bottom w:val="none" w:sz="0" w:space="0" w:color="auto"/>
            <w:right w:val="none" w:sz="0" w:space="0" w:color="auto"/>
          </w:divBdr>
        </w:div>
        <w:div w:id="139228973">
          <w:marLeft w:val="0"/>
          <w:marRight w:val="0"/>
          <w:marTop w:val="0"/>
          <w:marBottom w:val="0"/>
          <w:divBdr>
            <w:top w:val="none" w:sz="0" w:space="0" w:color="auto"/>
            <w:left w:val="none" w:sz="0" w:space="0" w:color="auto"/>
            <w:bottom w:val="none" w:sz="0" w:space="0" w:color="auto"/>
            <w:right w:val="none" w:sz="0" w:space="0" w:color="auto"/>
          </w:divBdr>
        </w:div>
        <w:div w:id="626274680">
          <w:marLeft w:val="0"/>
          <w:marRight w:val="0"/>
          <w:marTop w:val="0"/>
          <w:marBottom w:val="0"/>
          <w:divBdr>
            <w:top w:val="none" w:sz="0" w:space="0" w:color="auto"/>
            <w:left w:val="none" w:sz="0" w:space="0" w:color="auto"/>
            <w:bottom w:val="none" w:sz="0" w:space="0" w:color="auto"/>
            <w:right w:val="none" w:sz="0" w:space="0" w:color="auto"/>
          </w:divBdr>
        </w:div>
        <w:div w:id="482624565">
          <w:marLeft w:val="0"/>
          <w:marRight w:val="0"/>
          <w:marTop w:val="0"/>
          <w:marBottom w:val="0"/>
          <w:divBdr>
            <w:top w:val="none" w:sz="0" w:space="0" w:color="auto"/>
            <w:left w:val="none" w:sz="0" w:space="0" w:color="auto"/>
            <w:bottom w:val="none" w:sz="0" w:space="0" w:color="auto"/>
            <w:right w:val="none" w:sz="0" w:space="0" w:color="auto"/>
          </w:divBdr>
        </w:div>
        <w:div w:id="1501895432">
          <w:marLeft w:val="0"/>
          <w:marRight w:val="0"/>
          <w:marTop w:val="0"/>
          <w:marBottom w:val="0"/>
          <w:divBdr>
            <w:top w:val="none" w:sz="0" w:space="0" w:color="auto"/>
            <w:left w:val="none" w:sz="0" w:space="0" w:color="auto"/>
            <w:bottom w:val="none" w:sz="0" w:space="0" w:color="auto"/>
            <w:right w:val="none" w:sz="0" w:space="0" w:color="auto"/>
          </w:divBdr>
        </w:div>
        <w:div w:id="1157916421">
          <w:marLeft w:val="0"/>
          <w:marRight w:val="0"/>
          <w:marTop w:val="0"/>
          <w:marBottom w:val="0"/>
          <w:divBdr>
            <w:top w:val="none" w:sz="0" w:space="0" w:color="auto"/>
            <w:left w:val="none" w:sz="0" w:space="0" w:color="auto"/>
            <w:bottom w:val="none" w:sz="0" w:space="0" w:color="auto"/>
            <w:right w:val="none" w:sz="0" w:space="0" w:color="auto"/>
          </w:divBdr>
        </w:div>
        <w:div w:id="198665758">
          <w:marLeft w:val="0"/>
          <w:marRight w:val="0"/>
          <w:marTop w:val="0"/>
          <w:marBottom w:val="0"/>
          <w:divBdr>
            <w:top w:val="none" w:sz="0" w:space="0" w:color="auto"/>
            <w:left w:val="none" w:sz="0" w:space="0" w:color="auto"/>
            <w:bottom w:val="none" w:sz="0" w:space="0" w:color="auto"/>
            <w:right w:val="none" w:sz="0" w:space="0" w:color="auto"/>
          </w:divBdr>
        </w:div>
        <w:div w:id="1098717182">
          <w:marLeft w:val="0"/>
          <w:marRight w:val="0"/>
          <w:marTop w:val="0"/>
          <w:marBottom w:val="0"/>
          <w:divBdr>
            <w:top w:val="none" w:sz="0" w:space="0" w:color="auto"/>
            <w:left w:val="none" w:sz="0" w:space="0" w:color="auto"/>
            <w:bottom w:val="none" w:sz="0" w:space="0" w:color="auto"/>
            <w:right w:val="none" w:sz="0" w:space="0" w:color="auto"/>
          </w:divBdr>
        </w:div>
        <w:div w:id="1719278294">
          <w:marLeft w:val="0"/>
          <w:marRight w:val="0"/>
          <w:marTop w:val="0"/>
          <w:marBottom w:val="0"/>
          <w:divBdr>
            <w:top w:val="none" w:sz="0" w:space="0" w:color="auto"/>
            <w:left w:val="none" w:sz="0" w:space="0" w:color="auto"/>
            <w:bottom w:val="none" w:sz="0" w:space="0" w:color="auto"/>
            <w:right w:val="none" w:sz="0" w:space="0" w:color="auto"/>
          </w:divBdr>
        </w:div>
        <w:div w:id="1995454717">
          <w:marLeft w:val="0"/>
          <w:marRight w:val="0"/>
          <w:marTop w:val="0"/>
          <w:marBottom w:val="0"/>
          <w:divBdr>
            <w:top w:val="none" w:sz="0" w:space="0" w:color="auto"/>
            <w:left w:val="none" w:sz="0" w:space="0" w:color="auto"/>
            <w:bottom w:val="none" w:sz="0" w:space="0" w:color="auto"/>
            <w:right w:val="none" w:sz="0" w:space="0" w:color="auto"/>
          </w:divBdr>
        </w:div>
        <w:div w:id="405568888">
          <w:marLeft w:val="0"/>
          <w:marRight w:val="0"/>
          <w:marTop w:val="0"/>
          <w:marBottom w:val="0"/>
          <w:divBdr>
            <w:top w:val="none" w:sz="0" w:space="0" w:color="auto"/>
            <w:left w:val="none" w:sz="0" w:space="0" w:color="auto"/>
            <w:bottom w:val="none" w:sz="0" w:space="0" w:color="auto"/>
            <w:right w:val="none" w:sz="0" w:space="0" w:color="auto"/>
          </w:divBdr>
        </w:div>
        <w:div w:id="1328560927">
          <w:marLeft w:val="0"/>
          <w:marRight w:val="0"/>
          <w:marTop w:val="0"/>
          <w:marBottom w:val="0"/>
          <w:divBdr>
            <w:top w:val="none" w:sz="0" w:space="0" w:color="auto"/>
            <w:left w:val="none" w:sz="0" w:space="0" w:color="auto"/>
            <w:bottom w:val="none" w:sz="0" w:space="0" w:color="auto"/>
            <w:right w:val="none" w:sz="0" w:space="0" w:color="auto"/>
          </w:divBdr>
        </w:div>
        <w:div w:id="1937210578">
          <w:marLeft w:val="0"/>
          <w:marRight w:val="0"/>
          <w:marTop w:val="0"/>
          <w:marBottom w:val="0"/>
          <w:divBdr>
            <w:top w:val="none" w:sz="0" w:space="0" w:color="auto"/>
            <w:left w:val="none" w:sz="0" w:space="0" w:color="auto"/>
            <w:bottom w:val="none" w:sz="0" w:space="0" w:color="auto"/>
            <w:right w:val="none" w:sz="0" w:space="0" w:color="auto"/>
          </w:divBdr>
        </w:div>
        <w:div w:id="185870114">
          <w:marLeft w:val="0"/>
          <w:marRight w:val="0"/>
          <w:marTop w:val="0"/>
          <w:marBottom w:val="0"/>
          <w:divBdr>
            <w:top w:val="none" w:sz="0" w:space="0" w:color="auto"/>
            <w:left w:val="none" w:sz="0" w:space="0" w:color="auto"/>
            <w:bottom w:val="none" w:sz="0" w:space="0" w:color="auto"/>
            <w:right w:val="none" w:sz="0" w:space="0" w:color="auto"/>
          </w:divBdr>
        </w:div>
        <w:div w:id="241646901">
          <w:marLeft w:val="0"/>
          <w:marRight w:val="0"/>
          <w:marTop w:val="0"/>
          <w:marBottom w:val="0"/>
          <w:divBdr>
            <w:top w:val="none" w:sz="0" w:space="0" w:color="auto"/>
            <w:left w:val="none" w:sz="0" w:space="0" w:color="auto"/>
            <w:bottom w:val="none" w:sz="0" w:space="0" w:color="auto"/>
            <w:right w:val="none" w:sz="0" w:space="0" w:color="auto"/>
          </w:divBdr>
        </w:div>
        <w:div w:id="1821072255">
          <w:marLeft w:val="0"/>
          <w:marRight w:val="0"/>
          <w:marTop w:val="0"/>
          <w:marBottom w:val="0"/>
          <w:divBdr>
            <w:top w:val="none" w:sz="0" w:space="0" w:color="auto"/>
            <w:left w:val="none" w:sz="0" w:space="0" w:color="auto"/>
            <w:bottom w:val="none" w:sz="0" w:space="0" w:color="auto"/>
            <w:right w:val="none" w:sz="0" w:space="0" w:color="auto"/>
          </w:divBdr>
        </w:div>
        <w:div w:id="102120454">
          <w:marLeft w:val="0"/>
          <w:marRight w:val="0"/>
          <w:marTop w:val="0"/>
          <w:marBottom w:val="0"/>
          <w:divBdr>
            <w:top w:val="none" w:sz="0" w:space="0" w:color="auto"/>
            <w:left w:val="none" w:sz="0" w:space="0" w:color="auto"/>
            <w:bottom w:val="none" w:sz="0" w:space="0" w:color="auto"/>
            <w:right w:val="none" w:sz="0" w:space="0" w:color="auto"/>
          </w:divBdr>
        </w:div>
        <w:div w:id="789127513">
          <w:marLeft w:val="0"/>
          <w:marRight w:val="0"/>
          <w:marTop w:val="0"/>
          <w:marBottom w:val="0"/>
          <w:divBdr>
            <w:top w:val="none" w:sz="0" w:space="0" w:color="auto"/>
            <w:left w:val="none" w:sz="0" w:space="0" w:color="auto"/>
            <w:bottom w:val="none" w:sz="0" w:space="0" w:color="auto"/>
            <w:right w:val="none" w:sz="0" w:space="0" w:color="auto"/>
          </w:divBdr>
        </w:div>
        <w:div w:id="1530492507">
          <w:marLeft w:val="0"/>
          <w:marRight w:val="0"/>
          <w:marTop w:val="0"/>
          <w:marBottom w:val="0"/>
          <w:divBdr>
            <w:top w:val="none" w:sz="0" w:space="0" w:color="auto"/>
            <w:left w:val="none" w:sz="0" w:space="0" w:color="auto"/>
            <w:bottom w:val="none" w:sz="0" w:space="0" w:color="auto"/>
            <w:right w:val="none" w:sz="0" w:space="0" w:color="auto"/>
          </w:divBdr>
        </w:div>
        <w:div w:id="2089230458">
          <w:marLeft w:val="0"/>
          <w:marRight w:val="0"/>
          <w:marTop w:val="0"/>
          <w:marBottom w:val="0"/>
          <w:divBdr>
            <w:top w:val="none" w:sz="0" w:space="0" w:color="auto"/>
            <w:left w:val="none" w:sz="0" w:space="0" w:color="auto"/>
            <w:bottom w:val="none" w:sz="0" w:space="0" w:color="auto"/>
            <w:right w:val="none" w:sz="0" w:space="0" w:color="auto"/>
          </w:divBdr>
        </w:div>
        <w:div w:id="1395812511">
          <w:marLeft w:val="0"/>
          <w:marRight w:val="0"/>
          <w:marTop w:val="0"/>
          <w:marBottom w:val="0"/>
          <w:divBdr>
            <w:top w:val="none" w:sz="0" w:space="0" w:color="auto"/>
            <w:left w:val="none" w:sz="0" w:space="0" w:color="auto"/>
            <w:bottom w:val="none" w:sz="0" w:space="0" w:color="auto"/>
            <w:right w:val="none" w:sz="0" w:space="0" w:color="auto"/>
          </w:divBdr>
        </w:div>
        <w:div w:id="1341616808">
          <w:marLeft w:val="0"/>
          <w:marRight w:val="0"/>
          <w:marTop w:val="0"/>
          <w:marBottom w:val="0"/>
          <w:divBdr>
            <w:top w:val="none" w:sz="0" w:space="0" w:color="auto"/>
            <w:left w:val="none" w:sz="0" w:space="0" w:color="auto"/>
            <w:bottom w:val="none" w:sz="0" w:space="0" w:color="auto"/>
            <w:right w:val="none" w:sz="0" w:space="0" w:color="auto"/>
          </w:divBdr>
        </w:div>
        <w:div w:id="1982417901">
          <w:marLeft w:val="0"/>
          <w:marRight w:val="0"/>
          <w:marTop w:val="0"/>
          <w:marBottom w:val="0"/>
          <w:divBdr>
            <w:top w:val="none" w:sz="0" w:space="0" w:color="auto"/>
            <w:left w:val="none" w:sz="0" w:space="0" w:color="auto"/>
            <w:bottom w:val="none" w:sz="0" w:space="0" w:color="auto"/>
            <w:right w:val="none" w:sz="0" w:space="0" w:color="auto"/>
          </w:divBdr>
        </w:div>
        <w:div w:id="630284702">
          <w:marLeft w:val="0"/>
          <w:marRight w:val="0"/>
          <w:marTop w:val="0"/>
          <w:marBottom w:val="0"/>
          <w:divBdr>
            <w:top w:val="none" w:sz="0" w:space="0" w:color="auto"/>
            <w:left w:val="none" w:sz="0" w:space="0" w:color="auto"/>
            <w:bottom w:val="none" w:sz="0" w:space="0" w:color="auto"/>
            <w:right w:val="none" w:sz="0" w:space="0" w:color="auto"/>
          </w:divBdr>
        </w:div>
        <w:div w:id="859004224">
          <w:marLeft w:val="0"/>
          <w:marRight w:val="0"/>
          <w:marTop w:val="0"/>
          <w:marBottom w:val="0"/>
          <w:divBdr>
            <w:top w:val="none" w:sz="0" w:space="0" w:color="auto"/>
            <w:left w:val="none" w:sz="0" w:space="0" w:color="auto"/>
            <w:bottom w:val="none" w:sz="0" w:space="0" w:color="auto"/>
            <w:right w:val="none" w:sz="0" w:space="0" w:color="auto"/>
          </w:divBdr>
        </w:div>
        <w:div w:id="1502115027">
          <w:marLeft w:val="0"/>
          <w:marRight w:val="0"/>
          <w:marTop w:val="0"/>
          <w:marBottom w:val="0"/>
          <w:divBdr>
            <w:top w:val="none" w:sz="0" w:space="0" w:color="auto"/>
            <w:left w:val="none" w:sz="0" w:space="0" w:color="auto"/>
            <w:bottom w:val="none" w:sz="0" w:space="0" w:color="auto"/>
            <w:right w:val="none" w:sz="0" w:space="0" w:color="auto"/>
          </w:divBdr>
        </w:div>
        <w:div w:id="544296261">
          <w:marLeft w:val="0"/>
          <w:marRight w:val="0"/>
          <w:marTop w:val="0"/>
          <w:marBottom w:val="0"/>
          <w:divBdr>
            <w:top w:val="none" w:sz="0" w:space="0" w:color="auto"/>
            <w:left w:val="none" w:sz="0" w:space="0" w:color="auto"/>
            <w:bottom w:val="none" w:sz="0" w:space="0" w:color="auto"/>
            <w:right w:val="none" w:sz="0" w:space="0" w:color="auto"/>
          </w:divBdr>
        </w:div>
      </w:divsChild>
    </w:div>
    <w:div w:id="2036760554">
      <w:marLeft w:val="480"/>
      <w:marRight w:val="0"/>
      <w:marTop w:val="0"/>
      <w:marBottom w:val="0"/>
      <w:divBdr>
        <w:top w:val="none" w:sz="0" w:space="0" w:color="auto"/>
        <w:left w:val="none" w:sz="0" w:space="0" w:color="auto"/>
        <w:bottom w:val="none" w:sz="0" w:space="0" w:color="auto"/>
        <w:right w:val="none" w:sz="0" w:space="0" w:color="auto"/>
      </w:divBdr>
    </w:div>
    <w:div w:id="2036999880">
      <w:marLeft w:val="480"/>
      <w:marRight w:val="0"/>
      <w:marTop w:val="0"/>
      <w:marBottom w:val="0"/>
      <w:divBdr>
        <w:top w:val="none" w:sz="0" w:space="0" w:color="auto"/>
        <w:left w:val="none" w:sz="0" w:space="0" w:color="auto"/>
        <w:bottom w:val="none" w:sz="0" w:space="0" w:color="auto"/>
        <w:right w:val="none" w:sz="0" w:space="0" w:color="auto"/>
      </w:divBdr>
    </w:div>
    <w:div w:id="2037079725">
      <w:bodyDiv w:val="1"/>
      <w:marLeft w:val="0"/>
      <w:marRight w:val="0"/>
      <w:marTop w:val="0"/>
      <w:marBottom w:val="0"/>
      <w:divBdr>
        <w:top w:val="none" w:sz="0" w:space="0" w:color="auto"/>
        <w:left w:val="none" w:sz="0" w:space="0" w:color="auto"/>
        <w:bottom w:val="none" w:sz="0" w:space="0" w:color="auto"/>
        <w:right w:val="none" w:sz="0" w:space="0" w:color="auto"/>
      </w:divBdr>
    </w:div>
    <w:div w:id="2037389670">
      <w:marLeft w:val="480"/>
      <w:marRight w:val="0"/>
      <w:marTop w:val="0"/>
      <w:marBottom w:val="0"/>
      <w:divBdr>
        <w:top w:val="none" w:sz="0" w:space="0" w:color="auto"/>
        <w:left w:val="none" w:sz="0" w:space="0" w:color="auto"/>
        <w:bottom w:val="none" w:sz="0" w:space="0" w:color="auto"/>
        <w:right w:val="none" w:sz="0" w:space="0" w:color="auto"/>
      </w:divBdr>
    </w:div>
    <w:div w:id="2037462096">
      <w:marLeft w:val="480"/>
      <w:marRight w:val="0"/>
      <w:marTop w:val="0"/>
      <w:marBottom w:val="0"/>
      <w:divBdr>
        <w:top w:val="none" w:sz="0" w:space="0" w:color="auto"/>
        <w:left w:val="none" w:sz="0" w:space="0" w:color="auto"/>
        <w:bottom w:val="none" w:sz="0" w:space="0" w:color="auto"/>
        <w:right w:val="none" w:sz="0" w:space="0" w:color="auto"/>
      </w:divBdr>
    </w:div>
    <w:div w:id="2038114699">
      <w:marLeft w:val="480"/>
      <w:marRight w:val="0"/>
      <w:marTop w:val="0"/>
      <w:marBottom w:val="0"/>
      <w:divBdr>
        <w:top w:val="none" w:sz="0" w:space="0" w:color="auto"/>
        <w:left w:val="none" w:sz="0" w:space="0" w:color="auto"/>
        <w:bottom w:val="none" w:sz="0" w:space="0" w:color="auto"/>
        <w:right w:val="none" w:sz="0" w:space="0" w:color="auto"/>
      </w:divBdr>
    </w:div>
    <w:div w:id="2038653521">
      <w:marLeft w:val="480"/>
      <w:marRight w:val="0"/>
      <w:marTop w:val="0"/>
      <w:marBottom w:val="0"/>
      <w:divBdr>
        <w:top w:val="none" w:sz="0" w:space="0" w:color="auto"/>
        <w:left w:val="none" w:sz="0" w:space="0" w:color="auto"/>
        <w:bottom w:val="none" w:sz="0" w:space="0" w:color="auto"/>
        <w:right w:val="none" w:sz="0" w:space="0" w:color="auto"/>
      </w:divBdr>
    </w:div>
    <w:div w:id="2039887210">
      <w:marLeft w:val="480"/>
      <w:marRight w:val="0"/>
      <w:marTop w:val="0"/>
      <w:marBottom w:val="0"/>
      <w:divBdr>
        <w:top w:val="none" w:sz="0" w:space="0" w:color="auto"/>
        <w:left w:val="none" w:sz="0" w:space="0" w:color="auto"/>
        <w:bottom w:val="none" w:sz="0" w:space="0" w:color="auto"/>
        <w:right w:val="none" w:sz="0" w:space="0" w:color="auto"/>
      </w:divBdr>
    </w:div>
    <w:div w:id="2039963384">
      <w:marLeft w:val="480"/>
      <w:marRight w:val="0"/>
      <w:marTop w:val="0"/>
      <w:marBottom w:val="0"/>
      <w:divBdr>
        <w:top w:val="none" w:sz="0" w:space="0" w:color="auto"/>
        <w:left w:val="none" w:sz="0" w:space="0" w:color="auto"/>
        <w:bottom w:val="none" w:sz="0" w:space="0" w:color="auto"/>
        <w:right w:val="none" w:sz="0" w:space="0" w:color="auto"/>
      </w:divBdr>
    </w:div>
    <w:div w:id="2040354898">
      <w:bodyDiv w:val="1"/>
      <w:marLeft w:val="0"/>
      <w:marRight w:val="0"/>
      <w:marTop w:val="0"/>
      <w:marBottom w:val="0"/>
      <w:divBdr>
        <w:top w:val="none" w:sz="0" w:space="0" w:color="auto"/>
        <w:left w:val="none" w:sz="0" w:space="0" w:color="auto"/>
        <w:bottom w:val="none" w:sz="0" w:space="0" w:color="auto"/>
        <w:right w:val="none" w:sz="0" w:space="0" w:color="auto"/>
      </w:divBdr>
    </w:div>
    <w:div w:id="2041588709">
      <w:marLeft w:val="480"/>
      <w:marRight w:val="0"/>
      <w:marTop w:val="0"/>
      <w:marBottom w:val="0"/>
      <w:divBdr>
        <w:top w:val="none" w:sz="0" w:space="0" w:color="auto"/>
        <w:left w:val="none" w:sz="0" w:space="0" w:color="auto"/>
        <w:bottom w:val="none" w:sz="0" w:space="0" w:color="auto"/>
        <w:right w:val="none" w:sz="0" w:space="0" w:color="auto"/>
      </w:divBdr>
    </w:div>
    <w:div w:id="2041784543">
      <w:marLeft w:val="480"/>
      <w:marRight w:val="0"/>
      <w:marTop w:val="0"/>
      <w:marBottom w:val="0"/>
      <w:divBdr>
        <w:top w:val="none" w:sz="0" w:space="0" w:color="auto"/>
        <w:left w:val="none" w:sz="0" w:space="0" w:color="auto"/>
        <w:bottom w:val="none" w:sz="0" w:space="0" w:color="auto"/>
        <w:right w:val="none" w:sz="0" w:space="0" w:color="auto"/>
      </w:divBdr>
    </w:div>
    <w:div w:id="2041933582">
      <w:marLeft w:val="480"/>
      <w:marRight w:val="0"/>
      <w:marTop w:val="0"/>
      <w:marBottom w:val="0"/>
      <w:divBdr>
        <w:top w:val="none" w:sz="0" w:space="0" w:color="auto"/>
        <w:left w:val="none" w:sz="0" w:space="0" w:color="auto"/>
        <w:bottom w:val="none" w:sz="0" w:space="0" w:color="auto"/>
        <w:right w:val="none" w:sz="0" w:space="0" w:color="auto"/>
      </w:divBdr>
    </w:div>
    <w:div w:id="2043162841">
      <w:bodyDiv w:val="1"/>
      <w:marLeft w:val="0"/>
      <w:marRight w:val="0"/>
      <w:marTop w:val="0"/>
      <w:marBottom w:val="0"/>
      <w:divBdr>
        <w:top w:val="none" w:sz="0" w:space="0" w:color="auto"/>
        <w:left w:val="none" w:sz="0" w:space="0" w:color="auto"/>
        <w:bottom w:val="none" w:sz="0" w:space="0" w:color="auto"/>
        <w:right w:val="none" w:sz="0" w:space="0" w:color="auto"/>
      </w:divBdr>
    </w:div>
    <w:div w:id="2043165099">
      <w:marLeft w:val="480"/>
      <w:marRight w:val="0"/>
      <w:marTop w:val="0"/>
      <w:marBottom w:val="0"/>
      <w:divBdr>
        <w:top w:val="none" w:sz="0" w:space="0" w:color="auto"/>
        <w:left w:val="none" w:sz="0" w:space="0" w:color="auto"/>
        <w:bottom w:val="none" w:sz="0" w:space="0" w:color="auto"/>
        <w:right w:val="none" w:sz="0" w:space="0" w:color="auto"/>
      </w:divBdr>
    </w:div>
    <w:div w:id="2043821614">
      <w:bodyDiv w:val="1"/>
      <w:marLeft w:val="0"/>
      <w:marRight w:val="0"/>
      <w:marTop w:val="0"/>
      <w:marBottom w:val="0"/>
      <w:divBdr>
        <w:top w:val="none" w:sz="0" w:space="0" w:color="auto"/>
        <w:left w:val="none" w:sz="0" w:space="0" w:color="auto"/>
        <w:bottom w:val="none" w:sz="0" w:space="0" w:color="auto"/>
        <w:right w:val="none" w:sz="0" w:space="0" w:color="auto"/>
      </w:divBdr>
    </w:div>
    <w:div w:id="2043825033">
      <w:bodyDiv w:val="1"/>
      <w:marLeft w:val="0"/>
      <w:marRight w:val="0"/>
      <w:marTop w:val="0"/>
      <w:marBottom w:val="0"/>
      <w:divBdr>
        <w:top w:val="none" w:sz="0" w:space="0" w:color="auto"/>
        <w:left w:val="none" w:sz="0" w:space="0" w:color="auto"/>
        <w:bottom w:val="none" w:sz="0" w:space="0" w:color="auto"/>
        <w:right w:val="none" w:sz="0" w:space="0" w:color="auto"/>
      </w:divBdr>
    </w:div>
    <w:div w:id="2044011259">
      <w:bodyDiv w:val="1"/>
      <w:marLeft w:val="0"/>
      <w:marRight w:val="0"/>
      <w:marTop w:val="0"/>
      <w:marBottom w:val="0"/>
      <w:divBdr>
        <w:top w:val="none" w:sz="0" w:space="0" w:color="auto"/>
        <w:left w:val="none" w:sz="0" w:space="0" w:color="auto"/>
        <w:bottom w:val="none" w:sz="0" w:space="0" w:color="auto"/>
        <w:right w:val="none" w:sz="0" w:space="0" w:color="auto"/>
      </w:divBdr>
    </w:div>
    <w:div w:id="2044012771">
      <w:bodyDiv w:val="1"/>
      <w:marLeft w:val="0"/>
      <w:marRight w:val="0"/>
      <w:marTop w:val="0"/>
      <w:marBottom w:val="0"/>
      <w:divBdr>
        <w:top w:val="none" w:sz="0" w:space="0" w:color="auto"/>
        <w:left w:val="none" w:sz="0" w:space="0" w:color="auto"/>
        <w:bottom w:val="none" w:sz="0" w:space="0" w:color="auto"/>
        <w:right w:val="none" w:sz="0" w:space="0" w:color="auto"/>
      </w:divBdr>
    </w:div>
    <w:div w:id="2044020189">
      <w:marLeft w:val="480"/>
      <w:marRight w:val="0"/>
      <w:marTop w:val="0"/>
      <w:marBottom w:val="0"/>
      <w:divBdr>
        <w:top w:val="none" w:sz="0" w:space="0" w:color="auto"/>
        <w:left w:val="none" w:sz="0" w:space="0" w:color="auto"/>
        <w:bottom w:val="none" w:sz="0" w:space="0" w:color="auto"/>
        <w:right w:val="none" w:sz="0" w:space="0" w:color="auto"/>
      </w:divBdr>
    </w:div>
    <w:div w:id="2044598713">
      <w:marLeft w:val="480"/>
      <w:marRight w:val="0"/>
      <w:marTop w:val="0"/>
      <w:marBottom w:val="0"/>
      <w:divBdr>
        <w:top w:val="none" w:sz="0" w:space="0" w:color="auto"/>
        <w:left w:val="none" w:sz="0" w:space="0" w:color="auto"/>
        <w:bottom w:val="none" w:sz="0" w:space="0" w:color="auto"/>
        <w:right w:val="none" w:sz="0" w:space="0" w:color="auto"/>
      </w:divBdr>
    </w:div>
    <w:div w:id="2044792148">
      <w:marLeft w:val="480"/>
      <w:marRight w:val="0"/>
      <w:marTop w:val="0"/>
      <w:marBottom w:val="0"/>
      <w:divBdr>
        <w:top w:val="none" w:sz="0" w:space="0" w:color="auto"/>
        <w:left w:val="none" w:sz="0" w:space="0" w:color="auto"/>
        <w:bottom w:val="none" w:sz="0" w:space="0" w:color="auto"/>
        <w:right w:val="none" w:sz="0" w:space="0" w:color="auto"/>
      </w:divBdr>
    </w:div>
    <w:div w:id="2045252434">
      <w:bodyDiv w:val="1"/>
      <w:marLeft w:val="0"/>
      <w:marRight w:val="0"/>
      <w:marTop w:val="0"/>
      <w:marBottom w:val="0"/>
      <w:divBdr>
        <w:top w:val="none" w:sz="0" w:space="0" w:color="auto"/>
        <w:left w:val="none" w:sz="0" w:space="0" w:color="auto"/>
        <w:bottom w:val="none" w:sz="0" w:space="0" w:color="auto"/>
        <w:right w:val="none" w:sz="0" w:space="0" w:color="auto"/>
      </w:divBdr>
    </w:div>
    <w:div w:id="2045444501">
      <w:bodyDiv w:val="1"/>
      <w:marLeft w:val="0"/>
      <w:marRight w:val="0"/>
      <w:marTop w:val="0"/>
      <w:marBottom w:val="0"/>
      <w:divBdr>
        <w:top w:val="none" w:sz="0" w:space="0" w:color="auto"/>
        <w:left w:val="none" w:sz="0" w:space="0" w:color="auto"/>
        <w:bottom w:val="none" w:sz="0" w:space="0" w:color="auto"/>
        <w:right w:val="none" w:sz="0" w:space="0" w:color="auto"/>
      </w:divBdr>
    </w:div>
    <w:div w:id="2045670640">
      <w:marLeft w:val="480"/>
      <w:marRight w:val="0"/>
      <w:marTop w:val="0"/>
      <w:marBottom w:val="0"/>
      <w:divBdr>
        <w:top w:val="none" w:sz="0" w:space="0" w:color="auto"/>
        <w:left w:val="none" w:sz="0" w:space="0" w:color="auto"/>
        <w:bottom w:val="none" w:sz="0" w:space="0" w:color="auto"/>
        <w:right w:val="none" w:sz="0" w:space="0" w:color="auto"/>
      </w:divBdr>
    </w:div>
    <w:div w:id="2045985493">
      <w:marLeft w:val="480"/>
      <w:marRight w:val="0"/>
      <w:marTop w:val="0"/>
      <w:marBottom w:val="0"/>
      <w:divBdr>
        <w:top w:val="none" w:sz="0" w:space="0" w:color="auto"/>
        <w:left w:val="none" w:sz="0" w:space="0" w:color="auto"/>
        <w:bottom w:val="none" w:sz="0" w:space="0" w:color="auto"/>
        <w:right w:val="none" w:sz="0" w:space="0" w:color="auto"/>
      </w:divBdr>
    </w:div>
    <w:div w:id="2046297077">
      <w:bodyDiv w:val="1"/>
      <w:marLeft w:val="0"/>
      <w:marRight w:val="0"/>
      <w:marTop w:val="0"/>
      <w:marBottom w:val="0"/>
      <w:divBdr>
        <w:top w:val="none" w:sz="0" w:space="0" w:color="auto"/>
        <w:left w:val="none" w:sz="0" w:space="0" w:color="auto"/>
        <w:bottom w:val="none" w:sz="0" w:space="0" w:color="auto"/>
        <w:right w:val="none" w:sz="0" w:space="0" w:color="auto"/>
      </w:divBdr>
    </w:div>
    <w:div w:id="2047218810">
      <w:marLeft w:val="480"/>
      <w:marRight w:val="0"/>
      <w:marTop w:val="0"/>
      <w:marBottom w:val="0"/>
      <w:divBdr>
        <w:top w:val="none" w:sz="0" w:space="0" w:color="auto"/>
        <w:left w:val="none" w:sz="0" w:space="0" w:color="auto"/>
        <w:bottom w:val="none" w:sz="0" w:space="0" w:color="auto"/>
        <w:right w:val="none" w:sz="0" w:space="0" w:color="auto"/>
      </w:divBdr>
    </w:div>
    <w:div w:id="2047632109">
      <w:marLeft w:val="480"/>
      <w:marRight w:val="0"/>
      <w:marTop w:val="0"/>
      <w:marBottom w:val="0"/>
      <w:divBdr>
        <w:top w:val="none" w:sz="0" w:space="0" w:color="auto"/>
        <w:left w:val="none" w:sz="0" w:space="0" w:color="auto"/>
        <w:bottom w:val="none" w:sz="0" w:space="0" w:color="auto"/>
        <w:right w:val="none" w:sz="0" w:space="0" w:color="auto"/>
      </w:divBdr>
    </w:div>
    <w:div w:id="2047757697">
      <w:bodyDiv w:val="1"/>
      <w:marLeft w:val="0"/>
      <w:marRight w:val="0"/>
      <w:marTop w:val="0"/>
      <w:marBottom w:val="0"/>
      <w:divBdr>
        <w:top w:val="none" w:sz="0" w:space="0" w:color="auto"/>
        <w:left w:val="none" w:sz="0" w:space="0" w:color="auto"/>
        <w:bottom w:val="none" w:sz="0" w:space="0" w:color="auto"/>
        <w:right w:val="none" w:sz="0" w:space="0" w:color="auto"/>
      </w:divBdr>
    </w:div>
    <w:div w:id="2048485397">
      <w:bodyDiv w:val="1"/>
      <w:marLeft w:val="0"/>
      <w:marRight w:val="0"/>
      <w:marTop w:val="0"/>
      <w:marBottom w:val="0"/>
      <w:divBdr>
        <w:top w:val="none" w:sz="0" w:space="0" w:color="auto"/>
        <w:left w:val="none" w:sz="0" w:space="0" w:color="auto"/>
        <w:bottom w:val="none" w:sz="0" w:space="0" w:color="auto"/>
        <w:right w:val="none" w:sz="0" w:space="0" w:color="auto"/>
      </w:divBdr>
    </w:div>
    <w:div w:id="2049065493">
      <w:marLeft w:val="480"/>
      <w:marRight w:val="0"/>
      <w:marTop w:val="0"/>
      <w:marBottom w:val="0"/>
      <w:divBdr>
        <w:top w:val="none" w:sz="0" w:space="0" w:color="auto"/>
        <w:left w:val="none" w:sz="0" w:space="0" w:color="auto"/>
        <w:bottom w:val="none" w:sz="0" w:space="0" w:color="auto"/>
        <w:right w:val="none" w:sz="0" w:space="0" w:color="auto"/>
      </w:divBdr>
    </w:div>
    <w:div w:id="2049403613">
      <w:marLeft w:val="480"/>
      <w:marRight w:val="0"/>
      <w:marTop w:val="0"/>
      <w:marBottom w:val="0"/>
      <w:divBdr>
        <w:top w:val="none" w:sz="0" w:space="0" w:color="auto"/>
        <w:left w:val="none" w:sz="0" w:space="0" w:color="auto"/>
        <w:bottom w:val="none" w:sz="0" w:space="0" w:color="auto"/>
        <w:right w:val="none" w:sz="0" w:space="0" w:color="auto"/>
      </w:divBdr>
    </w:div>
    <w:div w:id="2049839337">
      <w:marLeft w:val="480"/>
      <w:marRight w:val="0"/>
      <w:marTop w:val="0"/>
      <w:marBottom w:val="0"/>
      <w:divBdr>
        <w:top w:val="none" w:sz="0" w:space="0" w:color="auto"/>
        <w:left w:val="none" w:sz="0" w:space="0" w:color="auto"/>
        <w:bottom w:val="none" w:sz="0" w:space="0" w:color="auto"/>
        <w:right w:val="none" w:sz="0" w:space="0" w:color="auto"/>
      </w:divBdr>
    </w:div>
    <w:div w:id="2050061830">
      <w:marLeft w:val="480"/>
      <w:marRight w:val="0"/>
      <w:marTop w:val="0"/>
      <w:marBottom w:val="0"/>
      <w:divBdr>
        <w:top w:val="none" w:sz="0" w:space="0" w:color="auto"/>
        <w:left w:val="none" w:sz="0" w:space="0" w:color="auto"/>
        <w:bottom w:val="none" w:sz="0" w:space="0" w:color="auto"/>
        <w:right w:val="none" w:sz="0" w:space="0" w:color="auto"/>
      </w:divBdr>
    </w:div>
    <w:div w:id="2050295260">
      <w:bodyDiv w:val="1"/>
      <w:marLeft w:val="0"/>
      <w:marRight w:val="0"/>
      <w:marTop w:val="0"/>
      <w:marBottom w:val="0"/>
      <w:divBdr>
        <w:top w:val="none" w:sz="0" w:space="0" w:color="auto"/>
        <w:left w:val="none" w:sz="0" w:space="0" w:color="auto"/>
        <w:bottom w:val="none" w:sz="0" w:space="0" w:color="auto"/>
        <w:right w:val="none" w:sz="0" w:space="0" w:color="auto"/>
      </w:divBdr>
    </w:div>
    <w:div w:id="2050569836">
      <w:bodyDiv w:val="1"/>
      <w:marLeft w:val="0"/>
      <w:marRight w:val="0"/>
      <w:marTop w:val="0"/>
      <w:marBottom w:val="0"/>
      <w:divBdr>
        <w:top w:val="none" w:sz="0" w:space="0" w:color="auto"/>
        <w:left w:val="none" w:sz="0" w:space="0" w:color="auto"/>
        <w:bottom w:val="none" w:sz="0" w:space="0" w:color="auto"/>
        <w:right w:val="none" w:sz="0" w:space="0" w:color="auto"/>
      </w:divBdr>
    </w:div>
    <w:div w:id="2050884128">
      <w:marLeft w:val="480"/>
      <w:marRight w:val="0"/>
      <w:marTop w:val="0"/>
      <w:marBottom w:val="0"/>
      <w:divBdr>
        <w:top w:val="none" w:sz="0" w:space="0" w:color="auto"/>
        <w:left w:val="none" w:sz="0" w:space="0" w:color="auto"/>
        <w:bottom w:val="none" w:sz="0" w:space="0" w:color="auto"/>
        <w:right w:val="none" w:sz="0" w:space="0" w:color="auto"/>
      </w:divBdr>
    </w:div>
    <w:div w:id="2050915948">
      <w:bodyDiv w:val="1"/>
      <w:marLeft w:val="0"/>
      <w:marRight w:val="0"/>
      <w:marTop w:val="0"/>
      <w:marBottom w:val="0"/>
      <w:divBdr>
        <w:top w:val="none" w:sz="0" w:space="0" w:color="auto"/>
        <w:left w:val="none" w:sz="0" w:space="0" w:color="auto"/>
        <w:bottom w:val="none" w:sz="0" w:space="0" w:color="auto"/>
        <w:right w:val="none" w:sz="0" w:space="0" w:color="auto"/>
      </w:divBdr>
    </w:div>
    <w:div w:id="2051027287">
      <w:marLeft w:val="480"/>
      <w:marRight w:val="0"/>
      <w:marTop w:val="0"/>
      <w:marBottom w:val="0"/>
      <w:divBdr>
        <w:top w:val="none" w:sz="0" w:space="0" w:color="auto"/>
        <w:left w:val="none" w:sz="0" w:space="0" w:color="auto"/>
        <w:bottom w:val="none" w:sz="0" w:space="0" w:color="auto"/>
        <w:right w:val="none" w:sz="0" w:space="0" w:color="auto"/>
      </w:divBdr>
    </w:div>
    <w:div w:id="2051302569">
      <w:marLeft w:val="480"/>
      <w:marRight w:val="0"/>
      <w:marTop w:val="0"/>
      <w:marBottom w:val="0"/>
      <w:divBdr>
        <w:top w:val="none" w:sz="0" w:space="0" w:color="auto"/>
        <w:left w:val="none" w:sz="0" w:space="0" w:color="auto"/>
        <w:bottom w:val="none" w:sz="0" w:space="0" w:color="auto"/>
        <w:right w:val="none" w:sz="0" w:space="0" w:color="auto"/>
      </w:divBdr>
    </w:div>
    <w:div w:id="2051757458">
      <w:marLeft w:val="480"/>
      <w:marRight w:val="0"/>
      <w:marTop w:val="0"/>
      <w:marBottom w:val="0"/>
      <w:divBdr>
        <w:top w:val="none" w:sz="0" w:space="0" w:color="auto"/>
        <w:left w:val="none" w:sz="0" w:space="0" w:color="auto"/>
        <w:bottom w:val="none" w:sz="0" w:space="0" w:color="auto"/>
        <w:right w:val="none" w:sz="0" w:space="0" w:color="auto"/>
      </w:divBdr>
    </w:div>
    <w:div w:id="2052685782">
      <w:marLeft w:val="480"/>
      <w:marRight w:val="0"/>
      <w:marTop w:val="0"/>
      <w:marBottom w:val="0"/>
      <w:divBdr>
        <w:top w:val="none" w:sz="0" w:space="0" w:color="auto"/>
        <w:left w:val="none" w:sz="0" w:space="0" w:color="auto"/>
        <w:bottom w:val="none" w:sz="0" w:space="0" w:color="auto"/>
        <w:right w:val="none" w:sz="0" w:space="0" w:color="auto"/>
      </w:divBdr>
    </w:div>
    <w:div w:id="2052729781">
      <w:bodyDiv w:val="1"/>
      <w:marLeft w:val="0"/>
      <w:marRight w:val="0"/>
      <w:marTop w:val="0"/>
      <w:marBottom w:val="0"/>
      <w:divBdr>
        <w:top w:val="none" w:sz="0" w:space="0" w:color="auto"/>
        <w:left w:val="none" w:sz="0" w:space="0" w:color="auto"/>
        <w:bottom w:val="none" w:sz="0" w:space="0" w:color="auto"/>
        <w:right w:val="none" w:sz="0" w:space="0" w:color="auto"/>
      </w:divBdr>
    </w:div>
    <w:div w:id="2053462220">
      <w:marLeft w:val="480"/>
      <w:marRight w:val="0"/>
      <w:marTop w:val="0"/>
      <w:marBottom w:val="0"/>
      <w:divBdr>
        <w:top w:val="none" w:sz="0" w:space="0" w:color="auto"/>
        <w:left w:val="none" w:sz="0" w:space="0" w:color="auto"/>
        <w:bottom w:val="none" w:sz="0" w:space="0" w:color="auto"/>
        <w:right w:val="none" w:sz="0" w:space="0" w:color="auto"/>
      </w:divBdr>
    </w:div>
    <w:div w:id="2053965493">
      <w:marLeft w:val="480"/>
      <w:marRight w:val="0"/>
      <w:marTop w:val="0"/>
      <w:marBottom w:val="0"/>
      <w:divBdr>
        <w:top w:val="none" w:sz="0" w:space="0" w:color="auto"/>
        <w:left w:val="none" w:sz="0" w:space="0" w:color="auto"/>
        <w:bottom w:val="none" w:sz="0" w:space="0" w:color="auto"/>
        <w:right w:val="none" w:sz="0" w:space="0" w:color="auto"/>
      </w:divBdr>
    </w:div>
    <w:div w:id="2054381980">
      <w:marLeft w:val="480"/>
      <w:marRight w:val="0"/>
      <w:marTop w:val="0"/>
      <w:marBottom w:val="0"/>
      <w:divBdr>
        <w:top w:val="none" w:sz="0" w:space="0" w:color="auto"/>
        <w:left w:val="none" w:sz="0" w:space="0" w:color="auto"/>
        <w:bottom w:val="none" w:sz="0" w:space="0" w:color="auto"/>
        <w:right w:val="none" w:sz="0" w:space="0" w:color="auto"/>
      </w:divBdr>
    </w:div>
    <w:div w:id="2054766103">
      <w:marLeft w:val="480"/>
      <w:marRight w:val="0"/>
      <w:marTop w:val="0"/>
      <w:marBottom w:val="0"/>
      <w:divBdr>
        <w:top w:val="none" w:sz="0" w:space="0" w:color="auto"/>
        <w:left w:val="none" w:sz="0" w:space="0" w:color="auto"/>
        <w:bottom w:val="none" w:sz="0" w:space="0" w:color="auto"/>
        <w:right w:val="none" w:sz="0" w:space="0" w:color="auto"/>
      </w:divBdr>
    </w:div>
    <w:div w:id="2055276915">
      <w:marLeft w:val="480"/>
      <w:marRight w:val="0"/>
      <w:marTop w:val="0"/>
      <w:marBottom w:val="0"/>
      <w:divBdr>
        <w:top w:val="none" w:sz="0" w:space="0" w:color="auto"/>
        <w:left w:val="none" w:sz="0" w:space="0" w:color="auto"/>
        <w:bottom w:val="none" w:sz="0" w:space="0" w:color="auto"/>
        <w:right w:val="none" w:sz="0" w:space="0" w:color="auto"/>
      </w:divBdr>
    </w:div>
    <w:div w:id="2055343645">
      <w:bodyDiv w:val="1"/>
      <w:marLeft w:val="0"/>
      <w:marRight w:val="0"/>
      <w:marTop w:val="0"/>
      <w:marBottom w:val="0"/>
      <w:divBdr>
        <w:top w:val="none" w:sz="0" w:space="0" w:color="auto"/>
        <w:left w:val="none" w:sz="0" w:space="0" w:color="auto"/>
        <w:bottom w:val="none" w:sz="0" w:space="0" w:color="auto"/>
        <w:right w:val="none" w:sz="0" w:space="0" w:color="auto"/>
      </w:divBdr>
    </w:div>
    <w:div w:id="2055419656">
      <w:marLeft w:val="480"/>
      <w:marRight w:val="0"/>
      <w:marTop w:val="0"/>
      <w:marBottom w:val="0"/>
      <w:divBdr>
        <w:top w:val="none" w:sz="0" w:space="0" w:color="auto"/>
        <w:left w:val="none" w:sz="0" w:space="0" w:color="auto"/>
        <w:bottom w:val="none" w:sz="0" w:space="0" w:color="auto"/>
        <w:right w:val="none" w:sz="0" w:space="0" w:color="auto"/>
      </w:divBdr>
    </w:div>
    <w:div w:id="2056267631">
      <w:marLeft w:val="480"/>
      <w:marRight w:val="0"/>
      <w:marTop w:val="0"/>
      <w:marBottom w:val="0"/>
      <w:divBdr>
        <w:top w:val="none" w:sz="0" w:space="0" w:color="auto"/>
        <w:left w:val="none" w:sz="0" w:space="0" w:color="auto"/>
        <w:bottom w:val="none" w:sz="0" w:space="0" w:color="auto"/>
        <w:right w:val="none" w:sz="0" w:space="0" w:color="auto"/>
      </w:divBdr>
    </w:div>
    <w:div w:id="2057199829">
      <w:marLeft w:val="480"/>
      <w:marRight w:val="0"/>
      <w:marTop w:val="0"/>
      <w:marBottom w:val="0"/>
      <w:divBdr>
        <w:top w:val="none" w:sz="0" w:space="0" w:color="auto"/>
        <w:left w:val="none" w:sz="0" w:space="0" w:color="auto"/>
        <w:bottom w:val="none" w:sz="0" w:space="0" w:color="auto"/>
        <w:right w:val="none" w:sz="0" w:space="0" w:color="auto"/>
      </w:divBdr>
    </w:div>
    <w:div w:id="2058047436">
      <w:marLeft w:val="480"/>
      <w:marRight w:val="0"/>
      <w:marTop w:val="0"/>
      <w:marBottom w:val="0"/>
      <w:divBdr>
        <w:top w:val="none" w:sz="0" w:space="0" w:color="auto"/>
        <w:left w:val="none" w:sz="0" w:space="0" w:color="auto"/>
        <w:bottom w:val="none" w:sz="0" w:space="0" w:color="auto"/>
        <w:right w:val="none" w:sz="0" w:space="0" w:color="auto"/>
      </w:divBdr>
    </w:div>
    <w:div w:id="2058698063">
      <w:bodyDiv w:val="1"/>
      <w:marLeft w:val="0"/>
      <w:marRight w:val="0"/>
      <w:marTop w:val="0"/>
      <w:marBottom w:val="0"/>
      <w:divBdr>
        <w:top w:val="none" w:sz="0" w:space="0" w:color="auto"/>
        <w:left w:val="none" w:sz="0" w:space="0" w:color="auto"/>
        <w:bottom w:val="none" w:sz="0" w:space="0" w:color="auto"/>
        <w:right w:val="none" w:sz="0" w:space="0" w:color="auto"/>
      </w:divBdr>
    </w:div>
    <w:div w:id="2059233184">
      <w:marLeft w:val="480"/>
      <w:marRight w:val="0"/>
      <w:marTop w:val="0"/>
      <w:marBottom w:val="0"/>
      <w:divBdr>
        <w:top w:val="none" w:sz="0" w:space="0" w:color="auto"/>
        <w:left w:val="none" w:sz="0" w:space="0" w:color="auto"/>
        <w:bottom w:val="none" w:sz="0" w:space="0" w:color="auto"/>
        <w:right w:val="none" w:sz="0" w:space="0" w:color="auto"/>
      </w:divBdr>
    </w:div>
    <w:div w:id="2060126666">
      <w:marLeft w:val="480"/>
      <w:marRight w:val="0"/>
      <w:marTop w:val="0"/>
      <w:marBottom w:val="0"/>
      <w:divBdr>
        <w:top w:val="none" w:sz="0" w:space="0" w:color="auto"/>
        <w:left w:val="none" w:sz="0" w:space="0" w:color="auto"/>
        <w:bottom w:val="none" w:sz="0" w:space="0" w:color="auto"/>
        <w:right w:val="none" w:sz="0" w:space="0" w:color="auto"/>
      </w:divBdr>
    </w:div>
    <w:div w:id="2060128863">
      <w:marLeft w:val="480"/>
      <w:marRight w:val="0"/>
      <w:marTop w:val="0"/>
      <w:marBottom w:val="0"/>
      <w:divBdr>
        <w:top w:val="none" w:sz="0" w:space="0" w:color="auto"/>
        <w:left w:val="none" w:sz="0" w:space="0" w:color="auto"/>
        <w:bottom w:val="none" w:sz="0" w:space="0" w:color="auto"/>
        <w:right w:val="none" w:sz="0" w:space="0" w:color="auto"/>
      </w:divBdr>
    </w:div>
    <w:div w:id="2060130933">
      <w:marLeft w:val="480"/>
      <w:marRight w:val="0"/>
      <w:marTop w:val="0"/>
      <w:marBottom w:val="0"/>
      <w:divBdr>
        <w:top w:val="none" w:sz="0" w:space="0" w:color="auto"/>
        <w:left w:val="none" w:sz="0" w:space="0" w:color="auto"/>
        <w:bottom w:val="none" w:sz="0" w:space="0" w:color="auto"/>
        <w:right w:val="none" w:sz="0" w:space="0" w:color="auto"/>
      </w:divBdr>
    </w:div>
    <w:div w:id="2060132674">
      <w:marLeft w:val="480"/>
      <w:marRight w:val="0"/>
      <w:marTop w:val="0"/>
      <w:marBottom w:val="0"/>
      <w:divBdr>
        <w:top w:val="none" w:sz="0" w:space="0" w:color="auto"/>
        <w:left w:val="none" w:sz="0" w:space="0" w:color="auto"/>
        <w:bottom w:val="none" w:sz="0" w:space="0" w:color="auto"/>
        <w:right w:val="none" w:sz="0" w:space="0" w:color="auto"/>
      </w:divBdr>
    </w:div>
    <w:div w:id="2060548634">
      <w:bodyDiv w:val="1"/>
      <w:marLeft w:val="0"/>
      <w:marRight w:val="0"/>
      <w:marTop w:val="0"/>
      <w:marBottom w:val="0"/>
      <w:divBdr>
        <w:top w:val="none" w:sz="0" w:space="0" w:color="auto"/>
        <w:left w:val="none" w:sz="0" w:space="0" w:color="auto"/>
        <w:bottom w:val="none" w:sz="0" w:space="0" w:color="auto"/>
        <w:right w:val="none" w:sz="0" w:space="0" w:color="auto"/>
      </w:divBdr>
    </w:div>
    <w:div w:id="2060666813">
      <w:bodyDiv w:val="1"/>
      <w:marLeft w:val="0"/>
      <w:marRight w:val="0"/>
      <w:marTop w:val="0"/>
      <w:marBottom w:val="0"/>
      <w:divBdr>
        <w:top w:val="none" w:sz="0" w:space="0" w:color="auto"/>
        <w:left w:val="none" w:sz="0" w:space="0" w:color="auto"/>
        <w:bottom w:val="none" w:sz="0" w:space="0" w:color="auto"/>
        <w:right w:val="none" w:sz="0" w:space="0" w:color="auto"/>
      </w:divBdr>
    </w:div>
    <w:div w:id="2060737853">
      <w:marLeft w:val="480"/>
      <w:marRight w:val="0"/>
      <w:marTop w:val="0"/>
      <w:marBottom w:val="0"/>
      <w:divBdr>
        <w:top w:val="none" w:sz="0" w:space="0" w:color="auto"/>
        <w:left w:val="none" w:sz="0" w:space="0" w:color="auto"/>
        <w:bottom w:val="none" w:sz="0" w:space="0" w:color="auto"/>
        <w:right w:val="none" w:sz="0" w:space="0" w:color="auto"/>
      </w:divBdr>
    </w:div>
    <w:div w:id="2061125476">
      <w:marLeft w:val="480"/>
      <w:marRight w:val="0"/>
      <w:marTop w:val="0"/>
      <w:marBottom w:val="0"/>
      <w:divBdr>
        <w:top w:val="none" w:sz="0" w:space="0" w:color="auto"/>
        <w:left w:val="none" w:sz="0" w:space="0" w:color="auto"/>
        <w:bottom w:val="none" w:sz="0" w:space="0" w:color="auto"/>
        <w:right w:val="none" w:sz="0" w:space="0" w:color="auto"/>
      </w:divBdr>
    </w:div>
    <w:div w:id="2061200048">
      <w:marLeft w:val="480"/>
      <w:marRight w:val="0"/>
      <w:marTop w:val="0"/>
      <w:marBottom w:val="0"/>
      <w:divBdr>
        <w:top w:val="none" w:sz="0" w:space="0" w:color="auto"/>
        <w:left w:val="none" w:sz="0" w:space="0" w:color="auto"/>
        <w:bottom w:val="none" w:sz="0" w:space="0" w:color="auto"/>
        <w:right w:val="none" w:sz="0" w:space="0" w:color="auto"/>
      </w:divBdr>
    </w:div>
    <w:div w:id="2061203461">
      <w:marLeft w:val="480"/>
      <w:marRight w:val="0"/>
      <w:marTop w:val="0"/>
      <w:marBottom w:val="0"/>
      <w:divBdr>
        <w:top w:val="none" w:sz="0" w:space="0" w:color="auto"/>
        <w:left w:val="none" w:sz="0" w:space="0" w:color="auto"/>
        <w:bottom w:val="none" w:sz="0" w:space="0" w:color="auto"/>
        <w:right w:val="none" w:sz="0" w:space="0" w:color="auto"/>
      </w:divBdr>
    </w:div>
    <w:div w:id="2061660912">
      <w:marLeft w:val="480"/>
      <w:marRight w:val="0"/>
      <w:marTop w:val="0"/>
      <w:marBottom w:val="0"/>
      <w:divBdr>
        <w:top w:val="none" w:sz="0" w:space="0" w:color="auto"/>
        <w:left w:val="none" w:sz="0" w:space="0" w:color="auto"/>
        <w:bottom w:val="none" w:sz="0" w:space="0" w:color="auto"/>
        <w:right w:val="none" w:sz="0" w:space="0" w:color="auto"/>
      </w:divBdr>
    </w:div>
    <w:div w:id="2062051115">
      <w:bodyDiv w:val="1"/>
      <w:marLeft w:val="0"/>
      <w:marRight w:val="0"/>
      <w:marTop w:val="0"/>
      <w:marBottom w:val="0"/>
      <w:divBdr>
        <w:top w:val="none" w:sz="0" w:space="0" w:color="auto"/>
        <w:left w:val="none" w:sz="0" w:space="0" w:color="auto"/>
        <w:bottom w:val="none" w:sz="0" w:space="0" w:color="auto"/>
        <w:right w:val="none" w:sz="0" w:space="0" w:color="auto"/>
      </w:divBdr>
    </w:div>
    <w:div w:id="2062751426">
      <w:bodyDiv w:val="1"/>
      <w:marLeft w:val="0"/>
      <w:marRight w:val="0"/>
      <w:marTop w:val="0"/>
      <w:marBottom w:val="0"/>
      <w:divBdr>
        <w:top w:val="none" w:sz="0" w:space="0" w:color="auto"/>
        <w:left w:val="none" w:sz="0" w:space="0" w:color="auto"/>
        <w:bottom w:val="none" w:sz="0" w:space="0" w:color="auto"/>
        <w:right w:val="none" w:sz="0" w:space="0" w:color="auto"/>
      </w:divBdr>
    </w:div>
    <w:div w:id="2063168033">
      <w:marLeft w:val="480"/>
      <w:marRight w:val="0"/>
      <w:marTop w:val="0"/>
      <w:marBottom w:val="0"/>
      <w:divBdr>
        <w:top w:val="none" w:sz="0" w:space="0" w:color="auto"/>
        <w:left w:val="none" w:sz="0" w:space="0" w:color="auto"/>
        <w:bottom w:val="none" w:sz="0" w:space="0" w:color="auto"/>
        <w:right w:val="none" w:sz="0" w:space="0" w:color="auto"/>
      </w:divBdr>
    </w:div>
    <w:div w:id="2063207822">
      <w:bodyDiv w:val="1"/>
      <w:marLeft w:val="0"/>
      <w:marRight w:val="0"/>
      <w:marTop w:val="0"/>
      <w:marBottom w:val="0"/>
      <w:divBdr>
        <w:top w:val="none" w:sz="0" w:space="0" w:color="auto"/>
        <w:left w:val="none" w:sz="0" w:space="0" w:color="auto"/>
        <w:bottom w:val="none" w:sz="0" w:space="0" w:color="auto"/>
        <w:right w:val="none" w:sz="0" w:space="0" w:color="auto"/>
      </w:divBdr>
    </w:div>
    <w:div w:id="2063795223">
      <w:marLeft w:val="480"/>
      <w:marRight w:val="0"/>
      <w:marTop w:val="0"/>
      <w:marBottom w:val="0"/>
      <w:divBdr>
        <w:top w:val="none" w:sz="0" w:space="0" w:color="auto"/>
        <w:left w:val="none" w:sz="0" w:space="0" w:color="auto"/>
        <w:bottom w:val="none" w:sz="0" w:space="0" w:color="auto"/>
        <w:right w:val="none" w:sz="0" w:space="0" w:color="auto"/>
      </w:divBdr>
    </w:div>
    <w:div w:id="2064215515">
      <w:marLeft w:val="480"/>
      <w:marRight w:val="0"/>
      <w:marTop w:val="0"/>
      <w:marBottom w:val="0"/>
      <w:divBdr>
        <w:top w:val="none" w:sz="0" w:space="0" w:color="auto"/>
        <w:left w:val="none" w:sz="0" w:space="0" w:color="auto"/>
        <w:bottom w:val="none" w:sz="0" w:space="0" w:color="auto"/>
        <w:right w:val="none" w:sz="0" w:space="0" w:color="auto"/>
      </w:divBdr>
    </w:div>
    <w:div w:id="2064256000">
      <w:marLeft w:val="480"/>
      <w:marRight w:val="0"/>
      <w:marTop w:val="0"/>
      <w:marBottom w:val="0"/>
      <w:divBdr>
        <w:top w:val="none" w:sz="0" w:space="0" w:color="auto"/>
        <w:left w:val="none" w:sz="0" w:space="0" w:color="auto"/>
        <w:bottom w:val="none" w:sz="0" w:space="0" w:color="auto"/>
        <w:right w:val="none" w:sz="0" w:space="0" w:color="auto"/>
      </w:divBdr>
    </w:div>
    <w:div w:id="2064258043">
      <w:marLeft w:val="480"/>
      <w:marRight w:val="0"/>
      <w:marTop w:val="0"/>
      <w:marBottom w:val="0"/>
      <w:divBdr>
        <w:top w:val="none" w:sz="0" w:space="0" w:color="auto"/>
        <w:left w:val="none" w:sz="0" w:space="0" w:color="auto"/>
        <w:bottom w:val="none" w:sz="0" w:space="0" w:color="auto"/>
        <w:right w:val="none" w:sz="0" w:space="0" w:color="auto"/>
      </w:divBdr>
    </w:div>
    <w:div w:id="2064936780">
      <w:marLeft w:val="480"/>
      <w:marRight w:val="0"/>
      <w:marTop w:val="0"/>
      <w:marBottom w:val="0"/>
      <w:divBdr>
        <w:top w:val="none" w:sz="0" w:space="0" w:color="auto"/>
        <w:left w:val="none" w:sz="0" w:space="0" w:color="auto"/>
        <w:bottom w:val="none" w:sz="0" w:space="0" w:color="auto"/>
        <w:right w:val="none" w:sz="0" w:space="0" w:color="auto"/>
      </w:divBdr>
    </w:div>
    <w:div w:id="2065517093">
      <w:marLeft w:val="480"/>
      <w:marRight w:val="0"/>
      <w:marTop w:val="0"/>
      <w:marBottom w:val="0"/>
      <w:divBdr>
        <w:top w:val="none" w:sz="0" w:space="0" w:color="auto"/>
        <w:left w:val="none" w:sz="0" w:space="0" w:color="auto"/>
        <w:bottom w:val="none" w:sz="0" w:space="0" w:color="auto"/>
        <w:right w:val="none" w:sz="0" w:space="0" w:color="auto"/>
      </w:divBdr>
    </w:div>
    <w:div w:id="2065566118">
      <w:marLeft w:val="480"/>
      <w:marRight w:val="0"/>
      <w:marTop w:val="0"/>
      <w:marBottom w:val="0"/>
      <w:divBdr>
        <w:top w:val="none" w:sz="0" w:space="0" w:color="auto"/>
        <w:left w:val="none" w:sz="0" w:space="0" w:color="auto"/>
        <w:bottom w:val="none" w:sz="0" w:space="0" w:color="auto"/>
        <w:right w:val="none" w:sz="0" w:space="0" w:color="auto"/>
      </w:divBdr>
    </w:div>
    <w:div w:id="2065641887">
      <w:marLeft w:val="480"/>
      <w:marRight w:val="0"/>
      <w:marTop w:val="0"/>
      <w:marBottom w:val="0"/>
      <w:divBdr>
        <w:top w:val="none" w:sz="0" w:space="0" w:color="auto"/>
        <w:left w:val="none" w:sz="0" w:space="0" w:color="auto"/>
        <w:bottom w:val="none" w:sz="0" w:space="0" w:color="auto"/>
        <w:right w:val="none" w:sz="0" w:space="0" w:color="auto"/>
      </w:divBdr>
    </w:div>
    <w:div w:id="2066250797">
      <w:marLeft w:val="480"/>
      <w:marRight w:val="0"/>
      <w:marTop w:val="0"/>
      <w:marBottom w:val="0"/>
      <w:divBdr>
        <w:top w:val="none" w:sz="0" w:space="0" w:color="auto"/>
        <w:left w:val="none" w:sz="0" w:space="0" w:color="auto"/>
        <w:bottom w:val="none" w:sz="0" w:space="0" w:color="auto"/>
        <w:right w:val="none" w:sz="0" w:space="0" w:color="auto"/>
      </w:divBdr>
    </w:div>
    <w:div w:id="2066298919">
      <w:marLeft w:val="480"/>
      <w:marRight w:val="0"/>
      <w:marTop w:val="0"/>
      <w:marBottom w:val="0"/>
      <w:divBdr>
        <w:top w:val="none" w:sz="0" w:space="0" w:color="auto"/>
        <w:left w:val="none" w:sz="0" w:space="0" w:color="auto"/>
        <w:bottom w:val="none" w:sz="0" w:space="0" w:color="auto"/>
        <w:right w:val="none" w:sz="0" w:space="0" w:color="auto"/>
      </w:divBdr>
    </w:div>
    <w:div w:id="2066371389">
      <w:marLeft w:val="480"/>
      <w:marRight w:val="0"/>
      <w:marTop w:val="0"/>
      <w:marBottom w:val="0"/>
      <w:divBdr>
        <w:top w:val="none" w:sz="0" w:space="0" w:color="auto"/>
        <w:left w:val="none" w:sz="0" w:space="0" w:color="auto"/>
        <w:bottom w:val="none" w:sz="0" w:space="0" w:color="auto"/>
        <w:right w:val="none" w:sz="0" w:space="0" w:color="auto"/>
      </w:divBdr>
    </w:div>
    <w:div w:id="2066637899">
      <w:marLeft w:val="480"/>
      <w:marRight w:val="0"/>
      <w:marTop w:val="0"/>
      <w:marBottom w:val="0"/>
      <w:divBdr>
        <w:top w:val="none" w:sz="0" w:space="0" w:color="auto"/>
        <w:left w:val="none" w:sz="0" w:space="0" w:color="auto"/>
        <w:bottom w:val="none" w:sz="0" w:space="0" w:color="auto"/>
        <w:right w:val="none" w:sz="0" w:space="0" w:color="auto"/>
      </w:divBdr>
    </w:div>
    <w:div w:id="2066684834">
      <w:marLeft w:val="480"/>
      <w:marRight w:val="0"/>
      <w:marTop w:val="0"/>
      <w:marBottom w:val="0"/>
      <w:divBdr>
        <w:top w:val="none" w:sz="0" w:space="0" w:color="auto"/>
        <w:left w:val="none" w:sz="0" w:space="0" w:color="auto"/>
        <w:bottom w:val="none" w:sz="0" w:space="0" w:color="auto"/>
        <w:right w:val="none" w:sz="0" w:space="0" w:color="auto"/>
      </w:divBdr>
    </w:div>
    <w:div w:id="2067681080">
      <w:marLeft w:val="480"/>
      <w:marRight w:val="0"/>
      <w:marTop w:val="0"/>
      <w:marBottom w:val="0"/>
      <w:divBdr>
        <w:top w:val="none" w:sz="0" w:space="0" w:color="auto"/>
        <w:left w:val="none" w:sz="0" w:space="0" w:color="auto"/>
        <w:bottom w:val="none" w:sz="0" w:space="0" w:color="auto"/>
        <w:right w:val="none" w:sz="0" w:space="0" w:color="auto"/>
      </w:divBdr>
    </w:div>
    <w:div w:id="2067797608">
      <w:marLeft w:val="480"/>
      <w:marRight w:val="0"/>
      <w:marTop w:val="0"/>
      <w:marBottom w:val="0"/>
      <w:divBdr>
        <w:top w:val="none" w:sz="0" w:space="0" w:color="auto"/>
        <w:left w:val="none" w:sz="0" w:space="0" w:color="auto"/>
        <w:bottom w:val="none" w:sz="0" w:space="0" w:color="auto"/>
        <w:right w:val="none" w:sz="0" w:space="0" w:color="auto"/>
      </w:divBdr>
    </w:div>
    <w:div w:id="2067945690">
      <w:bodyDiv w:val="1"/>
      <w:marLeft w:val="0"/>
      <w:marRight w:val="0"/>
      <w:marTop w:val="0"/>
      <w:marBottom w:val="0"/>
      <w:divBdr>
        <w:top w:val="none" w:sz="0" w:space="0" w:color="auto"/>
        <w:left w:val="none" w:sz="0" w:space="0" w:color="auto"/>
        <w:bottom w:val="none" w:sz="0" w:space="0" w:color="auto"/>
        <w:right w:val="none" w:sz="0" w:space="0" w:color="auto"/>
      </w:divBdr>
    </w:div>
    <w:div w:id="2068067285">
      <w:marLeft w:val="480"/>
      <w:marRight w:val="0"/>
      <w:marTop w:val="0"/>
      <w:marBottom w:val="0"/>
      <w:divBdr>
        <w:top w:val="none" w:sz="0" w:space="0" w:color="auto"/>
        <w:left w:val="none" w:sz="0" w:space="0" w:color="auto"/>
        <w:bottom w:val="none" w:sz="0" w:space="0" w:color="auto"/>
        <w:right w:val="none" w:sz="0" w:space="0" w:color="auto"/>
      </w:divBdr>
    </w:div>
    <w:div w:id="2068333450">
      <w:marLeft w:val="480"/>
      <w:marRight w:val="0"/>
      <w:marTop w:val="0"/>
      <w:marBottom w:val="0"/>
      <w:divBdr>
        <w:top w:val="none" w:sz="0" w:space="0" w:color="auto"/>
        <w:left w:val="none" w:sz="0" w:space="0" w:color="auto"/>
        <w:bottom w:val="none" w:sz="0" w:space="0" w:color="auto"/>
        <w:right w:val="none" w:sz="0" w:space="0" w:color="auto"/>
      </w:divBdr>
    </w:div>
    <w:div w:id="2068525158">
      <w:marLeft w:val="480"/>
      <w:marRight w:val="0"/>
      <w:marTop w:val="0"/>
      <w:marBottom w:val="0"/>
      <w:divBdr>
        <w:top w:val="none" w:sz="0" w:space="0" w:color="auto"/>
        <w:left w:val="none" w:sz="0" w:space="0" w:color="auto"/>
        <w:bottom w:val="none" w:sz="0" w:space="0" w:color="auto"/>
        <w:right w:val="none" w:sz="0" w:space="0" w:color="auto"/>
      </w:divBdr>
    </w:div>
    <w:div w:id="2068651565">
      <w:bodyDiv w:val="1"/>
      <w:marLeft w:val="0"/>
      <w:marRight w:val="0"/>
      <w:marTop w:val="0"/>
      <w:marBottom w:val="0"/>
      <w:divBdr>
        <w:top w:val="none" w:sz="0" w:space="0" w:color="auto"/>
        <w:left w:val="none" w:sz="0" w:space="0" w:color="auto"/>
        <w:bottom w:val="none" w:sz="0" w:space="0" w:color="auto"/>
        <w:right w:val="none" w:sz="0" w:space="0" w:color="auto"/>
      </w:divBdr>
    </w:div>
    <w:div w:id="2068841955">
      <w:marLeft w:val="480"/>
      <w:marRight w:val="0"/>
      <w:marTop w:val="0"/>
      <w:marBottom w:val="0"/>
      <w:divBdr>
        <w:top w:val="none" w:sz="0" w:space="0" w:color="auto"/>
        <w:left w:val="none" w:sz="0" w:space="0" w:color="auto"/>
        <w:bottom w:val="none" w:sz="0" w:space="0" w:color="auto"/>
        <w:right w:val="none" w:sz="0" w:space="0" w:color="auto"/>
      </w:divBdr>
    </w:div>
    <w:div w:id="2068843699">
      <w:bodyDiv w:val="1"/>
      <w:marLeft w:val="0"/>
      <w:marRight w:val="0"/>
      <w:marTop w:val="0"/>
      <w:marBottom w:val="0"/>
      <w:divBdr>
        <w:top w:val="none" w:sz="0" w:space="0" w:color="auto"/>
        <w:left w:val="none" w:sz="0" w:space="0" w:color="auto"/>
        <w:bottom w:val="none" w:sz="0" w:space="0" w:color="auto"/>
        <w:right w:val="none" w:sz="0" w:space="0" w:color="auto"/>
      </w:divBdr>
    </w:div>
    <w:div w:id="2069330702">
      <w:marLeft w:val="480"/>
      <w:marRight w:val="0"/>
      <w:marTop w:val="0"/>
      <w:marBottom w:val="0"/>
      <w:divBdr>
        <w:top w:val="none" w:sz="0" w:space="0" w:color="auto"/>
        <w:left w:val="none" w:sz="0" w:space="0" w:color="auto"/>
        <w:bottom w:val="none" w:sz="0" w:space="0" w:color="auto"/>
        <w:right w:val="none" w:sz="0" w:space="0" w:color="auto"/>
      </w:divBdr>
    </w:div>
    <w:div w:id="2069571437">
      <w:marLeft w:val="480"/>
      <w:marRight w:val="0"/>
      <w:marTop w:val="0"/>
      <w:marBottom w:val="0"/>
      <w:divBdr>
        <w:top w:val="none" w:sz="0" w:space="0" w:color="auto"/>
        <w:left w:val="none" w:sz="0" w:space="0" w:color="auto"/>
        <w:bottom w:val="none" w:sz="0" w:space="0" w:color="auto"/>
        <w:right w:val="none" w:sz="0" w:space="0" w:color="auto"/>
      </w:divBdr>
    </w:div>
    <w:div w:id="2070029180">
      <w:marLeft w:val="480"/>
      <w:marRight w:val="0"/>
      <w:marTop w:val="0"/>
      <w:marBottom w:val="0"/>
      <w:divBdr>
        <w:top w:val="none" w:sz="0" w:space="0" w:color="auto"/>
        <w:left w:val="none" w:sz="0" w:space="0" w:color="auto"/>
        <w:bottom w:val="none" w:sz="0" w:space="0" w:color="auto"/>
        <w:right w:val="none" w:sz="0" w:space="0" w:color="auto"/>
      </w:divBdr>
    </w:div>
    <w:div w:id="2070034423">
      <w:bodyDiv w:val="1"/>
      <w:marLeft w:val="0"/>
      <w:marRight w:val="0"/>
      <w:marTop w:val="0"/>
      <w:marBottom w:val="0"/>
      <w:divBdr>
        <w:top w:val="none" w:sz="0" w:space="0" w:color="auto"/>
        <w:left w:val="none" w:sz="0" w:space="0" w:color="auto"/>
        <w:bottom w:val="none" w:sz="0" w:space="0" w:color="auto"/>
        <w:right w:val="none" w:sz="0" w:space="0" w:color="auto"/>
      </w:divBdr>
    </w:div>
    <w:div w:id="2070423231">
      <w:marLeft w:val="480"/>
      <w:marRight w:val="0"/>
      <w:marTop w:val="0"/>
      <w:marBottom w:val="0"/>
      <w:divBdr>
        <w:top w:val="none" w:sz="0" w:space="0" w:color="auto"/>
        <w:left w:val="none" w:sz="0" w:space="0" w:color="auto"/>
        <w:bottom w:val="none" w:sz="0" w:space="0" w:color="auto"/>
        <w:right w:val="none" w:sz="0" w:space="0" w:color="auto"/>
      </w:divBdr>
    </w:div>
    <w:div w:id="2070642573">
      <w:marLeft w:val="480"/>
      <w:marRight w:val="0"/>
      <w:marTop w:val="0"/>
      <w:marBottom w:val="0"/>
      <w:divBdr>
        <w:top w:val="none" w:sz="0" w:space="0" w:color="auto"/>
        <w:left w:val="none" w:sz="0" w:space="0" w:color="auto"/>
        <w:bottom w:val="none" w:sz="0" w:space="0" w:color="auto"/>
        <w:right w:val="none" w:sz="0" w:space="0" w:color="auto"/>
      </w:divBdr>
    </w:div>
    <w:div w:id="2071033920">
      <w:marLeft w:val="480"/>
      <w:marRight w:val="0"/>
      <w:marTop w:val="0"/>
      <w:marBottom w:val="0"/>
      <w:divBdr>
        <w:top w:val="none" w:sz="0" w:space="0" w:color="auto"/>
        <w:left w:val="none" w:sz="0" w:space="0" w:color="auto"/>
        <w:bottom w:val="none" w:sz="0" w:space="0" w:color="auto"/>
        <w:right w:val="none" w:sz="0" w:space="0" w:color="auto"/>
      </w:divBdr>
    </w:div>
    <w:div w:id="2071464784">
      <w:marLeft w:val="480"/>
      <w:marRight w:val="0"/>
      <w:marTop w:val="0"/>
      <w:marBottom w:val="0"/>
      <w:divBdr>
        <w:top w:val="none" w:sz="0" w:space="0" w:color="auto"/>
        <w:left w:val="none" w:sz="0" w:space="0" w:color="auto"/>
        <w:bottom w:val="none" w:sz="0" w:space="0" w:color="auto"/>
        <w:right w:val="none" w:sz="0" w:space="0" w:color="auto"/>
      </w:divBdr>
    </w:div>
    <w:div w:id="2071802938">
      <w:marLeft w:val="480"/>
      <w:marRight w:val="0"/>
      <w:marTop w:val="0"/>
      <w:marBottom w:val="0"/>
      <w:divBdr>
        <w:top w:val="none" w:sz="0" w:space="0" w:color="auto"/>
        <w:left w:val="none" w:sz="0" w:space="0" w:color="auto"/>
        <w:bottom w:val="none" w:sz="0" w:space="0" w:color="auto"/>
        <w:right w:val="none" w:sz="0" w:space="0" w:color="auto"/>
      </w:divBdr>
    </w:div>
    <w:div w:id="2071881353">
      <w:marLeft w:val="480"/>
      <w:marRight w:val="0"/>
      <w:marTop w:val="0"/>
      <w:marBottom w:val="0"/>
      <w:divBdr>
        <w:top w:val="none" w:sz="0" w:space="0" w:color="auto"/>
        <w:left w:val="none" w:sz="0" w:space="0" w:color="auto"/>
        <w:bottom w:val="none" w:sz="0" w:space="0" w:color="auto"/>
        <w:right w:val="none" w:sz="0" w:space="0" w:color="auto"/>
      </w:divBdr>
    </w:div>
    <w:div w:id="2072538424">
      <w:marLeft w:val="480"/>
      <w:marRight w:val="0"/>
      <w:marTop w:val="0"/>
      <w:marBottom w:val="0"/>
      <w:divBdr>
        <w:top w:val="none" w:sz="0" w:space="0" w:color="auto"/>
        <w:left w:val="none" w:sz="0" w:space="0" w:color="auto"/>
        <w:bottom w:val="none" w:sz="0" w:space="0" w:color="auto"/>
        <w:right w:val="none" w:sz="0" w:space="0" w:color="auto"/>
      </w:divBdr>
    </w:div>
    <w:div w:id="2072842586">
      <w:marLeft w:val="480"/>
      <w:marRight w:val="0"/>
      <w:marTop w:val="0"/>
      <w:marBottom w:val="0"/>
      <w:divBdr>
        <w:top w:val="none" w:sz="0" w:space="0" w:color="auto"/>
        <w:left w:val="none" w:sz="0" w:space="0" w:color="auto"/>
        <w:bottom w:val="none" w:sz="0" w:space="0" w:color="auto"/>
        <w:right w:val="none" w:sz="0" w:space="0" w:color="auto"/>
      </w:divBdr>
    </w:div>
    <w:div w:id="2072969589">
      <w:bodyDiv w:val="1"/>
      <w:marLeft w:val="0"/>
      <w:marRight w:val="0"/>
      <w:marTop w:val="0"/>
      <w:marBottom w:val="0"/>
      <w:divBdr>
        <w:top w:val="none" w:sz="0" w:space="0" w:color="auto"/>
        <w:left w:val="none" w:sz="0" w:space="0" w:color="auto"/>
        <w:bottom w:val="none" w:sz="0" w:space="0" w:color="auto"/>
        <w:right w:val="none" w:sz="0" w:space="0" w:color="auto"/>
      </w:divBdr>
    </w:div>
    <w:div w:id="2073384331">
      <w:marLeft w:val="480"/>
      <w:marRight w:val="0"/>
      <w:marTop w:val="0"/>
      <w:marBottom w:val="0"/>
      <w:divBdr>
        <w:top w:val="none" w:sz="0" w:space="0" w:color="auto"/>
        <w:left w:val="none" w:sz="0" w:space="0" w:color="auto"/>
        <w:bottom w:val="none" w:sz="0" w:space="0" w:color="auto"/>
        <w:right w:val="none" w:sz="0" w:space="0" w:color="auto"/>
      </w:divBdr>
    </w:div>
    <w:div w:id="2073772993">
      <w:marLeft w:val="480"/>
      <w:marRight w:val="0"/>
      <w:marTop w:val="0"/>
      <w:marBottom w:val="0"/>
      <w:divBdr>
        <w:top w:val="none" w:sz="0" w:space="0" w:color="auto"/>
        <w:left w:val="none" w:sz="0" w:space="0" w:color="auto"/>
        <w:bottom w:val="none" w:sz="0" w:space="0" w:color="auto"/>
        <w:right w:val="none" w:sz="0" w:space="0" w:color="auto"/>
      </w:divBdr>
    </w:div>
    <w:div w:id="2074421929">
      <w:marLeft w:val="480"/>
      <w:marRight w:val="0"/>
      <w:marTop w:val="0"/>
      <w:marBottom w:val="0"/>
      <w:divBdr>
        <w:top w:val="none" w:sz="0" w:space="0" w:color="auto"/>
        <w:left w:val="none" w:sz="0" w:space="0" w:color="auto"/>
        <w:bottom w:val="none" w:sz="0" w:space="0" w:color="auto"/>
        <w:right w:val="none" w:sz="0" w:space="0" w:color="auto"/>
      </w:divBdr>
    </w:div>
    <w:div w:id="2074544390">
      <w:marLeft w:val="480"/>
      <w:marRight w:val="0"/>
      <w:marTop w:val="0"/>
      <w:marBottom w:val="0"/>
      <w:divBdr>
        <w:top w:val="none" w:sz="0" w:space="0" w:color="auto"/>
        <w:left w:val="none" w:sz="0" w:space="0" w:color="auto"/>
        <w:bottom w:val="none" w:sz="0" w:space="0" w:color="auto"/>
        <w:right w:val="none" w:sz="0" w:space="0" w:color="auto"/>
      </w:divBdr>
    </w:div>
    <w:div w:id="2074547187">
      <w:marLeft w:val="480"/>
      <w:marRight w:val="0"/>
      <w:marTop w:val="0"/>
      <w:marBottom w:val="0"/>
      <w:divBdr>
        <w:top w:val="none" w:sz="0" w:space="0" w:color="auto"/>
        <w:left w:val="none" w:sz="0" w:space="0" w:color="auto"/>
        <w:bottom w:val="none" w:sz="0" w:space="0" w:color="auto"/>
        <w:right w:val="none" w:sz="0" w:space="0" w:color="auto"/>
      </w:divBdr>
    </w:div>
    <w:div w:id="2075081758">
      <w:marLeft w:val="480"/>
      <w:marRight w:val="0"/>
      <w:marTop w:val="0"/>
      <w:marBottom w:val="0"/>
      <w:divBdr>
        <w:top w:val="none" w:sz="0" w:space="0" w:color="auto"/>
        <w:left w:val="none" w:sz="0" w:space="0" w:color="auto"/>
        <w:bottom w:val="none" w:sz="0" w:space="0" w:color="auto"/>
        <w:right w:val="none" w:sz="0" w:space="0" w:color="auto"/>
      </w:divBdr>
    </w:div>
    <w:div w:id="2075659120">
      <w:marLeft w:val="480"/>
      <w:marRight w:val="0"/>
      <w:marTop w:val="0"/>
      <w:marBottom w:val="0"/>
      <w:divBdr>
        <w:top w:val="none" w:sz="0" w:space="0" w:color="auto"/>
        <w:left w:val="none" w:sz="0" w:space="0" w:color="auto"/>
        <w:bottom w:val="none" w:sz="0" w:space="0" w:color="auto"/>
        <w:right w:val="none" w:sz="0" w:space="0" w:color="auto"/>
      </w:divBdr>
    </w:div>
    <w:div w:id="2076125258">
      <w:marLeft w:val="480"/>
      <w:marRight w:val="0"/>
      <w:marTop w:val="0"/>
      <w:marBottom w:val="0"/>
      <w:divBdr>
        <w:top w:val="none" w:sz="0" w:space="0" w:color="auto"/>
        <w:left w:val="none" w:sz="0" w:space="0" w:color="auto"/>
        <w:bottom w:val="none" w:sz="0" w:space="0" w:color="auto"/>
        <w:right w:val="none" w:sz="0" w:space="0" w:color="auto"/>
      </w:divBdr>
    </w:div>
    <w:div w:id="2076736870">
      <w:marLeft w:val="480"/>
      <w:marRight w:val="0"/>
      <w:marTop w:val="0"/>
      <w:marBottom w:val="0"/>
      <w:divBdr>
        <w:top w:val="none" w:sz="0" w:space="0" w:color="auto"/>
        <w:left w:val="none" w:sz="0" w:space="0" w:color="auto"/>
        <w:bottom w:val="none" w:sz="0" w:space="0" w:color="auto"/>
        <w:right w:val="none" w:sz="0" w:space="0" w:color="auto"/>
      </w:divBdr>
    </w:div>
    <w:div w:id="2077120817">
      <w:marLeft w:val="480"/>
      <w:marRight w:val="0"/>
      <w:marTop w:val="0"/>
      <w:marBottom w:val="0"/>
      <w:divBdr>
        <w:top w:val="none" w:sz="0" w:space="0" w:color="auto"/>
        <w:left w:val="none" w:sz="0" w:space="0" w:color="auto"/>
        <w:bottom w:val="none" w:sz="0" w:space="0" w:color="auto"/>
        <w:right w:val="none" w:sz="0" w:space="0" w:color="auto"/>
      </w:divBdr>
    </w:div>
    <w:div w:id="2077237590">
      <w:marLeft w:val="480"/>
      <w:marRight w:val="0"/>
      <w:marTop w:val="0"/>
      <w:marBottom w:val="0"/>
      <w:divBdr>
        <w:top w:val="none" w:sz="0" w:space="0" w:color="auto"/>
        <w:left w:val="none" w:sz="0" w:space="0" w:color="auto"/>
        <w:bottom w:val="none" w:sz="0" w:space="0" w:color="auto"/>
        <w:right w:val="none" w:sz="0" w:space="0" w:color="auto"/>
      </w:divBdr>
    </w:div>
    <w:div w:id="2077510822">
      <w:marLeft w:val="480"/>
      <w:marRight w:val="0"/>
      <w:marTop w:val="0"/>
      <w:marBottom w:val="0"/>
      <w:divBdr>
        <w:top w:val="none" w:sz="0" w:space="0" w:color="auto"/>
        <w:left w:val="none" w:sz="0" w:space="0" w:color="auto"/>
        <w:bottom w:val="none" w:sz="0" w:space="0" w:color="auto"/>
        <w:right w:val="none" w:sz="0" w:space="0" w:color="auto"/>
      </w:divBdr>
    </w:div>
    <w:div w:id="2078285568">
      <w:marLeft w:val="480"/>
      <w:marRight w:val="0"/>
      <w:marTop w:val="0"/>
      <w:marBottom w:val="0"/>
      <w:divBdr>
        <w:top w:val="none" w:sz="0" w:space="0" w:color="auto"/>
        <w:left w:val="none" w:sz="0" w:space="0" w:color="auto"/>
        <w:bottom w:val="none" w:sz="0" w:space="0" w:color="auto"/>
        <w:right w:val="none" w:sz="0" w:space="0" w:color="auto"/>
      </w:divBdr>
    </w:div>
    <w:div w:id="2080243926">
      <w:marLeft w:val="480"/>
      <w:marRight w:val="0"/>
      <w:marTop w:val="0"/>
      <w:marBottom w:val="0"/>
      <w:divBdr>
        <w:top w:val="none" w:sz="0" w:space="0" w:color="auto"/>
        <w:left w:val="none" w:sz="0" w:space="0" w:color="auto"/>
        <w:bottom w:val="none" w:sz="0" w:space="0" w:color="auto"/>
        <w:right w:val="none" w:sz="0" w:space="0" w:color="auto"/>
      </w:divBdr>
    </w:div>
    <w:div w:id="2080715110">
      <w:bodyDiv w:val="1"/>
      <w:marLeft w:val="0"/>
      <w:marRight w:val="0"/>
      <w:marTop w:val="0"/>
      <w:marBottom w:val="0"/>
      <w:divBdr>
        <w:top w:val="none" w:sz="0" w:space="0" w:color="auto"/>
        <w:left w:val="none" w:sz="0" w:space="0" w:color="auto"/>
        <w:bottom w:val="none" w:sz="0" w:space="0" w:color="auto"/>
        <w:right w:val="none" w:sz="0" w:space="0" w:color="auto"/>
      </w:divBdr>
    </w:div>
    <w:div w:id="2080790455">
      <w:marLeft w:val="480"/>
      <w:marRight w:val="0"/>
      <w:marTop w:val="0"/>
      <w:marBottom w:val="0"/>
      <w:divBdr>
        <w:top w:val="none" w:sz="0" w:space="0" w:color="auto"/>
        <w:left w:val="none" w:sz="0" w:space="0" w:color="auto"/>
        <w:bottom w:val="none" w:sz="0" w:space="0" w:color="auto"/>
        <w:right w:val="none" w:sz="0" w:space="0" w:color="auto"/>
      </w:divBdr>
    </w:div>
    <w:div w:id="2080857836">
      <w:marLeft w:val="480"/>
      <w:marRight w:val="0"/>
      <w:marTop w:val="0"/>
      <w:marBottom w:val="0"/>
      <w:divBdr>
        <w:top w:val="none" w:sz="0" w:space="0" w:color="auto"/>
        <w:left w:val="none" w:sz="0" w:space="0" w:color="auto"/>
        <w:bottom w:val="none" w:sz="0" w:space="0" w:color="auto"/>
        <w:right w:val="none" w:sz="0" w:space="0" w:color="auto"/>
      </w:divBdr>
    </w:div>
    <w:div w:id="2081948213">
      <w:marLeft w:val="480"/>
      <w:marRight w:val="0"/>
      <w:marTop w:val="0"/>
      <w:marBottom w:val="0"/>
      <w:divBdr>
        <w:top w:val="none" w:sz="0" w:space="0" w:color="auto"/>
        <w:left w:val="none" w:sz="0" w:space="0" w:color="auto"/>
        <w:bottom w:val="none" w:sz="0" w:space="0" w:color="auto"/>
        <w:right w:val="none" w:sz="0" w:space="0" w:color="auto"/>
      </w:divBdr>
    </w:div>
    <w:div w:id="2082211235">
      <w:marLeft w:val="480"/>
      <w:marRight w:val="0"/>
      <w:marTop w:val="0"/>
      <w:marBottom w:val="0"/>
      <w:divBdr>
        <w:top w:val="none" w:sz="0" w:space="0" w:color="auto"/>
        <w:left w:val="none" w:sz="0" w:space="0" w:color="auto"/>
        <w:bottom w:val="none" w:sz="0" w:space="0" w:color="auto"/>
        <w:right w:val="none" w:sz="0" w:space="0" w:color="auto"/>
      </w:divBdr>
    </w:div>
    <w:div w:id="2082286369">
      <w:bodyDiv w:val="1"/>
      <w:marLeft w:val="0"/>
      <w:marRight w:val="0"/>
      <w:marTop w:val="0"/>
      <w:marBottom w:val="0"/>
      <w:divBdr>
        <w:top w:val="none" w:sz="0" w:space="0" w:color="auto"/>
        <w:left w:val="none" w:sz="0" w:space="0" w:color="auto"/>
        <w:bottom w:val="none" w:sz="0" w:space="0" w:color="auto"/>
        <w:right w:val="none" w:sz="0" w:space="0" w:color="auto"/>
      </w:divBdr>
    </w:div>
    <w:div w:id="2082479052">
      <w:marLeft w:val="480"/>
      <w:marRight w:val="0"/>
      <w:marTop w:val="0"/>
      <w:marBottom w:val="0"/>
      <w:divBdr>
        <w:top w:val="none" w:sz="0" w:space="0" w:color="auto"/>
        <w:left w:val="none" w:sz="0" w:space="0" w:color="auto"/>
        <w:bottom w:val="none" w:sz="0" w:space="0" w:color="auto"/>
        <w:right w:val="none" w:sz="0" w:space="0" w:color="auto"/>
      </w:divBdr>
    </w:div>
    <w:div w:id="2082486595">
      <w:marLeft w:val="480"/>
      <w:marRight w:val="0"/>
      <w:marTop w:val="0"/>
      <w:marBottom w:val="0"/>
      <w:divBdr>
        <w:top w:val="none" w:sz="0" w:space="0" w:color="auto"/>
        <w:left w:val="none" w:sz="0" w:space="0" w:color="auto"/>
        <w:bottom w:val="none" w:sz="0" w:space="0" w:color="auto"/>
        <w:right w:val="none" w:sz="0" w:space="0" w:color="auto"/>
      </w:divBdr>
    </w:div>
    <w:div w:id="2083140987">
      <w:marLeft w:val="480"/>
      <w:marRight w:val="0"/>
      <w:marTop w:val="0"/>
      <w:marBottom w:val="0"/>
      <w:divBdr>
        <w:top w:val="none" w:sz="0" w:space="0" w:color="auto"/>
        <w:left w:val="none" w:sz="0" w:space="0" w:color="auto"/>
        <w:bottom w:val="none" w:sz="0" w:space="0" w:color="auto"/>
        <w:right w:val="none" w:sz="0" w:space="0" w:color="auto"/>
      </w:divBdr>
    </w:div>
    <w:div w:id="2083328902">
      <w:marLeft w:val="480"/>
      <w:marRight w:val="0"/>
      <w:marTop w:val="0"/>
      <w:marBottom w:val="0"/>
      <w:divBdr>
        <w:top w:val="none" w:sz="0" w:space="0" w:color="auto"/>
        <w:left w:val="none" w:sz="0" w:space="0" w:color="auto"/>
        <w:bottom w:val="none" w:sz="0" w:space="0" w:color="auto"/>
        <w:right w:val="none" w:sz="0" w:space="0" w:color="auto"/>
      </w:divBdr>
    </w:div>
    <w:div w:id="2083528745">
      <w:bodyDiv w:val="1"/>
      <w:marLeft w:val="0"/>
      <w:marRight w:val="0"/>
      <w:marTop w:val="0"/>
      <w:marBottom w:val="0"/>
      <w:divBdr>
        <w:top w:val="none" w:sz="0" w:space="0" w:color="auto"/>
        <w:left w:val="none" w:sz="0" w:space="0" w:color="auto"/>
        <w:bottom w:val="none" w:sz="0" w:space="0" w:color="auto"/>
        <w:right w:val="none" w:sz="0" w:space="0" w:color="auto"/>
      </w:divBdr>
    </w:div>
    <w:div w:id="2084256384">
      <w:marLeft w:val="480"/>
      <w:marRight w:val="0"/>
      <w:marTop w:val="0"/>
      <w:marBottom w:val="0"/>
      <w:divBdr>
        <w:top w:val="none" w:sz="0" w:space="0" w:color="auto"/>
        <w:left w:val="none" w:sz="0" w:space="0" w:color="auto"/>
        <w:bottom w:val="none" w:sz="0" w:space="0" w:color="auto"/>
        <w:right w:val="none" w:sz="0" w:space="0" w:color="auto"/>
      </w:divBdr>
    </w:div>
    <w:div w:id="2084448846">
      <w:marLeft w:val="480"/>
      <w:marRight w:val="0"/>
      <w:marTop w:val="0"/>
      <w:marBottom w:val="0"/>
      <w:divBdr>
        <w:top w:val="none" w:sz="0" w:space="0" w:color="auto"/>
        <w:left w:val="none" w:sz="0" w:space="0" w:color="auto"/>
        <w:bottom w:val="none" w:sz="0" w:space="0" w:color="auto"/>
        <w:right w:val="none" w:sz="0" w:space="0" w:color="auto"/>
      </w:divBdr>
    </w:div>
    <w:div w:id="2084519422">
      <w:marLeft w:val="480"/>
      <w:marRight w:val="0"/>
      <w:marTop w:val="0"/>
      <w:marBottom w:val="0"/>
      <w:divBdr>
        <w:top w:val="none" w:sz="0" w:space="0" w:color="auto"/>
        <w:left w:val="none" w:sz="0" w:space="0" w:color="auto"/>
        <w:bottom w:val="none" w:sz="0" w:space="0" w:color="auto"/>
        <w:right w:val="none" w:sz="0" w:space="0" w:color="auto"/>
      </w:divBdr>
    </w:div>
    <w:div w:id="2084718744">
      <w:bodyDiv w:val="1"/>
      <w:marLeft w:val="0"/>
      <w:marRight w:val="0"/>
      <w:marTop w:val="0"/>
      <w:marBottom w:val="0"/>
      <w:divBdr>
        <w:top w:val="none" w:sz="0" w:space="0" w:color="auto"/>
        <w:left w:val="none" w:sz="0" w:space="0" w:color="auto"/>
        <w:bottom w:val="none" w:sz="0" w:space="0" w:color="auto"/>
        <w:right w:val="none" w:sz="0" w:space="0" w:color="auto"/>
      </w:divBdr>
    </w:div>
    <w:div w:id="2084914649">
      <w:marLeft w:val="480"/>
      <w:marRight w:val="0"/>
      <w:marTop w:val="0"/>
      <w:marBottom w:val="0"/>
      <w:divBdr>
        <w:top w:val="none" w:sz="0" w:space="0" w:color="auto"/>
        <w:left w:val="none" w:sz="0" w:space="0" w:color="auto"/>
        <w:bottom w:val="none" w:sz="0" w:space="0" w:color="auto"/>
        <w:right w:val="none" w:sz="0" w:space="0" w:color="auto"/>
      </w:divBdr>
    </w:div>
    <w:div w:id="2084983470">
      <w:bodyDiv w:val="1"/>
      <w:marLeft w:val="0"/>
      <w:marRight w:val="0"/>
      <w:marTop w:val="0"/>
      <w:marBottom w:val="0"/>
      <w:divBdr>
        <w:top w:val="none" w:sz="0" w:space="0" w:color="auto"/>
        <w:left w:val="none" w:sz="0" w:space="0" w:color="auto"/>
        <w:bottom w:val="none" w:sz="0" w:space="0" w:color="auto"/>
        <w:right w:val="none" w:sz="0" w:space="0" w:color="auto"/>
      </w:divBdr>
    </w:div>
    <w:div w:id="2085029615">
      <w:bodyDiv w:val="1"/>
      <w:marLeft w:val="0"/>
      <w:marRight w:val="0"/>
      <w:marTop w:val="0"/>
      <w:marBottom w:val="0"/>
      <w:divBdr>
        <w:top w:val="none" w:sz="0" w:space="0" w:color="auto"/>
        <w:left w:val="none" w:sz="0" w:space="0" w:color="auto"/>
        <w:bottom w:val="none" w:sz="0" w:space="0" w:color="auto"/>
        <w:right w:val="none" w:sz="0" w:space="0" w:color="auto"/>
      </w:divBdr>
    </w:div>
    <w:div w:id="2085101826">
      <w:marLeft w:val="480"/>
      <w:marRight w:val="0"/>
      <w:marTop w:val="0"/>
      <w:marBottom w:val="0"/>
      <w:divBdr>
        <w:top w:val="none" w:sz="0" w:space="0" w:color="auto"/>
        <w:left w:val="none" w:sz="0" w:space="0" w:color="auto"/>
        <w:bottom w:val="none" w:sz="0" w:space="0" w:color="auto"/>
        <w:right w:val="none" w:sz="0" w:space="0" w:color="auto"/>
      </w:divBdr>
    </w:div>
    <w:div w:id="2085225727">
      <w:bodyDiv w:val="1"/>
      <w:marLeft w:val="0"/>
      <w:marRight w:val="0"/>
      <w:marTop w:val="0"/>
      <w:marBottom w:val="0"/>
      <w:divBdr>
        <w:top w:val="none" w:sz="0" w:space="0" w:color="auto"/>
        <w:left w:val="none" w:sz="0" w:space="0" w:color="auto"/>
        <w:bottom w:val="none" w:sz="0" w:space="0" w:color="auto"/>
        <w:right w:val="none" w:sz="0" w:space="0" w:color="auto"/>
      </w:divBdr>
    </w:div>
    <w:div w:id="2085450419">
      <w:bodyDiv w:val="1"/>
      <w:marLeft w:val="0"/>
      <w:marRight w:val="0"/>
      <w:marTop w:val="0"/>
      <w:marBottom w:val="0"/>
      <w:divBdr>
        <w:top w:val="none" w:sz="0" w:space="0" w:color="auto"/>
        <w:left w:val="none" w:sz="0" w:space="0" w:color="auto"/>
        <w:bottom w:val="none" w:sz="0" w:space="0" w:color="auto"/>
        <w:right w:val="none" w:sz="0" w:space="0" w:color="auto"/>
      </w:divBdr>
    </w:div>
    <w:div w:id="2085562610">
      <w:marLeft w:val="480"/>
      <w:marRight w:val="0"/>
      <w:marTop w:val="0"/>
      <w:marBottom w:val="0"/>
      <w:divBdr>
        <w:top w:val="none" w:sz="0" w:space="0" w:color="auto"/>
        <w:left w:val="none" w:sz="0" w:space="0" w:color="auto"/>
        <w:bottom w:val="none" w:sz="0" w:space="0" w:color="auto"/>
        <w:right w:val="none" w:sz="0" w:space="0" w:color="auto"/>
      </w:divBdr>
    </w:div>
    <w:div w:id="2085570519">
      <w:marLeft w:val="480"/>
      <w:marRight w:val="0"/>
      <w:marTop w:val="0"/>
      <w:marBottom w:val="0"/>
      <w:divBdr>
        <w:top w:val="none" w:sz="0" w:space="0" w:color="auto"/>
        <w:left w:val="none" w:sz="0" w:space="0" w:color="auto"/>
        <w:bottom w:val="none" w:sz="0" w:space="0" w:color="auto"/>
        <w:right w:val="none" w:sz="0" w:space="0" w:color="auto"/>
      </w:divBdr>
    </w:div>
    <w:div w:id="2086996786">
      <w:bodyDiv w:val="1"/>
      <w:marLeft w:val="0"/>
      <w:marRight w:val="0"/>
      <w:marTop w:val="0"/>
      <w:marBottom w:val="0"/>
      <w:divBdr>
        <w:top w:val="none" w:sz="0" w:space="0" w:color="auto"/>
        <w:left w:val="none" w:sz="0" w:space="0" w:color="auto"/>
        <w:bottom w:val="none" w:sz="0" w:space="0" w:color="auto"/>
        <w:right w:val="none" w:sz="0" w:space="0" w:color="auto"/>
      </w:divBdr>
    </w:div>
    <w:div w:id="2087072107">
      <w:marLeft w:val="480"/>
      <w:marRight w:val="0"/>
      <w:marTop w:val="0"/>
      <w:marBottom w:val="0"/>
      <w:divBdr>
        <w:top w:val="none" w:sz="0" w:space="0" w:color="auto"/>
        <w:left w:val="none" w:sz="0" w:space="0" w:color="auto"/>
        <w:bottom w:val="none" w:sz="0" w:space="0" w:color="auto"/>
        <w:right w:val="none" w:sz="0" w:space="0" w:color="auto"/>
      </w:divBdr>
    </w:div>
    <w:div w:id="2087262858">
      <w:marLeft w:val="480"/>
      <w:marRight w:val="0"/>
      <w:marTop w:val="0"/>
      <w:marBottom w:val="0"/>
      <w:divBdr>
        <w:top w:val="none" w:sz="0" w:space="0" w:color="auto"/>
        <w:left w:val="none" w:sz="0" w:space="0" w:color="auto"/>
        <w:bottom w:val="none" w:sz="0" w:space="0" w:color="auto"/>
        <w:right w:val="none" w:sz="0" w:space="0" w:color="auto"/>
      </w:divBdr>
    </w:div>
    <w:div w:id="2087530000">
      <w:bodyDiv w:val="1"/>
      <w:marLeft w:val="0"/>
      <w:marRight w:val="0"/>
      <w:marTop w:val="0"/>
      <w:marBottom w:val="0"/>
      <w:divBdr>
        <w:top w:val="none" w:sz="0" w:space="0" w:color="auto"/>
        <w:left w:val="none" w:sz="0" w:space="0" w:color="auto"/>
        <w:bottom w:val="none" w:sz="0" w:space="0" w:color="auto"/>
        <w:right w:val="none" w:sz="0" w:space="0" w:color="auto"/>
      </w:divBdr>
    </w:div>
    <w:div w:id="2089032597">
      <w:marLeft w:val="480"/>
      <w:marRight w:val="0"/>
      <w:marTop w:val="0"/>
      <w:marBottom w:val="0"/>
      <w:divBdr>
        <w:top w:val="none" w:sz="0" w:space="0" w:color="auto"/>
        <w:left w:val="none" w:sz="0" w:space="0" w:color="auto"/>
        <w:bottom w:val="none" w:sz="0" w:space="0" w:color="auto"/>
        <w:right w:val="none" w:sz="0" w:space="0" w:color="auto"/>
      </w:divBdr>
    </w:div>
    <w:div w:id="2089302489">
      <w:marLeft w:val="480"/>
      <w:marRight w:val="0"/>
      <w:marTop w:val="0"/>
      <w:marBottom w:val="0"/>
      <w:divBdr>
        <w:top w:val="none" w:sz="0" w:space="0" w:color="auto"/>
        <w:left w:val="none" w:sz="0" w:space="0" w:color="auto"/>
        <w:bottom w:val="none" w:sz="0" w:space="0" w:color="auto"/>
        <w:right w:val="none" w:sz="0" w:space="0" w:color="auto"/>
      </w:divBdr>
    </w:div>
    <w:div w:id="2090274287">
      <w:marLeft w:val="480"/>
      <w:marRight w:val="0"/>
      <w:marTop w:val="0"/>
      <w:marBottom w:val="0"/>
      <w:divBdr>
        <w:top w:val="none" w:sz="0" w:space="0" w:color="auto"/>
        <w:left w:val="none" w:sz="0" w:space="0" w:color="auto"/>
        <w:bottom w:val="none" w:sz="0" w:space="0" w:color="auto"/>
        <w:right w:val="none" w:sz="0" w:space="0" w:color="auto"/>
      </w:divBdr>
    </w:div>
    <w:div w:id="2090342183">
      <w:marLeft w:val="480"/>
      <w:marRight w:val="0"/>
      <w:marTop w:val="0"/>
      <w:marBottom w:val="0"/>
      <w:divBdr>
        <w:top w:val="none" w:sz="0" w:space="0" w:color="auto"/>
        <w:left w:val="none" w:sz="0" w:space="0" w:color="auto"/>
        <w:bottom w:val="none" w:sz="0" w:space="0" w:color="auto"/>
        <w:right w:val="none" w:sz="0" w:space="0" w:color="auto"/>
      </w:divBdr>
    </w:div>
    <w:div w:id="2090686960">
      <w:marLeft w:val="480"/>
      <w:marRight w:val="0"/>
      <w:marTop w:val="0"/>
      <w:marBottom w:val="0"/>
      <w:divBdr>
        <w:top w:val="none" w:sz="0" w:space="0" w:color="auto"/>
        <w:left w:val="none" w:sz="0" w:space="0" w:color="auto"/>
        <w:bottom w:val="none" w:sz="0" w:space="0" w:color="auto"/>
        <w:right w:val="none" w:sz="0" w:space="0" w:color="auto"/>
      </w:divBdr>
    </w:div>
    <w:div w:id="2091850011">
      <w:marLeft w:val="480"/>
      <w:marRight w:val="0"/>
      <w:marTop w:val="0"/>
      <w:marBottom w:val="0"/>
      <w:divBdr>
        <w:top w:val="none" w:sz="0" w:space="0" w:color="auto"/>
        <w:left w:val="none" w:sz="0" w:space="0" w:color="auto"/>
        <w:bottom w:val="none" w:sz="0" w:space="0" w:color="auto"/>
        <w:right w:val="none" w:sz="0" w:space="0" w:color="auto"/>
      </w:divBdr>
    </w:div>
    <w:div w:id="2092460419">
      <w:bodyDiv w:val="1"/>
      <w:marLeft w:val="0"/>
      <w:marRight w:val="0"/>
      <w:marTop w:val="0"/>
      <w:marBottom w:val="0"/>
      <w:divBdr>
        <w:top w:val="none" w:sz="0" w:space="0" w:color="auto"/>
        <w:left w:val="none" w:sz="0" w:space="0" w:color="auto"/>
        <w:bottom w:val="none" w:sz="0" w:space="0" w:color="auto"/>
        <w:right w:val="none" w:sz="0" w:space="0" w:color="auto"/>
      </w:divBdr>
    </w:div>
    <w:div w:id="2092651814">
      <w:marLeft w:val="480"/>
      <w:marRight w:val="0"/>
      <w:marTop w:val="0"/>
      <w:marBottom w:val="0"/>
      <w:divBdr>
        <w:top w:val="none" w:sz="0" w:space="0" w:color="auto"/>
        <w:left w:val="none" w:sz="0" w:space="0" w:color="auto"/>
        <w:bottom w:val="none" w:sz="0" w:space="0" w:color="auto"/>
        <w:right w:val="none" w:sz="0" w:space="0" w:color="auto"/>
      </w:divBdr>
    </w:div>
    <w:div w:id="2092657787">
      <w:marLeft w:val="480"/>
      <w:marRight w:val="0"/>
      <w:marTop w:val="0"/>
      <w:marBottom w:val="0"/>
      <w:divBdr>
        <w:top w:val="none" w:sz="0" w:space="0" w:color="auto"/>
        <w:left w:val="none" w:sz="0" w:space="0" w:color="auto"/>
        <w:bottom w:val="none" w:sz="0" w:space="0" w:color="auto"/>
        <w:right w:val="none" w:sz="0" w:space="0" w:color="auto"/>
      </w:divBdr>
    </w:div>
    <w:div w:id="2093426402">
      <w:bodyDiv w:val="1"/>
      <w:marLeft w:val="0"/>
      <w:marRight w:val="0"/>
      <w:marTop w:val="0"/>
      <w:marBottom w:val="0"/>
      <w:divBdr>
        <w:top w:val="none" w:sz="0" w:space="0" w:color="auto"/>
        <w:left w:val="none" w:sz="0" w:space="0" w:color="auto"/>
        <w:bottom w:val="none" w:sz="0" w:space="0" w:color="auto"/>
        <w:right w:val="none" w:sz="0" w:space="0" w:color="auto"/>
      </w:divBdr>
    </w:div>
    <w:div w:id="2093887937">
      <w:bodyDiv w:val="1"/>
      <w:marLeft w:val="0"/>
      <w:marRight w:val="0"/>
      <w:marTop w:val="0"/>
      <w:marBottom w:val="0"/>
      <w:divBdr>
        <w:top w:val="none" w:sz="0" w:space="0" w:color="auto"/>
        <w:left w:val="none" w:sz="0" w:space="0" w:color="auto"/>
        <w:bottom w:val="none" w:sz="0" w:space="0" w:color="auto"/>
        <w:right w:val="none" w:sz="0" w:space="0" w:color="auto"/>
      </w:divBdr>
    </w:div>
    <w:div w:id="2094886372">
      <w:marLeft w:val="480"/>
      <w:marRight w:val="0"/>
      <w:marTop w:val="0"/>
      <w:marBottom w:val="0"/>
      <w:divBdr>
        <w:top w:val="none" w:sz="0" w:space="0" w:color="auto"/>
        <w:left w:val="none" w:sz="0" w:space="0" w:color="auto"/>
        <w:bottom w:val="none" w:sz="0" w:space="0" w:color="auto"/>
        <w:right w:val="none" w:sz="0" w:space="0" w:color="auto"/>
      </w:divBdr>
    </w:div>
    <w:div w:id="2095008234">
      <w:marLeft w:val="480"/>
      <w:marRight w:val="0"/>
      <w:marTop w:val="0"/>
      <w:marBottom w:val="0"/>
      <w:divBdr>
        <w:top w:val="none" w:sz="0" w:space="0" w:color="auto"/>
        <w:left w:val="none" w:sz="0" w:space="0" w:color="auto"/>
        <w:bottom w:val="none" w:sz="0" w:space="0" w:color="auto"/>
        <w:right w:val="none" w:sz="0" w:space="0" w:color="auto"/>
      </w:divBdr>
    </w:div>
    <w:div w:id="2095201083">
      <w:marLeft w:val="480"/>
      <w:marRight w:val="0"/>
      <w:marTop w:val="0"/>
      <w:marBottom w:val="0"/>
      <w:divBdr>
        <w:top w:val="none" w:sz="0" w:space="0" w:color="auto"/>
        <w:left w:val="none" w:sz="0" w:space="0" w:color="auto"/>
        <w:bottom w:val="none" w:sz="0" w:space="0" w:color="auto"/>
        <w:right w:val="none" w:sz="0" w:space="0" w:color="auto"/>
      </w:divBdr>
    </w:div>
    <w:div w:id="2095322670">
      <w:marLeft w:val="480"/>
      <w:marRight w:val="0"/>
      <w:marTop w:val="0"/>
      <w:marBottom w:val="0"/>
      <w:divBdr>
        <w:top w:val="none" w:sz="0" w:space="0" w:color="auto"/>
        <w:left w:val="none" w:sz="0" w:space="0" w:color="auto"/>
        <w:bottom w:val="none" w:sz="0" w:space="0" w:color="auto"/>
        <w:right w:val="none" w:sz="0" w:space="0" w:color="auto"/>
      </w:divBdr>
    </w:div>
    <w:div w:id="2095663795">
      <w:marLeft w:val="480"/>
      <w:marRight w:val="0"/>
      <w:marTop w:val="0"/>
      <w:marBottom w:val="0"/>
      <w:divBdr>
        <w:top w:val="none" w:sz="0" w:space="0" w:color="auto"/>
        <w:left w:val="none" w:sz="0" w:space="0" w:color="auto"/>
        <w:bottom w:val="none" w:sz="0" w:space="0" w:color="auto"/>
        <w:right w:val="none" w:sz="0" w:space="0" w:color="auto"/>
      </w:divBdr>
    </w:div>
    <w:div w:id="2095740657">
      <w:marLeft w:val="480"/>
      <w:marRight w:val="0"/>
      <w:marTop w:val="0"/>
      <w:marBottom w:val="0"/>
      <w:divBdr>
        <w:top w:val="none" w:sz="0" w:space="0" w:color="auto"/>
        <w:left w:val="none" w:sz="0" w:space="0" w:color="auto"/>
        <w:bottom w:val="none" w:sz="0" w:space="0" w:color="auto"/>
        <w:right w:val="none" w:sz="0" w:space="0" w:color="auto"/>
      </w:divBdr>
    </w:div>
    <w:div w:id="2095786098">
      <w:marLeft w:val="480"/>
      <w:marRight w:val="0"/>
      <w:marTop w:val="0"/>
      <w:marBottom w:val="0"/>
      <w:divBdr>
        <w:top w:val="none" w:sz="0" w:space="0" w:color="auto"/>
        <w:left w:val="none" w:sz="0" w:space="0" w:color="auto"/>
        <w:bottom w:val="none" w:sz="0" w:space="0" w:color="auto"/>
        <w:right w:val="none" w:sz="0" w:space="0" w:color="auto"/>
      </w:divBdr>
    </w:div>
    <w:div w:id="2095860549">
      <w:marLeft w:val="480"/>
      <w:marRight w:val="0"/>
      <w:marTop w:val="0"/>
      <w:marBottom w:val="0"/>
      <w:divBdr>
        <w:top w:val="none" w:sz="0" w:space="0" w:color="auto"/>
        <w:left w:val="none" w:sz="0" w:space="0" w:color="auto"/>
        <w:bottom w:val="none" w:sz="0" w:space="0" w:color="auto"/>
        <w:right w:val="none" w:sz="0" w:space="0" w:color="auto"/>
      </w:divBdr>
    </w:div>
    <w:div w:id="2095928432">
      <w:bodyDiv w:val="1"/>
      <w:marLeft w:val="0"/>
      <w:marRight w:val="0"/>
      <w:marTop w:val="0"/>
      <w:marBottom w:val="0"/>
      <w:divBdr>
        <w:top w:val="none" w:sz="0" w:space="0" w:color="auto"/>
        <w:left w:val="none" w:sz="0" w:space="0" w:color="auto"/>
        <w:bottom w:val="none" w:sz="0" w:space="0" w:color="auto"/>
        <w:right w:val="none" w:sz="0" w:space="0" w:color="auto"/>
      </w:divBdr>
    </w:div>
    <w:div w:id="2096045505">
      <w:marLeft w:val="480"/>
      <w:marRight w:val="0"/>
      <w:marTop w:val="0"/>
      <w:marBottom w:val="0"/>
      <w:divBdr>
        <w:top w:val="none" w:sz="0" w:space="0" w:color="auto"/>
        <w:left w:val="none" w:sz="0" w:space="0" w:color="auto"/>
        <w:bottom w:val="none" w:sz="0" w:space="0" w:color="auto"/>
        <w:right w:val="none" w:sz="0" w:space="0" w:color="auto"/>
      </w:divBdr>
    </w:div>
    <w:div w:id="2096200969">
      <w:marLeft w:val="480"/>
      <w:marRight w:val="0"/>
      <w:marTop w:val="0"/>
      <w:marBottom w:val="0"/>
      <w:divBdr>
        <w:top w:val="none" w:sz="0" w:space="0" w:color="auto"/>
        <w:left w:val="none" w:sz="0" w:space="0" w:color="auto"/>
        <w:bottom w:val="none" w:sz="0" w:space="0" w:color="auto"/>
        <w:right w:val="none" w:sz="0" w:space="0" w:color="auto"/>
      </w:divBdr>
    </w:div>
    <w:div w:id="2096588993">
      <w:bodyDiv w:val="1"/>
      <w:marLeft w:val="0"/>
      <w:marRight w:val="0"/>
      <w:marTop w:val="0"/>
      <w:marBottom w:val="0"/>
      <w:divBdr>
        <w:top w:val="none" w:sz="0" w:space="0" w:color="auto"/>
        <w:left w:val="none" w:sz="0" w:space="0" w:color="auto"/>
        <w:bottom w:val="none" w:sz="0" w:space="0" w:color="auto"/>
        <w:right w:val="none" w:sz="0" w:space="0" w:color="auto"/>
      </w:divBdr>
    </w:div>
    <w:div w:id="2096591095">
      <w:marLeft w:val="480"/>
      <w:marRight w:val="0"/>
      <w:marTop w:val="0"/>
      <w:marBottom w:val="0"/>
      <w:divBdr>
        <w:top w:val="none" w:sz="0" w:space="0" w:color="auto"/>
        <w:left w:val="none" w:sz="0" w:space="0" w:color="auto"/>
        <w:bottom w:val="none" w:sz="0" w:space="0" w:color="auto"/>
        <w:right w:val="none" w:sz="0" w:space="0" w:color="auto"/>
      </w:divBdr>
    </w:div>
    <w:div w:id="2097046877">
      <w:marLeft w:val="480"/>
      <w:marRight w:val="0"/>
      <w:marTop w:val="0"/>
      <w:marBottom w:val="0"/>
      <w:divBdr>
        <w:top w:val="none" w:sz="0" w:space="0" w:color="auto"/>
        <w:left w:val="none" w:sz="0" w:space="0" w:color="auto"/>
        <w:bottom w:val="none" w:sz="0" w:space="0" w:color="auto"/>
        <w:right w:val="none" w:sz="0" w:space="0" w:color="auto"/>
      </w:divBdr>
    </w:div>
    <w:div w:id="2097170927">
      <w:marLeft w:val="480"/>
      <w:marRight w:val="0"/>
      <w:marTop w:val="0"/>
      <w:marBottom w:val="0"/>
      <w:divBdr>
        <w:top w:val="none" w:sz="0" w:space="0" w:color="auto"/>
        <w:left w:val="none" w:sz="0" w:space="0" w:color="auto"/>
        <w:bottom w:val="none" w:sz="0" w:space="0" w:color="auto"/>
        <w:right w:val="none" w:sz="0" w:space="0" w:color="auto"/>
      </w:divBdr>
    </w:div>
    <w:div w:id="2097284632">
      <w:marLeft w:val="480"/>
      <w:marRight w:val="0"/>
      <w:marTop w:val="0"/>
      <w:marBottom w:val="0"/>
      <w:divBdr>
        <w:top w:val="none" w:sz="0" w:space="0" w:color="auto"/>
        <w:left w:val="none" w:sz="0" w:space="0" w:color="auto"/>
        <w:bottom w:val="none" w:sz="0" w:space="0" w:color="auto"/>
        <w:right w:val="none" w:sz="0" w:space="0" w:color="auto"/>
      </w:divBdr>
    </w:div>
    <w:div w:id="2097288712">
      <w:marLeft w:val="480"/>
      <w:marRight w:val="0"/>
      <w:marTop w:val="0"/>
      <w:marBottom w:val="0"/>
      <w:divBdr>
        <w:top w:val="none" w:sz="0" w:space="0" w:color="auto"/>
        <w:left w:val="none" w:sz="0" w:space="0" w:color="auto"/>
        <w:bottom w:val="none" w:sz="0" w:space="0" w:color="auto"/>
        <w:right w:val="none" w:sz="0" w:space="0" w:color="auto"/>
      </w:divBdr>
    </w:div>
    <w:div w:id="2098090133">
      <w:marLeft w:val="480"/>
      <w:marRight w:val="0"/>
      <w:marTop w:val="0"/>
      <w:marBottom w:val="0"/>
      <w:divBdr>
        <w:top w:val="none" w:sz="0" w:space="0" w:color="auto"/>
        <w:left w:val="none" w:sz="0" w:space="0" w:color="auto"/>
        <w:bottom w:val="none" w:sz="0" w:space="0" w:color="auto"/>
        <w:right w:val="none" w:sz="0" w:space="0" w:color="auto"/>
      </w:divBdr>
    </w:div>
    <w:div w:id="2099055130">
      <w:marLeft w:val="480"/>
      <w:marRight w:val="0"/>
      <w:marTop w:val="0"/>
      <w:marBottom w:val="0"/>
      <w:divBdr>
        <w:top w:val="none" w:sz="0" w:space="0" w:color="auto"/>
        <w:left w:val="none" w:sz="0" w:space="0" w:color="auto"/>
        <w:bottom w:val="none" w:sz="0" w:space="0" w:color="auto"/>
        <w:right w:val="none" w:sz="0" w:space="0" w:color="auto"/>
      </w:divBdr>
    </w:div>
    <w:div w:id="2099209069">
      <w:bodyDiv w:val="1"/>
      <w:marLeft w:val="0"/>
      <w:marRight w:val="0"/>
      <w:marTop w:val="0"/>
      <w:marBottom w:val="0"/>
      <w:divBdr>
        <w:top w:val="none" w:sz="0" w:space="0" w:color="auto"/>
        <w:left w:val="none" w:sz="0" w:space="0" w:color="auto"/>
        <w:bottom w:val="none" w:sz="0" w:space="0" w:color="auto"/>
        <w:right w:val="none" w:sz="0" w:space="0" w:color="auto"/>
      </w:divBdr>
    </w:div>
    <w:div w:id="2099322415">
      <w:marLeft w:val="480"/>
      <w:marRight w:val="0"/>
      <w:marTop w:val="0"/>
      <w:marBottom w:val="0"/>
      <w:divBdr>
        <w:top w:val="none" w:sz="0" w:space="0" w:color="auto"/>
        <w:left w:val="none" w:sz="0" w:space="0" w:color="auto"/>
        <w:bottom w:val="none" w:sz="0" w:space="0" w:color="auto"/>
        <w:right w:val="none" w:sz="0" w:space="0" w:color="auto"/>
      </w:divBdr>
    </w:div>
    <w:div w:id="2099399464">
      <w:bodyDiv w:val="1"/>
      <w:marLeft w:val="0"/>
      <w:marRight w:val="0"/>
      <w:marTop w:val="0"/>
      <w:marBottom w:val="0"/>
      <w:divBdr>
        <w:top w:val="none" w:sz="0" w:space="0" w:color="auto"/>
        <w:left w:val="none" w:sz="0" w:space="0" w:color="auto"/>
        <w:bottom w:val="none" w:sz="0" w:space="0" w:color="auto"/>
        <w:right w:val="none" w:sz="0" w:space="0" w:color="auto"/>
      </w:divBdr>
    </w:div>
    <w:div w:id="2099403038">
      <w:marLeft w:val="480"/>
      <w:marRight w:val="0"/>
      <w:marTop w:val="0"/>
      <w:marBottom w:val="0"/>
      <w:divBdr>
        <w:top w:val="none" w:sz="0" w:space="0" w:color="auto"/>
        <w:left w:val="none" w:sz="0" w:space="0" w:color="auto"/>
        <w:bottom w:val="none" w:sz="0" w:space="0" w:color="auto"/>
        <w:right w:val="none" w:sz="0" w:space="0" w:color="auto"/>
      </w:divBdr>
    </w:div>
    <w:div w:id="2099978966">
      <w:marLeft w:val="480"/>
      <w:marRight w:val="0"/>
      <w:marTop w:val="0"/>
      <w:marBottom w:val="0"/>
      <w:divBdr>
        <w:top w:val="none" w:sz="0" w:space="0" w:color="auto"/>
        <w:left w:val="none" w:sz="0" w:space="0" w:color="auto"/>
        <w:bottom w:val="none" w:sz="0" w:space="0" w:color="auto"/>
        <w:right w:val="none" w:sz="0" w:space="0" w:color="auto"/>
      </w:divBdr>
    </w:div>
    <w:div w:id="2100104709">
      <w:marLeft w:val="480"/>
      <w:marRight w:val="0"/>
      <w:marTop w:val="0"/>
      <w:marBottom w:val="0"/>
      <w:divBdr>
        <w:top w:val="none" w:sz="0" w:space="0" w:color="auto"/>
        <w:left w:val="none" w:sz="0" w:space="0" w:color="auto"/>
        <w:bottom w:val="none" w:sz="0" w:space="0" w:color="auto"/>
        <w:right w:val="none" w:sz="0" w:space="0" w:color="auto"/>
      </w:divBdr>
    </w:div>
    <w:div w:id="2100172659">
      <w:bodyDiv w:val="1"/>
      <w:marLeft w:val="0"/>
      <w:marRight w:val="0"/>
      <w:marTop w:val="0"/>
      <w:marBottom w:val="0"/>
      <w:divBdr>
        <w:top w:val="none" w:sz="0" w:space="0" w:color="auto"/>
        <w:left w:val="none" w:sz="0" w:space="0" w:color="auto"/>
        <w:bottom w:val="none" w:sz="0" w:space="0" w:color="auto"/>
        <w:right w:val="none" w:sz="0" w:space="0" w:color="auto"/>
      </w:divBdr>
    </w:div>
    <w:div w:id="2100908602">
      <w:marLeft w:val="480"/>
      <w:marRight w:val="0"/>
      <w:marTop w:val="0"/>
      <w:marBottom w:val="0"/>
      <w:divBdr>
        <w:top w:val="none" w:sz="0" w:space="0" w:color="auto"/>
        <w:left w:val="none" w:sz="0" w:space="0" w:color="auto"/>
        <w:bottom w:val="none" w:sz="0" w:space="0" w:color="auto"/>
        <w:right w:val="none" w:sz="0" w:space="0" w:color="auto"/>
      </w:divBdr>
    </w:div>
    <w:div w:id="2101172821">
      <w:marLeft w:val="480"/>
      <w:marRight w:val="0"/>
      <w:marTop w:val="0"/>
      <w:marBottom w:val="0"/>
      <w:divBdr>
        <w:top w:val="none" w:sz="0" w:space="0" w:color="auto"/>
        <w:left w:val="none" w:sz="0" w:space="0" w:color="auto"/>
        <w:bottom w:val="none" w:sz="0" w:space="0" w:color="auto"/>
        <w:right w:val="none" w:sz="0" w:space="0" w:color="auto"/>
      </w:divBdr>
    </w:div>
    <w:div w:id="2101562221">
      <w:marLeft w:val="480"/>
      <w:marRight w:val="0"/>
      <w:marTop w:val="0"/>
      <w:marBottom w:val="0"/>
      <w:divBdr>
        <w:top w:val="none" w:sz="0" w:space="0" w:color="auto"/>
        <w:left w:val="none" w:sz="0" w:space="0" w:color="auto"/>
        <w:bottom w:val="none" w:sz="0" w:space="0" w:color="auto"/>
        <w:right w:val="none" w:sz="0" w:space="0" w:color="auto"/>
      </w:divBdr>
    </w:div>
    <w:div w:id="2101949055">
      <w:bodyDiv w:val="1"/>
      <w:marLeft w:val="0"/>
      <w:marRight w:val="0"/>
      <w:marTop w:val="0"/>
      <w:marBottom w:val="0"/>
      <w:divBdr>
        <w:top w:val="none" w:sz="0" w:space="0" w:color="auto"/>
        <w:left w:val="none" w:sz="0" w:space="0" w:color="auto"/>
        <w:bottom w:val="none" w:sz="0" w:space="0" w:color="auto"/>
        <w:right w:val="none" w:sz="0" w:space="0" w:color="auto"/>
      </w:divBdr>
    </w:div>
    <w:div w:id="2102413342">
      <w:marLeft w:val="480"/>
      <w:marRight w:val="0"/>
      <w:marTop w:val="0"/>
      <w:marBottom w:val="0"/>
      <w:divBdr>
        <w:top w:val="none" w:sz="0" w:space="0" w:color="auto"/>
        <w:left w:val="none" w:sz="0" w:space="0" w:color="auto"/>
        <w:bottom w:val="none" w:sz="0" w:space="0" w:color="auto"/>
        <w:right w:val="none" w:sz="0" w:space="0" w:color="auto"/>
      </w:divBdr>
    </w:div>
    <w:div w:id="2103186250">
      <w:bodyDiv w:val="1"/>
      <w:marLeft w:val="0"/>
      <w:marRight w:val="0"/>
      <w:marTop w:val="0"/>
      <w:marBottom w:val="0"/>
      <w:divBdr>
        <w:top w:val="none" w:sz="0" w:space="0" w:color="auto"/>
        <w:left w:val="none" w:sz="0" w:space="0" w:color="auto"/>
        <w:bottom w:val="none" w:sz="0" w:space="0" w:color="auto"/>
        <w:right w:val="none" w:sz="0" w:space="0" w:color="auto"/>
      </w:divBdr>
    </w:div>
    <w:div w:id="2103836969">
      <w:marLeft w:val="480"/>
      <w:marRight w:val="0"/>
      <w:marTop w:val="0"/>
      <w:marBottom w:val="0"/>
      <w:divBdr>
        <w:top w:val="none" w:sz="0" w:space="0" w:color="auto"/>
        <w:left w:val="none" w:sz="0" w:space="0" w:color="auto"/>
        <w:bottom w:val="none" w:sz="0" w:space="0" w:color="auto"/>
        <w:right w:val="none" w:sz="0" w:space="0" w:color="auto"/>
      </w:divBdr>
    </w:div>
    <w:div w:id="2103912171">
      <w:marLeft w:val="480"/>
      <w:marRight w:val="0"/>
      <w:marTop w:val="0"/>
      <w:marBottom w:val="0"/>
      <w:divBdr>
        <w:top w:val="none" w:sz="0" w:space="0" w:color="auto"/>
        <w:left w:val="none" w:sz="0" w:space="0" w:color="auto"/>
        <w:bottom w:val="none" w:sz="0" w:space="0" w:color="auto"/>
        <w:right w:val="none" w:sz="0" w:space="0" w:color="auto"/>
      </w:divBdr>
    </w:div>
    <w:div w:id="2103914702">
      <w:marLeft w:val="480"/>
      <w:marRight w:val="0"/>
      <w:marTop w:val="0"/>
      <w:marBottom w:val="0"/>
      <w:divBdr>
        <w:top w:val="none" w:sz="0" w:space="0" w:color="auto"/>
        <w:left w:val="none" w:sz="0" w:space="0" w:color="auto"/>
        <w:bottom w:val="none" w:sz="0" w:space="0" w:color="auto"/>
        <w:right w:val="none" w:sz="0" w:space="0" w:color="auto"/>
      </w:divBdr>
    </w:div>
    <w:div w:id="2104304522">
      <w:marLeft w:val="480"/>
      <w:marRight w:val="0"/>
      <w:marTop w:val="0"/>
      <w:marBottom w:val="0"/>
      <w:divBdr>
        <w:top w:val="none" w:sz="0" w:space="0" w:color="auto"/>
        <w:left w:val="none" w:sz="0" w:space="0" w:color="auto"/>
        <w:bottom w:val="none" w:sz="0" w:space="0" w:color="auto"/>
        <w:right w:val="none" w:sz="0" w:space="0" w:color="auto"/>
      </w:divBdr>
    </w:div>
    <w:div w:id="2104645160">
      <w:marLeft w:val="480"/>
      <w:marRight w:val="0"/>
      <w:marTop w:val="0"/>
      <w:marBottom w:val="0"/>
      <w:divBdr>
        <w:top w:val="none" w:sz="0" w:space="0" w:color="auto"/>
        <w:left w:val="none" w:sz="0" w:space="0" w:color="auto"/>
        <w:bottom w:val="none" w:sz="0" w:space="0" w:color="auto"/>
        <w:right w:val="none" w:sz="0" w:space="0" w:color="auto"/>
      </w:divBdr>
    </w:div>
    <w:div w:id="2104909423">
      <w:bodyDiv w:val="1"/>
      <w:marLeft w:val="0"/>
      <w:marRight w:val="0"/>
      <w:marTop w:val="0"/>
      <w:marBottom w:val="0"/>
      <w:divBdr>
        <w:top w:val="none" w:sz="0" w:space="0" w:color="auto"/>
        <w:left w:val="none" w:sz="0" w:space="0" w:color="auto"/>
        <w:bottom w:val="none" w:sz="0" w:space="0" w:color="auto"/>
        <w:right w:val="none" w:sz="0" w:space="0" w:color="auto"/>
      </w:divBdr>
    </w:div>
    <w:div w:id="2105177148">
      <w:bodyDiv w:val="1"/>
      <w:marLeft w:val="0"/>
      <w:marRight w:val="0"/>
      <w:marTop w:val="0"/>
      <w:marBottom w:val="0"/>
      <w:divBdr>
        <w:top w:val="none" w:sz="0" w:space="0" w:color="auto"/>
        <w:left w:val="none" w:sz="0" w:space="0" w:color="auto"/>
        <w:bottom w:val="none" w:sz="0" w:space="0" w:color="auto"/>
        <w:right w:val="none" w:sz="0" w:space="0" w:color="auto"/>
      </w:divBdr>
    </w:div>
    <w:div w:id="2105298241">
      <w:marLeft w:val="480"/>
      <w:marRight w:val="0"/>
      <w:marTop w:val="0"/>
      <w:marBottom w:val="0"/>
      <w:divBdr>
        <w:top w:val="none" w:sz="0" w:space="0" w:color="auto"/>
        <w:left w:val="none" w:sz="0" w:space="0" w:color="auto"/>
        <w:bottom w:val="none" w:sz="0" w:space="0" w:color="auto"/>
        <w:right w:val="none" w:sz="0" w:space="0" w:color="auto"/>
      </w:divBdr>
    </w:div>
    <w:div w:id="2106420859">
      <w:bodyDiv w:val="1"/>
      <w:marLeft w:val="0"/>
      <w:marRight w:val="0"/>
      <w:marTop w:val="0"/>
      <w:marBottom w:val="0"/>
      <w:divBdr>
        <w:top w:val="none" w:sz="0" w:space="0" w:color="auto"/>
        <w:left w:val="none" w:sz="0" w:space="0" w:color="auto"/>
        <w:bottom w:val="none" w:sz="0" w:space="0" w:color="auto"/>
        <w:right w:val="none" w:sz="0" w:space="0" w:color="auto"/>
      </w:divBdr>
    </w:div>
    <w:div w:id="2106490757">
      <w:marLeft w:val="480"/>
      <w:marRight w:val="0"/>
      <w:marTop w:val="0"/>
      <w:marBottom w:val="0"/>
      <w:divBdr>
        <w:top w:val="none" w:sz="0" w:space="0" w:color="auto"/>
        <w:left w:val="none" w:sz="0" w:space="0" w:color="auto"/>
        <w:bottom w:val="none" w:sz="0" w:space="0" w:color="auto"/>
        <w:right w:val="none" w:sz="0" w:space="0" w:color="auto"/>
      </w:divBdr>
    </w:div>
    <w:div w:id="2106681405">
      <w:marLeft w:val="480"/>
      <w:marRight w:val="0"/>
      <w:marTop w:val="0"/>
      <w:marBottom w:val="0"/>
      <w:divBdr>
        <w:top w:val="none" w:sz="0" w:space="0" w:color="auto"/>
        <w:left w:val="none" w:sz="0" w:space="0" w:color="auto"/>
        <w:bottom w:val="none" w:sz="0" w:space="0" w:color="auto"/>
        <w:right w:val="none" w:sz="0" w:space="0" w:color="auto"/>
      </w:divBdr>
    </w:div>
    <w:div w:id="2107337508">
      <w:bodyDiv w:val="1"/>
      <w:marLeft w:val="0"/>
      <w:marRight w:val="0"/>
      <w:marTop w:val="0"/>
      <w:marBottom w:val="0"/>
      <w:divBdr>
        <w:top w:val="none" w:sz="0" w:space="0" w:color="auto"/>
        <w:left w:val="none" w:sz="0" w:space="0" w:color="auto"/>
        <w:bottom w:val="none" w:sz="0" w:space="0" w:color="auto"/>
        <w:right w:val="none" w:sz="0" w:space="0" w:color="auto"/>
      </w:divBdr>
    </w:div>
    <w:div w:id="2107722823">
      <w:marLeft w:val="480"/>
      <w:marRight w:val="0"/>
      <w:marTop w:val="0"/>
      <w:marBottom w:val="0"/>
      <w:divBdr>
        <w:top w:val="none" w:sz="0" w:space="0" w:color="auto"/>
        <w:left w:val="none" w:sz="0" w:space="0" w:color="auto"/>
        <w:bottom w:val="none" w:sz="0" w:space="0" w:color="auto"/>
        <w:right w:val="none" w:sz="0" w:space="0" w:color="auto"/>
      </w:divBdr>
    </w:div>
    <w:div w:id="2107842452">
      <w:marLeft w:val="480"/>
      <w:marRight w:val="0"/>
      <w:marTop w:val="0"/>
      <w:marBottom w:val="0"/>
      <w:divBdr>
        <w:top w:val="none" w:sz="0" w:space="0" w:color="auto"/>
        <w:left w:val="none" w:sz="0" w:space="0" w:color="auto"/>
        <w:bottom w:val="none" w:sz="0" w:space="0" w:color="auto"/>
        <w:right w:val="none" w:sz="0" w:space="0" w:color="auto"/>
      </w:divBdr>
    </w:div>
    <w:div w:id="2108846630">
      <w:marLeft w:val="480"/>
      <w:marRight w:val="0"/>
      <w:marTop w:val="0"/>
      <w:marBottom w:val="0"/>
      <w:divBdr>
        <w:top w:val="none" w:sz="0" w:space="0" w:color="auto"/>
        <w:left w:val="none" w:sz="0" w:space="0" w:color="auto"/>
        <w:bottom w:val="none" w:sz="0" w:space="0" w:color="auto"/>
        <w:right w:val="none" w:sz="0" w:space="0" w:color="auto"/>
      </w:divBdr>
    </w:div>
    <w:div w:id="2108890029">
      <w:marLeft w:val="480"/>
      <w:marRight w:val="0"/>
      <w:marTop w:val="0"/>
      <w:marBottom w:val="0"/>
      <w:divBdr>
        <w:top w:val="none" w:sz="0" w:space="0" w:color="auto"/>
        <w:left w:val="none" w:sz="0" w:space="0" w:color="auto"/>
        <w:bottom w:val="none" w:sz="0" w:space="0" w:color="auto"/>
        <w:right w:val="none" w:sz="0" w:space="0" w:color="auto"/>
      </w:divBdr>
    </w:div>
    <w:div w:id="2109039676">
      <w:marLeft w:val="480"/>
      <w:marRight w:val="0"/>
      <w:marTop w:val="0"/>
      <w:marBottom w:val="0"/>
      <w:divBdr>
        <w:top w:val="none" w:sz="0" w:space="0" w:color="auto"/>
        <w:left w:val="none" w:sz="0" w:space="0" w:color="auto"/>
        <w:bottom w:val="none" w:sz="0" w:space="0" w:color="auto"/>
        <w:right w:val="none" w:sz="0" w:space="0" w:color="auto"/>
      </w:divBdr>
    </w:div>
    <w:div w:id="2109807895">
      <w:bodyDiv w:val="1"/>
      <w:marLeft w:val="0"/>
      <w:marRight w:val="0"/>
      <w:marTop w:val="0"/>
      <w:marBottom w:val="0"/>
      <w:divBdr>
        <w:top w:val="none" w:sz="0" w:space="0" w:color="auto"/>
        <w:left w:val="none" w:sz="0" w:space="0" w:color="auto"/>
        <w:bottom w:val="none" w:sz="0" w:space="0" w:color="auto"/>
        <w:right w:val="none" w:sz="0" w:space="0" w:color="auto"/>
      </w:divBdr>
    </w:div>
    <w:div w:id="2109887869">
      <w:marLeft w:val="480"/>
      <w:marRight w:val="0"/>
      <w:marTop w:val="0"/>
      <w:marBottom w:val="0"/>
      <w:divBdr>
        <w:top w:val="none" w:sz="0" w:space="0" w:color="auto"/>
        <w:left w:val="none" w:sz="0" w:space="0" w:color="auto"/>
        <w:bottom w:val="none" w:sz="0" w:space="0" w:color="auto"/>
        <w:right w:val="none" w:sz="0" w:space="0" w:color="auto"/>
      </w:divBdr>
    </w:div>
    <w:div w:id="2110194133">
      <w:marLeft w:val="480"/>
      <w:marRight w:val="0"/>
      <w:marTop w:val="0"/>
      <w:marBottom w:val="0"/>
      <w:divBdr>
        <w:top w:val="none" w:sz="0" w:space="0" w:color="auto"/>
        <w:left w:val="none" w:sz="0" w:space="0" w:color="auto"/>
        <w:bottom w:val="none" w:sz="0" w:space="0" w:color="auto"/>
        <w:right w:val="none" w:sz="0" w:space="0" w:color="auto"/>
      </w:divBdr>
    </w:div>
    <w:div w:id="2110269520">
      <w:marLeft w:val="480"/>
      <w:marRight w:val="0"/>
      <w:marTop w:val="0"/>
      <w:marBottom w:val="0"/>
      <w:divBdr>
        <w:top w:val="none" w:sz="0" w:space="0" w:color="auto"/>
        <w:left w:val="none" w:sz="0" w:space="0" w:color="auto"/>
        <w:bottom w:val="none" w:sz="0" w:space="0" w:color="auto"/>
        <w:right w:val="none" w:sz="0" w:space="0" w:color="auto"/>
      </w:divBdr>
    </w:div>
    <w:div w:id="2110393709">
      <w:marLeft w:val="480"/>
      <w:marRight w:val="0"/>
      <w:marTop w:val="0"/>
      <w:marBottom w:val="0"/>
      <w:divBdr>
        <w:top w:val="none" w:sz="0" w:space="0" w:color="auto"/>
        <w:left w:val="none" w:sz="0" w:space="0" w:color="auto"/>
        <w:bottom w:val="none" w:sz="0" w:space="0" w:color="auto"/>
        <w:right w:val="none" w:sz="0" w:space="0" w:color="auto"/>
      </w:divBdr>
    </w:div>
    <w:div w:id="2110463253">
      <w:bodyDiv w:val="1"/>
      <w:marLeft w:val="0"/>
      <w:marRight w:val="0"/>
      <w:marTop w:val="0"/>
      <w:marBottom w:val="0"/>
      <w:divBdr>
        <w:top w:val="none" w:sz="0" w:space="0" w:color="auto"/>
        <w:left w:val="none" w:sz="0" w:space="0" w:color="auto"/>
        <w:bottom w:val="none" w:sz="0" w:space="0" w:color="auto"/>
        <w:right w:val="none" w:sz="0" w:space="0" w:color="auto"/>
      </w:divBdr>
    </w:div>
    <w:div w:id="2110931004">
      <w:marLeft w:val="480"/>
      <w:marRight w:val="0"/>
      <w:marTop w:val="0"/>
      <w:marBottom w:val="0"/>
      <w:divBdr>
        <w:top w:val="none" w:sz="0" w:space="0" w:color="auto"/>
        <w:left w:val="none" w:sz="0" w:space="0" w:color="auto"/>
        <w:bottom w:val="none" w:sz="0" w:space="0" w:color="auto"/>
        <w:right w:val="none" w:sz="0" w:space="0" w:color="auto"/>
      </w:divBdr>
    </w:div>
    <w:div w:id="2111077231">
      <w:marLeft w:val="480"/>
      <w:marRight w:val="0"/>
      <w:marTop w:val="0"/>
      <w:marBottom w:val="0"/>
      <w:divBdr>
        <w:top w:val="none" w:sz="0" w:space="0" w:color="auto"/>
        <w:left w:val="none" w:sz="0" w:space="0" w:color="auto"/>
        <w:bottom w:val="none" w:sz="0" w:space="0" w:color="auto"/>
        <w:right w:val="none" w:sz="0" w:space="0" w:color="auto"/>
      </w:divBdr>
    </w:div>
    <w:div w:id="2111270845">
      <w:bodyDiv w:val="1"/>
      <w:marLeft w:val="0"/>
      <w:marRight w:val="0"/>
      <w:marTop w:val="0"/>
      <w:marBottom w:val="0"/>
      <w:divBdr>
        <w:top w:val="none" w:sz="0" w:space="0" w:color="auto"/>
        <w:left w:val="none" w:sz="0" w:space="0" w:color="auto"/>
        <w:bottom w:val="none" w:sz="0" w:space="0" w:color="auto"/>
        <w:right w:val="none" w:sz="0" w:space="0" w:color="auto"/>
      </w:divBdr>
    </w:div>
    <w:div w:id="2111312519">
      <w:marLeft w:val="480"/>
      <w:marRight w:val="0"/>
      <w:marTop w:val="0"/>
      <w:marBottom w:val="0"/>
      <w:divBdr>
        <w:top w:val="none" w:sz="0" w:space="0" w:color="auto"/>
        <w:left w:val="none" w:sz="0" w:space="0" w:color="auto"/>
        <w:bottom w:val="none" w:sz="0" w:space="0" w:color="auto"/>
        <w:right w:val="none" w:sz="0" w:space="0" w:color="auto"/>
      </w:divBdr>
    </w:div>
    <w:div w:id="2111661129">
      <w:marLeft w:val="480"/>
      <w:marRight w:val="0"/>
      <w:marTop w:val="0"/>
      <w:marBottom w:val="0"/>
      <w:divBdr>
        <w:top w:val="none" w:sz="0" w:space="0" w:color="auto"/>
        <w:left w:val="none" w:sz="0" w:space="0" w:color="auto"/>
        <w:bottom w:val="none" w:sz="0" w:space="0" w:color="auto"/>
        <w:right w:val="none" w:sz="0" w:space="0" w:color="auto"/>
      </w:divBdr>
    </w:div>
    <w:div w:id="2111732287">
      <w:bodyDiv w:val="1"/>
      <w:marLeft w:val="0"/>
      <w:marRight w:val="0"/>
      <w:marTop w:val="0"/>
      <w:marBottom w:val="0"/>
      <w:divBdr>
        <w:top w:val="none" w:sz="0" w:space="0" w:color="auto"/>
        <w:left w:val="none" w:sz="0" w:space="0" w:color="auto"/>
        <w:bottom w:val="none" w:sz="0" w:space="0" w:color="auto"/>
        <w:right w:val="none" w:sz="0" w:space="0" w:color="auto"/>
      </w:divBdr>
    </w:div>
    <w:div w:id="2112237185">
      <w:marLeft w:val="480"/>
      <w:marRight w:val="0"/>
      <w:marTop w:val="0"/>
      <w:marBottom w:val="0"/>
      <w:divBdr>
        <w:top w:val="none" w:sz="0" w:space="0" w:color="auto"/>
        <w:left w:val="none" w:sz="0" w:space="0" w:color="auto"/>
        <w:bottom w:val="none" w:sz="0" w:space="0" w:color="auto"/>
        <w:right w:val="none" w:sz="0" w:space="0" w:color="auto"/>
      </w:divBdr>
    </w:div>
    <w:div w:id="2112241676">
      <w:marLeft w:val="480"/>
      <w:marRight w:val="0"/>
      <w:marTop w:val="0"/>
      <w:marBottom w:val="0"/>
      <w:divBdr>
        <w:top w:val="none" w:sz="0" w:space="0" w:color="auto"/>
        <w:left w:val="none" w:sz="0" w:space="0" w:color="auto"/>
        <w:bottom w:val="none" w:sz="0" w:space="0" w:color="auto"/>
        <w:right w:val="none" w:sz="0" w:space="0" w:color="auto"/>
      </w:divBdr>
    </w:div>
    <w:div w:id="2112553858">
      <w:marLeft w:val="480"/>
      <w:marRight w:val="0"/>
      <w:marTop w:val="0"/>
      <w:marBottom w:val="0"/>
      <w:divBdr>
        <w:top w:val="none" w:sz="0" w:space="0" w:color="auto"/>
        <w:left w:val="none" w:sz="0" w:space="0" w:color="auto"/>
        <w:bottom w:val="none" w:sz="0" w:space="0" w:color="auto"/>
        <w:right w:val="none" w:sz="0" w:space="0" w:color="auto"/>
      </w:divBdr>
    </w:div>
    <w:div w:id="2112625478">
      <w:bodyDiv w:val="1"/>
      <w:marLeft w:val="0"/>
      <w:marRight w:val="0"/>
      <w:marTop w:val="0"/>
      <w:marBottom w:val="0"/>
      <w:divBdr>
        <w:top w:val="none" w:sz="0" w:space="0" w:color="auto"/>
        <w:left w:val="none" w:sz="0" w:space="0" w:color="auto"/>
        <w:bottom w:val="none" w:sz="0" w:space="0" w:color="auto"/>
        <w:right w:val="none" w:sz="0" w:space="0" w:color="auto"/>
      </w:divBdr>
    </w:div>
    <w:div w:id="2112889314">
      <w:marLeft w:val="480"/>
      <w:marRight w:val="0"/>
      <w:marTop w:val="0"/>
      <w:marBottom w:val="0"/>
      <w:divBdr>
        <w:top w:val="none" w:sz="0" w:space="0" w:color="auto"/>
        <w:left w:val="none" w:sz="0" w:space="0" w:color="auto"/>
        <w:bottom w:val="none" w:sz="0" w:space="0" w:color="auto"/>
        <w:right w:val="none" w:sz="0" w:space="0" w:color="auto"/>
      </w:divBdr>
    </w:div>
    <w:div w:id="2113434475">
      <w:marLeft w:val="480"/>
      <w:marRight w:val="0"/>
      <w:marTop w:val="0"/>
      <w:marBottom w:val="0"/>
      <w:divBdr>
        <w:top w:val="none" w:sz="0" w:space="0" w:color="auto"/>
        <w:left w:val="none" w:sz="0" w:space="0" w:color="auto"/>
        <w:bottom w:val="none" w:sz="0" w:space="0" w:color="auto"/>
        <w:right w:val="none" w:sz="0" w:space="0" w:color="auto"/>
      </w:divBdr>
    </w:div>
    <w:div w:id="2113742409">
      <w:marLeft w:val="480"/>
      <w:marRight w:val="0"/>
      <w:marTop w:val="0"/>
      <w:marBottom w:val="0"/>
      <w:divBdr>
        <w:top w:val="none" w:sz="0" w:space="0" w:color="auto"/>
        <w:left w:val="none" w:sz="0" w:space="0" w:color="auto"/>
        <w:bottom w:val="none" w:sz="0" w:space="0" w:color="auto"/>
        <w:right w:val="none" w:sz="0" w:space="0" w:color="auto"/>
      </w:divBdr>
    </w:div>
    <w:div w:id="2113744905">
      <w:marLeft w:val="480"/>
      <w:marRight w:val="0"/>
      <w:marTop w:val="0"/>
      <w:marBottom w:val="0"/>
      <w:divBdr>
        <w:top w:val="none" w:sz="0" w:space="0" w:color="auto"/>
        <w:left w:val="none" w:sz="0" w:space="0" w:color="auto"/>
        <w:bottom w:val="none" w:sz="0" w:space="0" w:color="auto"/>
        <w:right w:val="none" w:sz="0" w:space="0" w:color="auto"/>
      </w:divBdr>
    </w:div>
    <w:div w:id="2113747069">
      <w:bodyDiv w:val="1"/>
      <w:marLeft w:val="0"/>
      <w:marRight w:val="0"/>
      <w:marTop w:val="0"/>
      <w:marBottom w:val="0"/>
      <w:divBdr>
        <w:top w:val="none" w:sz="0" w:space="0" w:color="auto"/>
        <w:left w:val="none" w:sz="0" w:space="0" w:color="auto"/>
        <w:bottom w:val="none" w:sz="0" w:space="0" w:color="auto"/>
        <w:right w:val="none" w:sz="0" w:space="0" w:color="auto"/>
      </w:divBdr>
    </w:div>
    <w:div w:id="2113864096">
      <w:marLeft w:val="480"/>
      <w:marRight w:val="0"/>
      <w:marTop w:val="0"/>
      <w:marBottom w:val="0"/>
      <w:divBdr>
        <w:top w:val="none" w:sz="0" w:space="0" w:color="auto"/>
        <w:left w:val="none" w:sz="0" w:space="0" w:color="auto"/>
        <w:bottom w:val="none" w:sz="0" w:space="0" w:color="auto"/>
        <w:right w:val="none" w:sz="0" w:space="0" w:color="auto"/>
      </w:divBdr>
    </w:div>
    <w:div w:id="2115050936">
      <w:bodyDiv w:val="1"/>
      <w:marLeft w:val="0"/>
      <w:marRight w:val="0"/>
      <w:marTop w:val="0"/>
      <w:marBottom w:val="0"/>
      <w:divBdr>
        <w:top w:val="none" w:sz="0" w:space="0" w:color="auto"/>
        <w:left w:val="none" w:sz="0" w:space="0" w:color="auto"/>
        <w:bottom w:val="none" w:sz="0" w:space="0" w:color="auto"/>
        <w:right w:val="none" w:sz="0" w:space="0" w:color="auto"/>
      </w:divBdr>
    </w:div>
    <w:div w:id="2115322579">
      <w:marLeft w:val="480"/>
      <w:marRight w:val="0"/>
      <w:marTop w:val="0"/>
      <w:marBottom w:val="0"/>
      <w:divBdr>
        <w:top w:val="none" w:sz="0" w:space="0" w:color="auto"/>
        <w:left w:val="none" w:sz="0" w:space="0" w:color="auto"/>
        <w:bottom w:val="none" w:sz="0" w:space="0" w:color="auto"/>
        <w:right w:val="none" w:sz="0" w:space="0" w:color="auto"/>
      </w:divBdr>
    </w:div>
    <w:div w:id="2115586171">
      <w:marLeft w:val="480"/>
      <w:marRight w:val="0"/>
      <w:marTop w:val="0"/>
      <w:marBottom w:val="0"/>
      <w:divBdr>
        <w:top w:val="none" w:sz="0" w:space="0" w:color="auto"/>
        <w:left w:val="none" w:sz="0" w:space="0" w:color="auto"/>
        <w:bottom w:val="none" w:sz="0" w:space="0" w:color="auto"/>
        <w:right w:val="none" w:sz="0" w:space="0" w:color="auto"/>
      </w:divBdr>
    </w:div>
    <w:div w:id="2115709224">
      <w:marLeft w:val="480"/>
      <w:marRight w:val="0"/>
      <w:marTop w:val="0"/>
      <w:marBottom w:val="0"/>
      <w:divBdr>
        <w:top w:val="none" w:sz="0" w:space="0" w:color="auto"/>
        <w:left w:val="none" w:sz="0" w:space="0" w:color="auto"/>
        <w:bottom w:val="none" w:sz="0" w:space="0" w:color="auto"/>
        <w:right w:val="none" w:sz="0" w:space="0" w:color="auto"/>
      </w:divBdr>
    </w:div>
    <w:div w:id="2116364200">
      <w:marLeft w:val="480"/>
      <w:marRight w:val="0"/>
      <w:marTop w:val="0"/>
      <w:marBottom w:val="0"/>
      <w:divBdr>
        <w:top w:val="none" w:sz="0" w:space="0" w:color="auto"/>
        <w:left w:val="none" w:sz="0" w:space="0" w:color="auto"/>
        <w:bottom w:val="none" w:sz="0" w:space="0" w:color="auto"/>
        <w:right w:val="none" w:sz="0" w:space="0" w:color="auto"/>
      </w:divBdr>
    </w:div>
    <w:div w:id="2116436166">
      <w:marLeft w:val="480"/>
      <w:marRight w:val="0"/>
      <w:marTop w:val="0"/>
      <w:marBottom w:val="0"/>
      <w:divBdr>
        <w:top w:val="none" w:sz="0" w:space="0" w:color="auto"/>
        <w:left w:val="none" w:sz="0" w:space="0" w:color="auto"/>
        <w:bottom w:val="none" w:sz="0" w:space="0" w:color="auto"/>
        <w:right w:val="none" w:sz="0" w:space="0" w:color="auto"/>
      </w:divBdr>
    </w:div>
    <w:div w:id="2116442337">
      <w:bodyDiv w:val="1"/>
      <w:marLeft w:val="0"/>
      <w:marRight w:val="0"/>
      <w:marTop w:val="0"/>
      <w:marBottom w:val="0"/>
      <w:divBdr>
        <w:top w:val="none" w:sz="0" w:space="0" w:color="auto"/>
        <w:left w:val="none" w:sz="0" w:space="0" w:color="auto"/>
        <w:bottom w:val="none" w:sz="0" w:space="0" w:color="auto"/>
        <w:right w:val="none" w:sz="0" w:space="0" w:color="auto"/>
      </w:divBdr>
    </w:div>
    <w:div w:id="2116513872">
      <w:bodyDiv w:val="1"/>
      <w:marLeft w:val="0"/>
      <w:marRight w:val="0"/>
      <w:marTop w:val="0"/>
      <w:marBottom w:val="0"/>
      <w:divBdr>
        <w:top w:val="none" w:sz="0" w:space="0" w:color="auto"/>
        <w:left w:val="none" w:sz="0" w:space="0" w:color="auto"/>
        <w:bottom w:val="none" w:sz="0" w:space="0" w:color="auto"/>
        <w:right w:val="none" w:sz="0" w:space="0" w:color="auto"/>
      </w:divBdr>
    </w:div>
    <w:div w:id="2116709450">
      <w:marLeft w:val="480"/>
      <w:marRight w:val="0"/>
      <w:marTop w:val="0"/>
      <w:marBottom w:val="0"/>
      <w:divBdr>
        <w:top w:val="none" w:sz="0" w:space="0" w:color="auto"/>
        <w:left w:val="none" w:sz="0" w:space="0" w:color="auto"/>
        <w:bottom w:val="none" w:sz="0" w:space="0" w:color="auto"/>
        <w:right w:val="none" w:sz="0" w:space="0" w:color="auto"/>
      </w:divBdr>
    </w:div>
    <w:div w:id="2116712082">
      <w:bodyDiv w:val="1"/>
      <w:marLeft w:val="0"/>
      <w:marRight w:val="0"/>
      <w:marTop w:val="0"/>
      <w:marBottom w:val="0"/>
      <w:divBdr>
        <w:top w:val="none" w:sz="0" w:space="0" w:color="auto"/>
        <w:left w:val="none" w:sz="0" w:space="0" w:color="auto"/>
        <w:bottom w:val="none" w:sz="0" w:space="0" w:color="auto"/>
        <w:right w:val="none" w:sz="0" w:space="0" w:color="auto"/>
      </w:divBdr>
    </w:div>
    <w:div w:id="2116823314">
      <w:marLeft w:val="480"/>
      <w:marRight w:val="0"/>
      <w:marTop w:val="0"/>
      <w:marBottom w:val="0"/>
      <w:divBdr>
        <w:top w:val="none" w:sz="0" w:space="0" w:color="auto"/>
        <w:left w:val="none" w:sz="0" w:space="0" w:color="auto"/>
        <w:bottom w:val="none" w:sz="0" w:space="0" w:color="auto"/>
        <w:right w:val="none" w:sz="0" w:space="0" w:color="auto"/>
      </w:divBdr>
    </w:div>
    <w:div w:id="2117167786">
      <w:marLeft w:val="480"/>
      <w:marRight w:val="0"/>
      <w:marTop w:val="0"/>
      <w:marBottom w:val="0"/>
      <w:divBdr>
        <w:top w:val="none" w:sz="0" w:space="0" w:color="auto"/>
        <w:left w:val="none" w:sz="0" w:space="0" w:color="auto"/>
        <w:bottom w:val="none" w:sz="0" w:space="0" w:color="auto"/>
        <w:right w:val="none" w:sz="0" w:space="0" w:color="auto"/>
      </w:divBdr>
    </w:div>
    <w:div w:id="2117823257">
      <w:marLeft w:val="480"/>
      <w:marRight w:val="0"/>
      <w:marTop w:val="0"/>
      <w:marBottom w:val="0"/>
      <w:divBdr>
        <w:top w:val="none" w:sz="0" w:space="0" w:color="auto"/>
        <w:left w:val="none" w:sz="0" w:space="0" w:color="auto"/>
        <w:bottom w:val="none" w:sz="0" w:space="0" w:color="auto"/>
        <w:right w:val="none" w:sz="0" w:space="0" w:color="auto"/>
      </w:divBdr>
    </w:div>
    <w:div w:id="2117825911">
      <w:bodyDiv w:val="1"/>
      <w:marLeft w:val="0"/>
      <w:marRight w:val="0"/>
      <w:marTop w:val="0"/>
      <w:marBottom w:val="0"/>
      <w:divBdr>
        <w:top w:val="none" w:sz="0" w:space="0" w:color="auto"/>
        <w:left w:val="none" w:sz="0" w:space="0" w:color="auto"/>
        <w:bottom w:val="none" w:sz="0" w:space="0" w:color="auto"/>
        <w:right w:val="none" w:sz="0" w:space="0" w:color="auto"/>
      </w:divBdr>
    </w:div>
    <w:div w:id="2118216179">
      <w:marLeft w:val="480"/>
      <w:marRight w:val="0"/>
      <w:marTop w:val="0"/>
      <w:marBottom w:val="0"/>
      <w:divBdr>
        <w:top w:val="none" w:sz="0" w:space="0" w:color="auto"/>
        <w:left w:val="none" w:sz="0" w:space="0" w:color="auto"/>
        <w:bottom w:val="none" w:sz="0" w:space="0" w:color="auto"/>
        <w:right w:val="none" w:sz="0" w:space="0" w:color="auto"/>
      </w:divBdr>
    </w:div>
    <w:div w:id="2118678159">
      <w:bodyDiv w:val="1"/>
      <w:marLeft w:val="0"/>
      <w:marRight w:val="0"/>
      <w:marTop w:val="0"/>
      <w:marBottom w:val="0"/>
      <w:divBdr>
        <w:top w:val="none" w:sz="0" w:space="0" w:color="auto"/>
        <w:left w:val="none" w:sz="0" w:space="0" w:color="auto"/>
        <w:bottom w:val="none" w:sz="0" w:space="0" w:color="auto"/>
        <w:right w:val="none" w:sz="0" w:space="0" w:color="auto"/>
      </w:divBdr>
    </w:div>
    <w:div w:id="2118913605">
      <w:marLeft w:val="480"/>
      <w:marRight w:val="0"/>
      <w:marTop w:val="0"/>
      <w:marBottom w:val="0"/>
      <w:divBdr>
        <w:top w:val="none" w:sz="0" w:space="0" w:color="auto"/>
        <w:left w:val="none" w:sz="0" w:space="0" w:color="auto"/>
        <w:bottom w:val="none" w:sz="0" w:space="0" w:color="auto"/>
        <w:right w:val="none" w:sz="0" w:space="0" w:color="auto"/>
      </w:divBdr>
    </w:div>
    <w:div w:id="2119131154">
      <w:marLeft w:val="480"/>
      <w:marRight w:val="0"/>
      <w:marTop w:val="0"/>
      <w:marBottom w:val="0"/>
      <w:divBdr>
        <w:top w:val="none" w:sz="0" w:space="0" w:color="auto"/>
        <w:left w:val="none" w:sz="0" w:space="0" w:color="auto"/>
        <w:bottom w:val="none" w:sz="0" w:space="0" w:color="auto"/>
        <w:right w:val="none" w:sz="0" w:space="0" w:color="auto"/>
      </w:divBdr>
    </w:div>
    <w:div w:id="2119325364">
      <w:marLeft w:val="480"/>
      <w:marRight w:val="0"/>
      <w:marTop w:val="0"/>
      <w:marBottom w:val="0"/>
      <w:divBdr>
        <w:top w:val="none" w:sz="0" w:space="0" w:color="auto"/>
        <w:left w:val="none" w:sz="0" w:space="0" w:color="auto"/>
        <w:bottom w:val="none" w:sz="0" w:space="0" w:color="auto"/>
        <w:right w:val="none" w:sz="0" w:space="0" w:color="auto"/>
      </w:divBdr>
    </w:div>
    <w:div w:id="2119636665">
      <w:marLeft w:val="480"/>
      <w:marRight w:val="0"/>
      <w:marTop w:val="0"/>
      <w:marBottom w:val="0"/>
      <w:divBdr>
        <w:top w:val="none" w:sz="0" w:space="0" w:color="auto"/>
        <w:left w:val="none" w:sz="0" w:space="0" w:color="auto"/>
        <w:bottom w:val="none" w:sz="0" w:space="0" w:color="auto"/>
        <w:right w:val="none" w:sz="0" w:space="0" w:color="auto"/>
      </w:divBdr>
    </w:div>
    <w:div w:id="2119711506">
      <w:bodyDiv w:val="1"/>
      <w:marLeft w:val="0"/>
      <w:marRight w:val="0"/>
      <w:marTop w:val="0"/>
      <w:marBottom w:val="0"/>
      <w:divBdr>
        <w:top w:val="none" w:sz="0" w:space="0" w:color="auto"/>
        <w:left w:val="none" w:sz="0" w:space="0" w:color="auto"/>
        <w:bottom w:val="none" w:sz="0" w:space="0" w:color="auto"/>
        <w:right w:val="none" w:sz="0" w:space="0" w:color="auto"/>
      </w:divBdr>
    </w:div>
    <w:div w:id="2120224154">
      <w:marLeft w:val="480"/>
      <w:marRight w:val="0"/>
      <w:marTop w:val="0"/>
      <w:marBottom w:val="0"/>
      <w:divBdr>
        <w:top w:val="none" w:sz="0" w:space="0" w:color="auto"/>
        <w:left w:val="none" w:sz="0" w:space="0" w:color="auto"/>
        <w:bottom w:val="none" w:sz="0" w:space="0" w:color="auto"/>
        <w:right w:val="none" w:sz="0" w:space="0" w:color="auto"/>
      </w:divBdr>
    </w:div>
    <w:div w:id="2120298565">
      <w:bodyDiv w:val="1"/>
      <w:marLeft w:val="0"/>
      <w:marRight w:val="0"/>
      <w:marTop w:val="0"/>
      <w:marBottom w:val="0"/>
      <w:divBdr>
        <w:top w:val="none" w:sz="0" w:space="0" w:color="auto"/>
        <w:left w:val="none" w:sz="0" w:space="0" w:color="auto"/>
        <w:bottom w:val="none" w:sz="0" w:space="0" w:color="auto"/>
        <w:right w:val="none" w:sz="0" w:space="0" w:color="auto"/>
      </w:divBdr>
    </w:div>
    <w:div w:id="2120490821">
      <w:marLeft w:val="480"/>
      <w:marRight w:val="0"/>
      <w:marTop w:val="0"/>
      <w:marBottom w:val="0"/>
      <w:divBdr>
        <w:top w:val="none" w:sz="0" w:space="0" w:color="auto"/>
        <w:left w:val="none" w:sz="0" w:space="0" w:color="auto"/>
        <w:bottom w:val="none" w:sz="0" w:space="0" w:color="auto"/>
        <w:right w:val="none" w:sz="0" w:space="0" w:color="auto"/>
      </w:divBdr>
    </w:div>
    <w:div w:id="2120567478">
      <w:marLeft w:val="480"/>
      <w:marRight w:val="0"/>
      <w:marTop w:val="0"/>
      <w:marBottom w:val="0"/>
      <w:divBdr>
        <w:top w:val="none" w:sz="0" w:space="0" w:color="auto"/>
        <w:left w:val="none" w:sz="0" w:space="0" w:color="auto"/>
        <w:bottom w:val="none" w:sz="0" w:space="0" w:color="auto"/>
        <w:right w:val="none" w:sz="0" w:space="0" w:color="auto"/>
      </w:divBdr>
    </w:div>
    <w:div w:id="2121023747">
      <w:bodyDiv w:val="1"/>
      <w:marLeft w:val="0"/>
      <w:marRight w:val="0"/>
      <w:marTop w:val="0"/>
      <w:marBottom w:val="0"/>
      <w:divBdr>
        <w:top w:val="none" w:sz="0" w:space="0" w:color="auto"/>
        <w:left w:val="none" w:sz="0" w:space="0" w:color="auto"/>
        <w:bottom w:val="none" w:sz="0" w:space="0" w:color="auto"/>
        <w:right w:val="none" w:sz="0" w:space="0" w:color="auto"/>
      </w:divBdr>
    </w:div>
    <w:div w:id="2121417384">
      <w:marLeft w:val="480"/>
      <w:marRight w:val="0"/>
      <w:marTop w:val="0"/>
      <w:marBottom w:val="0"/>
      <w:divBdr>
        <w:top w:val="none" w:sz="0" w:space="0" w:color="auto"/>
        <w:left w:val="none" w:sz="0" w:space="0" w:color="auto"/>
        <w:bottom w:val="none" w:sz="0" w:space="0" w:color="auto"/>
        <w:right w:val="none" w:sz="0" w:space="0" w:color="auto"/>
      </w:divBdr>
    </w:div>
    <w:div w:id="2121678381">
      <w:bodyDiv w:val="1"/>
      <w:marLeft w:val="0"/>
      <w:marRight w:val="0"/>
      <w:marTop w:val="0"/>
      <w:marBottom w:val="0"/>
      <w:divBdr>
        <w:top w:val="none" w:sz="0" w:space="0" w:color="auto"/>
        <w:left w:val="none" w:sz="0" w:space="0" w:color="auto"/>
        <w:bottom w:val="none" w:sz="0" w:space="0" w:color="auto"/>
        <w:right w:val="none" w:sz="0" w:space="0" w:color="auto"/>
      </w:divBdr>
    </w:div>
    <w:div w:id="2121869728">
      <w:marLeft w:val="480"/>
      <w:marRight w:val="0"/>
      <w:marTop w:val="0"/>
      <w:marBottom w:val="0"/>
      <w:divBdr>
        <w:top w:val="none" w:sz="0" w:space="0" w:color="auto"/>
        <w:left w:val="none" w:sz="0" w:space="0" w:color="auto"/>
        <w:bottom w:val="none" w:sz="0" w:space="0" w:color="auto"/>
        <w:right w:val="none" w:sz="0" w:space="0" w:color="auto"/>
      </w:divBdr>
    </w:div>
    <w:div w:id="2122450586">
      <w:bodyDiv w:val="1"/>
      <w:marLeft w:val="0"/>
      <w:marRight w:val="0"/>
      <w:marTop w:val="0"/>
      <w:marBottom w:val="0"/>
      <w:divBdr>
        <w:top w:val="none" w:sz="0" w:space="0" w:color="auto"/>
        <w:left w:val="none" w:sz="0" w:space="0" w:color="auto"/>
        <w:bottom w:val="none" w:sz="0" w:space="0" w:color="auto"/>
        <w:right w:val="none" w:sz="0" w:space="0" w:color="auto"/>
      </w:divBdr>
    </w:div>
    <w:div w:id="2122527532">
      <w:marLeft w:val="480"/>
      <w:marRight w:val="0"/>
      <w:marTop w:val="0"/>
      <w:marBottom w:val="0"/>
      <w:divBdr>
        <w:top w:val="none" w:sz="0" w:space="0" w:color="auto"/>
        <w:left w:val="none" w:sz="0" w:space="0" w:color="auto"/>
        <w:bottom w:val="none" w:sz="0" w:space="0" w:color="auto"/>
        <w:right w:val="none" w:sz="0" w:space="0" w:color="auto"/>
      </w:divBdr>
    </w:div>
    <w:div w:id="2122874863">
      <w:marLeft w:val="480"/>
      <w:marRight w:val="0"/>
      <w:marTop w:val="0"/>
      <w:marBottom w:val="0"/>
      <w:divBdr>
        <w:top w:val="none" w:sz="0" w:space="0" w:color="auto"/>
        <w:left w:val="none" w:sz="0" w:space="0" w:color="auto"/>
        <w:bottom w:val="none" w:sz="0" w:space="0" w:color="auto"/>
        <w:right w:val="none" w:sz="0" w:space="0" w:color="auto"/>
      </w:divBdr>
    </w:div>
    <w:div w:id="2123180950">
      <w:marLeft w:val="480"/>
      <w:marRight w:val="0"/>
      <w:marTop w:val="0"/>
      <w:marBottom w:val="0"/>
      <w:divBdr>
        <w:top w:val="none" w:sz="0" w:space="0" w:color="auto"/>
        <w:left w:val="none" w:sz="0" w:space="0" w:color="auto"/>
        <w:bottom w:val="none" w:sz="0" w:space="0" w:color="auto"/>
        <w:right w:val="none" w:sz="0" w:space="0" w:color="auto"/>
      </w:divBdr>
    </w:div>
    <w:div w:id="2123760361">
      <w:marLeft w:val="480"/>
      <w:marRight w:val="0"/>
      <w:marTop w:val="0"/>
      <w:marBottom w:val="0"/>
      <w:divBdr>
        <w:top w:val="none" w:sz="0" w:space="0" w:color="auto"/>
        <w:left w:val="none" w:sz="0" w:space="0" w:color="auto"/>
        <w:bottom w:val="none" w:sz="0" w:space="0" w:color="auto"/>
        <w:right w:val="none" w:sz="0" w:space="0" w:color="auto"/>
      </w:divBdr>
    </w:div>
    <w:div w:id="2123839738">
      <w:marLeft w:val="480"/>
      <w:marRight w:val="0"/>
      <w:marTop w:val="0"/>
      <w:marBottom w:val="0"/>
      <w:divBdr>
        <w:top w:val="none" w:sz="0" w:space="0" w:color="auto"/>
        <w:left w:val="none" w:sz="0" w:space="0" w:color="auto"/>
        <w:bottom w:val="none" w:sz="0" w:space="0" w:color="auto"/>
        <w:right w:val="none" w:sz="0" w:space="0" w:color="auto"/>
      </w:divBdr>
    </w:div>
    <w:div w:id="2123919854">
      <w:marLeft w:val="480"/>
      <w:marRight w:val="0"/>
      <w:marTop w:val="0"/>
      <w:marBottom w:val="0"/>
      <w:divBdr>
        <w:top w:val="none" w:sz="0" w:space="0" w:color="auto"/>
        <w:left w:val="none" w:sz="0" w:space="0" w:color="auto"/>
        <w:bottom w:val="none" w:sz="0" w:space="0" w:color="auto"/>
        <w:right w:val="none" w:sz="0" w:space="0" w:color="auto"/>
      </w:divBdr>
    </w:div>
    <w:div w:id="2124422129">
      <w:marLeft w:val="480"/>
      <w:marRight w:val="0"/>
      <w:marTop w:val="0"/>
      <w:marBottom w:val="0"/>
      <w:divBdr>
        <w:top w:val="none" w:sz="0" w:space="0" w:color="auto"/>
        <w:left w:val="none" w:sz="0" w:space="0" w:color="auto"/>
        <w:bottom w:val="none" w:sz="0" w:space="0" w:color="auto"/>
        <w:right w:val="none" w:sz="0" w:space="0" w:color="auto"/>
      </w:divBdr>
    </w:div>
    <w:div w:id="2124568227">
      <w:marLeft w:val="480"/>
      <w:marRight w:val="0"/>
      <w:marTop w:val="0"/>
      <w:marBottom w:val="0"/>
      <w:divBdr>
        <w:top w:val="none" w:sz="0" w:space="0" w:color="auto"/>
        <w:left w:val="none" w:sz="0" w:space="0" w:color="auto"/>
        <w:bottom w:val="none" w:sz="0" w:space="0" w:color="auto"/>
        <w:right w:val="none" w:sz="0" w:space="0" w:color="auto"/>
      </w:divBdr>
    </w:div>
    <w:div w:id="2124764932">
      <w:bodyDiv w:val="1"/>
      <w:marLeft w:val="0"/>
      <w:marRight w:val="0"/>
      <w:marTop w:val="0"/>
      <w:marBottom w:val="0"/>
      <w:divBdr>
        <w:top w:val="none" w:sz="0" w:space="0" w:color="auto"/>
        <w:left w:val="none" w:sz="0" w:space="0" w:color="auto"/>
        <w:bottom w:val="none" w:sz="0" w:space="0" w:color="auto"/>
        <w:right w:val="none" w:sz="0" w:space="0" w:color="auto"/>
      </w:divBdr>
    </w:div>
    <w:div w:id="2125731523">
      <w:marLeft w:val="480"/>
      <w:marRight w:val="0"/>
      <w:marTop w:val="0"/>
      <w:marBottom w:val="0"/>
      <w:divBdr>
        <w:top w:val="none" w:sz="0" w:space="0" w:color="auto"/>
        <w:left w:val="none" w:sz="0" w:space="0" w:color="auto"/>
        <w:bottom w:val="none" w:sz="0" w:space="0" w:color="auto"/>
        <w:right w:val="none" w:sz="0" w:space="0" w:color="auto"/>
      </w:divBdr>
    </w:div>
    <w:div w:id="2126995713">
      <w:marLeft w:val="480"/>
      <w:marRight w:val="0"/>
      <w:marTop w:val="0"/>
      <w:marBottom w:val="0"/>
      <w:divBdr>
        <w:top w:val="none" w:sz="0" w:space="0" w:color="auto"/>
        <w:left w:val="none" w:sz="0" w:space="0" w:color="auto"/>
        <w:bottom w:val="none" w:sz="0" w:space="0" w:color="auto"/>
        <w:right w:val="none" w:sz="0" w:space="0" w:color="auto"/>
      </w:divBdr>
    </w:div>
    <w:div w:id="2127380970">
      <w:marLeft w:val="480"/>
      <w:marRight w:val="0"/>
      <w:marTop w:val="0"/>
      <w:marBottom w:val="0"/>
      <w:divBdr>
        <w:top w:val="none" w:sz="0" w:space="0" w:color="auto"/>
        <w:left w:val="none" w:sz="0" w:space="0" w:color="auto"/>
        <w:bottom w:val="none" w:sz="0" w:space="0" w:color="auto"/>
        <w:right w:val="none" w:sz="0" w:space="0" w:color="auto"/>
      </w:divBdr>
    </w:div>
    <w:div w:id="2127458427">
      <w:marLeft w:val="480"/>
      <w:marRight w:val="0"/>
      <w:marTop w:val="0"/>
      <w:marBottom w:val="0"/>
      <w:divBdr>
        <w:top w:val="none" w:sz="0" w:space="0" w:color="auto"/>
        <w:left w:val="none" w:sz="0" w:space="0" w:color="auto"/>
        <w:bottom w:val="none" w:sz="0" w:space="0" w:color="auto"/>
        <w:right w:val="none" w:sz="0" w:space="0" w:color="auto"/>
      </w:divBdr>
    </w:div>
    <w:div w:id="2127698026">
      <w:marLeft w:val="480"/>
      <w:marRight w:val="0"/>
      <w:marTop w:val="0"/>
      <w:marBottom w:val="0"/>
      <w:divBdr>
        <w:top w:val="none" w:sz="0" w:space="0" w:color="auto"/>
        <w:left w:val="none" w:sz="0" w:space="0" w:color="auto"/>
        <w:bottom w:val="none" w:sz="0" w:space="0" w:color="auto"/>
        <w:right w:val="none" w:sz="0" w:space="0" w:color="auto"/>
      </w:divBdr>
    </w:div>
    <w:div w:id="2128037351">
      <w:marLeft w:val="480"/>
      <w:marRight w:val="0"/>
      <w:marTop w:val="0"/>
      <w:marBottom w:val="0"/>
      <w:divBdr>
        <w:top w:val="none" w:sz="0" w:space="0" w:color="auto"/>
        <w:left w:val="none" w:sz="0" w:space="0" w:color="auto"/>
        <w:bottom w:val="none" w:sz="0" w:space="0" w:color="auto"/>
        <w:right w:val="none" w:sz="0" w:space="0" w:color="auto"/>
      </w:divBdr>
    </w:div>
    <w:div w:id="2128044647">
      <w:marLeft w:val="480"/>
      <w:marRight w:val="0"/>
      <w:marTop w:val="0"/>
      <w:marBottom w:val="0"/>
      <w:divBdr>
        <w:top w:val="none" w:sz="0" w:space="0" w:color="auto"/>
        <w:left w:val="none" w:sz="0" w:space="0" w:color="auto"/>
        <w:bottom w:val="none" w:sz="0" w:space="0" w:color="auto"/>
        <w:right w:val="none" w:sz="0" w:space="0" w:color="auto"/>
      </w:divBdr>
    </w:div>
    <w:div w:id="2128351484">
      <w:marLeft w:val="480"/>
      <w:marRight w:val="0"/>
      <w:marTop w:val="0"/>
      <w:marBottom w:val="0"/>
      <w:divBdr>
        <w:top w:val="none" w:sz="0" w:space="0" w:color="auto"/>
        <w:left w:val="none" w:sz="0" w:space="0" w:color="auto"/>
        <w:bottom w:val="none" w:sz="0" w:space="0" w:color="auto"/>
        <w:right w:val="none" w:sz="0" w:space="0" w:color="auto"/>
      </w:divBdr>
    </w:div>
    <w:div w:id="2128812954">
      <w:marLeft w:val="480"/>
      <w:marRight w:val="0"/>
      <w:marTop w:val="0"/>
      <w:marBottom w:val="0"/>
      <w:divBdr>
        <w:top w:val="none" w:sz="0" w:space="0" w:color="auto"/>
        <w:left w:val="none" w:sz="0" w:space="0" w:color="auto"/>
        <w:bottom w:val="none" w:sz="0" w:space="0" w:color="auto"/>
        <w:right w:val="none" w:sz="0" w:space="0" w:color="auto"/>
      </w:divBdr>
    </w:div>
    <w:div w:id="2129737362">
      <w:marLeft w:val="480"/>
      <w:marRight w:val="0"/>
      <w:marTop w:val="0"/>
      <w:marBottom w:val="0"/>
      <w:divBdr>
        <w:top w:val="none" w:sz="0" w:space="0" w:color="auto"/>
        <w:left w:val="none" w:sz="0" w:space="0" w:color="auto"/>
        <w:bottom w:val="none" w:sz="0" w:space="0" w:color="auto"/>
        <w:right w:val="none" w:sz="0" w:space="0" w:color="auto"/>
      </w:divBdr>
    </w:div>
    <w:div w:id="2129859528">
      <w:marLeft w:val="480"/>
      <w:marRight w:val="0"/>
      <w:marTop w:val="0"/>
      <w:marBottom w:val="0"/>
      <w:divBdr>
        <w:top w:val="none" w:sz="0" w:space="0" w:color="auto"/>
        <w:left w:val="none" w:sz="0" w:space="0" w:color="auto"/>
        <w:bottom w:val="none" w:sz="0" w:space="0" w:color="auto"/>
        <w:right w:val="none" w:sz="0" w:space="0" w:color="auto"/>
      </w:divBdr>
    </w:div>
    <w:div w:id="2130318408">
      <w:bodyDiv w:val="1"/>
      <w:marLeft w:val="0"/>
      <w:marRight w:val="0"/>
      <w:marTop w:val="0"/>
      <w:marBottom w:val="0"/>
      <w:divBdr>
        <w:top w:val="none" w:sz="0" w:space="0" w:color="auto"/>
        <w:left w:val="none" w:sz="0" w:space="0" w:color="auto"/>
        <w:bottom w:val="none" w:sz="0" w:space="0" w:color="auto"/>
        <w:right w:val="none" w:sz="0" w:space="0" w:color="auto"/>
      </w:divBdr>
    </w:div>
    <w:div w:id="2132043597">
      <w:marLeft w:val="480"/>
      <w:marRight w:val="0"/>
      <w:marTop w:val="0"/>
      <w:marBottom w:val="0"/>
      <w:divBdr>
        <w:top w:val="none" w:sz="0" w:space="0" w:color="auto"/>
        <w:left w:val="none" w:sz="0" w:space="0" w:color="auto"/>
        <w:bottom w:val="none" w:sz="0" w:space="0" w:color="auto"/>
        <w:right w:val="none" w:sz="0" w:space="0" w:color="auto"/>
      </w:divBdr>
    </w:div>
    <w:div w:id="2132092212">
      <w:marLeft w:val="480"/>
      <w:marRight w:val="0"/>
      <w:marTop w:val="0"/>
      <w:marBottom w:val="0"/>
      <w:divBdr>
        <w:top w:val="none" w:sz="0" w:space="0" w:color="auto"/>
        <w:left w:val="none" w:sz="0" w:space="0" w:color="auto"/>
        <w:bottom w:val="none" w:sz="0" w:space="0" w:color="auto"/>
        <w:right w:val="none" w:sz="0" w:space="0" w:color="auto"/>
      </w:divBdr>
    </w:div>
    <w:div w:id="2132625131">
      <w:marLeft w:val="480"/>
      <w:marRight w:val="0"/>
      <w:marTop w:val="0"/>
      <w:marBottom w:val="0"/>
      <w:divBdr>
        <w:top w:val="none" w:sz="0" w:space="0" w:color="auto"/>
        <w:left w:val="none" w:sz="0" w:space="0" w:color="auto"/>
        <w:bottom w:val="none" w:sz="0" w:space="0" w:color="auto"/>
        <w:right w:val="none" w:sz="0" w:space="0" w:color="auto"/>
      </w:divBdr>
    </w:div>
    <w:div w:id="2133551962">
      <w:bodyDiv w:val="1"/>
      <w:marLeft w:val="0"/>
      <w:marRight w:val="0"/>
      <w:marTop w:val="0"/>
      <w:marBottom w:val="0"/>
      <w:divBdr>
        <w:top w:val="none" w:sz="0" w:space="0" w:color="auto"/>
        <w:left w:val="none" w:sz="0" w:space="0" w:color="auto"/>
        <w:bottom w:val="none" w:sz="0" w:space="0" w:color="auto"/>
        <w:right w:val="none" w:sz="0" w:space="0" w:color="auto"/>
      </w:divBdr>
    </w:div>
    <w:div w:id="2133668177">
      <w:marLeft w:val="480"/>
      <w:marRight w:val="0"/>
      <w:marTop w:val="0"/>
      <w:marBottom w:val="0"/>
      <w:divBdr>
        <w:top w:val="none" w:sz="0" w:space="0" w:color="auto"/>
        <w:left w:val="none" w:sz="0" w:space="0" w:color="auto"/>
        <w:bottom w:val="none" w:sz="0" w:space="0" w:color="auto"/>
        <w:right w:val="none" w:sz="0" w:space="0" w:color="auto"/>
      </w:divBdr>
    </w:div>
    <w:div w:id="2134051039">
      <w:marLeft w:val="480"/>
      <w:marRight w:val="0"/>
      <w:marTop w:val="0"/>
      <w:marBottom w:val="0"/>
      <w:divBdr>
        <w:top w:val="none" w:sz="0" w:space="0" w:color="auto"/>
        <w:left w:val="none" w:sz="0" w:space="0" w:color="auto"/>
        <w:bottom w:val="none" w:sz="0" w:space="0" w:color="auto"/>
        <w:right w:val="none" w:sz="0" w:space="0" w:color="auto"/>
      </w:divBdr>
    </w:div>
    <w:div w:id="2135246632">
      <w:marLeft w:val="480"/>
      <w:marRight w:val="0"/>
      <w:marTop w:val="0"/>
      <w:marBottom w:val="0"/>
      <w:divBdr>
        <w:top w:val="none" w:sz="0" w:space="0" w:color="auto"/>
        <w:left w:val="none" w:sz="0" w:space="0" w:color="auto"/>
        <w:bottom w:val="none" w:sz="0" w:space="0" w:color="auto"/>
        <w:right w:val="none" w:sz="0" w:space="0" w:color="auto"/>
      </w:divBdr>
    </w:div>
    <w:div w:id="2135248691">
      <w:marLeft w:val="480"/>
      <w:marRight w:val="0"/>
      <w:marTop w:val="0"/>
      <w:marBottom w:val="0"/>
      <w:divBdr>
        <w:top w:val="none" w:sz="0" w:space="0" w:color="auto"/>
        <w:left w:val="none" w:sz="0" w:space="0" w:color="auto"/>
        <w:bottom w:val="none" w:sz="0" w:space="0" w:color="auto"/>
        <w:right w:val="none" w:sz="0" w:space="0" w:color="auto"/>
      </w:divBdr>
    </w:div>
    <w:div w:id="2135560826">
      <w:bodyDiv w:val="1"/>
      <w:marLeft w:val="0"/>
      <w:marRight w:val="0"/>
      <w:marTop w:val="0"/>
      <w:marBottom w:val="0"/>
      <w:divBdr>
        <w:top w:val="none" w:sz="0" w:space="0" w:color="auto"/>
        <w:left w:val="none" w:sz="0" w:space="0" w:color="auto"/>
        <w:bottom w:val="none" w:sz="0" w:space="0" w:color="auto"/>
        <w:right w:val="none" w:sz="0" w:space="0" w:color="auto"/>
      </w:divBdr>
    </w:div>
    <w:div w:id="2135560968">
      <w:marLeft w:val="480"/>
      <w:marRight w:val="0"/>
      <w:marTop w:val="0"/>
      <w:marBottom w:val="0"/>
      <w:divBdr>
        <w:top w:val="none" w:sz="0" w:space="0" w:color="auto"/>
        <w:left w:val="none" w:sz="0" w:space="0" w:color="auto"/>
        <w:bottom w:val="none" w:sz="0" w:space="0" w:color="auto"/>
        <w:right w:val="none" w:sz="0" w:space="0" w:color="auto"/>
      </w:divBdr>
    </w:div>
    <w:div w:id="2135781291">
      <w:marLeft w:val="480"/>
      <w:marRight w:val="0"/>
      <w:marTop w:val="0"/>
      <w:marBottom w:val="0"/>
      <w:divBdr>
        <w:top w:val="none" w:sz="0" w:space="0" w:color="auto"/>
        <w:left w:val="none" w:sz="0" w:space="0" w:color="auto"/>
        <w:bottom w:val="none" w:sz="0" w:space="0" w:color="auto"/>
        <w:right w:val="none" w:sz="0" w:space="0" w:color="auto"/>
      </w:divBdr>
    </w:div>
    <w:div w:id="2136213479">
      <w:marLeft w:val="480"/>
      <w:marRight w:val="0"/>
      <w:marTop w:val="0"/>
      <w:marBottom w:val="0"/>
      <w:divBdr>
        <w:top w:val="none" w:sz="0" w:space="0" w:color="auto"/>
        <w:left w:val="none" w:sz="0" w:space="0" w:color="auto"/>
        <w:bottom w:val="none" w:sz="0" w:space="0" w:color="auto"/>
        <w:right w:val="none" w:sz="0" w:space="0" w:color="auto"/>
      </w:divBdr>
    </w:div>
    <w:div w:id="2136217807">
      <w:marLeft w:val="480"/>
      <w:marRight w:val="0"/>
      <w:marTop w:val="0"/>
      <w:marBottom w:val="0"/>
      <w:divBdr>
        <w:top w:val="none" w:sz="0" w:space="0" w:color="auto"/>
        <w:left w:val="none" w:sz="0" w:space="0" w:color="auto"/>
        <w:bottom w:val="none" w:sz="0" w:space="0" w:color="auto"/>
        <w:right w:val="none" w:sz="0" w:space="0" w:color="auto"/>
      </w:divBdr>
    </w:div>
    <w:div w:id="2136243612">
      <w:marLeft w:val="480"/>
      <w:marRight w:val="0"/>
      <w:marTop w:val="0"/>
      <w:marBottom w:val="0"/>
      <w:divBdr>
        <w:top w:val="none" w:sz="0" w:space="0" w:color="auto"/>
        <w:left w:val="none" w:sz="0" w:space="0" w:color="auto"/>
        <w:bottom w:val="none" w:sz="0" w:space="0" w:color="auto"/>
        <w:right w:val="none" w:sz="0" w:space="0" w:color="auto"/>
      </w:divBdr>
    </w:div>
    <w:div w:id="2136479084">
      <w:bodyDiv w:val="1"/>
      <w:marLeft w:val="0"/>
      <w:marRight w:val="0"/>
      <w:marTop w:val="0"/>
      <w:marBottom w:val="0"/>
      <w:divBdr>
        <w:top w:val="none" w:sz="0" w:space="0" w:color="auto"/>
        <w:left w:val="none" w:sz="0" w:space="0" w:color="auto"/>
        <w:bottom w:val="none" w:sz="0" w:space="0" w:color="auto"/>
        <w:right w:val="none" w:sz="0" w:space="0" w:color="auto"/>
      </w:divBdr>
    </w:div>
    <w:div w:id="2136634505">
      <w:marLeft w:val="480"/>
      <w:marRight w:val="0"/>
      <w:marTop w:val="0"/>
      <w:marBottom w:val="0"/>
      <w:divBdr>
        <w:top w:val="none" w:sz="0" w:space="0" w:color="auto"/>
        <w:left w:val="none" w:sz="0" w:space="0" w:color="auto"/>
        <w:bottom w:val="none" w:sz="0" w:space="0" w:color="auto"/>
        <w:right w:val="none" w:sz="0" w:space="0" w:color="auto"/>
      </w:divBdr>
    </w:div>
    <w:div w:id="2136751857">
      <w:marLeft w:val="480"/>
      <w:marRight w:val="0"/>
      <w:marTop w:val="0"/>
      <w:marBottom w:val="0"/>
      <w:divBdr>
        <w:top w:val="none" w:sz="0" w:space="0" w:color="auto"/>
        <w:left w:val="none" w:sz="0" w:space="0" w:color="auto"/>
        <w:bottom w:val="none" w:sz="0" w:space="0" w:color="auto"/>
        <w:right w:val="none" w:sz="0" w:space="0" w:color="auto"/>
      </w:divBdr>
    </w:div>
    <w:div w:id="2136823497">
      <w:marLeft w:val="480"/>
      <w:marRight w:val="0"/>
      <w:marTop w:val="0"/>
      <w:marBottom w:val="0"/>
      <w:divBdr>
        <w:top w:val="none" w:sz="0" w:space="0" w:color="auto"/>
        <w:left w:val="none" w:sz="0" w:space="0" w:color="auto"/>
        <w:bottom w:val="none" w:sz="0" w:space="0" w:color="auto"/>
        <w:right w:val="none" w:sz="0" w:space="0" w:color="auto"/>
      </w:divBdr>
    </w:div>
    <w:div w:id="2136824307">
      <w:marLeft w:val="480"/>
      <w:marRight w:val="0"/>
      <w:marTop w:val="0"/>
      <w:marBottom w:val="0"/>
      <w:divBdr>
        <w:top w:val="none" w:sz="0" w:space="0" w:color="auto"/>
        <w:left w:val="none" w:sz="0" w:space="0" w:color="auto"/>
        <w:bottom w:val="none" w:sz="0" w:space="0" w:color="auto"/>
        <w:right w:val="none" w:sz="0" w:space="0" w:color="auto"/>
      </w:divBdr>
    </w:div>
    <w:div w:id="2137135798">
      <w:bodyDiv w:val="1"/>
      <w:marLeft w:val="0"/>
      <w:marRight w:val="0"/>
      <w:marTop w:val="0"/>
      <w:marBottom w:val="0"/>
      <w:divBdr>
        <w:top w:val="none" w:sz="0" w:space="0" w:color="auto"/>
        <w:left w:val="none" w:sz="0" w:space="0" w:color="auto"/>
        <w:bottom w:val="none" w:sz="0" w:space="0" w:color="auto"/>
        <w:right w:val="none" w:sz="0" w:space="0" w:color="auto"/>
      </w:divBdr>
    </w:div>
    <w:div w:id="2137213566">
      <w:marLeft w:val="480"/>
      <w:marRight w:val="0"/>
      <w:marTop w:val="0"/>
      <w:marBottom w:val="0"/>
      <w:divBdr>
        <w:top w:val="none" w:sz="0" w:space="0" w:color="auto"/>
        <w:left w:val="none" w:sz="0" w:space="0" w:color="auto"/>
        <w:bottom w:val="none" w:sz="0" w:space="0" w:color="auto"/>
        <w:right w:val="none" w:sz="0" w:space="0" w:color="auto"/>
      </w:divBdr>
    </w:div>
    <w:div w:id="2137675105">
      <w:marLeft w:val="480"/>
      <w:marRight w:val="0"/>
      <w:marTop w:val="0"/>
      <w:marBottom w:val="0"/>
      <w:divBdr>
        <w:top w:val="none" w:sz="0" w:space="0" w:color="auto"/>
        <w:left w:val="none" w:sz="0" w:space="0" w:color="auto"/>
        <w:bottom w:val="none" w:sz="0" w:space="0" w:color="auto"/>
        <w:right w:val="none" w:sz="0" w:space="0" w:color="auto"/>
      </w:divBdr>
    </w:div>
    <w:div w:id="2137990070">
      <w:marLeft w:val="480"/>
      <w:marRight w:val="0"/>
      <w:marTop w:val="0"/>
      <w:marBottom w:val="0"/>
      <w:divBdr>
        <w:top w:val="none" w:sz="0" w:space="0" w:color="auto"/>
        <w:left w:val="none" w:sz="0" w:space="0" w:color="auto"/>
        <w:bottom w:val="none" w:sz="0" w:space="0" w:color="auto"/>
        <w:right w:val="none" w:sz="0" w:space="0" w:color="auto"/>
      </w:divBdr>
    </w:div>
    <w:div w:id="2138254287">
      <w:marLeft w:val="480"/>
      <w:marRight w:val="0"/>
      <w:marTop w:val="0"/>
      <w:marBottom w:val="0"/>
      <w:divBdr>
        <w:top w:val="none" w:sz="0" w:space="0" w:color="auto"/>
        <w:left w:val="none" w:sz="0" w:space="0" w:color="auto"/>
        <w:bottom w:val="none" w:sz="0" w:space="0" w:color="auto"/>
        <w:right w:val="none" w:sz="0" w:space="0" w:color="auto"/>
      </w:divBdr>
    </w:div>
    <w:div w:id="2138328535">
      <w:marLeft w:val="480"/>
      <w:marRight w:val="0"/>
      <w:marTop w:val="0"/>
      <w:marBottom w:val="0"/>
      <w:divBdr>
        <w:top w:val="none" w:sz="0" w:space="0" w:color="auto"/>
        <w:left w:val="none" w:sz="0" w:space="0" w:color="auto"/>
        <w:bottom w:val="none" w:sz="0" w:space="0" w:color="auto"/>
        <w:right w:val="none" w:sz="0" w:space="0" w:color="auto"/>
      </w:divBdr>
    </w:div>
    <w:div w:id="2138526458">
      <w:marLeft w:val="480"/>
      <w:marRight w:val="0"/>
      <w:marTop w:val="0"/>
      <w:marBottom w:val="0"/>
      <w:divBdr>
        <w:top w:val="none" w:sz="0" w:space="0" w:color="auto"/>
        <w:left w:val="none" w:sz="0" w:space="0" w:color="auto"/>
        <w:bottom w:val="none" w:sz="0" w:space="0" w:color="auto"/>
        <w:right w:val="none" w:sz="0" w:space="0" w:color="auto"/>
      </w:divBdr>
    </w:div>
    <w:div w:id="2138595630">
      <w:marLeft w:val="480"/>
      <w:marRight w:val="0"/>
      <w:marTop w:val="0"/>
      <w:marBottom w:val="0"/>
      <w:divBdr>
        <w:top w:val="none" w:sz="0" w:space="0" w:color="auto"/>
        <w:left w:val="none" w:sz="0" w:space="0" w:color="auto"/>
        <w:bottom w:val="none" w:sz="0" w:space="0" w:color="auto"/>
        <w:right w:val="none" w:sz="0" w:space="0" w:color="auto"/>
      </w:divBdr>
    </w:div>
    <w:div w:id="2138713612">
      <w:marLeft w:val="480"/>
      <w:marRight w:val="0"/>
      <w:marTop w:val="0"/>
      <w:marBottom w:val="0"/>
      <w:divBdr>
        <w:top w:val="none" w:sz="0" w:space="0" w:color="auto"/>
        <w:left w:val="none" w:sz="0" w:space="0" w:color="auto"/>
        <w:bottom w:val="none" w:sz="0" w:space="0" w:color="auto"/>
        <w:right w:val="none" w:sz="0" w:space="0" w:color="auto"/>
      </w:divBdr>
    </w:div>
    <w:div w:id="2138793035">
      <w:bodyDiv w:val="1"/>
      <w:marLeft w:val="0"/>
      <w:marRight w:val="0"/>
      <w:marTop w:val="0"/>
      <w:marBottom w:val="0"/>
      <w:divBdr>
        <w:top w:val="none" w:sz="0" w:space="0" w:color="auto"/>
        <w:left w:val="none" w:sz="0" w:space="0" w:color="auto"/>
        <w:bottom w:val="none" w:sz="0" w:space="0" w:color="auto"/>
        <w:right w:val="none" w:sz="0" w:space="0" w:color="auto"/>
      </w:divBdr>
    </w:div>
    <w:div w:id="2139104043">
      <w:marLeft w:val="480"/>
      <w:marRight w:val="0"/>
      <w:marTop w:val="0"/>
      <w:marBottom w:val="0"/>
      <w:divBdr>
        <w:top w:val="none" w:sz="0" w:space="0" w:color="auto"/>
        <w:left w:val="none" w:sz="0" w:space="0" w:color="auto"/>
        <w:bottom w:val="none" w:sz="0" w:space="0" w:color="auto"/>
        <w:right w:val="none" w:sz="0" w:space="0" w:color="auto"/>
      </w:divBdr>
    </w:div>
    <w:div w:id="2139108604">
      <w:marLeft w:val="480"/>
      <w:marRight w:val="0"/>
      <w:marTop w:val="0"/>
      <w:marBottom w:val="0"/>
      <w:divBdr>
        <w:top w:val="none" w:sz="0" w:space="0" w:color="auto"/>
        <w:left w:val="none" w:sz="0" w:space="0" w:color="auto"/>
        <w:bottom w:val="none" w:sz="0" w:space="0" w:color="auto"/>
        <w:right w:val="none" w:sz="0" w:space="0" w:color="auto"/>
      </w:divBdr>
    </w:div>
    <w:div w:id="2139519748">
      <w:marLeft w:val="480"/>
      <w:marRight w:val="0"/>
      <w:marTop w:val="0"/>
      <w:marBottom w:val="0"/>
      <w:divBdr>
        <w:top w:val="none" w:sz="0" w:space="0" w:color="auto"/>
        <w:left w:val="none" w:sz="0" w:space="0" w:color="auto"/>
        <w:bottom w:val="none" w:sz="0" w:space="0" w:color="auto"/>
        <w:right w:val="none" w:sz="0" w:space="0" w:color="auto"/>
      </w:divBdr>
    </w:div>
    <w:div w:id="2139713706">
      <w:marLeft w:val="480"/>
      <w:marRight w:val="0"/>
      <w:marTop w:val="0"/>
      <w:marBottom w:val="0"/>
      <w:divBdr>
        <w:top w:val="none" w:sz="0" w:space="0" w:color="auto"/>
        <w:left w:val="none" w:sz="0" w:space="0" w:color="auto"/>
        <w:bottom w:val="none" w:sz="0" w:space="0" w:color="auto"/>
        <w:right w:val="none" w:sz="0" w:space="0" w:color="auto"/>
      </w:divBdr>
    </w:div>
    <w:div w:id="2139717102">
      <w:marLeft w:val="480"/>
      <w:marRight w:val="0"/>
      <w:marTop w:val="0"/>
      <w:marBottom w:val="0"/>
      <w:divBdr>
        <w:top w:val="none" w:sz="0" w:space="0" w:color="auto"/>
        <w:left w:val="none" w:sz="0" w:space="0" w:color="auto"/>
        <w:bottom w:val="none" w:sz="0" w:space="0" w:color="auto"/>
        <w:right w:val="none" w:sz="0" w:space="0" w:color="auto"/>
      </w:divBdr>
    </w:div>
    <w:div w:id="2139838856">
      <w:bodyDiv w:val="1"/>
      <w:marLeft w:val="0"/>
      <w:marRight w:val="0"/>
      <w:marTop w:val="0"/>
      <w:marBottom w:val="0"/>
      <w:divBdr>
        <w:top w:val="none" w:sz="0" w:space="0" w:color="auto"/>
        <w:left w:val="none" w:sz="0" w:space="0" w:color="auto"/>
        <w:bottom w:val="none" w:sz="0" w:space="0" w:color="auto"/>
        <w:right w:val="none" w:sz="0" w:space="0" w:color="auto"/>
      </w:divBdr>
    </w:div>
    <w:div w:id="2139909867">
      <w:marLeft w:val="480"/>
      <w:marRight w:val="0"/>
      <w:marTop w:val="0"/>
      <w:marBottom w:val="0"/>
      <w:divBdr>
        <w:top w:val="none" w:sz="0" w:space="0" w:color="auto"/>
        <w:left w:val="none" w:sz="0" w:space="0" w:color="auto"/>
        <w:bottom w:val="none" w:sz="0" w:space="0" w:color="auto"/>
        <w:right w:val="none" w:sz="0" w:space="0" w:color="auto"/>
      </w:divBdr>
    </w:div>
    <w:div w:id="2140371053">
      <w:marLeft w:val="480"/>
      <w:marRight w:val="0"/>
      <w:marTop w:val="0"/>
      <w:marBottom w:val="0"/>
      <w:divBdr>
        <w:top w:val="none" w:sz="0" w:space="0" w:color="auto"/>
        <w:left w:val="none" w:sz="0" w:space="0" w:color="auto"/>
        <w:bottom w:val="none" w:sz="0" w:space="0" w:color="auto"/>
        <w:right w:val="none" w:sz="0" w:space="0" w:color="auto"/>
      </w:divBdr>
    </w:div>
    <w:div w:id="2141415080">
      <w:marLeft w:val="480"/>
      <w:marRight w:val="0"/>
      <w:marTop w:val="0"/>
      <w:marBottom w:val="0"/>
      <w:divBdr>
        <w:top w:val="none" w:sz="0" w:space="0" w:color="auto"/>
        <w:left w:val="none" w:sz="0" w:space="0" w:color="auto"/>
        <w:bottom w:val="none" w:sz="0" w:space="0" w:color="auto"/>
        <w:right w:val="none" w:sz="0" w:space="0" w:color="auto"/>
      </w:divBdr>
    </w:div>
    <w:div w:id="2141723107">
      <w:marLeft w:val="480"/>
      <w:marRight w:val="0"/>
      <w:marTop w:val="0"/>
      <w:marBottom w:val="0"/>
      <w:divBdr>
        <w:top w:val="none" w:sz="0" w:space="0" w:color="auto"/>
        <w:left w:val="none" w:sz="0" w:space="0" w:color="auto"/>
        <w:bottom w:val="none" w:sz="0" w:space="0" w:color="auto"/>
        <w:right w:val="none" w:sz="0" w:space="0" w:color="auto"/>
      </w:divBdr>
    </w:div>
    <w:div w:id="2143576030">
      <w:marLeft w:val="480"/>
      <w:marRight w:val="0"/>
      <w:marTop w:val="0"/>
      <w:marBottom w:val="0"/>
      <w:divBdr>
        <w:top w:val="none" w:sz="0" w:space="0" w:color="auto"/>
        <w:left w:val="none" w:sz="0" w:space="0" w:color="auto"/>
        <w:bottom w:val="none" w:sz="0" w:space="0" w:color="auto"/>
        <w:right w:val="none" w:sz="0" w:space="0" w:color="auto"/>
      </w:divBdr>
    </w:div>
    <w:div w:id="2143886361">
      <w:bodyDiv w:val="1"/>
      <w:marLeft w:val="0"/>
      <w:marRight w:val="0"/>
      <w:marTop w:val="0"/>
      <w:marBottom w:val="0"/>
      <w:divBdr>
        <w:top w:val="none" w:sz="0" w:space="0" w:color="auto"/>
        <w:left w:val="none" w:sz="0" w:space="0" w:color="auto"/>
        <w:bottom w:val="none" w:sz="0" w:space="0" w:color="auto"/>
        <w:right w:val="none" w:sz="0" w:space="0" w:color="auto"/>
      </w:divBdr>
    </w:div>
    <w:div w:id="2144422965">
      <w:marLeft w:val="480"/>
      <w:marRight w:val="0"/>
      <w:marTop w:val="0"/>
      <w:marBottom w:val="0"/>
      <w:divBdr>
        <w:top w:val="none" w:sz="0" w:space="0" w:color="auto"/>
        <w:left w:val="none" w:sz="0" w:space="0" w:color="auto"/>
        <w:bottom w:val="none" w:sz="0" w:space="0" w:color="auto"/>
        <w:right w:val="none" w:sz="0" w:space="0" w:color="auto"/>
      </w:divBdr>
    </w:div>
    <w:div w:id="2144494741">
      <w:marLeft w:val="480"/>
      <w:marRight w:val="0"/>
      <w:marTop w:val="0"/>
      <w:marBottom w:val="0"/>
      <w:divBdr>
        <w:top w:val="none" w:sz="0" w:space="0" w:color="auto"/>
        <w:left w:val="none" w:sz="0" w:space="0" w:color="auto"/>
        <w:bottom w:val="none" w:sz="0" w:space="0" w:color="auto"/>
        <w:right w:val="none" w:sz="0" w:space="0" w:color="auto"/>
      </w:divBdr>
    </w:div>
    <w:div w:id="2144537182">
      <w:bodyDiv w:val="1"/>
      <w:marLeft w:val="0"/>
      <w:marRight w:val="0"/>
      <w:marTop w:val="0"/>
      <w:marBottom w:val="0"/>
      <w:divBdr>
        <w:top w:val="none" w:sz="0" w:space="0" w:color="auto"/>
        <w:left w:val="none" w:sz="0" w:space="0" w:color="auto"/>
        <w:bottom w:val="none" w:sz="0" w:space="0" w:color="auto"/>
        <w:right w:val="none" w:sz="0" w:space="0" w:color="auto"/>
      </w:divBdr>
    </w:div>
    <w:div w:id="2144537698">
      <w:marLeft w:val="480"/>
      <w:marRight w:val="0"/>
      <w:marTop w:val="0"/>
      <w:marBottom w:val="0"/>
      <w:divBdr>
        <w:top w:val="none" w:sz="0" w:space="0" w:color="auto"/>
        <w:left w:val="none" w:sz="0" w:space="0" w:color="auto"/>
        <w:bottom w:val="none" w:sz="0" w:space="0" w:color="auto"/>
        <w:right w:val="none" w:sz="0" w:space="0" w:color="auto"/>
      </w:divBdr>
    </w:div>
    <w:div w:id="2144539368">
      <w:marLeft w:val="480"/>
      <w:marRight w:val="0"/>
      <w:marTop w:val="0"/>
      <w:marBottom w:val="0"/>
      <w:divBdr>
        <w:top w:val="none" w:sz="0" w:space="0" w:color="auto"/>
        <w:left w:val="none" w:sz="0" w:space="0" w:color="auto"/>
        <w:bottom w:val="none" w:sz="0" w:space="0" w:color="auto"/>
        <w:right w:val="none" w:sz="0" w:space="0" w:color="auto"/>
      </w:divBdr>
    </w:div>
    <w:div w:id="2144734972">
      <w:marLeft w:val="480"/>
      <w:marRight w:val="0"/>
      <w:marTop w:val="0"/>
      <w:marBottom w:val="0"/>
      <w:divBdr>
        <w:top w:val="none" w:sz="0" w:space="0" w:color="auto"/>
        <w:left w:val="none" w:sz="0" w:space="0" w:color="auto"/>
        <w:bottom w:val="none" w:sz="0" w:space="0" w:color="auto"/>
        <w:right w:val="none" w:sz="0" w:space="0" w:color="auto"/>
      </w:divBdr>
    </w:div>
    <w:div w:id="2145543530">
      <w:marLeft w:val="480"/>
      <w:marRight w:val="0"/>
      <w:marTop w:val="0"/>
      <w:marBottom w:val="0"/>
      <w:divBdr>
        <w:top w:val="none" w:sz="0" w:space="0" w:color="auto"/>
        <w:left w:val="none" w:sz="0" w:space="0" w:color="auto"/>
        <w:bottom w:val="none" w:sz="0" w:space="0" w:color="auto"/>
        <w:right w:val="none" w:sz="0" w:space="0" w:color="auto"/>
      </w:divBdr>
    </w:div>
    <w:div w:id="2145929080">
      <w:marLeft w:val="480"/>
      <w:marRight w:val="0"/>
      <w:marTop w:val="0"/>
      <w:marBottom w:val="0"/>
      <w:divBdr>
        <w:top w:val="none" w:sz="0" w:space="0" w:color="auto"/>
        <w:left w:val="none" w:sz="0" w:space="0" w:color="auto"/>
        <w:bottom w:val="none" w:sz="0" w:space="0" w:color="auto"/>
        <w:right w:val="none" w:sz="0" w:space="0" w:color="auto"/>
      </w:divBdr>
    </w:div>
    <w:div w:id="2146197311">
      <w:marLeft w:val="480"/>
      <w:marRight w:val="0"/>
      <w:marTop w:val="0"/>
      <w:marBottom w:val="0"/>
      <w:divBdr>
        <w:top w:val="none" w:sz="0" w:space="0" w:color="auto"/>
        <w:left w:val="none" w:sz="0" w:space="0" w:color="auto"/>
        <w:bottom w:val="none" w:sz="0" w:space="0" w:color="auto"/>
        <w:right w:val="none" w:sz="0" w:space="0" w:color="auto"/>
      </w:divBdr>
    </w:div>
    <w:div w:id="2146655793">
      <w:marLeft w:val="480"/>
      <w:marRight w:val="0"/>
      <w:marTop w:val="0"/>
      <w:marBottom w:val="0"/>
      <w:divBdr>
        <w:top w:val="none" w:sz="0" w:space="0" w:color="auto"/>
        <w:left w:val="none" w:sz="0" w:space="0" w:color="auto"/>
        <w:bottom w:val="none" w:sz="0" w:space="0" w:color="auto"/>
        <w:right w:val="none" w:sz="0" w:space="0" w:color="auto"/>
      </w:divBdr>
    </w:div>
    <w:div w:id="2147235301">
      <w:marLeft w:val="480"/>
      <w:marRight w:val="0"/>
      <w:marTop w:val="0"/>
      <w:marBottom w:val="0"/>
      <w:divBdr>
        <w:top w:val="none" w:sz="0" w:space="0" w:color="auto"/>
        <w:left w:val="none" w:sz="0" w:space="0" w:color="auto"/>
        <w:bottom w:val="none" w:sz="0" w:space="0" w:color="auto"/>
        <w:right w:val="none" w:sz="0" w:space="0" w:color="auto"/>
      </w:divBdr>
    </w:div>
    <w:div w:id="2147239337">
      <w:marLeft w:val="480"/>
      <w:marRight w:val="0"/>
      <w:marTop w:val="0"/>
      <w:marBottom w:val="0"/>
      <w:divBdr>
        <w:top w:val="none" w:sz="0" w:space="0" w:color="auto"/>
        <w:left w:val="none" w:sz="0" w:space="0" w:color="auto"/>
        <w:bottom w:val="none" w:sz="0" w:space="0" w:color="auto"/>
        <w:right w:val="none" w:sz="0" w:space="0" w:color="auto"/>
      </w:divBdr>
    </w:div>
    <w:div w:id="214731245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eader" Target="header1.xml"/><Relationship Id="rId18" Type="http://schemas.openxmlformats.org/officeDocument/2006/relationships/footer" Target="footer3.xml"/><Relationship Id="rId3" Type="http://schemas.openxmlformats.org/officeDocument/2006/relationships/numbering" Target="numbering.xml"/><Relationship Id="rId21" Type="http://schemas.openxmlformats.org/officeDocument/2006/relationships/image" Target="media/image3.png"/><Relationship Id="rId7" Type="http://schemas.openxmlformats.org/officeDocument/2006/relationships/footnotes" Target="footnotes.xml"/><Relationship Id="rId12" Type="http://schemas.microsoft.com/office/2018/08/relationships/commentsExtensible" Target="commentsExtensible.xml"/><Relationship Id="rId17" Type="http://schemas.openxmlformats.org/officeDocument/2006/relationships/image" Target="media/image1.png"/><Relationship Id="rId25"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hyperlink" Target="https://doi.org/10.5281/zenodo.13862912" TargetMode="External"/><Relationship Id="rId20" Type="http://schemas.openxmlformats.org/officeDocument/2006/relationships/image" Target="media/image2.png"/><Relationship Id="rId1" Type="http://schemas.openxmlformats.org/officeDocument/2006/relationships/customXml" Target="../customXml/item1.xml"/><Relationship Id="rId6" Type="http://schemas.openxmlformats.org/officeDocument/2006/relationships/webSettings" Target="webSettings.xml"/><Relationship Id="rId11" Type="http://schemas.microsoft.com/office/2016/09/relationships/commentsIds" Target="commentsIds.xml"/><Relationship Id="rId24" Type="http://schemas.openxmlformats.org/officeDocument/2006/relationships/glossaryDocument" Target="glossary/document.xml"/><Relationship Id="rId5" Type="http://schemas.openxmlformats.org/officeDocument/2006/relationships/settings" Target="settings.xml"/><Relationship Id="rId15" Type="http://schemas.openxmlformats.org/officeDocument/2006/relationships/footer" Target="footer2.xml"/><Relationship Id="rId23" Type="http://schemas.microsoft.com/office/2011/relationships/people" Target="people.xml"/><Relationship Id="rId10" Type="http://schemas.microsoft.com/office/2011/relationships/commentsExtended" Target="commentsExtended.xml"/><Relationship Id="rId19" Type="http://schemas.openxmlformats.org/officeDocument/2006/relationships/footer" Target="footer4.xml"/><Relationship Id="rId4" Type="http://schemas.openxmlformats.org/officeDocument/2006/relationships/styles" Target="styles.xml"/><Relationship Id="rId9" Type="http://schemas.openxmlformats.org/officeDocument/2006/relationships/comments" Target="comments.xml"/><Relationship Id="rId14" Type="http://schemas.openxmlformats.org/officeDocument/2006/relationships/footer" Target="footer1.xml"/><Relationship Id="rId22"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DefaultPlaceholder_-1854013440"/>
        <w:category>
          <w:name w:val="General"/>
          <w:gallery w:val="placeholder"/>
        </w:category>
        <w:types>
          <w:type w:val="bbPlcHdr"/>
        </w:types>
        <w:behaviors>
          <w:behavior w:val="content"/>
        </w:behaviors>
        <w:guid w:val="{086BBDC7-2E15-7A4D-B707-22ACEDE6F83E}"/>
      </w:docPartPr>
      <w:docPartBody>
        <w:p w:rsidR="00A70F8D" w:rsidRDefault="00C312DB">
          <w:r w:rsidRPr="00854AB4">
            <w:rPr>
              <w:rStyle w:val="PlaceholderText"/>
            </w:rPr>
            <w:t>Click or tap here to enter text.</w:t>
          </w:r>
        </w:p>
      </w:docPartBody>
    </w:docPart>
    <w:docPart>
      <w:docPartPr>
        <w:name w:val="0BC3345C3434B7469F6328E4AF918FDB"/>
        <w:category>
          <w:name w:val="General"/>
          <w:gallery w:val="placeholder"/>
        </w:category>
        <w:types>
          <w:type w:val="bbPlcHdr"/>
        </w:types>
        <w:behaviors>
          <w:behavior w:val="content"/>
        </w:behaviors>
        <w:guid w:val="{214548E0-A56B-ED4C-897D-8E57BD1FDA58}"/>
      </w:docPartPr>
      <w:docPartBody>
        <w:p w:rsidR="00AE7C46" w:rsidRDefault="00AB51C3" w:rsidP="00AB51C3">
          <w:pPr>
            <w:pStyle w:val="0BC3345C3434B7469F6328E4AF918FDB"/>
          </w:pPr>
          <w:r w:rsidRPr="00854AB4">
            <w:rPr>
              <w:rStyle w:val="PlaceholderText"/>
            </w:rPr>
            <w:t>Click or tap here to enter text.</w:t>
          </w:r>
        </w:p>
      </w:docPartBody>
    </w:docPart>
    <w:docPart>
      <w:docPartPr>
        <w:name w:val="4DDA1A23F53D764CB57B769182D67C49"/>
        <w:category>
          <w:name w:val="General"/>
          <w:gallery w:val="placeholder"/>
        </w:category>
        <w:types>
          <w:type w:val="bbPlcHdr"/>
        </w:types>
        <w:behaviors>
          <w:behavior w:val="content"/>
        </w:behaviors>
        <w:guid w:val="{0B09C84D-74E4-6042-98EC-498D424EB4E3}"/>
      </w:docPartPr>
      <w:docPartBody>
        <w:p w:rsidR="00B205BA" w:rsidRDefault="002F7E61" w:rsidP="002F7E61">
          <w:pPr>
            <w:pStyle w:val="4DDA1A23F53D764CB57B769182D67C49"/>
          </w:pPr>
          <w:r w:rsidRPr="00854AB4">
            <w:rPr>
              <w:rStyle w:val="PlaceholderText"/>
            </w:rPr>
            <w:t>Click or tap here to enter text.</w:t>
          </w:r>
        </w:p>
      </w:docPartBody>
    </w:docPart>
    <w:docPart>
      <w:docPartPr>
        <w:name w:val="9CD32216DD9AC54198234D7A144C05BF"/>
        <w:category>
          <w:name w:val="General"/>
          <w:gallery w:val="placeholder"/>
        </w:category>
        <w:types>
          <w:type w:val="bbPlcHdr"/>
        </w:types>
        <w:behaviors>
          <w:behavior w:val="content"/>
        </w:behaviors>
        <w:guid w:val="{028CD3C5-4E23-AB47-A351-E8773C49A346}"/>
      </w:docPartPr>
      <w:docPartBody>
        <w:p w:rsidR="00B205BA" w:rsidRDefault="002F7E61" w:rsidP="002F7E61">
          <w:pPr>
            <w:pStyle w:val="9CD32216DD9AC54198234D7A144C05BF"/>
          </w:pPr>
          <w:r w:rsidRPr="00854AB4">
            <w:rPr>
              <w:rStyle w:val="PlaceholderText"/>
            </w:rPr>
            <w:t>Click or tap here to enter text.</w:t>
          </w:r>
        </w:p>
      </w:docPartBody>
    </w:docPart>
    <w:docPart>
      <w:docPartPr>
        <w:name w:val="4D66DFF9B864B5468702BCC0DC380555"/>
        <w:category>
          <w:name w:val="General"/>
          <w:gallery w:val="placeholder"/>
        </w:category>
        <w:types>
          <w:type w:val="bbPlcHdr"/>
        </w:types>
        <w:behaviors>
          <w:behavior w:val="content"/>
        </w:behaviors>
        <w:guid w:val="{42014379-7E2B-424E-B89E-E1BEA9AFB138}"/>
      </w:docPartPr>
      <w:docPartBody>
        <w:p w:rsidR="00B205BA" w:rsidRDefault="002F7E61" w:rsidP="002F7E61">
          <w:pPr>
            <w:pStyle w:val="4D66DFF9B864B5468702BCC0DC380555"/>
          </w:pPr>
          <w:r w:rsidRPr="00854AB4">
            <w:rPr>
              <w:rStyle w:val="PlaceholderText"/>
            </w:rPr>
            <w:t>Click or tap here to enter text.</w:t>
          </w:r>
        </w:p>
      </w:docPartBody>
    </w:docPart>
    <w:docPart>
      <w:docPartPr>
        <w:name w:val="F7C83D65CBB08241B53A3164C0268F9E"/>
        <w:category>
          <w:name w:val="General"/>
          <w:gallery w:val="placeholder"/>
        </w:category>
        <w:types>
          <w:type w:val="bbPlcHdr"/>
        </w:types>
        <w:behaviors>
          <w:behavior w:val="content"/>
        </w:behaviors>
        <w:guid w:val="{CE10B619-4E70-DD4F-B596-B829F83342CD}"/>
      </w:docPartPr>
      <w:docPartBody>
        <w:p w:rsidR="00B205BA" w:rsidRDefault="002F7E61" w:rsidP="002F7E61">
          <w:pPr>
            <w:pStyle w:val="F7C83D65CBB08241B53A3164C0268F9E"/>
          </w:pPr>
          <w:r w:rsidRPr="00854AB4">
            <w:rPr>
              <w:rStyle w:val="PlaceholderText"/>
            </w:rPr>
            <w:t>Click or tap here to enter text.</w:t>
          </w:r>
        </w:p>
      </w:docPartBody>
    </w:docPart>
    <w:docPart>
      <w:docPartPr>
        <w:name w:val="19EABB5D6185BC4090F8EDAB0BF35B72"/>
        <w:category>
          <w:name w:val="General"/>
          <w:gallery w:val="placeholder"/>
        </w:category>
        <w:types>
          <w:type w:val="bbPlcHdr"/>
        </w:types>
        <w:behaviors>
          <w:behavior w:val="content"/>
        </w:behaviors>
        <w:guid w:val="{55575BBA-0CB5-4948-AE73-5927CEAD0AB2}"/>
      </w:docPartPr>
      <w:docPartBody>
        <w:p w:rsidR="00382521" w:rsidRDefault="00A5009C" w:rsidP="00A5009C">
          <w:pPr>
            <w:pStyle w:val="19EABB5D6185BC4090F8EDAB0BF35B72"/>
          </w:pPr>
          <w:r w:rsidRPr="00854AB4">
            <w:rPr>
              <w:rStyle w:val="PlaceholderText"/>
            </w:rPr>
            <w:t>Click or tap here to enter text.</w:t>
          </w:r>
        </w:p>
      </w:docPartBody>
    </w:docPart>
    <w:docPart>
      <w:docPartPr>
        <w:name w:val="BB9E88B2F4D982459C01B046B5CAC959"/>
        <w:category>
          <w:name w:val="General"/>
          <w:gallery w:val="placeholder"/>
        </w:category>
        <w:types>
          <w:type w:val="bbPlcHdr"/>
        </w:types>
        <w:behaviors>
          <w:behavior w:val="content"/>
        </w:behaviors>
        <w:guid w:val="{7A99D614-A03F-F041-A22C-DE49CBD3AB86}"/>
      </w:docPartPr>
      <w:docPartBody>
        <w:p w:rsidR="008F0A42" w:rsidRDefault="005B6E5D" w:rsidP="005B6E5D">
          <w:pPr>
            <w:pStyle w:val="BB9E88B2F4D982459C01B046B5CAC959"/>
          </w:pPr>
          <w:r w:rsidRPr="00854AB4">
            <w:rPr>
              <w:rStyle w:val="PlaceholderText"/>
            </w:rPr>
            <w:t>Click or tap here to enter text.</w:t>
          </w:r>
        </w:p>
      </w:docPartBody>
    </w:docPart>
    <w:docPart>
      <w:docPartPr>
        <w:name w:val="D92ECF8E2675144690C8E0376D00D685"/>
        <w:category>
          <w:name w:val="General"/>
          <w:gallery w:val="placeholder"/>
        </w:category>
        <w:types>
          <w:type w:val="bbPlcHdr"/>
        </w:types>
        <w:behaviors>
          <w:behavior w:val="content"/>
        </w:behaviors>
        <w:guid w:val="{9A027B01-3FFF-EC4D-B457-53CFF20F5794}"/>
      </w:docPartPr>
      <w:docPartBody>
        <w:p w:rsidR="00FB6232" w:rsidRDefault="00BB662B" w:rsidP="00BB662B">
          <w:pPr>
            <w:pStyle w:val="D92ECF8E2675144690C8E0376D00D685"/>
          </w:pPr>
          <w:r w:rsidRPr="00854AB4">
            <w:rPr>
              <w:rStyle w:val="PlaceholderText"/>
            </w:rPr>
            <w:t>Click or tap here to enter text.</w:t>
          </w:r>
        </w:p>
      </w:docPartBody>
    </w:docPart>
    <w:docPart>
      <w:docPartPr>
        <w:name w:val="3D37A4F5C6154748B784A8E9741ED60C"/>
        <w:category>
          <w:name w:val="General"/>
          <w:gallery w:val="placeholder"/>
        </w:category>
        <w:types>
          <w:type w:val="bbPlcHdr"/>
        </w:types>
        <w:behaviors>
          <w:behavior w:val="content"/>
        </w:behaviors>
        <w:guid w:val="{46B2DB9B-5E2B-954F-8258-1E2150AF7A1F}"/>
      </w:docPartPr>
      <w:docPartBody>
        <w:p w:rsidR="00FB6232" w:rsidRDefault="00BB662B" w:rsidP="00BB662B">
          <w:pPr>
            <w:pStyle w:val="3D37A4F5C6154748B784A8E9741ED60C"/>
          </w:pPr>
          <w:r w:rsidRPr="00854AB4">
            <w:rPr>
              <w:rStyle w:val="PlaceholderText"/>
            </w:rPr>
            <w:t>Click or tap here to enter text.</w:t>
          </w:r>
        </w:p>
      </w:docPartBody>
    </w:docPart>
    <w:docPart>
      <w:docPartPr>
        <w:name w:val="D922356AA088EE4E9570E67648C3DD7D"/>
        <w:category>
          <w:name w:val="General"/>
          <w:gallery w:val="placeholder"/>
        </w:category>
        <w:types>
          <w:type w:val="bbPlcHdr"/>
        </w:types>
        <w:behaviors>
          <w:behavior w:val="content"/>
        </w:behaviors>
        <w:guid w:val="{F003DDF9-A63A-0B4F-B969-A184B0871CAB}"/>
      </w:docPartPr>
      <w:docPartBody>
        <w:p w:rsidR="00FB6232" w:rsidRDefault="00BB662B" w:rsidP="00BB662B">
          <w:pPr>
            <w:pStyle w:val="D922356AA088EE4E9570E67648C3DD7D"/>
          </w:pPr>
          <w:r w:rsidRPr="00854AB4">
            <w:rPr>
              <w:rStyle w:val="PlaceholderText"/>
            </w:rPr>
            <w:t>Click or tap here to enter text.</w:t>
          </w:r>
        </w:p>
      </w:docPartBody>
    </w:docPart>
    <w:docPart>
      <w:docPartPr>
        <w:name w:val="DE30E9F204D0D94A9EED936367BED6D1"/>
        <w:category>
          <w:name w:val="General"/>
          <w:gallery w:val="placeholder"/>
        </w:category>
        <w:types>
          <w:type w:val="bbPlcHdr"/>
        </w:types>
        <w:behaviors>
          <w:behavior w:val="content"/>
        </w:behaviors>
        <w:guid w:val="{DFFDB29D-3BFF-224C-A8A3-AB036ABA8546}"/>
      </w:docPartPr>
      <w:docPartBody>
        <w:p w:rsidR="00FB6232" w:rsidRDefault="00BB662B" w:rsidP="00BB662B">
          <w:pPr>
            <w:pStyle w:val="DE30E9F204D0D94A9EED936367BED6D1"/>
          </w:pPr>
          <w:r w:rsidRPr="00854AB4">
            <w:rPr>
              <w:rStyle w:val="PlaceholderText"/>
            </w:rPr>
            <w:t>Click or tap here to enter text.</w:t>
          </w:r>
        </w:p>
      </w:docPartBody>
    </w:docPart>
    <w:docPart>
      <w:docPartPr>
        <w:name w:val="2C63F14AA8DAA647879F3D788FFD8F1C"/>
        <w:category>
          <w:name w:val="General"/>
          <w:gallery w:val="placeholder"/>
        </w:category>
        <w:types>
          <w:type w:val="bbPlcHdr"/>
        </w:types>
        <w:behaviors>
          <w:behavior w:val="content"/>
        </w:behaviors>
        <w:guid w:val="{C621CF77-E89F-8044-9173-AACD7ADC782A}"/>
      </w:docPartPr>
      <w:docPartBody>
        <w:p w:rsidR="00FB6232" w:rsidRDefault="00BB662B" w:rsidP="00BB662B">
          <w:pPr>
            <w:pStyle w:val="2C63F14AA8DAA647879F3D788FFD8F1C"/>
          </w:pPr>
          <w:r w:rsidRPr="00854AB4">
            <w:rPr>
              <w:rStyle w:val="PlaceholderText"/>
            </w:rPr>
            <w:t>Click or tap here to enter text.</w:t>
          </w:r>
        </w:p>
      </w:docPartBody>
    </w:docPart>
    <w:docPart>
      <w:docPartPr>
        <w:name w:val="EB08A85AFAA66A4CBFC2BF96D1D07EF7"/>
        <w:category>
          <w:name w:val="General"/>
          <w:gallery w:val="placeholder"/>
        </w:category>
        <w:types>
          <w:type w:val="bbPlcHdr"/>
        </w:types>
        <w:behaviors>
          <w:behavior w:val="content"/>
        </w:behaviors>
        <w:guid w:val="{AF565DC3-A388-614A-AEAA-9538CD648FB4}"/>
      </w:docPartPr>
      <w:docPartBody>
        <w:p w:rsidR="002F439B" w:rsidRDefault="008A2CA4" w:rsidP="008A2CA4">
          <w:pPr>
            <w:pStyle w:val="EB08A85AFAA66A4CBFC2BF96D1D07EF7"/>
          </w:pPr>
          <w:r w:rsidRPr="00854AB4">
            <w:rPr>
              <w:rStyle w:val="PlaceholderText"/>
            </w:rPr>
            <w:t>Click or tap here to enter text.</w:t>
          </w:r>
        </w:p>
      </w:docPartBody>
    </w:docPart>
    <w:docPart>
      <w:docPartPr>
        <w:name w:val="09BDDE0F6760C44685DEBF429BD9D79B"/>
        <w:category>
          <w:name w:val="General"/>
          <w:gallery w:val="placeholder"/>
        </w:category>
        <w:types>
          <w:type w:val="bbPlcHdr"/>
        </w:types>
        <w:behaviors>
          <w:behavior w:val="content"/>
        </w:behaviors>
        <w:guid w:val="{0669A0F9-7D32-2842-9F02-3F458B563943}"/>
      </w:docPartPr>
      <w:docPartBody>
        <w:p w:rsidR="00BC6018" w:rsidRDefault="006D577E" w:rsidP="006D577E">
          <w:pPr>
            <w:pStyle w:val="09BDDE0F6760C44685DEBF429BD9D79B"/>
          </w:pPr>
          <w:r w:rsidRPr="00854AB4">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312DB"/>
    <w:rsid w:val="00001C9C"/>
    <w:rsid w:val="0003781E"/>
    <w:rsid w:val="00046B1D"/>
    <w:rsid w:val="00060D4B"/>
    <w:rsid w:val="000C2B0B"/>
    <w:rsid w:val="000F6A9F"/>
    <w:rsid w:val="00273732"/>
    <w:rsid w:val="002875D0"/>
    <w:rsid w:val="00290E09"/>
    <w:rsid w:val="002E4063"/>
    <w:rsid w:val="002E46A2"/>
    <w:rsid w:val="002F439B"/>
    <w:rsid w:val="002F7E61"/>
    <w:rsid w:val="00375BFD"/>
    <w:rsid w:val="00382521"/>
    <w:rsid w:val="003F3909"/>
    <w:rsid w:val="004146E8"/>
    <w:rsid w:val="00480211"/>
    <w:rsid w:val="004A30E3"/>
    <w:rsid w:val="005074FA"/>
    <w:rsid w:val="0052110A"/>
    <w:rsid w:val="00550A55"/>
    <w:rsid w:val="005B6E5D"/>
    <w:rsid w:val="005E312C"/>
    <w:rsid w:val="006A6213"/>
    <w:rsid w:val="006C6601"/>
    <w:rsid w:val="006D577E"/>
    <w:rsid w:val="00722710"/>
    <w:rsid w:val="00730B36"/>
    <w:rsid w:val="007400AA"/>
    <w:rsid w:val="00746A87"/>
    <w:rsid w:val="0079105C"/>
    <w:rsid w:val="007C05B8"/>
    <w:rsid w:val="008258BE"/>
    <w:rsid w:val="008A2CA4"/>
    <w:rsid w:val="008B297A"/>
    <w:rsid w:val="008B708B"/>
    <w:rsid w:val="008F0A42"/>
    <w:rsid w:val="008F50A1"/>
    <w:rsid w:val="00925F01"/>
    <w:rsid w:val="00937EDF"/>
    <w:rsid w:val="009B1FEA"/>
    <w:rsid w:val="00A5009C"/>
    <w:rsid w:val="00A57E6C"/>
    <w:rsid w:val="00A63EE8"/>
    <w:rsid w:val="00A70F8D"/>
    <w:rsid w:val="00AB51C3"/>
    <w:rsid w:val="00AE7C46"/>
    <w:rsid w:val="00B13FC5"/>
    <w:rsid w:val="00B205BA"/>
    <w:rsid w:val="00BB662B"/>
    <w:rsid w:val="00BC6018"/>
    <w:rsid w:val="00C27AD3"/>
    <w:rsid w:val="00C312DB"/>
    <w:rsid w:val="00C607C2"/>
    <w:rsid w:val="00C956A6"/>
    <w:rsid w:val="00D1144D"/>
    <w:rsid w:val="00D85257"/>
    <w:rsid w:val="00DA2447"/>
    <w:rsid w:val="00E67566"/>
    <w:rsid w:val="00E96A88"/>
    <w:rsid w:val="00F151AE"/>
    <w:rsid w:val="00FB1A25"/>
    <w:rsid w:val="00FB6232"/>
    <w:rsid w:val="00FD117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6D577E"/>
    <w:rPr>
      <w:color w:val="666666"/>
    </w:rPr>
  </w:style>
  <w:style w:type="paragraph" w:customStyle="1" w:styleId="0BC3345C3434B7469F6328E4AF918FDB">
    <w:name w:val="0BC3345C3434B7469F6328E4AF918FDB"/>
    <w:rsid w:val="00AB51C3"/>
  </w:style>
  <w:style w:type="paragraph" w:customStyle="1" w:styleId="4DDA1A23F53D764CB57B769182D67C49">
    <w:name w:val="4DDA1A23F53D764CB57B769182D67C49"/>
    <w:rsid w:val="002F7E61"/>
  </w:style>
  <w:style w:type="paragraph" w:customStyle="1" w:styleId="9CD32216DD9AC54198234D7A144C05BF">
    <w:name w:val="9CD32216DD9AC54198234D7A144C05BF"/>
    <w:rsid w:val="002F7E61"/>
  </w:style>
  <w:style w:type="paragraph" w:customStyle="1" w:styleId="4D66DFF9B864B5468702BCC0DC380555">
    <w:name w:val="4D66DFF9B864B5468702BCC0DC380555"/>
    <w:rsid w:val="002F7E61"/>
  </w:style>
  <w:style w:type="paragraph" w:customStyle="1" w:styleId="F7C83D65CBB08241B53A3164C0268F9E">
    <w:name w:val="F7C83D65CBB08241B53A3164C0268F9E"/>
    <w:rsid w:val="002F7E61"/>
  </w:style>
  <w:style w:type="paragraph" w:customStyle="1" w:styleId="D92ECF8E2675144690C8E0376D00D685">
    <w:name w:val="D92ECF8E2675144690C8E0376D00D685"/>
    <w:rsid w:val="00BB662B"/>
  </w:style>
  <w:style w:type="paragraph" w:customStyle="1" w:styleId="19EABB5D6185BC4090F8EDAB0BF35B72">
    <w:name w:val="19EABB5D6185BC4090F8EDAB0BF35B72"/>
    <w:rsid w:val="00A5009C"/>
  </w:style>
  <w:style w:type="paragraph" w:customStyle="1" w:styleId="BB9E88B2F4D982459C01B046B5CAC959">
    <w:name w:val="BB9E88B2F4D982459C01B046B5CAC959"/>
    <w:rsid w:val="005B6E5D"/>
  </w:style>
  <w:style w:type="paragraph" w:customStyle="1" w:styleId="3D37A4F5C6154748B784A8E9741ED60C">
    <w:name w:val="3D37A4F5C6154748B784A8E9741ED60C"/>
    <w:rsid w:val="00BB662B"/>
  </w:style>
  <w:style w:type="paragraph" w:customStyle="1" w:styleId="D922356AA088EE4E9570E67648C3DD7D">
    <w:name w:val="D922356AA088EE4E9570E67648C3DD7D"/>
    <w:rsid w:val="00BB662B"/>
  </w:style>
  <w:style w:type="paragraph" w:customStyle="1" w:styleId="DE30E9F204D0D94A9EED936367BED6D1">
    <w:name w:val="DE30E9F204D0D94A9EED936367BED6D1"/>
    <w:rsid w:val="00BB662B"/>
  </w:style>
  <w:style w:type="paragraph" w:customStyle="1" w:styleId="2C63F14AA8DAA647879F3D788FFD8F1C">
    <w:name w:val="2C63F14AA8DAA647879F3D788FFD8F1C"/>
    <w:rsid w:val="00BB662B"/>
  </w:style>
  <w:style w:type="paragraph" w:customStyle="1" w:styleId="EB08A85AFAA66A4CBFC2BF96D1D07EF7">
    <w:name w:val="EB08A85AFAA66A4CBFC2BF96D1D07EF7"/>
    <w:rsid w:val="008A2CA4"/>
  </w:style>
  <w:style w:type="paragraph" w:customStyle="1" w:styleId="09BDDE0F6760C44685DEBF429BD9D79B">
    <w:name w:val="09BDDE0F6760C44685DEBF429BD9D79B"/>
    <w:rsid w:val="006D577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514D1E53-2218-324A-B8A5-E9CA6055D083}">
  <we:reference id="wa104382081" version="1.55.1.0" store="en-US" storeType="OMEX"/>
  <we:alternateReferences>
    <we:reference id="wa104382081" version="1.55.1.0" store="" storeType="OMEX"/>
  </we:alternateReferences>
  <we:properties>
    <we:property name="MENDELEY_BIBLIOGRAPHY_IS_DIRTY" value="false"/>
    <we:property name="MENDELEY_BIBLIOGRAPHY_LAST_MODIFIED" value="1758748680732"/>
    <we:property name="MENDELEY_CITATIONS" value="[{&quot;citationID&quot;:&quot;MENDELEY_CITATION_b6c5ca91-e4d1-4845-833b-eecfa57af632&quot;,&quot;properties&quot;:{&quot;noteIndex&quot;:0},&quot;isEdited&quot;:false,&quot;manualOverride&quot;:{&quot;isManuallyOverridden&quot;:false,&quot;citeprocText&quot;:&quot;(Inderjit et al., 2011)&quot;,&quot;manualOverrideText&quot;:&quot;&quot;},&quot;citationTag&quot;:&quot;MENDELEY_CITATION_v3_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&quot;,&quot;citationItems&quot;:[{&quot;id&quot;:&quot;1b2ea946-9714-3e4d-ae90-cbe2f5c89010&quot;,&quot;itemData&quot;:{&quot;type&quot;:&quot;article-journal&quot;,&quot;id&quot;:&quot;1b2ea946-9714-3e4d-ae90-cbe2f5c89010&quot;,&quot;title&quot;:&quot;The ecosystem and evolutionary contexts of allelopathy&quot;,&quot;author&quot;:[{&quot;family&quot;:&quot;Inderjit&quot;,&quot;given&quot;:&quot;&quot;,&quot;parse-names&quot;:false,&quot;dropping-particle&quot;:&quot;&quot;,&quot;non-dropping-particle&quot;:&quot;&quot;},{&quot;family&quot;:&quot;Wardle&quot;,&quot;given&quot;:&quot;David A.&quot;,&quot;parse-names&quot;:false,&quot;dropping-particle&quot;:&quot;&quot;,&quot;non-dropping-particle&quot;:&quot;&quot;},{&quot;family&quot;:&quot;Karban&quot;,&quot;given&quot;:&quot;Richard&quot;,&quot;parse-names&quot;:false,&quot;dropping-particle&quot;:&quot;&quot;,&quot;non-dropping-particle&quot;:&quot;&quot;},{&quot;family&quot;:&quot;Callaway&quot;,&quot;given&quot;:&quot;Ragan M.&quot;,&quot;parse-names&quot;:false,&quot;dropping-particle&quot;:&quot;&quot;,&quot;non-dropping-particle&quot;:&quot;&quot;}],&quot;container-title&quot;:&quot;Trends in Ecology and Evolution&quot;,&quot;DOI&quot;:&quot;10.1016/j.tree.2011.08.003&quot;,&quot;ISSN&quot;:&quot;01695347&quot;,&quot;PMID&quot;:&quot;21920626&quot;,&quot;issued&quot;:{&quot;date-parts&quot;:[[2011]]},&quot;page&quot;:&quot;655-662&quot;,&quot;abstract&quot;:&quot;Plants can release chemicals into the environment that suppress the growth and establishment of other plants in their vicinity: a process known as 'allelopathy'. However, chemicals with allelopathic functions have other ecological roles, such as plant defense, nutrient chelation, and regulation of soil biota in ways that affect decomposition and soil fertility. These ecosystem-scale roles of allelopathic chemicals can augment, attenuate or modify their community-scale functions. In this review we explore allelopathy in the context of ecosystem properties, and through its role in exotic invasions consider how evolution might affect the intensity and importance of allelopathic interactions. © 2011 Elsevier Ltd.&quot;,&quot;issue&quot;:&quot;12&quot;,&quot;volume&quot;:&quot;26&quot;,&quot;container-title-short&quot;:&quot;Trends Ecol Evol&quot;},&quot;isTemporary&quot;:false}]},{&quot;citationID&quot;:&quot;MENDELEY_CITATION_8f7675b4-9b41-46ca-853c-faf904589202&quot;,&quot;properties&quot;:{&quot;noteIndex&quot;:0},&quot;isEdited&quot;:false,&quot;manualOverride&quot;:{&quot;isManuallyOverridden&quot;:false,&quot;citeprocText&quot;:&quot;(Callaway et al., 2008; Callaway &amp;#38; Ridenour, 2004)&quot;,&quot;manualOverrideText&quot;:&quot;&quot;},&quot;citationTag&quot;:&quot;MENDELEY_CITATION_v3_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&quot;,&quot;citationItems&quot;:[{&quot;id&quot;:&quot;49ad22fe-a167-3443-8825-0800399fbd6e&quot;,&quot;itemData&quot;:{&quot;type&quot;:&quot;article-journal&quot;,&quot;id&quot;:&quot;49ad22fe-a167-3443-8825-0800399fbd6e&quot;,&quot;title&quot;:&quot;Novel weapons: Invasive success and the evolution of increased competitive ability&quot;,&quot;author&quot;:[{&quot;family&quot;:&quot;Callaway&quot;,&quot;given&quot;:&quot;Ragan M&quot;,&quot;parse-names&quot;:false,&quot;dropping-particle&quot;:&quot;&quot;,&quot;non-dropping-particle&quot;:&quot;&quot;},{&quot;family&quot;:&quot;Ridenour&quot;,&quot;given&quot;:&quot;Wendy M&quot;,&quot;parse-names&quot;:false,&quot;dropping-particle&quot;:&quot;&quot;,&quot;non-dropping-particle&quot;:&quot;&quot;}],&quot;container-title&quot;:&quot;Frontiers in Ecology and the Environment&quot;,&quot;DOI&quot;:&quot;10.1890/1540-9295(2004)002[0436:NWISAT]2.0.CO;2&quot;,&quot;ISSN&quot;:&quot;15409309&quot;,&quot;issued&quot;:{&quot;date-parts&quot;:[[2004]]},&quot;page&quot;:&quot;436-443&quot;,&quot;abstract&quot;:&quot;When introduced to new habitats by humans, some plant species become much more dominant. This is primarily attributed to escape from specialist consumers. Release from these specialist enemies is also thought by some to lead to the evolution of increased competitive ability, driven by a decrease in the plant's resource allocation to consumer defense and an increase in allocation to size or fecundity. Here, we discuss a new theory for invasive success ' the \&quot;novel weapons hypothesis\&quot;. We propose that some invaders transform because they possess novel biochemical weapons that function as unusually powerful allelopathic agents, or as mediators of new plant'soil microbial interactions. Root exudates that are relatively ineffective against their natural neighbors because of adaptation, may be highly inhibitory to newly encountered plants in invaded communities. In other words, the novel weapons of some plant invaders provide them with an advantage that may arise from differences in the regional coevolutionary trajectories of plant communities. Furthermore, the selective advantage of possessing a novel weapon may result in rapid evolution of that weapon ' for example, the production of greater quantities of allelopathic or antimicrobial root exudates. Direct selection of competitive traits provides an alternative to the \&quot;grow versus defend\&quot; trade-offs that underpin the theory of the evolution of increased competitive ability.&quot;,&quot;issue&quot;:&quot;8&quot;,&quot;volume&quot;:&quot;2&quot;,&quot;container-title-short&quot;:&quot;Front Ecol Environ&quot;},&quot;isTemporary&quot;:false},{&quot;id&quot;:&quot;03b843ec-2547-3b02-a603-c2827d347d17&quot;,&quot;itemData&quot;:{&quot;type&quot;:&quot;article-journal&quot;,&quot;id&quot;:&quot;03b843ec-2547-3b02-a603-c2827d347d17&quot;,&quot;title&quot;:&quot;Novel weapons: Invasive plant suppresses fungal mutualists in America but not in its native Europe&quot;,&quot;author&quot;:[{&quot;family&quot;:&quot;Callaway&quot;,&quot;given&quot;:&quot;Ragan M&quot;,&quot;parse-names&quot;:false,&quot;dropping-particle&quot;:&quot;&quot;,&quot;non-dropping-particle&quot;:&quot;&quot;},{&quot;family&quot;:&quot;Cipollini&quot;,&quot;given&quot;:&quot;Don&quot;,&quot;parse-names&quot;:false,&quot;dropping-particle&quot;:&quot;&quot;,&quot;non-dropping-particle&quot;:&quot;&quot;},{&quot;family&quot;:&quot;Barto&quot;,&quot;given&quot;:&quot;Kathryn&quot;,&quot;parse-names&quot;:false,&quot;dropping-particle&quot;:&quot;&quot;,&quot;non-dropping-particle&quot;:&quot;&quot;},{&quot;family&quot;:&quot;Thelen&quot;,&quot;given&quot;:&quot;Giles C&quot;,&quot;parse-names&quot;:false,&quot;dropping-particle&quot;:&quot;&quot;,&quot;non-dropping-particle&quot;:&quot;&quot;},{&quot;family&quot;:&quot;Hallett&quot;,&quot;given&quot;:&quot;Steven G&quot;,&quot;parse-names&quot;:false,&quot;dropping-particle&quot;:&quot;&quot;,&quot;non-dropping-particle&quot;:&quot;&quot;},{&quot;family&quot;:&quot;Prati&quot;,&quot;given&quot;:&quot;Daniel&quot;,&quot;parse-names&quot;:false,&quot;dropping-particle&quot;:&quot;&quot;,&quot;non-dropping-particle&quot;:&quot;&quot;},{&quot;family&quot;:&quot;Stinson&quot;,&quot;given&quot;:&quot;Kristina&quot;,&quot;parse-names&quot;:false,&quot;dropping-particle&quot;:&quot;&quot;,&quot;non-dropping-particle&quot;:&quot;&quot;},{&quot;family&quot;:&quot;Klironomos&quot;,&quot;given&quot;:&quot;John&quot;,&quot;parse-names&quot;:false,&quot;dropping-particle&quot;:&quot;&quot;,&quot;non-dropping-particle&quot;:&quot;&quot;}],&quot;container-title&quot;:&quot;Ecology&quot;,&quot;DOI&quot;:&quot;10.1890/07-0370.1&quot;,&quot;ISSN&quot;:&quot;00129658&quot;,&quot;PMID&quot;:&quot;18481529&quot;,&quot;issued&quot;:{&quot;date-parts&quot;:[[2008]]},&quot;page&quot;:&quot;1043-1055&quot;,&quot;abstract&quot;:&quot;Why some invasive plant species transmogrify from weak competitors at home to strong competitors abroad remains one of the most elusive questions in ecology. Some evidence suggests that disproportionately high densities of some invaders are due to the release of biochemicals that are novel, and therefore harmful, to naïve organisms in their new range. So far, such evidence has been restricted to the direct phytotoxic effects of plants on other plants. Here we found that one of North America's most aggressive invaders of undisturbed forest understories, Alliaria petiolata (garlic mustard) and a plant that inhibits mycorrhizal fungal mutualists of North American native plants, has far stronger inhibitory effects on mycorrhizas in invaded North American soils than on mycorrhizas in European soils where A. petiolata is native. This antifungal effect appears to be due to specific flavonoid fractions in A. petiolata extracts. Furthermore, we found that suppression of North American mycorrhizal fungi by A. petiolata corresponds with severe inhibition of North American plant species that rely on these fungi, whereas congeneric European plants are weakly affected. These results indicate that phytochemicals, benign to resistant mycorrhizal symbionts in the home range, may be lethal to naïve native mutualists in the introduced range and indirectly suppress the plants that rely on them. © 2008 by the Ecological Society of America.&quot;,&quot;issue&quot;:&quot;4&quot;,&quot;volume&quot;:&quot;89&quot;,&quot;container-title-short&quot;:&quot;Ecology&quot;},&quot;isTemporary&quot;:false}]},{&quot;citationID&quot;:&quot;MENDELEY_CITATION_f310ec8c-2d3e-4e31-bd80-5e7958febd03&quot;,&quot;properties&quot;:{&quot;noteIndex&quot;:0},&quot;isEdited&quot;:false,&quot;manualOverride&quot;:{&quot;isManuallyOverridden&quot;:false,&quot;citeprocText&quot;:&quot;(Kalisz et al., 2021)&quot;,&quot;manualOverrideText&quot;:&quot;&quot;},&quot;citationTag&quot;:&quot;MENDELEY_CITATION_v3_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&quot;,&quot;citationItems&quot;:[{&quot;id&quot;:&quot;83ce5035-14bf-347b-b22e-7e505bb4e136&quot;,&quot;itemData&quot;:{&quot;type&quot;:&quot;article-journal&quot;,&quot;id&quot;:&quot;83ce5035-14bf-347b-b22e-7e505bb4e136&quot;,&quot;title&quot;:&quot;Allelopathy is pervasive in invasive plants&quot;,&quot;author&quot;:[{&quot;family&quot;:&quot;Kalisz&quot;,&quot;given&quot;:&quot;Susan&quot;,&quot;parse-names&quot;:false,&quot;dropping-particle&quot;:&quot;&quot;,&quot;non-dropping-particle&quot;:&quot;&quot;},{&quot;family&quot;:&quot;Kivlin&quot;,&quot;given&quot;:&quot;Stephanie N&quot;,&quot;parse-names&quot;:false,&quot;dropping-particle&quot;:&quot;&quot;,&quot;non-dropping-particle&quot;:&quot;&quot;},{&quot;family&quot;:&quot;Bialic-Murphy&quot;,&quot;given&quot;:&quot;Lalasia&quot;,&quot;parse-names&quot;:false,&quot;dropping-particle&quot;:&quot;&quot;,&quot;non-dropping-particle&quot;:&quot;&quot;}],&quot;container-title&quot;:&quot;Biological Invasions&quot;,&quot;DOI&quot;:&quot;10.1007/s10530-020-02383-6&quot;,&quot;ISBN&quot;:&quot;0123456789&quot;,&quot;ISSN&quot;:&quot;15731464&quot;,&quot;URL&quot;:&quot;https://doi.org/10.1007/s10530-020-02383-6&quot;,&quot;issued&quot;:{&quot;date-parts&quot;:[[2021]]},&quot;page&quot;:&quot;367-371&quot;,&quot;abstract&quot;:&quot;Invasive species utilize a wide array of trait strategies to establish in novel ecosystems. Among these traits is the capacity to produce allelopathic compounds that can directly inhibit neighboring native plants or indirectly suppress native plants via disruption of beneficial belowground microbial mutualisms, or altered soil resources. Despite the well-known prevalence of allelopathy among plant taxa, the pervasiveness of allelopathy among invasive plants is unknown. Here we demonstrate that the majority of the 524 invasive plant species in our database produce allelochemicals with the potential to negatively affect native plant performance. Moreover, allelopathy is widespread across the plant phylogeny, suggesting that allelopathy could have a large impact on native species across the globe. Allelopathic impacts of invasive species are often thought to be present in only a few plant clades (e.g., Brassicaceae). Yet our analysis shows that allelopathy is present in 72% of the 113 plant families surveyed, suggesting that this ubiquitous mechanism of invasion deserves more attention as invasion rates increase across the globe.&quot;,&quot;publisher&quot;:&quot;Springer International Publishing&quot;,&quot;issue&quot;:&quot;2&quot;,&quot;volume&quot;:&quot;23&quot;,&quot;container-title-short&quot;:&quot;Biol Invasions&quot;},&quot;isTemporary&quot;:false}]},{&quot;citationID&quot;:&quot;MENDELEY_CITATION_1c0fef0a-2845-44eb-a432-8b2ebf9c5183&quot;,&quot;properties&quot;:{&quot;noteIndex&quot;:0},&quot;isEdited&quot;:false,&quot;manualOverride&quot;:{&quot;isManuallyOverridden&quot;:false,&quot;citeprocText&quot;:&quot;(Bialic-Murphy et al., 2020, 2021; Brouwer et al., 2015; Hale et al., 2011, 2016; Hale &amp;#38; Kalisz, 2012; Qu et al., 2021; Roche et al., 2021; Zhang et al., 2021)&quot;,&quot;manualOverrideText&quot;:&quot;&quot;},&quot;citationTag&quot;:&quot;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&quot;,&quot;citationItems&quot;:[{&quot;id&quot;:&quot;ba25685f-8ed7-3080-b534-21b6f5a44285&quot;,&quot;itemData&quot;:{&quot;type&quot;:&quot;article-journal&quot;,&quot;id&quot;:&quot;ba25685f-8ed7-3080-b534-21b6f5a44285&quot;,&quot;title&quot;:&quot;Testing the mutualism disruption hypothesis: physiological mechanisms for invasion of intact perennial plant communities&quot;,&quot;author&quot;:[{&quot;family&quot;:&quot;Hale&quot;,&quot;given&quot;:&quot;Alison N.&quot;,&quot;parse-names&quot;:false,&quot;dropping-particle&quot;:&quot;&quot;,&quot;non-dropping-particle&quot;:&quot;&quot;},{&quot;family&quot;:&quot;Tonsor&quot;,&quot;given&quot;:&quot;Stephen J.&quot;,&quot;parse-names&quot;:false,&quot;dropping-particle&quot;:&quot;&quot;,&quot;non-dropping-particle&quot;:&quot;&quot;},{&quot;family&quot;:&quot;Kalisz&quot;,&quot;given&quot;:&quot;Susan&quot;,&quot;parse-names&quot;:false,&quot;dropping-particle&quot;:&quot;&quot;,&quot;non-dropping-particle&quot;:&quot;&quot;}],&quot;container-title&quot;:&quot;Ecosphere&quot;,&quot;DOI&quot;:&quot;10.1890/es11-00136.1&quot;,&quot;ISSN&quot;:&quot;2150-8925&quot;,&quot;issued&quot;:{&quot;date-parts&quot;:[[2011]]},&quot;page&quot;:&quot;art110&quot;,&quot;abstract&quot;:&quot;Soil resources derived from mutualistic arbuscular mycorrhizal fungi (AMF) play a critical role in the physiological function of many native plant species. Allelopathic plant invasion studies have revealed declines in AMF inoculation potential of invaded soils, and lost opportunities for plants to form new AMF associations. Yet, if allelochemicals also kill AMF external hyphae already associated with plant roots, this mutualism disruption should result in physiological stress for native plants. We previously demonstrated that forest soils infested with garlic mustard (Alliaria petiolata), an allelopathic invader, exhibit reduced fungal hyphal abundance. Here, we demonstrate for the first time that treatment with garlic mustard tissue reduces soil respiration rates and diminishes physiological function of false Solomon�s seal (Maianthemum racemosum), an AMF-dependant forest understory native. Treated plants exhibited reduced stomatal conductance and photosynthesis relative to controls, consistent with the proposed loss of AMF function. Such physiological declines, if sustained over several growing seasons, could decrease native understory perennials� growth rates and increase their susceptibility to environmental stresses. These data provide an explicit mechanism that can help explain the loss of established native perennials from invaded mature forests. We propose that the physiological costs of mutualism disruption may be a widespread but previously untested mechanism enhancing the invasion of undisturbed ecosystems by allelopathic species.&quot;,&quot;issue&quot;:&quot;10&quot;,&quot;volume&quot;:&quot;2&quot;,&quot;container-title-short&quot;:&quot;&quot;},&quot;isTemporary&quot;:false},{&quot;id&quot;:&quot;0c2ad7e0-9564-30cf-8885-d95a31cf0c58&quot;,&quot;itemData&quot;:{&quot;type&quot;:&quot;article-journal&quot;,&quot;id&quot;:&quot;0c2ad7e0-9564-30cf-8885-d95a31cf0c58&quot;,&quot;title&quot;:&quot;Invader disruption of belowground plant mutualisms reduces carbon acquisition and alters allocation patterns in a native forest herb&quot;,&quot;author&quot;:[{&quot;family&quot;:&quot;Hale&quot;,&quot;given&quot;:&quot;Alison N&quot;,&quot;parse-names&quot;:false,&quot;dropping-particle&quot;:&quot;&quot;,&quot;non-dropping-particle&quot;:&quot;&quot;},{&quot;family&quot;:&quot;Lapointe&quot;,&quot;given&quot;:&quot;Line&quot;,&quot;parse-names&quot;:false,&quot;dropping-particle&quot;:&quot;&quot;,&quot;non-dropping-particle&quot;:&quot;&quot;},{&quot;family&quot;:&quot;Kalisz&quot;,&quot;given&quot;:&quot;Susan&quot;,&quot;parse-names&quot;:false,&quot;dropping-particle&quot;:&quot;&quot;,&quot;non-dropping-particle&quot;:&quot;&quot;}],&quot;container-title&quot;:&quot;New Phytologist&quot;,&quot;DOI&quot;:&quot;10.1111/nph.13709&quot;,&quot;ISSN&quot;:&quot;14698137&quot;,&quot;PMID&quot;:&quot;26506529&quot;,&quot;issued&quot;:{&quot;date-parts&quot;:[[2016]]},&quot;page&quot;:&quot;542-549&quot;,&quot;abstract&quot;:&quot;Invasive plants impose novel selection pressures on naïve mutualistic interactions between native plants and their partners. As most plants critically rely on root fungal symbionts (RFSs) for soil resources, invaders that disrupt plant-RFS mutualisms can significantly depress native plant fitness. Here, we investigate the consequences of RFS mutualism disruption on native plant fitness in a glasshouse experiment with a forest invader that produces known anti-fungal allelochemicals. Over 5 months, we regularly applied either green leaves of the allelopathic invader Alliaria petiolata, a nonsystemic fungicide to simulate A. petiolata's effects, or green leaves of nonallelopathic Hesperis matronalis (control) to pots containing the native Maianthemum racemosum and its RFSs. We repeatedly measured M. racemosum physiology and harvested plants periodically to assess carbon allocation. Alliaria petiolata and fungicide treatment effects were indistinguishable: we observed inhibition of the RFS soil hyphal network and significant reductions in M. racemosum physiology (photosynthesis, transpiration and conductance) and allocation (carbon storage, root biomass and asexual reproduction) in both treatments relative to the control. Our findings suggest a general mechanistic hypothesis for local extinction of native species in ecosystems challenged by allelopathic invaders: RFS mutualism disruption drives carbon stress, subsequent declines in native plant vigor, and, if chronic, declines in RFS-dependent species abundance.&quot;,&quot;issue&quot;:&quot;2&quot;,&quot;volume&quot;:&quot;209&quot;,&quot;container-title-short&quot;:&quot;&quot;},&quot;isTemporary&quot;:false},{&quot;id&quot;:&quot;1fd2689c-d26c-3c3d-95b1-e8baa1651d37&quot;,&quot;itemData&quot;:{&quot;type&quot;:&quot;article-journal&quot;,&quot;id&quot;:&quot;1fd2689c-d26c-3c3d-95b1-e8baa1651d37&quot;,&quot;title&quot;:&quot;Perspectives on allelopathic disruption of plant mutualisms: A framework for individual- and population-level fitness consequences&quot;,&quot;author&quot;:[{&quot;family&quot;:&quot;Hale&quot;,&quot;given&quot;:&quot;Alison N&quot;,&quot;parse-names&quot;:false,&quot;dropping-particle&quot;:&quot;&quot;,&quot;non-dropping-particle&quot;:&quot;&quot;},{&quot;family&quot;:&quot;Kalisz&quot;,&quot;given&quot;:&quot;Susan&quot;,&quot;parse-names&quot;:false,&quot;dropping-particle&quot;:&quot;&quot;,&quot;non-dropping-particle&quot;:&quot;&quot;}],&quot;container-title&quot;:&quot;Plant Ecology&quot;,&quot;DOI&quot;:&quot;10.1007/s11258-012-0128-z&quot;,&quot;ISSN&quot;:&quot;13850237&quot;,&quot;issued&quot;:{&quot;date-parts&quot;:[[2012]]},&quot;page&quot;:&quot;1991-2006&quot;,&quot;abstract&quot;:&quot;Mutualisms with mycorrhizal fungi, pollinators, and seed dispersers are critical for plant survival and reproduction. However, mutualism effectiveness is highly sensitive to disturbance by environmental stressors. Allelopathy is often overlooked, yet likely important, as a potential stress on plant mutualism function. Allelochemicals can affect plant mutualisms by either directly interfering with the plant's ability to produce resources and rewards for its mutualistic partners or by directly or indirectly altering the non-plant mutualist's behavior. Here we explore the potential effects of allelochemicals on plant mutualisms. Since allelochemicals can reduce plant growth and carbon acquisition, we suggest that allelopathy could directly diminish: (1) carbon provisioning to mycorrhizal fungi, (2) flower, pollen, and nectar production for pollinators, and (3) fruit attractiveness to seed dispersers. Similarly, allelochemicals that directly affect mycorrhizal fungi functioning can reduce the flow of soil resources to their plant partner. Further, volatile allelochemicals or uptake of allelochemicals from the soil by the plant could alter pollen/nectar or fruit attractiveness and indirectly influence pollinator and seed disperser behavior. Finally, we explore the extent to which plant-produced chemicals could have a direct or indirect positive effect on plant mutualisms. We end using these questions to frame future avenues of research that could help to move studies of allelopathy into the broader ecological context of mutualisms. © 2012 Springer Science+Business Media Dordrecht.&quot;,&quot;issue&quot;:&quot;12&quot;,&quot;volume&quot;:&quot;213&quot;,&quot;container-title-short&quot;:&quot;Plant Ecol&quot;},&quot;isTemporary&quot;:false},{&quot;id&quot;:&quot;2430d111-1342-3e7e-a8bd-806816171fc2&quot;,&quot;itemData&quot;:{&quot;type&quot;:&quot;article-journal&quot;,&quot;id&quot;:&quot;2430d111-1342-3e7e-a8bd-806816171fc2&quot;,&quot;title&quot;:&quot;Mutualism-disrupting allelopathic invader drives carbon stress and vital rate decline in a forest perennial herb&quot;,&quot;author&quot;:[{&quot;family&quot;:&quot;Brouwer&quot;,&quot;given&quot;:&quot;Nathan L&quot;,&quot;parse-names&quot;:false,&quot;dropping-particle&quot;:&quot;&quot;,&quot;non-dropping-particle&quot;:&quot;&quot;},{&quot;family&quot;:&quot;Hale&quot;,&quot;given&quot;:&quot;Alison N&quot;,&quot;parse-names&quot;:false,&quot;dropping-particle&quot;:&quot;&quot;,&quot;non-dropping-particle&quot;:&quot;&quot;},{&quot;family&quot;:&quot;Kalisz&quot;,&quot;given&quot;:&quot;Susan&quot;,&quot;parse-names&quot;:false,&quot;dropping-particle&quot;:&quot;&quot;,&quot;non-dropping-particle&quot;:&quot;&quot;}],&quot;container-title&quot;:&quot;AoB PLANTS&quot;,&quot;DOI&quot;:&quot;10.1093/aobpla/plv014&quot;,&quot;ISSN&quot;:&quot;20412851&quot;,&quot;issued&quot;:{&quot;date-parts&quot;:[[2015]]},&quot;page&quot;:&quot;1-14&quot;,&quot;abstract&quot;:&quot;Invasive plants can negatively affect belowground processes and alter soil microbial communities. For native plants that depend on soil resources from root fungal symbionts (RFS), invasion could compromise their resource status and subsequent ability to manufacture and store carbohydrates. Herbaceous perennials that depend on RFS-derived resources dominate eastern North American forest understories. Therefore, we predict that forest invasion by Alliaria petiolata, an allelopathic species that produces chemicals that are toxic to RFS, will diminish plant carbon storage and fitness. Over a single growing season, the loss of RFS could reduce a plant's photosynthetic physiology and carbon storage. If maintained over multiple growing seasons, this could create a condition of carbon stress and declines in plant vital rates. Here we characterize the signals of carbon stress over a short timeframe and explore the long-term consequence of Alliaria invasion using Maianthemum racemosum, an RFS-dependent forest understory perennial. First, in a greenhouse experiment, we treated the soil of potted Maianthemum with fresh leaf tissue from either Alliaria or Hesperis matronalis (control) for a single growing season. Alliaria-treated plants exhibit significant overall reductions in total non-structural carbohydrates and have 17 %less storage carbohydrates relative to controls. Second, we monitored Maianthemum vital rates in paired experimental plots where we either removed emerging Alliaria seedlings each spring or left Alliaria at ambient levels for 7 years. Where Alliaria is removed, Maianthemum size and vital rates improve significantly: flowering probability increases, while the probability of plants regressing to non-flowering stages or entering prolonged dormancy are reduced. Together, our results are consistent with the hypothesis that disruption of a ubiquitous mutualism following species invasion creates symptoms of carbon stress for species dependent on RFS. Disruption of plant-fungal mutualisms may generally contribute to the common, large-scale declines in forest biodiversity observed in the wake of allelopathic invaders.&quot;,&quot;issue&quot;:&quot;1&quot;,&quot;volume&quot;:&quot;7&quot;,&quot;container-title-short&quot;:&quot;AoB Plants&quot;},&quot;isTemporary&quot;:false},{&quot;id&quot;:&quot;57fe4cd9-a5ce-318c-92e7-7daa8dbc185c&quot;,&quot;itemData&quot;:{&quot;type&quot;:&quot;article-journal&quot;,&quot;id&quot;:&quot;57fe4cd9-a5ce-318c-92e7-7daa8dbc185c&quot;,&quot;title&quot;:&quot;Direct effects of a non-native invader erode native plant fitness in the forest understory&quot;,&quot;author&quot;:[{&quot;family&quot;:&quot;Bialic-Murphy&quot;,&quot;given&quot;:&quot;Lalasia&quot;,&quot;parse-names&quot;:false,&quot;dropping-particle&quot;:&quot;&quot;,&quot;non-dropping-particle&quot;:&quot;&quot;},{&quot;family&quot;:&quot;Brouwer&quot;,&quot;given&quot;:&quot;Nathan L&quot;,&quot;parse-names&quot;:false,&quot;dropping-particle&quot;:&quot;&quot;,&quot;non-dropping-particle&quot;:&quot;&quot;},{&quot;family&quot;:&quot;Kalisz&quot;,&quot;given&quot;:&quot;Susan&quot;,&quot;parse-names&quot;:false,&quot;dropping-particle&quot;:&quot;&quot;,&quot;non-dropping-particle&quot;:&quot;&quot;}],&quot;container-title&quot;:&quot;Journal of Ecology&quot;,&quot;DOI&quot;:&quot;10.1111/1365-2745.13233&quot;,&quot;ISSN&quot;:&quot;13652745&quot;,&quot;issued&quot;:{&quot;date-parts&quot;:[[2020]]},&quot;page&quot;:&quot;189-198&quot;,&quot;abstract&quot;:&quot;The direct role of non-native plant invaders in driving negative population- and community-level processes of native species has been recently questioned. Addressing this controversy requires determining quantitatively if invaders negatively affect native population fitness. Because the invasion of non-natives often coincides with other anthropogenic stressors, experiments that partition the putative impact of non-natives from other known stressors and assess their potential synergies are required. While many studies have examined the effects of non-natives on components of native plant performance, studies that decompose the net fitness effects of non-natives from other anthropogenic stressors on population growth rate are lacking. We used 6 years of detailed demographic data to parameterize a size-dependent integral projection model to examine the individual and combined effects of an allelochemical-producing invader (Alliaria petiolata) and an overabundant ungulate herbivore (Odocoileus virginianus) on the population dynamics of an understory perennial (Trillium erectum). We show that Alliaria consistently and negatively affects the population dynamics of Trillium. Specifically, this invader reduces native population growth rate and alters the size distribution of the population at equilibrium. Alliaria also works in concert with the known negative impacts of overabundant white-tailed deer, illustrating the additive effects of anthropogenic stressors on native plant dynamics. Synthesis. Alliaria's effects on vital rates differed in magnitude and sign across the native's life cycle, highlighting the importance of detailed demographic analyses. Our study provides novel empirical support for the claim that non-native invasive species can significantly and directly reduce the fitness of native plants.&quot;,&quot;issue&quot;:&quot;1&quot;,&quot;volume&quot;:&quot;108&quot;},&quot;isTemporary&quot;:false},{&quot;id&quot;:&quot;be751b2b-db60-3fe9-afcd-b76e2df83848&quot;,&quot;itemData&quot;:{&quot;type&quot;:&quot;article-journal&quot;,&quot;id&quot;:&quot;be751b2b-db60-3fe9-afcd-b76e2df83848&quot;,&quot;title&quot;:&quot;Invasion‐induced root–fungal disruptions alter plant water and nitrogen economies&quot;,&quot;author&quot;:[{&quot;family&quot;:&quot;Bialic-Murphy&quot;,&quot;given&quot;:&quot;Lalasia&quot;,&quot;parse-names&quot;:false,&quot;dropping-particle&quot;:&quot;&quot;,&quot;non-dropping-particle&quot;:&quot;&quot;},{&quot;family&quot;:&quot;Smith&quot;,&quot;given&quot;:&quot;Nicholas G&quot;,&quot;parse-names&quot;:false,&quot;dropping-particle&quot;:&quot;&quot;,&quot;non-dropping-particle&quot;:&quot;&quot;},{&quot;family&quot;:&quot;Voothuluru&quot;,&quot;given&quot;:&quot;Priya&quot;,&quot;parse-names&quot;:false,&quot;dropping-particle&quot;:&quot;&quot;,&quot;non-dropping-particle&quot;:&quot;&quot;},{&quot;family&quot;:&quot;McElderry&quot;,&quot;given&quot;:&quot;Robert M&quot;,&quot;parse-names&quot;:false,&quot;dropping-particle&quot;:&quot;&quot;,&quot;non-dropping-particle&quot;:&quot;&quot;},{&quot;family&quot;:&quot;Roche&quot;,&quot;given&quot;:&quot;Morgan D&quot;,&quot;parse-names&quot;:false,&quot;dropping-particle&quot;:&quot;&quot;,&quot;non-dropping-particle&quot;:&quot;&quot;},{&quot;family&quot;:&quot;Cassidy&quot;,&quot;given&quot;:&quot;Steven T&quot;,&quot;parse-names&quot;:false,&quot;dropping-particle&quot;:&quot;&quot;,&quot;non-dropping-particle&quot;:&quot;&quot;},{&quot;family&quot;:&quot;Kivlin&quot;,&quot;given&quot;:&quot;Stephanie N&quot;,&quot;parse-names&quot;:false,&quot;dropping-particle&quot;:&quot;&quot;,&quot;non-dropping-particle&quot;:&quot;&quot;},{&quot;family&quot;:&quot;Kalisz&quot;,&quot;given&quot;:&quot;Susan&quot;,&quot;parse-names&quot;:false,&quot;dropping-particle&quot;:&quot;&quot;,&quot;non-dropping-particle&quot;:&quot;&quot;}],&quot;container-title&quot;:&quot;Ecology Letters&quot;,&quot;editor&quot;:[{&quot;family&quot;:&quot;Rejmanek&quot;,&quot;given&quot;:&quot;Marcel&quot;,&quot;parse-names&quot;:false,&quot;dropping-particle&quot;:&quot;&quot;,&quot;non-dropping-particle&quot;:&quot;&quot;}],&quot;DOI&quot;:&quot;10.1111/ele.13724&quot;,&quot;ISSN&quot;:&quot;1461-023X&quot;,&quot;PMID&quot;:&quot;33759325&quot;,&quot;URL&quot;:&quot;https://onlinelibrary.wiley.com/doi/10.1111/ele.13724&quot;,&quot;issued&quot;:{&quot;date-parts&quot;:[[2021,6,23]]},&quot;page&quot;:&quot;1145-1156&quot;,&quot;abstract&quot;:&quot;Despite widespread evidence that biological invasion influences both the biotic and abiotic soil environments, the extent to which these two pathways underpin the effects of invasion on plant traits and performance remains unknown. Leveraging a long‐term (14‐year) field experiment, we show that an allelochemical‐producing invader affects plants through biotic mechanisms, altering the soil fungal community composition, with no apparent shifts in soil nutrient availability. Changes in belowground fungal communities resulted in high costs of nutrient uptake for native perennials and a shift in plant traits linked to their water and nutrient use efficiencies. Some plants in the invaded community compensate for the disruption of nutritional symbionts and reduced nutrient provisioning by sanctioning more nitrogen to photosynthesis and expending more water, which demonstrates a trade‐off in trait investment. For the first time, we show that the disruption of belowground nutritional symbionts can drive plants towards alternative regions of their trait space in order to maintain water and nutrient economics.&quot;,&quot;issue&quot;:&quot;6&quot;,&quot;volume&quot;:&quot;24&quot;,&quot;container-title-short&quot;:&quot;Ecol Lett&quot;},&quot;isTemporary&quot;:false},{&quot;id&quot;:&quot;63006612-3ad2-3021-9578-50b99fe78d1b&quot;,&quot;itemData&quot;:{&quot;type&quot;:&quot;article-journal&quot;,&quot;id&quot;:&quot;63006612-3ad2-3021-9578-50b99fe78d1b&quot;,&quot;title&quot;:&quot;Negative effects of an allelopathic invader on AM fungal plant species drive community-level responses&quot;,&quot;author&quot;:[{&quot;family&quot;:&quot;Roche&quot;,&quot;given&quot;:&quot;Morgan D&quot;,&quot;parse-names&quot;:false,&quot;dropping-particle&quot;:&quot;&quot;,&quot;non-dropping-particle&quot;:&quot;&quot;},{&quot;family&quot;:&quot;Pearse&quot;,&quot;given&quot;:&quot;Ian S&quot;,&quot;parse-names&quot;:false,&quot;dropping-particle&quot;:&quot;&quot;,&quot;non-dropping-particle&quot;:&quot;&quot;},{&quot;family&quot;:&quot;Bialic-Murphy&quot;,&quot;given&quot;:&quot;Lalasia&quot;,&quot;parse-names&quot;:false,&quot;dropping-particle&quot;:&quot;&quot;,&quot;non-dropping-particle&quot;:&quot;&quot;},{&quot;family&quot;:&quot;Kivlin&quot;,&quot;given&quot;:&quot;Stephanie N&quot;,&quot;parse-names&quot;:false,&quot;dropping-particle&quot;:&quot;&quot;,&quot;non-dropping-particle&quot;:&quot;&quot;},{&quot;family&quot;:&quot;Sofaer&quot;,&quot;given&quot;:&quot;Helen R&quot;,&quot;parse-names&quot;:false,&quot;dropping-particle&quot;:&quot;&quot;,&quot;non-dropping-particle&quot;:&quot;&quot;},{&quot;family&quot;:&quot;Kalisz&quot;,&quot;given&quot;:&quot;Susan&quot;,&quot;parse-names&quot;:false,&quot;dropping-particle&quot;:&quot;&quot;,&quot;non-dropping-particle&quot;:&quot;&quot;}],&quot;container-title&quot;:&quot;Ecology&quot;,&quot;DOI&quot;:&quot;10.1002/ecy.3201&quot;,&quot;ISSN&quot;:&quot;19399170&quot;,&quot;PMID&quot;:&quot;32970846&quot;,&quot;issued&quot;:{&quot;date-parts&quot;:[[2021]]},&quot;page&quot;:&quot;1-12&quot;,&quot;abstract&quot;:&quot;The mechanisms causing invasive species impact are rarely empirically tested, limiting our ability to understand and predict subsequent changes in invaded plant communities. Invader disruption of native mutualistic interactions is a mechanism expected to have negative effects on native plant species. Specifically, disruption of native plant-fungal mutualisms may provide non-mycorrhizal plant invaders an advantage over mycorrhizal native plants. Invasive Alliaria petiolata (garlic mustard) produces secondary chemicals toxic to soil microorganisms including mycorrhizal fungi, and is known to induce physiological stress and reduce population growth rates of native forest understory plant species. Here, we report on a 11-yr manipulative field experiment in replicated forest plots testing if the effects of removal of garlic mustard on the plant community support the mutualism disruption hypothesis within the entire understory herbaceous community. We compare community responses for two functional groups: the mycorrhizal vs. the non-mycorrhizal plant communities. Our results show that garlic mustard weeding alters the community composition, decreases community evenness, and increases the abundance of understory herbs that associate with mycorrhizal fungi. Conversely, garlic mustard has no significant effects on the non-mycorrhizal plant community. Consistent with the mutualism disruption hypothesis, our results demonstrate that allelochemical producing invaders modify the plant community by disproportionately impacting mycorrhizal plant species. We also demonstrate the importance of incorporating causal mechanisms of biological invasion to elucidate patterns and predict community-level responses.&quot;,&quot;issue&quot;:&quot;1&quot;,&quot;volume&quot;:&quot;102&quot;,&quot;container-title-short&quot;:&quot;Ecology&quot;},&quot;isTemporary&quot;:false},{&quot;id&quot;:&quot;759066c6-148f-3a9e-89d1-b5765eca36fc&quot;,&quot;itemData&quot;:{&quot;type&quot;:&quot;article-journal&quot;,&quot;id&quot;:&quot;759066c6-148f-3a9e-89d1-b5765eca36fc&quot;,&quot;title&quot;:&quot;Invasive species allelopathy decreases plant growth and soil microbial activity&quot;,&quot;author&quot;:[{&quot;family&quot;:&quot;Qu&quot;,&quot;given&quot;:&quot;Tongbao&quot;,&quot;parse-names&quot;:false,&quot;dropping-particle&quot;:&quot;&quot;,&quot;non-dropping-particle&quot;:&quot;&quot;},{&quot;family&quot;:&quot;Du&quot;,&quot;given&quot;:&quot;Xue&quot;,&quot;parse-names&quot;:false,&quot;dropping-particle&quot;:&quot;&quot;,&quot;non-dropping-particle&quot;:&quot;&quot;},{&quot;family&quot;:&quot;Peng&quot;,&quot;given&quot;:&quot;Yulan&quot;,&quot;parse-names&quot;:false,&quot;dropping-particle&quot;:&quot;&quot;,&quot;non-dropping-particle&quot;:&quot;&quot;},{&quot;family&quot;:&quot;Guo&quot;,&quot;given&quot;:&quot;Weiqiang&quot;,&quot;parse-names&quot;:false,&quot;dropping-particle&quot;:&quot;&quot;,&quot;non-dropping-particle&quot;:&quot;&quot;},{&quot;family&quot;:&quot;Zhao&quot;,&quot;given&quot;:&quot;Chunli&quot;,&quot;parse-names&quot;:false,&quot;dropping-particle&quot;:&quot;&quot;,&quot;non-dropping-particle&quot;:&quot;&quot;},{&quot;family&quot;:&quot;Losapio&quot;,&quot;given&quot;:&quot;Gianalberto&quot;,&quot;parse-names&quot;:false,&quot;dropping-particle&quot;:&quot;&quot;,&quot;non-dropping-particle&quot;:&quot;&quot;}],&quot;container-title&quot;:&quot;PLoS ONE&quot;,&quot;DOI&quot;:&quot;10.1371/journal.pone.0246685&quot;,&quot;ISBN&quot;:&quot;1111111111&quot;,&quot;ISSN&quot;:&quot;19326203&quot;,&quot;PMID&quot;:&quot;33561161&quot;,&quot;URL&quot;:&quot;http://dx.doi.org/10.1371/journal.pone.0246685&quot;,&quot;issued&quot;:{&quot;date-parts&quot;:[[2021]]},&quot;page&quot;:&quot;1-12&quot;,&quot;abstract&quot;:&quot;According to the 'novel weapons hypothesis', invasive success depends on harmful plant biochemicals, including allelopathic antimicrobial roots exudate that directly inhibit plant growth and soil microbial activity. However, the combination of direct and soil-mediated impacts of invasive plants via allelopathy remains poorly understood. Here, we addressed the allelopathic effects of an invasive plant species (Rhus typhina) on a cultivated plant (Tagetes erecta), soil properties and microbial communities. We grew T. erecta on soil samples at increasing concentrations of R. typhina root extracts and measured both plant growth and soil physiological profile with community-level physiological profiles (CLPP) using Biolog Eco-plates incubation. We found that R. typhina root extracts inhibit both plant growth and soil microbial activity. Plant height, Root length, soil organic carbon (SOC), total nitrogen (TN) and AWCD were significantly decreased with increasing root extract concentration, and plant above-ground biomass (AGB), below-ground biomass (BGB) and total biomass (TB) were significantly decreased at 10 mg.mL-1 of root extracts. In particular, root extracts significantly reduced the carbon source utilization of carbohydrates, carboxylic acids and polymers, but enhanced phenolic acid. Redundancy analysis shows that soil pH, TN, SOC and EC were the major driving factors of soil microbial activity. Our results indicate that strong allelopathic impact of root extracts on plant growth and soil microbial activity by mimicking roots exudate, providing novel insights into the role of plant-soil microbe interactions in mediating invasion success.&quot;,&quot;issue&quot;:&quot;2 February&quot;,&quot;volume&quot;:&quot;16&quot;,&quot;container-title-short&quot;:&quot;PLoS One&quot;},&quot;isTemporary&quot;:false},{&quot;id&quot;:&quot;cc0bbe24-d07a-36bf-8a56-f31086773103&quot;,&quot;itemData&quot;:{&quot;type&quot;:&quot;article-journal&quot;,&quot;id&quot;:&quot;cc0bbe24-d07a-36bf-8a56-f31086773103&quot;,&quot;title&quot;:&quot;Effect of allelopathy on plant performance: a meta-analysis&quot;,&quot;author&quot;:[{&quot;family&quot;:&quot;Zhang&quot;,&quot;given&quot;:&quot;Zhijie&quot;,&quot;parse-names&quot;:false,&quot;dropping-particle&quot;:&quot;&quot;,&quot;non-dropping-particle&quot;:&quot;&quot;},{&quot;family&quot;:&quot;Liu&quot;,&quot;given&quot;:&quot;Yanjie&quot;,&quot;parse-names&quot;:false,&quot;dropping-particle&quot;:&quot;&quot;,&quot;non-dropping-particle&quot;:&quot;&quot;},{&quot;family&quot;:&quot;Yuan&quot;,&quot;given&quot;:&quot;Ling&quot;,&quot;parse-names&quot;:false,&quot;dropping-particle&quot;:&quot;&quot;,&quot;non-dropping-particle&quot;:&quot;&quot;},{&quot;family&quot;:&quot;Weber&quot;,&quot;given&quot;:&quot;Ewald&quot;,&quot;parse-names&quot;:false,&quot;dropping-particle&quot;:&quot;&quot;,&quot;non-dropping-particle&quot;:&quot;&quot;},{&quot;family&quot;:&quot;Kleunen&quot;,&quot;given&quot;:&quot;Mark&quot;,&quot;parse-names&quot;:false,&quot;dropping-particle&quot;:&quot;&quot;,&quot;non-dropping-particle&quot;:&quot;van&quot;}],&quot;container-title&quot;:&quot;Ecology Letters&quot;,&quot;DOI&quot;:&quot;10.1111/ele.13627&quot;,&quot;ISSN&quot;:&quot;14610248&quot;,&quot;PMID&quot;:&quot;33085152&quot;,&quot;issued&quot;:{&quot;date-parts&quot;:[[2021]]},&quot;page&quot;:&quot;348-362&quot;,&quot;abstract&quot;:&quot;Allelopathy (i.e. chemical interactions between plants) is known to affect individual performance, community structure and plant invasions. Yet, a quantitative synthesis is lacking. Here, we performed a meta-analysis of 384 studies that measured allelopathic effects of one species (allelopathy plant) on another species or itself (test plant). Overall, allelopathy reduced plant performance by 25%, but the variation in allelopathy was high. The type of method affected the allelopathic effect: compared to leachates, allelopathy was more negative when residues of allelopathy plants were applied, and less negative when soil conditioned by allelopathy plants was applied. The negative effects of allelopathy diminished with study duration, and increased with concentrations of leachates or residues. Although allelopathy was not significantly related to lifespan, life form or domestication of the interacting plants, it became more negative with increasing phylogenetic distance. Moreover, native plants suffered more from leachates of naturalised alien plants than from leachates of other native plants. Our synthesis reveals that allelopathy could contribute to success of alien plants. The negative relationship between phylogenetic distance and allelopathy indicates that allelopathy might contribute to coexistence of closely related species (i.e. convergence) or dominance of single species.&quot;,&quot;issue&quot;:&quot;2&quot;,&quot;volume&quot;:&quot;24&quot;,&quot;container-title-short&quot;:&quot;Ecol Lett&quot;},&quot;isTemporary&quot;:false}]},{&quot;citationID&quot;:&quot;MENDELEY_CITATION_f9a5cfb7-942e-48ed-925a-49480a39f106&quot;,&quot;properties&quot;:{&quot;noteIndex&quot;:0},&quot;isEdited&quot;:false,&quot;manualOverride&quot;:{&quot;isManuallyOverridden&quot;:false,&quot;citeprocText&quot;:&quot;(Hungate et al., 2003)&quot;,&quot;manualOverrideText&quot;:&quot;&quot;},&quot;citationTag&quot;:&quot;MENDELEY_CITATION_v3_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&quot;,&quot;citationItems&quot;:[{&quot;id&quot;:&quot;0a9a4688-bf1d-32c0-91cc-233918ee49e4&quot;,&quot;itemData&quot;:{&quot;type&quot;:&quot;article-journal&quot;,&quot;id&quot;:&quot;0a9a4688-bf1d-32c0-91cc-233918ee49e4&quot;,&quot;title&quot;:&quot;Nitrogen and climate change&quot;,&quot;author&quot;:[{&quot;family&quot;:&quot;Hungate&quot;,&quot;given&quot;:&quot;Bruce A&quot;,&quot;parse-names&quot;:false,&quot;dropping-particle&quot;:&quot;&quot;,&quot;non-dropping-particle&quot;:&quot;&quot;},{&quot;family&quot;:&quot;Dukes&quot;,&quot;given&quot;:&quot;Jeffrey S&quot;,&quot;parse-names&quot;:false,&quot;dropping-particle&quot;:&quot;&quot;,&quot;non-dropping-particle&quot;:&quot;&quot;},{&quot;family&quot;:&quot;Shaw&quot;,&quot;given&quot;:&quot;M Rebecca&quot;,&quot;parse-names&quot;:false,&quot;dropping-particle&quot;:&quot;&quot;,&quot;non-dropping-particle&quot;:&quot;&quot;},{&quot;family&quot;:&quot;Luo&quot;,&quot;given&quot;:&quot;Yiqi&quot;,&quot;parse-names&quot;:false,&quot;dropping-particle&quot;:&quot;&quot;,&quot;non-dropping-particle&quot;:&quot;&quot;},{&quot;family&quot;:&quot;Field&quot;,&quot;given&quot;:&quot;Christopher B&quot;,&quot;parse-names&quot;:false,&quot;dropping-particle&quot;:&quot;&quot;,&quot;non-dropping-particle&quot;:&quot;&quot;}],&quot;container-title&quot;:&quot;Science&quot;,&quot;DOI&quot;:&quot;10.1126/science.1091390&quot;,&quot;ISSN&quot;:&quot;0036-8075&quot;,&quot;URL&quot;:&quot;https://www.science.org/doi/10.1126/science.1091390&quot;,&quot;issued&quot;:{&quot;date-parts&quot;:[[2003,11,28]]},&quot;page&quot;:&quot;1512-1513&quot;,&quot;abstract&quot;:&quot;To develop low-energy architecture, designers need knowledge about passive cooling techniques and shading devices. This paper focuses on the impact of management strategies for external mobile shadings and cooling by natural ventilation. Various control rules are simulated for both techniques. Resulting energy demand and comfort conditions are discussed. For shadings, strategies based on both internal temperature and solar irradiation set points are shown to be more efficient than strategies based on solar irradiation or internal temperature alone. For natural ventilation, strategies limiting the flow rate when outside temperature exceeds internal temperature are found to have no major impact on comfort conditions for the Belgian weather. A flow rate limitation when external temperature drops is found to be efficient to save energy. Objectives of this paper are to show that management choices have a real impact on energy and comfort criteria and to help designers to choose the adequate management rules for their projects. © 2005 Elsevier Ltd. All rights reserved.&quot;,&quot;issue&quot;:&quot;5650&quot;,&quot;volume&quot;:&quot;302&quot;,&quot;container-title-short&quot;:&quot;Science (1979)&quot;},&quot;isTemporary&quot;:false}]},{&quot;citationID&quot;:&quot;MENDELEY_CITATION_7e0d7f79-96ec-426e-bcd5-5a2d490be0cb&quot;,&quot;properties&quot;:{&quot;noteIndex&quot;:0},&quot;isEdited&quot;:false,&quot;manualOverride&quot;:{&quot;isManuallyOverridden&quot;:false,&quot;citeprocText&quot;:&quot;(Evans &amp;#38; Clarke, 2019; Evans &amp;#38; Seemann, 1989)&quot;,&quot;manualOverrideText&quot;:&quot;&quot;},&quot;citationTag&quot;:&quot;MENDELEY_CITATION_v3_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&quot;,&quot;citationItems&quot;:[{&quot;id&quot;:&quot;1604c459-613c-3f19-8b36-f91ac6a34e16&quot;,&quot;itemData&quot;:{&quot;type&quot;:&quot;article-journal&quot;,&quot;id&quot;:&quot;1604c459-613c-3f19-8b36-f91ac6a34e16&quot;,&quot;title&quot;:&quot;The allocation of protein nitrogen in the photosynthetic apparatus: costs, consequences, and control&quot;,&quot;author&quot;:[{&quot;family&quot;:&quot;Evans&quot;,&quot;given&quot;:&quot;John R&quot;,&quot;parse-names&quot;:false,&quot;dropping-particle&quot;:&quot;&quot;,&quot;non-dropping-particle&quot;:&quot;&quot;},{&quot;family&quot;:&quot;Seemann&quot;,&quot;given&quot;:&quot;Jeffrey R&quot;,&quot;parse-names&quot;:false,&quot;dropping-particle&quot;:&quot;&quot;,&quot;non-dropping-particle&quot;:&quot;&quot;}],&quot;container-title&quot;:&quot;Photosynthesis&quot;,&quot;issued&quot;:{&quot;date-parts&quot;:[[1989]]},&quot;page&quot;:&quot;183-205&quot;,&quot;volume&quot;:&quot;8&quot;,&quot;container-title-short&quot;:&quot;&quot;},&quot;isTemporary&quot;:false},{&quot;id&quot;:&quot;b2a26c11-91ce-37d7-b190-1ed689a16b1d&quot;,&quot;itemData&quot;:{&quot;type&quot;:&quot;article-journal&quot;,&quot;id&quot;:&quot;b2a26c11-91ce-37d7-b190-1ed689a16b1d&quot;,&quot;title&quot;:&quot;The nitrogen cost of photosynthesis&quot;,&quot;author&quot;:[{&quot;family&quot;:&quot;Evans&quot;,&quot;given&quot;:&quot;John R&quot;,&quot;parse-names&quot;:false,&quot;dropping-particle&quot;:&quot;&quot;,&quot;non-dropping-particle&quot;:&quot;&quot;},{&quot;family&quot;:&quot;Clarke&quot;,&quot;given&quot;:&quot;Victoria C&quot;,&quot;parse-names&quot;:false,&quot;dropping-particle&quot;:&quot;&quot;,&quot;non-dropping-particle&quot;:&quot;&quot;}],&quot;container-title&quot;:&quot;Journal of Experimental Botany&quot;,&quot;DOI&quot;:&quot;10.1093/jxb/ery366&quot;,&quot;ISSN&quot;:&quot;14602431&quot;,&quot;PMID&quot;:&quot;30357381&quot;,&quot;issued&quot;:{&quot;date-parts&quot;:[[2019]]},&quot;page&quot;:&quot;7-15&quot;,&quot;abstract&quot;:&quot;Global food security depends on three main cereal crops (wheat, rice and maize) achieving and maintaining high yields, as well as increasing their future yields. Fundamental to the production of this biomass is photosynthesis. The process of photosynthesis involves a large number of proteins that together account for the majority of the nitrogen in leaves. As large amounts of nitrogen are removed in the harvested grain, this needs to be replaced either from synthetic fertilizer or biological nitrogen fixation. Knowledge about photosynthetic properties of leaves in natural ecosystems is also important, particularly when we consider the potential impacts of climate change. While the relationship between nitrogen and photosynthetic capacity of a leaf differs between species, leaf nitrogen content provides a useful way to incorporate photosynthesis into models of ecosystems and the terrestrial biosphere. This review provides a generalized nitrogen budget for a C3 leaf cell and discusses the potential for improving photosynthesis from a nitrogen perspective.&quot;,&quot;issue&quot;:&quot;1&quot;,&quot;volume&quot;:&quot;70&quot;,&quot;container-title-short&quot;:&quot;J Exp Bot&quot;},&quot;isTemporary&quot;:false}]},{&quot;citationID&quot;:&quot;MENDELEY_CITATION_154a44f3-9300-4f26-ba77-cc62e7c42bc3&quot;,&quot;properties&quot;:{&quot;noteIndex&quot;:0},&quot;isEdited&quot;:false,&quot;manualOverride&quot;:{&quot;isManuallyOverridden&quot;:false,&quot;citeprocText&quot;:&quot;(Ali et al., 2015; Farquhar et al., 1980)&quot;,&quot;manualOverrideText&quot;:&quot;&quot;},&quot;citationTag&quot;:&quot;MENDELEY_CITATION_v3_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&quot;,&quot;citationItems&quot;:[{&quot;id&quot;:&quot;444ea012-20af-3dd0-b746-ca031a2eb902&quot;,&quot;itemData&quot;:{&quot;type&quot;:&quot;article-journal&quot;,&quot;id&quot;:&quot;444ea012-20af-3dd0-b746-ca031a2eb902&quot;,&quot;title&quot;:&quot;A biochemical model of photosynthetic CO&lt;sub&gt;2&lt;/sub&gt; assimilation in leaves of C&lt;sub&gt;3&lt;/sub&gt; species&quot;,&quot;author&quot;:[{&quot;family&quot;:&quot;Farquhar&quot;,&quot;given&quot;:&quot;Graham D&quot;,&quot;parse-names&quot;:false,&quot;dropping-particle&quot;:&quot;&quot;,&quot;non-dropping-particle&quot;:&quot;&quot;},{&quot;family&quot;:&quot;Caemmerer&quot;,&quot;given&quot;:&quot;Susanne&quot;,&quot;parse-names&quot;:false,&quot;dropping-particle&quot;:&quot;&quot;,&quot;non-dropping-particle&quot;:&quot;von&quot;},{&quot;family&quot;:&quot;Berry&quot;,&quot;given&quot;:&quot;Joe A&quot;,&quot;parse-names&quot;:false,&quot;dropping-particle&quot;:&quot;&quot;,&quot;non-dropping-particle&quot;:&quot;&quot;}],&quot;container-title&quot;:&quot;Planta&quot;,&quot;container-title-short&quot;:&quot;Planta&quot;,&quot;DOI&quot;:&quot;10.1007/BF00386231&quot;,&quot;ISSN&quot;:&quot;0032-0935&quot;,&quot;URL&quot;:&quot;http://link.springer.com/10.1007/BF00386231&quot;,&quot;issued&quot;:{&quot;date-parts&quot;:[[1980,6]]},&quot;page&quot;:&quot;78-90&quot;,&quot;issue&quot;:&quot;1&quot;,&quot;volume&quot;:&quot;149&quot;},&quot;isTemporary&quot;:false},{&quot;id&quot;:&quot;c96f8810-8014-3b6e-a9cd-bb55d0050d8f&quot;,&quot;itemData&quot;:{&quot;type&quot;:&quot;article-journal&quot;,&quot;id&quot;:&quot;c96f8810-8014-3b6e-a9cd-bb55d0050d8f&quot;,&quot;title&quot;:&quot;Global-scale environmental control of plant photosynthetic capacity&quot;,&quot;author&quot;:[{&quot;family&quot;:&quot;Ali&quot;,&quot;given&quot;:&quot;Ashehad A&quot;,&quot;parse-names&quot;:false,&quot;dropping-particle&quot;:&quot;&quot;,&quot;non-dropping-particle&quot;:&quot;&quot;},{&quot;family&quot;:&quot;Xu&quot;,&quot;given&quot;:&quot;Chonggang&quot;,&quot;parse-names&quot;:false,&quot;dropping-particle&quot;:&quot;&quot;,&quot;non-dropping-particle&quot;:&quot;&quot;},{&quot;family&quot;:&quot;Rogers&quot;,&quot;given&quot;:&quot;Alistair&quot;,&quot;parse-names&quot;:false,&quot;dropping-particle&quot;:&quot;&quot;,&quot;non-dropping-particle&quot;:&quot;&quot;},{&quot;family&quot;:&quot;McDowell&quot;,&quot;given&quot;:&quot;Nathan G&quot;,&quot;parse-names&quot;:false,&quot;dropping-particle&quot;:&quot;&quot;,&quot;non-dropping-particle&quot;:&quot;&quot;},{&quot;family&quot;:&quot;Medlyn&quot;,&quot;given&quot;:&quot;Belinda E&quot;,&quot;parse-names&quot;:false,&quot;dropping-particle&quot;:&quot;&quot;,&quot;non-dropping-particle&quot;:&quot;&quot;},{&quot;family&quot;:&quot;Fisher&quot;,&quot;given&quot;:&quot;Rosie A&quot;,&quot;parse-names&quot;:false,&quot;dropping-particle&quot;:&quot;&quot;,&quot;non-dropping-particle&quot;:&quot;&quot;},{&quot;family&quot;:&quot;Wullschleger&quot;,&quot;given&quot;:&quot;Stan D&quot;,&quot;parse-names&quot;:false,&quot;dropping-particle&quot;:&quot;&quot;,&quot;non-dropping-particle&quot;:&quot;&quot;},{&quot;family&quot;:&quot;Reich&quot;,&quot;given&quot;:&quot;Peter B&quot;,&quot;parse-names&quot;:false,&quot;dropping-particle&quot;:&quot;&quot;,&quot;non-dropping-particle&quot;:&quot;&quot;},{&quot;family&quot;:&quot;Vrugt&quot;,&quot;given&quot;:&quot;Jasper A&quot;,&quot;parse-names&quot;:false,&quot;dropping-particle&quot;:&quot;&quot;,&quot;non-dropping-particle&quot;:&quot;&quot;},{&quot;family&quot;:&quot;Bauerle&quot;,&quot;given&quot;:&quot;William L&quot;,&quot;parse-names&quot;:false,&quot;dropping-particle&quot;:&quot;&quot;,&quot;non-dropping-particle&quot;:&quot;&quot;},{&quot;family&quot;:&quot;Santiago&quot;,&quot;given&quot;:&quot;Louis S&quot;,&quot;parse-names&quot;:false,&quot;dropping-particle&quot;:&quot;&quot;,&quot;non-dropping-particle&quot;:&quot;&quot;},{&quot;family&quot;:&quot;Wilson&quot;,&quot;given&quot;:&quot;Cathy J&quot;,&quot;parse-names&quot;:false,&quot;dropping-particle&quot;:&quot;&quot;,&quot;non-dropping-particle&quot;:&quot;&quot;}],&quot;container-title&quot;:&quot;Ecological Applications&quot;,&quot;DOI&quot;:&quot;10.1890/14-2111.1&quot;,&quot;ISSN&quot;:&quot;19395582&quot;,&quot;PMID&quot;:&quot;26910960&quot;,&quot;issued&quot;:{&quot;date-parts&quot;:[[2015]]},&quot;page&quot;:&quot;2349-2365&quot;,&quot;abstract&quot;:&quot;Photosynthetic capacity, determined by light harvesting and carboxylation reactions, is a key plant trait that determines the rate of photosynthesis; however, in Earth System Models (ESMs) at a reference temperature, it is either a fixed value for a given plant functional type or derived from a linear function of leaf nitrogen content. In this study, we conducted a comprehensive analysis that considered correlations of environmental factors with photosynthetic capacity as determined by maximum carboxylation (Vc,m) rate scaled to 25°C (i.e., Vc,25; lmol CO2-m.2-s.1) and maximum electron transport rate (Jmax) scaled to 258C (i.e., J25; lmol electron-m.2-s.1) at the global scale. Our results showed that the percentage of variation in observed Vc,25 and J25 explained jointly by the environmental factors (i.e., day length, radiation, temperature, and humidity) were 2-2.5 times and 6-9 times of that explained by area-based leaf nitrogen content, respectively. Environmental factors influenced photosynthetic capacity mainly through photosynthetic nitrogen use efficiency, rather than through leaf nitrogen content. The combination of leaf nitrogen content and environmental factors was able to explain;56% and;66% of the variation in Vc,25 and J25 at the global scale, respectively. Our analyses suggest that model projections of plant photosynthetic capacity and hence land-atmosphere exchange under changing climatic conditions could be substantially improved if environmental factors are incorporated into algorithms used to parameterize photosynthetic capacity in ESMs.&quot;,&quot;issue&quot;:&quot;8&quot;,&quot;volume&quot;:&quot;25&quot;,&quot;container-title-short&quot;:&quot;&quot;},&quot;isTemporary&quot;:false}]},{&quot;citationID&quot;:&quot;MENDELEY_CITATION_b96a5f4f-67b5-4733-8c2a-f4a32f0aa73b&quot;,&quot;properties&quot;:{&quot;noteIndex&quot;:0},&quot;isEdited&quot;:false,&quot;manualOverride&quot;:{&quot;isManuallyOverridden&quot;:false,&quot;citeprocText&quot;:&quot;(Ellsworth et al., 2022; Evans, 1989; Walker et al., 2014)&quot;,&quot;manualOverrideText&quot;:&quot;&quot;},&quot;citationTag&quot;:&quot;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&quot;,&quot;citationItems&quot;:[{&quot;id&quot;:&quot;ddfa6404-b836-3b9f-bdbc-bbda1f590b27&quot;,&quot;itemData&quot;:{&quot;type&quot;:&quot;article-journal&quot;,&quot;id&quot;:&quot;ddfa6404-b836-3b9f-bdbc-bbda1f590b27&quot;,&quot;title&quot;:&quot;Photosynthesis and nitrogen relationships in leaves of C&lt;sub&gt;3&lt;/sub&gt; plants&quot;,&quot;author&quot;:[{&quot;family&quot;:&quot;Evans&quot;,&quot;given&quot;:&quot;John R&quot;,&quot;parse-names&quot;:false,&quot;dropping-particle&quot;:&quot;&quot;,&quot;non-dropping-particle&quot;:&quot;&quot;}],&quot;container-title&quot;:&quot;Oecologia&quot;,&quot;container-title-short&quot;:&quot;Oecologia&quot;,&quot;DOI&quot;:&quot;10.1007/BF00377192&quot;,&quot;ISSN&quot;:&quot;0029-8549&quot;,&quot;issued&quot;:{&quot;date-parts&quot;:[[1989,1]]},&quot;page&quot;:&quot;9-19&quot;,&quot;abstract&quot;:&quot;We present sufficient conditions under which the generalized orthogonal matching pursuit algorithm recovers the true support set in the noiseless and noisy compressive sensing problems. We derive new bounds of inner products and norms of sparse signals using restricted isometry constants. The proposed sufficient conditions for the successful signal recovery are improved sufficient conditions over the existing ones.&quot;,&quot;issue&quot;:&quot;1&quot;,&quot;volume&quot;:&quot;78&quot;},&quot;isTemporary&quot;:false},{&quot;id&quot;:&quot;a86647d7-0892-3f58-808e-6d34c5db65a2&quot;,&quot;itemData&quot;:{&quot;type&quot;:&quot;article-journal&quot;,&quot;id&quot;:&quot;a86647d7-0892-3f58-808e-6d34c5db65a2&quot;,&quot;title&quot;:&quot;The relationship of leaf photosynthetic traits - V&lt;sub&gt;cmax&lt;/sub&gt; and J&lt;sub&gt;max&lt;/sub&gt; - to leaf nitrogen, leaf phosphorus, and specific leaf area: a meta-analysis and modeling study&quot;,&quot;author&quot;:[{&quot;family&quot;:&quot;Walker&quot;,&quot;given&quot;:&quot;Anthony P&quot;,&quot;parse-names&quot;:false,&quot;dropping-particle&quot;:&quot;&quot;,&quot;non-dropping-particle&quot;:&quot;&quot;},{&quot;family&quot;:&quot;Beckerman&quot;,&quot;given&quot;:&quot;Andrew P&quot;,&quot;parse-names&quot;:false,&quot;dropping-particle&quot;:&quot;&quot;,&quot;non-dropping-particle&quot;:&quot;&quot;},{&quot;family&quot;:&quot;Gu&quot;,&quot;given&quot;:&quot;Lianhong&quot;,&quot;parse-names&quot;:false,&quot;dropping-particle&quot;:&quot;&quot;,&quot;non-dropping-particle&quot;:&quot;&quot;},{&quot;family&quot;:&quot;Kattge&quot;,&quot;given&quot;:&quot;Jens&quot;,&quot;parse-names&quot;:false,&quot;dropping-particle&quot;:&quot;&quot;,&quot;non-dropping-particle&quot;:&quot;&quot;},{&quot;family&quot;:&quot;Cernusak&quot;,&quot;given&quot;:&quot;Lucas A&quot;,&quot;parse-names&quot;:false,&quot;dropping-particle&quot;:&quot;&quot;,&quot;non-dropping-particle&quot;:&quot;&quot;},{&quot;family&quot;:&quot;Domingues&quot;,&quot;given&quot;:&quot;Tomas F&quot;,&quot;parse-names&quot;:false,&quot;dropping-particle&quot;:&quot;&quot;,&quot;non-dropping-particle&quot;:&quot;&quot;},{&quot;family&quot;:&quot;Scales&quot;,&quot;given&quot;:&quot;Joanna C&quot;,&quot;parse-names&quot;:false,&quot;dropping-particle&quot;:&quot;&quot;,&quot;non-dropping-particle&quot;:&quot;&quot;},{&quot;family&quot;:&quot;Wohlfahrt&quot;,&quot;given&quot;:&quot;Georg&quot;,&quot;parse-names&quot;:false,&quot;dropping-particle&quot;:&quot;&quot;,&quot;non-dropping-particle&quot;:&quot;&quot;},{&quot;family&quot;:&quot;Wullschleger&quot;,&quot;given&quot;:&quot;Stan D&quot;,&quot;parse-names&quot;:false,&quot;dropping-particle&quot;:&quot;&quot;,&quot;non-dropping-particle&quot;:&quot;&quot;},{&quot;family&quot;:&quot;Woodward&quot;,&quot;given&quot;:&quot;F. Ian&quot;,&quot;parse-names&quot;:false,&quot;dropping-particle&quot;:&quot;&quot;,&quot;non-dropping-particle&quot;:&quot;&quot;}],&quot;container-title&quot;:&quot;Ecology and Evolution&quot;,&quot;container-title-short&quot;:&quot;Ecol Evol&quot;,&quot;DOI&quot;:&quot;10.1002/ece3.1173&quot;,&quot;ISSN&quot;:&quot;20457758&quot;,&quot;URL&quot;:&quot;http://doi.wiley.com/10.1002/ece3.1173&quot;,&quot;issued&quot;:{&quot;date-parts&quot;:[[2014,8]]},&quot;page&quot;:&quot;3218-3235&quot;,&quot;issue&quot;:&quot;16&quot;,&quot;volume&quot;:&quot;4&quot;},&quot;isTemporary&quot;:false},{&quot;id&quot;:&quot;ae5e95fb-1722-3709-8069-e5822b3829e3&quot;,&quot;itemData&quot;:{&quot;type&quot;:&quot;article-journal&quot;,&quot;id&quot;:&quot;ae5e95fb-1722-3709-8069-e5822b3829e3&quot;,&quot;title&quot;:&quot;Convergence in phosphorus constraints to photosynthesis in forests around the world&quot;,&quot;author&quot;:[{&quot;family&quot;:&quot;Ellsworth&quot;,&quot;given&quot;:&quot;David S&quot;,&quot;parse-names&quot;:false,&quot;dropping-particle&quot;:&quot;&quot;,&quot;non-dropping-particle&quot;:&quot;&quot;},{&quot;family&quot;:&quot;Crous&quot;,&quot;given&quot;:&quot;Kristine Y&quot;,&quot;parse-names&quot;:false,&quot;dropping-particle&quot;:&quot;&quot;,&quot;non-dropping-particle&quot;:&quot;&quot;},{&quot;family&quot;:&quot;Kauwe&quot;,&quot;given&quot;:&quot;Martin G&quot;,&quot;parse-names&quot;:false,&quot;dropping-particle&quot;:&quot;&quot;,&quot;non-dropping-particle&quot;:&quot;De&quot;},{&quot;family&quot;:&quot;Verryckt&quot;,&quot;given&quot;:&quot;Lore T&quot;,&quot;parse-names&quot;:false,&quot;dropping-particle&quot;:&quot;&quot;,&quot;non-dropping-particle&quot;:&quot;&quot;},{&quot;family&quot;:&quot;Goll&quot;,&quot;given&quot;:&quot;Daniel&quot;,&quot;parse-names&quot;:false,&quot;dropping-particle&quot;:&quot;&quot;,&quot;non-dropping-particle&quot;:&quot;&quot;},{&quot;family&quot;:&quot;Zaehle&quot;,&quot;given&quot;:&quot;Sönke&quot;,&quot;parse-names&quot;:false,&quot;dropping-particle&quot;:&quot;&quot;,&quot;non-dropping-particle&quot;:&quot;&quot;},{&quot;family&quot;:&quot;Bloomfield&quot;,&quot;given&quot;:&quot;Keith J&quot;,&quot;parse-names&quot;:false,&quot;dropping-particle&quot;:&quot;&quot;,&quot;non-dropping-particle&quot;:&quot;&quot;},{&quot;family&quot;:&quot;Ciais&quot;,&quot;given&quot;:&quot;Philippe&quot;,&quot;parse-names&quot;:false,&quot;dropping-particle&quot;:&quot;&quot;,&quot;non-dropping-particle&quot;:&quot;&quot;},{&quot;family&quot;:&quot;Cernusak&quot;,&quot;given&quot;:&quot;Lucas A&quot;,&quot;parse-names&quot;:false,&quot;dropping-particle&quot;:&quot;&quot;,&quot;non-dropping-particle&quot;:&quot;&quot;},{&quot;family&quot;:&quot;Domingues&quot;,&quot;given&quot;:&quot;Tomas F&quot;,&quot;parse-names&quot;:false,&quot;dropping-particle&quot;:&quot;&quot;,&quot;non-dropping-particle&quot;:&quot;&quot;},{&quot;family&quot;:&quot;Dusenge&quot;,&quot;given&quot;:&quot;Mirindi Eric&quot;,&quot;parse-names&quot;:false,&quot;dropping-particle&quot;:&quot;&quot;,&quot;non-dropping-particle&quot;:&quot;&quot;},{&quot;family&quot;:&quot;Garcia&quot;,&quot;given&quot;:&quot;Sabrina&quot;,&quot;parse-names&quot;:false,&quot;dropping-particle&quot;:&quot;&quot;,&quot;non-dropping-particle&quot;:&quot;&quot;},{&quot;family&quot;:&quot;Guerrieri&quot;,&quot;given&quot;:&quot;Rossella&quot;,&quot;parse-names&quot;:false,&quot;dropping-particle&quot;:&quot;&quot;,&quot;non-dropping-particle&quot;:&quot;&quot;},{&quot;family&quot;:&quot;Ishida&quot;,&quot;given&quot;:&quot;F. Yoko&quot;,&quot;parse-names&quot;:false,&quot;dropping-particle&quot;:&quot;&quot;,&quot;non-dropping-particle&quot;:&quot;&quot;},{&quot;family&quot;:&quot;Janssens&quot;,&quot;given&quot;:&quot;Ivan A&quot;,&quot;parse-names&quot;:false,&quot;dropping-particle&quot;:&quot;&quot;,&quot;non-dropping-particle&quot;:&quot;&quot;},{&quot;family&quot;:&quot;Kenzo&quot;,&quot;given&quot;:&quot;Tanaka&quot;,&quot;parse-names&quot;:false,&quot;dropping-particle&quot;:&quot;&quot;,&quot;non-dropping-particle&quot;:&quot;&quot;},{&quot;family&quot;:&quot;Ichie&quot;,&quot;given&quot;:&quot;Tomoaki&quot;,&quot;parse-names&quot;:false,&quot;dropping-particle&quot;:&quot;&quot;,&quot;non-dropping-particle&quot;:&quot;&quot;},{&quot;family&quot;:&quot;Medlyn&quot;,&quot;given&quot;:&quot;Belinda E&quot;,&quot;parse-names&quot;:false,&quot;dropping-particle&quot;:&quot;&quot;,&quot;non-dropping-particle&quot;:&quot;&quot;},{&quot;family&quot;:&quot;Meir&quot;,&quot;given&quot;:&quot;Patrick&quot;,&quot;parse-names&quot;:false,&quot;dropping-particle&quot;:&quot;&quot;,&quot;non-dropping-particle&quot;:&quot;&quot;},{&quot;family&quot;:&quot;Norby&quot;,&quot;given&quot;:&quot;Richard J&quot;,&quot;parse-names&quot;:false,&quot;dropping-particle&quot;:&quot;&quot;,&quot;non-dropping-particle&quot;:&quot;&quot;},{&quot;family&quot;:&quot;Reich&quot;,&quot;given&quot;:&quot;Peter B&quot;,&quot;parse-names&quot;:false,&quot;dropping-particle&quot;:&quot;&quot;,&quot;non-dropping-particle&quot;:&quot;&quot;},{&quot;family&quot;:&quot;Rowland&quot;,&quot;given&quot;:&quot;Lucy&quot;,&quot;parse-names&quot;:false,&quot;dropping-particle&quot;:&quot;&quot;,&quot;non-dropping-particle&quot;:&quot;&quot;},{&quot;family&quot;:&quot;Santiago&quot;,&quot;given&quot;:&quot;Louis S&quot;,&quot;parse-names&quot;:false,&quot;dropping-particle&quot;:&quot;&quot;,&quot;non-dropping-particle&quot;:&quot;&quot;},{&quot;family&quot;:&quot;Sun&quot;,&quot;given&quot;:&quot;Yan&quot;,&quot;parse-names&quot;:false,&quot;dropping-particle&quot;:&quot;&quot;,&quot;non-dropping-particle&quot;:&quot;&quot;},{&quot;family&quot;:&quot;Uddling&quot;,&quot;given&quot;:&quot;Johan&quot;,&quot;parse-names&quot;:false,&quot;dropping-particle&quot;:&quot;&quot;,&quot;non-dropping-particle&quot;:&quot;&quot;},{&quot;family&quot;:&quot;Walker&quot;,&quot;given&quot;:&quot;Anthony P&quot;,&quot;parse-names&quot;:false,&quot;dropping-particle&quot;:&quot;&quot;,&quot;non-dropping-particle&quot;:&quot;&quot;},{&quot;family&quot;:&quot;Weerasinghe&quot;,&quot;given&quot;:&quot;K W Lasantha K&quot;,&quot;parse-names&quot;:false,&quot;dropping-particle&quot;:&quot;&quot;,&quot;non-dropping-particle&quot;:&quot;&quot;},{&quot;family&quot;:&quot;Weg&quot;,&quot;given&quot;:&quot;Martine J&quot;,&quot;parse-names&quot;:false,&quot;dropping-particle&quot;:&quot;&quot;,&quot;non-dropping-particle&quot;:&quot;van de&quot;},{&quot;family&quot;:&quot;Zhang&quot;,&quot;given&quot;:&quot;Yun-Bing&quot;,&quot;parse-names&quot;:false,&quot;dropping-particle&quot;:&quot;&quot;,&quot;non-dropping-particle&quot;:&quot;&quot;},{&quot;family&quot;:&quot;Zhang&quot;,&quot;given&quot;:&quot;Jiao-Lin&quot;,&quot;parse-names&quot;:false,&quot;dropping-particle&quot;:&quot;&quot;,&quot;non-dropping-particle&quot;:&quot;&quot;},{&quot;family&quot;:&quot;Wright&quot;,&quot;given&quot;:&quot;Ian J&quot;,&quot;parse-names&quot;:false,&quot;dropping-particle&quot;:&quot;&quot;,&quot;non-dropping-particle&quot;:&quot;&quot;}],&quot;container-title&quot;:&quot;Nature Communications&quot;,&quot;container-title-short&quot;:&quot;Nat Commun&quot;,&quot;DOI&quot;:&quot;10.1038/s41467-022-32545-0&quot;,&quot;ISBN&quot;:&quot;4146702232&quot;,&quot;ISSN&quot;:&quot;2041-1723&quot;,&quot;PMID&quot;:&quot;36008385&quot;,&quot;issued&quot;:{&quot;date-parts&quot;:[[2022,8,25]]},&quot;page&quot;:&quot;5005&quot;,&quot;abstract&quot;:&quot;Tropical forests take up more carbon (C) from the atmosphere per annum by photosynthesis than any other type of vegetation. Phosphorus (P) limitations to C uptake are paramount for tropical and subtropical forests around the globe. Yet the generality of photosynthesis-P relationships underlying these limitations are in question, and hence are not represented well in terrestrial biosphere models. Here we demonstrate the dependence of photosynthesis and underlying processes on both leaf N and P concentrations. The regulation of photosynthetic capacity by P was similar across four continents. Implementing P constraints in the ORCHIDEE-CNP model, gross photosynthesis was reduced by 36% across the tropics and subtropics relative to traditional N constraints and unlimiting leaf P. Our results provide a quantitative relationship for the P dependence for photosynthesis for the front-end of global terrestrial C models that is consistent with canopy leaf measurements.&quot;,&quot;issue&quot;:&quot;1&quot;,&quot;volume&quot;:&quot;13&quot;},&quot;isTemporary&quot;:false}]},{&quot;citationID&quot;:&quot;MENDELEY_CITATION_57c7e8a2-c4ab-41fc-b902-5b517ae2774c&quot;,&quot;properties&quot;:{&quot;noteIndex&quot;:0},&quot;isEdited&quot;:false,&quot;manualOverride&quot;:{&quot;isManuallyOverridden&quot;:false,&quot;citeprocText&quot;:&quot;(Farquhar &amp;#38; Sharkey, 1982)&quot;,&quot;manualOverrideText&quot;:&quot;&quot;},&quot;citationTag&quot;:&quot;MENDELEY_CITATION_v3_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&quot;,&quot;citationItems&quot;:[{&quot;id&quot;:&quot;c5ccef24-c948-30e7-b9c4-c47cc9dcda53&quot;,&quot;itemData&quot;:{&quot;type&quot;:&quot;article-journal&quot;,&quot;id&quot;:&quot;c5ccef24-c948-30e7-b9c4-c47cc9dcda53&quot;,&quot;title&quot;:&quot;Stomatal conductance and photosynthesis&quot;,&quot;author&quot;:[{&quot;family&quot;:&quot;Farquhar&quot;,&quot;given&quot;:&quot;Graham D&quot;,&quot;parse-names&quot;:false,&quot;dropping-particle&quot;:&quot;&quot;,&quot;non-dropping-particle&quot;:&quot;&quot;},{&quot;family&quot;:&quot;Sharkey&quot;,&quot;given&quot;:&quot;Thomas D&quot;,&quot;parse-names&quot;:false,&quot;dropping-particle&quot;:&quot;&quot;,&quot;non-dropping-particle&quot;:&quot;&quot;}],&quot;container-title&quot;:&quot;Annual Review of Plant Physiology&quot;,&quot;container-title-short&quot;:&quot;Annu Rev Plant Physiol&quot;,&quot;DOI&quot;:&quot;10.1146/annurev.pp.33.060182.001533&quot;,&quot;ISSN&quot;:&quot;0066-4294&quot;,&quot;URL&quot;:&quot;http://www.annualreviews.org/doi/10.1146/annurev.pp.33.060182.001533&quot;,&quot;issued&quot;:{&quot;date-parts&quot;:[[1982,6]]},&quot;page&quot;:&quot;317-345&quot;,&quot;issue&quot;:&quot;1&quot;,&quot;volume&quot;:&quot;33&quot;},&quot;isTemporary&quot;:false}]},{&quot;citationID&quot;:&quot;MENDELEY_CITATION_25207fd9-536b-4984-9735-3479f45830b9&quot;,&quot;properties&quot;:{&quot;noteIndex&quot;:0},&quot;isEdited&quot;:false,&quot;manualOverride&quot;:{&quot;isManuallyOverridden&quot;:false,&quot;citeprocText&quot;:&quot;(Medrano et al., 2002)&quot;,&quot;manualOverrideText&quot;:&quot;&quot;},&quot;citationTag&quot;:&quot;MENDELEY_CITATION_v3_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&quot;,&quot;citationItems&quot;:[{&quot;id&quot;:&quot;087984e1-baae-3cd3-a510-b5ef7a4490bf&quot;,&quot;itemData&quot;:{&quot;type&quot;:&quot;article-journal&quot;,&quot;id&quot;:&quot;087984e1-baae-3cd3-a510-b5ef7a4490bf&quot;,&quot;title&quot;:&quot;Regulation of Photosynthesis of C3 Plants in Response to Progressive Drought: Stomatal Conductance as a Reference Parameter&quot;,&quot;author&quot;:[{&quot;family&quot;:&quot;Medrano&quot;,&quot;given&quot;:&quot;H&quot;,&quot;parse-names&quot;:false,&quot;dropping-particle&quot;:&quot;&quot;,&quot;non-dropping-particle&quot;:&quot;&quot;},{&quot;family&quot;:&quot;Escalona&quot;,&quot;given&quot;:&quot;J M&quot;,&quot;parse-names&quot;:false,&quot;dropping-particle&quot;:&quot;&quot;,&quot;non-dropping-particle&quot;:&quot;&quot;},{&quot;family&quot;:&quot;Bota&quot;,&quot;given&quot;:&quot;J&quot;,&quot;parse-names&quot;:false,&quot;dropping-particle&quot;:&quot;&quot;,&quot;non-dropping-particle&quot;:&quot;&quot;},{&quot;family&quot;:&quot;Gulías&quot;,&quot;given&quot;:&quot;J&quot;,&quot;parse-names&quot;:false,&quot;dropping-particle&quot;:&quot;&quot;,&quot;non-dropping-particle&quot;:&quot;&quot;},{&quot;family&quot;:&quot;Flexas&quot;,&quot;given&quot;:&quot;J&quot;,&quot;parse-names&quot;:false,&quot;dropping-particle&quot;:&quot;&quot;,&quot;non-dropping-particle&quot;:&quot;&quot;}],&quot;container-title&quot;:&quot;Annals of Botany&quot;,&quot;container-title-short&quot;:&quot;Ann Bot&quot;,&quot;DOI&quot;:&quot;10.1093/aob/mcf079&quot;,&quot;ISSN&quot;:&quot;03057364&quot;,&quot;issued&quot;:{&quot;date-parts&quot;:[[2002,6,15]]},&quot;page&quot;:&quot;895-905&quot;,&quot;issue&quot;:&quot;7&quot;,&quot;volume&quot;:&quot;89&quot;},&quot;isTemporary&quot;:false}]},{&quot;citationID&quot;:&quot;MENDELEY_CITATION_9226a2ee-6e8f-4908-8e39-ffc40e9b3a4e&quot;,&quot;properties&quot;:{&quot;noteIndex&quot;:0},&quot;isEdited&quot;:false,&quot;manualOverride&quot;:{&quot;isManuallyOverridden&quot;:false,&quot;citeprocText&quot;:&quot;(Hale &amp;#38; Kalisz, 2012)&quot;,&quot;manualOverrideText&quot;:&quot;&quot;},&quot;citationTag&quot;:&quot;MENDELEY_CITATION_v3_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&quot;,&quot;citationItems&quot;:[{&quot;id&quot;:&quot;1fd2689c-d26c-3c3d-95b1-e8baa1651d37&quot;,&quot;itemData&quot;:{&quot;type&quot;:&quot;article-journal&quot;,&quot;id&quot;:&quot;1fd2689c-d26c-3c3d-95b1-e8baa1651d37&quot;,&quot;title&quot;:&quot;Perspectives on allelopathic disruption of plant mutualisms: A framework for individual- and population-level fitness consequences&quot;,&quot;author&quot;:[{&quot;family&quot;:&quot;Hale&quot;,&quot;given&quot;:&quot;Alison N&quot;,&quot;parse-names&quot;:false,&quot;dropping-particle&quot;:&quot;&quot;,&quot;non-dropping-particle&quot;:&quot;&quot;},{&quot;family&quot;:&quot;Kalisz&quot;,&quot;given&quot;:&quot;Susan&quot;,&quot;parse-names&quot;:false,&quot;dropping-particle&quot;:&quot;&quot;,&quot;non-dropping-particle&quot;:&quot;&quot;}],&quot;container-title&quot;:&quot;Plant Ecology&quot;,&quot;DOI&quot;:&quot;10.1007/s11258-012-0128-z&quot;,&quot;ISSN&quot;:&quot;13850237&quot;,&quot;issued&quot;:{&quot;date-parts&quot;:[[2012]]},&quot;page&quot;:&quot;1991-2006&quot;,&quot;abstract&quot;:&quot;Mutualisms with mycorrhizal fungi, pollinators, and seed dispersers are critical for plant survival and reproduction. However, mutualism effectiveness is highly sensitive to disturbance by environmental stressors. Allelopathy is often overlooked, yet likely important, as a potential stress on plant mutualism function. Allelochemicals can affect plant mutualisms by either directly interfering with the plant's ability to produce resources and rewards for its mutualistic partners or by directly or indirectly altering the non-plant mutualist's behavior. Here we explore the potential effects of allelochemicals on plant mutualisms. Since allelochemicals can reduce plant growth and carbon acquisition, we suggest that allelopathy could directly diminish: (1) carbon provisioning to mycorrhizal fungi, (2) flower, pollen, and nectar production for pollinators, and (3) fruit attractiveness to seed dispersers. Similarly, allelochemicals that directly affect mycorrhizal fungi functioning can reduce the flow of soil resources to their plant partner. Further, volatile allelochemicals or uptake of allelochemicals from the soil by the plant could alter pollen/nectar or fruit attractiveness and indirectly influence pollinator and seed disperser behavior. Finally, we explore the extent to which plant-produced chemicals could have a direct or indirect positive effect on plant mutualisms. We end using these questions to frame future avenues of research that could help to move studies of allelopathy into the broader ecological context of mutualisms. © 2012 Springer Science+Business Media Dordrecht.&quot;,&quot;issue&quot;:&quot;12&quot;,&quot;volume&quot;:&quot;213&quot;,&quot;container-title-short&quot;:&quot;Plant Ecol&quot;},&quot;isTemporary&quot;:false}]},{&quot;citationID&quot;:&quot;MENDELEY_CITATION_4597a3c8-2900-4a2a-b3f2-2d5aefcd7e1f&quot;,&quot;properties&quot;:{&quot;noteIndex&quot;:0},&quot;isEdited&quot;:false,&quot;manualOverride&quot;:{&quot;isManuallyOverridden&quot;:false,&quot;citeprocText&quot;:&quot;(S. E. Smith &amp;#38; Read, 2008)&quot;,&quot;manualOverrideText&quot;:&quot;&quot;},&quot;citationTag&quot;:&quot;MENDELEY_CITATION_v3_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&quot;,&quot;citationItems&quot;:[{&quot;id&quot;:&quot;dbda95f4-ad12-3793-8b8c-fb76706a2675&quot;,&quot;itemData&quot;:{&quot;type&quot;:&quot;book&quot;,&quot;id&quot;:&quot;dbda95f4-ad12-3793-8b8c-fb76706a2675&quot;,&quot;title&quot;:&quot;Mycorrhizal Symbiosis&quot;,&quot;author&quot;:[{&quot;family&quot;:&quot;Smith&quot;,&quot;given&quot;:&quot;Sally E&quot;,&quot;parse-names&quot;:false,&quot;dropping-particle&quot;:&quot;&quot;,&quot;non-dropping-particle&quot;:&quot;&quot;},{&quot;family&quot;:&quot;Read&quot;,&quot;given&quot;:&quot;David J&quot;,&quot;parse-names&quot;:false,&quot;dropping-particle&quot;:&quot;&quot;,&quot;non-dropping-particle&quot;:&quot;&quot;}],&quot;issued&quot;:{&quot;date-parts&quot;:[[2008]]},&quot;container-title-short&quot;:&quot;&quot;},&quot;isTemporary&quot;:false}]},{&quot;citationID&quot;:&quot;MENDELEY_CITATION_229a68bf-ff1f-4afc-90e8-32f73f827ee4&quot;,&quot;properties&quot;:{&quot;noteIndex&quot;:0},&quot;isEdited&quot;:false,&quot;manualOverride&quot;:{&quot;isManuallyOverridden&quot;:true,&quot;citeprocText&quot;:&quot;(Anthony et al., 2019; Bialic-Murphy et al., 2021; Burke, 2008; Burke et al., 2011; Callaway et al., 2008; Cantor et al., 2011)&quot;,&quot;manualOverrideText&quot;:&quot;Burke, 2008; Callaway et al., 2008; Burke et al., 2011; Cantor et al., 2011; Anthony et al., 2019; Bialic-Murphy et al., 2021)&quot;},&quot;citationTag&quot;:&quot;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&quot;,&quot;citationItems&quot;:[{&quot;id&quot;:&quot;97f35e13-14d6-3590-a529-76e7132c5ceb&quot;,&quot;itemData&quot;:{&quot;type&quot;:&quot;article-journal&quot;,&quot;id&quot;:&quot;97f35e13-14d6-3590-a529-76e7132c5ceb&quot;,&quot;title&quot;:&quot;Effects of &lt;i&gt;Alliaria petiolata&lt;/i&gt; (garlic mustard; Brassicaceae) on mycorrhizal colonization and community structure in three herbaceous plants in a mixed deciduous forest&quot;,&quot;author&quot;:[{&quot;family&quot;:&quot;Burke&quot;,&quot;given&quot;:&quot;David J.&quot;,&quot;parse-names&quot;:false,&quot;dropping-particle&quot;:&quot;&quot;,&quot;non-dropping-particle&quot;:&quot;&quot;}],&quot;container-title&quot;:&quot;American Journal of Botany&quot;,&quot;DOI&quot;:&quot;10.3732/ajb.0800184&quot;,&quot;ISSN&quot;:&quot;00029122&quot;,&quot;issued&quot;:{&quot;date-parts&quot;:[[2008]]},&quot;page&quot;:&quot;1416-1425&quot;,&quot;abstract&quot;:&quot;Herbaceous plant species are important components of forest ecosystems, and their persistence in forests may be affected by invasive plant species that reduce mycorrhizal colonization of plant roots. I examined the effect of the invasive plant Alliaria petiolata on arbuscular mycorrhizal fungi (AMF) colonizing the roots of three forest plant species. AMF root colonization and community structure was examined from plants that were growing either in the absence or presence of Alliaria under natural forest conditions. AMF root colonization varied among the plant species but was not significantly affected by Alliaria. With molecular methods, ∼12 different taxa of AMF could be distinguished among the root samples, and these taxa belonged to the genera Acaulospora and Glomus, with Glomus dominating AMF communities. There were significant differences between the community of AMF colonizing roots of Maianthemum racemosum and Trillium grandiflorum, but only AMF communities of Maianthemum roots were significantly affected by Alliaria. Indicator species analysis found that an Acaulospora species type was a significant indicator of Maianthemum plants grown in the absence of Alliaria. These results suggest invasive plants like Alliaria may selectively suppress AMF fungi, and this suppression can affect AMF communities colonizing the roots of some native plant species.&quot;,&quot;issue&quot;:&quot;11&quot;,&quot;volume&quot;:&quot;95&quot;,&quot;container-title-short&quot;:&quot;Am J Bot&quot;},&quot;isTemporary&quot;:false},{&quot;id&quot;:&quot;793632af-427c-3df4-bbc7-3c8a4c0be727&quot;,&quot;itemData&quot;:{&quot;type&quot;:&quot;article-journal&quot;,&quot;id&quot;:&quot;793632af-427c-3df4-bbc7-3c8a4c0be727&quot;,&quot;title&quot;:&quot;Relationship between soil enzyme activities, nutrient cycling and soil fungal communities in a northern hardwood forest&quot;,&quot;author&quot;:[{&quot;family&quot;:&quot;Burke&quot;,&quot;given&quot;:&quot;David J.&quot;,&quot;parse-names&quot;:false,&quot;dropping-particle&quot;:&quot;&quot;,&quot;non-dropping-particle&quot;:&quot;&quot;},{&quot;family&quot;:&quot;Weintraub&quot;,&quot;given&quot;:&quot;Michael N.&quot;,&quot;parse-names&quot;:false,&quot;dropping-particle&quot;:&quot;&quot;,&quot;non-dropping-particle&quot;:&quot;&quot;},{&quot;family&quot;:&quot;Hewins&quot;,&quot;given&quot;:&quot;Charlotte R.&quot;,&quot;parse-names&quot;:false,&quot;dropping-particle&quot;:&quot;&quot;,&quot;non-dropping-particle&quot;:&quot;&quot;},{&quot;family&quot;:&quot;Kalisz&quot;,&quot;given&quot;:&quot;Susan&quot;,&quot;parse-names&quot;:false,&quot;dropping-particle&quot;:&quot;&quot;,&quot;non-dropping-particle&quot;:&quot;&quot;}],&quot;container-title&quot;:&quot;Soil Biology and Biochemistry&quot;,&quot;DOI&quot;:&quot;10.1016/j.soilbio.2010.12.014&quot;,&quot;ISSN&quot;:&quot;00380717&quot;,&quot;URL&quot;:&quot;http://dx.doi.org/10.1016/j.soilbio.2010.12.014&quot;,&quot;issued&quot;:{&quot;date-parts&quot;:[[2011]]},&quot;page&quot;:&quot;795-803&quot;,&quot;abstract&quot;:&quot;Soil fungi are highly diverse and act as the primary agents of nutrient cycling in forests. These fungal communities are often dominated by mycorrhizal fungi that form mutually beneficial relationships with plant roots and some mycorrhizal fungi produce extracellular and cell-bound enzymes that catalyze the hydrolysis of nitrogen (N)- and phosphorus (P)- containing compounds in soil organic matter. Here we investigated whether the community structure of different types of mycorrhizal fungi (arbuscular and ectomycorrhizal fungi) is correlated with soil chemistry and enzyme activity in a northern hardwood forest and whether these correlations change over the growing season. We quantified these relationships in an experimental paired plot study where white-tailed deer (access or excluded 4.5 yrs) treatment was crossed with garlic mustard (presence or removal 1 yr). We collected soil samples early and late in the growing season and analyzed them for soil chemistry, extracellular enzyme activity and molecular analysis of both arbuscular mycorrhizal (AM) and ectomycorrhizal/saprotrophic fungal communities using terminal restriction fragment length polymorphism (TRFLP). AM fungal communities did not change seasonally but were positively correlated with the activities of urease and leucine aminopeptidase (LAP), enzymes involved in N cycling. The density of garlic mustard was correlated with the presence of specific AM fungal species, while deer exclusion or access had no effect on either fungal community after 4.5 yrs. Ectomycorrhizal/saprotrophic fungal communities changed seasonally and were positively correlated with most soil enzymes, including enzymes involved in carbon (C), N and P cycling, but only during late summer sampling. Our results suggest that fine scale temporal and spatial changes in soil fungal communities may affect soil nutrient and carbon cycling. Although AM fungi are not generally considered capable of producing extracellular enzymes, the correlation between some AM taxa and the activity of N acquisition enzymes suggests that these fungi may play a role in forest understory N cycling. © 2011 Elsevier Ltd.&quot;,&quot;publisher&quot;:&quot;Elsevier Ltd&quot;,&quot;issue&quot;:&quot;4&quot;,&quot;volume&quot;:&quot;43&quot;,&quot;container-title-short&quot;:&quot;Soil Biol Biochem&quot;},&quot;isTemporary&quot;:false},{&quot;id&quot;:&quot;03b843ec-2547-3b02-a603-c2827d347d17&quot;,&quot;itemData&quot;:{&quot;type&quot;:&quot;article-journal&quot;,&quot;id&quot;:&quot;03b843ec-2547-3b02-a603-c2827d347d17&quot;,&quot;title&quot;:&quot;Novel weapons: Invasive plant suppresses fungal mutualists in America but not in its native Europe&quot;,&quot;author&quot;:[{&quot;family&quot;:&quot;Callaway&quot;,&quot;given&quot;:&quot;Ragan M&quot;,&quot;parse-names&quot;:false,&quot;dropping-particle&quot;:&quot;&quot;,&quot;non-dropping-particle&quot;:&quot;&quot;},{&quot;family&quot;:&quot;Cipollini&quot;,&quot;given&quot;:&quot;Don&quot;,&quot;parse-names&quot;:false,&quot;dropping-particle&quot;:&quot;&quot;,&quot;non-dropping-particle&quot;:&quot;&quot;},{&quot;family&quot;:&quot;Barto&quot;,&quot;given&quot;:&quot;Kathryn&quot;,&quot;parse-names&quot;:false,&quot;dropping-particle&quot;:&quot;&quot;,&quot;non-dropping-particle&quot;:&quot;&quot;},{&quot;family&quot;:&quot;Thelen&quot;,&quot;given&quot;:&quot;Giles C&quot;,&quot;parse-names&quot;:false,&quot;dropping-particle&quot;:&quot;&quot;,&quot;non-dropping-particle&quot;:&quot;&quot;},{&quot;family&quot;:&quot;Hallett&quot;,&quot;given&quot;:&quot;Steven G&quot;,&quot;parse-names&quot;:false,&quot;dropping-particle&quot;:&quot;&quot;,&quot;non-dropping-particle&quot;:&quot;&quot;},{&quot;family&quot;:&quot;Prati&quot;,&quot;given&quot;:&quot;Daniel&quot;,&quot;parse-names&quot;:false,&quot;dropping-particle&quot;:&quot;&quot;,&quot;non-dropping-particle&quot;:&quot;&quot;},{&quot;family&quot;:&quot;Stinson&quot;,&quot;given&quot;:&quot;Kristina&quot;,&quot;parse-names&quot;:false,&quot;dropping-particle&quot;:&quot;&quot;,&quot;non-dropping-particle&quot;:&quot;&quot;},{&quot;family&quot;:&quot;Klironomos&quot;,&quot;given&quot;:&quot;John&quot;,&quot;parse-names&quot;:false,&quot;dropping-particle&quot;:&quot;&quot;,&quot;non-dropping-particle&quot;:&quot;&quot;}],&quot;container-title&quot;:&quot;Ecology&quot;,&quot;DOI&quot;:&quot;10.1890/07-0370.1&quot;,&quot;ISSN&quot;:&quot;00129658&quot;,&quot;PMID&quot;:&quot;18481529&quot;,&quot;issued&quot;:{&quot;date-parts&quot;:[[2008]]},&quot;page&quot;:&quot;1043-1055&quot;,&quot;abstract&quot;:&quot;Why some invasive plant species transmogrify from weak competitors at home to strong competitors abroad remains one of the most elusive questions in ecology. Some evidence suggests that disproportionately high densities of some invaders are due to the release of biochemicals that are novel, and therefore harmful, to naïve organisms in their new range. So far, such evidence has been restricted to the direct phytotoxic effects of plants on other plants. Here we found that one of North America's most aggressive invaders of undisturbed forest understories, Alliaria petiolata (garlic mustard) and a plant that inhibits mycorrhizal fungal mutualists of North American native plants, has far stronger inhibitory effects on mycorrhizas in invaded North American soils than on mycorrhizas in European soils where A. petiolata is native. This antifungal effect appears to be due to specific flavonoid fractions in A. petiolata extracts. Furthermore, we found that suppression of North American mycorrhizal fungi by A. petiolata corresponds with severe inhibition of North American plant species that rely on these fungi, whereas congeneric European plants are weakly affected. These results indicate that phytochemicals, benign to resistant mycorrhizal symbionts in the home range, may be lethal to naïve native mutualists in the introduced range and indirectly suppress the plants that rely on them. © 2008 by the Ecological Society of America.&quot;,&quot;issue&quot;:&quot;4&quot;,&quot;volume&quot;:&quot;89&quot;,&quot;container-title-short&quot;:&quot;Ecology&quot;},&quot;isTemporary&quot;:false},{&quot;id&quot;:&quot;523fe285-d18c-34f6-a071-8691ba57f96a&quot;,&quot;itemData&quot;:{&quot;type&quot;:&quot;article-journal&quot;,&quot;id&quot;:&quot;523fe285-d18c-34f6-a071-8691ba57f96a&quot;,&quot;title&quot;:&quot;Low allelochemical concentrations detected in garlic mustard-invaded forest soils inhibit fungal growth and AMF spore germination&quot;,&quot;author&quot;:[{&quot;family&quot;:&quot;Cantor&quot;,&quot;given&quot;:&quot;Aaron&quot;,&quot;parse-names&quot;:false,&quot;dropping-particle&quot;:&quot;&quot;,&quot;non-dropping-particle&quot;:&quot;&quot;},{&quot;family&quot;:&quot;Hale&quot;,&quot;given&quot;:&quot;Alison&quot;,&quot;parse-names&quot;:false,&quot;dropping-particle&quot;:&quot;&quot;,&quot;non-dropping-particle&quot;:&quot;&quot;},{&quot;family&quot;:&quot;Aaron&quot;,&quot;given&quot;:&quot;Justin&quot;,&quot;parse-names&quot;:false,&quot;dropping-particle&quot;:&quot;&quot;,&quot;non-dropping-particle&quot;:&quot;&quot;},{&quot;family&quot;:&quot;Traw&quot;,&quot;given&quot;:&quot;M. Brian&quot;,&quot;parse-names&quot;:false,&quot;dropping-particle&quot;:&quot;&quot;,&quot;non-dropping-particle&quot;:&quot;&quot;},{&quot;family&quot;:&quot;Kalisz&quot;,&quot;given&quot;:&quot;Susan&quot;,&quot;parse-names&quot;:false,&quot;dropping-particle&quot;:&quot;&quot;,&quot;non-dropping-particle&quot;:&quot;&quot;}],&quot;container-title&quot;:&quot;Biological Invasions&quot;,&quot;DOI&quot;:&quot;10.1007/s10530-011-9986-x&quot;,&quot;ISSN&quot;:&quot;13873547&quot;,&quot;issued&quot;:{&quot;date-parts&quot;:[[2011]]},&quot;page&quot;:&quot;3015-3025&quot;,&quot;abstract&quot;:&quot;Garlic mustard's (Alliaria petiolata, Brassicaceae) invasive success is attributed in part to its release of allyl isothiocyanate (AITC) into the soil. AITC can disrupt beneficial arbuscular mycorrhizal fungi (AMF) associated with native plant roots, which limits their soil resource uptake. However, AITC and its precursor, sinigrin, have never been detected in garlic mustard-invaded forest soils. Here, we use high performance liquid chromatography (HPLC) and gas chromatography-mass spectrometry (GC-MS) to assess the concentration and bioactivity of these putative allelochemicals in paired forest plots uninvaded or invaded by garlic mustard. Our methods detected AITC and sinigrin only where garlic mustard was present and our recovery of AITC/sinigrin coincided with adult senescence. A bioassay of in situ fungal hyphae abundance revealed significantly reduced hyphal abundance in the presence of garlic mustard relative to uninvaded soils. Finally, the lowest concentration of AITC measured in the field (~0. 001 mM) is highly inhibitory to the spore germination of a forest AMF species, Glomus clarum. Together, our data provide the first direct evidence of garlic mustard-produced sinigrin and AITC in forest soils and demonstrate that even low levels of these chemicals have the potential to significantly suppress AMF growth and spore germination, strengthening their status as allelopathic novel weapons. © 2011 Springer Science+Business Media B.V.&quot;,&quot;issue&quot;:&quot;12&quot;,&quot;volume&quot;:&quot;13&quot;,&quot;container-title-short&quot;:&quot;Biol Invasions&quot;},&quot;isTemporary&quot;:false},{&quot;id&quot;:&quot;897a9992-b2a4-3933-a046-ae7e2738dceb&quot;,&quot;itemData&quot;:{&quot;type&quot;:&quot;article-journal&quot;,&quot;id&quot;:&quot;897a9992-b2a4-3933-a046-ae7e2738dceb&quot;,&quot;title&quot;:&quot;Fungal communities do not recover after removing invasive &lt;i&gt;Alliaria petiolata&lt;/i&gt; (garlic mustard)&quot;,&quot;author&quot;:[{&quot;family&quot;:&quot;Anthony&quot;,&quot;given&quot;:&quot;Mark A&quot;,&quot;parse-names&quot;:false,&quot;dropping-particle&quot;:&quot;&quot;,&quot;non-dropping-particle&quot;:&quot;&quot;},{&quot;family&quot;:&quot;Stinson&quot;,&quot;given&quot;:&quot;Kristina A&quot;,&quot;parse-names&quot;:false,&quot;dropping-particle&quot;:&quot;&quot;,&quot;non-dropping-particle&quot;:&quot;&quot;},{&quot;family&quot;:&quot;Trautwig&quot;,&quot;given&quot;:&quot;A N&quot;,&quot;parse-names&quot;:false,&quot;dropping-particle&quot;:&quot;&quot;,&quot;non-dropping-particle&quot;:&quot;&quot;},{&quot;family&quot;:&quot;Coates-Connor&quot;,&quot;given&quot;:&quot;E&quot;,&quot;parse-names&quot;:false,&quot;dropping-particle&quot;:&quot;&quot;,&quot;non-dropping-particle&quot;:&quot;&quot;},{&quot;family&quot;:&quot;Frey&quot;,&quot;given&quot;:&quot;Serita D&quot;,&quot;parse-names&quot;:false,&quot;dropping-particle&quot;:&quot;&quot;,&quot;non-dropping-particle&quot;:&quot;&quot;}],&quot;container-title&quot;:&quot;Biological Invasions&quot;,&quot;DOI&quot;:&quot;10.1007/s10530-019-02031-8&quot;,&quot;ISBN&quot;:&quot;0123456789&quot;,&quot;ISSN&quot;:&quot;15731464&quot;,&quot;URL&quot;:&quot;https://doi.org/10.1007/s10530-019-02031-8&quot;,&quot;issued&quot;:{&quot;date-parts&quot;:[[2019]]},&quot;page&quot;:&quot;3085-3099&quot;,&quot;abstract&quot;:&quot;The negative impacts of non-native invasive plants on native plants has prompted intensive eradication efforts, but whether eradication can restore soil microbial communities that are also sensitive to invasion is generally not considered. Some invasive plants, like Alliaria petiolata (garlic mustard), specifically alter soils in ways that promote the invasion process. Garlic mustard disrupts mycorrhizas, increases fungal pathogen loads, and elevates soil nutrient availability and soil pH; thus, the fungal community and soil property responses to garlic mustard eradication may be key to restoring ecosystem function in invaded forests. We conducted a garlic mustard eradication experiment at eight temperate, deciduous forests. 1 and 3 years after initiating annual garlic mustard removal (hand pulling), we collected soil samples and characterized fungal community structure using DNA metabarcoding alongside a suite of edaphic properties. We found that fungal richness, the number of shared fungal species, fungal biomass, and the relative abundance of fungal guilds became less similar to invaded plots by year three of eradication and more similar to uninvaded reference plots. However, fungal community composition did not resemble uninvaded communities by the third year of eradication and remained comparable to invaded communities. Soil chemical and physical properties also remained similar to invaded conditions. Overall soil abiotic–biotic restoration was not observed after 3 years of garlic mustard removal. Garlic mustard eradications may therefore not achieve management goals until soil physical, chemical, and biological properties become more similar to uninvaded forested areas or at least more dissimilar to invaded conditions that can promote invasion.&quot;,&quot;publisher&quot;:&quot;Springer International Publishing&quot;,&quot;issue&quot;:&quot;10&quot;,&quot;volume&quot;:&quot;21&quot;,&quot;container-title-short&quot;:&quot;Biol Invasions&quot;},&quot;isTemporary&quot;:false},{&quot;id&quot;:&quot;be751b2b-db60-3fe9-afcd-b76e2df83848&quot;,&quot;itemData&quot;:{&quot;type&quot;:&quot;article-journal&quot;,&quot;id&quot;:&quot;be751b2b-db60-3fe9-afcd-b76e2df83848&quot;,&quot;title&quot;:&quot;Invasion‐induced root–fungal disruptions alter plant water and nitrogen economies&quot;,&quot;author&quot;:[{&quot;family&quot;:&quot;Bialic-Murphy&quot;,&quot;given&quot;:&quot;Lalasia&quot;,&quot;parse-names&quot;:false,&quot;dropping-particle&quot;:&quot;&quot;,&quot;non-dropping-particle&quot;:&quot;&quot;},{&quot;family&quot;:&quot;Smith&quot;,&quot;given&quot;:&quot;Nicholas G&quot;,&quot;parse-names&quot;:false,&quot;dropping-particle&quot;:&quot;&quot;,&quot;non-dropping-particle&quot;:&quot;&quot;},{&quot;family&quot;:&quot;Voothuluru&quot;,&quot;given&quot;:&quot;Priya&quot;,&quot;parse-names&quot;:false,&quot;dropping-particle&quot;:&quot;&quot;,&quot;non-dropping-particle&quot;:&quot;&quot;},{&quot;family&quot;:&quot;McElderry&quot;,&quot;given&quot;:&quot;Robert M&quot;,&quot;parse-names&quot;:false,&quot;dropping-particle&quot;:&quot;&quot;,&quot;non-dropping-particle&quot;:&quot;&quot;},{&quot;family&quot;:&quot;Roche&quot;,&quot;given&quot;:&quot;Morgan D&quot;,&quot;parse-names&quot;:false,&quot;dropping-particle&quot;:&quot;&quot;,&quot;non-dropping-particle&quot;:&quot;&quot;},{&quot;family&quot;:&quot;Cassidy&quot;,&quot;given&quot;:&quot;Steven T&quot;,&quot;parse-names&quot;:false,&quot;dropping-particle&quot;:&quot;&quot;,&quot;non-dropping-particle&quot;:&quot;&quot;},{&quot;family&quot;:&quot;Kivlin&quot;,&quot;given&quot;:&quot;Stephanie N&quot;,&quot;parse-names&quot;:false,&quot;dropping-particle&quot;:&quot;&quot;,&quot;non-dropping-particle&quot;:&quot;&quot;},{&quot;family&quot;:&quot;Kalisz&quot;,&quot;given&quot;:&quot;Susan&quot;,&quot;parse-names&quot;:false,&quot;dropping-particle&quot;:&quot;&quot;,&quot;non-dropping-particle&quot;:&quot;&quot;}],&quot;container-title&quot;:&quot;Ecology Letters&quot;,&quot;editor&quot;:[{&quot;family&quot;:&quot;Rejmanek&quot;,&quot;given&quot;:&quot;Marcel&quot;,&quot;parse-names&quot;:false,&quot;dropping-particle&quot;:&quot;&quot;,&quot;non-dropping-particle&quot;:&quot;&quot;}],&quot;DOI&quot;:&quot;10.1111/ele.13724&quot;,&quot;ISSN&quot;:&quot;1461-023X&quot;,&quot;PMID&quot;:&quot;33759325&quot;,&quot;URL&quot;:&quot;https://onlinelibrary.wiley.com/doi/10.1111/ele.13724&quot;,&quot;issued&quot;:{&quot;date-parts&quot;:[[2021,6,23]]},&quot;page&quot;:&quot;1145-1156&quot;,&quot;abstract&quot;:&quot;Despite widespread evidence that biological invasion influences both the biotic and abiotic soil environments, the extent to which these two pathways underpin the effects of invasion on plant traits and performance remains unknown. Leveraging a long‐term (14‐year) field experiment, we show that an allelochemical‐producing invader affects plants through biotic mechanisms, altering the soil fungal community composition, with no apparent shifts in soil nutrient availability. Changes in belowground fungal communities resulted in high costs of nutrient uptake for native perennials and a shift in plant traits linked to their water and nutrient use efficiencies. Some plants in the invaded community compensate for the disruption of nutritional symbionts and reduced nutrient provisioning by sanctioning more nitrogen to photosynthesis and expending more water, which demonstrates a trade‐off in trait investment. For the first time, we show that the disruption of belowground nutritional symbionts can drive plants towards alternative regions of their trait space in order to maintain water and nutrient economics.&quot;,&quot;issue&quot;:&quot;6&quot;,&quot;volume&quot;:&quot;24&quot;,&quot;container-title-short&quot;:&quot;Ecol Lett&quot;},&quot;isTemporary&quot;:false}]},{&quot;citationID&quot;:&quot;MENDELEY_CITATION_2dca27a4-6f34-4dee-bc7e-451defbfcc57&quot;,&quot;properties&quot;:{&quot;noteIndex&quot;:0},&quot;isEdited&quot;:false,&quot;manualOverride&quot;:{&quot;isManuallyOverridden&quot;:false,&quot;citeprocText&quot;:&quot;(Bialic-Murphy et al., 2021)&quot;,&quot;manualOverrideText&quot;:&quot;&quot;},&quot;citationTag&quot;:&quot;MENDELEY_CITATION_v3_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&quot;,&quot;citationItems&quot;:[{&quot;id&quot;:&quot;be751b2b-db60-3fe9-afcd-b76e2df83848&quot;,&quot;itemData&quot;:{&quot;type&quot;:&quot;article-journal&quot;,&quot;id&quot;:&quot;be751b2b-db60-3fe9-afcd-b76e2df83848&quot;,&quot;title&quot;:&quot;Invasion‐induced root–fungal disruptions alter plant water and nitrogen economies&quot;,&quot;author&quot;:[{&quot;family&quot;:&quot;Bialic-Murphy&quot;,&quot;given&quot;:&quot;Lalasia&quot;,&quot;parse-names&quot;:false,&quot;dropping-particle&quot;:&quot;&quot;,&quot;non-dropping-particle&quot;:&quot;&quot;},{&quot;family&quot;:&quot;Smith&quot;,&quot;given&quot;:&quot;Nicholas G&quot;,&quot;parse-names&quot;:false,&quot;dropping-particle&quot;:&quot;&quot;,&quot;non-dropping-particle&quot;:&quot;&quot;},{&quot;family&quot;:&quot;Voothuluru&quot;,&quot;given&quot;:&quot;Priya&quot;,&quot;parse-names&quot;:false,&quot;dropping-particle&quot;:&quot;&quot;,&quot;non-dropping-particle&quot;:&quot;&quot;},{&quot;family&quot;:&quot;McElderry&quot;,&quot;given&quot;:&quot;Robert M&quot;,&quot;parse-names&quot;:false,&quot;dropping-particle&quot;:&quot;&quot;,&quot;non-dropping-particle&quot;:&quot;&quot;},{&quot;family&quot;:&quot;Roche&quot;,&quot;given&quot;:&quot;Morgan D&quot;,&quot;parse-names&quot;:false,&quot;dropping-particle&quot;:&quot;&quot;,&quot;non-dropping-particle&quot;:&quot;&quot;},{&quot;family&quot;:&quot;Cassidy&quot;,&quot;given&quot;:&quot;Steven T&quot;,&quot;parse-names&quot;:false,&quot;dropping-particle&quot;:&quot;&quot;,&quot;non-dropping-particle&quot;:&quot;&quot;},{&quot;family&quot;:&quot;Kivlin&quot;,&quot;given&quot;:&quot;Stephanie N&quot;,&quot;parse-names&quot;:false,&quot;dropping-particle&quot;:&quot;&quot;,&quot;non-dropping-particle&quot;:&quot;&quot;},{&quot;family&quot;:&quot;Kalisz&quot;,&quot;given&quot;:&quot;Susan&quot;,&quot;parse-names&quot;:false,&quot;dropping-particle&quot;:&quot;&quot;,&quot;non-dropping-particle&quot;:&quot;&quot;}],&quot;container-title&quot;:&quot;Ecology Letters&quot;,&quot;editor&quot;:[{&quot;family&quot;:&quot;Rejmanek&quot;,&quot;given&quot;:&quot;Marcel&quot;,&quot;parse-names&quot;:false,&quot;dropping-particle&quot;:&quot;&quot;,&quot;non-dropping-particle&quot;:&quot;&quot;}],&quot;DOI&quot;:&quot;10.1111/ele.13724&quot;,&quot;ISSN&quot;:&quot;1461-023X&quot;,&quot;PMID&quot;:&quot;33759325&quot;,&quot;URL&quot;:&quot;https://onlinelibrary.wiley.com/doi/10.1111/ele.13724&quot;,&quot;issued&quot;:{&quot;date-parts&quot;:[[2021,6,23]]},&quot;page&quot;:&quot;1145-1156&quot;,&quot;abstract&quot;:&quot;Despite widespread evidence that biological invasion influences both the biotic and abiotic soil environments, the extent to which these two pathways underpin the effects of invasion on plant traits and performance remains unknown. Leveraging a long‐term (14‐year) field experiment, we show that an allelochemical‐producing invader affects plants through biotic mechanisms, altering the soil fungal community composition, with no apparent shifts in soil nutrient availability. Changes in belowground fungal communities resulted in high costs of nutrient uptake for native perennials and a shift in plant traits linked to their water and nutrient use efficiencies. Some plants in the invaded community compensate for the disruption of nutritional symbionts and reduced nutrient provisioning by sanctioning more nitrogen to photosynthesis and expending more water, which demonstrates a trade‐off in trait investment. For the first time, we show that the disruption of belowground nutritional symbionts can drive plants towards alternative regions of their trait space in order to maintain water and nutrient economics.&quot;,&quot;issue&quot;:&quot;6&quot;,&quot;volume&quot;:&quot;24&quot;,&quot;container-title-short&quot;:&quot;Ecol Lett&quot;},&quot;isTemporary&quot;:false}]},{&quot;citationID&quot;:&quot;MENDELEY_CITATION_44b946ef-b2a5-4dd2-8b50-fe9ef455ebab&quot;,&quot;properties&quot;:{&quot;noteIndex&quot;:0},&quot;isEdited&quot;:false,&quot;manualOverride&quot;:{&quot;isManuallyOverridden&quot;:false,&quot;citeprocText&quot;:&quot;(Hale et al., 2016; Kummel &amp;#38; Salant, 2006)&quot;,&quot;manualOverrideText&quot;:&quot;&quot;},&quot;citationTag&quot;:&quot;MENDELEY_CITATION_v3_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&quot;,&quot;citationItems&quot;:[{&quot;id&quot;:&quot;3eec6043-cf2e-3554-ab63-bf109cfacbca&quot;,&quot;itemData&quot;:{&quot;type&quot;:&quot;article-journal&quot;,&quot;id&quot;:&quot;3eec6043-cf2e-3554-ab63-bf109cfacbca&quot;,&quot;title&quot;:&quot;The economics of mutualisms: Optimal utilization of mycorrhizal mutualistic partners by plants&quot;,&quot;author&quot;:[{&quot;family&quot;:&quot;Kummel&quot;,&quot;given&quot;:&quot;Miroslav&quot;,&quot;parse-names&quot;:false,&quot;dropping-particle&quot;:&quot;&quot;,&quot;non-dropping-particle&quot;:&quot;&quot;},{&quot;family&quot;:&quot;Salant&quot;,&quot;given&quot;:&quot;Stephen W.&quot;,&quot;parse-names&quot;:false,&quot;dropping-particle&quot;:&quot;&quot;,&quot;non-dropping-particle&quot;:&quot;&quot;}],&quot;container-title&quot;:&quot;Ecology&quot;,&quot;DOI&quot;:&quot;10.1890/0012-9658(2006)87[892:TEOMOU]2.0.CO;2&quot;,&quot;ISSN&quot;:&quot;00129658&quot;,&quot;PMID&quot;:&quot;16676533&quot;,&quot;issued&quot;:{&quot;date-parts&quot;:[[2006]]},&quot;page&quot;:&quot;892-902&quot;,&quot;abstract&quot;:&quot;Can choice of mutualistic partners and the degree of their utilization determine (1) mutualistic partner coexistence, (2) relative abundance of mutualistic partners, and (3) environment-dependent changes in relative abundance? We investigate these questions in the context of the plant-mycorrhizal fungal mutualism by building a biological market model potentially applicable to other mutualisms as well. We examine the situation where a single plant selectively utilizes member(s) of a group of ectomycorrhizal potential trading partners. Under biologically realistic circumstances, the plant may simultaneously utilize multiple partners, its degree of utilization determining the community structure of the fungi. If utilization of multiple partners is optimal, the marginal cost of acquiring additional nitrogen from every trading partner must be equal while the marginal cost of acquiring it from any unutilized partner must be larger. Because the plant's nitrogen demand is light dependent, the composition of the fungal species among its trading partners changes along light-availability gradients. We discuss the design of an experiment to test the key prediction of our model, the equalization of marginal cost. © 2006 by the Ecological Society of America.&quot;,&quot;issue&quot;:&quot;4&quot;,&quot;volume&quot;:&quot;87&quot;,&quot;container-title-short&quot;:&quot;Ecology&quot;},&quot;isTemporary&quot;:false},{&quot;id&quot;:&quot;0c2ad7e0-9564-30cf-8885-d95a31cf0c58&quot;,&quot;itemData&quot;:{&quot;type&quot;:&quot;article-journal&quot;,&quot;id&quot;:&quot;0c2ad7e0-9564-30cf-8885-d95a31cf0c58&quot;,&quot;title&quot;:&quot;Invader disruption of belowground plant mutualisms reduces carbon acquisition and alters allocation patterns in a native forest herb&quot;,&quot;author&quot;:[{&quot;family&quot;:&quot;Hale&quot;,&quot;given&quot;:&quot;Alison N&quot;,&quot;parse-names&quot;:false,&quot;dropping-particle&quot;:&quot;&quot;,&quot;non-dropping-particle&quot;:&quot;&quot;},{&quot;family&quot;:&quot;Lapointe&quot;,&quot;given&quot;:&quot;Line&quot;,&quot;parse-names&quot;:false,&quot;dropping-particle&quot;:&quot;&quot;,&quot;non-dropping-particle&quot;:&quot;&quot;},{&quot;family&quot;:&quot;Kalisz&quot;,&quot;given&quot;:&quot;Susan&quot;,&quot;parse-names&quot;:false,&quot;dropping-particle&quot;:&quot;&quot;,&quot;non-dropping-particle&quot;:&quot;&quot;}],&quot;container-title&quot;:&quot;New Phytologist&quot;,&quot;DOI&quot;:&quot;10.1111/nph.13709&quot;,&quot;ISSN&quot;:&quot;14698137&quot;,&quot;PMID&quot;:&quot;26506529&quot;,&quot;issued&quot;:{&quot;date-parts&quot;:[[2016]]},&quot;page&quot;:&quot;542-549&quot;,&quot;abstract&quot;:&quot;Invasive plants impose novel selection pressures on naïve mutualistic interactions between native plants and their partners. As most plants critically rely on root fungal symbionts (RFSs) for soil resources, invaders that disrupt plant-RFS mutualisms can significantly depress native plant fitness. Here, we investigate the consequences of RFS mutualism disruption on native plant fitness in a glasshouse experiment with a forest invader that produces known anti-fungal allelochemicals. Over 5 months, we regularly applied either green leaves of the allelopathic invader Alliaria petiolata, a nonsystemic fungicide to simulate A. petiolata's effects, or green leaves of nonallelopathic Hesperis matronalis (control) to pots containing the native Maianthemum racemosum and its RFSs. We repeatedly measured M. racemosum physiology and harvested plants periodically to assess carbon allocation. Alliaria petiolata and fungicide treatment effects were indistinguishable: we observed inhibition of the RFS soil hyphal network and significant reductions in M. racemosum physiology (photosynthesis, transpiration and conductance) and allocation (carbon storage, root biomass and asexual reproduction) in both treatments relative to the control. Our findings suggest a general mechanistic hypothesis for local extinction of native species in ecosystems challenged by allelopathic invaders: RFS mutualism disruption drives carbon stress, subsequent declines in native plant vigor, and, if chronic, declines in RFS-dependent species abundance.&quot;,&quot;issue&quot;:&quot;2&quot;,&quot;volume&quot;:&quot;209&quot;,&quot;container-title-short&quot;:&quot;&quot;},&quot;isTemporary&quot;:false}]},{&quot;citationID&quot;:&quot;MENDELEY_CITATION_6d4e0b5a-f210-41f9-a98d-14a0573b19c9&quot;,&quot;properties&quot;:{&quot;noteIndex&quot;:0},&quot;isEdited&quot;:false,&quot;manualOverride&quot;:{&quot;isManuallyOverridden&quot;:false,&quot;citeprocText&quot;:&quot;(Perkowski et al., 2021; Waring et al., 2023)&quot;,&quot;manualOverrideText&quot;:&quot;&quot;},&quot;citationTag&quot;:&quot;MENDELEY_CITATION_v3_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&quot;,&quot;citationItems&quot;:[{&quot;id&quot;:&quot;b6b8087d-ef77-3335-8d6d-32d38d5e74d3&quot;,&quot;itemData&quot;:{&quot;type&quot;:&quot;article-journal&quot;,&quot;id&quot;:&quot;b6b8087d-ef77-3335-8d6d-32d38d5e74d3&quot;,&quot;title&quot;:&quot;Root mass carbon costs to acquire nitrogen are determined by nitrogen and light availability in two species with different nitrogen acquisition strategies&quot;,&quot;author&quot;:[{&quot;family&quot;:&quot;Perkowski&quot;,&quot;given&quot;:&quot;Evan A&quot;,&quot;parse-names&quot;:false,&quot;dropping-particle&quot;:&quot;&quot;,&quot;non-dropping-particle&quot;:&quot;&quot;},{&quot;family&quot;:&quot;Waring&quot;,&quot;given&quot;:&quot;Elizabeth F&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xperimental Botany&quot;,&quot;DOI&quot;:&quot;10.1093/jxb/erab253&quot;,&quot;ISSN&quot;:&quot;0022-0957&quot;,&quot;issued&quot;:{&quot;date-parts&quot;:[[2021,7,28]]},&quot;page&quot;:&quot;5766-5776&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issue&quot;:&quot;15&quot;,&quot;volume&quot;:&quot;72&quot;,&quot;container-title-short&quot;:&quot;J Exp Bot&quot;},&quot;isTemporary&quot;:false},{&quot;id&quot;:&quot;5692dc5d-7158-37df-895b-2dd8482d85f0&quot;,&quot;itemData&quot;:{&quot;type&quot;:&quot;article-journal&quot;,&quot;id&quot;:&quot;5692dc5d-7158-37df-895b-2dd8482d85f0&quot;,&quot;title&quot;:&quot;Soil nitrogen fertilization reduces relative leaf nitrogen allocation to photosynthesis&quot;,&quot;author&quot;:[{&quot;family&quot;:&quot;Waring&quot;,&quot;given&quot;:&quot;Elizabeth F&quot;,&quot;parse-names&quot;:false,&quot;dropping-particle&quot;:&quot;&quot;,&quot;non-dropping-particle&quot;:&quot;&quot;},{&quot;family&quot;:&quot;Perkowski&quot;,&quot;given&quot;:&quot;Evan A&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xperimental Botany&quot;,&quot;DOI&quot;:&quot;10.1093/jxb/erad195&quot;,&quot;ISSN&quot;:&quot;14602431&quot;,&quot;issued&quot;:{&quot;date-parts&quot;:[[2023,9,13]]},&quot;page&quot;:&quot;5166-5180&quot;,&quot;abstract&quot;:&quot;The connection between soil nitrogen availability, leaf nitrogen, and photosynthetic capacity is not perfectly understood. Because these three components tend to be positively related over large spatial scales, some posit that soil nitrogen positively drives leaf nitrogen, which positively drives photosynthetic capacity. Alternatively, others posit that photosynthetic capacity is primarily driven by above-ground conditions. Here, we examined the physiological responses of a non-nitrogen-fixing plant (Gossypium hirsutum) and a nitrogen-fixing plant (Glycine max) in a fully factorial combination of light by soil nitrogen availability to help reconcile these competing hypotheses. Soil nitrogen stimulated leaf nitrogen in both species, but the relative proportion of leaf nitrogen used for photosynthetic processes was reduced under elevated soil nitrogen in all light availability treatments due to greater increases in leaf nitrogen content than chlorophyll and leaf biochemical process rates. Leaf nitrogen content and biochemical process rates in G. hirsutum were more responsive to changes in soil nitrogen than those in G. max, probably due to strong G. max investments in root nodulation under low soil nitrogen. Nonetheless, whole-plant growth was significantly enhanced by increased soil nitrogen in both species. Light availability consistently increased relative leaf nitrogen allocation to leaf photosynthesis and whole-plant growth, a pattern that was similar between species. These results suggest that the leaf nitrogen-photosynthesis relationship varies under different soil nitrogen levels and that these species preferentially allocated more nitrogen to plant growth and non-photosynthetic leaf processes, rather than photosynthesis, as soil nitrogen increased.&quot;,&quot;issue&quot;:&quot;17&quot;,&quot;volume&quot;:&quot;74&quot;,&quot;container-title-short&quot;:&quot;J Exp Bot&quot;},&quot;isTemporary&quot;:false}]},{&quot;citationID&quot;:&quot;MENDELEY_CITATION_68a79249-1ecf-4a2f-8cdc-c79a59413363&quot;,&quot;properties&quot;:{&quot;noteIndex&quot;:0},&quot;isEdited&quot;:false,&quot;manualOverride&quot;:{&quot;isManuallyOverridden&quot;:false,&quot;citeprocText&quot;:&quot;(Bialic-Murphy et al., 2020; Hale et al., 2011, 2016)&quot;,&quot;manualOverrideText&quot;:&quot;&quot;},&quot;citationItems&quot;:[{&quot;id&quot;:&quot;ba25685f-8ed7-3080-b534-21b6f5a44285&quot;,&quot;itemData&quot;:{&quot;type&quot;:&quot;article-journal&quot;,&quot;id&quot;:&quot;ba25685f-8ed7-3080-b534-21b6f5a44285&quot;,&quot;title&quot;:&quot;Testing the mutualism disruption hypothesis: physiological mechanisms for invasion of intact perennial plant communities&quot;,&quot;author&quot;:[{&quot;family&quot;:&quot;Hale&quot;,&quot;given&quot;:&quot;Alison N.&quot;,&quot;parse-names&quot;:false,&quot;dropping-particle&quot;:&quot;&quot;,&quot;non-dropping-particle&quot;:&quot;&quot;},{&quot;family&quot;:&quot;Tonsor&quot;,&quot;given&quot;:&quot;Stephen J.&quot;,&quot;parse-names&quot;:false,&quot;dropping-particle&quot;:&quot;&quot;,&quot;non-dropping-particle&quot;:&quot;&quot;},{&quot;family&quot;:&quot;Kalisz&quot;,&quot;given&quot;:&quot;Susan&quot;,&quot;parse-names&quot;:false,&quot;dropping-particle&quot;:&quot;&quot;,&quot;non-dropping-particle&quot;:&quot;&quot;}],&quot;container-title&quot;:&quot;Ecosphere&quot;,&quot;DOI&quot;:&quot;10.1890/es11-00136.1&quot;,&quot;ISSN&quot;:&quot;2150-8925&quot;,&quot;issued&quot;:{&quot;date-parts&quot;:[[2011]]},&quot;page&quot;:&quot;art110&quot;,&quot;abstract&quot;:&quot;Soil resources derived from mutualistic arbuscular mycorrhizal fungi (AMF) play a critical role in the physiological function of many native plant species. Allelopathic plant invasion studies have revealed declines in AMF inoculation potential of invaded soils, and lost opportunities for plants to form new AMF associations. Yet, if allelochemicals also kill AMF external hyphae already associated with plant roots, this mutualism disruption should result in physiological stress for native plants. We previously demonstrated that forest soils infested with garlic mustard (Alliaria petiolata), an allelopathic invader, exhibit reduced fungal hyphal abundance. Here, we demonstrate for the first time that treatment with garlic mustard tissue reduces soil respiration rates and diminishes physiological function of false Solomon�s seal (Maianthemum racemosum), an AMF-dependant forest understory native. Treated plants exhibited reduced stomatal conductance and photosynthesis relative to controls, consistent with the proposed loss of AMF function. Such physiological declines, if sustained over several growing seasons, could decrease native understory perennials� growth rates and increase their susceptibility to environmental stresses. These data provide an explicit mechanism that can help explain the loss of established native perennials from invaded mature forests. We propose that the physiological costs of mutualism disruption may be a widespread but previously untested mechanism enhancing the invasion of undisturbed ecosystems by allelopathic species.&quot;,&quot;issue&quot;:&quot;10&quot;,&quot;volume&quot;:&quot;2&quot;,&quot;container-title-short&quot;:&quot;&quot;},&quot;isTemporary&quot;:false},{&quot;id&quot;:&quot;0c2ad7e0-9564-30cf-8885-d95a31cf0c58&quot;,&quot;itemData&quot;:{&quot;type&quot;:&quot;article-journal&quot;,&quot;id&quot;:&quot;0c2ad7e0-9564-30cf-8885-d95a31cf0c58&quot;,&quot;title&quot;:&quot;Invader disruption of belowground plant mutualisms reduces carbon acquisition and alters allocation patterns in a native forest herb&quot;,&quot;author&quot;:[{&quot;family&quot;:&quot;Hale&quot;,&quot;given&quot;:&quot;Alison N&quot;,&quot;parse-names&quot;:false,&quot;dropping-particle&quot;:&quot;&quot;,&quot;non-dropping-particle&quot;:&quot;&quot;},{&quot;family&quot;:&quot;Lapointe&quot;,&quot;given&quot;:&quot;Line&quot;,&quot;parse-names&quot;:false,&quot;dropping-particle&quot;:&quot;&quot;,&quot;non-dropping-particle&quot;:&quot;&quot;},{&quot;family&quot;:&quot;Kalisz&quot;,&quot;given&quot;:&quot;Susan&quot;,&quot;parse-names&quot;:false,&quot;dropping-particle&quot;:&quot;&quot;,&quot;non-dropping-particle&quot;:&quot;&quot;}],&quot;container-title&quot;:&quot;New Phytologist&quot;,&quot;DOI&quot;:&quot;10.1111/nph.13709&quot;,&quot;ISSN&quot;:&quot;14698137&quot;,&quot;PMID&quot;:&quot;26506529&quot;,&quot;issued&quot;:{&quot;date-parts&quot;:[[2016]]},&quot;page&quot;:&quot;542-549&quot;,&quot;abstract&quot;:&quot;Invasive plants impose novel selection pressures on naïve mutualistic interactions between native plants and their partners. As most plants critically rely on root fungal symbionts (RFSs) for soil resources, invaders that disrupt plant-RFS mutualisms can significantly depress native plant fitness. Here, we investigate the consequences of RFS mutualism disruption on native plant fitness in a glasshouse experiment with a forest invader that produces known anti-fungal allelochemicals. Over 5 months, we regularly applied either green leaves of the allelopathic invader Alliaria petiolata, a nonsystemic fungicide to simulate A. petiolata's effects, or green leaves of nonallelopathic Hesperis matronalis (control) to pots containing the native Maianthemum racemosum and its RFSs. We repeatedly measured M. racemosum physiology and harvested plants periodically to assess carbon allocation. Alliaria petiolata and fungicide treatment effects were indistinguishable: we observed inhibition of the RFS soil hyphal network and significant reductions in M. racemosum physiology (photosynthesis, transpiration and conductance) and allocation (carbon storage, root biomass and asexual reproduction) in both treatments relative to the control. Our findings suggest a general mechanistic hypothesis for local extinction of native species in ecosystems challenged by allelopathic invaders: RFS mutualism disruption drives carbon stress, subsequent declines in native plant vigor, and, if chronic, declines in RFS-dependent species abundance.&quot;,&quot;issue&quot;:&quot;2&quot;,&quot;volume&quot;:&quot;209&quot;,&quot;container-title-short&quot;:&quot;&quot;},&quot;isTemporary&quot;:false},{&quot;id&quot;:&quot;57fe4cd9-a5ce-318c-92e7-7daa8dbc185c&quot;,&quot;itemData&quot;:{&quot;type&quot;:&quot;article-journal&quot;,&quot;id&quot;:&quot;57fe4cd9-a5ce-318c-92e7-7daa8dbc185c&quot;,&quot;title&quot;:&quot;Direct effects of a non-native invader erode native plant fitness in the forest understory&quot;,&quot;author&quot;:[{&quot;family&quot;:&quot;Bialic-Murphy&quot;,&quot;given&quot;:&quot;Lalasia&quot;,&quot;parse-names&quot;:false,&quot;dropping-particle&quot;:&quot;&quot;,&quot;non-dropping-particle&quot;:&quot;&quot;},{&quot;family&quot;:&quot;Brouwer&quot;,&quot;given&quot;:&quot;Nathan L&quot;,&quot;parse-names&quot;:false,&quot;dropping-particle&quot;:&quot;&quot;,&quot;non-dropping-particle&quot;:&quot;&quot;},{&quot;family&quot;:&quot;Kalisz&quot;,&quot;given&quot;:&quot;Susan&quot;,&quot;parse-names&quot;:false,&quot;dropping-particle&quot;:&quot;&quot;,&quot;non-dropping-particle&quot;:&quot;&quot;}],&quot;container-title&quot;:&quot;Journal of Ecology&quot;,&quot;DOI&quot;:&quot;10.1111/1365-2745.13233&quot;,&quot;ISSN&quot;:&quot;13652745&quot;,&quot;issued&quot;:{&quot;date-parts&quot;:[[2020]]},&quot;page&quot;:&quot;189-198&quot;,&quot;abstract&quot;:&quot;The direct role of non-native plant invaders in driving negative population- and community-level processes of native species has been recently questioned. Addressing this controversy requires determining quantitatively if invaders negatively affect native population fitness. Because the invasion of non-natives often coincides with other anthropogenic stressors, experiments that partition the putative impact of non-natives from other known stressors and assess their potential synergies are required. While many studies have examined the effects of non-natives on components of native plant performance, studies that decompose the net fitness effects of non-natives from other anthropogenic stressors on population growth rate are lacking. We used 6 years of detailed demographic data to parameterize a size-dependent integral projection model to examine the individual and combined effects of an allelochemical-producing invader (Alliaria petiolata) and an overabundant ungulate herbivore (Odocoileus virginianus) on the population dynamics of an understory perennial (Trillium erectum). We show that Alliaria consistently and negatively affects the population dynamics of Trillium. Specifically, this invader reduces native population growth rate and alters the size distribution of the population at equilibrium. Alliaria also works in concert with the known negative impacts of overabundant white-tailed deer, illustrating the additive effects of anthropogenic stressors on native plant dynamics. Synthesis. Alliaria's effects on vital rates differed in magnitude and sign across the native's life cycle, highlighting the importance of detailed demographic analyses. Our study provides novel empirical support for the claim that non-native invasive species can significantly and directly reduce the fitness of native plants.&quot;,&quot;issue&quot;:&quot;1&quot;,&quot;volume&quot;:&quot;108&quot;},&quot;isTemporary&quot;:false}],&quot;citationTag&quot;:&quot;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&quot;},{&quot;citationID&quot;:&quot;MENDELEY_CITATION_5a738e3d-9e23-4757-adf2-2164d31d8f00&quot;,&quot;properties&quot;:{&quot;noteIndex&quot;:0},&quot;isEdited&quot;:false,&quot;manualOverride&quot;:{&quot;isManuallyOverridden&quot;:false,&quot;citeprocText&quot;:&quot;(Rodgers et al., 2008)&quot;,&quot;manualOverrideText&quot;:&quot;&quot;},&quot;citationTag&quot;:&quot;MENDELEY_CITATION_v3_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&quot;,&quot;citationItems&quot;:[{&quot;id&quot;:&quot;6fc73eb9-34a1-397f-91a8-8817b265235b&quot;,&quot;itemData&quot;:{&quot;type&quot;:&quot;article-journal&quot;,&quot;id&quot;:&quot;6fc73eb9-34a1-397f-91a8-8817b265235b&quot;,&quot;title&quot;:&quot;Ready or not, garlic mustard is moving in: &lt;i&gt;Alliaria petiolata&lt;/i&gt; as a member of eastern north American forests&quot;,&quot;author&quot;:[{&quot;family&quot;:&quot;Rodgers&quot;,&quot;given&quot;:&quot;Vikki L&quot;,&quot;parse-names&quot;:false,&quot;dropping-particle&quot;:&quot;&quot;,&quot;non-dropping-particle&quot;:&quot;&quot;},{&quot;family&quot;:&quot;Stinson&quot;,&quot;given&quot;:&quot;Kristina A&quot;,&quot;parse-names&quot;:false,&quot;dropping-particle&quot;:&quot;&quot;,&quot;non-dropping-particle&quot;:&quot;&quot;},{&quot;family&quot;:&quot;Finzi&quot;,&quot;given&quot;:&quot;Adrien C&quot;,&quot;parse-names&quot;:false,&quot;dropping-particle&quot;:&quot;&quot;,&quot;non-dropping-particle&quot;:&quot;&quot;}],&quot;container-title&quot;:&quot;BioScience&quot;,&quot;DOI&quot;:&quot;10.1641/B580510&quot;,&quot;ISSN&quot;:&quot;00063568&quot;,&quot;issued&quot;:{&quot;date-parts&quot;:[[2008]]},&quot;page&quot;:&quot;426-436&quot;,&quot;abstract&quot;:&quot;Garlic mustard (Alliaria petiolata) is a nonnative, shade-tolerant forb that was introduced into North America in the mid-1800s. Currently, garlic mustard is spreading across the landscape at a rate of 6400 square kilometers per year. In this article, we synthesize the current state of knowledge on the mechanisms underlying garlic mustard's widespread success and the ecological impacts of its invasion. Although no single mechanism appears to explain the success of garlic mustard, a combination of plant traits - all slightly different from those of native plants - seems to confer garlic mustard with tremendous success in the new habitats it invades. The domination of this new species in eastern forests is clearly changing the ecology of these systems. The consequences of garlic mustard invasion include the loss of biological diversity, ripple effects through higher trophic levels, and changes in the function of soil microbial communities. © 2008 American Institute of Biological Sciences.&quot;,&quot;issue&quot;:&quot;5&quot;,&quot;volume&quot;:&quot;58&quot;,&quot;container-title-short&quot;:&quot;Bioscience&quot;},&quot;isTemporary&quot;:false}]},{&quot;citationID&quot;:&quot;MENDELEY_CITATION_ed028e2c-8152-4b84-8530-c5f754092978&quot;,&quot;properties&quot;:{&quot;noteIndex&quot;:0},&quot;isEdited&quot;:false,&quot;manualOverride&quot;:{&quot;isManuallyOverridden&quot;:false,&quot;citeprocText&quot;:&quot;(Anthony et al., 2019; Callaway et al., 2008; Cantor et al., 2011)&quot;,&quot;manualOverrideText&quot;:&quot;&quot;},&quot;citationTag&quot;:&quot;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&quot;,&quot;citationItems&quot;:[{&quot;id&quot;:&quot;03b843ec-2547-3b02-a603-c2827d347d17&quot;,&quot;itemData&quot;:{&quot;type&quot;:&quot;article-journal&quot;,&quot;id&quot;:&quot;03b843ec-2547-3b02-a603-c2827d347d17&quot;,&quot;title&quot;:&quot;Novel weapons: Invasive plant suppresses fungal mutualists in America but not in its native Europe&quot;,&quot;author&quot;:[{&quot;family&quot;:&quot;Callaway&quot;,&quot;given&quot;:&quot;Ragan M&quot;,&quot;parse-names&quot;:false,&quot;dropping-particle&quot;:&quot;&quot;,&quot;non-dropping-particle&quot;:&quot;&quot;},{&quot;family&quot;:&quot;Cipollini&quot;,&quot;given&quot;:&quot;Don&quot;,&quot;parse-names&quot;:false,&quot;dropping-particle&quot;:&quot;&quot;,&quot;non-dropping-particle&quot;:&quot;&quot;},{&quot;family&quot;:&quot;Barto&quot;,&quot;given&quot;:&quot;Kathryn&quot;,&quot;parse-names&quot;:false,&quot;dropping-particle&quot;:&quot;&quot;,&quot;non-dropping-particle&quot;:&quot;&quot;},{&quot;family&quot;:&quot;Thelen&quot;,&quot;given&quot;:&quot;Giles C&quot;,&quot;parse-names&quot;:false,&quot;dropping-particle&quot;:&quot;&quot;,&quot;non-dropping-particle&quot;:&quot;&quot;},{&quot;family&quot;:&quot;Hallett&quot;,&quot;given&quot;:&quot;Steven G&quot;,&quot;parse-names&quot;:false,&quot;dropping-particle&quot;:&quot;&quot;,&quot;non-dropping-particle&quot;:&quot;&quot;},{&quot;family&quot;:&quot;Prati&quot;,&quot;given&quot;:&quot;Daniel&quot;,&quot;parse-names&quot;:false,&quot;dropping-particle&quot;:&quot;&quot;,&quot;non-dropping-particle&quot;:&quot;&quot;},{&quot;family&quot;:&quot;Stinson&quot;,&quot;given&quot;:&quot;Kristina&quot;,&quot;parse-names&quot;:false,&quot;dropping-particle&quot;:&quot;&quot;,&quot;non-dropping-particle&quot;:&quot;&quot;},{&quot;family&quot;:&quot;Klironomos&quot;,&quot;given&quot;:&quot;John&quot;,&quot;parse-names&quot;:false,&quot;dropping-particle&quot;:&quot;&quot;,&quot;non-dropping-particle&quot;:&quot;&quot;}],&quot;container-title&quot;:&quot;Ecology&quot;,&quot;DOI&quot;:&quot;10.1890/07-0370.1&quot;,&quot;ISSN&quot;:&quot;00129658&quot;,&quot;PMID&quot;:&quot;18481529&quot;,&quot;issued&quot;:{&quot;date-parts&quot;:[[2008]]},&quot;page&quot;:&quot;1043-1055&quot;,&quot;abstract&quot;:&quot;Why some invasive plant species transmogrify from weak competitors at home to strong competitors abroad remains one of the most elusive questions in ecology. Some evidence suggests that disproportionately high densities of some invaders are due to the release of biochemicals that are novel, and therefore harmful, to naïve organisms in their new range. So far, such evidence has been restricted to the direct phytotoxic effects of plants on other plants. Here we found that one of North America's most aggressive invaders of undisturbed forest understories, Alliaria petiolata (garlic mustard) and a plant that inhibits mycorrhizal fungal mutualists of North American native plants, has far stronger inhibitory effects on mycorrhizas in invaded North American soils than on mycorrhizas in European soils where A. petiolata is native. This antifungal effect appears to be due to specific flavonoid fractions in A. petiolata extracts. Furthermore, we found that suppression of North American mycorrhizal fungi by A. petiolata corresponds with severe inhibition of North American plant species that rely on these fungi, whereas congeneric European plants are weakly affected. These results indicate that phytochemicals, benign to resistant mycorrhizal symbionts in the home range, may be lethal to naïve native mutualists in the introduced range and indirectly suppress the plants that rely on them. © 2008 by the Ecological Society of America.&quot;,&quot;issue&quot;:&quot;4&quot;,&quot;volume&quot;:&quot;89&quot;,&quot;container-title-short&quot;:&quot;Ecology&quot;},&quot;isTemporary&quot;:false},{&quot;id&quot;:&quot;523fe285-d18c-34f6-a071-8691ba57f96a&quot;,&quot;itemData&quot;:{&quot;type&quot;:&quot;article-journal&quot;,&quot;id&quot;:&quot;523fe285-d18c-34f6-a071-8691ba57f96a&quot;,&quot;title&quot;:&quot;Low allelochemical concentrations detected in garlic mustard-invaded forest soils inhibit fungal growth and AMF spore germination&quot;,&quot;author&quot;:[{&quot;family&quot;:&quot;Cantor&quot;,&quot;given&quot;:&quot;Aaron&quot;,&quot;parse-names&quot;:false,&quot;dropping-particle&quot;:&quot;&quot;,&quot;non-dropping-particle&quot;:&quot;&quot;},{&quot;family&quot;:&quot;Hale&quot;,&quot;given&quot;:&quot;Alison&quot;,&quot;parse-names&quot;:false,&quot;dropping-particle&quot;:&quot;&quot;,&quot;non-dropping-particle&quot;:&quot;&quot;},{&quot;family&quot;:&quot;Aaron&quot;,&quot;given&quot;:&quot;Justin&quot;,&quot;parse-names&quot;:false,&quot;dropping-particle&quot;:&quot;&quot;,&quot;non-dropping-particle&quot;:&quot;&quot;},{&quot;family&quot;:&quot;Traw&quot;,&quot;given&quot;:&quot;M. Brian&quot;,&quot;parse-names&quot;:false,&quot;dropping-particle&quot;:&quot;&quot;,&quot;non-dropping-particle&quot;:&quot;&quot;},{&quot;family&quot;:&quot;Kalisz&quot;,&quot;given&quot;:&quot;Susan&quot;,&quot;parse-names&quot;:false,&quot;dropping-particle&quot;:&quot;&quot;,&quot;non-dropping-particle&quot;:&quot;&quot;}],&quot;container-title&quot;:&quot;Biological Invasions&quot;,&quot;DOI&quot;:&quot;10.1007/s10530-011-9986-x&quot;,&quot;ISSN&quot;:&quot;13873547&quot;,&quot;issued&quot;:{&quot;date-parts&quot;:[[2011]]},&quot;page&quot;:&quot;3015-3025&quot;,&quot;abstract&quot;:&quot;Garlic mustard's (Alliaria petiolata, Brassicaceae) invasive success is attributed in part to its release of allyl isothiocyanate (AITC) into the soil. AITC can disrupt beneficial arbuscular mycorrhizal fungi (AMF) associated with native plant roots, which limits their soil resource uptake. However, AITC and its precursor, sinigrin, have never been detected in garlic mustard-invaded forest soils. Here, we use high performance liquid chromatography (HPLC) and gas chromatography-mass spectrometry (GC-MS) to assess the concentration and bioactivity of these putative allelochemicals in paired forest plots uninvaded or invaded by garlic mustard. Our methods detected AITC and sinigrin only where garlic mustard was present and our recovery of AITC/sinigrin coincided with adult senescence. A bioassay of in situ fungal hyphae abundance revealed significantly reduced hyphal abundance in the presence of garlic mustard relative to uninvaded soils. Finally, the lowest concentration of AITC measured in the field (~0. 001 mM) is highly inhibitory to the spore germination of a forest AMF species, Glomus clarum. Together, our data provide the first direct evidence of garlic mustard-produced sinigrin and AITC in forest soils and demonstrate that even low levels of these chemicals have the potential to significantly suppress AMF growth and spore germination, strengthening their status as allelopathic novel weapons. © 2011 Springer Science+Business Media B.V.&quot;,&quot;issue&quot;:&quot;12&quot;,&quot;volume&quot;:&quot;13&quot;,&quot;container-title-short&quot;:&quot;Biol Invasions&quot;},&quot;isTemporary&quot;:false},{&quot;id&quot;:&quot;897a9992-b2a4-3933-a046-ae7e2738dceb&quot;,&quot;itemData&quot;:{&quot;type&quot;:&quot;article-journal&quot;,&quot;id&quot;:&quot;897a9992-b2a4-3933-a046-ae7e2738dceb&quot;,&quot;title&quot;:&quot;Fungal communities do not recover after removing invasive &lt;i&gt;Alliaria petiolata&lt;/i&gt; (garlic mustard)&quot;,&quot;author&quot;:[{&quot;family&quot;:&quot;Anthony&quot;,&quot;given&quot;:&quot;Mark A&quot;,&quot;parse-names&quot;:false,&quot;dropping-particle&quot;:&quot;&quot;,&quot;non-dropping-particle&quot;:&quot;&quot;},{&quot;family&quot;:&quot;Stinson&quot;,&quot;given&quot;:&quot;Kristina A&quot;,&quot;parse-names&quot;:false,&quot;dropping-particle&quot;:&quot;&quot;,&quot;non-dropping-particle&quot;:&quot;&quot;},{&quot;family&quot;:&quot;Trautwig&quot;,&quot;given&quot;:&quot;A N&quot;,&quot;parse-names&quot;:false,&quot;dropping-particle&quot;:&quot;&quot;,&quot;non-dropping-particle&quot;:&quot;&quot;},{&quot;family&quot;:&quot;Coates-Connor&quot;,&quot;given&quot;:&quot;E&quot;,&quot;parse-names&quot;:false,&quot;dropping-particle&quot;:&quot;&quot;,&quot;non-dropping-particle&quot;:&quot;&quot;},{&quot;family&quot;:&quot;Frey&quot;,&quot;given&quot;:&quot;Serita D&quot;,&quot;parse-names&quot;:false,&quot;dropping-particle&quot;:&quot;&quot;,&quot;non-dropping-particle&quot;:&quot;&quot;}],&quot;container-title&quot;:&quot;Biological Invasions&quot;,&quot;DOI&quot;:&quot;10.1007/s10530-019-02031-8&quot;,&quot;ISBN&quot;:&quot;0123456789&quot;,&quot;ISSN&quot;:&quot;15731464&quot;,&quot;URL&quot;:&quot;https://doi.org/10.1007/s10530-019-02031-8&quot;,&quot;issued&quot;:{&quot;date-parts&quot;:[[2019]]},&quot;page&quot;:&quot;3085-3099&quot;,&quot;abstract&quot;:&quot;The negative impacts of non-native invasive plants on native plants has prompted intensive eradication efforts, but whether eradication can restore soil microbial communities that are also sensitive to invasion is generally not considered. Some invasive plants, like Alliaria petiolata (garlic mustard), specifically alter soils in ways that promote the invasion process. Garlic mustard disrupts mycorrhizas, increases fungal pathogen loads, and elevates soil nutrient availability and soil pH; thus, the fungal community and soil property responses to garlic mustard eradication may be key to restoring ecosystem function in invaded forests. We conducted a garlic mustard eradication experiment at eight temperate, deciduous forests. 1 and 3 years after initiating annual garlic mustard removal (hand pulling), we collected soil samples and characterized fungal community structure using DNA metabarcoding alongside a suite of edaphic properties. We found that fungal richness, the number of shared fungal species, fungal biomass, and the relative abundance of fungal guilds became less similar to invaded plots by year three of eradication and more similar to uninvaded reference plots. However, fungal community composition did not resemble uninvaded communities by the third year of eradication and remained comparable to invaded communities. Soil chemical and physical properties also remained similar to invaded conditions. Overall soil abiotic–biotic restoration was not observed after 3 years of garlic mustard removal. Garlic mustard eradications may therefore not achieve management goals until soil physical, chemical, and biological properties become more similar to uninvaded forested areas or at least more dissimilar to invaded conditions that can promote invasion.&quot;,&quot;publisher&quot;:&quot;Springer International Publishing&quot;,&quot;issue&quot;:&quot;10&quot;,&quot;volume&quot;:&quot;21&quot;,&quot;container-title-short&quot;:&quot;Biol Invasions&quot;},&quot;isTemporary&quot;:false}]},{&quot;citationID&quot;:&quot;MENDELEY_CITATION_0fc5ce7b-9a28-4962-8269-72b99d9e68c0&quot;,&quot;properties&quot;:{&quot;noteIndex&quot;:0},&quot;isEdited&quot;:false,&quot;manualOverride&quot;:{&quot;isManuallyOverridden&quot;:true,&quot;citeprocText&quot;:&quot;(Bialic-Murphy et al., 2021; Burke, 2008; Burke et al., 2011; Cantor et al., 2011)&quot;,&quot;manualOverrideText&quot;:&quot;Bialic-Murphy et al., 2021; Burke, 2008; Burke et al., 2011; Cantor et al., 2011)&quot;},&quot;citationTag&quot;:&quot;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&quot;,&quot;citationItems&quot;:[{&quot;id&quot;:&quot;97f35e13-14d6-3590-a529-76e7132c5ceb&quot;,&quot;itemData&quot;:{&quot;type&quot;:&quot;article-journal&quot;,&quot;id&quot;:&quot;97f35e13-14d6-3590-a529-76e7132c5ceb&quot;,&quot;title&quot;:&quot;Effects of &lt;i&gt;Alliaria petiolata&lt;/i&gt; (garlic mustard; Brassicaceae) on mycorrhizal colonization and community structure in three herbaceous plants in a mixed deciduous forest&quot;,&quot;author&quot;:[{&quot;family&quot;:&quot;Burke&quot;,&quot;given&quot;:&quot;David J.&quot;,&quot;parse-names&quot;:false,&quot;dropping-particle&quot;:&quot;&quot;,&quot;non-dropping-particle&quot;:&quot;&quot;}],&quot;container-title&quot;:&quot;American Journal of Botany&quot;,&quot;DOI&quot;:&quot;10.3732/ajb.0800184&quot;,&quot;ISSN&quot;:&quot;00029122&quot;,&quot;issued&quot;:{&quot;date-parts&quot;:[[2008]]},&quot;page&quot;:&quot;1416-1425&quot;,&quot;abstract&quot;:&quot;Herbaceous plant species are important components of forest ecosystems, and their persistence in forests may be affected by invasive plant species that reduce mycorrhizal colonization of plant roots. I examined the effect of the invasive plant Alliaria petiolata on arbuscular mycorrhizal fungi (AMF) colonizing the roots of three forest plant species. AMF root colonization and community structure was examined from plants that were growing either in the absence or presence of Alliaria under natural forest conditions. AMF root colonization varied among the plant species but was not significantly affected by Alliaria. With molecular methods, ∼12 different taxa of AMF could be distinguished among the root samples, and these taxa belonged to the genera Acaulospora and Glomus, with Glomus dominating AMF communities. There were significant differences between the community of AMF colonizing roots of Maianthemum racemosum and Trillium grandiflorum, but only AMF communities of Maianthemum roots were significantly affected by Alliaria. Indicator species analysis found that an Acaulospora species type was a significant indicator of Maianthemum plants grown in the absence of Alliaria. These results suggest invasive plants like Alliaria may selectively suppress AMF fungi, and this suppression can affect AMF communities colonizing the roots of some native plant species.&quot;,&quot;issue&quot;:&quot;11&quot;,&quot;volume&quot;:&quot;95&quot;,&quot;container-title-short&quot;:&quot;Am J Bot&quot;},&quot;isTemporary&quot;:false},{&quot;id&quot;:&quot;793632af-427c-3df4-bbc7-3c8a4c0be727&quot;,&quot;itemData&quot;:{&quot;type&quot;:&quot;article-journal&quot;,&quot;id&quot;:&quot;793632af-427c-3df4-bbc7-3c8a4c0be727&quot;,&quot;title&quot;:&quot;Relationship between soil enzyme activities, nutrient cycling and soil fungal communities in a northern hardwood forest&quot;,&quot;author&quot;:[{&quot;family&quot;:&quot;Burke&quot;,&quot;given&quot;:&quot;David J.&quot;,&quot;parse-names&quot;:false,&quot;dropping-particle&quot;:&quot;&quot;,&quot;non-dropping-particle&quot;:&quot;&quot;},{&quot;family&quot;:&quot;Weintraub&quot;,&quot;given&quot;:&quot;Michael N.&quot;,&quot;parse-names&quot;:false,&quot;dropping-particle&quot;:&quot;&quot;,&quot;non-dropping-particle&quot;:&quot;&quot;},{&quot;family&quot;:&quot;Hewins&quot;,&quot;given&quot;:&quot;Charlotte R.&quot;,&quot;parse-names&quot;:false,&quot;dropping-particle&quot;:&quot;&quot;,&quot;non-dropping-particle&quot;:&quot;&quot;},{&quot;family&quot;:&quot;Kalisz&quot;,&quot;given&quot;:&quot;Susan&quot;,&quot;parse-names&quot;:false,&quot;dropping-particle&quot;:&quot;&quot;,&quot;non-dropping-particle&quot;:&quot;&quot;}],&quot;container-title&quot;:&quot;Soil Biology and Biochemistry&quot;,&quot;DOI&quot;:&quot;10.1016/j.soilbio.2010.12.014&quot;,&quot;ISSN&quot;:&quot;00380717&quot;,&quot;URL&quot;:&quot;http://dx.doi.org/10.1016/j.soilbio.2010.12.014&quot;,&quot;issued&quot;:{&quot;date-parts&quot;:[[2011]]},&quot;page&quot;:&quot;795-803&quot;,&quot;abstract&quot;:&quot;Soil fungi are highly diverse and act as the primary agents of nutrient cycling in forests. These fungal communities are often dominated by mycorrhizal fungi that form mutually beneficial relationships with plant roots and some mycorrhizal fungi produce extracellular and cell-bound enzymes that catalyze the hydrolysis of nitrogen (N)- and phosphorus (P)- containing compounds in soil organic matter. Here we investigated whether the community structure of different types of mycorrhizal fungi (arbuscular and ectomycorrhizal fungi) is correlated with soil chemistry and enzyme activity in a northern hardwood forest and whether these correlations change over the growing season. We quantified these relationships in an experimental paired plot study where white-tailed deer (access or excluded 4.5 yrs) treatment was crossed with garlic mustard (presence or removal 1 yr). We collected soil samples early and late in the growing season and analyzed them for soil chemistry, extracellular enzyme activity and molecular analysis of both arbuscular mycorrhizal (AM) and ectomycorrhizal/saprotrophic fungal communities using terminal restriction fragment length polymorphism (TRFLP). AM fungal communities did not change seasonally but were positively correlated with the activities of urease and leucine aminopeptidase (LAP), enzymes involved in N cycling. The density of garlic mustard was correlated with the presence of specific AM fungal species, while deer exclusion or access had no effect on either fungal community after 4.5 yrs. Ectomycorrhizal/saprotrophic fungal communities changed seasonally and were positively correlated with most soil enzymes, including enzymes involved in carbon (C), N and P cycling, but only during late summer sampling. Our results suggest that fine scale temporal and spatial changes in soil fungal communities may affect soil nutrient and carbon cycling. Although AM fungi are not generally considered capable of producing extracellular enzymes, the correlation between some AM taxa and the activity of N acquisition enzymes suggests that these fungi may play a role in forest understory N cycling. © 2011 Elsevier Ltd.&quot;,&quot;publisher&quot;:&quot;Elsevier Ltd&quot;,&quot;issue&quot;:&quot;4&quot;,&quot;volume&quot;:&quot;43&quot;,&quot;container-title-short&quot;:&quot;Soil Biol Biochem&quot;},&quot;isTemporary&quot;:false},{&quot;id&quot;:&quot;523fe285-d18c-34f6-a071-8691ba57f96a&quot;,&quot;itemData&quot;:{&quot;type&quot;:&quot;article-journal&quot;,&quot;id&quot;:&quot;523fe285-d18c-34f6-a071-8691ba57f96a&quot;,&quot;title&quot;:&quot;Low allelochemical concentrations detected in garlic mustard-invaded forest soils inhibit fungal growth and AMF spore germination&quot;,&quot;author&quot;:[{&quot;family&quot;:&quot;Cantor&quot;,&quot;given&quot;:&quot;Aaron&quot;,&quot;parse-names&quot;:false,&quot;dropping-particle&quot;:&quot;&quot;,&quot;non-dropping-particle&quot;:&quot;&quot;},{&quot;family&quot;:&quot;Hale&quot;,&quot;given&quot;:&quot;Alison&quot;,&quot;parse-names&quot;:false,&quot;dropping-particle&quot;:&quot;&quot;,&quot;non-dropping-particle&quot;:&quot;&quot;},{&quot;family&quot;:&quot;Aaron&quot;,&quot;given&quot;:&quot;Justin&quot;,&quot;parse-names&quot;:false,&quot;dropping-particle&quot;:&quot;&quot;,&quot;non-dropping-particle&quot;:&quot;&quot;},{&quot;family&quot;:&quot;Traw&quot;,&quot;given&quot;:&quot;M. Brian&quot;,&quot;parse-names&quot;:false,&quot;dropping-particle&quot;:&quot;&quot;,&quot;non-dropping-particle&quot;:&quot;&quot;},{&quot;family&quot;:&quot;Kalisz&quot;,&quot;given&quot;:&quot;Susan&quot;,&quot;parse-names&quot;:false,&quot;dropping-particle&quot;:&quot;&quot;,&quot;non-dropping-particle&quot;:&quot;&quot;}],&quot;container-title&quot;:&quot;Biological Invasions&quot;,&quot;DOI&quot;:&quot;10.1007/s10530-011-9986-x&quot;,&quot;ISSN&quot;:&quot;13873547&quot;,&quot;issued&quot;:{&quot;date-parts&quot;:[[2011]]},&quot;page&quot;:&quot;3015-3025&quot;,&quot;abstract&quot;:&quot;Garlic mustard's (Alliaria petiolata, Brassicaceae) invasive success is attributed in part to its release of allyl isothiocyanate (AITC) into the soil. AITC can disrupt beneficial arbuscular mycorrhizal fungi (AMF) associated with native plant roots, which limits their soil resource uptake. However, AITC and its precursor, sinigrin, have never been detected in garlic mustard-invaded forest soils. Here, we use high performance liquid chromatography (HPLC) and gas chromatography-mass spectrometry (GC-MS) to assess the concentration and bioactivity of these putative allelochemicals in paired forest plots uninvaded or invaded by garlic mustard. Our methods detected AITC and sinigrin only where garlic mustard was present and our recovery of AITC/sinigrin coincided with adult senescence. A bioassay of in situ fungal hyphae abundance revealed significantly reduced hyphal abundance in the presence of garlic mustard relative to uninvaded soils. Finally, the lowest concentration of AITC measured in the field (~0. 001 mM) is highly inhibitory to the spore germination of a forest AMF species, Glomus clarum. Together, our data provide the first direct evidence of garlic mustard-produced sinigrin and AITC in forest soils and demonstrate that even low levels of these chemicals have the potential to significantly suppress AMF growth and spore germination, strengthening their status as allelopathic novel weapons. © 2011 Springer Science+Business Media B.V.&quot;,&quot;issue&quot;:&quot;12&quot;,&quot;volume&quot;:&quot;13&quot;,&quot;container-title-short&quot;:&quot;Biol Invasions&quot;},&quot;isTemporary&quot;:false},{&quot;id&quot;:&quot;be751b2b-db60-3fe9-afcd-b76e2df83848&quot;,&quot;itemData&quot;:{&quot;type&quot;:&quot;article-journal&quot;,&quot;id&quot;:&quot;be751b2b-db60-3fe9-afcd-b76e2df83848&quot;,&quot;title&quot;:&quot;Invasion‐induced root–fungal disruptions alter plant water and nitrogen economies&quot;,&quot;author&quot;:[{&quot;family&quot;:&quot;Bialic-Murphy&quot;,&quot;given&quot;:&quot;Lalasia&quot;,&quot;parse-names&quot;:false,&quot;dropping-particle&quot;:&quot;&quot;,&quot;non-dropping-particle&quot;:&quot;&quot;},{&quot;family&quot;:&quot;Smith&quot;,&quot;given&quot;:&quot;Nicholas G&quot;,&quot;parse-names&quot;:false,&quot;dropping-particle&quot;:&quot;&quot;,&quot;non-dropping-particle&quot;:&quot;&quot;},{&quot;family&quot;:&quot;Voothuluru&quot;,&quot;given&quot;:&quot;Priya&quot;,&quot;parse-names&quot;:false,&quot;dropping-particle&quot;:&quot;&quot;,&quot;non-dropping-particle&quot;:&quot;&quot;},{&quot;family&quot;:&quot;McElderry&quot;,&quot;given&quot;:&quot;Robert M&quot;,&quot;parse-names&quot;:false,&quot;dropping-particle&quot;:&quot;&quot;,&quot;non-dropping-particle&quot;:&quot;&quot;},{&quot;family&quot;:&quot;Roche&quot;,&quot;given&quot;:&quot;Morgan D&quot;,&quot;parse-names&quot;:false,&quot;dropping-particle&quot;:&quot;&quot;,&quot;non-dropping-particle&quot;:&quot;&quot;},{&quot;family&quot;:&quot;Cassidy&quot;,&quot;given&quot;:&quot;Steven T&quot;,&quot;parse-names&quot;:false,&quot;dropping-particle&quot;:&quot;&quot;,&quot;non-dropping-particle&quot;:&quot;&quot;},{&quot;family&quot;:&quot;Kivlin&quot;,&quot;given&quot;:&quot;Stephanie N&quot;,&quot;parse-names&quot;:false,&quot;dropping-particle&quot;:&quot;&quot;,&quot;non-dropping-particle&quot;:&quot;&quot;},{&quot;family&quot;:&quot;Kalisz&quot;,&quot;given&quot;:&quot;Susan&quot;,&quot;parse-names&quot;:false,&quot;dropping-particle&quot;:&quot;&quot;,&quot;non-dropping-particle&quot;:&quot;&quot;}],&quot;container-title&quot;:&quot;Ecology Letters&quot;,&quot;editor&quot;:[{&quot;family&quot;:&quot;Rejmanek&quot;,&quot;given&quot;:&quot;Marcel&quot;,&quot;parse-names&quot;:false,&quot;dropping-particle&quot;:&quot;&quot;,&quot;non-dropping-particle&quot;:&quot;&quot;}],&quot;DOI&quot;:&quot;10.1111/ele.13724&quot;,&quot;ISSN&quot;:&quot;1461-023X&quot;,&quot;PMID&quot;:&quot;33759325&quot;,&quot;URL&quot;:&quot;https://onlinelibrary.wiley.com/doi/10.1111/ele.13724&quot;,&quot;issued&quot;:{&quot;date-parts&quot;:[[2021,6,23]]},&quot;page&quot;:&quot;1145-1156&quot;,&quot;abstract&quot;:&quot;Despite widespread evidence that biological invasion influences both the biotic and abiotic soil environments, the extent to which these two pathways underpin the effects of invasion on plant traits and performance remains unknown. Leveraging a long‐term (14‐year) field experiment, we show that an allelochemical‐producing invader affects plants through biotic mechanisms, altering the soil fungal community composition, with no apparent shifts in soil nutrient availability. Changes in belowground fungal communities resulted in high costs of nutrient uptake for native perennials and a shift in plant traits linked to their water and nutrient use efficiencies. Some plants in the invaded community compensate for the disruption of nutritional symbionts and reduced nutrient provisioning by sanctioning more nitrogen to photosynthesis and expending more water, which demonstrates a trade‐off in trait investment. For the first time, we show that the disruption of belowground nutritional symbionts can drive plants towards alternative regions of their trait space in order to maintain water and nutrient economics.&quot;,&quot;issue&quot;:&quot;6&quot;,&quot;volume&quot;:&quot;24&quot;,&quot;container-title-short&quot;:&quot;Ecol Lett&quot;},&quot;isTemporary&quot;:false}]},{&quot;citationID&quot;:&quot;MENDELEY_CITATION_5bff9291-0434-46e9-823f-bfc3bbcef9a7&quot;,&quot;properties&quot;:{&quot;noteIndex&quot;:0},&quot;isEdited&quot;:false,&quot;manualOverride&quot;:{&quot;isManuallyOverridden&quot;:false,&quot;citeprocText&quot;:&quot;(Bialic-Murphy et al., 2020, 2021; Hale et al., 2016; Roche et al., 2021, 2023)&quot;,&quot;manualOverrideText&quot;:&quot;&quot;},&quot;citationTag&quot;:&quot;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&quot;,&quot;citationItems&quot;:[{&quot;id&quot;:&quot;0c2ad7e0-9564-30cf-8885-d95a31cf0c58&quot;,&quot;itemData&quot;:{&quot;type&quot;:&quot;article-journal&quot;,&quot;id&quot;:&quot;0c2ad7e0-9564-30cf-8885-d95a31cf0c58&quot;,&quot;title&quot;:&quot;Invader disruption of belowground plant mutualisms reduces carbon acquisition and alters allocation patterns in a native forest herb&quot;,&quot;author&quot;:[{&quot;family&quot;:&quot;Hale&quot;,&quot;given&quot;:&quot;Alison N&quot;,&quot;parse-names&quot;:false,&quot;dropping-particle&quot;:&quot;&quot;,&quot;non-dropping-particle&quot;:&quot;&quot;},{&quot;family&quot;:&quot;Lapointe&quot;,&quot;given&quot;:&quot;Line&quot;,&quot;parse-names&quot;:false,&quot;dropping-particle&quot;:&quot;&quot;,&quot;non-dropping-particle&quot;:&quot;&quot;},{&quot;family&quot;:&quot;Kalisz&quot;,&quot;given&quot;:&quot;Susan&quot;,&quot;parse-names&quot;:false,&quot;dropping-particle&quot;:&quot;&quot;,&quot;non-dropping-particle&quot;:&quot;&quot;}],&quot;container-title&quot;:&quot;New Phytologist&quot;,&quot;DOI&quot;:&quot;10.1111/nph.13709&quot;,&quot;ISSN&quot;:&quot;14698137&quot;,&quot;PMID&quot;:&quot;26506529&quot;,&quot;issued&quot;:{&quot;date-parts&quot;:[[2016]]},&quot;page&quot;:&quot;542-549&quot;,&quot;abstract&quot;:&quot;Invasive plants impose novel selection pressures on naïve mutualistic interactions between native plants and their partners. As most plants critically rely on root fungal symbionts (RFSs) for soil resources, invaders that disrupt plant-RFS mutualisms can significantly depress native plant fitness. Here, we investigate the consequences of RFS mutualism disruption on native plant fitness in a glasshouse experiment with a forest invader that produces known anti-fungal allelochemicals. Over 5 months, we regularly applied either green leaves of the allelopathic invader Alliaria petiolata, a nonsystemic fungicide to simulate A. petiolata's effects, or green leaves of nonallelopathic Hesperis matronalis (control) to pots containing the native Maianthemum racemosum and its RFSs. We repeatedly measured M. racemosum physiology and harvested plants periodically to assess carbon allocation. Alliaria petiolata and fungicide treatment effects were indistinguishable: we observed inhibition of the RFS soil hyphal network and significant reductions in M. racemosum physiology (photosynthesis, transpiration and conductance) and allocation (carbon storage, root biomass and asexual reproduction) in both treatments relative to the control. Our findings suggest a general mechanistic hypothesis for local extinction of native species in ecosystems challenged by allelopathic invaders: RFS mutualism disruption drives carbon stress, subsequent declines in native plant vigor, and, if chronic, declines in RFS-dependent species abundance.&quot;,&quot;issue&quot;:&quot;2&quot;,&quot;volume&quot;:&quot;209&quot;,&quot;container-title-short&quot;:&quot;&quot;},&quot;isTemporary&quot;:false},{&quot;id&quot;:&quot;be751b2b-db60-3fe9-afcd-b76e2df83848&quot;,&quot;itemData&quot;:{&quot;type&quot;:&quot;article-journal&quot;,&quot;id&quot;:&quot;be751b2b-db60-3fe9-afcd-b76e2df83848&quot;,&quot;title&quot;:&quot;Invasion‐induced root–fungal disruptions alter plant water and nitrogen economies&quot;,&quot;author&quot;:[{&quot;family&quot;:&quot;Bialic-Murphy&quot;,&quot;given&quot;:&quot;Lalasia&quot;,&quot;parse-names&quot;:false,&quot;dropping-particle&quot;:&quot;&quot;,&quot;non-dropping-particle&quot;:&quot;&quot;},{&quot;family&quot;:&quot;Smith&quot;,&quot;given&quot;:&quot;Nicholas G&quot;,&quot;parse-names&quot;:false,&quot;dropping-particle&quot;:&quot;&quot;,&quot;non-dropping-particle&quot;:&quot;&quot;},{&quot;family&quot;:&quot;Voothuluru&quot;,&quot;given&quot;:&quot;Priya&quot;,&quot;parse-names&quot;:false,&quot;dropping-particle&quot;:&quot;&quot;,&quot;non-dropping-particle&quot;:&quot;&quot;},{&quot;family&quot;:&quot;McElderry&quot;,&quot;given&quot;:&quot;Robert M&quot;,&quot;parse-names&quot;:false,&quot;dropping-particle&quot;:&quot;&quot;,&quot;non-dropping-particle&quot;:&quot;&quot;},{&quot;family&quot;:&quot;Roche&quot;,&quot;given&quot;:&quot;Morgan D&quot;,&quot;parse-names&quot;:false,&quot;dropping-particle&quot;:&quot;&quot;,&quot;non-dropping-particle&quot;:&quot;&quot;},{&quot;family&quot;:&quot;Cassidy&quot;,&quot;given&quot;:&quot;Steven T&quot;,&quot;parse-names&quot;:false,&quot;dropping-particle&quot;:&quot;&quot;,&quot;non-dropping-particle&quot;:&quot;&quot;},{&quot;family&quot;:&quot;Kivlin&quot;,&quot;given&quot;:&quot;Stephanie N&quot;,&quot;parse-names&quot;:false,&quot;dropping-particle&quot;:&quot;&quot;,&quot;non-dropping-particle&quot;:&quot;&quot;},{&quot;family&quot;:&quot;Kalisz&quot;,&quot;given&quot;:&quot;Susan&quot;,&quot;parse-names&quot;:false,&quot;dropping-particle&quot;:&quot;&quot;,&quot;non-dropping-particle&quot;:&quot;&quot;}],&quot;container-title&quot;:&quot;Ecology Letters&quot;,&quot;editor&quot;:[{&quot;family&quot;:&quot;Rejmanek&quot;,&quot;given&quot;:&quot;Marcel&quot;,&quot;parse-names&quot;:false,&quot;dropping-particle&quot;:&quot;&quot;,&quot;non-dropping-particle&quot;:&quot;&quot;}],&quot;DOI&quot;:&quot;10.1111/ele.13724&quot;,&quot;ISSN&quot;:&quot;1461-023X&quot;,&quot;PMID&quot;:&quot;33759325&quot;,&quot;URL&quot;:&quot;https://onlinelibrary.wiley.com/doi/10.1111/ele.13724&quot;,&quot;issued&quot;:{&quot;date-parts&quot;:[[2021,6,23]]},&quot;page&quot;:&quot;1145-1156&quot;,&quot;abstract&quot;:&quot;Despite widespread evidence that biological invasion influences both the biotic and abiotic soil environments, the extent to which these two pathways underpin the effects of invasion on plant traits and performance remains unknown. Leveraging a long‐term (14‐year) field experiment, we show that an allelochemical‐producing invader affects plants through biotic mechanisms, altering the soil fungal community composition, with no apparent shifts in soil nutrient availability. Changes in belowground fungal communities resulted in high costs of nutrient uptake for native perennials and a shift in plant traits linked to their water and nutrient use efficiencies. Some plants in the invaded community compensate for the disruption of nutritional symbionts and reduced nutrient provisioning by sanctioning more nitrogen to photosynthesis and expending more water, which demonstrates a trade‐off in trait investment. For the first time, we show that the disruption of belowground nutritional symbionts can drive plants towards alternative regions of their trait space in order to maintain water and nutrient economics.&quot;,&quot;issue&quot;:&quot;6&quot;,&quot;volume&quot;:&quot;24&quot;,&quot;container-title-short&quot;:&quot;Ecol Lett&quot;},&quot;isTemporary&quot;:false},{&quot;id&quot;:&quot;63006612-3ad2-3021-9578-50b99fe78d1b&quot;,&quot;itemData&quot;:{&quot;type&quot;:&quot;article-journal&quot;,&quot;id&quot;:&quot;63006612-3ad2-3021-9578-50b99fe78d1b&quot;,&quot;title&quot;:&quot;Negative effects of an allelopathic invader on AM fungal plant species drive community-level responses&quot;,&quot;author&quot;:[{&quot;family&quot;:&quot;Roche&quot;,&quot;given&quot;:&quot;Morgan D&quot;,&quot;parse-names&quot;:false,&quot;dropping-particle&quot;:&quot;&quot;,&quot;non-dropping-particle&quot;:&quot;&quot;},{&quot;family&quot;:&quot;Pearse&quot;,&quot;given&quot;:&quot;Ian S&quot;,&quot;parse-names&quot;:false,&quot;dropping-particle&quot;:&quot;&quot;,&quot;non-dropping-particle&quot;:&quot;&quot;},{&quot;family&quot;:&quot;Bialic-Murphy&quot;,&quot;given&quot;:&quot;Lalasia&quot;,&quot;parse-names&quot;:false,&quot;dropping-particle&quot;:&quot;&quot;,&quot;non-dropping-particle&quot;:&quot;&quot;},{&quot;family&quot;:&quot;Kivlin&quot;,&quot;given&quot;:&quot;Stephanie N&quot;,&quot;parse-names&quot;:false,&quot;dropping-particle&quot;:&quot;&quot;,&quot;non-dropping-particle&quot;:&quot;&quot;},{&quot;family&quot;:&quot;Sofaer&quot;,&quot;given&quot;:&quot;Helen R&quot;,&quot;parse-names&quot;:false,&quot;dropping-particle&quot;:&quot;&quot;,&quot;non-dropping-particle&quot;:&quot;&quot;},{&quot;family&quot;:&quot;Kalisz&quot;,&quot;given&quot;:&quot;Susan&quot;,&quot;parse-names&quot;:false,&quot;dropping-particle&quot;:&quot;&quot;,&quot;non-dropping-particle&quot;:&quot;&quot;}],&quot;container-title&quot;:&quot;Ecology&quot;,&quot;DOI&quot;:&quot;10.1002/ecy.3201&quot;,&quot;ISSN&quot;:&quot;19399170&quot;,&quot;PMID&quot;:&quot;32970846&quot;,&quot;issued&quot;:{&quot;date-parts&quot;:[[2021]]},&quot;page&quot;:&quot;1-12&quot;,&quot;abstract&quot;:&quot;The mechanisms causing invasive species impact are rarely empirically tested, limiting our ability to understand and predict subsequent changes in invaded plant communities. Invader disruption of native mutualistic interactions is a mechanism expected to have negative effects on native plant species. Specifically, disruption of native plant-fungal mutualisms may provide non-mycorrhizal plant invaders an advantage over mycorrhizal native plants. Invasive Alliaria petiolata (garlic mustard) produces secondary chemicals toxic to soil microorganisms including mycorrhizal fungi, and is known to induce physiological stress and reduce population growth rates of native forest understory plant species. Here, we report on a 11-yr manipulative field experiment in replicated forest plots testing if the effects of removal of garlic mustard on the plant community support the mutualism disruption hypothesis within the entire understory herbaceous community. We compare community responses for two functional groups: the mycorrhizal vs. the non-mycorrhizal plant communities. Our results show that garlic mustard weeding alters the community composition, decreases community evenness, and increases the abundance of understory herbs that associate with mycorrhizal fungi. Conversely, garlic mustard has no significant effects on the non-mycorrhizal plant community. Consistent with the mutualism disruption hypothesis, our results demonstrate that allelochemical producing invaders modify the plant community by disproportionately impacting mycorrhizal plant species. We also demonstrate the importance of incorporating causal mechanisms of biological invasion to elucidate patterns and predict community-level responses.&quot;,&quot;issue&quot;:&quot;1&quot;,&quot;volume&quot;:&quot;102&quot;,&quot;container-title-short&quot;:&quot;Ecology&quot;},&quot;isTemporary&quot;:false},{&quot;id&quot;:&quot;57fe4cd9-a5ce-318c-92e7-7daa8dbc185c&quot;,&quot;itemData&quot;:{&quot;type&quot;:&quot;article-journal&quot;,&quot;id&quot;:&quot;57fe4cd9-a5ce-318c-92e7-7daa8dbc185c&quot;,&quot;title&quot;:&quot;Direct effects of a non-native invader erode native plant fitness in the forest understory&quot;,&quot;author&quot;:[{&quot;family&quot;:&quot;Bialic-Murphy&quot;,&quot;given&quot;:&quot;Lalasia&quot;,&quot;parse-names&quot;:false,&quot;dropping-particle&quot;:&quot;&quot;,&quot;non-dropping-particle&quot;:&quot;&quot;},{&quot;family&quot;:&quot;Brouwer&quot;,&quot;given&quot;:&quot;Nathan L&quot;,&quot;parse-names&quot;:false,&quot;dropping-particle&quot;:&quot;&quot;,&quot;non-dropping-particle&quot;:&quot;&quot;},{&quot;family&quot;:&quot;Kalisz&quot;,&quot;given&quot;:&quot;Susan&quot;,&quot;parse-names&quot;:false,&quot;dropping-particle&quot;:&quot;&quot;,&quot;non-dropping-particle&quot;:&quot;&quot;}],&quot;container-title&quot;:&quot;Journal of Ecology&quot;,&quot;DOI&quot;:&quot;10.1111/1365-2745.13233&quot;,&quot;ISSN&quot;:&quot;13652745&quot;,&quot;issued&quot;:{&quot;date-parts&quot;:[[2020]]},&quot;page&quot;:&quot;189-198&quot;,&quot;abstract&quot;:&quot;The direct role of non-native plant invaders in driving negative population- and community-level processes of native species has been recently questioned. Addressing this controversy requires determining quantitatively if invaders negatively affect native population fitness. Because the invasion of non-natives often coincides with other anthropogenic stressors, experiments that partition the putative impact of non-natives from other known stressors and assess their potential synergies are required. While many studies have examined the effects of non-natives on components of native plant performance, studies that decompose the net fitness effects of non-natives from other anthropogenic stressors on population growth rate are lacking. We used 6 years of detailed demographic data to parameterize a size-dependent integral projection model to examine the individual and combined effects of an allelochemical-producing invader (Alliaria petiolata) and an overabundant ungulate herbivore (Odocoileus virginianus) on the population dynamics of an understory perennial (Trillium erectum). We show that Alliaria consistently and negatively affects the population dynamics of Trillium. Specifically, this invader reduces native population growth rate and alters the size distribution of the population at equilibrium. Alliaria also works in concert with the known negative impacts of overabundant white-tailed deer, illustrating the additive effects of anthropogenic stressors on native plant dynamics. Synthesis. Alliaria's effects on vital rates differed in magnitude and sign across the native's life cycle, highlighting the importance of detailed demographic analyses. Our study provides novel empirical support for the claim that non-native invasive species can significantly and directly reduce the fitness of native plants.&quot;,&quot;issue&quot;:&quot;1&quot;,&quot;volume&quot;:&quot;108&quot;},&quot;isTemporary&quot;:false},{&quot;id&quot;:&quot;c4e809af-7902-3317-81e7-2ee0e59fded0&quot;,&quot;itemData&quot;:{&quot;type&quot;:&quot;article-journal&quot;,&quot;id&quot;:&quot;c4e809af-7902-3317-81e7-2ee0e59fded0&quot;,&quot;title&quot;:&quot;Invasion-mediated mutualism disruption is evident across heterogeneous environmental conditions and varying invasion intensities&quot;,&quot;author&quot;:[{&quot;family&quot;:&quot;Roche&quot;,&quot;given&quot;:&quot;Morgan D&quot;,&quot;parse-names&quot;:false,&quot;dropping-particle&quot;:&quot;&quot;,&quot;non-dropping-particle&quot;:&quot;&quot;},{&quot;family&quot;:&quot;Pearse&quot;,&quot;given&quot;:&quot;Ian S&quot;,&quot;parse-names&quot;:false,&quot;dropping-particle&quot;:&quot;&quot;,&quot;non-dropping-particle&quot;:&quot;&quot;},{&quot;family&quot;:&quot;Sofaer&quot;,&quot;given&quot;:&quot;Helen R&quot;,&quot;parse-names&quot;:false,&quot;dropping-particle&quot;:&quot;&quot;,&quot;non-dropping-particle&quot;:&quot;&quot;},{&quot;family&quot;:&quot;Kivlin&quot;,&quot;given&quot;:&quot;Stephanie N&quot;,&quot;parse-names&quot;:false,&quot;dropping-particle&quot;:&quot;&quot;,&quot;non-dropping-particle&quot;:&quot;&quot;},{&quot;family&quot;:&quot;Spyreas&quot;,&quot;given&quot;:&quot;Greg&quot;,&quot;parse-names&quot;:false,&quot;dropping-particle&quot;:&quot;&quot;,&quot;non-dropping-particle&quot;:&quot;&quot;},{&quot;family&quot;:&quot;Zaya&quot;,&quot;given&quot;:&quot;David N&quot;,&quot;parse-names&quot;:false,&quot;dropping-particle&quot;:&quot;&quot;,&quot;non-dropping-particle&quot;:&quot;&quot;},{&quot;family&quot;:&quot;Kalisz&quot;,&quot;given&quot;:&quot;Susan&quot;,&quot;parse-names&quot;:false,&quot;dropping-particle&quot;:&quot;&quot;,&quot;non-dropping-particle&quot;:&quot;&quot;}],&quot;container-title&quot;:&quot;Ecography&quot;,&quot;DOI&quot;:&quot;10.1111/ecog.06434&quot;,&quot;ISSN&quot;:&quot;16000587&quot;,&quot;issued&quot;:{&quot;date-parts&quot;:[[2023]]},&quot;page&quot;:&quot;1-11&quot;,&quot;abstract&quot;:&quot;The impact of a biological invasion on native communities is expected to be uneven across invaded landscapes due to differences in local abiotic conditions, invader abundance, and traits and composition of the native community. One way to improve predictive ability about the impact of an invasive species given variable conditions is to exploit known mechanisms driving invasive species' success. Invasive plants frequently exhibit allelopathic traits, which can be directly toxic to plants or indirectly impact them via disruption of root symbionts, including mycorrhizal fungi. The indirect mechanism – mutualism disruption – is predicted to impact plants that rely on mycorrhizas but not affect non-mycorrhizal plant species. To assess whether invader-driven mutualism disruption explains observed changes in native plant communities, we analyzed long-term (1998–2018) plant cover data from forest plots across the state of Illinois. We evaluated native plant communities experiencing a range of abundance of invasive allelopathic garlic mustard Alliaria petiolata and varying environmental conditions. Consistent with the mutualism disruption hypothesis, we showed that as garlic mustard abundance increased over time in 0.25 m2 sampling quadrats, the abundance of mycorrhizal plant species decreased, but non-mycorrhizal plant species did not. Over space and time, garlic mustard abundance predicted plant abundances and diversity at the quadrat level, but this relationship was not present at a larger scale when quadrats were aggregated within sites. Garlic mustard's impact on the plant community was highly localized, yet it was as important as abiotic variables for predicting local plant diversity. We showed that garlic mustard abundance was a key predictor of patterns of plant diversity across invasion intensity and environmental heterogeneity in a way that is consistent with mutualism disruption. Our work indicates that the mutualism disruption hypothesis can provide generalizable predictions of the impacts of allelopathic invasive plants that are evident at a broad spatial scale.&quot;,&quot;issue&quot;:&quot;7&quot;,&quot;volume&quot;:&quot;2023&quot;,&quot;container-title-short&quot;:&quot;Ecography&quot;},&quot;isTemporary&quot;:false}]},{&quot;citationID&quot;:&quot;MENDELEY_CITATION_3a32b14f-4cf9-4195-a246-457a673abed6&quot;,&quot;properties&quot;:{&quot;noteIndex&quot;:0},&quot;isEdited&quot;:false,&quot;manualOverride&quot;:{&quot;isManuallyOverridden&quot;:false,&quot;citeprocText&quot;:&quot;(Callaway et al., 2008; Roche et al., 2021, 2023)&quot;,&quot;manualOverrideText&quot;:&quot;&quot;},&quot;citationTag&quot;:&quot;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&quot;,&quot;citationItems&quot;:[{&quot;id&quot;:&quot;03b843ec-2547-3b02-a603-c2827d347d17&quot;,&quot;itemData&quot;:{&quot;type&quot;:&quot;article-journal&quot;,&quot;id&quot;:&quot;03b843ec-2547-3b02-a603-c2827d347d17&quot;,&quot;title&quot;:&quot;Novel weapons: Invasive plant suppresses fungal mutualists in America but not in its native Europe&quot;,&quot;author&quot;:[{&quot;family&quot;:&quot;Callaway&quot;,&quot;given&quot;:&quot;Ragan M&quot;,&quot;parse-names&quot;:false,&quot;dropping-particle&quot;:&quot;&quot;,&quot;non-dropping-particle&quot;:&quot;&quot;},{&quot;family&quot;:&quot;Cipollini&quot;,&quot;given&quot;:&quot;Don&quot;,&quot;parse-names&quot;:false,&quot;dropping-particle&quot;:&quot;&quot;,&quot;non-dropping-particle&quot;:&quot;&quot;},{&quot;family&quot;:&quot;Barto&quot;,&quot;given&quot;:&quot;Kathryn&quot;,&quot;parse-names&quot;:false,&quot;dropping-particle&quot;:&quot;&quot;,&quot;non-dropping-particle&quot;:&quot;&quot;},{&quot;family&quot;:&quot;Thelen&quot;,&quot;given&quot;:&quot;Giles C&quot;,&quot;parse-names&quot;:false,&quot;dropping-particle&quot;:&quot;&quot;,&quot;non-dropping-particle&quot;:&quot;&quot;},{&quot;family&quot;:&quot;Hallett&quot;,&quot;given&quot;:&quot;Steven G&quot;,&quot;parse-names&quot;:false,&quot;dropping-particle&quot;:&quot;&quot;,&quot;non-dropping-particle&quot;:&quot;&quot;},{&quot;family&quot;:&quot;Prati&quot;,&quot;given&quot;:&quot;Daniel&quot;,&quot;parse-names&quot;:false,&quot;dropping-particle&quot;:&quot;&quot;,&quot;non-dropping-particle&quot;:&quot;&quot;},{&quot;family&quot;:&quot;Stinson&quot;,&quot;given&quot;:&quot;Kristina&quot;,&quot;parse-names&quot;:false,&quot;dropping-particle&quot;:&quot;&quot;,&quot;non-dropping-particle&quot;:&quot;&quot;},{&quot;family&quot;:&quot;Klironomos&quot;,&quot;given&quot;:&quot;John&quot;,&quot;parse-names&quot;:false,&quot;dropping-particle&quot;:&quot;&quot;,&quot;non-dropping-particle&quot;:&quot;&quot;}],&quot;container-title&quot;:&quot;Ecology&quot;,&quot;DOI&quot;:&quot;10.1890/07-0370.1&quot;,&quot;ISSN&quot;:&quot;00129658&quot;,&quot;PMID&quot;:&quot;18481529&quot;,&quot;issued&quot;:{&quot;date-parts&quot;:[[2008]]},&quot;page&quot;:&quot;1043-1055&quot;,&quot;abstract&quot;:&quot;Why some invasive plant species transmogrify from weak competitors at home to strong competitors abroad remains one of the most elusive questions in ecology. Some evidence suggests that disproportionately high densities of some invaders are due to the release of biochemicals that are novel, and therefore harmful, to naïve organisms in their new range. So far, such evidence has been restricted to the direct phytotoxic effects of plants on other plants. Here we found that one of North America's most aggressive invaders of undisturbed forest understories, Alliaria petiolata (garlic mustard) and a plant that inhibits mycorrhizal fungal mutualists of North American native plants, has far stronger inhibitory effects on mycorrhizas in invaded North American soils than on mycorrhizas in European soils where A. petiolata is native. This antifungal effect appears to be due to specific flavonoid fractions in A. petiolata extracts. Furthermore, we found that suppression of North American mycorrhizal fungi by A. petiolata corresponds with severe inhibition of North American plant species that rely on these fungi, whereas congeneric European plants are weakly affected. These results indicate that phytochemicals, benign to resistant mycorrhizal symbionts in the home range, may be lethal to naïve native mutualists in the introduced range and indirectly suppress the plants that rely on them. © 2008 by the Ecological Society of America.&quot;,&quot;issue&quot;:&quot;4&quot;,&quot;volume&quot;:&quot;89&quot;,&quot;container-title-short&quot;:&quot;Ecology&quot;},&quot;isTemporary&quot;:false},{&quot;id&quot;:&quot;63006612-3ad2-3021-9578-50b99fe78d1b&quot;,&quot;itemData&quot;:{&quot;type&quot;:&quot;article-journal&quot;,&quot;id&quot;:&quot;63006612-3ad2-3021-9578-50b99fe78d1b&quot;,&quot;title&quot;:&quot;Negative effects of an allelopathic invader on AM fungal plant species drive community-level responses&quot;,&quot;author&quot;:[{&quot;family&quot;:&quot;Roche&quot;,&quot;given&quot;:&quot;Morgan D&quot;,&quot;parse-names&quot;:false,&quot;dropping-particle&quot;:&quot;&quot;,&quot;non-dropping-particle&quot;:&quot;&quot;},{&quot;family&quot;:&quot;Pearse&quot;,&quot;given&quot;:&quot;Ian S&quot;,&quot;parse-names&quot;:false,&quot;dropping-particle&quot;:&quot;&quot;,&quot;non-dropping-particle&quot;:&quot;&quot;},{&quot;family&quot;:&quot;Bialic-Murphy&quot;,&quot;given&quot;:&quot;Lalasia&quot;,&quot;parse-names&quot;:false,&quot;dropping-particle&quot;:&quot;&quot;,&quot;non-dropping-particle&quot;:&quot;&quot;},{&quot;family&quot;:&quot;Kivlin&quot;,&quot;given&quot;:&quot;Stephanie N&quot;,&quot;parse-names&quot;:false,&quot;dropping-particle&quot;:&quot;&quot;,&quot;non-dropping-particle&quot;:&quot;&quot;},{&quot;family&quot;:&quot;Sofaer&quot;,&quot;given&quot;:&quot;Helen R&quot;,&quot;parse-names&quot;:false,&quot;dropping-particle&quot;:&quot;&quot;,&quot;non-dropping-particle&quot;:&quot;&quot;},{&quot;family&quot;:&quot;Kalisz&quot;,&quot;given&quot;:&quot;Susan&quot;,&quot;parse-names&quot;:false,&quot;dropping-particle&quot;:&quot;&quot;,&quot;non-dropping-particle&quot;:&quot;&quot;}],&quot;container-title&quot;:&quot;Ecology&quot;,&quot;DOI&quot;:&quot;10.1002/ecy.3201&quot;,&quot;ISSN&quot;:&quot;19399170&quot;,&quot;PMID&quot;:&quot;32970846&quot;,&quot;issued&quot;:{&quot;date-parts&quot;:[[2021]]},&quot;page&quot;:&quot;1-12&quot;,&quot;abstract&quot;:&quot;The mechanisms causing invasive species impact are rarely empirically tested, limiting our ability to understand and predict subsequent changes in invaded plant communities. Invader disruption of native mutualistic interactions is a mechanism expected to have negative effects on native plant species. Specifically, disruption of native plant-fungal mutualisms may provide non-mycorrhizal plant invaders an advantage over mycorrhizal native plants. Invasive Alliaria petiolata (garlic mustard) produces secondary chemicals toxic to soil microorganisms including mycorrhizal fungi, and is known to induce physiological stress and reduce population growth rates of native forest understory plant species. Here, we report on a 11-yr manipulative field experiment in replicated forest plots testing if the effects of removal of garlic mustard on the plant community support the mutualism disruption hypothesis within the entire understory herbaceous community. We compare community responses for two functional groups: the mycorrhizal vs. the non-mycorrhizal plant communities. Our results show that garlic mustard weeding alters the community composition, decreases community evenness, and increases the abundance of understory herbs that associate with mycorrhizal fungi. Conversely, garlic mustard has no significant effects on the non-mycorrhizal plant community. Consistent with the mutualism disruption hypothesis, our results demonstrate that allelochemical producing invaders modify the plant community by disproportionately impacting mycorrhizal plant species. We also demonstrate the importance of incorporating causal mechanisms of biological invasion to elucidate patterns and predict community-level responses.&quot;,&quot;issue&quot;:&quot;1&quot;,&quot;volume&quot;:&quot;102&quot;,&quot;container-title-short&quot;:&quot;Ecology&quot;},&quot;isTemporary&quot;:false},{&quot;id&quot;:&quot;c4e809af-7902-3317-81e7-2ee0e59fded0&quot;,&quot;itemData&quot;:{&quot;type&quot;:&quot;article-journal&quot;,&quot;id&quot;:&quot;c4e809af-7902-3317-81e7-2ee0e59fded0&quot;,&quot;title&quot;:&quot;Invasion-mediated mutualism disruption is evident across heterogeneous environmental conditions and varying invasion intensities&quot;,&quot;author&quot;:[{&quot;family&quot;:&quot;Roche&quot;,&quot;given&quot;:&quot;Morgan D&quot;,&quot;parse-names&quot;:false,&quot;dropping-particle&quot;:&quot;&quot;,&quot;non-dropping-particle&quot;:&quot;&quot;},{&quot;family&quot;:&quot;Pearse&quot;,&quot;given&quot;:&quot;Ian S&quot;,&quot;parse-names&quot;:false,&quot;dropping-particle&quot;:&quot;&quot;,&quot;non-dropping-particle&quot;:&quot;&quot;},{&quot;family&quot;:&quot;Sofaer&quot;,&quot;given&quot;:&quot;Helen R&quot;,&quot;parse-names&quot;:false,&quot;dropping-particle&quot;:&quot;&quot;,&quot;non-dropping-particle&quot;:&quot;&quot;},{&quot;family&quot;:&quot;Kivlin&quot;,&quot;given&quot;:&quot;Stephanie N&quot;,&quot;parse-names&quot;:false,&quot;dropping-particle&quot;:&quot;&quot;,&quot;non-dropping-particle&quot;:&quot;&quot;},{&quot;family&quot;:&quot;Spyreas&quot;,&quot;given&quot;:&quot;Greg&quot;,&quot;parse-names&quot;:false,&quot;dropping-particle&quot;:&quot;&quot;,&quot;non-dropping-particle&quot;:&quot;&quot;},{&quot;family&quot;:&quot;Zaya&quot;,&quot;given&quot;:&quot;David N&quot;,&quot;parse-names&quot;:false,&quot;dropping-particle&quot;:&quot;&quot;,&quot;non-dropping-particle&quot;:&quot;&quot;},{&quot;family&quot;:&quot;Kalisz&quot;,&quot;given&quot;:&quot;Susan&quot;,&quot;parse-names&quot;:false,&quot;dropping-particle&quot;:&quot;&quot;,&quot;non-dropping-particle&quot;:&quot;&quot;}],&quot;container-title&quot;:&quot;Ecography&quot;,&quot;DOI&quot;:&quot;10.1111/ecog.06434&quot;,&quot;ISSN&quot;:&quot;16000587&quot;,&quot;issued&quot;:{&quot;date-parts&quot;:[[2023]]},&quot;page&quot;:&quot;1-11&quot;,&quot;abstract&quot;:&quot;The impact of a biological invasion on native communities is expected to be uneven across invaded landscapes due to differences in local abiotic conditions, invader abundance, and traits and composition of the native community. One way to improve predictive ability about the impact of an invasive species given variable conditions is to exploit known mechanisms driving invasive species' success. Invasive plants frequently exhibit allelopathic traits, which can be directly toxic to plants or indirectly impact them via disruption of root symbionts, including mycorrhizal fungi. The indirect mechanism – mutualism disruption – is predicted to impact plants that rely on mycorrhizas but not affect non-mycorrhizal plant species. To assess whether invader-driven mutualism disruption explains observed changes in native plant communities, we analyzed long-term (1998–2018) plant cover data from forest plots across the state of Illinois. We evaluated native plant communities experiencing a range of abundance of invasive allelopathic garlic mustard Alliaria petiolata and varying environmental conditions. Consistent with the mutualism disruption hypothesis, we showed that as garlic mustard abundance increased over time in 0.25 m2 sampling quadrats, the abundance of mycorrhizal plant species decreased, but non-mycorrhizal plant species did not. Over space and time, garlic mustard abundance predicted plant abundances and diversity at the quadrat level, but this relationship was not present at a larger scale when quadrats were aggregated within sites. Garlic mustard's impact on the plant community was highly localized, yet it was as important as abiotic variables for predicting local plant diversity. We showed that garlic mustard abundance was a key predictor of patterns of plant diversity across invasion intensity and environmental heterogeneity in a way that is consistent with mutualism disruption. Our work indicates that the mutualism disruption hypothesis can provide generalizable predictions of the impacts of allelopathic invasive plants that are evident at a broad spatial scale.&quot;,&quot;issue&quot;:&quot;7&quot;,&quot;volume&quot;:&quot;2023&quot;,&quot;container-title-short&quot;:&quot;Ecography&quot;},&quot;isTemporary&quot;:false}]},{&quot;citationID&quot;:&quot;MENDELEY_CITATION_ff3d94e8-0ec7-4995-92ae-9bafc5ce3d21&quot;,&quot;properties&quot;:{&quot;noteIndex&quot;:0},&quot;isEdited&quot;:false,&quot;manualOverride&quot;:{&quot;isManuallyOverridden&quot;:false,&quot;citeprocText&quot;:&quot;(Bialic-Murphy et al., 2021; Burke et al., 2019)&quot;,&quot;manualOverrideText&quot;:&quot;&quot;},&quot;citationTag&quot;:&quot;MENDELEY_CITATION_v3_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&quot;,&quot;citationItems&quot;:[{&quot;id&quot;:&quot;be751b2b-db60-3fe9-afcd-b76e2df83848&quot;,&quot;itemData&quot;:{&quot;type&quot;:&quot;article-journal&quot;,&quot;id&quot;:&quot;be751b2b-db60-3fe9-afcd-b76e2df83848&quot;,&quot;title&quot;:&quot;Invasion‐induced root–fungal disruptions alter plant water and nitrogen economies&quot;,&quot;author&quot;:[{&quot;family&quot;:&quot;Bialic-Murphy&quot;,&quot;given&quot;:&quot;Lalasia&quot;,&quot;parse-names&quot;:false,&quot;dropping-particle&quot;:&quot;&quot;,&quot;non-dropping-particle&quot;:&quot;&quot;},{&quot;family&quot;:&quot;Smith&quot;,&quot;given&quot;:&quot;Nicholas G&quot;,&quot;parse-names&quot;:false,&quot;dropping-particle&quot;:&quot;&quot;,&quot;non-dropping-particle&quot;:&quot;&quot;},{&quot;family&quot;:&quot;Voothuluru&quot;,&quot;given&quot;:&quot;Priya&quot;,&quot;parse-names&quot;:false,&quot;dropping-particle&quot;:&quot;&quot;,&quot;non-dropping-particle&quot;:&quot;&quot;},{&quot;family&quot;:&quot;McElderry&quot;,&quot;given&quot;:&quot;Robert M&quot;,&quot;parse-names&quot;:false,&quot;dropping-particle&quot;:&quot;&quot;,&quot;non-dropping-particle&quot;:&quot;&quot;},{&quot;family&quot;:&quot;Roche&quot;,&quot;given&quot;:&quot;Morgan D&quot;,&quot;parse-names&quot;:false,&quot;dropping-particle&quot;:&quot;&quot;,&quot;non-dropping-particle&quot;:&quot;&quot;},{&quot;family&quot;:&quot;Cassidy&quot;,&quot;given&quot;:&quot;Steven T&quot;,&quot;parse-names&quot;:false,&quot;dropping-particle&quot;:&quot;&quot;,&quot;non-dropping-particle&quot;:&quot;&quot;},{&quot;family&quot;:&quot;Kivlin&quot;,&quot;given&quot;:&quot;Stephanie N&quot;,&quot;parse-names&quot;:false,&quot;dropping-particle&quot;:&quot;&quot;,&quot;non-dropping-particle&quot;:&quot;&quot;},{&quot;family&quot;:&quot;Kalisz&quot;,&quot;given&quot;:&quot;Susan&quot;,&quot;parse-names&quot;:false,&quot;dropping-particle&quot;:&quot;&quot;,&quot;non-dropping-particle&quot;:&quot;&quot;}],&quot;container-title&quot;:&quot;Ecology Letters&quot;,&quot;container-title-short&quot;:&quot;Ecol Lett&quot;,&quot;editor&quot;:[{&quot;family&quot;:&quot;Rejmanek&quot;,&quot;given&quot;:&quot;Marcel&quot;,&quot;parse-names&quot;:false,&quot;dropping-particle&quot;:&quot;&quot;,&quot;non-dropping-particle&quot;:&quot;&quot;}],&quot;DOI&quot;:&quot;10.1111/ele.13724&quot;,&quot;ISSN&quot;:&quot;1461-023X&quot;,&quot;PMID&quot;:&quot;33759325&quot;,&quot;URL&quot;:&quot;https://onlinelibrary.wiley.com/doi/10.1111/ele.13724&quot;,&quot;issued&quot;:{&quot;date-parts&quot;:[[2021,6,23]]},&quot;page&quot;:&quot;1145-1156&quot;,&quot;abstract&quot;:&quot;Despite widespread evidence that biological invasion influences both the biotic and abiotic soil environments, the extent to which these two pathways underpin the effects of invasion on plant traits and performance remains unknown. Leveraging a long‐term (14‐year) field experiment, we show that an allelochemical‐producing invader affects plants through biotic mechanisms, altering the soil fungal community composition, with no apparent shifts in soil nutrient availability. Changes in belowground fungal communities resulted in high costs of nutrient uptake for native perennials and a shift in plant traits linked to their water and nutrient use efficiencies. Some plants in the invaded community compensate for the disruption of nutritional symbionts and reduced nutrient provisioning by sanctioning more nitrogen to photosynthesis and expending more water, which demonstrates a trade‐off in trait investment. For the first time, we show that the disruption of belowground nutritional symbionts can drive plants towards alternative regions of their trait space in order to maintain water and nutrient economics.&quot;,&quot;issue&quot;:&quot;6&quot;,&quot;volume&quot;:&quot;24&quot;},&quot;isTemporary&quot;:false},{&quot;id&quot;:&quot;013444a5-6190-3476-9c05-2284c1053d4a&quot;,&quot;itemData&quot;:{&quot;type&quot;:&quot;article-journal&quot;,&quot;id&quot;:&quot;013444a5-6190-3476-9c05-2284c1053d4a&quot;,&quot;title&quot;:&quot;Deer and invasive plant removal alters mycorrhizal fungal communities and soil chemistry: Evidence from a long-term field experiment&quot;,&quot;author&quot;:[{&quot;family&quot;:&quot;Burke&quot;,&quot;given&quot;:&quot;David J&quot;,&quot;parse-names&quot;:false,&quot;dropping-particle&quot;:&quot;&quot;,&quot;non-dropping-particle&quot;:&quot;&quot;},{&quot;family&quot;:&quot;Carrino-Kyker&quot;,&quot;given&quot;:&quot;Sarah R&quot;,&quot;parse-names&quot;:false,&quot;dropping-particle&quot;:&quot;&quot;,&quot;non-dropping-particle&quot;:&quot;&quot;},{&quot;family&quot;:&quot;Hoke&quot;,&quot;given&quot;:&quot;Adam&quot;,&quot;parse-names&quot;:false,&quot;dropping-particle&quot;:&quot;&quot;,&quot;non-dropping-particle&quot;:&quot;&quot;},{&quot;family&quot;:&quot;Cassidy&quot;,&quot;given&quot;:&quot;Steven&quot;,&quot;parse-names&quot;:false,&quot;dropping-particle&quot;:&quot;&quot;,&quot;non-dropping-particle&quot;:&quot;&quot;},{&quot;family&quot;:&quot;Bialic-Murphy&quot;,&quot;given&quot;:&quot;Lalasia&quot;,&quot;parse-names&quot;:false,&quot;dropping-particle&quot;:&quot;&quot;,&quot;non-dropping-particle&quot;:&quot;&quot;},{&quot;family&quot;:&quot;Kalisz&quot;,&quot;given&quot;:&quot;Susan&quot;,&quot;parse-names&quot;:false,&quot;dropping-particle&quot;:&quot;&quot;,&quot;non-dropping-particle&quot;:&quot;&quot;}],&quot;container-title&quot;:&quot;Soil Biology and Biochemistry&quot;,&quot;container-title-short&quot;:&quot;Soil Biol Biochem&quot;,&quot;DOI&quot;:&quot;10.1016/j.soilbio.2018.09.031&quot;,&quot;ISSN&quot;:&quot;00380717&quot;,&quot;URL&quot;:&quot;https://doi.org/10.1016/j.soilbio.2018.09.031&quot;,&quot;issued&quot;:{&quot;date-parts&quot;:[[2019]]},&quot;page&quot;:&quot;13-21&quot;,&quot;abstract&quot;:&quot;The invasive plant, garlic mustard (Alliaria petiolata), has the potential to affect soil microbial communities and ecosystem processes in temperate hardwood forests primarily through the release of allelopathic chemicals into the soil. These forest soils are also often affected (directly and indirectly) by the high abundance of white-tailed deer (Odocoileus virginianus), which can alter plant community composition and productivity. We examined the joint effects of deer and garlic mustard on soil microbial communities, soil nutrients and a native plant species’ vital rates in a temperate forest 8 years after initiation of a paired plot deer exclusion/access study where garlic mustard was either removed from half of each plot or remained at ambient level in the other plot half. We examined soil microbial communities using DNA-based techniques and quantified nutrient availability and physicochemical properties. Deer exclusion affected the community structure of AM fungi, particularly when garlic mustard was present, but had no effect on soil chemistry. Garlic mustard removal plots showed no changes for soil fungi, but displayed higher soil carbon content. Interestingly, we found significant changes to native plant vital rates that mirrored soil responses; the presence of garlic mustard led to higher mortality of large, mature plants and reduced native plant cover and biomass. Our data suggest herbivore-plant-soil feedbacks and synergies can interact to negatively affect the soil ecology of forests. Management activities that reduce deer or invasive plant abundance may positively affect soil microbial communities and chemistry in temperate forests.&quot;,&quot;publisher&quot;:&quot;Elsevier&quot;,&quot;issue&quot;:&quot;September 2018&quot;,&quot;volume&quot;:&quot;128&quot;},&quot;isTemporary&quot;:false}]},{&quot;citationID&quot;:&quot;MENDELEY_CITATION_3dae14e0-5d3a-4ad7-807d-d5406f590a37&quot;,&quot;properties&quot;:{&quot;noteIndex&quot;:0},&quot;isEdited&quot;:false,&quot;manualOverride&quot;:{&quot;isManuallyOverridden&quot;:false,&quot;citeprocText&quot;:&quot;(Brouwer et al., 2015; Hale et al., 2011, 2016)&quot;,&quot;manualOverrideText&quot;:&quot;&quot;},&quot;citationTag&quot;:&quot;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&quot;,&quot;citationItems&quot;:[{&quot;id&quot;:&quot;ba25685f-8ed7-3080-b534-21b6f5a44285&quot;,&quot;itemData&quot;:{&quot;type&quot;:&quot;article-journal&quot;,&quot;id&quot;:&quot;ba25685f-8ed7-3080-b534-21b6f5a44285&quot;,&quot;title&quot;:&quot;Testing the mutualism disruption hypothesis: physiological mechanisms for invasion of intact perennial plant communities&quot;,&quot;author&quot;:[{&quot;family&quot;:&quot;Hale&quot;,&quot;given&quot;:&quot;Alison N.&quot;,&quot;parse-names&quot;:false,&quot;dropping-particle&quot;:&quot;&quot;,&quot;non-dropping-particle&quot;:&quot;&quot;},{&quot;family&quot;:&quot;Tonsor&quot;,&quot;given&quot;:&quot;Stephen J.&quot;,&quot;parse-names&quot;:false,&quot;dropping-particle&quot;:&quot;&quot;,&quot;non-dropping-particle&quot;:&quot;&quot;},{&quot;family&quot;:&quot;Kalisz&quot;,&quot;given&quot;:&quot;Susan&quot;,&quot;parse-names&quot;:false,&quot;dropping-particle&quot;:&quot;&quot;,&quot;non-dropping-particle&quot;:&quot;&quot;}],&quot;container-title&quot;:&quot;Ecosphere&quot;,&quot;DOI&quot;:&quot;10.1890/es11-00136.1&quot;,&quot;ISSN&quot;:&quot;2150-8925&quot;,&quot;issued&quot;:{&quot;date-parts&quot;:[[2011]]},&quot;page&quot;:&quot;art110&quot;,&quot;abstract&quot;:&quot;Soil resources derived from mutualistic arbuscular mycorrhizal fungi (AMF) play a critical role in the physiological function of many native plant species. Allelopathic plant invasion studies have revealed declines in AMF inoculation potential of invaded soils, and lost opportunities for plants to form new AMF associations. Yet, if allelochemicals also kill AMF external hyphae already associated with plant roots, this mutualism disruption should result in physiological stress for native plants. We previously demonstrated that forest soils infested with garlic mustard (Alliaria petiolata), an allelopathic invader, exhibit reduced fungal hyphal abundance. Here, we demonstrate for the first time that treatment with garlic mustard tissue reduces soil respiration rates and diminishes physiological function of false Solomon�s seal (Maianthemum racemosum), an AMF-dependant forest understory native. Treated plants exhibited reduced stomatal conductance and photosynthesis relative to controls, consistent with the proposed loss of AMF function. Such physiological declines, if sustained over several growing seasons, could decrease native understory perennials� growth rates and increase their susceptibility to environmental stresses. These data provide an explicit mechanism that can help explain the loss of established native perennials from invaded mature forests. We propose that the physiological costs of mutualism disruption may be a widespread but previously untested mechanism enhancing the invasion of undisturbed ecosystems by allelopathic species.&quot;,&quot;issue&quot;:&quot;10&quot;,&quot;volume&quot;:&quot;2&quot;,&quot;container-title-short&quot;:&quot;&quot;},&quot;isTemporary&quot;:false},{&quot;id&quot;:&quot;0c2ad7e0-9564-30cf-8885-d95a31cf0c58&quot;,&quot;itemData&quot;:{&quot;type&quot;:&quot;article-journal&quot;,&quot;id&quot;:&quot;0c2ad7e0-9564-30cf-8885-d95a31cf0c58&quot;,&quot;title&quot;:&quot;Invader disruption of belowground plant mutualisms reduces carbon acquisition and alters allocation patterns in a native forest herb&quot;,&quot;author&quot;:[{&quot;family&quot;:&quot;Hale&quot;,&quot;given&quot;:&quot;Alison N&quot;,&quot;parse-names&quot;:false,&quot;dropping-particle&quot;:&quot;&quot;,&quot;non-dropping-particle&quot;:&quot;&quot;},{&quot;family&quot;:&quot;Lapointe&quot;,&quot;given&quot;:&quot;Line&quot;,&quot;parse-names&quot;:false,&quot;dropping-particle&quot;:&quot;&quot;,&quot;non-dropping-particle&quot;:&quot;&quot;},{&quot;family&quot;:&quot;Kalisz&quot;,&quot;given&quot;:&quot;Susan&quot;,&quot;parse-names&quot;:false,&quot;dropping-particle&quot;:&quot;&quot;,&quot;non-dropping-particle&quot;:&quot;&quot;}],&quot;container-title&quot;:&quot;New Phytologist&quot;,&quot;DOI&quot;:&quot;10.1111/nph.13709&quot;,&quot;ISSN&quot;:&quot;14698137&quot;,&quot;PMID&quot;:&quot;26506529&quot;,&quot;issued&quot;:{&quot;date-parts&quot;:[[2016]]},&quot;page&quot;:&quot;542-549&quot;,&quot;abstract&quot;:&quot;Invasive plants impose novel selection pressures on naïve mutualistic interactions between native plants and their partners. As most plants critically rely on root fungal symbionts (RFSs) for soil resources, invaders that disrupt plant-RFS mutualisms can significantly depress native plant fitness. Here, we investigate the consequences of RFS mutualism disruption on native plant fitness in a glasshouse experiment with a forest invader that produces known anti-fungal allelochemicals. Over 5 months, we regularly applied either green leaves of the allelopathic invader Alliaria petiolata, a nonsystemic fungicide to simulate A. petiolata's effects, or green leaves of nonallelopathic Hesperis matronalis (control) to pots containing the native Maianthemum racemosum and its RFSs. We repeatedly measured M. racemosum physiology and harvested plants periodically to assess carbon allocation. Alliaria petiolata and fungicide treatment effects were indistinguishable: we observed inhibition of the RFS soil hyphal network and significant reductions in M. racemosum physiology (photosynthesis, transpiration and conductance) and allocation (carbon storage, root biomass and asexual reproduction) in both treatments relative to the control. Our findings suggest a general mechanistic hypothesis for local extinction of native species in ecosystems challenged by allelopathic invaders: RFS mutualism disruption drives carbon stress, subsequent declines in native plant vigor, and, if chronic, declines in RFS-dependent species abundance.&quot;,&quot;issue&quot;:&quot;2&quot;,&quot;volume&quot;:&quot;209&quot;,&quot;container-title-short&quot;:&quot;&quot;},&quot;isTemporary&quot;:false},{&quot;id&quot;:&quot;2430d111-1342-3e7e-a8bd-806816171fc2&quot;,&quot;itemData&quot;:{&quot;type&quot;:&quot;article-journal&quot;,&quot;id&quot;:&quot;2430d111-1342-3e7e-a8bd-806816171fc2&quot;,&quot;title&quot;:&quot;Mutualism-disrupting allelopathic invader drives carbon stress and vital rate decline in a forest perennial herb&quot;,&quot;author&quot;:[{&quot;family&quot;:&quot;Brouwer&quot;,&quot;given&quot;:&quot;Nathan L&quot;,&quot;parse-names&quot;:false,&quot;dropping-particle&quot;:&quot;&quot;,&quot;non-dropping-particle&quot;:&quot;&quot;},{&quot;family&quot;:&quot;Hale&quot;,&quot;given&quot;:&quot;Alison N&quot;,&quot;parse-names&quot;:false,&quot;dropping-particle&quot;:&quot;&quot;,&quot;non-dropping-particle&quot;:&quot;&quot;},{&quot;family&quot;:&quot;Kalisz&quot;,&quot;given&quot;:&quot;Susan&quot;,&quot;parse-names&quot;:false,&quot;dropping-particle&quot;:&quot;&quot;,&quot;non-dropping-particle&quot;:&quot;&quot;}],&quot;container-title&quot;:&quot;AoB PLANTS&quot;,&quot;DOI&quot;:&quot;10.1093/aobpla/plv014&quot;,&quot;ISSN&quot;:&quot;20412851&quot;,&quot;issued&quot;:{&quot;date-parts&quot;:[[2015]]},&quot;page&quot;:&quot;1-14&quot;,&quot;abstract&quot;:&quot;Invasive plants can negatively affect belowground processes and alter soil microbial communities. For native plants that depend on soil resources from root fungal symbionts (RFS), invasion could compromise their resource status and subsequent ability to manufacture and store carbohydrates. Herbaceous perennials that depend on RFS-derived resources dominate eastern North American forest understories. Therefore, we predict that forest invasion by Alliaria petiolata, an allelopathic species that produces chemicals that are toxic to RFS, will diminish plant carbon storage and fitness. Over a single growing season, the loss of RFS could reduce a plant's photosynthetic physiology and carbon storage. If maintained over multiple growing seasons, this could create a condition of carbon stress and declines in plant vital rates. Here we characterize the signals of carbon stress over a short timeframe and explore the long-term consequence of Alliaria invasion using Maianthemum racemosum, an RFS-dependent forest understory perennial. First, in a greenhouse experiment, we treated the soil of potted Maianthemum with fresh leaf tissue from either Alliaria or Hesperis matronalis (control) for a single growing season. Alliaria-treated plants exhibit significant overall reductions in total non-structural carbohydrates and have 17 %less storage carbohydrates relative to controls. Second, we monitored Maianthemum vital rates in paired experimental plots where we either removed emerging Alliaria seedlings each spring or left Alliaria at ambient levels for 7 years. Where Alliaria is removed, Maianthemum size and vital rates improve significantly: flowering probability increases, while the probability of plants regressing to non-flowering stages or entering prolonged dormancy are reduced. Together, our results are consistent with the hypothesis that disruption of a ubiquitous mutualism following species invasion creates symptoms of carbon stress for species dependent on RFS. Disruption of plant-fungal mutualisms may generally contribute to the common, large-scale declines in forest biodiversity observed in the wake of allelopathic invaders.&quot;,&quot;issue&quot;:&quot;1&quot;,&quot;volume&quot;:&quot;7&quot;,&quot;container-title-short&quot;:&quot;AoB Plants&quot;},&quot;isTemporary&quot;:false}]},{&quot;citationID&quot;:&quot;MENDELEY_CITATION_3d296038-5b49-4985-81d7-f02230483f5d&quot;,&quot;properties&quot;:{&quot;noteIndex&quot;:0},&quot;isEdited&quot;:false,&quot;manualOverride&quot;:{&quot;isManuallyOverridden&quot;:false,&quot;citeprocText&quot;:&quot;(Bialic-Murphy et al., 2021; Burke et al., 2019)&quot;,&quot;manualOverrideText&quot;:&quot;&quot;},&quot;citationTag&quot;:&quot;MENDELEY_CITATION_v3_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&quot;,&quot;citationItems&quot;:[{&quot;id&quot;:&quot;be751b2b-db60-3fe9-afcd-b76e2df83848&quot;,&quot;itemData&quot;:{&quot;type&quot;:&quot;article-journal&quot;,&quot;id&quot;:&quot;be751b2b-db60-3fe9-afcd-b76e2df83848&quot;,&quot;title&quot;:&quot;Invasion‐induced root–fungal disruptions alter plant water and nitrogen economies&quot;,&quot;author&quot;:[{&quot;family&quot;:&quot;Bialic-Murphy&quot;,&quot;given&quot;:&quot;Lalasia&quot;,&quot;parse-names&quot;:false,&quot;dropping-particle&quot;:&quot;&quot;,&quot;non-dropping-particle&quot;:&quot;&quot;},{&quot;family&quot;:&quot;Smith&quot;,&quot;given&quot;:&quot;Nicholas G&quot;,&quot;parse-names&quot;:false,&quot;dropping-particle&quot;:&quot;&quot;,&quot;non-dropping-particle&quot;:&quot;&quot;},{&quot;family&quot;:&quot;Voothuluru&quot;,&quot;given&quot;:&quot;Priya&quot;,&quot;parse-names&quot;:false,&quot;dropping-particle&quot;:&quot;&quot;,&quot;non-dropping-particle&quot;:&quot;&quot;},{&quot;family&quot;:&quot;McElderry&quot;,&quot;given&quot;:&quot;Robert M&quot;,&quot;parse-names&quot;:false,&quot;dropping-particle&quot;:&quot;&quot;,&quot;non-dropping-particle&quot;:&quot;&quot;},{&quot;family&quot;:&quot;Roche&quot;,&quot;given&quot;:&quot;Morgan D&quot;,&quot;parse-names&quot;:false,&quot;dropping-particle&quot;:&quot;&quot;,&quot;non-dropping-particle&quot;:&quot;&quot;},{&quot;family&quot;:&quot;Cassidy&quot;,&quot;given&quot;:&quot;Steven T&quot;,&quot;parse-names&quot;:false,&quot;dropping-particle&quot;:&quot;&quot;,&quot;non-dropping-particle&quot;:&quot;&quot;},{&quot;family&quot;:&quot;Kivlin&quot;,&quot;given&quot;:&quot;Stephanie N&quot;,&quot;parse-names&quot;:false,&quot;dropping-particle&quot;:&quot;&quot;,&quot;non-dropping-particle&quot;:&quot;&quot;},{&quot;family&quot;:&quot;Kalisz&quot;,&quot;given&quot;:&quot;Susan&quot;,&quot;parse-names&quot;:false,&quot;dropping-particle&quot;:&quot;&quot;,&quot;non-dropping-particle&quot;:&quot;&quot;}],&quot;container-title&quot;:&quot;Ecology Letters&quot;,&quot;editor&quot;:[{&quot;family&quot;:&quot;Rejmanek&quot;,&quot;given&quot;:&quot;Marcel&quot;,&quot;parse-names&quot;:false,&quot;dropping-particle&quot;:&quot;&quot;,&quot;non-dropping-particle&quot;:&quot;&quot;}],&quot;DOI&quot;:&quot;10.1111/ele.13724&quot;,&quot;ISSN&quot;:&quot;1461-023X&quot;,&quot;PMID&quot;:&quot;33759325&quot;,&quot;URL&quot;:&quot;https://onlinelibrary.wiley.com/doi/10.1111/ele.13724&quot;,&quot;issued&quot;:{&quot;date-parts&quot;:[[2021,6,23]]},&quot;page&quot;:&quot;1145-1156&quot;,&quot;abstract&quot;:&quot;Despite widespread evidence that biological invasion influences both the biotic and abiotic soil environments, the extent to which these two pathways underpin the effects of invasion on plant traits and performance remains unknown. Leveraging a long‐term (14‐year) field experiment, we show that an allelochemical‐producing invader affects plants through biotic mechanisms, altering the soil fungal community composition, with no apparent shifts in soil nutrient availability. Changes in belowground fungal communities resulted in high costs of nutrient uptake for native perennials and a shift in plant traits linked to their water and nutrient use efficiencies. Some plants in the invaded community compensate for the disruption of nutritional symbionts and reduced nutrient provisioning by sanctioning more nitrogen to photosynthesis and expending more water, which demonstrates a trade‐off in trait investment. For the first time, we show that the disruption of belowground nutritional symbionts can drive plants towards alternative regions of their trait space in order to maintain water and nutrient economics.&quot;,&quot;issue&quot;:&quot;6&quot;,&quot;volume&quot;:&quot;24&quot;,&quot;container-title-short&quot;:&quot;Ecol Lett&quot;},&quot;isTemporary&quot;:false},{&quot;id&quot;:&quot;013444a5-6190-3476-9c05-2284c1053d4a&quot;,&quot;itemData&quot;:{&quot;type&quot;:&quot;article-journal&quot;,&quot;id&quot;:&quot;013444a5-6190-3476-9c05-2284c1053d4a&quot;,&quot;title&quot;:&quot;Deer and invasive plant removal alters mycorrhizal fungal communities and soil chemistry: Evidence from a long-term field experiment&quot;,&quot;author&quot;:[{&quot;family&quot;:&quot;Burke&quot;,&quot;given&quot;:&quot;David J&quot;,&quot;parse-names&quot;:false,&quot;dropping-particle&quot;:&quot;&quot;,&quot;non-dropping-particle&quot;:&quot;&quot;},{&quot;family&quot;:&quot;Carrino-Kyker&quot;,&quot;given&quot;:&quot;Sarah R&quot;,&quot;parse-names&quot;:false,&quot;dropping-particle&quot;:&quot;&quot;,&quot;non-dropping-particle&quot;:&quot;&quot;},{&quot;family&quot;:&quot;Hoke&quot;,&quot;given&quot;:&quot;Adam&quot;,&quot;parse-names&quot;:false,&quot;dropping-particle&quot;:&quot;&quot;,&quot;non-dropping-particle&quot;:&quot;&quot;},{&quot;family&quot;:&quot;Cassidy&quot;,&quot;given&quot;:&quot;Steven&quot;,&quot;parse-names&quot;:false,&quot;dropping-particle&quot;:&quot;&quot;,&quot;non-dropping-particle&quot;:&quot;&quot;},{&quot;family&quot;:&quot;Bialic-Murphy&quot;,&quot;given&quot;:&quot;Lalasia&quot;,&quot;parse-names&quot;:false,&quot;dropping-particle&quot;:&quot;&quot;,&quot;non-dropping-particle&quot;:&quot;&quot;},{&quot;family&quot;:&quot;Kalisz&quot;,&quot;given&quot;:&quot;Susan&quot;,&quot;parse-names&quot;:false,&quot;dropping-particle&quot;:&quot;&quot;,&quot;non-dropping-particle&quot;:&quot;&quot;}],&quot;container-title&quot;:&quot;Soil Biology and Biochemistry&quot;,&quot;DOI&quot;:&quot;10.1016/j.soilbio.2018.09.031&quot;,&quot;ISSN&quot;:&quot;00380717&quot;,&quot;URL&quot;:&quot;https://doi.org/10.1016/j.soilbio.2018.09.031&quot;,&quot;issued&quot;:{&quot;date-parts&quot;:[[2019]]},&quot;page&quot;:&quot;13-21&quot;,&quot;abstract&quot;:&quot;The invasive plant, garlic mustard (Alliaria petiolata), has the potential to affect soil microbial communities and ecosystem processes in temperate hardwood forests primarily through the release of allelopathic chemicals into the soil. These forest soils are also often affected (directly and indirectly) by the high abundance of white-tailed deer (Odocoileus virginianus), which can alter plant community composition and productivity. We examined the joint effects of deer and garlic mustard on soil microbial communities, soil nutrients and a native plant species’ vital rates in a temperate forest 8 years after initiation of a paired plot deer exclusion/access study where garlic mustard was either removed from half of each plot or remained at ambient level in the other plot half. We examined soil microbial communities using DNA-based techniques and quantified nutrient availability and physicochemical properties. Deer exclusion affected the community structure of AM fungi, particularly when garlic mustard was present, but had no effect on soil chemistry. Garlic mustard removal plots showed no changes for soil fungi, but displayed higher soil carbon content. Interestingly, we found significant changes to native plant vital rates that mirrored soil responses; the presence of garlic mustard led to higher mortality of large, mature plants and reduced native plant cover and biomass. Our data suggest herbivore-plant-soil feedbacks and synergies can interact to negatively affect the soil ecology of forests. Management activities that reduce deer or invasive plant abundance may positively affect soil microbial communities and chemistry in temperate forests.&quot;,&quot;publisher&quot;:&quot;Elsevier&quot;,&quot;issue&quot;:&quot;September 2018&quot;,&quot;volume&quot;:&quot;128&quot;,&quot;container-title-short&quot;:&quot;Soil Biol Biochem&quot;},&quot;isTemporary&quot;:false}]},{&quot;citationID&quot;:&quot;MENDELEY_CITATION_222d08a3-3554-4814-a9f9-4c5fc4868d91&quot;,&quot;properties&quot;:{&quot;noteIndex&quot;:0},&quot;isEdited&quot;:false,&quot;manualOverride&quot;:{&quot;isManuallyOverridden&quot;:false,&quot;citeprocText&quot;:&quot;(Bialic-Murphy et al., 2021; Burke et al., 2019)&quot;,&quot;manualOverrideText&quot;:&quot;&quot;},&quot;citationTag&quot;:&quot;MENDELEY_CITATION_v3_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&quot;,&quot;citationItems&quot;:[{&quot;id&quot;:&quot;013444a5-6190-3476-9c05-2284c1053d4a&quot;,&quot;itemData&quot;:{&quot;type&quot;:&quot;article-journal&quot;,&quot;id&quot;:&quot;013444a5-6190-3476-9c05-2284c1053d4a&quot;,&quot;title&quot;:&quot;Deer and invasive plant removal alters mycorrhizal fungal communities and soil chemistry: Evidence from a long-term field experiment&quot;,&quot;author&quot;:[{&quot;family&quot;:&quot;Burke&quot;,&quot;given&quot;:&quot;David J&quot;,&quot;parse-names&quot;:false,&quot;dropping-particle&quot;:&quot;&quot;,&quot;non-dropping-particle&quot;:&quot;&quot;},{&quot;family&quot;:&quot;Carrino-Kyker&quot;,&quot;given&quot;:&quot;Sarah R&quot;,&quot;parse-names&quot;:false,&quot;dropping-particle&quot;:&quot;&quot;,&quot;non-dropping-particle&quot;:&quot;&quot;},{&quot;family&quot;:&quot;Hoke&quot;,&quot;given&quot;:&quot;Adam&quot;,&quot;parse-names&quot;:false,&quot;dropping-particle&quot;:&quot;&quot;,&quot;non-dropping-particle&quot;:&quot;&quot;},{&quot;family&quot;:&quot;Cassidy&quot;,&quot;given&quot;:&quot;Steven&quot;,&quot;parse-names&quot;:false,&quot;dropping-particle&quot;:&quot;&quot;,&quot;non-dropping-particle&quot;:&quot;&quot;},{&quot;family&quot;:&quot;Bialic-Murphy&quot;,&quot;given&quot;:&quot;Lalasia&quot;,&quot;parse-names&quot;:false,&quot;dropping-particle&quot;:&quot;&quot;,&quot;non-dropping-particle&quot;:&quot;&quot;},{&quot;family&quot;:&quot;Kalisz&quot;,&quot;given&quot;:&quot;Susan&quot;,&quot;parse-names&quot;:false,&quot;dropping-particle&quot;:&quot;&quot;,&quot;non-dropping-particle&quot;:&quot;&quot;}],&quot;container-title&quot;:&quot;Soil Biology and Biochemistry&quot;,&quot;DOI&quot;:&quot;10.1016/j.soilbio.2018.09.031&quot;,&quot;ISSN&quot;:&quot;00380717&quot;,&quot;URL&quot;:&quot;https://doi.org/10.1016/j.soilbio.2018.09.031&quot;,&quot;issued&quot;:{&quot;date-parts&quot;:[[2019]]},&quot;page&quot;:&quot;13-21&quot;,&quot;abstract&quot;:&quot;The invasive plant, garlic mustard (Alliaria petiolata), has the potential to affect soil microbial communities and ecosystem processes in temperate hardwood forests primarily through the release of allelopathic chemicals into the soil. These forest soils are also often affected (directly and indirectly) by the high abundance of white-tailed deer (Odocoileus virginianus), which can alter plant community composition and productivity. We examined the joint effects of deer and garlic mustard on soil microbial communities, soil nutrients and a native plant species’ vital rates in a temperate forest 8 years after initiation of a paired plot deer exclusion/access study where garlic mustard was either removed from half of each plot or remained at ambient level in the other plot half. We examined soil microbial communities using DNA-based techniques and quantified nutrient availability and physicochemical properties. Deer exclusion affected the community structure of AM fungi, particularly when garlic mustard was present, but had no effect on soil chemistry. Garlic mustard removal plots showed no changes for soil fungi, but displayed higher soil carbon content. Interestingly, we found significant changes to native plant vital rates that mirrored soil responses; the presence of garlic mustard led to higher mortality of large, mature plants and reduced native plant cover and biomass. Our data suggest herbivore-plant-soil feedbacks and synergies can interact to negatively affect the soil ecology of forests. Management activities that reduce deer or invasive plant abundance may positively affect soil microbial communities and chemistry in temperate forests.&quot;,&quot;publisher&quot;:&quot;Elsevier&quot;,&quot;issue&quot;:&quot;September 2018&quot;,&quot;volume&quot;:&quot;128&quot;,&quot;container-title-short&quot;:&quot;Soil Biol Biochem&quot;},&quot;isTemporary&quot;:false},{&quot;id&quot;:&quot;be751b2b-db60-3fe9-afcd-b76e2df83848&quot;,&quot;itemData&quot;:{&quot;type&quot;:&quot;article-journal&quot;,&quot;id&quot;:&quot;be751b2b-db60-3fe9-afcd-b76e2df83848&quot;,&quot;title&quot;:&quot;Invasion‐induced root–fungal disruptions alter plant water and nitrogen economies&quot;,&quot;author&quot;:[{&quot;family&quot;:&quot;Bialic-Murphy&quot;,&quot;given&quot;:&quot;Lalasia&quot;,&quot;parse-names&quot;:false,&quot;dropping-particle&quot;:&quot;&quot;,&quot;non-dropping-particle&quot;:&quot;&quot;},{&quot;family&quot;:&quot;Smith&quot;,&quot;given&quot;:&quot;Nicholas G&quot;,&quot;parse-names&quot;:false,&quot;dropping-particle&quot;:&quot;&quot;,&quot;non-dropping-particle&quot;:&quot;&quot;},{&quot;family&quot;:&quot;Voothuluru&quot;,&quot;given&quot;:&quot;Priya&quot;,&quot;parse-names&quot;:false,&quot;dropping-particle&quot;:&quot;&quot;,&quot;non-dropping-particle&quot;:&quot;&quot;},{&quot;family&quot;:&quot;McElderry&quot;,&quot;given&quot;:&quot;Robert M&quot;,&quot;parse-names&quot;:false,&quot;dropping-particle&quot;:&quot;&quot;,&quot;non-dropping-particle&quot;:&quot;&quot;},{&quot;family&quot;:&quot;Roche&quot;,&quot;given&quot;:&quot;Morgan D&quot;,&quot;parse-names&quot;:false,&quot;dropping-particle&quot;:&quot;&quot;,&quot;non-dropping-particle&quot;:&quot;&quot;},{&quot;family&quot;:&quot;Cassidy&quot;,&quot;given&quot;:&quot;Steven T&quot;,&quot;parse-names&quot;:false,&quot;dropping-particle&quot;:&quot;&quot;,&quot;non-dropping-particle&quot;:&quot;&quot;},{&quot;family&quot;:&quot;Kivlin&quot;,&quot;given&quot;:&quot;Stephanie N&quot;,&quot;parse-names&quot;:false,&quot;dropping-particle&quot;:&quot;&quot;,&quot;non-dropping-particle&quot;:&quot;&quot;},{&quot;family&quot;:&quot;Kalisz&quot;,&quot;given&quot;:&quot;Susan&quot;,&quot;parse-names&quot;:false,&quot;dropping-particle&quot;:&quot;&quot;,&quot;non-dropping-particle&quot;:&quot;&quot;}],&quot;container-title&quot;:&quot;Ecology Letters&quot;,&quot;editor&quot;:[{&quot;family&quot;:&quot;Rejmanek&quot;,&quot;given&quot;:&quot;Marcel&quot;,&quot;parse-names&quot;:false,&quot;dropping-particle&quot;:&quot;&quot;,&quot;non-dropping-particle&quot;:&quot;&quot;}],&quot;DOI&quot;:&quot;10.1111/ele.13724&quot;,&quot;ISSN&quot;:&quot;1461-023X&quot;,&quot;PMID&quot;:&quot;33759325&quot;,&quot;URL&quot;:&quot;https://onlinelibrary.wiley.com/doi/10.1111/ele.13724&quot;,&quot;issued&quot;:{&quot;date-parts&quot;:[[2021,6,23]]},&quot;page&quot;:&quot;1145-1156&quot;,&quot;abstract&quot;:&quot;Despite widespread evidence that biological invasion influences both the biotic and abiotic soil environments, the extent to which these two pathways underpin the effects of invasion on plant traits and performance remains unknown. Leveraging a long‐term (14‐year) field experiment, we show that an allelochemical‐producing invader affects plants through biotic mechanisms, altering the soil fungal community composition, with no apparent shifts in soil nutrient availability. Changes in belowground fungal communities resulted in high costs of nutrient uptake for native perennials and a shift in plant traits linked to their water and nutrient use efficiencies. Some plants in the invaded community compensate for the disruption of nutritional symbionts and reduced nutrient provisioning by sanctioning more nitrogen to photosynthesis and expending more water, which demonstrates a trade‐off in trait investment. For the first time, we show that the disruption of belowground nutritional symbionts can drive plants towards alternative regions of their trait space in order to maintain water and nutrient economics.&quot;,&quot;issue&quot;:&quot;6&quot;,&quot;volume&quot;:&quot;24&quot;,&quot;container-title-short&quot;:&quot;Ecol Lett&quot;},&quot;isTemporary&quot;:false}]},{&quot;citationID&quot;:&quot;MENDELEY_CITATION_f3b61032-87bc-4e08-8122-ae7efb9983da&quot;,&quot;properties&quot;:{&quot;noteIndex&quot;:0},&quot;isEdited&quot;:false,&quot;manualOverride&quot;:{&quot;isManuallyOverridden&quot;:false,&quot;citeprocText&quot;:&quot;(Burke et al., 2019)&quot;,&quot;manualOverrideText&quot;:&quot;&quot;},&quot;citationTag&quot;:&quot;MENDELEY_CITATION_v3_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&quot;,&quot;citationItems&quot;:[{&quot;id&quot;:&quot;013444a5-6190-3476-9c05-2284c1053d4a&quot;,&quot;itemData&quot;:{&quot;type&quot;:&quot;article-journal&quot;,&quot;id&quot;:&quot;013444a5-6190-3476-9c05-2284c1053d4a&quot;,&quot;title&quot;:&quot;Deer and invasive plant removal alters mycorrhizal fungal communities and soil chemistry: Evidence from a long-term field experiment&quot;,&quot;author&quot;:[{&quot;family&quot;:&quot;Burke&quot;,&quot;given&quot;:&quot;David J&quot;,&quot;parse-names&quot;:false,&quot;dropping-particle&quot;:&quot;&quot;,&quot;non-dropping-particle&quot;:&quot;&quot;},{&quot;family&quot;:&quot;Carrino-Kyker&quot;,&quot;given&quot;:&quot;Sarah R&quot;,&quot;parse-names&quot;:false,&quot;dropping-particle&quot;:&quot;&quot;,&quot;non-dropping-particle&quot;:&quot;&quot;},{&quot;family&quot;:&quot;Hoke&quot;,&quot;given&quot;:&quot;Adam&quot;,&quot;parse-names&quot;:false,&quot;dropping-particle&quot;:&quot;&quot;,&quot;non-dropping-particle&quot;:&quot;&quot;},{&quot;family&quot;:&quot;Cassidy&quot;,&quot;given&quot;:&quot;Steven&quot;,&quot;parse-names&quot;:false,&quot;dropping-particle&quot;:&quot;&quot;,&quot;non-dropping-particle&quot;:&quot;&quot;},{&quot;family&quot;:&quot;Bialic-Murphy&quot;,&quot;given&quot;:&quot;Lalasia&quot;,&quot;parse-names&quot;:false,&quot;dropping-particle&quot;:&quot;&quot;,&quot;non-dropping-particle&quot;:&quot;&quot;},{&quot;family&quot;:&quot;Kalisz&quot;,&quot;given&quot;:&quot;Susan&quot;,&quot;parse-names&quot;:false,&quot;dropping-particle&quot;:&quot;&quot;,&quot;non-dropping-particle&quot;:&quot;&quot;}],&quot;container-title&quot;:&quot;Soil Biology and Biochemistry&quot;,&quot;DOI&quot;:&quot;10.1016/j.soilbio.2018.09.031&quot;,&quot;ISSN&quot;:&quot;00380717&quot;,&quot;URL&quot;:&quot;https://doi.org/10.1016/j.soilbio.2018.09.031&quot;,&quot;issued&quot;:{&quot;date-parts&quot;:[[2019]]},&quot;page&quot;:&quot;13-21&quot;,&quot;abstract&quot;:&quot;The invasive plant, garlic mustard (Alliaria petiolata), has the potential to affect soil microbial communities and ecosystem processes in temperate hardwood forests primarily through the release of allelopathic chemicals into the soil. These forest soils are also often affected (directly and indirectly) by the high abundance of white-tailed deer (Odocoileus virginianus), which can alter plant community composition and productivity. We examined the joint effects of deer and garlic mustard on soil microbial communities, soil nutrients and a native plant species’ vital rates in a temperate forest 8 years after initiation of a paired plot deer exclusion/access study where garlic mustard was either removed from half of each plot or remained at ambient level in the other plot half. We examined soil microbial communities using DNA-based techniques and quantified nutrient availability and physicochemical properties. Deer exclusion affected the community structure of AM fungi, particularly when garlic mustard was present, but had no effect on soil chemistry. Garlic mustard removal plots showed no changes for soil fungi, but displayed higher soil carbon content. Interestingly, we found significant changes to native plant vital rates that mirrored soil responses; the presence of garlic mustard led to higher mortality of large, mature plants and reduced native plant cover and biomass. Our data suggest herbivore-plant-soil feedbacks and synergies can interact to negatively affect the soil ecology of forests. Management activities that reduce deer or invasive plant abundance may positively affect soil microbial communities and chemistry in temperate forests.&quot;,&quot;publisher&quot;:&quot;Elsevier&quot;,&quot;issue&quot;:&quot;September 2018&quot;,&quot;volume&quot;:&quot;128&quot;,&quot;container-title-short&quot;:&quot;Soil Biol Biochem&quot;},&quot;isTemporary&quot;:false}]},{&quot;citationID&quot;:&quot;MENDELEY_CITATION_d02c18d3-b447-4eef-ad4c-5e24a89cf046&quot;,&quot;properties&quot;:{&quot;noteIndex&quot;:0},&quot;isEdited&quot;:false,&quot;manualOverride&quot;:{&quot;isManuallyOverridden&quot;:false,&quot;citeprocText&quot;:&quot;(Cantor et al., 2011)&quot;,&quot;manualOverrideText&quot;:&quot;&quot;},&quot;citationTag&quot;:&quot;MENDELEY_CITATION_v3_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&quot;,&quot;citationItems&quot;:[{&quot;id&quot;:&quot;523fe285-d18c-34f6-a071-8691ba57f96a&quot;,&quot;itemData&quot;:{&quot;type&quot;:&quot;article-journal&quot;,&quot;id&quot;:&quot;523fe285-d18c-34f6-a071-8691ba57f96a&quot;,&quot;title&quot;:&quot;Low allelochemical concentrations detected in garlic mustard-invaded forest soils inhibit fungal growth and AMF spore germination&quot;,&quot;author&quot;:[{&quot;family&quot;:&quot;Cantor&quot;,&quot;given&quot;:&quot;Aaron&quot;,&quot;parse-names&quot;:false,&quot;dropping-particle&quot;:&quot;&quot;,&quot;non-dropping-particle&quot;:&quot;&quot;},{&quot;family&quot;:&quot;Hale&quot;,&quot;given&quot;:&quot;Alison&quot;,&quot;parse-names&quot;:false,&quot;dropping-particle&quot;:&quot;&quot;,&quot;non-dropping-particle&quot;:&quot;&quot;},{&quot;family&quot;:&quot;Aaron&quot;,&quot;given&quot;:&quot;Justin&quot;,&quot;parse-names&quot;:false,&quot;dropping-particle&quot;:&quot;&quot;,&quot;non-dropping-particle&quot;:&quot;&quot;},{&quot;family&quot;:&quot;Traw&quot;,&quot;given&quot;:&quot;M. Brian&quot;,&quot;parse-names&quot;:false,&quot;dropping-particle&quot;:&quot;&quot;,&quot;non-dropping-particle&quot;:&quot;&quot;},{&quot;family&quot;:&quot;Kalisz&quot;,&quot;given&quot;:&quot;Susan&quot;,&quot;parse-names&quot;:false,&quot;dropping-particle&quot;:&quot;&quot;,&quot;non-dropping-particle&quot;:&quot;&quot;}],&quot;container-title&quot;:&quot;Biological Invasions&quot;,&quot;DOI&quot;:&quot;10.1007/s10530-011-9986-x&quot;,&quot;ISSN&quot;:&quot;13873547&quot;,&quot;issued&quot;:{&quot;date-parts&quot;:[[2011]]},&quot;page&quot;:&quot;3015-3025&quot;,&quot;abstract&quot;:&quot;Garlic mustard's (Alliaria petiolata, Brassicaceae) invasive success is attributed in part to its release of allyl isothiocyanate (AITC) into the soil. AITC can disrupt beneficial arbuscular mycorrhizal fungi (AMF) associated with native plant roots, which limits their soil resource uptake. However, AITC and its precursor, sinigrin, have never been detected in garlic mustard-invaded forest soils. Here, we use high performance liquid chromatography (HPLC) and gas chromatography-mass spectrometry (GC-MS) to assess the concentration and bioactivity of these putative allelochemicals in paired forest plots uninvaded or invaded by garlic mustard. Our methods detected AITC and sinigrin only where garlic mustard was present and our recovery of AITC/sinigrin coincided with adult senescence. A bioassay of in situ fungal hyphae abundance revealed significantly reduced hyphal abundance in the presence of garlic mustard relative to uninvaded soils. Finally, the lowest concentration of AITC measured in the field (~0. 001 mM) is highly inhibitory to the spore germination of a forest AMF species, Glomus clarum. Together, our data provide the first direct evidence of garlic mustard-produced sinigrin and AITC in forest soils and demonstrate that even low levels of these chemicals have the potential to significantly suppress AMF growth and spore germination, strengthening their status as allelopathic novel weapons. © 2011 Springer Science+Business Media B.V.&quot;,&quot;issue&quot;:&quot;12&quot;,&quot;volume&quot;:&quot;13&quot;,&quot;container-title-short&quot;:&quot;Biol Invasions&quot;},&quot;isTemporary&quot;:false}]},{&quot;citationID&quot;:&quot;MENDELEY_CITATION_844acedf-b16a-4bc0-bb4a-f9fba46565dc&quot;,&quot;properties&quot;:{&quot;noteIndex&quot;:0},&quot;isEdited&quot;:false,&quot;manualOverride&quot;:{&quot;isManuallyOverridden&quot;:true,&quot;citeprocText&quot;:&quot;(Bialic-Murphy et al., 2021; Mutz et al., n.d.)&quot;,&quot;manualOverrideText&quot;:&quot;(Mutz et al. in review; Bialic-Murphy et al., 2021)&quot;},&quot;citationTag&quot;:&quot;MENDELEY_CITATION_v3_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&quot;,&quot;citationItems&quot;:[{&quot;id&quot;:&quot;be751b2b-db60-3fe9-afcd-b76e2df83848&quot;,&quot;itemData&quot;:{&quot;type&quot;:&quot;article-journal&quot;,&quot;id&quot;:&quot;be751b2b-db60-3fe9-afcd-b76e2df83848&quot;,&quot;title&quot;:&quot;Invasion‐induced root–fungal disruptions alter plant water and nitrogen economies&quot;,&quot;author&quot;:[{&quot;family&quot;:&quot;Bialic-Murphy&quot;,&quot;given&quot;:&quot;Lalasia&quot;,&quot;parse-names&quot;:false,&quot;dropping-particle&quot;:&quot;&quot;,&quot;non-dropping-particle&quot;:&quot;&quot;},{&quot;family&quot;:&quot;Smith&quot;,&quot;given&quot;:&quot;Nicholas G&quot;,&quot;parse-names&quot;:false,&quot;dropping-particle&quot;:&quot;&quot;,&quot;non-dropping-particle&quot;:&quot;&quot;},{&quot;family&quot;:&quot;Voothuluru&quot;,&quot;given&quot;:&quot;Priya&quot;,&quot;parse-names&quot;:false,&quot;dropping-particle&quot;:&quot;&quot;,&quot;non-dropping-particle&quot;:&quot;&quot;},{&quot;family&quot;:&quot;McElderry&quot;,&quot;given&quot;:&quot;Robert M&quot;,&quot;parse-names&quot;:false,&quot;dropping-particle&quot;:&quot;&quot;,&quot;non-dropping-particle&quot;:&quot;&quot;},{&quot;family&quot;:&quot;Roche&quot;,&quot;given&quot;:&quot;Morgan D&quot;,&quot;parse-names&quot;:false,&quot;dropping-particle&quot;:&quot;&quot;,&quot;non-dropping-particle&quot;:&quot;&quot;},{&quot;family&quot;:&quot;Cassidy&quot;,&quot;given&quot;:&quot;Steven T&quot;,&quot;parse-names&quot;:false,&quot;dropping-particle&quot;:&quot;&quot;,&quot;non-dropping-particle&quot;:&quot;&quot;},{&quot;family&quot;:&quot;Kivlin&quot;,&quot;given&quot;:&quot;Stephanie N&quot;,&quot;parse-names&quot;:false,&quot;dropping-particle&quot;:&quot;&quot;,&quot;non-dropping-particle&quot;:&quot;&quot;},{&quot;family&quot;:&quot;Kalisz&quot;,&quot;given&quot;:&quot;Susan&quot;,&quot;parse-names&quot;:false,&quot;dropping-particle&quot;:&quot;&quot;,&quot;non-dropping-particle&quot;:&quot;&quot;}],&quot;container-title&quot;:&quot;Ecology Letters&quot;,&quot;editor&quot;:[{&quot;family&quot;:&quot;Rejmanek&quot;,&quot;given&quot;:&quot;Marcel&quot;,&quot;parse-names&quot;:false,&quot;dropping-particle&quot;:&quot;&quot;,&quot;non-dropping-particle&quot;:&quot;&quot;}],&quot;DOI&quot;:&quot;10.1111/ele.13724&quot;,&quot;ISSN&quot;:&quot;1461-023X&quot;,&quot;PMID&quot;:&quot;33759325&quot;,&quot;URL&quot;:&quot;https://onlinelibrary.wiley.com/doi/10.1111/ele.13724&quot;,&quot;issued&quot;:{&quot;date-parts&quot;:[[2021,6,23]]},&quot;page&quot;:&quot;1145-1156&quot;,&quot;abstract&quot;:&quot;Despite widespread evidence that biological invasion influences both the biotic and abiotic soil environments, the extent to which these two pathways underpin the effects of invasion on plant traits and performance remains unknown. Leveraging a long‐term (14‐year) field experiment, we show that an allelochemical‐producing invader affects plants through biotic mechanisms, altering the soil fungal community composition, with no apparent shifts in soil nutrient availability. Changes in belowground fungal communities resulted in high costs of nutrient uptake for native perennials and a shift in plant traits linked to their water and nutrient use efficiencies. Some plants in the invaded community compensate for the disruption of nutritional symbionts and reduced nutrient provisioning by sanctioning more nitrogen to photosynthesis and expending more water, which demonstrates a trade‐off in trait investment. For the first time, we show that the disruption of belowground nutritional symbionts can drive plants towards alternative regions of their trait space in order to maintain water and nutrient economics.&quot;,&quot;issue&quot;:&quot;6&quot;,&quot;volume&quot;:&quot;24&quot;,&quot;container-title-short&quot;:&quot;Ecol Lett&quot;},&quot;isTemporary&quot;:false},{&quot;id&quot;:&quot;a2de5595-18a8-366f-8cee-59409daf544e&quot;,&quot;itemData&quot;:{&quot;type&quot;:&quot;article-journal&quot;,&quot;id&quot;:&quot;a2de5595-18a8-366f-8cee-59409daf544e&quot;,&quot;title&quot;:&quot;Allelopathic invader alters belowground plant-fungal interactions, physiology, and biomass allocation in native understory species&quot;,&quot;author&quot;:[{&quot;family&quot;:&quot;Mutz&quot;,&quot;given&quot;:&quot;Jessie&quot;,&quot;parse-names&quot;:false,&quot;dropping-particle&quot;:&quot;&quot;,&quot;non-dropping-particle&quot;:&quot;&quot;},{&quot;family&quot;:&quot;Heberling&quot;,&quot;given&quot;:&quot;J Mason&quot;,&quot;parse-names&quot;:false,&quot;dropping-particle&quot;:&quot;&quot;,&quot;non-dropping-particle&quot;:&quot;&quot;},{&quot;family&quot;:&quot;Kivlin&quot;,&quot;given&quot;:&quot;Stephanie N&quot;,&quot;parse-names&quot;:false,&quot;dropping-particle&quot;:&quot;&quot;,&quot;non-dropping-particle&quot;:&quot;&quot;},{&quot;family&quot;:&quot;Smith&quot;,&quot;given&quot;:&quot;Nicholas G&quot;,&quot;parse-names&quot;:false,&quot;dropping-particle&quot;:&quot;&quot;,&quot;non-dropping-particle&quot;:&quot;&quot;},{&quot;family&quot;:&quot;Chatterjee&quot;,&quot;given&quot;:&quot;Snehanjana&quot;,&quot;parse-names&quot;:false,&quot;dropping-particle&quot;:&quot;&quot;,&quot;non-dropping-particle&quot;:&quot;&quot;},{&quot;family&quot;:&quot;Perkowski&quot;,&quot;given&quot;:&quot;Evan A&quot;,&quot;parse-names&quot;:false,&quot;dropping-particle&quot;:&quot;&quot;,&quot;non-dropping-particle&quot;:&quot;&quot;},{&quot;family&quot;:&quot;Bialic-Murphy&quot;,&quot;given&quot;:&quot;Lalasia&quot;,&quot;parse-names&quot;:false,&quot;dropping-particle&quot;:&quot;&quot;,&quot;non-dropping-particle&quot;:&quot;&quot;},{&quot;family&quot;:&quot;Kalisz&quot;,&quot;given&quot;:&quot;Susan&quot;,&quot;parse-names&quot;:false,&quot;dropping-particle&quot;:&quot;&quot;,&quot;non-dropping-particle&quot;:&quot;&quot;}],&quot;container-title-short&quot;:&quot;&quot;},&quot;isTemporary&quot;:false}]},{&quot;citationID&quot;:&quot;MENDELEY_CITATION_e440aaa1-3828-4fe4-b6af-c71b96068074&quot;,&quot;properties&quot;:{&quot;noteIndex&quot;:0},&quot;isEdited&quot;:false,&quot;manualOverride&quot;:{&quot;isManuallyOverridden&quot;:false,&quot;citeprocText&quot;:&quot;(Cantor et al., 2011; Hale et al., 2016)&quot;,&quot;manualOverrideText&quot;:&quot;&quot;},&quot;citationTag&quot;:&quot;MENDELEY_CITATION_v3_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&quot;,&quot;citationItems&quot;:[{&quot;id&quot;:&quot;523fe285-d18c-34f6-a071-8691ba57f96a&quot;,&quot;itemData&quot;:{&quot;type&quot;:&quot;article-journal&quot;,&quot;id&quot;:&quot;523fe285-d18c-34f6-a071-8691ba57f96a&quot;,&quot;title&quot;:&quot;Low allelochemical concentrations detected in garlic mustard-invaded forest soils inhibit fungal growth and AMF spore germination&quot;,&quot;author&quot;:[{&quot;family&quot;:&quot;Cantor&quot;,&quot;given&quot;:&quot;Aaron&quot;,&quot;parse-names&quot;:false,&quot;dropping-particle&quot;:&quot;&quot;,&quot;non-dropping-particle&quot;:&quot;&quot;},{&quot;family&quot;:&quot;Hale&quot;,&quot;given&quot;:&quot;Alison&quot;,&quot;parse-names&quot;:false,&quot;dropping-particle&quot;:&quot;&quot;,&quot;non-dropping-particle&quot;:&quot;&quot;},{&quot;family&quot;:&quot;Aaron&quot;,&quot;given&quot;:&quot;Justin&quot;,&quot;parse-names&quot;:false,&quot;dropping-particle&quot;:&quot;&quot;,&quot;non-dropping-particle&quot;:&quot;&quot;},{&quot;family&quot;:&quot;Traw&quot;,&quot;given&quot;:&quot;M. Brian&quot;,&quot;parse-names&quot;:false,&quot;dropping-particle&quot;:&quot;&quot;,&quot;non-dropping-particle&quot;:&quot;&quot;},{&quot;family&quot;:&quot;Kalisz&quot;,&quot;given&quot;:&quot;Susan&quot;,&quot;parse-names&quot;:false,&quot;dropping-particle&quot;:&quot;&quot;,&quot;non-dropping-particle&quot;:&quot;&quot;}],&quot;container-title&quot;:&quot;Biological Invasions&quot;,&quot;DOI&quot;:&quot;10.1007/s10530-011-9986-x&quot;,&quot;ISSN&quot;:&quot;13873547&quot;,&quot;issued&quot;:{&quot;date-parts&quot;:[[2011]]},&quot;page&quot;:&quot;3015-3025&quot;,&quot;abstract&quot;:&quot;Garlic mustard's (Alliaria petiolata, Brassicaceae) invasive success is attributed in part to its release of allyl isothiocyanate (AITC) into the soil. AITC can disrupt beneficial arbuscular mycorrhizal fungi (AMF) associated with native plant roots, which limits their soil resource uptake. However, AITC and its precursor, sinigrin, have never been detected in garlic mustard-invaded forest soils. Here, we use high performance liquid chromatography (HPLC) and gas chromatography-mass spectrometry (GC-MS) to assess the concentration and bioactivity of these putative allelochemicals in paired forest plots uninvaded or invaded by garlic mustard. Our methods detected AITC and sinigrin only where garlic mustard was present and our recovery of AITC/sinigrin coincided with adult senescence. A bioassay of in situ fungal hyphae abundance revealed significantly reduced hyphal abundance in the presence of garlic mustard relative to uninvaded soils. Finally, the lowest concentration of AITC measured in the field (~0. 001 mM) is highly inhibitory to the spore germination of a forest AMF species, Glomus clarum. Together, our data provide the first direct evidence of garlic mustard-produced sinigrin and AITC in forest soils and demonstrate that even low levels of these chemicals have the potential to significantly suppress AMF growth and spore germination, strengthening their status as allelopathic novel weapons. © 2011 Springer Science+Business Media B.V.&quot;,&quot;issue&quot;:&quot;12&quot;,&quot;volume&quot;:&quot;13&quot;,&quot;container-title-short&quot;:&quot;Biol Invasions&quot;},&quot;isTemporary&quot;:false},{&quot;id&quot;:&quot;0c2ad7e0-9564-30cf-8885-d95a31cf0c58&quot;,&quot;itemData&quot;:{&quot;type&quot;:&quot;article-journal&quot;,&quot;id&quot;:&quot;0c2ad7e0-9564-30cf-8885-d95a31cf0c58&quot;,&quot;title&quot;:&quot;Invader disruption of belowground plant mutualisms reduces carbon acquisition and alters allocation patterns in a native forest herb&quot;,&quot;author&quot;:[{&quot;family&quot;:&quot;Hale&quot;,&quot;given&quot;:&quot;Alison N&quot;,&quot;parse-names&quot;:false,&quot;dropping-particle&quot;:&quot;&quot;,&quot;non-dropping-particle&quot;:&quot;&quot;},{&quot;family&quot;:&quot;Lapointe&quot;,&quot;given&quot;:&quot;Line&quot;,&quot;parse-names&quot;:false,&quot;dropping-particle&quot;:&quot;&quot;,&quot;non-dropping-particle&quot;:&quot;&quot;},{&quot;family&quot;:&quot;Kalisz&quot;,&quot;given&quot;:&quot;Susan&quot;,&quot;parse-names&quot;:false,&quot;dropping-particle&quot;:&quot;&quot;,&quot;non-dropping-particle&quot;:&quot;&quot;}],&quot;container-title&quot;:&quot;New Phytologist&quot;,&quot;DOI&quot;:&quot;10.1111/nph.13709&quot;,&quot;ISSN&quot;:&quot;14698137&quot;,&quot;PMID&quot;:&quot;26506529&quot;,&quot;issued&quot;:{&quot;date-parts&quot;:[[2016]]},&quot;page&quot;:&quot;542-549&quot;,&quot;abstract&quot;:&quot;Invasive plants impose novel selection pressures on naïve mutualistic interactions between native plants and their partners. As most plants critically rely on root fungal symbionts (RFSs) for soil resources, invaders that disrupt plant-RFS mutualisms can significantly depress native plant fitness. Here, we investigate the consequences of RFS mutualism disruption on native plant fitness in a glasshouse experiment with a forest invader that produces known anti-fungal allelochemicals. Over 5 months, we regularly applied either green leaves of the allelopathic invader Alliaria petiolata, a nonsystemic fungicide to simulate A. petiolata's effects, or green leaves of nonallelopathic Hesperis matronalis (control) to pots containing the native Maianthemum racemosum and its RFSs. We repeatedly measured M. racemosum physiology and harvested plants periodically to assess carbon allocation. Alliaria petiolata and fungicide treatment effects were indistinguishable: we observed inhibition of the RFS soil hyphal network and significant reductions in M. racemosum physiology (photosynthesis, transpiration and conductance) and allocation (carbon storage, root biomass and asexual reproduction) in both treatments relative to the control. Our findings suggest a general mechanistic hypothesis for local extinction of native species in ecosystems challenged by allelopathic invaders: RFS mutualism disruption drives carbon stress, subsequent declines in native plant vigor, and, if chronic, declines in RFS-dependent species abundance.&quot;,&quot;issue&quot;:&quot;2&quot;,&quot;volume&quot;:&quot;209&quot;,&quot;container-title-short&quot;:&quot;&quot;},&quot;isTemporary&quot;:false}]},{&quot;citationID&quot;:&quot;MENDELEY_CITATION_b300514d-aa2f-46ba-986c-60a1d90f79eb&quot;,&quot;properties&quot;:{&quot;noteIndex&quot;:0},&quot;isEdited&quot;:false,&quot;manualOverride&quot;:{&quot;isManuallyOverridden&quot;:false,&quot;citeprocText&quot;:&quot;(Burke et al., 2019)&quot;,&quot;manualOverrideText&quot;:&quot;&quot;},&quot;citationTag&quot;:&quot;MENDELEY_CITATION_v3_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&quot;,&quot;citationItems&quot;:[{&quot;id&quot;:&quot;013444a5-6190-3476-9c05-2284c1053d4a&quot;,&quot;itemData&quot;:{&quot;type&quot;:&quot;article-journal&quot;,&quot;id&quot;:&quot;013444a5-6190-3476-9c05-2284c1053d4a&quot;,&quot;title&quot;:&quot;Deer and invasive plant removal alters mycorrhizal fungal communities and soil chemistry: Evidence from a long-term field experiment&quot;,&quot;author&quot;:[{&quot;family&quot;:&quot;Burke&quot;,&quot;given&quot;:&quot;David J&quot;,&quot;parse-names&quot;:false,&quot;dropping-particle&quot;:&quot;&quot;,&quot;non-dropping-particle&quot;:&quot;&quot;},{&quot;family&quot;:&quot;Carrino-Kyker&quot;,&quot;given&quot;:&quot;Sarah R&quot;,&quot;parse-names&quot;:false,&quot;dropping-particle&quot;:&quot;&quot;,&quot;non-dropping-particle&quot;:&quot;&quot;},{&quot;family&quot;:&quot;Hoke&quot;,&quot;given&quot;:&quot;Adam&quot;,&quot;parse-names&quot;:false,&quot;dropping-particle&quot;:&quot;&quot;,&quot;non-dropping-particle&quot;:&quot;&quot;},{&quot;family&quot;:&quot;Cassidy&quot;,&quot;given&quot;:&quot;Steven&quot;,&quot;parse-names&quot;:false,&quot;dropping-particle&quot;:&quot;&quot;,&quot;non-dropping-particle&quot;:&quot;&quot;},{&quot;family&quot;:&quot;Bialic-Murphy&quot;,&quot;given&quot;:&quot;Lalasia&quot;,&quot;parse-names&quot;:false,&quot;dropping-particle&quot;:&quot;&quot;,&quot;non-dropping-particle&quot;:&quot;&quot;},{&quot;family&quot;:&quot;Kalisz&quot;,&quot;given&quot;:&quot;Susan&quot;,&quot;parse-names&quot;:false,&quot;dropping-particle&quot;:&quot;&quot;,&quot;non-dropping-particle&quot;:&quot;&quot;}],&quot;container-title&quot;:&quot;Soil Biology and Biochemistry&quot;,&quot;DOI&quot;:&quot;10.1016/j.soilbio.2018.09.031&quot;,&quot;ISSN&quot;:&quot;00380717&quot;,&quot;URL&quot;:&quot;https://doi.org/10.1016/j.soilbio.2018.09.031&quot;,&quot;issued&quot;:{&quot;date-parts&quot;:[[2019]]},&quot;page&quot;:&quot;13-21&quot;,&quot;abstract&quot;:&quot;The invasive plant, garlic mustard (Alliaria petiolata), has the potential to affect soil microbial communities and ecosystem processes in temperate hardwood forests primarily through the release of allelopathic chemicals into the soil. These forest soils are also often affected (directly and indirectly) by the high abundance of white-tailed deer (Odocoileus virginianus), which can alter plant community composition and productivity. We examined the joint effects of deer and garlic mustard on soil microbial communities, soil nutrients and a native plant species’ vital rates in a temperate forest 8 years after initiation of a paired plot deer exclusion/access study where garlic mustard was either removed from half of each plot or remained at ambient level in the other plot half. We examined soil microbial communities using DNA-based techniques and quantified nutrient availability and physicochemical properties. Deer exclusion affected the community structure of AM fungi, particularly when garlic mustard was present, but had no effect on soil chemistry. Garlic mustard removal plots showed no changes for soil fungi, but displayed higher soil carbon content. Interestingly, we found significant changes to native plant vital rates that mirrored soil responses; the presence of garlic mustard led to higher mortality of large, mature plants and reduced native plant cover and biomass. Our data suggest herbivore-plant-soil feedbacks and synergies can interact to negatively affect the soil ecology of forests. Management activities that reduce deer or invasive plant abundance may positively affect soil microbial communities and chemistry in temperate forests.&quot;,&quot;publisher&quot;:&quot;Elsevier&quot;,&quot;issue&quot;:&quot;September 2018&quot;,&quot;volume&quot;:&quot;128&quot;,&quot;container-title-short&quot;:&quot;Soil Biol Biochem&quot;},&quot;isTemporary&quot;:false}]},{&quot;citationID&quot;:&quot;MENDELEY_CITATION_e2fba71a-b728-48db-89ed-a9f93839e00f&quot;,&quot;properties&quot;:{&quot;noteIndex&quot;:0},&quot;isEdited&quot;:false,&quot;manualOverride&quot;:{&quot;isManuallyOverridden&quot;:false,&quot;citeprocText&quot;:&quot;(Bialic-Murphy et al., 2021)&quot;,&quot;manualOverrideText&quot;:&quot;&quot;},&quot;citationTag&quot;:&quot;MENDELEY_CITATION_v3_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&quot;,&quot;citationItems&quot;:[{&quot;id&quot;:&quot;be751b2b-db60-3fe9-afcd-b76e2df83848&quot;,&quot;itemData&quot;:{&quot;type&quot;:&quot;article-journal&quot;,&quot;id&quot;:&quot;be751b2b-db60-3fe9-afcd-b76e2df83848&quot;,&quot;title&quot;:&quot;Invasion‐induced root–fungal disruptions alter plant water and nitrogen economies&quot;,&quot;author&quot;:[{&quot;family&quot;:&quot;Bialic-Murphy&quot;,&quot;given&quot;:&quot;Lalasia&quot;,&quot;parse-names&quot;:false,&quot;dropping-particle&quot;:&quot;&quot;,&quot;non-dropping-particle&quot;:&quot;&quot;},{&quot;family&quot;:&quot;Smith&quot;,&quot;given&quot;:&quot;Nicholas G&quot;,&quot;parse-names&quot;:false,&quot;dropping-particle&quot;:&quot;&quot;,&quot;non-dropping-particle&quot;:&quot;&quot;},{&quot;family&quot;:&quot;Voothuluru&quot;,&quot;given&quot;:&quot;Priya&quot;,&quot;parse-names&quot;:false,&quot;dropping-particle&quot;:&quot;&quot;,&quot;non-dropping-particle&quot;:&quot;&quot;},{&quot;family&quot;:&quot;McElderry&quot;,&quot;given&quot;:&quot;Robert M&quot;,&quot;parse-names&quot;:false,&quot;dropping-particle&quot;:&quot;&quot;,&quot;non-dropping-particle&quot;:&quot;&quot;},{&quot;family&quot;:&quot;Roche&quot;,&quot;given&quot;:&quot;Morgan D&quot;,&quot;parse-names&quot;:false,&quot;dropping-particle&quot;:&quot;&quot;,&quot;non-dropping-particle&quot;:&quot;&quot;},{&quot;family&quot;:&quot;Cassidy&quot;,&quot;given&quot;:&quot;Steven T&quot;,&quot;parse-names&quot;:false,&quot;dropping-particle&quot;:&quot;&quot;,&quot;non-dropping-particle&quot;:&quot;&quot;},{&quot;family&quot;:&quot;Kivlin&quot;,&quot;given&quot;:&quot;Stephanie N&quot;,&quot;parse-names&quot;:false,&quot;dropping-particle&quot;:&quot;&quot;,&quot;non-dropping-particle&quot;:&quot;&quot;},{&quot;family&quot;:&quot;Kalisz&quot;,&quot;given&quot;:&quot;Susan&quot;,&quot;parse-names&quot;:false,&quot;dropping-particle&quot;:&quot;&quot;,&quot;non-dropping-particle&quot;:&quot;&quot;}],&quot;container-title&quot;:&quot;Ecology Letters&quot;,&quot;editor&quot;:[{&quot;family&quot;:&quot;Rejmanek&quot;,&quot;given&quot;:&quot;Marcel&quot;,&quot;parse-names&quot;:false,&quot;dropping-particle&quot;:&quot;&quot;,&quot;non-dropping-particle&quot;:&quot;&quot;}],&quot;DOI&quot;:&quot;10.1111/ele.13724&quot;,&quot;ISSN&quot;:&quot;1461-023X&quot;,&quot;PMID&quot;:&quot;33759325&quot;,&quot;URL&quot;:&quot;https://onlinelibrary.wiley.com/doi/10.1111/ele.13724&quot;,&quot;issued&quot;:{&quot;date-parts&quot;:[[2021,6,23]]},&quot;page&quot;:&quot;1145-1156&quot;,&quot;abstract&quot;:&quot;Despite widespread evidence that biological invasion influences both the biotic and abiotic soil environments, the extent to which these two pathways underpin the effects of invasion on plant traits and performance remains unknown. Leveraging a long‐term (14‐year) field experiment, we show that an allelochemical‐producing invader affects plants through biotic mechanisms, altering the soil fungal community composition, with no apparent shifts in soil nutrient availability. Changes in belowground fungal communities resulted in high costs of nutrient uptake for native perennials and a shift in plant traits linked to their water and nutrient use efficiencies. Some plants in the invaded community compensate for the disruption of nutritional symbionts and reduced nutrient provisioning by sanctioning more nitrogen to photosynthesis and expending more water, which demonstrates a trade‐off in trait investment. For the first time, we show that the disruption of belowground nutritional symbionts can drive plants towards alternative regions of their trait space in order to maintain water and nutrient economics.&quot;,&quot;issue&quot;:&quot;6&quot;,&quot;volume&quot;:&quot;24&quot;,&quot;container-title-short&quot;:&quot;Ecol Lett&quot;},&quot;isTemporary&quot;:false}]},{&quot;citationID&quot;:&quot;MENDELEY_CITATION_c4feff1e-c60c-4cf3-86cb-2bfe31e5ad2e&quot;,&quot;properties&quot;:{&quot;noteIndex&quot;:0},&quot;isEdited&quot;:false,&quot;manualOverride&quot;:{&quot;isManuallyOverridden&quot;:true,&quot;citeprocText&quot;:&quot;(Mutz et al., n.d.)&quot;,&quot;manualOverrideText&quot;:&quot;(Mutz et al. in review)&quot;},&quot;citationTag&quot;:&quot;MENDELEY_CITATION_v3_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&quot;,&quot;citationItems&quot;:[{&quot;id&quot;:&quot;a2de5595-18a8-366f-8cee-59409daf544e&quot;,&quot;itemData&quot;:{&quot;type&quot;:&quot;article-journal&quot;,&quot;id&quot;:&quot;a2de5595-18a8-366f-8cee-59409daf544e&quot;,&quot;title&quot;:&quot;Allelopathic invader alters belowground plant-fungal interactions, physiology, and biomass allocation in native understory species&quot;,&quot;author&quot;:[{&quot;family&quot;:&quot;Mutz&quot;,&quot;given&quot;:&quot;Jessie&quot;,&quot;parse-names&quot;:false,&quot;dropping-particle&quot;:&quot;&quot;,&quot;non-dropping-particle&quot;:&quot;&quot;},{&quot;family&quot;:&quot;Heberling&quot;,&quot;given&quot;:&quot;J Mason&quot;,&quot;parse-names&quot;:false,&quot;dropping-particle&quot;:&quot;&quot;,&quot;non-dropping-particle&quot;:&quot;&quot;},{&quot;family&quot;:&quot;Kivlin&quot;,&quot;given&quot;:&quot;Stephanie N&quot;,&quot;parse-names&quot;:false,&quot;dropping-particle&quot;:&quot;&quot;,&quot;non-dropping-particle&quot;:&quot;&quot;},{&quot;family&quot;:&quot;Smith&quot;,&quot;given&quot;:&quot;Nicholas G&quot;,&quot;parse-names&quot;:false,&quot;dropping-particle&quot;:&quot;&quot;,&quot;non-dropping-particle&quot;:&quot;&quot;},{&quot;family&quot;:&quot;Chatterjee&quot;,&quot;given&quot;:&quot;Snehanjana&quot;,&quot;parse-names&quot;:false,&quot;dropping-particle&quot;:&quot;&quot;,&quot;non-dropping-particle&quot;:&quot;&quot;},{&quot;family&quot;:&quot;Perkowski&quot;,&quot;given&quot;:&quot;Evan A&quot;,&quot;parse-names&quot;:false,&quot;dropping-particle&quot;:&quot;&quot;,&quot;non-dropping-particle&quot;:&quot;&quot;},{&quot;family&quot;:&quot;Bialic-Murphy&quot;,&quot;given&quot;:&quot;Lalasia&quot;,&quot;parse-names&quot;:false,&quot;dropping-particle&quot;:&quot;&quot;,&quot;non-dropping-particle&quot;:&quot;&quot;},{&quot;family&quot;:&quot;Kalisz&quot;,&quot;given&quot;:&quot;Susan&quot;,&quot;parse-names&quot;:false,&quot;dropping-particle&quot;:&quot;&quot;,&quot;non-dropping-particle&quot;:&quot;&quot;}],&quot;container-title-short&quot;:&quot;&quot;},&quot;isTemporary&quot;:false}]},{&quot;citationID&quot;:&quot;MENDELEY_CITATION_8096dd3d-217b-4701-bcf8-499b39afd1dd&quot;,&quot;properties&quot;:{&quot;noteIndex&quot;:0},&quot;isEdited&quot;:false,&quot;manualOverride&quot;:{&quot;isManuallyOverridden&quot;:false,&quot;citeprocText&quot;:&quot;(Bialic-Murphy et al., 2021; Burke, 2008; Burke et al., 2011, 2019)&quot;,&quot;manualOverrideText&quot;:&quot;&quot;},&quot;citationTag&quot;:&quot;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&quot;,&quot;citationItems&quot;:[{&quot;id&quot;:&quot;97f35e13-14d6-3590-a529-76e7132c5ceb&quot;,&quot;itemData&quot;:{&quot;type&quot;:&quot;article-journal&quot;,&quot;id&quot;:&quot;97f35e13-14d6-3590-a529-76e7132c5ceb&quot;,&quot;title&quot;:&quot;Effects of &lt;i&gt;Alliaria petiolata&lt;/i&gt; (garlic mustard; Brassicaceae) on mycorrhizal colonization and community structure in three herbaceous plants in a mixed deciduous forest&quot;,&quot;author&quot;:[{&quot;family&quot;:&quot;Burke&quot;,&quot;given&quot;:&quot;David J.&quot;,&quot;parse-names&quot;:false,&quot;dropping-particle&quot;:&quot;&quot;,&quot;non-dropping-particle&quot;:&quot;&quot;}],&quot;container-title&quot;:&quot;American Journal of Botany&quot;,&quot;DOI&quot;:&quot;10.3732/ajb.0800184&quot;,&quot;ISSN&quot;:&quot;00029122&quot;,&quot;issued&quot;:{&quot;date-parts&quot;:[[2008]]},&quot;page&quot;:&quot;1416-1425&quot;,&quot;abstract&quot;:&quot;Herbaceous plant species are important components of forest ecosystems, and their persistence in forests may be affected by invasive plant species that reduce mycorrhizal colonization of plant roots. I examined the effect of the invasive plant Alliaria petiolata on arbuscular mycorrhizal fungi (AMF) colonizing the roots of three forest plant species. AMF root colonization and community structure was examined from plants that were growing either in the absence or presence of Alliaria under natural forest conditions. AMF root colonization varied among the plant species but was not significantly affected by Alliaria. With molecular methods, ∼12 different taxa of AMF could be distinguished among the root samples, and these taxa belonged to the genera Acaulospora and Glomus, with Glomus dominating AMF communities. There were significant differences between the community of AMF colonizing roots of Maianthemum racemosum and Trillium grandiflorum, but only AMF communities of Maianthemum roots were significantly affected by Alliaria. Indicator species analysis found that an Acaulospora species type was a significant indicator of Maianthemum plants grown in the absence of Alliaria. These results suggest invasive plants like Alliaria may selectively suppress AMF fungi, and this suppression can affect AMF communities colonizing the roots of some native plant species.&quot;,&quot;issue&quot;:&quot;11&quot;,&quot;volume&quot;:&quot;95&quot;,&quot;container-title-short&quot;:&quot;Am J Bot&quot;},&quot;isTemporary&quot;:false},{&quot;id&quot;:&quot;793632af-427c-3df4-bbc7-3c8a4c0be727&quot;,&quot;itemData&quot;:{&quot;type&quot;:&quot;article-journal&quot;,&quot;id&quot;:&quot;793632af-427c-3df4-bbc7-3c8a4c0be727&quot;,&quot;title&quot;:&quot;Relationship between soil enzyme activities, nutrient cycling and soil fungal communities in a northern hardwood forest&quot;,&quot;author&quot;:[{&quot;family&quot;:&quot;Burke&quot;,&quot;given&quot;:&quot;David J.&quot;,&quot;parse-names&quot;:false,&quot;dropping-particle&quot;:&quot;&quot;,&quot;non-dropping-particle&quot;:&quot;&quot;},{&quot;family&quot;:&quot;Weintraub&quot;,&quot;given&quot;:&quot;Michael N.&quot;,&quot;parse-names&quot;:false,&quot;dropping-particle&quot;:&quot;&quot;,&quot;non-dropping-particle&quot;:&quot;&quot;},{&quot;family&quot;:&quot;Hewins&quot;,&quot;given&quot;:&quot;Charlotte R.&quot;,&quot;parse-names&quot;:false,&quot;dropping-particle&quot;:&quot;&quot;,&quot;non-dropping-particle&quot;:&quot;&quot;},{&quot;family&quot;:&quot;Kalisz&quot;,&quot;given&quot;:&quot;Susan&quot;,&quot;parse-names&quot;:false,&quot;dropping-particle&quot;:&quot;&quot;,&quot;non-dropping-particle&quot;:&quot;&quot;}],&quot;container-title&quot;:&quot;Soil Biology and Biochemistry&quot;,&quot;DOI&quot;:&quot;10.1016/j.soilbio.2010.12.014&quot;,&quot;ISSN&quot;:&quot;00380717&quot;,&quot;URL&quot;:&quot;http://dx.doi.org/10.1016/j.soilbio.2010.12.014&quot;,&quot;issued&quot;:{&quot;date-parts&quot;:[[2011]]},&quot;page&quot;:&quot;795-803&quot;,&quot;abstract&quot;:&quot;Soil fungi are highly diverse and act as the primary agents of nutrient cycling in forests. These fungal communities are often dominated by mycorrhizal fungi that form mutually beneficial relationships with plant roots and some mycorrhizal fungi produce extracellular and cell-bound enzymes that catalyze the hydrolysis of nitrogen (N)- and phosphorus (P)- containing compounds in soil organic matter. Here we investigated whether the community structure of different types of mycorrhizal fungi (arbuscular and ectomycorrhizal fungi) is correlated with soil chemistry and enzyme activity in a northern hardwood forest and whether these correlations change over the growing season. We quantified these relationships in an experimental paired plot study where white-tailed deer (access or excluded 4.5 yrs) treatment was crossed with garlic mustard (presence or removal 1 yr). We collected soil samples early and late in the growing season and analyzed them for soil chemistry, extracellular enzyme activity and molecular analysis of both arbuscular mycorrhizal (AM) and ectomycorrhizal/saprotrophic fungal communities using terminal restriction fragment length polymorphism (TRFLP). AM fungal communities did not change seasonally but were positively correlated with the activities of urease and leucine aminopeptidase (LAP), enzymes involved in N cycling. The density of garlic mustard was correlated with the presence of specific AM fungal species, while deer exclusion or access had no effect on either fungal community after 4.5 yrs. Ectomycorrhizal/saprotrophic fungal communities changed seasonally and were positively correlated with most soil enzymes, including enzymes involved in carbon (C), N and P cycling, but only during late summer sampling. Our results suggest that fine scale temporal and spatial changes in soil fungal communities may affect soil nutrient and carbon cycling. Although AM fungi are not generally considered capable of producing extracellular enzymes, the correlation between some AM taxa and the activity of N acquisition enzymes suggests that these fungi may play a role in forest understory N cycling. © 2011 Elsevier Ltd.&quot;,&quot;publisher&quot;:&quot;Elsevier Ltd&quot;,&quot;issue&quot;:&quot;4&quot;,&quot;volume&quot;:&quot;43&quot;,&quot;container-title-short&quot;:&quot;Soil Biol Biochem&quot;},&quot;isTemporary&quot;:false},{&quot;id&quot;:&quot;013444a5-6190-3476-9c05-2284c1053d4a&quot;,&quot;itemData&quot;:{&quot;type&quot;:&quot;article-journal&quot;,&quot;id&quot;:&quot;013444a5-6190-3476-9c05-2284c1053d4a&quot;,&quot;title&quot;:&quot;Deer and invasive plant removal alters mycorrhizal fungal communities and soil chemistry: Evidence from a long-term field experiment&quot;,&quot;author&quot;:[{&quot;family&quot;:&quot;Burke&quot;,&quot;given&quot;:&quot;David J&quot;,&quot;parse-names&quot;:false,&quot;dropping-particle&quot;:&quot;&quot;,&quot;non-dropping-particle&quot;:&quot;&quot;},{&quot;family&quot;:&quot;Carrino-Kyker&quot;,&quot;given&quot;:&quot;Sarah R&quot;,&quot;parse-names&quot;:false,&quot;dropping-particle&quot;:&quot;&quot;,&quot;non-dropping-particle&quot;:&quot;&quot;},{&quot;family&quot;:&quot;Hoke&quot;,&quot;given&quot;:&quot;Adam&quot;,&quot;parse-names&quot;:false,&quot;dropping-particle&quot;:&quot;&quot;,&quot;non-dropping-particle&quot;:&quot;&quot;},{&quot;family&quot;:&quot;Cassidy&quot;,&quot;given&quot;:&quot;Steven&quot;,&quot;parse-names&quot;:false,&quot;dropping-particle&quot;:&quot;&quot;,&quot;non-dropping-particle&quot;:&quot;&quot;},{&quot;family&quot;:&quot;Bialic-Murphy&quot;,&quot;given&quot;:&quot;Lalasia&quot;,&quot;parse-names&quot;:false,&quot;dropping-particle&quot;:&quot;&quot;,&quot;non-dropping-particle&quot;:&quot;&quot;},{&quot;family&quot;:&quot;Kalisz&quot;,&quot;given&quot;:&quot;Susan&quot;,&quot;parse-names&quot;:false,&quot;dropping-particle&quot;:&quot;&quot;,&quot;non-dropping-particle&quot;:&quot;&quot;}],&quot;container-title&quot;:&quot;Soil Biology and Biochemistry&quot;,&quot;DOI&quot;:&quot;10.1016/j.soilbio.2018.09.031&quot;,&quot;ISSN&quot;:&quot;00380717&quot;,&quot;URL&quot;:&quot;https://doi.org/10.1016/j.soilbio.2018.09.031&quot;,&quot;issued&quot;:{&quot;date-parts&quot;:[[2019]]},&quot;page&quot;:&quot;13-21&quot;,&quot;abstract&quot;:&quot;The invasive plant, garlic mustard (Alliaria petiolata), has the potential to affect soil microbial communities and ecosystem processes in temperate hardwood forests primarily through the release of allelopathic chemicals into the soil. These forest soils are also often affected (directly and indirectly) by the high abundance of white-tailed deer (Odocoileus virginianus), which can alter plant community composition and productivity. We examined the joint effects of deer and garlic mustard on soil microbial communities, soil nutrients and a native plant species’ vital rates in a temperate forest 8 years after initiation of a paired plot deer exclusion/access study where garlic mustard was either removed from half of each plot or remained at ambient level in the other plot half. We examined soil microbial communities using DNA-based techniques and quantified nutrient availability and physicochemical properties. Deer exclusion affected the community structure of AM fungi, particularly when garlic mustard was present, but had no effect on soil chemistry. Garlic mustard removal plots showed no changes for soil fungi, but displayed higher soil carbon content. Interestingly, we found significant changes to native plant vital rates that mirrored soil responses; the presence of garlic mustard led to higher mortality of large, mature plants and reduced native plant cover and biomass. Our data suggest herbivore-plant-soil feedbacks and synergies can interact to negatively affect the soil ecology of forests. Management activities that reduce deer or invasive plant abundance may positively affect soil microbial communities and chemistry in temperate forests.&quot;,&quot;publisher&quot;:&quot;Elsevier&quot;,&quot;issue&quot;:&quot;September 2018&quot;,&quot;volume&quot;:&quot;128&quot;,&quot;container-title-short&quot;:&quot;Soil Biol Biochem&quot;},&quot;isTemporary&quot;:false},{&quot;id&quot;:&quot;be751b2b-db60-3fe9-afcd-b76e2df83848&quot;,&quot;itemData&quot;:{&quot;type&quot;:&quot;article-journal&quot;,&quot;id&quot;:&quot;be751b2b-db60-3fe9-afcd-b76e2df83848&quot;,&quot;title&quot;:&quot;Invasion‐induced root–fungal disruptions alter plant water and nitrogen economies&quot;,&quot;author&quot;:[{&quot;family&quot;:&quot;Bialic-Murphy&quot;,&quot;given&quot;:&quot;Lalasia&quot;,&quot;parse-names&quot;:false,&quot;dropping-particle&quot;:&quot;&quot;,&quot;non-dropping-particle&quot;:&quot;&quot;},{&quot;family&quot;:&quot;Smith&quot;,&quot;given&quot;:&quot;Nicholas G&quot;,&quot;parse-names&quot;:false,&quot;dropping-particle&quot;:&quot;&quot;,&quot;non-dropping-particle&quot;:&quot;&quot;},{&quot;family&quot;:&quot;Voothuluru&quot;,&quot;given&quot;:&quot;Priya&quot;,&quot;parse-names&quot;:false,&quot;dropping-particle&quot;:&quot;&quot;,&quot;non-dropping-particle&quot;:&quot;&quot;},{&quot;family&quot;:&quot;McElderry&quot;,&quot;given&quot;:&quot;Robert M&quot;,&quot;parse-names&quot;:false,&quot;dropping-particle&quot;:&quot;&quot;,&quot;non-dropping-particle&quot;:&quot;&quot;},{&quot;family&quot;:&quot;Roche&quot;,&quot;given&quot;:&quot;Morgan D&quot;,&quot;parse-names&quot;:false,&quot;dropping-particle&quot;:&quot;&quot;,&quot;non-dropping-particle&quot;:&quot;&quot;},{&quot;family&quot;:&quot;Cassidy&quot;,&quot;given&quot;:&quot;Steven T&quot;,&quot;parse-names&quot;:false,&quot;dropping-particle&quot;:&quot;&quot;,&quot;non-dropping-particle&quot;:&quot;&quot;},{&quot;family&quot;:&quot;Kivlin&quot;,&quot;given&quot;:&quot;Stephanie N&quot;,&quot;parse-names&quot;:false,&quot;dropping-particle&quot;:&quot;&quot;,&quot;non-dropping-particle&quot;:&quot;&quot;},{&quot;family&quot;:&quot;Kalisz&quot;,&quot;given&quot;:&quot;Susan&quot;,&quot;parse-names&quot;:false,&quot;dropping-particle&quot;:&quot;&quot;,&quot;non-dropping-particle&quot;:&quot;&quot;}],&quot;container-title&quot;:&quot;Ecology Letters&quot;,&quot;editor&quot;:[{&quot;family&quot;:&quot;Rejmanek&quot;,&quot;given&quot;:&quot;Marcel&quot;,&quot;parse-names&quot;:false,&quot;dropping-particle&quot;:&quot;&quot;,&quot;non-dropping-particle&quot;:&quot;&quot;}],&quot;DOI&quot;:&quot;10.1111/ele.13724&quot;,&quot;ISSN&quot;:&quot;1461-023X&quot;,&quot;PMID&quot;:&quot;33759325&quot;,&quot;URL&quot;:&quot;https://onlinelibrary.wiley.com/doi/10.1111/ele.13724&quot;,&quot;issued&quot;:{&quot;date-parts&quot;:[[2021,6,23]]},&quot;page&quot;:&quot;1145-1156&quot;,&quot;abstract&quot;:&quot;Despite widespread evidence that biological invasion influences both the biotic and abiotic soil environments, the extent to which these two pathways underpin the effects of invasion on plant traits and performance remains unknown. Leveraging a long‐term (14‐year) field experiment, we show that an allelochemical‐producing invader affects plants through biotic mechanisms, altering the soil fungal community composition, with no apparent shifts in soil nutrient availability. Changes in belowground fungal communities resulted in high costs of nutrient uptake for native perennials and a shift in plant traits linked to their water and nutrient use efficiencies. Some plants in the invaded community compensate for the disruption of nutritional symbionts and reduced nutrient provisioning by sanctioning more nitrogen to photosynthesis and expending more water, which demonstrates a trade‐off in trait investment. For the first time, we show that the disruption of belowground nutritional symbionts can drive plants towards alternative regions of their trait space in order to maintain water and nutrient economics.&quot;,&quot;issue&quot;:&quot;6&quot;,&quot;volume&quot;:&quot;24&quot;,&quot;container-title-short&quot;:&quot;Ecol Lett&quot;},&quot;isTemporary&quot;:false}]},{&quot;citationID&quot;:&quot;MENDELEY_CITATION_05960278-5720-47ae-a853-9795e62af294&quot;,&quot;properties&quot;:{&quot;noteIndex&quot;:0},&quot;isEdited&quot;:false,&quot;manualOverride&quot;:{&quot;isManuallyOverridden&quot;:true,&quot;citeprocText&quot;:&quot;(Mutz et al., n.d.)&quot;,&quot;manualOverrideText&quot;:&quot;(Mutz et al. in review)&quot;},&quot;citationTag&quot;:&quot;MENDELEY_CITATION_v3_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&quot;,&quot;citationItems&quot;:[{&quot;id&quot;:&quot;a2de5595-18a8-366f-8cee-59409daf544e&quot;,&quot;itemData&quot;:{&quot;type&quot;:&quot;article-journal&quot;,&quot;id&quot;:&quot;a2de5595-18a8-366f-8cee-59409daf544e&quot;,&quot;title&quot;:&quot;Allelopathic invader alters belowground plant-fungal interactions, physiology, and biomass allocation in native understory species&quot;,&quot;author&quot;:[{&quot;family&quot;:&quot;Mutz&quot;,&quot;given&quot;:&quot;Jessie&quot;,&quot;parse-names&quot;:false,&quot;dropping-particle&quot;:&quot;&quot;,&quot;non-dropping-particle&quot;:&quot;&quot;},{&quot;family&quot;:&quot;Heberling&quot;,&quot;given&quot;:&quot;J Mason&quot;,&quot;parse-names&quot;:false,&quot;dropping-particle&quot;:&quot;&quot;,&quot;non-dropping-particle&quot;:&quot;&quot;},{&quot;family&quot;:&quot;Kivlin&quot;,&quot;given&quot;:&quot;Stephanie N&quot;,&quot;parse-names&quot;:false,&quot;dropping-particle&quot;:&quot;&quot;,&quot;non-dropping-particle&quot;:&quot;&quot;},{&quot;family&quot;:&quot;Smith&quot;,&quot;given&quot;:&quot;Nicholas G&quot;,&quot;parse-names&quot;:false,&quot;dropping-particle&quot;:&quot;&quot;,&quot;non-dropping-particle&quot;:&quot;&quot;},{&quot;family&quot;:&quot;Chatterjee&quot;,&quot;given&quot;:&quot;Snehanjana&quot;,&quot;parse-names&quot;:false,&quot;dropping-particle&quot;:&quot;&quot;,&quot;non-dropping-particle&quot;:&quot;&quot;},{&quot;family&quot;:&quot;Perkowski&quot;,&quot;given&quot;:&quot;Evan A&quot;,&quot;parse-names&quot;:false,&quot;dropping-particle&quot;:&quot;&quot;,&quot;non-dropping-particle&quot;:&quot;&quot;},{&quot;family&quot;:&quot;Bialic-Murphy&quot;,&quot;given&quot;:&quot;Lalasia&quot;,&quot;parse-names&quot;:false,&quot;dropping-particle&quot;:&quot;&quot;,&quot;non-dropping-particle&quot;:&quot;&quot;},{&quot;family&quot;:&quot;Kalisz&quot;,&quot;given&quot;:&quot;Susan&quot;,&quot;parse-names&quot;:false,&quot;dropping-particle&quot;:&quot;&quot;,&quot;non-dropping-particle&quot;:&quot;&quot;}],&quot;container-title-short&quot;:&quot;&quot;},&quot;isTemporary&quot;:false}]},{&quot;citationID&quot;:&quot;MENDELEY_CITATION_8f5360d8-b632-4e95-b27e-842d68550fc2&quot;,&quot;properties&quot;:{&quot;noteIndex&quot;:0},&quot;isEdited&quot;:false,&quot;manualOverride&quot;:{&quot;isManuallyOverridden&quot;:true,&quot;citeprocText&quot;:&quot;(Mutz et al., n.d.)&quot;,&quot;manualOverrideText&quot;:&quot;(Mutz et al. in review)&quot;},&quot;citationTag&quot;:&quot;MENDELEY_CITATION_v3_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&quot;,&quot;citationItems&quot;:[{&quot;id&quot;:&quot;a2de5595-18a8-366f-8cee-59409daf544e&quot;,&quot;itemData&quot;:{&quot;type&quot;:&quot;article-journal&quot;,&quot;id&quot;:&quot;a2de5595-18a8-366f-8cee-59409daf544e&quot;,&quot;title&quot;:&quot;Allelopathic invader alters belowground plant-fungal interactions, physiology, and biomass allocation in native understory species&quot;,&quot;author&quot;:[{&quot;family&quot;:&quot;Mutz&quot;,&quot;given&quot;:&quot;Jessie&quot;,&quot;parse-names&quot;:false,&quot;dropping-particle&quot;:&quot;&quot;,&quot;non-dropping-particle&quot;:&quot;&quot;},{&quot;family&quot;:&quot;Heberling&quot;,&quot;given&quot;:&quot;J Mason&quot;,&quot;parse-names&quot;:false,&quot;dropping-particle&quot;:&quot;&quot;,&quot;non-dropping-particle&quot;:&quot;&quot;},{&quot;family&quot;:&quot;Kivlin&quot;,&quot;given&quot;:&quot;Stephanie N&quot;,&quot;parse-names&quot;:false,&quot;dropping-particle&quot;:&quot;&quot;,&quot;non-dropping-particle&quot;:&quot;&quot;},{&quot;family&quot;:&quot;Smith&quot;,&quot;given&quot;:&quot;Nicholas G&quot;,&quot;parse-names&quot;:false,&quot;dropping-particle&quot;:&quot;&quot;,&quot;non-dropping-particle&quot;:&quot;&quot;},{&quot;family&quot;:&quot;Chatterjee&quot;,&quot;given&quot;:&quot;Snehanjana&quot;,&quot;parse-names&quot;:false,&quot;dropping-particle&quot;:&quot;&quot;,&quot;non-dropping-particle&quot;:&quot;&quot;},{&quot;family&quot;:&quot;Perkowski&quot;,&quot;given&quot;:&quot;Evan A&quot;,&quot;parse-names&quot;:false,&quot;dropping-particle&quot;:&quot;&quot;,&quot;non-dropping-particle&quot;:&quot;&quot;},{&quot;family&quot;:&quot;Bialic-Murphy&quot;,&quot;given&quot;:&quot;Lalasia&quot;,&quot;parse-names&quot;:false,&quot;dropping-particle&quot;:&quot;&quot;,&quot;non-dropping-particle&quot;:&quot;&quot;},{&quot;family&quot;:&quot;Kalisz&quot;,&quot;given&quot;:&quot;Susan&quot;,&quot;parse-names&quot;:false,&quot;dropping-particle&quot;:&quot;&quot;,&quot;non-dropping-particle&quot;:&quot;&quot;}],&quot;container-title-short&quot;:&quot;&quot;},&quot;isTemporary&quot;:false}]},{&quot;citationID&quot;:&quot;MENDELEY_CITATION_65b244a7-37b6-4c12-8957-b7cefa2afdcc&quot;,&quot;properties&quot;:{&quot;noteIndex&quot;:0},&quot;isEdited&quot;:false,&quot;manualOverride&quot;:{&quot;isManuallyOverridden&quot;:false,&quot;citeprocText&quot;:&quot;(Roche et al., 2021, 2023)&quot;,&quot;manualOverrideText&quot;:&quot;&quot;},&quot;citationTag&quot;:&quot;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&quot;,&quot;citationItems&quot;:[{&quot;id&quot;:&quot;63006612-3ad2-3021-9578-50b99fe78d1b&quot;,&quot;itemData&quot;:{&quot;type&quot;:&quot;article-journal&quot;,&quot;id&quot;:&quot;63006612-3ad2-3021-9578-50b99fe78d1b&quot;,&quot;title&quot;:&quot;Negative effects of an allelopathic invader on AM fungal plant species drive community-level responses&quot;,&quot;author&quot;:[{&quot;family&quot;:&quot;Roche&quot;,&quot;given&quot;:&quot;Morgan D&quot;,&quot;parse-names&quot;:false,&quot;dropping-particle&quot;:&quot;&quot;,&quot;non-dropping-particle&quot;:&quot;&quot;},{&quot;family&quot;:&quot;Pearse&quot;,&quot;given&quot;:&quot;Ian S&quot;,&quot;parse-names&quot;:false,&quot;dropping-particle&quot;:&quot;&quot;,&quot;non-dropping-particle&quot;:&quot;&quot;},{&quot;family&quot;:&quot;Bialic-Murphy&quot;,&quot;given&quot;:&quot;Lalasia&quot;,&quot;parse-names&quot;:false,&quot;dropping-particle&quot;:&quot;&quot;,&quot;non-dropping-particle&quot;:&quot;&quot;},{&quot;family&quot;:&quot;Kivlin&quot;,&quot;given&quot;:&quot;Stephanie N&quot;,&quot;parse-names&quot;:false,&quot;dropping-particle&quot;:&quot;&quot;,&quot;non-dropping-particle&quot;:&quot;&quot;},{&quot;family&quot;:&quot;Sofaer&quot;,&quot;given&quot;:&quot;Helen R&quot;,&quot;parse-names&quot;:false,&quot;dropping-particle&quot;:&quot;&quot;,&quot;non-dropping-particle&quot;:&quot;&quot;},{&quot;family&quot;:&quot;Kalisz&quot;,&quot;given&quot;:&quot;Susan&quot;,&quot;parse-names&quot;:false,&quot;dropping-particle&quot;:&quot;&quot;,&quot;non-dropping-particle&quot;:&quot;&quot;}],&quot;container-title&quot;:&quot;Ecology&quot;,&quot;DOI&quot;:&quot;10.1002/ecy.3201&quot;,&quot;ISSN&quot;:&quot;19399170&quot;,&quot;PMID&quot;:&quot;32970846&quot;,&quot;issued&quot;:{&quot;date-parts&quot;:[[2021]]},&quot;page&quot;:&quot;1-12&quot;,&quot;abstract&quot;:&quot;The mechanisms causing invasive species impact are rarely empirically tested, limiting our ability to understand and predict subsequent changes in invaded plant communities. Invader disruption of native mutualistic interactions is a mechanism expected to have negative effects on native plant species. Specifically, disruption of native plant-fungal mutualisms may provide non-mycorrhizal plant invaders an advantage over mycorrhizal native plants. Invasive Alliaria petiolata (garlic mustard) produces secondary chemicals toxic to soil microorganisms including mycorrhizal fungi, and is known to induce physiological stress and reduce population growth rates of native forest understory plant species. Here, we report on a 11-yr manipulative field experiment in replicated forest plots testing if the effects of removal of garlic mustard on the plant community support the mutualism disruption hypothesis within the entire understory herbaceous community. We compare community responses for two functional groups: the mycorrhizal vs. the non-mycorrhizal plant communities. Our results show that garlic mustard weeding alters the community composition, decreases community evenness, and increases the abundance of understory herbs that associate with mycorrhizal fungi. Conversely, garlic mustard has no significant effects on the non-mycorrhizal plant community. Consistent with the mutualism disruption hypothesis, our results demonstrate that allelochemical producing invaders modify the plant community by disproportionately impacting mycorrhizal plant species. We also demonstrate the importance of incorporating causal mechanisms of biological invasion to elucidate patterns and predict community-level responses.&quot;,&quot;issue&quot;:&quot;1&quot;,&quot;volume&quot;:&quot;102&quot;,&quot;container-title-short&quot;:&quot;Ecology&quot;},&quot;isTemporary&quot;:false},{&quot;id&quot;:&quot;c4e809af-7902-3317-81e7-2ee0e59fded0&quot;,&quot;itemData&quot;:{&quot;type&quot;:&quot;article-journal&quot;,&quot;id&quot;:&quot;c4e809af-7902-3317-81e7-2ee0e59fded0&quot;,&quot;title&quot;:&quot;Invasion-mediated mutualism disruption is evident across heterogeneous environmental conditions and varying invasion intensities&quot;,&quot;author&quot;:[{&quot;family&quot;:&quot;Roche&quot;,&quot;given&quot;:&quot;Morgan D&quot;,&quot;parse-names&quot;:false,&quot;dropping-particle&quot;:&quot;&quot;,&quot;non-dropping-particle&quot;:&quot;&quot;},{&quot;family&quot;:&quot;Pearse&quot;,&quot;given&quot;:&quot;Ian S&quot;,&quot;parse-names&quot;:false,&quot;dropping-particle&quot;:&quot;&quot;,&quot;non-dropping-particle&quot;:&quot;&quot;},{&quot;family&quot;:&quot;Sofaer&quot;,&quot;given&quot;:&quot;Helen R&quot;,&quot;parse-names&quot;:false,&quot;dropping-particle&quot;:&quot;&quot;,&quot;non-dropping-particle&quot;:&quot;&quot;},{&quot;family&quot;:&quot;Kivlin&quot;,&quot;given&quot;:&quot;Stephanie N&quot;,&quot;parse-names&quot;:false,&quot;dropping-particle&quot;:&quot;&quot;,&quot;non-dropping-particle&quot;:&quot;&quot;},{&quot;family&quot;:&quot;Spyreas&quot;,&quot;given&quot;:&quot;Greg&quot;,&quot;parse-names&quot;:false,&quot;dropping-particle&quot;:&quot;&quot;,&quot;non-dropping-particle&quot;:&quot;&quot;},{&quot;family&quot;:&quot;Zaya&quot;,&quot;given&quot;:&quot;David N&quot;,&quot;parse-names&quot;:false,&quot;dropping-particle&quot;:&quot;&quot;,&quot;non-dropping-particle&quot;:&quot;&quot;},{&quot;family&quot;:&quot;Kalisz&quot;,&quot;given&quot;:&quot;Susan&quot;,&quot;parse-names&quot;:false,&quot;dropping-particle&quot;:&quot;&quot;,&quot;non-dropping-particle&quot;:&quot;&quot;}],&quot;container-title&quot;:&quot;Ecography&quot;,&quot;DOI&quot;:&quot;10.1111/ecog.06434&quot;,&quot;ISSN&quot;:&quot;16000587&quot;,&quot;issued&quot;:{&quot;date-parts&quot;:[[2023]]},&quot;page&quot;:&quot;1-11&quot;,&quot;abstract&quot;:&quot;The impact of a biological invasion on native communities is expected to be uneven across invaded landscapes due to differences in local abiotic conditions, invader abundance, and traits and composition of the native community. One way to improve predictive ability about the impact of an invasive species given variable conditions is to exploit known mechanisms driving invasive species' success. Invasive plants frequently exhibit allelopathic traits, which can be directly toxic to plants or indirectly impact them via disruption of root symbionts, including mycorrhizal fungi. The indirect mechanism – mutualism disruption – is predicted to impact plants that rely on mycorrhizas but not affect non-mycorrhizal plant species. To assess whether invader-driven mutualism disruption explains observed changes in native plant communities, we analyzed long-term (1998–2018) plant cover data from forest plots across the state of Illinois. We evaluated native plant communities experiencing a range of abundance of invasive allelopathic garlic mustard Alliaria petiolata and varying environmental conditions. Consistent with the mutualism disruption hypothesis, we showed that as garlic mustard abundance increased over time in 0.25 m2 sampling quadrats, the abundance of mycorrhizal plant species decreased, but non-mycorrhizal plant species did not. Over space and time, garlic mustard abundance predicted plant abundances and diversity at the quadrat level, but this relationship was not present at a larger scale when quadrats were aggregated within sites. Garlic mustard's impact on the plant community was highly localized, yet it was as important as abiotic variables for predicting local plant diversity. We showed that garlic mustard abundance was a key predictor of patterns of plant diversity across invasion intensity and environmental heterogeneity in a way that is consistent with mutualism disruption. Our work indicates that the mutualism disruption hypothesis can provide generalizable predictions of the impacts of allelopathic invasive plants that are evident at a broad spatial scale.&quot;,&quot;issue&quot;:&quot;7&quot;,&quot;volume&quot;:&quot;2023&quot;,&quot;container-title-short&quot;:&quot;Ecography&quot;},&quot;isTemporary&quot;:false}]},{&quot;citationID&quot;:&quot;MENDELEY_CITATION_b3352e59-a566-4beb-8c7b-0c38a5c915d2&quot;,&quot;properties&quot;:{&quot;noteIndex&quot;:0},&quot;isEdited&quot;:false,&quot;manualOverride&quot;:{&quot;isManuallyOverridden&quot;:false,&quot;citeprocText&quot;:&quot;(Hale et al., 2016)&quot;,&quot;manualOverrideText&quot;:&quot;&quot;},&quot;citationTag&quot;:&quot;MENDELEY_CITATION_v3_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&quot;,&quot;citationItems&quot;:[{&quot;id&quot;:&quot;0c2ad7e0-9564-30cf-8885-d95a31cf0c58&quot;,&quot;itemData&quot;:{&quot;type&quot;:&quot;article-journal&quot;,&quot;id&quot;:&quot;0c2ad7e0-9564-30cf-8885-d95a31cf0c58&quot;,&quot;title&quot;:&quot;Invader disruption of belowground plant mutualisms reduces carbon acquisition and alters allocation patterns in a native forest herb&quot;,&quot;author&quot;:[{&quot;family&quot;:&quot;Hale&quot;,&quot;given&quot;:&quot;Alison N&quot;,&quot;parse-names&quot;:false,&quot;dropping-particle&quot;:&quot;&quot;,&quot;non-dropping-particle&quot;:&quot;&quot;},{&quot;family&quot;:&quot;Lapointe&quot;,&quot;given&quot;:&quot;Line&quot;,&quot;parse-names&quot;:false,&quot;dropping-particle&quot;:&quot;&quot;,&quot;non-dropping-particle&quot;:&quot;&quot;},{&quot;family&quot;:&quot;Kalisz&quot;,&quot;given&quot;:&quot;Susan&quot;,&quot;parse-names&quot;:false,&quot;dropping-particle&quot;:&quot;&quot;,&quot;non-dropping-particle&quot;:&quot;&quot;}],&quot;container-title&quot;:&quot;New Phytologist&quot;,&quot;DOI&quot;:&quot;10.1111/nph.13709&quot;,&quot;ISSN&quot;:&quot;14698137&quot;,&quot;PMID&quot;:&quot;26506529&quot;,&quot;issued&quot;:{&quot;date-parts&quot;:[[2016]]},&quot;page&quot;:&quot;542-549&quot;,&quot;abstract&quot;:&quot;Invasive plants impose novel selection pressures on naïve mutualistic interactions between native plants and their partners. As most plants critically rely on root fungal symbionts (RFSs) for soil resources, invaders that disrupt plant-RFS mutualisms can significantly depress native plant fitness. Here, we investigate the consequences of RFS mutualism disruption on native plant fitness in a glasshouse experiment with a forest invader that produces known anti-fungal allelochemicals. Over 5 months, we regularly applied either green leaves of the allelopathic invader Alliaria petiolata, a nonsystemic fungicide to simulate A. petiolata's effects, or green leaves of nonallelopathic Hesperis matronalis (control) to pots containing the native Maianthemum racemosum and its RFSs. We repeatedly measured M. racemosum physiology and harvested plants periodically to assess carbon allocation. Alliaria petiolata and fungicide treatment effects were indistinguishable: we observed inhibition of the RFS soil hyphal network and significant reductions in M. racemosum physiology (photosynthesis, transpiration and conductance) and allocation (carbon storage, root biomass and asexual reproduction) in both treatments relative to the control. Our findings suggest a general mechanistic hypothesis for local extinction of native species in ecosystems challenged by allelopathic invaders: RFS mutualism disruption drives carbon stress, subsequent declines in native plant vigor, and, if chronic, declines in RFS-dependent species abundance.&quot;,&quot;issue&quot;:&quot;2&quot;,&quot;volume&quot;:&quot;209&quot;,&quot;container-title-short&quot;:&quot;&quot;},&quot;isTemporary&quot;:false}]},{&quot;citationID&quot;:&quot;MENDELEY_CITATION_e3af23c3-40de-4cf2-bf82-69e59e6b8b2b&quot;,&quot;properties&quot;:{&quot;noteIndex&quot;:0},&quot;isEdited&quot;:false,&quot;manualOverride&quot;:{&quot;isManuallyOverridden&quot;:false,&quot;citeprocText&quot;:&quot;(Hale et al., 2011)&quot;,&quot;manualOverrideText&quot;:&quot;&quot;},&quot;citationTag&quot;:&quot;MENDELEY_CITATION_v3_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&quot;,&quot;citationItems&quot;:[{&quot;id&quot;:&quot;ba25685f-8ed7-3080-b534-21b6f5a44285&quot;,&quot;itemData&quot;:{&quot;type&quot;:&quot;article-journal&quot;,&quot;id&quot;:&quot;ba25685f-8ed7-3080-b534-21b6f5a44285&quot;,&quot;title&quot;:&quot;Testing the mutualism disruption hypothesis: physiological mechanisms for invasion of intact perennial plant communities&quot;,&quot;author&quot;:[{&quot;family&quot;:&quot;Hale&quot;,&quot;given&quot;:&quot;Alison N.&quot;,&quot;parse-names&quot;:false,&quot;dropping-particle&quot;:&quot;&quot;,&quot;non-dropping-particle&quot;:&quot;&quot;},{&quot;family&quot;:&quot;Tonsor&quot;,&quot;given&quot;:&quot;Stephen J.&quot;,&quot;parse-names&quot;:false,&quot;dropping-particle&quot;:&quot;&quot;,&quot;non-dropping-particle&quot;:&quot;&quot;},{&quot;family&quot;:&quot;Kalisz&quot;,&quot;given&quot;:&quot;Susan&quot;,&quot;parse-names&quot;:false,&quot;dropping-particle&quot;:&quot;&quot;,&quot;non-dropping-particle&quot;:&quot;&quot;}],&quot;container-title&quot;:&quot;Ecosphere&quot;,&quot;DOI&quot;:&quot;10.1890/es11-00136.1&quot;,&quot;ISSN&quot;:&quot;2150-8925&quot;,&quot;issued&quot;:{&quot;date-parts&quot;:[[2011]]},&quot;page&quot;:&quot;art110&quot;,&quot;abstract&quot;:&quot;Soil resources derived from mutualistic arbuscular mycorrhizal fungi (AMF) play a critical role in the physiological function of many native plant species. Allelopathic plant invasion studies have revealed declines in AMF inoculation potential of invaded soils, and lost opportunities for plants to form new AMF associations. Yet, if allelochemicals also kill AMF external hyphae already associated with plant roots, this mutualism disruption should result in physiological stress for native plants. We previously demonstrated that forest soils infested with garlic mustard (Alliaria petiolata), an allelopathic invader, exhibit reduced fungal hyphal abundance. Here, we demonstrate for the first time that treatment with garlic mustard tissue reduces soil respiration rates and diminishes physiological function of false Solomon�s seal (Maianthemum racemosum), an AMF-dependant forest understory native. Treated plants exhibited reduced stomatal conductance and photosynthesis relative to controls, consistent with the proposed loss of AMF function. Such physiological declines, if sustained over several growing seasons, could decrease native understory perennials� growth rates and increase their susceptibility to environmental stresses. These data provide an explicit mechanism that can help explain the loss of established native perennials from invaded mature forests. We propose that the physiological costs of mutualism disruption may be a widespread but previously untested mechanism enhancing the invasion of undisturbed ecosystems by allelopathic species.&quot;,&quot;issue&quot;:&quot;10&quot;,&quot;volume&quot;:&quot;2&quot;,&quot;container-title-short&quot;:&quot;&quot;},&quot;isTemporary&quot;:false}]},{&quot;citationID&quot;:&quot;MENDELEY_CITATION_7462dfeb-9207-4167-828a-b0bb04d60f12&quot;,&quot;properties&quot;:{&quot;noteIndex&quot;:0},&quot;isEdited&quot;:false,&quot;manualOverride&quot;:{&quot;isManuallyOverridden&quot;:false,&quot;citeprocText&quot;:&quot;(Brouwer et al., 2015; Hale et al., 2011)&quot;,&quot;manualOverrideText&quot;:&quot;&quot;},&quot;citationTag&quot;:&quot;MENDELEY_CITATION_v3_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&quot;,&quot;citationItems&quot;:[{&quot;id&quot;:&quot;ba25685f-8ed7-3080-b534-21b6f5a44285&quot;,&quot;itemData&quot;:{&quot;type&quot;:&quot;article-journal&quot;,&quot;id&quot;:&quot;ba25685f-8ed7-3080-b534-21b6f5a44285&quot;,&quot;title&quot;:&quot;Testing the mutualism disruption hypothesis: physiological mechanisms for invasion of intact perennial plant communities&quot;,&quot;author&quot;:[{&quot;family&quot;:&quot;Hale&quot;,&quot;given&quot;:&quot;Alison N.&quot;,&quot;parse-names&quot;:false,&quot;dropping-particle&quot;:&quot;&quot;,&quot;non-dropping-particle&quot;:&quot;&quot;},{&quot;family&quot;:&quot;Tonsor&quot;,&quot;given&quot;:&quot;Stephen J.&quot;,&quot;parse-names&quot;:false,&quot;dropping-particle&quot;:&quot;&quot;,&quot;non-dropping-particle&quot;:&quot;&quot;},{&quot;family&quot;:&quot;Kalisz&quot;,&quot;given&quot;:&quot;Susan&quot;,&quot;parse-names&quot;:false,&quot;dropping-particle&quot;:&quot;&quot;,&quot;non-dropping-particle&quot;:&quot;&quot;}],&quot;container-title&quot;:&quot;Ecosphere&quot;,&quot;DOI&quot;:&quot;10.1890/es11-00136.1&quot;,&quot;ISSN&quot;:&quot;2150-8925&quot;,&quot;issued&quot;:{&quot;date-parts&quot;:[[2011]]},&quot;page&quot;:&quot;art110&quot;,&quot;abstract&quot;:&quot;Soil resources derived from mutualistic arbuscular mycorrhizal fungi (AMF) play a critical role in the physiological function of many native plant species. Allelopathic plant invasion studies have revealed declines in AMF inoculation potential of invaded soils, and lost opportunities for plants to form new AMF associations. Yet, if allelochemicals also kill AMF external hyphae already associated with plant roots, this mutualism disruption should result in physiological stress for native plants. We previously demonstrated that forest soils infested with garlic mustard (Alliaria petiolata), an allelopathic invader, exhibit reduced fungal hyphal abundance. Here, we demonstrate for the first time that treatment with garlic mustard tissue reduces soil respiration rates and diminishes physiological function of false Solomon�s seal (Maianthemum racemosum), an AMF-dependant forest understory native. Treated plants exhibited reduced stomatal conductance and photosynthesis relative to controls, consistent with the proposed loss of AMF function. Such physiological declines, if sustained over several growing seasons, could decrease native understory perennials� growth rates and increase their susceptibility to environmental stresses. These data provide an explicit mechanism that can help explain the loss of established native perennials from invaded mature forests. We propose that the physiological costs of mutualism disruption may be a widespread but previously untested mechanism enhancing the invasion of undisturbed ecosystems by allelopathic species.&quot;,&quot;issue&quot;:&quot;10&quot;,&quot;volume&quot;:&quot;2&quot;,&quot;container-title-short&quot;:&quot;&quot;},&quot;isTemporary&quot;:false},{&quot;id&quot;:&quot;2430d111-1342-3e7e-a8bd-806816171fc2&quot;,&quot;itemData&quot;:{&quot;type&quot;:&quot;article-journal&quot;,&quot;id&quot;:&quot;2430d111-1342-3e7e-a8bd-806816171fc2&quot;,&quot;title&quot;:&quot;Mutualism-disrupting allelopathic invader drives carbon stress and vital rate decline in a forest perennial herb&quot;,&quot;author&quot;:[{&quot;family&quot;:&quot;Brouwer&quot;,&quot;given&quot;:&quot;Nathan L&quot;,&quot;parse-names&quot;:false,&quot;dropping-particle&quot;:&quot;&quot;,&quot;non-dropping-particle&quot;:&quot;&quot;},{&quot;family&quot;:&quot;Hale&quot;,&quot;given&quot;:&quot;Alison N&quot;,&quot;parse-names&quot;:false,&quot;dropping-particle&quot;:&quot;&quot;,&quot;non-dropping-particle&quot;:&quot;&quot;},{&quot;family&quot;:&quot;Kalisz&quot;,&quot;given&quot;:&quot;Susan&quot;,&quot;parse-names&quot;:false,&quot;dropping-particle&quot;:&quot;&quot;,&quot;non-dropping-particle&quot;:&quot;&quot;}],&quot;container-title&quot;:&quot;AoB PLANTS&quot;,&quot;DOI&quot;:&quot;10.1093/aobpla/plv014&quot;,&quot;ISSN&quot;:&quot;20412851&quot;,&quot;issued&quot;:{&quot;date-parts&quot;:[[2015]]},&quot;page&quot;:&quot;1-14&quot;,&quot;abstract&quot;:&quot;Invasive plants can negatively affect belowground processes and alter soil microbial communities. For native plants that depend on soil resources from root fungal symbionts (RFS), invasion could compromise their resource status and subsequent ability to manufacture and store carbohydrates. Herbaceous perennials that depend on RFS-derived resources dominate eastern North American forest understories. Therefore, we predict that forest invasion by Alliaria petiolata, an allelopathic species that produces chemicals that are toxic to RFS, will diminish plant carbon storage and fitness. Over a single growing season, the loss of RFS could reduce a plant's photosynthetic physiology and carbon storage. If maintained over multiple growing seasons, this could create a condition of carbon stress and declines in plant vital rates. Here we characterize the signals of carbon stress over a short timeframe and explore the long-term consequence of Alliaria invasion using Maianthemum racemosum, an RFS-dependent forest understory perennial. First, in a greenhouse experiment, we treated the soil of potted Maianthemum with fresh leaf tissue from either Alliaria or Hesperis matronalis (control) for a single growing season. Alliaria-treated plants exhibit significant overall reductions in total non-structural carbohydrates and have 17 %less storage carbohydrates relative to controls. Second, we monitored Maianthemum vital rates in paired experimental plots where we either removed emerging Alliaria seedlings each spring or left Alliaria at ambient levels for 7 years. Where Alliaria is removed, Maianthemum size and vital rates improve significantly: flowering probability increases, while the probability of plants regressing to non-flowering stages or entering prolonged dormancy are reduced. Together, our results are consistent with the hypothesis that disruption of a ubiquitous mutualism following species invasion creates symptoms of carbon stress for species dependent on RFS. Disruption of plant-fungal mutualisms may generally contribute to the common, large-scale declines in forest biodiversity observed in the wake of allelopathic invaders.&quot;,&quot;issue&quot;:&quot;1&quot;,&quot;volume&quot;:&quot;7&quot;,&quot;container-title-short&quot;:&quot;AoB Plants&quot;},&quot;isTemporary&quot;:false}]},{&quot;citationID&quot;:&quot;MENDELEY_CITATION_752eb5a0-9c7b-4f8d-b0b0-4f40aa8a10d8&quot;,&quot;properties&quot;:{&quot;noteIndex&quot;:0},&quot;isEdited&quot;:false,&quot;manualOverride&quot;:{&quot;isManuallyOverridden&quot;:false,&quot;citeprocText&quot;:&quot;(Brouwer et al., 2015; Hale et al., 2011)&quot;,&quot;manualOverrideText&quot;:&quot;&quot;},&quot;citationTag&quot;:&quot;MENDELEY_CITATION_v3_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&quot;,&quot;citationItems&quot;:[{&quot;id&quot;:&quot;2430d111-1342-3e7e-a8bd-806816171fc2&quot;,&quot;itemData&quot;:{&quot;type&quot;:&quot;article-journal&quot;,&quot;id&quot;:&quot;2430d111-1342-3e7e-a8bd-806816171fc2&quot;,&quot;title&quot;:&quot;Mutualism-disrupting allelopathic invader drives carbon stress and vital rate decline in a forest perennial herb&quot;,&quot;author&quot;:[{&quot;family&quot;:&quot;Brouwer&quot;,&quot;given&quot;:&quot;Nathan L&quot;,&quot;parse-names&quot;:false,&quot;dropping-particle&quot;:&quot;&quot;,&quot;non-dropping-particle&quot;:&quot;&quot;},{&quot;family&quot;:&quot;Hale&quot;,&quot;given&quot;:&quot;Alison N&quot;,&quot;parse-names&quot;:false,&quot;dropping-particle&quot;:&quot;&quot;,&quot;non-dropping-particle&quot;:&quot;&quot;},{&quot;family&quot;:&quot;Kalisz&quot;,&quot;given&quot;:&quot;Susan&quot;,&quot;parse-names&quot;:false,&quot;dropping-particle&quot;:&quot;&quot;,&quot;non-dropping-particle&quot;:&quot;&quot;}],&quot;container-title&quot;:&quot;AoB PLANTS&quot;,&quot;DOI&quot;:&quot;10.1093/aobpla/plv014&quot;,&quot;ISSN&quot;:&quot;20412851&quot;,&quot;issued&quot;:{&quot;date-parts&quot;:[[2015]]},&quot;page&quot;:&quot;1-14&quot;,&quot;abstract&quot;:&quot;Invasive plants can negatively affect belowground processes and alter soil microbial communities. For native plants that depend on soil resources from root fungal symbionts (RFS), invasion could compromise their resource status and subsequent ability to manufacture and store carbohydrates. Herbaceous perennials that depend on RFS-derived resources dominate eastern North American forest understories. Therefore, we predict that forest invasion by Alliaria petiolata, an allelopathic species that produces chemicals that are toxic to RFS, will diminish plant carbon storage and fitness. Over a single growing season, the loss of RFS could reduce a plant's photosynthetic physiology and carbon storage. If maintained over multiple growing seasons, this could create a condition of carbon stress and declines in plant vital rates. Here we characterize the signals of carbon stress over a short timeframe and explore the long-term consequence of Alliaria invasion using Maianthemum racemosum, an RFS-dependent forest understory perennial. First, in a greenhouse experiment, we treated the soil of potted Maianthemum with fresh leaf tissue from either Alliaria or Hesperis matronalis (control) for a single growing season. Alliaria-treated plants exhibit significant overall reductions in total non-structural carbohydrates and have 17 %less storage carbohydrates relative to controls. Second, we monitored Maianthemum vital rates in paired experimental plots where we either removed emerging Alliaria seedlings each spring or left Alliaria at ambient levels for 7 years. Where Alliaria is removed, Maianthemum size and vital rates improve significantly: flowering probability increases, while the probability of plants regressing to non-flowering stages or entering prolonged dormancy are reduced. Together, our results are consistent with the hypothesis that disruption of a ubiquitous mutualism following species invasion creates symptoms of carbon stress for species dependent on RFS. Disruption of plant-fungal mutualisms may generally contribute to the common, large-scale declines in forest biodiversity observed in the wake of allelopathic invaders.&quot;,&quot;issue&quot;:&quot;1&quot;,&quot;volume&quot;:&quot;7&quot;,&quot;container-title-short&quot;:&quot;AoB Plants&quot;},&quot;isTemporary&quot;:false},{&quot;id&quot;:&quot;ba25685f-8ed7-3080-b534-21b6f5a44285&quot;,&quot;itemData&quot;:{&quot;type&quot;:&quot;article-journal&quot;,&quot;id&quot;:&quot;ba25685f-8ed7-3080-b534-21b6f5a44285&quot;,&quot;title&quot;:&quot;Testing the mutualism disruption hypothesis: physiological mechanisms for invasion of intact perennial plant communities&quot;,&quot;author&quot;:[{&quot;family&quot;:&quot;Hale&quot;,&quot;given&quot;:&quot;Alison N.&quot;,&quot;parse-names&quot;:false,&quot;dropping-particle&quot;:&quot;&quot;,&quot;non-dropping-particle&quot;:&quot;&quot;},{&quot;family&quot;:&quot;Tonsor&quot;,&quot;given&quot;:&quot;Stephen J.&quot;,&quot;parse-names&quot;:false,&quot;dropping-particle&quot;:&quot;&quot;,&quot;non-dropping-particle&quot;:&quot;&quot;},{&quot;family&quot;:&quot;Kalisz&quot;,&quot;given&quot;:&quot;Susan&quot;,&quot;parse-names&quot;:false,&quot;dropping-particle&quot;:&quot;&quot;,&quot;non-dropping-particle&quot;:&quot;&quot;}],&quot;container-title&quot;:&quot;Ecosphere&quot;,&quot;DOI&quot;:&quot;10.1890/es11-00136.1&quot;,&quot;ISSN&quot;:&quot;2150-8925&quot;,&quot;issued&quot;:{&quot;date-parts&quot;:[[2011]]},&quot;page&quot;:&quot;art110&quot;,&quot;abstract&quot;:&quot;Soil resources derived from mutualistic arbuscular mycorrhizal fungi (AMF) play a critical role in the physiological function of many native plant species. Allelopathic plant invasion studies have revealed declines in AMF inoculation potential of invaded soils, and lost opportunities for plants to form new AMF associations. Yet, if allelochemicals also kill AMF external hyphae already associated with plant roots, this mutualism disruption should result in physiological stress for native plants. We previously demonstrated that forest soils infested with garlic mustard (Alliaria petiolata), an allelopathic invader, exhibit reduced fungal hyphal abundance. Here, we demonstrate for the first time that treatment with garlic mustard tissue reduces soil respiration rates and diminishes physiological function of false Solomon�s seal (Maianthemum racemosum), an AMF-dependant forest understory native. Treated plants exhibited reduced stomatal conductance and photosynthesis relative to controls, consistent with the proposed loss of AMF function. Such physiological declines, if sustained over several growing seasons, could decrease native understory perennials� growth rates and increase their susceptibility to environmental stresses. These data provide an explicit mechanism that can help explain the loss of established native perennials from invaded mature forests. We propose that the physiological costs of mutualism disruption may be a widespread but previously untested mechanism enhancing the invasion of undisturbed ecosystems by allelopathic species.&quot;,&quot;issue&quot;:&quot;10&quot;,&quot;volume&quot;:&quot;2&quot;,&quot;container-title-short&quot;:&quot;&quot;},&quot;isTemporary&quot;:false}]},{&quot;citationID&quot;:&quot;MENDELEY_CITATION_0d8d2787-07cd-4411-be1d-3969b4cc63cc&quot;,&quot;properties&quot;:{&quot;noteIndex&quot;:0},&quot;isEdited&quot;:false,&quot;manualOverride&quot;:{&quot;isManuallyOverridden&quot;:true,&quot;citeprocText&quot;:&quot;(Palecki et al., 2021)&quot;,&quot;manualOverrideText&quot;:&quot;Palecki et al., 2021)&quot;},&quot;citationTag&quot;:&quot;MENDELEY_CITATION_v3_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&quot;,&quot;citationItems&quot;:[{&quot;id&quot;:&quot;1c789bfb-13b6-3afa-b307-d4db052df744&quot;,&quot;itemData&quot;:{&quot;type&quot;:&quot;article-journal&quot;,&quot;id&quot;:&quot;1c789bfb-13b6-3afa-b307-d4db052df744&quot;,&quot;title&quot;:&quot;U.S. Climate Normals 2020: U.S. Hourly Climate Normals (1991-2020)&quot;,&quot;author&quot;:[{&quot;family&quot;:&quot;Palecki&quot;,&quot;given&quot;:&quot;Michael&quot;,&quot;parse-names&quot;:false,&quot;dropping-particle&quot;:&quot;&quot;,&quot;non-dropping-particle&quot;:&quot;&quot;},{&quot;family&quot;:&quot;Durre&quot;,&quot;given&quot;:&quot;Imke&quot;,&quot;parse-names&quot;:false,&quot;dropping-particle&quot;:&quot;&quot;,&quot;non-dropping-particle&quot;:&quot;&quot;},{&quot;family&quot;:&quot;Applequist&quot;,&quot;given&quot;:&quot;Scott&quot;,&quot;parse-names&quot;:false,&quot;dropping-particle&quot;:&quot;&quot;,&quot;non-dropping-particle&quot;:&quot;&quot;},{&quot;family&quot;:&quot;Arguez&quot;,&quot;given&quot;:&quot;Anthony&quot;,&quot;parse-names&quot;:false,&quot;dropping-particle&quot;:&quot;&quot;,&quot;non-dropping-particle&quot;:&quot;&quot;},{&quot;family&quot;:&quot;Lawrimore&quot;,&quot;given&quot;:&quot;Jay H&quot;,&quot;parse-names&quot;:false,&quot;dropping-particle&quot;:&quot;&quot;,&quot;non-dropping-particle&quot;:&quot;&quot;}],&quot;container-title&quot;:&quot;NOAA National Centers for Environmental Information&quot;,&quot;issued&quot;:{&quot;date-parts&quot;:[[2021]]},&quot;container-title-short&quot;:&quot;&quot;},&quot;isTemporary&quot;:false}]},{&quot;citationID&quot;:&quot;MENDELEY_CITATION_8477b9af-22a9-45bd-9fa8-923d76cd4e04&quot;,&quot;properties&quot;:{&quot;noteIndex&quot;:0},&quot;isEdited&quot;:false,&quot;manualOverride&quot;:{&quot;isManuallyOverridden&quot;:false,&quot;citeprocText&quot;:&quot;(Roche et al., 2021)&quot;,&quot;manualOverrideText&quot;:&quot;&quot;},&quot;citationTag&quot;:&quot;MENDELEY_CITATION_v3_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&quot;,&quot;citationItems&quot;:[{&quot;id&quot;:&quot;63006612-3ad2-3021-9578-50b99fe78d1b&quot;,&quot;itemData&quot;:{&quot;type&quot;:&quot;article-journal&quot;,&quot;id&quot;:&quot;63006612-3ad2-3021-9578-50b99fe78d1b&quot;,&quot;title&quot;:&quot;Negative effects of an allelopathic invader on AM fungal plant species drive community-level responses&quot;,&quot;author&quot;:[{&quot;family&quot;:&quot;Roche&quot;,&quot;given&quot;:&quot;Morgan D&quot;,&quot;parse-names&quot;:false,&quot;dropping-particle&quot;:&quot;&quot;,&quot;non-dropping-particle&quot;:&quot;&quot;},{&quot;family&quot;:&quot;Pearse&quot;,&quot;given&quot;:&quot;Ian S&quot;,&quot;parse-names&quot;:false,&quot;dropping-particle&quot;:&quot;&quot;,&quot;non-dropping-particle&quot;:&quot;&quot;},{&quot;family&quot;:&quot;Bialic-Murphy&quot;,&quot;given&quot;:&quot;Lalasia&quot;,&quot;parse-names&quot;:false,&quot;dropping-particle&quot;:&quot;&quot;,&quot;non-dropping-particle&quot;:&quot;&quot;},{&quot;family&quot;:&quot;Kivlin&quot;,&quot;given&quot;:&quot;Stephanie N&quot;,&quot;parse-names&quot;:false,&quot;dropping-particle&quot;:&quot;&quot;,&quot;non-dropping-particle&quot;:&quot;&quot;},{&quot;family&quot;:&quot;Sofaer&quot;,&quot;given&quot;:&quot;Helen R&quot;,&quot;parse-names&quot;:false,&quot;dropping-particle&quot;:&quot;&quot;,&quot;non-dropping-particle&quot;:&quot;&quot;},{&quot;family&quot;:&quot;Kalisz&quot;,&quot;given&quot;:&quot;Susan&quot;,&quot;parse-names&quot;:false,&quot;dropping-particle&quot;:&quot;&quot;,&quot;non-dropping-particle&quot;:&quot;&quot;}],&quot;container-title&quot;:&quot;Ecology&quot;,&quot;DOI&quot;:&quot;10.1002/ecy.3201&quot;,&quot;ISSN&quot;:&quot;19399170&quot;,&quot;PMID&quot;:&quot;32970846&quot;,&quot;issued&quot;:{&quot;date-parts&quot;:[[2021]]},&quot;page&quot;:&quot;1-12&quot;,&quot;abstract&quot;:&quot;The mechanisms causing invasive species impact are rarely empirically tested, limiting our ability to understand and predict subsequent changes in invaded plant communities. Invader disruption of native mutualistic interactions is a mechanism expected to have negative effects on native plant species. Specifically, disruption of native plant-fungal mutualisms may provide non-mycorrhizal plant invaders an advantage over mycorrhizal native plants. Invasive Alliaria petiolata (garlic mustard) produces secondary chemicals toxic to soil microorganisms including mycorrhizal fungi, and is known to induce physiological stress and reduce population growth rates of native forest understory plant species. Here, we report on a 11-yr manipulative field experiment in replicated forest plots testing if the effects of removal of garlic mustard on the plant community support the mutualism disruption hypothesis within the entire understory herbaceous community. We compare community responses for two functional groups: the mycorrhizal vs. the non-mycorrhizal plant communities. Our results show that garlic mustard weeding alters the community composition, decreases community evenness, and increases the abundance of understory herbs that associate with mycorrhizal fungi. Conversely, garlic mustard has no significant effects on the non-mycorrhizal plant community. Consistent with the mutualism disruption hypothesis, our results demonstrate that allelochemical producing invaders modify the plant community by disproportionately impacting mycorrhizal plant species. We also demonstrate the importance of incorporating causal mechanisms of biological invasion to elucidate patterns and predict community-level responses.&quot;,&quot;issue&quot;:&quot;1&quot;,&quot;volume&quot;:&quot;102&quot;,&quot;container-title-short&quot;:&quot;Ecology&quot;},&quot;isTemporary&quot;:false}]},{&quot;citationID&quot;:&quot;MENDELEY_CITATION_29306cf6-589e-44ab-9f33-12e016829a43&quot;,&quot;properties&quot;:{&quot;noteIndex&quot;:0},&quot;isEdited&quot;:false,&quot;manualOverride&quot;:{&quot;isManuallyOverridden&quot;:false,&quot;citeprocText&quot;:&quot;(Burke, 2008; Burke et al., 2011; Cantor et al., 2011)&quot;,&quot;manualOverrideText&quot;:&quot;&quot;},&quot;citationTag&quot;:&quot;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&quot;,&quot;citationItems&quot;:[{&quot;id&quot;:&quot;97f35e13-14d6-3590-a529-76e7132c5ceb&quot;,&quot;itemData&quot;:{&quot;type&quot;:&quot;article-journal&quot;,&quot;id&quot;:&quot;97f35e13-14d6-3590-a529-76e7132c5ceb&quot;,&quot;title&quot;:&quot;Effects of &lt;i&gt;Alliaria petiolata&lt;/i&gt; (garlic mustard; Brassicaceae) on mycorrhizal colonization and community structure in three herbaceous plants in a mixed deciduous forest&quot;,&quot;author&quot;:[{&quot;family&quot;:&quot;Burke&quot;,&quot;given&quot;:&quot;David J.&quot;,&quot;parse-names&quot;:false,&quot;dropping-particle&quot;:&quot;&quot;,&quot;non-dropping-particle&quot;:&quot;&quot;}],&quot;container-title&quot;:&quot;American Journal of Botany&quot;,&quot;DOI&quot;:&quot;10.3732/ajb.0800184&quot;,&quot;ISSN&quot;:&quot;00029122&quot;,&quot;issued&quot;:{&quot;date-parts&quot;:[[2008]]},&quot;page&quot;:&quot;1416-1425&quot;,&quot;abstract&quot;:&quot;Herbaceous plant species are important components of forest ecosystems, and their persistence in forests may be affected by invasive plant species that reduce mycorrhizal colonization of plant roots. I examined the effect of the invasive plant Alliaria petiolata on arbuscular mycorrhizal fungi (AMF) colonizing the roots of three forest plant species. AMF root colonization and community structure was examined from plants that were growing either in the absence or presence of Alliaria under natural forest conditions. AMF root colonization varied among the plant species but was not significantly affected by Alliaria. With molecular methods, ∼12 different taxa of AMF could be distinguished among the root samples, and these taxa belonged to the genera Acaulospora and Glomus, with Glomus dominating AMF communities. There were significant differences between the community of AMF colonizing roots of Maianthemum racemosum and Trillium grandiflorum, but only AMF communities of Maianthemum roots were significantly affected by Alliaria. Indicator species analysis found that an Acaulospora species type was a significant indicator of Maianthemum plants grown in the absence of Alliaria. These results suggest invasive plants like Alliaria may selectively suppress AMF fungi, and this suppression can affect AMF communities colonizing the roots of some native plant species.&quot;,&quot;issue&quot;:&quot;11&quot;,&quot;volume&quot;:&quot;95&quot;,&quot;container-title-short&quot;:&quot;Am J Bot&quot;},&quot;isTemporary&quot;:false},{&quot;id&quot;:&quot;793632af-427c-3df4-bbc7-3c8a4c0be727&quot;,&quot;itemData&quot;:{&quot;type&quot;:&quot;article-journal&quot;,&quot;id&quot;:&quot;793632af-427c-3df4-bbc7-3c8a4c0be727&quot;,&quot;title&quot;:&quot;Relationship between soil enzyme activities, nutrient cycling and soil fungal communities in a northern hardwood forest&quot;,&quot;author&quot;:[{&quot;family&quot;:&quot;Burke&quot;,&quot;given&quot;:&quot;David J.&quot;,&quot;parse-names&quot;:false,&quot;dropping-particle&quot;:&quot;&quot;,&quot;non-dropping-particle&quot;:&quot;&quot;},{&quot;family&quot;:&quot;Weintraub&quot;,&quot;given&quot;:&quot;Michael N.&quot;,&quot;parse-names&quot;:false,&quot;dropping-particle&quot;:&quot;&quot;,&quot;non-dropping-particle&quot;:&quot;&quot;},{&quot;family&quot;:&quot;Hewins&quot;,&quot;given&quot;:&quot;Charlotte R.&quot;,&quot;parse-names&quot;:false,&quot;dropping-particle&quot;:&quot;&quot;,&quot;non-dropping-particle&quot;:&quot;&quot;},{&quot;family&quot;:&quot;Kalisz&quot;,&quot;given&quot;:&quot;Susan&quot;,&quot;parse-names&quot;:false,&quot;dropping-particle&quot;:&quot;&quot;,&quot;non-dropping-particle&quot;:&quot;&quot;}],&quot;container-title&quot;:&quot;Soil Biology and Biochemistry&quot;,&quot;DOI&quot;:&quot;10.1016/j.soilbio.2010.12.014&quot;,&quot;ISSN&quot;:&quot;00380717&quot;,&quot;URL&quot;:&quot;http://dx.doi.org/10.1016/j.soilbio.2010.12.014&quot;,&quot;issued&quot;:{&quot;date-parts&quot;:[[2011]]},&quot;page&quot;:&quot;795-803&quot;,&quot;abstract&quot;:&quot;Soil fungi are highly diverse and act as the primary agents of nutrient cycling in forests. These fungal communities are often dominated by mycorrhizal fungi that form mutually beneficial relationships with plant roots and some mycorrhizal fungi produce extracellular and cell-bound enzymes that catalyze the hydrolysis of nitrogen (N)- and phosphorus (P)- containing compounds in soil organic matter. Here we investigated whether the community structure of different types of mycorrhizal fungi (arbuscular and ectomycorrhizal fungi) is correlated with soil chemistry and enzyme activity in a northern hardwood forest and whether these correlations change over the growing season. We quantified these relationships in an experimental paired plot study where white-tailed deer (access or excluded 4.5 yrs) treatment was crossed with garlic mustard (presence or removal 1 yr). We collected soil samples early and late in the growing season and analyzed them for soil chemistry, extracellular enzyme activity and molecular analysis of both arbuscular mycorrhizal (AM) and ectomycorrhizal/saprotrophic fungal communities using terminal restriction fragment length polymorphism (TRFLP). AM fungal communities did not change seasonally but were positively correlated with the activities of urease and leucine aminopeptidase (LAP), enzymes involved in N cycling. The density of garlic mustard was correlated with the presence of specific AM fungal species, while deer exclusion or access had no effect on either fungal community after 4.5 yrs. Ectomycorrhizal/saprotrophic fungal communities changed seasonally and were positively correlated with most soil enzymes, including enzymes involved in carbon (C), N and P cycling, but only during late summer sampling. Our results suggest that fine scale temporal and spatial changes in soil fungal communities may affect soil nutrient and carbon cycling. Although AM fungi are not generally considered capable of producing extracellular enzymes, the correlation between some AM taxa and the activity of N acquisition enzymes suggests that these fungi may play a role in forest understory N cycling. © 2011 Elsevier Ltd.&quot;,&quot;publisher&quot;:&quot;Elsevier Ltd&quot;,&quot;issue&quot;:&quot;4&quot;,&quot;volume&quot;:&quot;43&quot;,&quot;container-title-short&quot;:&quot;Soil Biol Biochem&quot;},&quot;isTemporary&quot;:false},{&quot;id&quot;:&quot;523fe285-d18c-34f6-a071-8691ba57f96a&quot;,&quot;itemData&quot;:{&quot;type&quot;:&quot;article-journal&quot;,&quot;id&quot;:&quot;523fe285-d18c-34f6-a071-8691ba57f96a&quot;,&quot;title&quot;:&quot;Low allelochemical concentrations detected in garlic mustard-invaded forest soils inhibit fungal growth and AMF spore germination&quot;,&quot;author&quot;:[{&quot;family&quot;:&quot;Cantor&quot;,&quot;given&quot;:&quot;Aaron&quot;,&quot;parse-names&quot;:false,&quot;dropping-particle&quot;:&quot;&quot;,&quot;non-dropping-particle&quot;:&quot;&quot;},{&quot;family&quot;:&quot;Hale&quot;,&quot;given&quot;:&quot;Alison&quot;,&quot;parse-names&quot;:false,&quot;dropping-particle&quot;:&quot;&quot;,&quot;non-dropping-particle&quot;:&quot;&quot;},{&quot;family&quot;:&quot;Aaron&quot;,&quot;given&quot;:&quot;Justin&quot;,&quot;parse-names&quot;:false,&quot;dropping-particle&quot;:&quot;&quot;,&quot;non-dropping-particle&quot;:&quot;&quot;},{&quot;family&quot;:&quot;Traw&quot;,&quot;given&quot;:&quot;M. Brian&quot;,&quot;parse-names&quot;:false,&quot;dropping-particle&quot;:&quot;&quot;,&quot;non-dropping-particle&quot;:&quot;&quot;},{&quot;family&quot;:&quot;Kalisz&quot;,&quot;given&quot;:&quot;Susan&quot;,&quot;parse-names&quot;:false,&quot;dropping-particle&quot;:&quot;&quot;,&quot;non-dropping-particle&quot;:&quot;&quot;}],&quot;container-title&quot;:&quot;Biological Invasions&quot;,&quot;DOI&quot;:&quot;10.1007/s10530-011-9986-x&quot;,&quot;ISSN&quot;:&quot;13873547&quot;,&quot;issued&quot;:{&quot;date-parts&quot;:[[2011]]},&quot;page&quot;:&quot;3015-3025&quot;,&quot;abstract&quot;:&quot;Garlic mustard's (Alliaria petiolata, Brassicaceae) invasive success is attributed in part to its release of allyl isothiocyanate (AITC) into the soil. AITC can disrupt beneficial arbuscular mycorrhizal fungi (AMF) associated with native plant roots, which limits their soil resource uptake. However, AITC and its precursor, sinigrin, have never been detected in garlic mustard-invaded forest soils. Here, we use high performance liquid chromatography (HPLC) and gas chromatography-mass spectrometry (GC-MS) to assess the concentration and bioactivity of these putative allelochemicals in paired forest plots uninvaded or invaded by garlic mustard. Our methods detected AITC and sinigrin only where garlic mustard was present and our recovery of AITC/sinigrin coincided with adult senescence. A bioassay of in situ fungal hyphae abundance revealed significantly reduced hyphal abundance in the presence of garlic mustard relative to uninvaded soils. Finally, the lowest concentration of AITC measured in the field (~0. 001 mM) is highly inhibitory to the spore germination of a forest AMF species, Glomus clarum. Together, our data provide the first direct evidence of garlic mustard-produced sinigrin and AITC in forest soils and demonstrate that even low levels of these chemicals have the potential to significantly suppress AMF growth and spore germination, strengthening their status as allelopathic novel weapons. © 2011 Springer Science+Business Media B.V.&quot;,&quot;issue&quot;:&quot;12&quot;,&quot;volume&quot;:&quot;13&quot;,&quot;container-title-short&quot;:&quot;Biol Invasions&quot;},&quot;isTemporary&quot;:false}]},{&quot;citationID&quot;:&quot;MENDELEY_CITATION_c962ca5f-a0bd-4703-97ce-1f89ecc09ec7&quot;,&quot;properties&quot;:{&quot;noteIndex&quot;:0},&quot;isEdited&quot;:false,&quot;manualOverride&quot;:{&quot;isManuallyOverridden&quot;:false,&quot;citeprocText&quot;:&quot;(Bialic-Murphy et al., 2021)&quot;,&quot;manualOverrideText&quot;:&quot;&quot;},&quot;citationTag&quot;:&quot;MENDELEY_CITATION_v3_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&quot;,&quot;citationItems&quot;:[{&quot;id&quot;:&quot;be751b2b-db60-3fe9-afcd-b76e2df83848&quot;,&quot;itemData&quot;:{&quot;type&quot;:&quot;article-journal&quot;,&quot;id&quot;:&quot;be751b2b-db60-3fe9-afcd-b76e2df83848&quot;,&quot;title&quot;:&quot;Invasion‐induced root–fungal disruptions alter plant water and nitrogen economies&quot;,&quot;author&quot;:[{&quot;family&quot;:&quot;Bialic-Murphy&quot;,&quot;given&quot;:&quot;Lalasia&quot;,&quot;parse-names&quot;:false,&quot;dropping-particle&quot;:&quot;&quot;,&quot;non-dropping-particle&quot;:&quot;&quot;},{&quot;family&quot;:&quot;Smith&quot;,&quot;given&quot;:&quot;Nicholas G&quot;,&quot;parse-names&quot;:false,&quot;dropping-particle&quot;:&quot;&quot;,&quot;non-dropping-particle&quot;:&quot;&quot;},{&quot;family&quot;:&quot;Voothuluru&quot;,&quot;given&quot;:&quot;Priya&quot;,&quot;parse-names&quot;:false,&quot;dropping-particle&quot;:&quot;&quot;,&quot;non-dropping-particle&quot;:&quot;&quot;},{&quot;family&quot;:&quot;McElderry&quot;,&quot;given&quot;:&quot;Robert M&quot;,&quot;parse-names&quot;:false,&quot;dropping-particle&quot;:&quot;&quot;,&quot;non-dropping-particle&quot;:&quot;&quot;},{&quot;family&quot;:&quot;Roche&quot;,&quot;given&quot;:&quot;Morgan D&quot;,&quot;parse-names&quot;:false,&quot;dropping-particle&quot;:&quot;&quot;,&quot;non-dropping-particle&quot;:&quot;&quot;},{&quot;family&quot;:&quot;Cassidy&quot;,&quot;given&quot;:&quot;Steven T&quot;,&quot;parse-names&quot;:false,&quot;dropping-particle&quot;:&quot;&quot;,&quot;non-dropping-particle&quot;:&quot;&quot;},{&quot;family&quot;:&quot;Kivlin&quot;,&quot;given&quot;:&quot;Stephanie N&quot;,&quot;parse-names&quot;:false,&quot;dropping-particle&quot;:&quot;&quot;,&quot;non-dropping-particle&quot;:&quot;&quot;},{&quot;family&quot;:&quot;Kalisz&quot;,&quot;given&quot;:&quot;Susan&quot;,&quot;parse-names&quot;:false,&quot;dropping-particle&quot;:&quot;&quot;,&quot;non-dropping-particle&quot;:&quot;&quot;}],&quot;container-title&quot;:&quot;Ecology Letters&quot;,&quot;editor&quot;:[{&quot;family&quot;:&quot;Rejmanek&quot;,&quot;given&quot;:&quot;Marcel&quot;,&quot;parse-names&quot;:false,&quot;dropping-particle&quot;:&quot;&quot;,&quot;non-dropping-particle&quot;:&quot;&quot;}],&quot;DOI&quot;:&quot;10.1111/ele.13724&quot;,&quot;ISSN&quot;:&quot;1461-023X&quot;,&quot;PMID&quot;:&quot;33759325&quot;,&quot;URL&quot;:&quot;https://onlinelibrary.wiley.com/doi/10.1111/ele.13724&quot;,&quot;issued&quot;:{&quot;date-parts&quot;:[[2021,6,23]]},&quot;page&quot;:&quot;1145-1156&quot;,&quot;abstract&quot;:&quot;Despite widespread evidence that biological invasion influences both the biotic and abiotic soil environments, the extent to which these two pathways underpin the effects of invasion on plant traits and performance remains unknown. Leveraging a long‐term (14‐year) field experiment, we show that an allelochemical‐producing invader affects plants through biotic mechanisms, altering the soil fungal community composition, with no apparent shifts in soil nutrient availability. Changes in belowground fungal communities resulted in high costs of nutrient uptake for native perennials and a shift in plant traits linked to their water and nutrient use efficiencies. Some plants in the invaded community compensate for the disruption of nutritional symbionts and reduced nutrient provisioning by sanctioning more nitrogen to photosynthesis and expending more water, which demonstrates a trade‐off in trait investment. For the first time, we show that the disruption of belowground nutritional symbionts can drive plants towards alternative regions of their trait space in order to maintain water and nutrient economics.&quot;,&quot;issue&quot;:&quot;6&quot;,&quot;volume&quot;:&quot;24&quot;,&quot;container-title-short&quot;:&quot;Ecol Lett&quot;},&quot;isTemporary&quot;:false}]},{&quot;citationID&quot;:&quot;MENDELEY_CITATION_47da8588-0cd9-4d3d-a2dc-70761fff82f2&quot;,&quot;properties&quot;:{&quot;noteIndex&quot;:0},&quot;isEdited&quot;:false,&quot;manualOverride&quot;:{&quot;isManuallyOverridden&quot;:false,&quot;citeprocText&quot;:&quot;(Bialic-Murphy et al., 2021; Burke et al., 2019)&quot;,&quot;manualOverrideText&quot;:&quot;&quot;},&quot;citationTag&quot;:&quot;MENDELEY_CITATION_v3_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&quot;,&quot;citationItems&quot;:[{&quot;id&quot;:&quot;013444a5-6190-3476-9c05-2284c1053d4a&quot;,&quot;itemData&quot;:{&quot;type&quot;:&quot;article-journal&quot;,&quot;id&quot;:&quot;013444a5-6190-3476-9c05-2284c1053d4a&quot;,&quot;title&quot;:&quot;Deer and invasive plant removal alters mycorrhizal fungal communities and soil chemistry: Evidence from a long-term field experiment&quot;,&quot;author&quot;:[{&quot;family&quot;:&quot;Burke&quot;,&quot;given&quot;:&quot;David J&quot;,&quot;parse-names&quot;:false,&quot;dropping-particle&quot;:&quot;&quot;,&quot;non-dropping-particle&quot;:&quot;&quot;},{&quot;family&quot;:&quot;Carrino-Kyker&quot;,&quot;given&quot;:&quot;Sarah R&quot;,&quot;parse-names&quot;:false,&quot;dropping-particle&quot;:&quot;&quot;,&quot;non-dropping-particle&quot;:&quot;&quot;},{&quot;family&quot;:&quot;Hoke&quot;,&quot;given&quot;:&quot;Adam&quot;,&quot;parse-names&quot;:false,&quot;dropping-particle&quot;:&quot;&quot;,&quot;non-dropping-particle&quot;:&quot;&quot;},{&quot;family&quot;:&quot;Cassidy&quot;,&quot;given&quot;:&quot;Steven&quot;,&quot;parse-names&quot;:false,&quot;dropping-particle&quot;:&quot;&quot;,&quot;non-dropping-particle&quot;:&quot;&quot;},{&quot;family&quot;:&quot;Bialic-Murphy&quot;,&quot;given&quot;:&quot;Lalasia&quot;,&quot;parse-names&quot;:false,&quot;dropping-particle&quot;:&quot;&quot;,&quot;non-dropping-particle&quot;:&quot;&quot;},{&quot;family&quot;:&quot;Kalisz&quot;,&quot;given&quot;:&quot;Susan&quot;,&quot;parse-names&quot;:false,&quot;dropping-particle&quot;:&quot;&quot;,&quot;non-dropping-particle&quot;:&quot;&quot;}],&quot;container-title&quot;:&quot;Soil Biology and Biochemistry&quot;,&quot;container-title-short&quot;:&quot;Soil Biol Biochem&quot;,&quot;DOI&quot;:&quot;10.1016/j.soilbio.2018.09.031&quot;,&quot;ISSN&quot;:&quot;00380717&quot;,&quot;URL&quot;:&quot;https://doi.org/10.1016/j.soilbio.2018.09.031&quot;,&quot;issued&quot;:{&quot;date-parts&quot;:[[2019]]},&quot;page&quot;:&quot;13-21&quot;,&quot;abstract&quot;:&quot;The invasive plant, garlic mustard (Alliaria petiolata), has the potential to affect soil microbial communities and ecosystem processes in temperate hardwood forests primarily through the release of allelopathic chemicals into the soil. These forest soils are also often affected (directly and indirectly) by the high abundance of white-tailed deer (Odocoileus virginianus), which can alter plant community composition and productivity. We examined the joint effects of deer and garlic mustard on soil microbial communities, soil nutrients and a native plant species’ vital rates in a temperate forest 8 years after initiation of a paired plot deer exclusion/access study where garlic mustard was either removed from half of each plot or remained at ambient level in the other plot half. We examined soil microbial communities using DNA-based techniques and quantified nutrient availability and physicochemical properties. Deer exclusion affected the community structure of AM fungi, particularly when garlic mustard was present, but had no effect on soil chemistry. Garlic mustard removal plots showed no changes for soil fungi, but displayed higher soil carbon content. Interestingly, we found significant changes to native plant vital rates that mirrored soil responses; the presence of garlic mustard led to higher mortality of large, mature plants and reduced native plant cover and biomass. Our data suggest herbivore-plant-soil feedbacks and synergies can interact to negatively affect the soil ecology of forests. Management activities that reduce deer or invasive plant abundance may positively affect soil microbial communities and chemistry in temperate forests.&quot;,&quot;publisher&quot;:&quot;Elsevier&quot;,&quot;issue&quot;:&quot;September 2018&quot;,&quot;volume&quot;:&quot;128&quot;},&quot;isTemporary&quot;:false},{&quot;id&quot;:&quot;be751b2b-db60-3fe9-afcd-b76e2df83848&quot;,&quot;itemData&quot;:{&quot;type&quot;:&quot;article-journal&quot;,&quot;id&quot;:&quot;be751b2b-db60-3fe9-afcd-b76e2df83848&quot;,&quot;title&quot;:&quot;Invasion‐induced root–fungal disruptions alter plant water and nitrogen economies&quot;,&quot;author&quot;:[{&quot;family&quot;:&quot;Bialic-Murphy&quot;,&quot;given&quot;:&quot;Lalasia&quot;,&quot;parse-names&quot;:false,&quot;dropping-particle&quot;:&quot;&quot;,&quot;non-dropping-particle&quot;:&quot;&quot;},{&quot;family&quot;:&quot;Smith&quot;,&quot;given&quot;:&quot;Nicholas G&quot;,&quot;parse-names&quot;:false,&quot;dropping-particle&quot;:&quot;&quot;,&quot;non-dropping-particle&quot;:&quot;&quot;},{&quot;family&quot;:&quot;Voothuluru&quot;,&quot;given&quot;:&quot;Priya&quot;,&quot;parse-names&quot;:false,&quot;dropping-particle&quot;:&quot;&quot;,&quot;non-dropping-particle&quot;:&quot;&quot;},{&quot;family&quot;:&quot;McElderry&quot;,&quot;given&quot;:&quot;Robert M&quot;,&quot;parse-names&quot;:false,&quot;dropping-particle&quot;:&quot;&quot;,&quot;non-dropping-particle&quot;:&quot;&quot;},{&quot;family&quot;:&quot;Roche&quot;,&quot;given&quot;:&quot;Morgan D&quot;,&quot;parse-names&quot;:false,&quot;dropping-particle&quot;:&quot;&quot;,&quot;non-dropping-particle&quot;:&quot;&quot;},{&quot;family&quot;:&quot;Cassidy&quot;,&quot;given&quot;:&quot;Steven T&quot;,&quot;parse-names&quot;:false,&quot;dropping-particle&quot;:&quot;&quot;,&quot;non-dropping-particle&quot;:&quot;&quot;},{&quot;family&quot;:&quot;Kivlin&quot;,&quot;given&quot;:&quot;Stephanie N&quot;,&quot;parse-names&quot;:false,&quot;dropping-particle&quot;:&quot;&quot;,&quot;non-dropping-particle&quot;:&quot;&quot;},{&quot;family&quot;:&quot;Kalisz&quot;,&quot;given&quot;:&quot;Susan&quot;,&quot;parse-names&quot;:false,&quot;dropping-particle&quot;:&quot;&quot;,&quot;non-dropping-particle&quot;:&quot;&quot;}],&quot;container-title&quot;:&quot;Ecology Letters&quot;,&quot;container-title-short&quot;:&quot;Ecol Lett&quot;,&quot;editor&quot;:[{&quot;family&quot;:&quot;Rejmanek&quot;,&quot;given&quot;:&quot;Marcel&quot;,&quot;parse-names&quot;:false,&quot;dropping-particle&quot;:&quot;&quot;,&quot;non-dropping-particle&quot;:&quot;&quot;}],&quot;DOI&quot;:&quot;10.1111/ele.13724&quot;,&quot;ISSN&quot;:&quot;1461-023X&quot;,&quot;PMID&quot;:&quot;33759325&quot;,&quot;URL&quot;:&quot;https://onlinelibrary.wiley.com/doi/10.1111/ele.13724&quot;,&quot;issued&quot;:{&quot;date-parts&quot;:[[2021,6,23]]},&quot;page&quot;:&quot;1145-1156&quot;,&quot;abstract&quot;:&quot;Despite widespread evidence that biological invasion influences both the biotic and abiotic soil environments, the extent to which these two pathways underpin the effects of invasion on plant traits and performance remains unknown. Leveraging a long‐term (14‐year) field experiment, we show that an allelochemical‐producing invader affects plants through biotic mechanisms, altering the soil fungal community composition, with no apparent shifts in soil nutrient availability. Changes in belowground fungal communities resulted in high costs of nutrient uptake for native perennials and a shift in plant traits linked to their water and nutrient use efficiencies. Some plants in the invaded community compensate for the disruption of nutritional symbionts and reduced nutrient provisioning by sanctioning more nitrogen to photosynthesis and expending more water, which demonstrates a trade‐off in trait investment. For the first time, we show that the disruption of belowground nutritional symbionts can drive plants towards alternative regions of their trait space in order to maintain water and nutrient economics.&quot;,&quot;issue&quot;:&quot;6&quot;,&quot;volume&quot;:&quot;24&quot;},&quot;isTemporary&quot;:false}]},{&quot;citationID&quot;:&quot;MENDELEY_CITATION_c0047cf2-5c0d-4056-b28c-f8cfba673606&quot;,&quot;properties&quot;:{&quot;noteIndex&quot;:0},&quot;isEdited&quot;:false,&quot;manualOverride&quot;:{&quot;isManuallyOverridden&quot;:false,&quot;citeprocText&quot;:&quot;(USDA NRCS, 2022)&quot;,&quot;manualOverrideText&quot;:&quot;&quot;},&quot;citationTag&quot;:&quot;MENDELEY_CITATION_v3_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&quot;,&quot;citationItems&quot;:[{&quot;id&quot;:&quot;3664e7c1-8ec5-3d52-864e-15a545367b2a&quot;,&quot;itemData&quot;:{&quot;type&quot;:&quot;article-journal&quot;,&quot;id&quot;:&quot;3664e7c1-8ec5-3d52-864e-15a545367b2a&quot;,&quot;title&quot;:&quot;The PLANTS Database&quot;,&quot;author&quot;:[{&quot;family&quot;:&quot;USDA NRCS&quot;,&quot;given&quot;:&quot;&quot;,&quot;parse-names&quot;:false,&quot;dropping-particle&quot;:&quot;&quot;,&quot;non-dropping-particle&quot;:&quot;&quot;}],&quot;container-title&quot;:&quot;(http://plants.usda.gov, 18 November 2022). National Plant Data Team, Greensboro, NC 27401-4901 USA.&quot;,&quot;issued&quot;:{&quot;date-parts&quot;:[[2022]]},&quot;container-title-short&quot;:&quot;&quot;},&quot;isTemporary&quot;:false}]},{&quot;citationID&quot;:&quot;MENDELEY_CITATION_a842d2a8-ddf6-44dd-bb94-92d07ee6c482&quot;,&quot;properties&quot;:{&quot;noteIndex&quot;:0},&quot;isEdited&quot;:false,&quot;manualOverride&quot;:{&quot;isManuallyOverridden&quot;:false,&quot;citeprocText&quot;:&quot;(Brundrett &amp;#38; Kendrick, 1987, 1990; Burke, 2008)&quot;,&quot;manualOverrideText&quot;:&quot;&quot;},&quot;citationTag&quot;:&quot;MENDELEY_CITATION_v3_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&quot;,&quot;citationItems&quot;:[{&quot;id&quot;:&quot;f54ea1a5-61ff-3660-bc10-7c2229af1cd0&quot;,&quot;itemData&quot;:{&quot;type&quot;:&quot;article-journal&quot;,&quot;id&quot;:&quot;f54ea1a5-61ff-3660-bc10-7c2229af1cd0&quot;,&quot;title&quot;:&quot;The mycorrhizal status, root anatomy, and phenology of plants in a sugar maple forest&quot;,&quot;author&quot;:[{&quot;family&quot;:&quot;Brundrett&quot;,&quot;given&quot;:&quot;Mark C&quot;,&quot;parse-names&quot;:false,&quot;dropping-particle&quot;:&quot;&quot;,&quot;non-dropping-particle&quot;:&quot;&quot;},{&quot;family&quot;:&quot;Kendrick&quot;,&quot;given&quot;:&quot;Bryce&quot;,&quot;parse-names&quot;:false,&quot;dropping-particle&quot;:&quot;&quot;,&quot;non-dropping-particle&quot;:&quot;&quot;}],&quot;container-title&quot;:&quot;Canadian Journal of Botany&quot;,&quot;issued&quot;:{&quot;date-parts&quot;:[[1987]]},&quot;page&quot;:&quot;1153-1173&quot;,&quot;volume&quot;:&quot;66&quot;,&quot;container-title-short&quot;:&quot;&quot;},&quot;isTemporary&quot;:false},{&quot;id&quot;:&quot;4d76ae99-5bd4-3e24-a4ce-92d0e2612f35&quot;,&quot;itemData&quot;:{&quot;type&quot;:&quot;article-journal&quot;,&quot;id&quot;:&quot;4d76ae99-5bd4-3e24-a4ce-92d0e2612f35&quot;,&quot;title&quot;:&quot;The roots and mycorrhizas of herbaceous woodland plants: I. Quantitative aspects of morphology&quot;,&quot;author&quot;:[{&quot;family&quot;:&quot;Brundrett&quot;,&quot;given&quot;:&quot;Mark C&quot;,&quot;parse-names&quot;:false,&quot;dropping-particle&quot;:&quot;&quot;,&quot;non-dropping-particle&quot;:&quot;&quot;},{&quot;family&quot;:&quot;Kendrick&quot;,&quot;given&quot;:&quot;Bryce&quot;,&quot;parse-names&quot;:false,&quot;dropping-particle&quot;:&quot;&quot;,&quot;non-dropping-particle&quot;:&quot;&quot;}],&quot;container-title&quot;:&quot;New Phytologist&quot;,&quot;DOI&quot;:&quot;10.1111/j.1469-8137.1990.tb00415.x&quot;,&quot;ISSN&quot;:&quot;14698137&quot;,&quot;issued&quot;:{&quot;date-parts&quot;:[[1990]]},&quot;page&quot;:&quot;457-468&quot;,&quot;abstract&quot;:&quot;The morphology of vesicular‐arbuscular (VA) mycorrhizas in the roots of five species of herbaceous woodland plants, in which root growth and mycorrhiza formation were quantified in the first part of this study was examined. The root anatomy of these species was also examined in detail, using various staining procedures to observe cell wall structure, especially in the region where mycorrhizal colonization was initiated. The morphology of mycorrhizal colonies within the roots of these species was observed at different stages of development using light microscopy. It was found that modifications of endodermal and exodermal cell‐walls could determine the way in which fungi entered the roots. It was also found that properties of the cortex considerably influenced the localization of hyphae and arbuscules within roots. Features of VA mycorrhizas that were probably associated with particular endophytes were also noted. It is considered likely that some aspects of root structure have evolved means of regulating the efficiency of mycorrhizal associations. Copyright © 1990, Wiley Blackwell. All rights reserved&quot;,&quot;issue&quot;:&quot;3&quot;,&quot;volume&quot;:&quot;114&quot;,&quot;container-title-short&quot;:&quot;&quot;},&quot;isTemporary&quot;:false},{&quot;id&quot;:&quot;97f35e13-14d6-3590-a529-76e7132c5ceb&quot;,&quot;itemData&quot;:{&quot;type&quot;:&quot;article-journal&quot;,&quot;id&quot;:&quot;97f35e13-14d6-3590-a529-76e7132c5ceb&quot;,&quot;title&quot;:&quot;Effects of &lt;i&gt;Alliaria petiolata&lt;/i&gt; (garlic mustard; Brassicaceae) on mycorrhizal colonization and community structure in three herbaceous plants in a mixed deciduous forest&quot;,&quot;author&quot;:[{&quot;family&quot;:&quot;Burke&quot;,&quot;given&quot;:&quot;David J.&quot;,&quot;parse-names&quot;:false,&quot;dropping-particle&quot;:&quot;&quot;,&quot;non-dropping-particle&quot;:&quot;&quot;}],&quot;container-title&quot;:&quot;American Journal of Botany&quot;,&quot;DOI&quot;:&quot;10.3732/ajb.0800184&quot;,&quot;ISSN&quot;:&quot;00029122&quot;,&quot;issued&quot;:{&quot;date-parts&quot;:[[2008]]},&quot;page&quot;:&quot;1416-1425&quot;,&quot;abstract&quot;:&quot;Herbaceous plant species are important components of forest ecosystems, and their persistence in forests may be affected by invasive plant species that reduce mycorrhizal colonization of plant roots. I examined the effect of the invasive plant Alliaria petiolata on arbuscular mycorrhizal fungi (AMF) colonizing the roots of three forest plant species. AMF root colonization and community structure was examined from plants that were growing either in the absence or presence of Alliaria under natural forest conditions. AMF root colonization varied among the plant species but was not significantly affected by Alliaria. With molecular methods, ∼12 different taxa of AMF could be distinguished among the root samples, and these taxa belonged to the genera Acaulospora and Glomus, with Glomus dominating AMF communities. There were significant differences between the community of AMF colonizing roots of Maianthemum racemosum and Trillium grandiflorum, but only AMF communities of Maianthemum roots were significantly affected by Alliaria. Indicator species analysis found that an Acaulospora species type was a significant indicator of Maianthemum plants grown in the absence of Alliaria. These results suggest invasive plants like Alliaria may selectively suppress AMF fungi, and this suppression can affect AMF communities colonizing the roots of some native plant species.&quot;,&quot;issue&quot;:&quot;11&quot;,&quot;volume&quot;:&quot;95&quot;,&quot;container-title-short&quot;:&quot;Am J Bot&quot;},&quot;isTemporary&quot;:false}]},{&quot;citationID&quot;:&quot;MENDELEY_CITATION_58647b24-61e5-4f73-8a62-8f6aad8e888c&quot;,&quot;properties&quot;:{&quot;noteIndex&quot;:0},&quot;isEdited&quot;:false,&quot;manualOverride&quot;:{&quot;isManuallyOverridden&quot;:false,&quot;citeprocText&quot;:&quot;(Heberling et al., 2019)&quot;,&quot;manualOverrideText&quot;:&quot;&quot;},&quot;citationTag&quot;:&quot;MENDELEY_CITATION_v3_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&quot;,&quot;citationItems&quot;:[{&quot;id&quot;:&quot;a94730f7-c7b2-3196-95cc-620331ddbf39&quot;,&quot;itemData&quot;:{&quot;type&quot;:&quot;article-journal&quot;,&quot;id&quot;:&quot;a94730f7-c7b2-3196-95cc-620331ddbf39&quot;,&quot;title&quot;:&quot;Carbon gain phenologies of spring-flowering perennials in a deciduous forest indicate a novel niche for a widespread invader&quot;,&quot;author&quot;:[{&quot;family&quot;:&quot;Heberling&quot;,&quot;given&quot;:&quot;J. Mason&quot;,&quot;parse-names&quot;:false,&quot;dropping-particle&quot;:&quot;&quot;,&quot;non-dropping-particle&quot;:&quot;&quot;},{&quot;family&quot;:&quot;Cassidy&quot;,&quot;given&quot;:&quot;Steven T.&quot;,&quot;parse-names&quot;:false,&quot;dropping-particle&quot;:&quot;&quot;,&quot;non-dropping-particle&quot;:&quot;&quot;},{&quot;family&quot;:&quot;Fridley&quot;,&quot;given&quot;:&quot;Jason D.&quot;,&quot;parse-names&quot;:false,&quot;dropping-particle&quot;:&quot;&quot;,&quot;non-dropping-particle&quot;:&quot;&quot;},{&quot;family&quot;:&quot;Kalisz&quot;,&quot;given&quot;:&quot;Susan&quot;,&quot;parse-names&quot;:false,&quot;dropping-particle&quot;:&quot;&quot;,&quot;non-dropping-particle&quot;:&quot;&quot;}],&quot;container-title&quot;:&quot;New Phytologist&quot;,&quot;DOI&quot;:&quot;10.1111/nph.15404&quot;,&quot;ISSN&quot;:&quot;14698137&quot;,&quot;PMID&quot;:&quot;30152089&quot;,&quot;issued&quot;:{&quot;date-parts&quot;:[[2019]]},&quot;page&quot;:&quot;778-788&quot;,&quot;abstract&quot;:&quot;Strategies of herbaceous species in deciduous forests are often characterized by the timing of life history phases (e.g. emergence, flowering, leaf senescence) relative to overstory tree canopy closure. Although springtime photosynthesis is assumed to account for the majority of their annual carbon budgets, the 12-month photosynthetic trajectories of forest herbs have not been quantified. We measured the temporal dynamics of carbon assimilation for seven native herbaceous perennials and the biennial Alliaria petiolata, a widespread invader in eastern North American forests. We assessed the relative importance of spring, summer, and autumn to species-level annual carbon budgets. Spring-emerging species showed significant variation in carbon assimilation patterns. High spring irradiance before canopy closure accounted for 39–100% of species-level annual carbon assimilation, but summer and autumn accounted for large proportions of some species’ carbon budgets (up to 58% and 19%, respectively). Alliaria was phenologically unique, taking advantage both autumn and spring irradiance. Although spring-emerging understory species are often expected to rely on early-season irradiance, our results highlight interspecific differences and the importance of mid−late season carbon gain. Phenological strategies of forest herbs are a continuum rather than discrete categories, and invasive species may follow strategies that are underrepresented in the native flora.&quot;,&quot;issue&quot;:&quot;2&quot;,&quot;volume&quot;:&quot;221&quot;,&quot;container-title-short&quot;:&quot;&quot;},&quot;isTemporary&quot;:false}]},{&quot;citationID&quot;:&quot;MENDELEY_CITATION_9bc20262-fd30-461e-9675-62d29a781c50&quot;,&quot;properties&quot;:{&quot;noteIndex&quot;:0},&quot;isEdited&quot;:false,&quot;manualOverride&quot;:{&quot;isManuallyOverridden&quot;:false,&quot;citeprocText&quot;:&quot;(Saathoff &amp;#38; Welles, 2021)&quot;,&quot;manualOverrideText&quot;:&quot;&quot;},&quot;citationTag&quot;:&quot;MENDELEY_CITATION_v3_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&quot;,&quot;citationItems&quot;:[{&quot;id&quot;:&quot;da518767-9817-36f6-a9b3-fee0f5ca9c93&quot;,&quot;itemData&quot;:{&quot;type&quot;:&quot;article-journal&quot;,&quot;id&quot;:&quot;da518767-9817-36f6-a9b3-fee0f5ca9c93&quot;,&quot;title&quot;:&quot;Gas exchange measurements in the unsteady state&quot;,&quot;author&quot;:[{&quot;family&quot;:&quot;Saathoff&quot;,&quot;given&quot;:&quot;Aaron J&quot;,&quot;parse-names&quot;:false,&quot;dropping-particle&quot;:&quot;&quot;,&quot;non-dropping-particle&quot;:&quot;&quot;},{&quot;family&quot;:&quot;Welles&quot;,&quot;given&quot;:&quot;Jon&quot;,&quot;parse-names&quot;:false,&quot;dropping-particle&quot;:&quot;&quot;,&quot;non-dropping-particle&quot;:&quot;&quot;}],&quot;container-title&quot;:&quot;Plant Cell and Environment&quot;,&quot;DOI&quot;:&quot;10.1111/pce.14178&quot;,&quot;ISSN&quot;:&quot;13653040&quot;,&quot;PMID&quot;:&quot;34480484&quot;,&quot;issued&quot;:{&quot;date-parts&quot;:[[2021]]},&quot;page&quot;:&quot;3509-3523&quot;,&quot;abstract&quot;:&quot;Leaf level gas exchange is a widely used technique that provides real-time measurement of leaf physiological properties, including CO2 assimilation (A), stomatal conductance to water vapour (gsw) and intercellular CO2 (Ci). Modern open-path gas exchange systems offer greater portability than the laboratory-built systems of the past and take advantage of high-precision infrared gas analyzers and optimized system design. However, the basic measurement paradigm has long required steady-state conditions for accurate measurement. For CO2 response curves, this requirement has meant that each point on the curve needs 1–3 min and a full response curve generally requires 20–35 min to obtain a sufficient number of points to estimate parameters such as the maximum velocity of carboxylation (Vc,max) and the maximum rate of electron transport (Jmax). For survey measurements, the steady-state requirement has meant that accurate measurement of assimilation has required about 1–2 min. However, steady-state conditions are not a strict prerequisite for accurate gas exchange measurements. Here, we present a new method, termed dynamic assimilation, that is based on first principles and allows for more rapid gas exchange measurements, helping to make the technique more useful for high throughput applications.&quot;,&quot;issue&quot;:&quot;11&quot;,&quot;volume&quot;:&quot;44&quot;,&quot;container-title-short&quot;:&quot;Plant Cell Environ&quot;},&quot;isTemporary&quot;:false}]},{&quot;citationID&quot;:&quot;MENDELEY_CITATION_8543ef0e-c100-4e49-99ba-508e558cc774&quot;,&quot;properties&quot;:{&quot;noteIndex&quot;:0},&quot;isEdited&quot;:false,&quot;manualOverride&quot;:{&quot;isManuallyOverridden&quot;:false,&quot;citeprocText&quot;:&quot;(Tejera-Nieves et al., 2024)&quot;,&quot;manualOverrideText&quot;:&quot;&quot;},&quot;citationTag&quot;:&quot;MENDELEY_CITATION_v3_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&quot;,&quot;citationItems&quot;:[{&quot;id&quot;:&quot;58ff0c58-862c-3a6a-9615-0463680f8b10&quot;,&quot;itemData&quot;:{&quot;type&quot;:&quot;article-journal&quot;,&quot;id&quot;:&quot;58ff0c58-862c-3a6a-9615-0463680f8b10&quot;,&quot;title&quot;:&quot;The Dynamic Assimilation Technique measures photosynthetic CO&lt;sub&gt;2&lt;/sub&gt; response curves with similar fidelity to steady-state approaches in half the time&quot;,&quot;author&quot;:[{&quot;family&quot;:&quot;Tejera-Nieves&quot;,&quot;given&quot;:&quot;Mauricio&quot;,&quot;parse-names&quot;:false,&quot;dropping-particle&quot;:&quot;&quot;,&quot;non-dropping-particle&quot;:&quot;&quot;},{&quot;family&quot;:&quot;Seong&quot;,&quot;given&quot;:&quot;Do Young&quot;,&quot;parse-names&quot;:false,&quot;dropping-particle&quot;:&quot;&quot;,&quot;non-dropping-particle&quot;:&quot;&quot;},{&quot;family&quot;:&quot;Reist&quot;,&quot;given&quot;:&quot;Lucas&quot;,&quot;parse-names&quot;:false,&quot;dropping-particle&quot;:&quot;&quot;,&quot;non-dropping-particle&quot;:&quot;&quot;},{&quot;family&quot;:&quot;Walker&quot;,&quot;given&quot;:&quot;Berkley J&quot;,&quot;parse-names&quot;:false,&quot;dropping-particle&quot;:&quot;&quot;,&quot;non-dropping-particle&quot;:&quot;&quot;}],&quot;container-title&quot;:&quot;Journal of Experimental Botany&quot;,&quot;DOI&quot;:&quot;10.1093/jxb/erae057&quot;,&quot;ISBN&quot;:&quot;2006028812&quot;,&quot;ISSN&quot;:&quot;0022-0957&quot;,&quot;URL&quot;:&quot;http://dx.doi.org/10.1080/1061186X.2023.2229961&quot;,&quot;issued&quot;:{&quot;date-parts&quot;:[[2024,2,15]]},&quot;page&quot;:&quot;2819-2828&quot;,&quot;abstract&quot;:&quot;The net CO2 assimilation (A) response to intercellular CO2 concentration (Ci) is a fundamental measurement in photosynthesis and plant physiology research. The conventional A/Ci protocols rely on steady-state measurements and take 15–40 min per measurement, limiting data resolution or biological replication. Additionally, there are several CO2 protocols employed across the literature, without clear consensus as to the optimal protocol or systematic biases in their estimations. We compared the non-steady-state Dynamic Assimilation Technique (DAT) protocol and the three most used CO2 protocols in steady-state measurements, and tested whether different CO2 protocols lead to systematic differences in estimations of the biochemical limitations to photosynthesis. The DAT protocol reduced the measurement time by almost half without compromising estimation accuracy or precision. The monotonic protocol was the fastest steady-state method. Estimations of biochemical limitations to photosynthesis were very consistent across all CO2 protocols, with slight differences in Rubisco carboxylation limitation. The A/Ci curves were not affected by the direction of the change of CO2 concentration but rather the time spent under triose phosphate utilization (TPU)-limited conditions. Our results suggest that the maximum rate of Rubisco carboxylation (Vcmax), linear electron flow for NADPH supply (J), and TPU measured using different protocols within the literature are comparable, or at least not systematically different based on the measurement protocol used.&quot;,&quot;issue&quot;:&quot;10&quot;,&quot;volume&quot;:&quot;75&quot;,&quot;container-title-short&quot;:&quot;J Exp Bot&quot;},&quot;isTemporary&quot;:false}]},{&quot;citationID&quot;:&quot;MENDELEY_CITATION_d07b9b6e-eaea-4cc9-95c7-69a2a80ff972&quot;,&quot;properties&quot;:{&quot;noteIndex&quot;:0},&quot;isEdited&quot;:false,&quot;manualOverride&quot;:{&quot;isManuallyOverridden&quot;:false,&quot;citeprocText&quot;:&quot;(Duursma, 2015)&quot;,&quot;manualOverrideText&quot;:&quot;&quot;},&quot;citationTag&quot;:&quot;MENDELEY_CITATION_v3_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&quot;,&quot;citationItems&quot;:[{&quot;id&quot;:&quot;3cda0ffd-99a7-3f86-88bb-dcba6c1b8ed9&quot;,&quot;itemData&quot;:{&quot;type&quot;:&quot;article-journal&quot;,&quot;id&quot;:&quot;3cda0ffd-99a7-3f86-88bb-dcba6c1b8ed9&quot;,&quot;title&quot;:&quot;Plantecophys - an R package for analysing and modelling leaf gas exchange data&quot;,&quot;author&quot;:[{&quot;family&quot;:&quot;Duursma&quot;,&quot;given&quot;:&quot;Remko A.&quot;,&quot;parse-names&quot;:false,&quot;dropping-particle&quot;:&quot;&quot;,&quot;non-dropping-particle&quot;:&quot;&quot;}],&quot;container-title&quot;:&quot;PLOS ONE&quot;,&quot;DOI&quot;:&quot;10.1371/journal.pone.0143346&quot;,&quot;ISSN&quot;:&quot;1932-6203&quot;,&quot;URL&quot;:&quot;https://dx.plos.org/10.1371/journal.pone.0143346&quot;,&quot;issued&quot;:{&quot;date-parts&quot;:[[2015,11,18]]},&quot;page&quot;:&quot;e0143346&quot;,&quot;abstract&quot;:&quot;Modelling &amp; Analysis of Leaf Gas Exchange Data&quot;,&quot;issue&quot;:&quot;11&quot;,&quot;volume&quot;:&quot;10&quot;,&quot;container-title-short&quot;:&quot;PLoS One&quot;},&quot;isTemporary&quot;:false}]},{&quot;citationID&quot;:&quot;MENDELEY_CITATION_dc519bb4-4d25-4155-b5c1-3b15a6628cc8&quot;,&quot;properties&quot;:{&quot;noteIndex&quot;:0},&quot;isEdited&quot;:false,&quot;manualOverride&quot;:{&quot;isManuallyOverridden&quot;:true,&quot;citeprocText&quot;:&quot;(Farquhar et al., 1980)&quot;,&quot;manualOverrideText&quot;:&quot;Farquhar et al. (1980)&quot;},&quot;citationTag&quot;:&quot;MENDELEY_CITATION_v3_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&quot;,&quot;citationItems&quot;:[{&quot;id&quot;:&quot;444ea012-20af-3dd0-b746-ca031a2eb902&quot;,&quot;itemData&quot;:{&quot;type&quot;:&quot;article-journal&quot;,&quot;id&quot;:&quot;444ea012-20af-3dd0-b746-ca031a2eb902&quot;,&quot;title&quot;:&quot;A biochemical model of photosynthetic CO&lt;sub&gt;2&lt;/sub&gt; assimilation in leaves of C&lt;sub&gt;3&lt;/sub&gt; species&quot;,&quot;author&quot;:[{&quot;family&quot;:&quot;Farquhar&quot;,&quot;given&quot;:&quot;Graham D&quot;,&quot;parse-names&quot;:false,&quot;dropping-particle&quot;:&quot;&quot;,&quot;non-dropping-particle&quot;:&quot;&quot;},{&quot;family&quot;:&quot;Caemmerer&quot;,&quot;given&quot;:&quot;Susanne&quot;,&quot;parse-names&quot;:false,&quot;dropping-particle&quot;:&quot;&quot;,&quot;non-dropping-particle&quot;:&quot;von&quot;},{&quot;family&quot;:&quot;Berry&quot;,&quot;given&quot;:&quot;Joe A&quot;,&quot;parse-names&quot;:false,&quot;dropping-particle&quot;:&quot;&quot;,&quot;non-dropping-particle&quot;:&quot;&quot;}],&quot;container-title&quot;:&quot;Planta&quot;,&quot;DOI&quot;:&quot;10.1007/BF00386231&quot;,&quot;ISSN&quot;:&quot;0032-0935&quot;,&quot;URL&quot;:&quot;http://link.springer.com/10.1007/BF00386231&quot;,&quot;issued&quot;:{&quot;date-parts&quot;:[[1980,6]]},&quot;page&quot;:&quot;78-90&quot;,&quot;issue&quot;:&quot;1&quot;,&quot;volume&quot;:&quot;149&quot;,&quot;container-title-short&quot;:&quot;Planta&quot;},&quot;isTemporary&quot;:false}]},{&quot;citationID&quot;:&quot;MENDELEY_CITATION_2f0cb17b-1543-4168-ac93-634fbb24e003&quot;,&quot;properties&quot;:{&quot;noteIndex&quot;:0},&quot;isEdited&quot;:false,&quot;manualOverride&quot;:{&quot;isManuallyOverridden&quot;:true,&quot;citeprocText&quot;:&quot;(Bernacchi et al., 2001)&quot;,&quot;manualOverrideText&quot;:&quot;Bernacchi et al. (2001)&quot;},&quot;citationTag&quot;:&quot;MENDELEY_CITATION_v3_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&quot;,&quot;citationItems&quot;:[{&quot;id&quot;:&quot;f2f016d5-3832-3712-bd9b-7de888d3657f&quot;,&quot;itemData&quot;:{&quot;type&quot;:&quot;article-journal&quot;,&quot;id&quot;:&quot;f2f016d5-3832-3712-bd9b-7de888d3657f&quot;,&quot;title&quot;:&quot;Improved temperature response functions for models of Rubisco-limited photosynthesis&quot;,&quot;author&quot;:[{&quot;family&quot;:&quot;Bernacchi&quot;,&quot;given&quot;:&quot;Carl J&quot;,&quot;parse-names&quot;:false,&quot;dropping-particle&quot;:&quot;&quot;,&quot;non-dropping-particle&quot;:&quot;&quot;},{&quot;family&quot;:&quot;Singsaas&quot;,&quot;given&quot;:&quot;Eric L&quot;,&quot;parse-names&quot;:false,&quot;dropping-particle&quot;:&quot;&quot;,&quot;non-dropping-particle&quot;:&quot;&quot;},{&quot;family&quot;:&quot;Pimentel&quot;,&quot;given&quot;:&quot;Carlos&quot;,&quot;parse-names&quot;:false,&quot;dropping-particle&quot;:&quot;&quot;,&quot;non-dropping-particle&quot;:&quot;&quot;},{&quot;family&quot;:&quot;Portis&quot;,&quot;given&quot;:&quot;Archie R&quot;,&quot;parse-names&quot;:false,&quot;dropping-particle&quot;:&quot;&quot;,&quot;non-dropping-particle&quot;:&quot;&quot;},{&quot;family&quot;:&quot;Long&quot;,&quot;given&quot;:&quot;Stephen P&quot;,&quot;parse-names&quot;:false,&quot;dropping-particle&quot;:&quot;&quot;,&quot;non-dropping-particle&quot;:&quot;&quot;}],&quot;container-title&quot;:&quot;Plant, Cell and Environment&quot;,&quot;DOI&quot;:&quot;10.1046/j.1365-3040.2001.00668.x&quot;,&quot;ISSN&quot;:&quot;01407791&quot;,&quot;issued&quot;:{&quot;date-parts&quot;:[[2001]]},&quot;page&quot;:&quot;253-259&quot;,&quot;abstract&quot;:&quot;Predicting the environmental responses of leaf photosynthesis is central to many models of changes in the future global carbon cycle and terrestrial biosphere. The steady-state biochemical model of C-3 photosynthesis of Farquhar et al. (Planta 149, 78-90, 1980) provides a basis for these larger scale predictions; but a weakness in the application of the model as currently parameterized is the inability to accurately predict carbon assimilation at the range of temperatures over which significant photosynthesis occurs in the natural environment. The temperature functions used in this model have been based on in vitro measurements made over a limited temperature range and require several assumptions of in vivo conditions. Since photosynthetic rates are often Rubisco-limited (ribulose, 1-5 bisphosphate carboxylase/oxygenase) under natural steady-state conditions, inaccuracies in the functions predicting Rubisco kinetic properties at different temperatures may cause significant error. In this study, transgenic tobacco containing only 10% normal levels of Rubisco were used to measure Rubisco-limited photosynthesis over a large range of CO2 concentrations. From the responses of the rate of CO2 assimilation at a wide range of temperatures, and CO2 and O-2 concentrations, the temperature functions of Rubisco kinetic properties were estimated in vivo. These differed substantially from previously published functions. These new functions were then used to predict photosynthesis in lemon and found to faithfully mimic the observed pattern of temperature response. There was also a close correspondence with published C-3 photosynthesis temperature responses. The results represent an improved ability to model leaf photosynthesis over a wide range of temperatures (10-40 degreesC) necessary for predicting carbon uptake by terrestrial C-3 systems.&quot;,&quot;issue&quot;:&quot;2&quot;,&quot;volume&quot;:&quot;24&quot;,&quot;container-title-short&quot;:&quot;Plant Cell Environ&quot;},&quot;isTemporary&quot;:false}]},{&quot;citationID&quot;:&quot;MENDELEY_CITATION_b8eabba4-6329-4a0a-ace4-cbe95943aee5&quot;,&quot;properties&quot;:{&quot;noteIndex&quot;:0},&quot;isEdited&quot;:false,&quot;manualOverride&quot;:{&quot;isManuallyOverridden&quot;:false,&quot;citeprocText&quot;:&quot;(Atkin &amp;#38; Tjoelker, 2003)&quot;,&quot;manualOverrideText&quot;:&quot;&quot;},&quot;citationTag&quot;:&quot;MENDELEY_CITATION_v3_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&quot;,&quot;citationItems&quot;:[{&quot;id&quot;:&quot;e27fb398-9d56-31da-b91b-24c715ff1024&quot;,&quot;itemData&quot;:{&quot;type&quot;:&quot;article-journal&quot;,&quot;id&quot;:&quot;e27fb398-9d56-31da-b91b-24c715ff1024&quot;,&quot;title&quot;:&quot;Thermal acclimation and the dynamic response of plant respiration to temperature&quot;,&quot;author&quot;:[{&quot;family&quot;:&quot;Atkin&quot;,&quot;given&quot;:&quot;Owen K&quot;,&quot;parse-names&quot;:false,&quot;dropping-particle&quot;:&quot;&quot;,&quot;non-dropping-particle&quot;:&quot;&quot;},{&quot;family&quot;:&quot;Tjoelker&quot;,&quot;given&quot;:&quot;Mark G&quot;,&quot;parse-names&quot;:false,&quot;dropping-particle&quot;:&quot;&quot;,&quot;non-dropping-particle&quot;:&quot;&quot;}],&quot;container-title&quot;:&quot;Trends in Plant Science&quot;,&quot;DOI&quot;:&quot;10.1016/S1360-1385(03)00136-5&quot;,&quot;ISSN&quot;:&quot;13601385&quot;,&quot;PMID&quot;:&quot;12878019&quot;,&quot;issued&quot;:{&quot;date-parts&quot;:[[2003]]},&quot;page&quot;:&quot;343-351&quot;,&quot;abstract&quot;:&quot;Temperature-mediated changes in plant respiration (R) are now accepted as an important component of the biosphere's response to global climate change. Here we discuss the underlying mechanisms responsible for the dynamic response of plant respiration to short and long-term temperature changes. The Q 10 is often assumed to be 2.0 (i.e. R doubles per 10°C rise in temperature); however, the Q10 is not constant (e.g. it declines near-linearly with increasing temperature). The temperature dependence of Q 10 is linked to shifts in the control exerted by maximum enzyme activity at low temperature and substrate limitations at high temperature. In the long term, acclimation of R to temperature is common, in effect reducing the temperature sensitivity of R to changes in thermal environment, with the temperature during plant development setting the maximal thermal acclimation of R.&quot;,&quot;issue&quot;:&quot;7&quot;,&quot;volume&quot;:&quot;8&quot;,&quot;container-title-short&quot;:&quot;Trends Plant Sci&quot;},&quot;isTemporary&quot;:false}]},{&quot;citationID&quot;:&quot;MENDELEY_CITATION_1c4746c0-3f4b-44e2-8657-60e0a76b63db&quot;,&quot;properties&quot;:{&quot;noteIndex&quot;:0},&quot;isEdited&quot;:false,&quot;manualOverride&quot;:{&quot;isManuallyOverridden&quot;:true,&quot;citeprocText&quot;:&quot;(Kattge &amp;#38; Knorr, 2007)&quot;,&quot;manualOverrideText&quot;:&quot;Kattge and Knorr (2007)&quot;},&quot;citationTag&quot;:&quot;MENDELEY_CITATION_v3_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&quot;,&quot;citationItems&quot;:[{&quot;id&quot;:&quot;2ef22e85-2c83-3bd3-9dad-5e5055944f94&quot;,&quot;itemData&quot;:{&quot;type&quot;:&quot;article-journal&quot;,&quot;id&quot;:&quot;2ef22e85-2c83-3bd3-9dad-5e5055944f94&quot;,&quot;title&quot;:&quot;Temperature acclimation in a biochemical model of photosynthesis: a reanalysis of data from 36 species&quot;,&quot;author&quot;:[{&quot;family&quot;:&quot;Kattge&quot;,&quot;given&quot;:&quot;Jens&quot;,&quot;parse-names&quot;:false,&quot;dropping-particle&quot;:&quot;&quot;,&quot;non-dropping-particle&quot;:&quot;&quot;},{&quot;family&quot;:&quot;Knorr&quot;,&quot;given&quot;:&quot;Wolfgang&quot;,&quot;parse-names&quot;:false,&quot;dropping-particle&quot;:&quot;&quot;,&quot;non-dropping-particle&quot;:&quot;&quot;}],&quot;container-title&quot;:&quot;Plant, Cell &amp; Environment&quot;,&quot;DOI&quot;:&quot;10.1111/j.1365-3040.2007.01690.x&quot;,&quot;ISSN&quot;:&quot;01407791&quot;,&quot;URL&quot;:&quot;http://doi.wiley.com/10.1111/j.1365-3040.2007.01690.x&quot;,&quot;issued&quot;:{&quot;date-parts&quot;:[[2007,9]]},&quot;page&quot;:&quot;1176-1190&quot;,&quot;issue&quot;:&quot;9&quot;,&quot;volume&quot;:&quot;30&quot;,&quot;container-title-short&quot;:&quot;Plant Cell Environ&quot;},&quot;isTemporary&quot;:false}]},{&quot;citationID&quot;:&quot;MENDELEY_CITATION_99358b93-78b3-4372-9ac7-d34e50b8af57&quot;,&quot;properties&quot;:{&quot;noteIndex&quot;:0},&quot;isEdited&quot;:false,&quot;manualOverride&quot;:{&quot;isManuallyOverridden&quot;:true,&quot;citeprocText&quot;:&quot;(Kattge &amp;#38; Knorr, 2007)&quot;,&quot;manualOverrideText&quot;:&quot;Kattge and Knorr, 2007)&quot;},&quot;citationTag&quot;:&quot;MENDELEY_CITATION_v3_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&quot;,&quot;citationItems&quot;:[{&quot;id&quot;:&quot;2ef22e85-2c83-3bd3-9dad-5e5055944f94&quot;,&quot;itemData&quot;:{&quot;type&quot;:&quot;article-journal&quot;,&quot;id&quot;:&quot;2ef22e85-2c83-3bd3-9dad-5e5055944f94&quot;,&quot;title&quot;:&quot;Temperature acclimation in a biochemical model of photosynthesis: a reanalysis of data from 36 species&quot;,&quot;author&quot;:[{&quot;family&quot;:&quot;Kattge&quot;,&quot;given&quot;:&quot;Jens&quot;,&quot;parse-names&quot;:false,&quot;dropping-particle&quot;:&quot;&quot;,&quot;non-dropping-particle&quot;:&quot;&quot;},{&quot;family&quot;:&quot;Knorr&quot;,&quot;given&quot;:&quot;Wolfgang&quot;,&quot;parse-names&quot;:false,&quot;dropping-particle&quot;:&quot;&quot;,&quot;non-dropping-particle&quot;:&quot;&quot;}],&quot;container-title&quot;:&quot;Plant, Cell &amp; Environment&quot;,&quot;DOI&quot;:&quot;10.1111/j.1365-3040.2007.01690.x&quot;,&quot;ISSN&quot;:&quot;01407791&quot;,&quot;URL&quot;:&quot;http://doi.wiley.com/10.1111/j.1365-3040.2007.01690.x&quot;,&quot;issued&quot;:{&quot;date-parts&quot;:[[2007,9]]},&quot;page&quot;:&quot;1176-1190&quot;,&quot;issue&quot;:&quot;9&quot;,&quot;volume&quot;:&quot;30&quot;,&quot;container-title-short&quot;:&quot;Plant Cell Environ&quot;},&quot;isTemporary&quot;:false}]},{&quot;citationID&quot;:&quot;MENDELEY_CITATION_125708c8-72c9-4a44-8937-1c65f64636ae&quot;,&quot;properties&quot;:{&quot;noteIndex&quot;:0},&quot;isEdited&quot;:false,&quot;manualOverride&quot;:{&quot;isManuallyOverridden&quot;:true,&quot;citeprocText&quot;:&quot;(Kattge &amp;#38; Knorr, 2007)&quot;,&quot;manualOverrideText&quot;:&quot;Kattge and Knorr, 2007)&quot;},&quot;citationTag&quot;:&quot;MENDELEY_CITATION_v3_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&quot;,&quot;citationItems&quot;:[{&quot;id&quot;:&quot;2ef22e85-2c83-3bd3-9dad-5e5055944f94&quot;,&quot;itemData&quot;:{&quot;type&quot;:&quot;article-journal&quot;,&quot;id&quot;:&quot;2ef22e85-2c83-3bd3-9dad-5e5055944f94&quot;,&quot;title&quot;:&quot;Temperature acclimation in a biochemical model of photosynthesis: a reanalysis of data from 36 species&quot;,&quot;author&quot;:[{&quot;family&quot;:&quot;Kattge&quot;,&quot;given&quot;:&quot;Jens&quot;,&quot;parse-names&quot;:false,&quot;dropping-particle&quot;:&quot;&quot;,&quot;non-dropping-particle&quot;:&quot;&quot;},{&quot;family&quot;:&quot;Knorr&quot;,&quot;given&quot;:&quot;Wolfgang&quot;,&quot;parse-names&quot;:false,&quot;dropping-particle&quot;:&quot;&quot;,&quot;non-dropping-particle&quot;:&quot;&quot;}],&quot;container-title&quot;:&quot;Plant, Cell &amp; Environment&quot;,&quot;DOI&quot;:&quot;10.1111/j.1365-3040.2007.01690.x&quot;,&quot;ISSN&quot;:&quot;01407791&quot;,&quot;URL&quot;:&quot;http://doi.wiley.com/10.1111/j.1365-3040.2007.01690.x&quot;,&quot;issued&quot;:{&quot;date-parts&quot;:[[2007,9]]},&quot;page&quot;:&quot;1176-1190&quot;,&quot;issue&quot;:&quot;9&quot;,&quot;volume&quot;:&quot;30&quot;,&quot;container-title-short&quot;:&quot;Plant Cell Environ&quot;},&quot;isTemporary&quot;:false}]},{&quot;citationID&quot;:&quot;MENDELEY_CITATION_d51f507e-bf00-4e33-bade-9f8cbf1dee83&quot;,&quot;properties&quot;:{&quot;noteIndex&quot;:0},&quot;isEdited&quot;:false,&quot;manualOverride&quot;:{&quot;isManuallyOverridden&quot;:true,&quot;citeprocText&quot;:&quot;(Medlyn et al., 2002)&quot;,&quot;manualOverrideText&quot;:&quot;Medlyn et al., 2002)&quot;},&quot;citationTag&quot;:&quot;MENDELEY_CITATION_v3_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&quot;,&quot;citationItems&quot;:[{&quot;id&quot;:&quot;edfc6787-01d9-3f4b-a750-ff6167857de6&quot;,&quot;itemData&quot;:{&quot;type&quot;:&quot;article-journal&quot;,&quot;id&quot;:&quot;edfc6787-01d9-3f4b-a750-ff6167857de6&quot;,&quot;title&quot;:&quot;Temperature response of parameters of a biochemically based model of photosynthesis. II. A review of experimental data&quot;,&quot;author&quot;:[{&quot;family&quot;:&quot;Medlyn&quot;,&quot;given&quot;:&quot;Belinda E&quot;,&quot;parse-names&quot;:false,&quot;dropping-particle&quot;:&quot;&quot;,&quot;non-dropping-particle&quot;:&quot;&quot;},{&quot;family&quot;:&quot;Dreyer&quot;,&quot;given&quot;:&quot;Erwin&quot;,&quot;parse-names&quot;:false,&quot;dropping-particle&quot;:&quot;&quot;,&quot;non-dropping-particle&quot;:&quot;&quot;},{&quot;family&quot;:&quot;Ellsworth&quot;,&quot;given&quot;:&quot;David S&quot;,&quot;parse-names&quot;:false,&quot;dropping-particle&quot;:&quot;&quot;,&quot;non-dropping-particle&quot;:&quot;&quot;},{&quot;family&quot;:&quot;Forstreuter&quot;,&quot;given&quot;:&quot;Manfred&quot;,&quot;parse-names&quot;:false,&quot;dropping-particle&quot;:&quot;&quot;,&quot;non-dropping-particle&quot;:&quot;&quot;},{&quot;family&quot;:&quot;Harley&quot;,&quot;given&quot;:&quot;Peter C&quot;,&quot;parse-names&quot;:false,&quot;dropping-particle&quot;:&quot;&quot;,&quot;non-dropping-particle&quot;:&quot;&quot;},{&quot;family&quot;:&quot;Kirschbaum&quot;,&quot;given&quot;:&quot;Miko U F&quot;,&quot;parse-names&quot;:false,&quot;dropping-particle&quot;:&quot;&quot;,&quot;non-dropping-particle&quot;:&quot;&quot;},{&quot;family&quot;:&quot;Roux&quot;,&quot;given&quot;:&quot;Xavier&quot;,&quot;parse-names&quot;:false,&quot;dropping-particle&quot;:&quot;&quot;,&quot;non-dropping-particle&quot;:&quot;Le&quot;},{&quot;family&quot;:&quot;Montpied&quot;,&quot;given&quot;:&quot;Pierre&quot;,&quot;parse-names&quot;:false,&quot;dropping-particle&quot;:&quot;&quot;,&quot;non-dropping-particle&quot;:&quot;&quot;},{&quot;family&quot;:&quot;Strassemeyer&quot;,&quot;given&quot;:&quot;Jörn&quot;,&quot;parse-names&quot;:false,&quot;dropping-particle&quot;:&quot;&quot;,&quot;non-dropping-particle&quot;:&quot;&quot;},{&quot;family&quot;:&quot;Walcroft&quot;,&quot;given&quot;:&quot;A.&quot;,&quot;parse-names&quot;:false,&quot;dropping-particle&quot;:&quot;&quot;,&quot;non-dropping-particle&quot;:&quot;&quot;},{&quot;family&quot;:&quot;Wang&quot;,&quot;given&quot;:&quot;K&quot;,&quot;parse-names&quot;:false,&quot;dropping-particle&quot;:&quot;&quot;,&quot;non-dropping-particle&quot;:&quot;&quot;},{&quot;family&quot;:&quot;Loustau&quot;,&quot;given&quot;:&quot;Denis&quot;,&quot;parse-names&quot;:false,&quot;dropping-particle&quot;:&quot;&quot;,&quot;non-dropping-particle&quot;:&quot;&quot;}],&quot;container-title&quot;:&quot;Plant, Cell &amp; Environment&quot;,&quot;DOI&quot;:&quot;10.1046/j.1365-3040.2002.00891.x&quot;,&quot;ISSN&quot;:&quot;01407791&quot;,&quot;URL&quot;:&quot;http://doi.wiley.com/10.1046/j.1365-3040.2002.00891.x&quot;,&quot;issued&quot;:{&quot;date-parts&quot;:[[2002,9]]},&quot;page&quot;:&quot;1167-1179&quot;,&quot;issue&quot;:&quot;9&quot;,&quot;volume&quot;:&quot;25&quot;,&quot;container-title-short&quot;:&quot;Plant Cell Environ&quot;},&quot;isTemporary&quot;:false}]},{&quot;citationID&quot;:&quot;MENDELEY_CITATION_a93adb93-b7a2-459a-b8d8-20800484f95e&quot;,&quot;properties&quot;:{&quot;noteIndex&quot;:0},&quot;isEdited&quot;:false,&quot;manualOverride&quot;:{&quot;isManuallyOverridden&quot;:true,&quot;citeprocText&quot;:&quot;(Kattge &amp;#38; Knorr, 2007)&quot;,&quot;manualOverrideText&quot;:&quot;Kattge and Knorr (2007)&quot;},&quot;citationTag&quot;:&quot;MENDELEY_CITATION_v3_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&quot;,&quot;citationItems&quot;:[{&quot;id&quot;:&quot;2ef22e85-2c83-3bd3-9dad-5e5055944f94&quot;,&quot;itemData&quot;:{&quot;type&quot;:&quot;article-journal&quot;,&quot;id&quot;:&quot;2ef22e85-2c83-3bd3-9dad-5e5055944f94&quot;,&quot;title&quot;:&quot;Temperature acclimation in a biochemical model of photosynthesis: a reanalysis of data from 36 species&quot;,&quot;author&quot;:[{&quot;family&quot;:&quot;Kattge&quot;,&quot;given&quot;:&quot;Jens&quot;,&quot;parse-names&quot;:false,&quot;dropping-particle&quot;:&quot;&quot;,&quot;non-dropping-particle&quot;:&quot;&quot;},{&quot;family&quot;:&quot;Knorr&quot;,&quot;given&quot;:&quot;Wolfgang&quot;,&quot;parse-names&quot;:false,&quot;dropping-particle&quot;:&quot;&quot;,&quot;non-dropping-particle&quot;:&quot;&quot;}],&quot;container-title&quot;:&quot;Plant, Cell &amp; Environment&quot;,&quot;DOI&quot;:&quot;10.1111/j.1365-3040.2007.01690.x&quot;,&quot;ISSN&quot;:&quot;01407791&quot;,&quot;URL&quot;:&quot;http://doi.wiley.com/10.1111/j.1365-3040.2007.01690.x&quot;,&quot;issued&quot;:{&quot;date-parts&quot;:[[2007,9]]},&quot;page&quot;:&quot;1176-1190&quot;,&quot;issue&quot;:&quot;9&quot;,&quot;volume&quot;:&quot;30&quot;,&quot;container-title-short&quot;:&quot;Plant Cell Environ&quot;},&quot;isTemporary&quot;:false}]},{&quot;citationID&quot;:&quot;MENDELEY_CITATION_efcc26ae-da87-4356-b0e5-2868fe98cc69&quot;,&quot;properties&quot;:{&quot;noteIndex&quot;:0},&quot;isEdited&quot;:false,&quot;manualOverride&quot;:{&quot;isManuallyOverridden&quot;:true,&quot;citeprocText&quot;:&quot;(N. G. Smith &amp;#38; Dukes, 2018)&quot;,&quot;manualOverrideText&quot;:&quot;Smith and Dukes, 2018)&quot;},&quot;citationTag&quot;:&quot;MENDELEY_CITATION_v3_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&quot;,&quot;citationItems&quot;:[{&quot;id&quot;:&quot;68e12f63-dbe3-3dec-8571-ee6dc4646817&quot;,&quot;itemData&quot;:{&quot;type&quot;:&quot;article-journal&quot;,&quot;id&quot;:&quot;68e12f63-dbe3-3dec-8571-ee6dc4646817&quot;,&quot;title&quot;:&quot;Drivers of leaf carbon exchange capacity across biomes at the continental scale&quot;,&quot;author&quot;:[{&quot;family&quot;:&quot;Smith&quot;,&quot;given&quot;:&quot;Nicholas G&quot;,&quot;parse-names&quot;:false,&quot;dropping-particle&quot;:&quot;&quot;,&quot;non-dropping-particle&quot;:&quot;&quot;},{&quot;family&quot;:&quot;Dukes&quot;,&quot;given&quot;:&quot;Jeffrey S&quot;,&quot;parse-names&quot;:false,&quot;dropping-particle&quot;:&quot;&quot;,&quot;non-dropping-particle&quot;:&quot;&quot;}],&quot;container-title&quot;:&quot;Ecology&quot;,&quot;DOI&quot;:&quot;10.1002/ecy.2370&quot;,&quot;ISSN&quot;:&quot;0012-9658&quot;,&quot;PMID&quot;:&quot;29705984&quot;,&quot;URL&quot;:&quot;https://onlinelibrary.wiley.com/doi/10.1002/ecy.2370&quot;,&quot;issued&quot;:{&quot;date-parts&quot;:[[2018,7,7]]},&quot;page&quot;:&quot;1610-1620&quot;,&quot;abstract&quot;:&quot;Realistic representations of plant carbon exchange processes are necessary to reliably simulate biosphere–atmosphere feedbacks. These processes are known to vary over time and space, though the drivers of the underlying rates are still widely debated in the literature. Here, we measured leaf carbon exchange in &gt;500 individuals of 98 species from the Neotropics to high boreal biomes to determine the drivers of photosynthetic and dark respiration capacity. Covariate abiotic (long- and short-term climate) and biotic (plant type, plant size, ontogeny, water status) data were used to explore significant drivers of temperature-standardized leaf carbon exchange rates. Using model selection, we found the previous week's temperature and soil moisture at the time of measurement to be a better predictor of photosynthetic capacity than long-term climate, with the combination of high recent temperatures and low soil moisture tending to decrease photosynthetic capacity. Non-trees (annual and perennials) tended to have greater photosynthetic capacity than trees, and, within trees, adults tended to have greater photosynthetic capacity than juveniles, possibly as a result of differences in light availability. Dark respiration capacity was less responsive to the assessed drivers than photosynthetic capacity, with rates best predicted by multi-year average site temperature alone. Our results suggest that, across large spatial scales, photosynthetic capacity quickly adjusts to changing environmental conditions, namely light, temperature, and soil moisture. Respiratory capacity is more conservative and most responsive to longer-term conditions. Our results provide a framework for incorporating these processes into large-scale models and a data set to benchmark such models.&quot;,&quot;issue&quot;:&quot;7&quot;,&quot;volume&quot;:&quot;99&quot;,&quot;container-title-short&quot;:&quot;Ecology&quot;},&quot;isTemporary&quot;:false}]},{&quot;citationID&quot;:&quot;MENDELEY_CITATION_5894d3c9-7ebd-4dba-8669-82ad93feb03f&quot;,&quot;properties&quot;:{&quot;noteIndex&quot;:0},&quot;isEdited&quot;:false,&quot;manualOverride&quot;:{&quot;isManuallyOverridden&quot;:false,&quot;citeprocText&quot;:&quot;(Menne et al., 2012)&quot;,&quot;manualOverrideText&quot;:&quot;&quot;},&quot;citationTag&quot;:&quot;MENDELEY_CITATION_v3_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&quot;,&quot;citationItems&quot;:[{&quot;id&quot;:&quot;f7c738e9-9ae7-3c87-936a-bffb5eda4f4a&quot;,&quot;itemData&quot;:{&quot;type&quot;:&quot;article-journal&quot;,&quot;id&quot;:&quot;f7c738e9-9ae7-3c87-936a-bffb5eda4f4a&quot;,&quot;title&quot;:&quot;An overview of the global historical climatology network-daily database&quot;,&quot;author&quot;:[{&quot;family&quot;:&quot;Menne&quot;,&quot;given&quot;:&quot;Matthew J&quot;,&quot;parse-names&quot;:false,&quot;dropping-particle&quot;:&quot;&quot;,&quot;non-dropping-particle&quot;:&quot;&quot;},{&quot;family&quot;:&quot;Durre&quot;,&quot;given&quot;:&quot;Imke&quot;,&quot;parse-names&quot;:false,&quot;dropping-particle&quot;:&quot;&quot;,&quot;non-dropping-particle&quot;:&quot;&quot;},{&quot;family&quot;:&quot;Vose&quot;,&quot;given&quot;:&quot;Russell S&quot;,&quot;parse-names&quot;:false,&quot;dropping-particle&quot;:&quot;&quot;,&quot;non-dropping-particle&quot;:&quot;&quot;},{&quot;family&quot;:&quot;Gleason&quot;,&quot;given&quot;:&quot;Byron E&quot;,&quot;parse-names&quot;:false,&quot;dropping-particle&quot;:&quot;&quot;,&quot;non-dropping-particle&quot;:&quot;&quot;},{&quot;family&quot;:&quot;Houston&quot;,&quot;given&quot;:&quot;Tamara G&quot;,&quot;parse-names&quot;:false,&quot;dropping-particle&quot;:&quot;&quot;,&quot;non-dropping-particle&quot;:&quot;&quot;}],&quot;container-title&quot;:&quot;Journal of Atmospheric and Oceanic Technology&quot;,&quot;DOI&quot;:&quot;10.1175/JTECH-D-11-00103.1&quot;,&quot;ISSN&quot;:&quot;07390572&quot;,&quot;issued&quot;:{&quot;date-parts&quot;:[[2012]]},&quot;page&quot;:&quot;897-910&quot;,&quot;abstract&quot;:&quot;A database is described that has been designed to fulfill the need for daily climate data over global land areas. The dataset, known as GlobalHistorical Climatology Network (GHCN)-Daily, was developed for a wide variety of potential applications, including climate analysis and monitoring studies that require data at a daily time resolution (e.g., assessments of the frequency of heavy rainfall, heat wave duration, etc.). The dataset contains records from over 80 000 stations in 180 countries and territories, and its processing system produces the official archive for U.S. daily data. Variables commonly include maximum and minimum temperature, total daily precipitation, snowfall, and snow depth; however, about two-thirds of the stations report precipitation only. Quality assurance checks are routinely applied to the full dataset, but the data are not homogenized to account for artifacts associated with the various eras in reporting practice at any particular station (i.e., for changes in systematic bias). Daily updates are provided for many of the station records in GHCN-Daily. The dataset is also regularly reconstructed, usually once per week, from its 201 data source components, ensuring that the dataset is broadly synchronized with its growing list of constituent sources. The daily updates and weekly reprocessed versions of GHCN-Daily are assigned a unique version number, and the most recent dataset version is provided on the GHCN-Daily website for free public access. Each version of the dataset is also archived at the NOAA/National Climatic Data Center in perpetuity for future retrieval.&quot;,&quot;issue&quot;:&quot;7&quot;,&quot;volume&quot;:&quot;29&quot;,&quot;container-title-short&quot;:&quot;J Atmos Ocean Technol&quot;},&quot;isTemporary&quot;:false}]},{&quot;citationID&quot;:&quot;MENDELEY_CITATION_6826a81b-5f46-4ca7-ba33-a30073c43cb2&quot;,&quot;properties&quot;:{&quot;noteIndex&quot;:0},&quot;isEdited&quot;:false,&quot;manualOverride&quot;:{&quot;isManuallyOverridden&quot;:true,&quot;citeprocText&quot;:&quot;(Farquhar &amp;#38; Sharkey, 1982)&quot;,&quot;manualOverrideText&quot;:&quot;Farquhar and Sharkey (1982)&quot;},&quot;citationTag&quot;:&quot;MENDELEY_CITATION_v3_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&quot;,&quot;citationItems&quot;:[{&quot;id&quot;:&quot;c5ccef24-c948-30e7-b9c4-c47cc9dcda53&quot;,&quot;itemData&quot;:{&quot;type&quot;:&quot;article-journal&quot;,&quot;id&quot;:&quot;c5ccef24-c948-30e7-b9c4-c47cc9dcda53&quot;,&quot;title&quot;:&quot;Stomatal conductance and photosynthesis&quot;,&quot;author&quot;:[{&quot;family&quot;:&quot;Farquhar&quot;,&quot;given&quot;:&quot;Graham D&quot;,&quot;parse-names&quot;:false,&quot;dropping-particle&quot;:&quot;&quot;,&quot;non-dropping-particle&quot;:&quot;&quot;},{&quot;family&quot;:&quot;Sharkey&quot;,&quot;given&quot;:&quot;Thomas D&quot;,&quot;parse-names&quot;:false,&quot;dropping-particle&quot;:&quot;&quot;,&quot;non-dropping-particle&quot;:&quot;&quot;}],&quot;container-title&quot;:&quot;Annual Review of Plant Physiology&quot;,&quot;DOI&quot;:&quot;10.1146/annurev.pp.33.060182.001533&quot;,&quot;ISSN&quot;:&quot;0066-4294&quot;,&quot;URL&quot;:&quot;http://www.annualreviews.org/doi/10.1146/annurev.pp.33.060182.001533&quot;,&quot;issued&quot;:{&quot;date-parts&quot;:[[1982,6]]},&quot;page&quot;:&quot;317-345&quot;,&quot;issue&quot;:&quot;1&quot;,&quot;volume&quot;:&quot;33&quot;,&quot;container-title-short&quot;:&quot;Annu Rev Plant Physiol&quot;},&quot;isTemporary&quot;:false}]},{&quot;citationID&quot;:&quot;MENDELEY_CITATION_435ed787-70c1-4c08-9f01-d0b803792174&quot;,&quot;properties&quot;:{&quot;noteIndex&quot;:0},&quot;isEdited&quot;:false,&quot;manualOverride&quot;:{&quot;isManuallyOverridden&quot;:false,&quot;citeprocText&quot;:&quot;(Akana et al., 2023)&quot;,&quot;manualOverrideText&quot;:&quot;&quot;},&quot;citationTag&quot;:&quot;MENDELEY_CITATION_v3_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&quot;,&quot;citationItems&quot;:[{&quot;id&quot;:&quot;03c3b08a-30fe-3d96-ad45-8af99d9f4362&quot;,&quot;itemData&quot;:{&quot;type&quot;:&quot;article-journal&quot;,&quot;id&quot;:&quot;03c3b08a-30fe-3d96-ad45-8af99d9f4362&quot;,&quot;title&quot;:&quot;Soil nitrogen availability in a temperate forest exhibits large variability at sub-tree spatial scales&quot;,&quot;author&quot;:[{&quot;family&quot;:&quot;Akana&quot;,&quot;given&quot;:&quot;Palani R&quot;,&quot;parse-names&quot;:false,&quot;dropping-particle&quot;:&quot;&quot;,&quot;non-dropping-particle&quot;:&quot;&quot;},{&quot;family&quot;:&quot;Mifsud&quot;,&quot;given&quot;:&quot;Isobel E J&quot;,&quot;parse-names&quot;:false,&quot;dropping-particle&quot;:&quot;&quot;,&quot;non-dropping-particle&quot;:&quot;&quot;},{&quot;family&quot;:&quot;Menge&quot;,&quot;given&quot;:&quot;Duncan N L&quot;,&quot;parse-names&quot;:false,&quot;dropping-particle&quot;:&quot;&quot;,&quot;non-dropping-particle&quot;:&quot;&quot;}],&quot;container-title&quot;:&quot;Biogeochemistry&quot;,&quot;DOI&quot;:&quot;10.1007/s10533-023-01056-5&quot;,&quot;ISBN&quot;:&quot;0123456789&quot;,&quot;ISSN&quot;:&quot;0168-2563&quot;,&quot;URL&quot;:&quot;https://doi.org/10.1007/s10533-023-01056-5&quot;,&quot;issued&quot;:{&quot;date-parts&quot;:[[2023,7,19]]},&quot;page&quot;:&quot;537-553&quot;,&quot;abstract&quot;:&quot;In temperate forests, the availability of soil nitrogen (N) exhibits substantial spatial variation, although the variability at small scales (10 s of cm to 10 s of m) is not well understood. We characterized the spatial patterning of soil extractable inorganic N concentrations and net N mineralization rates in two 430 m2 plots within Black Rock Forest, New York (USA). One plot was dominated by N-fixing black locusts (Robinia pseudoacacia) and the second by oaks (Quercus spp.). The two plots exhibited similar levels of spatial inequality (10% of soil area contained 29–44% of extractable N concentrations and net N mineralization rates) and scales of spatial patterning, which was present over distances &lt; 2.3 m. Soil total N concentrations explained spatial patterns in extractable N (adjusted R2 = 0.67 and 0.34 in the oak- and locust-dominated plots) but not net N mineralization (adjusted R2 &lt; 0.15 for both plots). Extractable N concentrations in our soil cores poorly predicted extractable N in neighboring soil cores 10 cm away (adjusted R2 = 0.38 and 0.63 in the oak- and locust-dominated plots), and this can generate substantial error when calculating rates of net N mineralization. Spatial inequality in soil N availability decreased substantially when soil N was aggregated across larger areas of up to several m2, which suggests that plants with larger root systems have more equal access to soil N. Large variation in soil N availability at sub-tree spatial scales may contribute to spatial patterning in processes like belowground competition, seedling recruitment, and gaseous soil N fluxes.&quot;,&quot;publisher&quot;:&quot;Springer International Publishing&quot;,&quot;issue&quot;:&quot;3&quot;,&quot;volume&quot;:&quot;164&quot;,&quot;container-title-short&quot;:&quot;Biogeochemistry&quot;},&quot;isTemporary&quot;:false}]},{&quot;citationID&quot;:&quot;MENDELEY_CITATION_3bb9943d-4cce-4119-90ce-8dccf05895d4&quot;,&quot;properties&quot;:{&quot;noteIndex&quot;:0},&quot;isEdited&quot;:false,&quot;manualOverride&quot;:{&quot;isManuallyOverridden&quot;:false,&quot;citeprocText&quot;:&quot;(D’Angelo et al., 2001; Doane &amp;#38; Horwáth, 2003; Lajtha et al., 1999; Weatherburn, 1967)&quot;,&quot;manualOverrideText&quot;:&quot;&quot;},&quot;citationTag&quot;:&quot;MENDELEY_CITATION_v3_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&quot;,&quot;citationItems&quot;:[{&quot;id&quot;:&quot;22aad2e9-8c6a-39a4-aeee-1f6a4c536f9d&quot;,&quot;itemData&quot;:{&quot;type&quot;:&quot;article-journal&quot;,&quot;id&quot;:&quot;22aad2e9-8c6a-39a4-aeee-1f6a4c536f9d&quot;,&quot;title&quot;:&quot;Phenol-hypochlorite reaction for determination of ammonia&quot;,&quot;author&quot;:[{&quot;family&quot;:&quot;Weatherburn&quot;,&quot;given&quot;:&quot;M W&quot;,&quot;parse-names&quot;:false,&quot;dropping-particle&quot;:&quot;&quot;,&quot;non-dropping-particle&quot;:&quot;&quot;}],&quot;container-title&quot;:&quot;Analytical Chemistry&quot;,&quot;DOI&quot;:&quot;10.1021/ac60252a045&quot;,&quot;ISSN&quot;:&quot;0003-2700&quot;,&quot;URL&quot;:&quot;https://pubs.acs.org/doi/abs/10.1021/ac60252a045&quot;,&quot;issued&quot;:{&quot;date-parts&quot;:[[1967,7,1]]},&quot;page&quot;:&quot;971-974&quot;,&quot;issue&quot;:&quot;8&quot;,&quot;volume&quot;:&quot;39&quot;,&quot;container-title-short&quot;:&quot;Anal Chem&quot;},&quot;isTemporary&quot;:false},{&quot;id&quot;:&quot;4f8a0557-b817-3005-b9c4-27d0518328ff&quot;,&quot;itemData&quot;:{&quot;type&quot;:&quot;chapter&quot;,&quot;id&quot;:&quot;4f8a0557-b817-3005-b9c4-27d0518328ff&quot;,&quot;title&quot;:&quot;Soil phosphorus&quot;,&quot;author&quot;:[{&quot;family&quot;:&quot;Lajtha&quot;,&quot;given&quot;:&quot;K&quot;,&quot;parse-names&quot;:false,&quot;dropping-particle&quot;:&quot;&quot;,&quot;non-dropping-particle&quot;:&quot;&quot;},{&quot;family&quot;:&quot;Driscoll&quot;,&quot;given&quot;:&quot;Charles T&quot;,&quot;parse-names&quot;:false,&quot;dropping-particle&quot;:&quot;&quot;,&quot;non-dropping-particle&quot;:&quot;&quot;},{&quot;family&quot;:&quot;Jarrell&quot;,&quot;given&quot;:&quot;Wesley M&quot;,&quot;parse-names&quot;:false,&quot;dropping-particle&quot;:&quot;&quot;,&quot;non-dropping-particle&quot;:&quot;&quot;},{&quot;family&quot;:&quot;Elliott&quot;,&quot;given&quot;:&quot;Edward T&quot;,&quot;parse-names&quot;:false,&quot;dropping-particle&quot;:&quot;&quot;,&quot;non-dropping-particle&quot;:&quot;&quot;}],&quot;container-title&quot;:&quot;Standard Soil Methods for Long-Term Ecological Research&quot;,&quot;issued&quot;:{&quot;date-parts&quot;:[[1999]]},&quot;page&quot;:&quot;115&quot;,&quot;container-title-short&quot;:&quot;&quot;},&quot;isTemporary&quot;:false},{&quot;id&quot;:&quot;02d080ac-3e13-36d3-bf17-54f43ddbf838&quot;,&quot;itemData&quot;:{&quot;type&quot;:&quot;article-journal&quot;,&quot;id&quot;:&quot;02d080ac-3e13-36d3-bf17-54f43ddbf838&quot;,&quot;title&quot;:&quot;Rapid, sensitive, microscale determination of phosphate in water and soil&quot;,&quot;author&quot;:[{&quot;family&quot;:&quot;D'Angelo&quot;,&quot;given&quot;:&quot;Elisa&quot;,&quot;parse-names&quot;:false,&quot;dropping-particle&quot;:&quot;&quot;,&quot;non-dropping-particle&quot;:&quot;&quot;},{&quot;family&quot;:&quot;Crutchfield&quot;,&quot;given&quot;:&quot;J.&quot;,&quot;parse-names&quot;:false,&quot;dropping-particle&quot;:&quot;&quot;,&quot;non-dropping-particle&quot;:&quot;&quot;},{&quot;family&quot;:&quot;Vandiviere&quot;,&quot;given&quot;:&quot;M.&quot;,&quot;parse-names&quot;:false,&quot;dropping-particle&quot;:&quot;&quot;,&quot;non-dropping-particle&quot;:&quot;&quot;}],&quot;container-title&quot;:&quot;Journal of Environmental Quality&quot;,&quot;container-title-short&quot;:&quot;J Environ Qual&quot;,&quot;DOI&quot;:&quot;10.2134/jeq2001.2206&quot;,&quot;ISSN&quot;:&quot;0047-2425&quot;,&quot;PMID&quot;:&quot;11790034&quot;,&quot;issued&quot;:{&quot;date-parts&quot;:[[2001]]},&quot;page&quot;:&quot;2206-2209&quot;,&quot;abstract&quot;:&quot;A rapid and sensitive analysis of inorganic and organic phosphorus (P) is needed to analyze water and soil extracts at submicromolar concentrations. The proposed method, based on the complexation of malachite green with phosphomolybdate under acidic conditions, was adapted to a 96‐well microtiter plate format, and was tested for matrix interferences using 15 soils and some common extractants, including water, KCl, CaCl 2 , NaOH, and HCl. The accuracy of P determination was affected when CaCl 2 and HCl concentrations were greater than 0.1 M and when NaOH concentration exceeded 0.4 M Potassium chloride concentration up to 1 M did not interfere with P determination. The molar absorptivity was 46841 M −1 cm −1 and the reagent blank absorbance was 0.071 ± 0.003 ( n = 10). At the 99% confidence limit, the method detection limit was calculated to be 0.006 mg P L −1 Recovery of added inorganic P in different types of soils and extracts ranged between 95 and 112% with an average of 102%. The proposed microplate method allows P to be determined rapidly in a wide range of soil types and extracts and requires limited volume (20–200 μL). The procedure uses limited quantities (40 μL) of two stable reagents (&gt;1 yr), and generates low amounts of hazardous waste.&quot;,&quot;issue&quot;:&quot;6&quot;,&quot;volume&quot;:&quot;30&quot;},&quot;isTemporary&quot;:false},{&quot;id&quot;:&quot;61f73e19-bcb0-3fd4-b685-fef201ad2405&quot;,&quot;itemData&quot;:{&quot;type&quot;:&quot;article-journal&quot;,&quot;id&quot;:&quot;61f73e19-bcb0-3fd4-b685-fef201ad2405&quot;,&quot;title&quot;:&quot;Spectrophotometric determination of nitrate with a single reagent&quot;,&quot;author&quot;:[{&quot;family&quot;:&quot;Doane&quot;,&quot;given&quot;:&quot;Timothy A&quot;,&quot;parse-names&quot;:false,&quot;dropping-particle&quot;:&quot;&quot;,&quot;non-dropping-particle&quot;:&quot;&quot;},{&quot;family&quot;:&quot;Horwáth&quot;,&quot;given&quot;:&quot;William R&quot;,&quot;parse-names&quot;:false,&quot;dropping-particle&quot;:&quot;&quot;,&quot;non-dropping-particle&quot;:&quot;&quot;}],&quot;container-title&quot;:&quot;Analytical Letters&quot;,&quot;DOI&quot;:&quot;10.1081/AL-120024647&quot;,&quot;ISSN&quot;:&quot;0003-2719&quot;,&quot;URL&quot;:&quot;http://www.tandfonline.com/doi/abs/10.1081/AL-120024647&quot;,&quot;issued&quot;:{&quot;date-parts&quot;:[[2003,1,10]]},&quot;page&quot;:&quot;2713-2722&quot;,&quot;issue&quot;:&quot;12&quot;,&quot;volume&quot;:&quot;36&quot;,&quot;container-title-short&quot;:&quot;Anal Lett&quot;},&quot;isTemporary&quot;:false}]},{&quot;citationID&quot;:&quot;MENDELEY_CITATION_c5e15080-8a25-4003-a36e-6216458d0bc7&quot;,&quot;properties&quot;:{&quot;noteIndex&quot;:0},&quot;isEdited&quot;:false,&quot;manualOverride&quot;:{&quot;isManuallyOverridden&quot;:true,&quot;citeprocText&quot;:&quot;(Wild et al., 2019)&quot;,&quot;manualOverrideText&quot;:&quot;Wild et al. (2019)&quot;},&quot;citationTag&quot;:&quot;MENDELEY_CITATION_v3_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&quot;,&quot;citationItems&quot;:[{&quot;id&quot;:&quot;65525706-395c-3d0f-b243-d8bff5c2d083&quot;,&quot;itemData&quot;:{&quot;type&quot;:&quot;article-journal&quot;,&quot;id&quot;:&quot;65525706-395c-3d0f-b243-d8bff5c2d083&quot;,&quot;title&quot;:&quot;Climate at ecologically relevant scales: A new temperature and soil moisture logger for long-term microclimate measurement&quot;,&quot;author&quot;:[{&quot;family&quot;:&quot;Wild&quot;,&quot;given&quot;:&quot;Jan&quot;,&quot;parse-names&quot;:false,&quot;dropping-particle&quot;:&quot;&quot;,&quot;non-dropping-particle&quot;:&quot;&quot;},{&quot;family&quot;:&quot;Kopecký&quot;,&quot;given&quot;:&quot;Martin&quot;,&quot;parse-names&quot;:false,&quot;dropping-particle&quot;:&quot;&quot;,&quot;non-dropping-particle&quot;:&quot;&quot;},{&quot;family&quot;:&quot;Macek&quot;,&quot;given&quot;:&quot;Martin&quot;,&quot;parse-names&quot;:false,&quot;dropping-particle&quot;:&quot;&quot;,&quot;non-dropping-particle&quot;:&quot;&quot;},{&quot;family&quot;:&quot;Šanda&quot;,&quot;given&quot;:&quot;Martin&quot;,&quot;parse-names&quot;:false,&quot;dropping-particle&quot;:&quot;&quot;,&quot;non-dropping-particle&quot;:&quot;&quot;},{&quot;family&quot;:&quot;Jankovec&quot;,&quot;given&quot;:&quot;Jakub&quot;,&quot;parse-names&quot;:false,&quot;dropping-particle&quot;:&quot;&quot;,&quot;non-dropping-particle&quot;:&quot;&quot;},{&quot;family&quot;:&quot;Haase&quot;,&quot;given&quot;:&quot;Tomáš&quot;,&quot;parse-names&quot;:false,&quot;dropping-particle&quot;:&quot;&quot;,&quot;non-dropping-particle&quot;:&quot;&quot;}],&quot;container-title&quot;:&quot;Agricultural and Forest Meteorology&quot;,&quot;DOI&quot;:&quot;10.1016/j.agrformet.2018.12.018&quot;,&quot;ISSN&quot;:&quot;01681923&quot;,&quot;issued&quot;:{&quot;date-parts&quot;:[[2019]]},&quot;page&quot;:&quot;40-47&quot;,&quot;abstract&quot;:&quot;Climate measurements are needed at a scale at which organisms live and die. Currently available climate sensors, however, are not well suited for long-term field measurements at such a scale. We have therefore developed a new temperature and moisture logger, the Temperature-Moisture-Sensor (TMS), which we designed for a wide range of ecological applications. The device mimics a small herbaceous plant. Its belowground part houses a patented, proprietary soil moisture sensor working on the time-domain transmission principle. Air, surface and soil temperatures are measured simultaneously by three independent sensors. The TMS data logger has a large memory and long battery life, so it is suitable for taking long-term microclimate measurements in the field. With a data acquisition interval of 15 min, it has sufficient memory to last for almost 15 years. We have thoroughly tested the TMS logger both in the laboratory and in demanding field conditions ranging from tropical rain forests of Africa to high-elevation cold deserts of the Himalayas. The device has provided microclimate measurements in a wide range of environmental conditions and has also performed well in controlled laboratory settings. The key added value of the TMS logger is that it concurrently measures soil moisture as well as soil, surface and air temperature at a biologically relevant scale. It is also able to continuously measure the microclimate for several years even in the most extreme conditions. The device can therefore be used to build extensive tailored field measurement networks providing crucial data about microclimate conditions shaping biological processes in the face of climate change.&quot;,&quot;issue&quot;:&quot;July 2018&quot;,&quot;volume&quot;:&quot;268&quot;,&quot;container-title-short&quot;:&quot;Agric For Meteorol&quot;},&quot;isTemporary&quot;:false}]},{&quot;citationID&quot;:&quot;MENDELEY_CITATION_3a107610-0405-4b14-9ea3-46d20709a64b&quot;,&quot;properties&quot;:{&quot;noteIndex&quot;:0},&quot;isEdited&quot;:false,&quot;manualOverride&quot;:{&quot;isManuallyOverridden&quot;:false,&quot;citeprocText&quot;:&quot;(Fox &amp;#38; Weisberg, 2019)&quot;,&quot;manualOverrideText&quot;:&quot;&quot;},&quot;citationTag&quot;:&quot;MENDELEY_CITATION_v3_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&quot;,&quot;citationItems&quot;:[{&quot;id&quot;:&quot;95aaf9d5-3fa4-3dd0-984d-e5eb20ed6804&quot;,&quot;itemData&quot;:{&quot;type&quot;:&quot;book&quot;,&quot;id&quot;:&quot;95aaf9d5-3fa4-3dd0-984d-e5eb20ed6804&quot;,&quot;title&quot;:&quot;An R companion to applied regression&quot;,&quot;author&quot;:[{&quot;family&quot;:&quot;Fox&quot;,&quot;given&quot;:&quot;John&quot;,&quot;parse-names&quot;:false,&quot;dropping-particle&quot;:&quot;&quot;,&quot;non-dropping-particle&quot;:&quot;&quot;},{&quot;family&quot;:&quot;Weisberg&quot;,&quot;given&quot;:&quot;Sanford&quot;,&quot;parse-names&quot;:false,&quot;dropping-particle&quot;:&quot;&quot;,&quot;non-dropping-particle&quot;:&quot;&quot;}],&quot;URL&quot;:&quot;https://socialsciences.mcmaster.ca/jfox/Books/Companion/&quot;,&quot;issued&quot;:{&quot;date-parts&quot;:[[2019]]},&quot;publisher-place&quot;:&quot;Thousand Oaks, California&quot;,&quot;edition&quot;:&quot;Third edit&quot;,&quot;publisher&quot;:&quot;Sage&quot;,&quot;container-title-short&quot;:&quot;&quot;},&quot;isTemporary&quot;:false}]},{&quot;citationID&quot;:&quot;MENDELEY_CITATION_2bc39ec6-db35-47c1-a90b-6394a31079e4&quot;,&quot;properties&quot;:{&quot;noteIndex&quot;:0},&quot;isEdited&quot;:false,&quot;manualOverride&quot;:{&quot;isManuallyOverridden&quot;:false,&quot;citeprocText&quot;:&quot;(Lenth, 2019)&quot;,&quot;manualOverrideText&quot;:&quot;&quot;},&quot;citationTag&quot;:&quot;MENDELEY_CITATION_v3_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&quot;,&quot;citationItems&quot;:[{&quot;id&quot;:&quot;a38a1bcd-2e15-3c27-a92f-58b9b3b9259e&quot;,&quot;itemData&quot;:{&quot;type&quot;:&quot;webpage&quot;,&quot;id&quot;:&quot;a38a1bcd-2e15-3c27-a92f-58b9b3b9259e&quot;,&quot;title&quot;:&quot;emmeans: estimated marginal means, aka least-squares means&quot;,&quot;author&quot;:[{&quot;family&quot;:&quot;Lenth&quot;,&quot;given&quot;:&quot;Russell&quot;,&quot;parse-names&quot;:false,&quot;dropping-particle&quot;:&quot;&quot;,&quot;non-dropping-particle&quot;:&quot;&quot;}],&quot;URL&quot;:&quot;https://cran.r-project.org/package=emmeans&quot;,&quot;issued&quot;:{&quot;date-parts&quot;:[[2019]]},&quot;container-title-short&quot;:&quot;&quot;},&quot;isTemporary&quot;:false}]},{&quot;citationID&quot;:&quot;MENDELEY_CITATION_57d4270e-579b-4cae-9e2c-ad29ce9cd158&quot;,&quot;properties&quot;:{&quot;noteIndex&quot;:0},&quot;isEdited&quot;:false,&quot;manualOverride&quot;:{&quot;isManuallyOverridden&quot;:false,&quot;citeprocText&quot;:&quot;(Kenward &amp;#38; Roger, 1997)&quot;,&quot;manualOverrideText&quot;:&quot;&quot;},&quot;citationTag&quot;:&quot;MENDELEY_CITATION_v3_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&quot;,&quot;citationItems&quot;:[{&quot;id&quot;:&quot;05c9a479-6bd3-393d-9597-ca4ad36419fa&quot;,&quot;itemData&quot;:{&quot;type&quot;:&quot;article-journal&quot;,&quot;id&quot;:&quot;05c9a479-6bd3-393d-9597-ca4ad36419fa&quot;,&quot;title&quot;:&quot;Small sample inference for fixed effects from restricted maximum likelihood&quot;,&quot;author&quot;:[{&quot;family&quot;:&quot;Kenward&quot;,&quot;given&quot;:&quot;Michael G&quot;,&quot;parse-names&quot;:false,&quot;dropping-particle&quot;:&quot;&quot;,&quot;non-dropping-particle&quot;:&quot;&quot;},{&quot;family&quot;:&quot;Roger&quot;,&quot;given&quot;:&quot;James H&quot;,&quot;parse-names&quot;:false,&quot;dropping-particle&quot;:&quot;&quot;,&quot;non-dropping-particle&quot;:&quot;&quot;}],&quot;container-title&quot;:&quot;Biometrics&quot;,&quot;DOI&quot;:&quot;10.2307/2533558&quot;,&quot;ISSN&quot;:&quot;0006341X&quot;,&quot;URL&quot;:&quot;https://www.jstor.org/stable/2533558?origin=crossref&quot;,&quot;issued&quot;:{&quot;date-parts&quot;:[[1997,9]]},&quot;page&quot;:&quot;983&quot;,&quot;issue&quot;:&quot;3&quot;,&quot;volume&quot;:&quot;53&quot;,&quot;container-title-short&quot;:&quot;Biometrics&quot;},&quot;isTemporary&quot;:false}]},{&quot;citationID&quot;:&quot;MENDELEY_CITATION_b4623069-eba8-46c2-b5e7-f745640824c0&quot;,&quot;properties&quot;:{&quot;noteIndex&quot;:0},&quot;isEdited&quot;:false,&quot;manualOverride&quot;:{&quot;isManuallyOverridden&quot;:false,&quot;citeprocText&quot;:&quot;(R Core Team, 2021)&quot;,&quot;manualOverrideText&quot;:&quot;&quot;},&quot;citationTag&quot;:&quot;MENDELEY_CITATION_v3_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&quot;,&quot;citationItems&quot;:[{&quot;id&quot;:&quot;a14f7fee-9b19-3219-994f-e7fa1b158c8e&quot;,&quot;itemData&quot;:{&quot;type&quot;:&quot;webpage&quot;,&quot;id&quot;:&quot;a14f7fee-9b19-3219-994f-e7fa1b158c8e&quot;,&quot;title&quot;:&quot;R: A language and environment for statistical computing&quot;,&quot;author&quot;:[{&quot;family&quot;:&quot;R Core Team&quot;,&quot;given&quot;:&quot;&quot;,&quot;parse-names&quot;:false,&quot;dropping-particle&quot;:&quot;&quot;,&quot;non-dropping-particle&quot;:&quot;&quot;}],&quot;number&quot;:&quot;4.1.1&quot;,&quot;URL&quot;:&quot;https://www.r-project.org/&quot;,&quot;issued&quot;:{&quot;date-parts&quot;:[[2021]]},&quot;publisher-place&quot;:&quot;Vienna, Austria&quot;,&quot;publisher&quot;:&quot;R Foundation for Statistical Computing&quot;,&quot;container-title-short&quot;:&quot;&quot;},&quot;isTemporary&quot;:false}]},{&quot;citationID&quot;:&quot;MENDELEY_CITATION_92059493-9d7b-4e7f-b56c-a165f9fc2387&quot;,&quot;properties&quot;:{&quot;noteIndex&quot;:0},&quot;isEdited&quot;:false,&quot;manualOverride&quot;:{&quot;isManuallyOverridden&quot;:false,&quot;citeprocText&quot;:&quot;(Niinemets et al., 1998; Niinemets &amp;#38; Tenhunen, 1997; Waring et al., 2023)&quot;,&quot;manualOverrideText&quot;:&quot;&quot;},&quot;citationTag&quot;:&quot;MENDELEY_CITATION_v3_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&quot;,&quot;citationItems&quot;:[{&quot;id&quot;:&quot;f6d6e900-1c1a-3f30-a82a-d425d9aeeacf&quot;,&quot;itemData&quot;:{&quot;type&quot;:&quot;article-journal&quot;,&quot;id&quot;:&quot;f6d6e900-1c1a-3f30-a82a-d425d9aeeacf&quot;,&quot;title&quot;:&quot;A model separating leaf structural and physiological effects on carbon gain along light gradients for the shade-tolerant species &lt;i&gt;Acer saccharum&lt;/i&gt;&quot;,&quot;author&quot;:[{&quot;family&quot;:&quot;Niinemets&quot;,&quot;given&quot;:&quot;Ülo&quot;,&quot;parse-names&quot;:false,&quot;dropping-particle&quot;:&quot;&quot;,&quot;non-dropping-particle&quot;:&quot;&quot;},{&quot;family&quot;:&quot;Tenhunen&quot;,&quot;given&quot;:&quot;John D&quot;,&quot;parse-names&quot;:false,&quot;dropping-particle&quot;:&quot;&quot;,&quot;non-dropping-particle&quot;:&quot;&quot;}],&quot;container-title&quot;:&quot;Plant, Cell and Environment&quot;,&quot;container-title-short&quot;:&quot;Plant Cell Environ&quot;,&quot;DOI&quot;:&quot;10.1046/j.1365-3040.1997.d01-133.x&quot;,&quot;ISSN&quot;:&quot;0140-7791&quot;,&quot;issued&quot;:{&quot;date-parts&quot;:[[1997,7]]},&quot;page&quot;:&quot;845-866&quot;,&quot;issue&quot;:&quot;7&quot;,&quot;volume&quot;:&quot;20&quot;},&quot;isTemporary&quot;:false},{&quot;id&quot;:&quot;f23fa3e8-e027-3ce8-940b-b066ed4e0402&quot;,&quot;itemData&quot;:{&quot;type&quot;:&quot;article-journal&quot;,&quot;id&quot;:&quot;f23fa3e8-e027-3ce8-940b-b066ed4e0402&quot;,&quot;title&quot;:&quot;An analysis of light effects on foliar morphology, physiology, and light interception in temperate deciduous woody species of contrasting shade tolerance&quot;,&quot;author&quot;:[{&quot;family&quot;:&quot;Niinemets&quot;,&quot;given&quot;:&quot;Ülo&quot;,&quot;parse-names&quot;:false,&quot;dropping-particle&quot;:&quot;&quot;,&quot;non-dropping-particle&quot;:&quot;&quot;},{&quot;family&quot;:&quot;Kull&quot;,&quot;given&quot;:&quot;Olevi&quot;,&quot;parse-names&quot;:false,&quot;dropping-particle&quot;:&quot;&quot;,&quot;non-dropping-particle&quot;:&quot;&quot;},{&quot;family&quot;:&quot;Tenhunen&quot;,&quot;given&quot;:&quot;John D&quot;,&quot;parse-names&quot;:false,&quot;dropping-particle&quot;:&quot;&quot;,&quot;non-dropping-particle&quot;:&quot;&quot;}],&quot;container-title&quot;:&quot;Tree physiology&quot;,&quot;container-title-short&quot;:&quot;Tree Physiol&quot;,&quot;ISSN&quot;:&quot;1758-4469&quot;,&quot;issued&quot;:{&quot;date-parts&quot;:[[1998]]},&quot;page&quot;:&quot;681-696&quot;,&quot;publisher&quot;:&quot;Heron Publishing&quot;,&quot;issue&quot;:&quot;10&quot;,&quot;volume&quot;:&quot;18&quot;},&quot;isTemporary&quot;:false},{&quot;id&quot;:&quot;5692dc5d-7158-37df-895b-2dd8482d85f0&quot;,&quot;itemData&quot;:{&quot;type&quot;:&quot;article-journal&quot;,&quot;id&quot;:&quot;5692dc5d-7158-37df-895b-2dd8482d85f0&quot;,&quot;title&quot;:&quot;Soil nitrogen fertilization reduces relative leaf nitrogen allocation to photosynthesis&quot;,&quot;author&quot;:[{&quot;family&quot;:&quot;Waring&quot;,&quot;given&quot;:&quot;Elizabeth F&quot;,&quot;parse-names&quot;:false,&quot;dropping-particle&quot;:&quot;&quot;,&quot;non-dropping-particle&quot;:&quot;&quot;},{&quot;family&quot;:&quot;Perkowski&quot;,&quot;given&quot;:&quot;Evan A&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xperimental Botany&quot;,&quot;container-title-short&quot;:&quot;J Exp Bot&quot;,&quot;DOI&quot;:&quot;10.1093/jxb/erad195&quot;,&quot;ISSN&quot;:&quot;14602431&quot;,&quot;issued&quot;:{&quot;date-parts&quot;:[[2023,9,13]]},&quot;page&quot;:&quot;5166-5180&quot;,&quot;abstract&quot;:&quot;The connection between soil nitrogen availability, leaf nitrogen, and photosynthetic capacity is not perfectly understood. Because these three components tend to be positively related over large spatial scales, some posit that soil nitrogen positively drives leaf nitrogen, which positively drives photosynthetic capacity. Alternatively, others posit that photosynthetic capacity is primarily driven by above-ground conditions. Here, we examined the physiological responses of a non-nitrogen-fixing plant (Gossypium hirsutum) and a nitrogen-fixing plant (Glycine max) in a fully factorial combination of light by soil nitrogen availability to help reconcile these competing hypotheses. Soil nitrogen stimulated leaf nitrogen in both species, but the relative proportion of leaf nitrogen used for photosynthetic processes was reduced under elevated soil nitrogen in all light availability treatments due to greater increases in leaf nitrogen content than chlorophyll and leaf biochemical process rates. Leaf nitrogen content and biochemical process rates in G. hirsutum were more responsive to changes in soil nitrogen than those in G. max, probably due to strong G. max investments in root nodulation under low soil nitrogen. Nonetheless, whole-plant growth was significantly enhanced by increased soil nitrogen in both species. Light availability consistently increased relative leaf nitrogen allocation to leaf photosynthesis and whole-plant growth, a pattern that was similar between species. These results suggest that the leaf nitrogen-photosynthesis relationship varies under different soil nitrogen levels and that these species preferentially allocated more nitrogen to plant growth and non-photosynthetic leaf processes, rather than photosynthesis, as soil nitrogen increased.&quot;,&quot;issue&quot;:&quot;17&quot;,&quot;volume&quot;:&quot;74&quot;},&quot;isTemporary&quot;:false}]},{&quot;citationID&quot;:&quot;MENDELEY_CITATION_547ad196-f0e8-459d-b412-d00ccae0e05b&quot;,&quot;properties&quot;:{&quot;noteIndex&quot;:0},&quot;isEdited&quot;:false,&quot;manualOverride&quot;:{&quot;isManuallyOverridden&quot;:false,&quot;citeprocText&quot;:&quot;(Hale et al., 2016)&quot;,&quot;manualOverrideText&quot;:&quot;&quot;},&quot;citationTag&quot;:&quot;MENDELEY_CITATION_v3_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&quot;,&quot;citationItems&quot;:[{&quot;id&quot;:&quot;0c2ad7e0-9564-30cf-8885-d95a31cf0c58&quot;,&quot;itemData&quot;:{&quot;type&quot;:&quot;article-journal&quot;,&quot;id&quot;:&quot;0c2ad7e0-9564-30cf-8885-d95a31cf0c58&quot;,&quot;title&quot;:&quot;Invader disruption of belowground plant mutualisms reduces carbon acquisition and alters allocation patterns in a native forest herb&quot;,&quot;author&quot;:[{&quot;family&quot;:&quot;Hale&quot;,&quot;given&quot;:&quot;Alison N&quot;,&quot;parse-names&quot;:false,&quot;dropping-particle&quot;:&quot;&quot;,&quot;non-dropping-particle&quot;:&quot;&quot;},{&quot;family&quot;:&quot;Lapointe&quot;,&quot;given&quot;:&quot;Line&quot;,&quot;parse-names&quot;:false,&quot;dropping-particle&quot;:&quot;&quot;,&quot;non-dropping-particle&quot;:&quot;&quot;},{&quot;family&quot;:&quot;Kalisz&quot;,&quot;given&quot;:&quot;Susan&quot;,&quot;parse-names&quot;:false,&quot;dropping-particle&quot;:&quot;&quot;,&quot;non-dropping-particle&quot;:&quot;&quot;}],&quot;container-title&quot;:&quot;New Phytologist&quot;,&quot;DOI&quot;:&quot;10.1111/nph.13709&quot;,&quot;ISSN&quot;:&quot;14698137&quot;,&quot;PMID&quot;:&quot;26506529&quot;,&quot;issued&quot;:{&quot;date-parts&quot;:[[2016]]},&quot;page&quot;:&quot;542-549&quot;,&quot;abstract&quot;:&quot;Invasive plants impose novel selection pressures on naïve mutualistic interactions between native plants and their partners. As most plants critically rely on root fungal symbionts (RFSs) for soil resources, invaders that disrupt plant-RFS mutualisms can significantly depress native plant fitness. Here, we investigate the consequences of RFS mutualism disruption on native plant fitness in a glasshouse experiment with a forest invader that produces known anti-fungal allelochemicals. Over 5 months, we regularly applied either green leaves of the allelopathic invader Alliaria petiolata, a nonsystemic fungicide to simulate A. petiolata's effects, or green leaves of nonallelopathic Hesperis matronalis (control) to pots containing the native Maianthemum racemosum and its RFSs. We repeatedly measured M. racemosum physiology and harvested plants periodically to assess carbon allocation. Alliaria petiolata and fungicide treatment effects were indistinguishable: we observed inhibition of the RFS soil hyphal network and significant reductions in M. racemosum physiology (photosynthesis, transpiration and conductance) and allocation (carbon storage, root biomass and asexual reproduction) in both treatments relative to the control. Our findings suggest a general mechanistic hypothesis for local extinction of native species in ecosystems challenged by allelopathic invaders: RFS mutualism disruption drives carbon stress, subsequent declines in native plant vigor, and, if chronic, declines in RFS-dependent species abundance.&quot;,&quot;issue&quot;:&quot;2&quot;,&quot;volume&quot;:&quot;209&quot;,&quot;container-title-short&quot;:&quot;&quot;},&quot;isTemporary&quot;:false}]},{&quot;citationID&quot;:&quot;MENDELEY_CITATION_84f27571-cd32-451d-81c2-0921dcb21e56&quot;,&quot;properties&quot;:{&quot;noteIndex&quot;:0},&quot;isEdited&quot;:false,&quot;manualOverride&quot;:{&quot;isManuallyOverridden&quot;:false,&quot;citeprocText&quot;:&quot;(Hale et al., 2011, 2016)&quot;,&quot;manualOverrideText&quot;:&quot;&quot;},&quot;citationTag&quot;:&quot;MENDELEY_CITATION_v3_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&quot;,&quot;citationItems&quot;:[{&quot;id&quot;:&quot;ba25685f-8ed7-3080-b534-21b6f5a44285&quot;,&quot;itemData&quot;:{&quot;type&quot;:&quot;article-journal&quot;,&quot;id&quot;:&quot;ba25685f-8ed7-3080-b534-21b6f5a44285&quot;,&quot;title&quot;:&quot;Testing the mutualism disruption hypothesis: physiological mechanisms for invasion of intact perennial plant communities&quot;,&quot;author&quot;:[{&quot;family&quot;:&quot;Hale&quot;,&quot;given&quot;:&quot;Alison N.&quot;,&quot;parse-names&quot;:false,&quot;dropping-particle&quot;:&quot;&quot;,&quot;non-dropping-particle&quot;:&quot;&quot;},{&quot;family&quot;:&quot;Tonsor&quot;,&quot;given&quot;:&quot;Stephen J.&quot;,&quot;parse-names&quot;:false,&quot;dropping-particle&quot;:&quot;&quot;,&quot;non-dropping-particle&quot;:&quot;&quot;},{&quot;family&quot;:&quot;Kalisz&quot;,&quot;given&quot;:&quot;Susan&quot;,&quot;parse-names&quot;:false,&quot;dropping-particle&quot;:&quot;&quot;,&quot;non-dropping-particle&quot;:&quot;&quot;}],&quot;container-title&quot;:&quot;Ecosphere&quot;,&quot;DOI&quot;:&quot;10.1890/es11-00136.1&quot;,&quot;ISSN&quot;:&quot;2150-8925&quot;,&quot;issued&quot;:{&quot;date-parts&quot;:[[2011]]},&quot;page&quot;:&quot;art110&quot;,&quot;abstract&quot;:&quot;Soil resources derived from mutualistic arbuscular mycorrhizal fungi (AMF) play a critical role in the physiological function of many native plant species. Allelopathic plant invasion studies have revealed declines in AMF inoculation potential of invaded soils, and lost opportunities for plants to form new AMF associations. Yet, if allelochemicals also kill AMF external hyphae already associated with plant roots, this mutualism disruption should result in physiological stress for native plants. We previously demonstrated that forest soils infested with garlic mustard (Alliaria petiolata), an allelopathic invader, exhibit reduced fungal hyphal abundance. Here, we demonstrate for the first time that treatment with garlic mustard tissue reduces soil respiration rates and diminishes physiological function of false Solomon�s seal (Maianthemum racemosum), an AMF-dependant forest understory native. Treated plants exhibited reduced stomatal conductance and photosynthesis relative to controls, consistent with the proposed loss of AMF function. Such physiological declines, if sustained over several growing seasons, could decrease native understory perennials� growth rates and increase their susceptibility to environmental stresses. These data provide an explicit mechanism that can help explain the loss of established native perennials from invaded mature forests. We propose that the physiological costs of mutualism disruption may be a widespread but previously untested mechanism enhancing the invasion of undisturbed ecosystems by allelopathic species.&quot;,&quot;issue&quot;:&quot;10&quot;,&quot;volume&quot;:&quot;2&quot;,&quot;container-title-short&quot;:&quot;&quot;},&quot;isTemporary&quot;:false},{&quot;id&quot;:&quot;0c2ad7e0-9564-30cf-8885-d95a31cf0c58&quot;,&quot;itemData&quot;:{&quot;type&quot;:&quot;article-journal&quot;,&quot;id&quot;:&quot;0c2ad7e0-9564-30cf-8885-d95a31cf0c58&quot;,&quot;title&quot;:&quot;Invader disruption of belowground plant mutualisms reduces carbon acquisition and alters allocation patterns in a native forest herb&quot;,&quot;author&quot;:[{&quot;family&quot;:&quot;Hale&quot;,&quot;given&quot;:&quot;Alison N&quot;,&quot;parse-names&quot;:false,&quot;dropping-particle&quot;:&quot;&quot;,&quot;non-dropping-particle&quot;:&quot;&quot;},{&quot;family&quot;:&quot;Lapointe&quot;,&quot;given&quot;:&quot;Line&quot;,&quot;parse-names&quot;:false,&quot;dropping-particle&quot;:&quot;&quot;,&quot;non-dropping-particle&quot;:&quot;&quot;},{&quot;family&quot;:&quot;Kalisz&quot;,&quot;given&quot;:&quot;Susan&quot;,&quot;parse-names&quot;:false,&quot;dropping-particle&quot;:&quot;&quot;,&quot;non-dropping-particle&quot;:&quot;&quot;}],&quot;container-title&quot;:&quot;New Phytologist&quot;,&quot;DOI&quot;:&quot;10.1111/nph.13709&quot;,&quot;ISSN&quot;:&quot;14698137&quot;,&quot;PMID&quot;:&quot;26506529&quot;,&quot;issued&quot;:{&quot;date-parts&quot;:[[2016]]},&quot;page&quot;:&quot;542-549&quot;,&quot;abstract&quot;:&quot;Invasive plants impose novel selection pressures on naïve mutualistic interactions between native plants and their partners. As most plants critically rely on root fungal symbionts (RFSs) for soil resources, invaders that disrupt plant-RFS mutualisms can significantly depress native plant fitness. Here, we investigate the consequences of RFS mutualism disruption on native plant fitness in a glasshouse experiment with a forest invader that produces known anti-fungal allelochemicals. Over 5 months, we regularly applied either green leaves of the allelopathic invader Alliaria petiolata, a nonsystemic fungicide to simulate A. petiolata's effects, or green leaves of nonallelopathic Hesperis matronalis (control) to pots containing the native Maianthemum racemosum and its RFSs. We repeatedly measured M. racemosum physiology and harvested plants periodically to assess carbon allocation. Alliaria petiolata and fungicide treatment effects were indistinguishable: we observed inhibition of the RFS soil hyphal network and significant reductions in M. racemosum physiology (photosynthesis, transpiration and conductance) and allocation (carbon storage, root biomass and asexual reproduction) in both treatments relative to the control. Our findings suggest a general mechanistic hypothesis for local extinction of native species in ecosystems challenged by allelopathic invaders: RFS mutualism disruption drives carbon stress, subsequent declines in native plant vigor, and, if chronic, declines in RFS-dependent species abundance.&quot;,&quot;issue&quot;:&quot;2&quot;,&quot;volume&quot;:&quot;209&quot;,&quot;container-title-short&quot;:&quot;&quot;},&quot;isTemporary&quot;:false}]},{&quot;citationID&quot;:&quot;MENDELEY_CITATION_4914b4bb-c8f4-427a-bf45-04032cf00188&quot;,&quot;properties&quot;:{&quot;noteIndex&quot;:0},&quot;isEdited&quot;:false,&quot;manualOverride&quot;:{&quot;isManuallyOverridden&quot;:false,&quot;citeprocText&quot;:&quot;(Brundrett &amp;#38; Kendrick, 1987, 1990; Heberling et al., 2019)&quot;,&quot;manualOverrideText&quot;:&quot;&quot;},&quot;citationTag&quot;:&quot;MENDELEY_CITATION_v3_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&quot;,&quot;citationItems&quot;:[{&quot;id&quot;:&quot;f54ea1a5-61ff-3660-bc10-7c2229af1cd0&quot;,&quot;itemData&quot;:{&quot;type&quot;:&quot;article-journal&quot;,&quot;id&quot;:&quot;f54ea1a5-61ff-3660-bc10-7c2229af1cd0&quot;,&quot;title&quot;:&quot;The mycorrhizal status, root anatomy, and phenology of plants in a sugar maple forest&quot;,&quot;author&quot;:[{&quot;family&quot;:&quot;Brundrett&quot;,&quot;given&quot;:&quot;Mark C&quot;,&quot;parse-names&quot;:false,&quot;dropping-particle&quot;:&quot;&quot;,&quot;non-dropping-particle&quot;:&quot;&quot;},{&quot;family&quot;:&quot;Kendrick&quot;,&quot;given&quot;:&quot;Bryce&quot;,&quot;parse-names&quot;:false,&quot;dropping-particle&quot;:&quot;&quot;,&quot;non-dropping-particle&quot;:&quot;&quot;}],&quot;container-title&quot;:&quot;Canadian Journal of Botany&quot;,&quot;issued&quot;:{&quot;date-parts&quot;:[[1987]]},&quot;page&quot;:&quot;1153-1173&quot;,&quot;volume&quot;:&quot;66&quot;,&quot;container-title-short&quot;:&quot;&quot;},&quot;isTemporary&quot;:false},{&quot;id&quot;:&quot;4d76ae99-5bd4-3e24-a4ce-92d0e2612f35&quot;,&quot;itemData&quot;:{&quot;type&quot;:&quot;article-journal&quot;,&quot;id&quot;:&quot;4d76ae99-5bd4-3e24-a4ce-92d0e2612f35&quot;,&quot;title&quot;:&quot;The roots and mycorrhizas of herbaceous woodland plants: I. Quantitative aspects of morphology&quot;,&quot;author&quot;:[{&quot;family&quot;:&quot;Brundrett&quot;,&quot;given&quot;:&quot;Mark C&quot;,&quot;parse-names&quot;:false,&quot;dropping-particle&quot;:&quot;&quot;,&quot;non-dropping-particle&quot;:&quot;&quot;},{&quot;family&quot;:&quot;Kendrick&quot;,&quot;given&quot;:&quot;Bryce&quot;,&quot;parse-names&quot;:false,&quot;dropping-particle&quot;:&quot;&quot;,&quot;non-dropping-particle&quot;:&quot;&quot;}],&quot;container-title&quot;:&quot;New Phytologist&quot;,&quot;DOI&quot;:&quot;10.1111/j.1469-8137.1990.tb00415.x&quot;,&quot;ISSN&quot;:&quot;14698137&quot;,&quot;issued&quot;:{&quot;date-parts&quot;:[[1990]]},&quot;page&quot;:&quot;457-468&quot;,&quot;abstract&quot;:&quot;The morphology of vesicular‐arbuscular (VA) mycorrhizas in the roots of five species of herbaceous woodland plants, in which root growth and mycorrhiza formation were quantified in the first part of this study was examined. The root anatomy of these species was also examined in detail, using various staining procedures to observe cell wall structure, especially in the region where mycorrhizal colonization was initiated. The morphology of mycorrhizal colonies within the roots of these species was observed at different stages of development using light microscopy. It was found that modifications of endodermal and exodermal cell‐walls could determine the way in which fungi entered the roots. It was also found that properties of the cortex considerably influenced the localization of hyphae and arbuscules within roots. Features of VA mycorrhizas that were probably associated with particular endophytes were also noted. It is considered likely that some aspects of root structure have evolved means of regulating the efficiency of mycorrhizal associations. Copyright © 1990, Wiley Blackwell. All rights reserved&quot;,&quot;issue&quot;:&quot;3&quot;,&quot;volume&quot;:&quot;114&quot;,&quot;container-title-short&quot;:&quot;&quot;},&quot;isTemporary&quot;:false},{&quot;id&quot;:&quot;a94730f7-c7b2-3196-95cc-620331ddbf39&quot;,&quot;itemData&quot;:{&quot;type&quot;:&quot;article-journal&quot;,&quot;id&quot;:&quot;a94730f7-c7b2-3196-95cc-620331ddbf39&quot;,&quot;title&quot;:&quot;Carbon gain phenologies of spring-flowering perennials in a deciduous forest indicate a novel niche for a widespread invader&quot;,&quot;author&quot;:[{&quot;family&quot;:&quot;Heberling&quot;,&quot;given&quot;:&quot;J. Mason&quot;,&quot;parse-names&quot;:false,&quot;dropping-particle&quot;:&quot;&quot;,&quot;non-dropping-particle&quot;:&quot;&quot;},{&quot;family&quot;:&quot;Cassidy&quot;,&quot;given&quot;:&quot;Steven T.&quot;,&quot;parse-names&quot;:false,&quot;dropping-particle&quot;:&quot;&quot;,&quot;non-dropping-particle&quot;:&quot;&quot;},{&quot;family&quot;:&quot;Fridley&quot;,&quot;given&quot;:&quot;Jason D.&quot;,&quot;parse-names&quot;:false,&quot;dropping-particle&quot;:&quot;&quot;,&quot;non-dropping-particle&quot;:&quot;&quot;},{&quot;family&quot;:&quot;Kalisz&quot;,&quot;given&quot;:&quot;Susan&quot;,&quot;parse-names&quot;:false,&quot;dropping-particle&quot;:&quot;&quot;,&quot;non-dropping-particle&quot;:&quot;&quot;}],&quot;container-title&quot;:&quot;New Phytologist&quot;,&quot;DOI&quot;:&quot;10.1111/nph.15404&quot;,&quot;ISSN&quot;:&quot;14698137&quot;,&quot;PMID&quot;:&quot;30152089&quot;,&quot;issued&quot;:{&quot;date-parts&quot;:[[2019]]},&quot;page&quot;:&quot;778-788&quot;,&quot;abstract&quot;:&quot;Strategies of herbaceous species in deciduous forests are often characterized by the timing of life history phases (e.g. emergence, flowering, leaf senescence) relative to overstory tree canopy closure. Although springtime photosynthesis is assumed to account for the majority of their annual carbon budgets, the 12-month photosynthetic trajectories of forest herbs have not been quantified. We measured the temporal dynamics of carbon assimilation for seven native herbaceous perennials and the biennial Alliaria petiolata, a widespread invader in eastern North American forests. We assessed the relative importance of spring, summer, and autumn to species-level annual carbon budgets. Spring-emerging species showed significant variation in carbon assimilation patterns. High spring irradiance before canopy closure accounted for 39–100% of species-level annual carbon assimilation, but summer and autumn accounted for large proportions of some species’ carbon budgets (up to 58% and 19%, respectively). Alliaria was phenologically unique, taking advantage both autumn and spring irradiance. Although spring-emerging understory species are often expected to rely on early-season irradiance, our results highlight interspecific differences and the importance of mid−late season carbon gain. Phenological strategies of forest herbs are a continuum rather than discrete categories, and invasive species may follow strategies that are underrepresented in the native flora.&quot;,&quot;issue&quot;:&quot;2&quot;,&quot;volume&quot;:&quot;221&quot;,&quot;container-title-short&quot;:&quot;&quot;},&quot;isTemporary&quot;:false}]},{&quot;citationID&quot;:&quot;MENDELEY_CITATION_dc2bf580-9b6c-4b17-907b-770b67f03aa6&quot;,&quot;properties&quot;:{&quot;noteIndex&quot;:0},&quot;isEdited&quot;:false,&quot;manualOverride&quot;:{&quot;isManuallyOverridden&quot;:false,&quot;citeprocText&quot;:&quot;(Onoda et al., 2017; Reich, 2014; Wright et al., 2004)&quot;,&quot;manualOverrideText&quot;:&quot;&quot;},&quot;citationTag&quot;:&quot;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&quot;,&quot;citationItems&quot;:[{&quot;id&quot;:&quot;90ed9529-cda7-39de-b79a-f7ef36b4a72e&quot;,&quot;itemData&quot;:{&quot;type&quot;:&quot;article-journal&quot;,&quot;id&quot;:&quot;90ed9529-cda7-39de-b79a-f7ef36b4a72e&quot;,&quot;title&quot;:&quot;The worldwide leaf economics spectrum&quot;,&quot;author&quot;:[{&quot;family&quot;:&quot;Wright&quot;,&quot;given&quot;:&quot;Ian J&quot;,&quot;parse-names&quot;:false,&quot;dropping-particle&quot;:&quot;&quot;,&quot;non-dropping-particle&quot;:&quot;&quot;},{&quot;family&quot;:&quot;Reich&quot;,&quot;given&quot;:&quot;Peter B&quot;,&quot;parse-names&quot;:false,&quot;dropping-particle&quot;:&quot;&quot;,&quot;non-dropping-particle&quot;:&quot;&quot;},{&quot;family&quot;:&quot;Westoby&quot;,&quot;given&quot;:&quot;Mark&quot;,&quot;parse-names&quot;:false,&quot;dropping-particle&quot;:&quot;&quot;,&quot;non-dropping-particle&quot;:&quot;&quot;},{&quot;family&quot;:&quot;Ackerly&quot;,&quot;given&quot;:&quot;David D&quot;,&quot;parse-names&quot;:false,&quot;dropping-particle&quot;:&quot;&quot;,&quot;non-dropping-particle&quot;:&quot;&quot;},{&quot;family&quot;:&quot;Baruch&quot;,&quot;given&quot;:&quot;Zdravko&quot;,&quot;parse-names&quot;:false,&quot;dropping-particle&quot;:&quot;&quot;,&quot;non-dropping-particle&quot;:&quot;&quot;},{&quot;family&quot;:&quot;Bongers&quot;,&quot;given&quot;:&quot;Frans&quot;,&quot;parse-names&quot;:false,&quot;dropping-particle&quot;:&quot;&quot;,&quot;non-dropping-particle&quot;:&quot;&quot;},{&quot;family&quot;:&quot;Cavender-Bares&quot;,&quot;given&quot;:&quot;Jeannine&quot;,&quot;parse-names&quot;:false,&quot;dropping-particle&quot;:&quot;&quot;,&quot;non-dropping-particle&quot;:&quot;&quot;},{&quot;family&quot;:&quot;Chapin&quot;,&quot;given&quot;:&quot;Terry&quot;,&quot;parse-names&quot;:false,&quot;dropping-particle&quot;:&quot;&quot;,&quot;non-dropping-particle&quot;:&quot;&quot;},{&quot;family&quot;:&quot;Cornelissen&quot;,&quot;given&quot;:&quot;Johannes H C&quot;,&quot;parse-names&quot;:false,&quot;dropping-particle&quot;:&quot;&quot;,&quot;non-dropping-particle&quot;:&quot;&quot;},{&quot;family&quot;:&quot;Diemer&quot;,&quot;given&quot;:&quot;Matthias&quot;,&quot;parse-names&quot;:false,&quot;dropping-particle&quot;:&quot;&quot;,&quot;non-dropping-particle&quot;:&quot;&quot;},{&quot;family&quot;:&quot;Flexas&quot;,&quot;given&quot;:&quot;Jaume&quot;,&quot;parse-names&quot;:false,&quot;dropping-particle&quot;:&quot;&quot;,&quot;non-dropping-particle&quot;:&quot;&quot;},{&quot;family&quot;:&quot;Garnier&quot;,&quot;given&quot;:&quot;Eric&quot;,&quot;parse-names&quot;:false,&quot;dropping-particle&quot;:&quot;&quot;,&quot;non-dropping-particle&quot;:&quot;&quot;},{&quot;family&quot;:&quot;Groom&quot;,&quot;given&quot;:&quot;Philip K&quot;,&quot;parse-names&quot;:false,&quot;dropping-particle&quot;:&quot;&quot;,&quot;non-dropping-particle&quot;:&quot;&quot;},{&quot;family&quot;:&quot;Gulias&quot;,&quot;given&quot;:&quot;Javier&quot;,&quot;parse-names&quot;:false,&quot;dropping-particle&quot;:&quot;&quot;,&quot;non-dropping-particle&quot;:&quot;&quot;},{&quot;family&quot;:&quot;Hikosaka&quot;,&quot;given&quot;:&quot;Kouki&quot;,&quot;parse-names&quot;:false,&quot;dropping-particle&quot;:&quot;&quot;,&quot;non-dropping-particle&quot;:&quot;&quot;},{&quot;family&quot;:&quot;Lamont&quot;,&quot;given&quot;:&quot;Byron B&quot;,&quot;parse-names&quot;:false,&quot;dropping-particle&quot;:&quot;&quot;,&quot;non-dropping-particle&quot;:&quot;&quot;},{&quot;family&quot;:&quot;Lee&quot;,&quot;given&quot;:&quot;Tali D&quot;,&quot;parse-names&quot;:false,&quot;dropping-particle&quot;:&quot;&quot;,&quot;non-dropping-particle&quot;:&quot;&quot;},{&quot;family&quot;:&quot;Lee&quot;,&quot;given&quot;:&quot;William&quot;,&quot;parse-names&quot;:false,&quot;dropping-particle&quot;:&quot;&quot;,&quot;non-dropping-particle&quot;:&quot;&quot;},{&quot;family&quot;:&quot;Lusk&quot;,&quot;given&quot;:&quot;Christopher H&quot;,&quot;parse-names&quot;:false,&quot;dropping-particle&quot;:&quot;&quot;,&quot;non-dropping-particle&quot;:&quot;&quot;},{&quot;family&quot;:&quot;Midgley&quot;,&quot;given&quot;:&quot;Jeremy J&quot;,&quot;parse-names&quot;:false,&quot;dropping-particle&quot;:&quot;&quot;,&quot;non-dropping-particle&quot;:&quot;&quot;},{&quot;family&quot;:&quot;Navas&quot;,&quot;given&quot;:&quot;Marie-Laure&quot;,&quot;parse-names&quot;:false,&quot;dropping-particle&quot;:&quot;&quot;,&quot;non-dropping-particle&quot;:&quot;&quot;},{&quot;family&quot;:&quot;Niinemets&quot;,&quot;given&quot;:&quot;Ülo&quot;,&quot;parse-names&quot;:false,&quot;dropping-particle&quot;:&quot;&quot;,&quot;non-dropping-particle&quot;:&quot;&quot;},{&quot;family&quot;:&quot;Oleksyn&quot;,&quot;given&quot;:&quot;Jacek&quot;,&quot;parse-names&quot;:false,&quot;dropping-particle&quot;:&quot;&quot;,&quot;non-dropping-particle&quot;:&quot;&quot;},{&quot;family&quot;:&quot;Osada&quot;,&quot;given&quot;:&quot;Noriyuki&quot;,&quot;parse-names&quot;:false,&quot;dropping-particle&quot;:&quot;&quot;,&quot;non-dropping-particle&quot;:&quot;&quot;},{&quot;family&quot;:&quot;Poorter&quot;,&quot;given&quot;:&quot;Hendrik&quot;,&quot;parse-names&quot;:false,&quot;dropping-particle&quot;:&quot;&quot;,&quot;non-dropping-particle&quot;:&quot;&quot;},{&quot;family&quot;:&quot;Poot&quot;,&quot;given&quot;:&quot;Pieter&quot;,&quot;parse-names&quot;:false,&quot;dropping-particle&quot;:&quot;&quot;,&quot;non-dropping-particle&quot;:&quot;&quot;},{&quot;family&quot;:&quot;Prior&quot;,&quot;given&quot;:&quot;Lynda&quot;,&quot;parse-names&quot;:false,&quot;dropping-particle&quot;:&quot;&quot;,&quot;non-dropping-particle&quot;:&quot;&quot;},{&quot;family&quot;:&quot;Pyankov&quot;,&quot;given&quot;:&quot;Vladimir I&quot;,&quot;parse-names&quot;:false,&quot;dropping-particle&quot;:&quot;&quot;,&quot;non-dropping-particle&quot;:&quot;&quot;},{&quot;family&quot;:&quot;Roumet&quot;,&quot;given&quot;:&quot;Catherine&quot;,&quot;parse-names&quot;:false,&quot;dropping-particle&quot;:&quot;&quot;,&quot;non-dropping-particle&quot;:&quot;&quot;},{&quot;family&quot;:&quot;Thomas&quot;,&quot;given&quot;:&quot;Sean C&quot;,&quot;parse-names&quot;:false,&quot;dropping-particle&quot;:&quot;&quot;,&quot;non-dropping-particle&quot;:&quot;&quot;},{&quot;family&quot;:&quot;Tjoelker&quot;,&quot;given&quot;:&quot;Mark G&quot;,&quot;parse-names&quot;:false,&quot;dropping-particle&quot;:&quot;&quot;,&quot;non-dropping-particle&quot;:&quot;&quot;},{&quot;family&quot;:&quot;Veneklaas&quot;,&quot;given&quot;:&quot;Erik J&quot;,&quot;parse-names&quot;:false,&quot;dropping-particle&quot;:&quot;&quot;,&quot;non-dropping-particle&quot;:&quot;&quot;},{&quot;family&quot;:&quot;Villar&quot;,&quot;given&quot;:&quot;Rafael&quot;,&quot;parse-names&quot;:false,&quot;dropping-particle&quot;:&quot;&quot;,&quot;non-dropping-particle&quot;:&quot;&quot;}],&quot;container-title&quot;:&quot;Nature&quot;,&quot;container-title-short&quot;:&quot;Nature&quot;,&quot;DOI&quot;:&quot;10.1038/nature02403&quot;,&quot;ISSN&quot;:&quot;0028-0836&quot;,&quot;URL&quot;:&quot;http://www.nature.com/articles/nature02403&quot;,&quot;issued&quot;:{&quot;date-parts&quot;:[[2004,4]]},&quot;page&quot;:&quot;821-827&quot;,&quot;abstract&quot;:&quot;Bringing together leaf trait data spanning 2,548 species and 175 sites we describe, for the first time at global scale, a universal spectrum of leaf economics consisting of key chemical, structural and physiological properties. The spectrum runs from quick to slow return on investments of nutrients and dry mass in leaves, and operates largely independently of growth form, plant functional type or biome. Categories along the spectrum would, in general, describe leaf economic variation at the global scale better than plant functional types, because functional types overlap substantially in their leaf traits. Overall, modulation of leaf traits and trait relationships by climate is surprisingly modest, although some striking and significant patterns can be seen. Reliable quantification of the leaf economics spectrum and its interaction with climate will prove valuable for modelling nutrient fluxes and vegetation boundaries under changing land-use and climate&quot;,&quot;issue&quot;:&quot;6985&quot;,&quot;volume&quot;:&quot;428&quot;},&quot;isTemporary&quot;:false},{&quot;id&quot;:&quot;dbbe05cf-aba0-327d-b47d-5558cafeabe7&quot;,&quot;itemData&quot;:{&quot;type&quot;:&quot;article-journal&quot;,&quot;id&quot;:&quot;dbbe05cf-aba0-327d-b47d-5558cafeabe7&quot;,&quot;title&quot;:&quot;The world-wide ‘fast-slow’ plant economics spectrum: a traits manifesto&quot;,&quot;author&quot;:[{&quot;family&quot;:&quot;Reich&quot;,&quot;given&quot;:&quot;Peter B&quot;,&quot;parse-names&quot;:false,&quot;dropping-particle&quot;:&quot;&quot;,&quot;non-dropping-particle&quot;:&quot;&quot;}],&quot;container-title&quot;:&quot;Journal of Ecology&quot;,&quot;editor&quot;:[{&quot;family&quot;:&quot;Cornelissen&quot;,&quot;given&quot;:&quot;Hans&quot;,&quot;parse-names&quot;:false,&quot;dropping-particle&quot;:&quot;&quot;,&quot;non-dropping-particle&quot;:&quot;&quot;}],&quot;DOI&quot;:&quot;10.1111/1365-2745.12211&quot;,&quot;ISSN&quot;:&quot;00220477&quot;,&quot;URL&quot;:&quot;http://doi.wiley.com/10.1111/1365-2745.12211&quot;,&quot;issued&quot;:{&quot;date-parts&quot;:[[2014,3]]},&quot;page&quot;:&quot;275-301&quot;,&quot;issue&quot;:&quot;2&quot;,&quot;volume&quot;:&quot;102&quot;,&quot;container-title-short&quot;:&quot;&quot;},&quot;isTemporary&quot;:false},{&quot;id&quot;:&quot;a6156870-98f8-32f1-b8d7-a989c615e798&quot;,&quot;itemData&quot;:{&quot;type&quot;:&quot;article-journal&quot;,&quot;id&quot;:&quot;a6156870-98f8-32f1-b8d7-a989c615e798&quot;,&quot;title&quot;:&quot;Physiological and structural tradeoffs underlying the leaf economics spectrum&quot;,&quot;author&quot;:[{&quot;family&quot;:&quot;Onoda&quot;,&quot;given&quot;:&quot;Yusuke&quot;,&quot;parse-names&quot;:false,&quot;dropping-particle&quot;:&quot;&quot;,&quot;non-dropping-particle&quot;:&quot;&quot;},{&quot;family&quot;:&quot;Wright&quot;,&quot;given&quot;:&quot;Ian J&quot;,&quot;parse-names&quot;:false,&quot;dropping-particle&quot;:&quot;&quot;,&quot;non-dropping-particle&quot;:&quot;&quot;},{&quot;family&quot;:&quot;Evans&quot;,&quot;given&quot;:&quot;John R&quot;,&quot;parse-names&quot;:false,&quot;dropping-particle&quot;:&quot;&quot;,&quot;non-dropping-particle&quot;:&quot;&quot;},{&quot;family&quot;:&quot;Hikosaka&quot;,&quot;given&quot;:&quot;Kouki&quot;,&quot;parse-names&quot;:false,&quot;dropping-particle&quot;:&quot;&quot;,&quot;non-dropping-particle&quot;:&quot;&quot;},{&quot;family&quot;:&quot;Kitajima&quot;,&quot;given&quot;:&quot;Kaoru&quot;,&quot;parse-names&quot;:false,&quot;dropping-particle&quot;:&quot;&quot;,&quot;non-dropping-particle&quot;:&quot;&quot;},{&quot;family&quot;:&quot;Niinemets&quot;,&quot;given&quot;:&quot;Ülo&quot;,&quot;parse-names&quot;:false,&quot;dropping-particle&quot;:&quot;&quot;,&quot;non-dropping-particle&quot;:&quot;&quot;},{&quot;family&quot;:&quot;Poorter&quot;,&quot;given&quot;:&quot;Hendrik&quot;,&quot;parse-names&quot;:false,&quot;dropping-particle&quot;:&quot;&quot;,&quot;non-dropping-particle&quot;:&quot;&quot;},{&quot;family&quot;:&quot;Tosens&quot;,&quot;given&quot;:&quot;Tiina&quot;,&quot;parse-names&quot;:false,&quot;dropping-particle&quot;:&quot;&quot;,&quot;non-dropping-particle&quot;:&quot;&quot;},{&quot;family&quot;:&quot;Westoby&quot;,&quot;given&quot;:&quot;Mark&quot;,&quot;parse-names&quot;:false,&quot;dropping-particle&quot;:&quot;&quot;,&quot;non-dropping-particle&quot;:&quot;&quot;}],&quot;container-title&quot;:&quot;New Phytologist&quot;,&quot;DOI&quot;:&quot;10.1111/nph.14496&quot;,&quot;ISSN&quot;:&quot;0028-646X&quot;,&quot;issued&quot;:{&quot;date-parts&quot;:[[2017,6,10]]},&quot;page&quot;:&quot;1447-1463&quot;,&quot;issue&quot;:&quot;4&quot;,&quot;volume&quot;:&quot;214&quot;,&quot;container-title-short&quot;:&quot;&quot;},&quot;isTemporary&quot;:false}]},{&quot;citationID&quot;:&quot;MENDELEY_CITATION_47594da6-d348-4363-9094-c204cd329c69&quot;,&quot;properties&quot;:{&quot;noteIndex&quot;:0},&quot;isEdited&quot;:false,&quot;manualOverride&quot;:{&quot;isManuallyOverridden&quot;:false,&quot;citeprocText&quot;:&quot;(Bloom et al., 1985; Kummel &amp;#38; Salant, 2006; Rastetter et al., 2001)&quot;,&quot;manualOverrideText&quot;:&quot;&quot;},&quot;citationTag&quot;:&quot;MENDELEY_CITATION_v3_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&quot;,&quot;citationItems&quot;:[{&quot;id&quot;:&quot;d608b414-1b28-34eb-b4af-ff481cb0a7c1&quot;,&quot;itemData&quot;:{&quot;type&quot;:&quot;article-journal&quot;,&quot;id&quot;:&quot;d608b414-1b28-34eb-b4af-ff481cb0a7c1&quot;,&quot;title&quot;:&quot;Resource limitation in plants-an economic analogy&quot;,&quot;author&quot;:[{&quot;family&quot;:&quot;Bloom&quot;,&quot;given&quot;:&quot;Arnold J&quot;,&quot;parse-names&quot;:false,&quot;dropping-particle&quot;:&quot;&quot;,&quot;non-dropping-particle&quot;:&quot;&quot;},{&quot;family&quot;:&quot;Chapin&quot;,&quot;given&quot;:&quot;F Stuart&quot;,&quot;parse-names&quot;:false,&quot;dropping-particle&quot;:&quot;&quot;,&quot;non-dropping-particle&quot;:&quot;&quot;},{&quot;family&quot;:&quot;Mooney&quot;,&quot;given&quot;:&quot;Harold A&quot;,&quot;parse-names&quot;:false,&quot;dropping-particle&quot;:&quot;&quot;,&quot;non-dropping-particle&quot;:&quot;&quot;}],&quot;container-title&quot;:&quot;Annual Review of Ecology and Systematics&quot;,&quot;container-title-short&quot;:&quot;Annu Rev Ecol Syst&quot;,&quot;DOI&quot;:&quot;10.1146/annurev.es.16.110185.002051&quot;,&quot;ISSN&quot;:&quot;0066-4162&quot;,&quot;URL&quot;:&quot;https://www.annualreviews.org/doi/10.1146/annurev.es.16.110185.002051&quot;,&quot;issued&quot;:{&quot;date-parts&quot;:[[1985,11]]},&quot;page&quot;:&quot;363-392&quot;,&quot;issue&quot;:&quot;1&quot;,&quot;volume&quot;:&quot;16&quot;},&quot;isTemporary&quot;:false},{&quot;id&quot;:&quot;2b0cc426-7d22-353e-8b0c-bdc3f4b55161&quot;,&quot;itemData&quot;:{&quot;type&quot;:&quot;article-journal&quot;,&quot;id&quot;:&quot;2b0cc426-7d22-353e-8b0c-bdc3f4b55161&quot;,&quot;title&quot;:&quot;Resource optimization and symbiotic nitrogen fixation&quot;,&quot;author&quot;:[{&quot;family&quot;:&quot;Rastetter&quot;,&quot;given&quot;:&quot;E B&quot;,&quot;parse-names&quot;:false,&quot;dropping-particle&quot;:&quot;&quot;,&quot;non-dropping-particle&quot;:&quot;&quot;},{&quot;family&quot;:&quot;Vitousek&quot;,&quot;given&quot;:&quot;Peter M&quot;,&quot;parse-names&quot;:false,&quot;dropping-particle&quot;:&quot;&quot;,&quot;non-dropping-particle&quot;:&quot;&quot;},{&quot;family&quot;:&quot;Field&quot;,&quot;given&quot;:&quot;Christopher B&quot;,&quot;parse-names&quot;:false,&quot;dropping-particle&quot;:&quot;&quot;,&quot;non-dropping-particle&quot;:&quot;&quot;},{&quot;family&quot;:&quot;Shaver&quot;,&quot;given&quot;:&quot;G R&quot;,&quot;parse-names&quot;:false,&quot;dropping-particle&quot;:&quot;&quot;,&quot;non-dropping-particle&quot;:&quot;&quot;},{&quot;family&quot;:&quot;Herbert&quot;,&quot;given&quot;:&quot;D&quot;,&quot;parse-names&quot;:false,&quot;dropping-particle&quot;:&quot;&quot;,&quot;non-dropping-particle&quot;:&quot;&quot;},{&quot;family&quot;:&quot;Ågren&quot;,&quot;given&quot;:&quot;Göran I&quot;,&quot;parse-names&quot;:false,&quot;dropping-particle&quot;:&quot;&quot;,&quot;non-dropping-particle&quot;:&quot;&quot;}],&quot;container-title&quot;:&quot;Ecosystems&quot;,&quot;DOI&quot;:&quot;10.1007/s10021-001-0018-z&quot;,&quot;ISSN&quot;:&quot;1432-9840&quot;,&quot;URL&quot;:&quot;http://link.springer.com/10.1007/s10021-001-0018-z&quot;,&quot;issued&quot;:{&quot;date-parts&quot;:[[2001,7,1]]},&quot;page&quot;:&quot;369-388&quot;,&quot;issue&quot;:&quot;4&quot;,&quot;volume&quot;:&quot;4&quot;,&quot;container-title-short&quot;:&quot;&quot;},&quot;isTemporary&quot;:false},{&quot;id&quot;:&quot;3eec6043-cf2e-3554-ab63-bf109cfacbca&quot;,&quot;itemData&quot;:{&quot;type&quot;:&quot;article-journal&quot;,&quot;id&quot;:&quot;3eec6043-cf2e-3554-ab63-bf109cfacbca&quot;,&quot;title&quot;:&quot;The economics of mutualisms: Optimal utilization of mycorrhizal mutualistic partners by plants&quot;,&quot;author&quot;:[{&quot;family&quot;:&quot;Kummel&quot;,&quot;given&quot;:&quot;Miroslav&quot;,&quot;parse-names&quot;:false,&quot;dropping-particle&quot;:&quot;&quot;,&quot;non-dropping-particle&quot;:&quot;&quot;},{&quot;family&quot;:&quot;Salant&quot;,&quot;given&quot;:&quot;Stephen W.&quot;,&quot;parse-names&quot;:false,&quot;dropping-particle&quot;:&quot;&quot;,&quot;non-dropping-particle&quot;:&quot;&quot;}],&quot;container-title&quot;:&quot;Ecology&quot;,&quot;container-title-short&quot;:&quot;Ecology&quot;,&quot;DOI&quot;:&quot;10.1890/0012-9658(2006)87[892:TEOMOU]2.0.CO;2&quot;,&quot;ISSN&quot;:&quot;00129658&quot;,&quot;PMID&quot;:&quot;16676533&quot;,&quot;issued&quot;:{&quot;date-parts&quot;:[[2006]]},&quot;page&quot;:&quot;892-902&quot;,&quot;abstract&quot;:&quot;Can choice of mutualistic partners and the degree of their utilization determine (1) mutualistic partner coexistence, (2) relative abundance of mutualistic partners, and (3) environment-dependent changes in relative abundance? We investigate these questions in the context of the plant-mycorrhizal fungal mutualism by building a biological market model potentially applicable to other mutualisms as well. We examine the situation where a single plant selectively utilizes member(s) of a group of ectomycorrhizal potential trading partners. Under biologically realistic circumstances, the plant may simultaneously utilize multiple partners, its degree of utilization determining the community structure of the fungi. If utilization of multiple partners is optimal, the marginal cost of acquiring additional nitrogen from every trading partner must be equal while the marginal cost of acquiring it from any unutilized partner must be larger. Because the plant's nitrogen demand is light dependent, the composition of the fungal species among its trading partners changes along light-availability gradients. We discuss the design of an experiment to test the key prediction of our model, the equalization of marginal cost. © 2006 by the Ecological Society of America.&quot;,&quot;issue&quot;:&quot;4&quot;,&quot;volume&quot;:&quot;87&quot;},&quot;isTemporary&quot;:false}]},{&quot;citationID&quot;:&quot;MENDELEY_CITATION_0a7d734b-2249-46b9-ac55-d7485e151218&quot;,&quot;properties&quot;:{&quot;noteIndex&quot;:0},&quot;isEdited&quot;:false,&quot;manualOverride&quot;:{&quot;isManuallyOverridden&quot;:false,&quot;citeprocText&quot;:&quot;(Lu et al., 2022; Perkowski et al., 2021, 2024)&quot;,&quot;manualOverrideText&quot;:&quot;&quot;},&quot;citationTag&quot;:&quot;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&quot;,&quot;citationItems&quot;:[{&quot;id&quot;:&quot;b6b8087d-ef77-3335-8d6d-32d38d5e74d3&quot;,&quot;itemData&quot;:{&quot;type&quot;:&quot;article-journal&quot;,&quot;id&quot;:&quot;b6b8087d-ef77-3335-8d6d-32d38d5e74d3&quot;,&quot;title&quot;:&quot;Root mass carbon costs to acquire nitrogen are determined by nitrogen and light availability in two species with different nitrogen acquisition strategies&quot;,&quot;author&quot;:[{&quot;family&quot;:&quot;Perkowski&quot;,&quot;given&quot;:&quot;Evan A&quot;,&quot;parse-names&quot;:false,&quot;dropping-particle&quot;:&quot;&quot;,&quot;non-dropping-particle&quot;:&quot;&quot;},{&quot;family&quot;:&quot;Waring&quot;,&quot;given&quot;:&quot;Elizabeth F&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xperimental Botany&quot;,&quot;container-title-short&quot;:&quot;J Exp Bot&quot;,&quot;DOI&quot;:&quot;10.1093/jxb/erab253&quot;,&quot;ISSN&quot;:&quot;0022-0957&quot;,&quot;issued&quot;:{&quot;date-parts&quot;:[[2021,7,28]]},&quot;page&quot;:&quot;5766-5776&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issue&quot;:&quot;15&quot;,&quot;volume&quot;:&quot;72&quot;},&quot;isTemporary&quot;:false},{&quot;id&quot;:&quot;e61d93c5-b48d-32f0-beea-f5e328fadb3b&quot;,&quot;itemData&quot;:{&quot;type&quot;:&quot;article-journal&quot;,&quot;id&quot;:&quot;e61d93c5-b48d-32f0-beea-f5e328fadb3b&quot;,&quot;title&quot;:&quot;Symbiotic nitrogen fixation reduces belowground biomass carbon costs of nitrogen acquisition under low, but not high, nitrogen availability&quot;,&quot;author&quot;:[{&quot;family&quot;:&quot;Perkowski&quot;,&quot;given&quot;:&quot;Evan A&quot;,&quot;parse-names&quot;:false,&quot;dropping-particle&quot;:&quot;&quot;,&quot;non-dropping-particle&quot;:&quot;&quot;},{&quot;family&quot;:&quot;Terrones&quot;,&quot;given&quot;:&quot;Joseph&quot;,&quot;parse-names&quot;:false,&quot;dropping-particle&quot;:&quot;&quot;,&quot;non-dropping-particle&quot;:&quot;&quot;},{&quot;family&quot;:&quot;German&quot;,&quot;given&quot;:&quot;Hannah L&quot;,&quot;parse-names&quot;:false,&quot;dropping-particle&quot;:&quot;&quot;,&quot;non-dropping-particle&quot;:&quot;&quot;},{&quot;family&quot;:&quot;Smith&quot;,&quot;given&quot;:&quot;Nicholas G&quot;,&quot;parse-names&quot;:false,&quot;dropping-particle&quot;:&quot;&quot;,&quot;non-dropping-particle&quot;:&quot;&quot;}],&quot;container-title&quot;:&quot;AoB PLANTS&quot;,&quot;container-title-short&quot;:&quot;AoB Plants&quot;,&quot;DOI&quot;:&quot;10.1093/aobpla/plae051&quot;,&quot;ISBN&quot;:&quot;2006028812&quot;,&quot;ISSN&quot;:&quot;2041-2851&quot;,&quot;issued&quot;:{&quot;date-parts&quot;:[[2024,10,1]]},&quot;page&quot;:&quot;1-22&quot;,&quot;abstract&quot;:&quot;Many plant species form symbiotic associations with nitrogen-fixing bacteria. Through this symbiosis, plants allocate photosynthate belowground to the bacteria in exchange for nitrogen fixed from the atmosphere. This symbiosis forms an important link between carbon and nitrogen cycles in many ecosystems. However, the economics of this relationship under soil nitrogen availability gradients is not well understood, as plant investment toward symbiotic nitrogen fixation tends to decrease with increasing soil nitrogen availability. Here, we used a manipulation experiment to examine how costs of nitrogen acquisition vary under a factorial combination of soil nitrogen availability and inoculation with Bradyrhizobium japonicum in Glycine max L. (Merr.). We found that inoculation decreased belowground biomass carbon costs to acquire nitrogen and increased total leaf area and total biomass, but these patterns were only observed under low fertilization and were the result of increased plant nitrogen uptake and no change in belowground carbon allocation. These results suggest that symbioses with nitrogen-fixing bacteria reduce carbon costs of nitrogen acquisition by increasing plant nitrogen uptake, but only when soil nitrogen is low, allowing individuals to increase nitrogen allocation to structures that support aboveground growth. This pattern may help explain the prevalence of plants capable of forming these associations in less fertile soils and provides useful insight into understanding the role of nutrient acquisition strategy on plant nitrogen uptake across nitrogen availability gradients.&quot;,&quot;issue&quot;:&quot;5&quot;,&quot;volume&quot;:&quot;16&quot;},&quot;isTemporary&quot;:false},{&quot;id&quot;:&quot;bf7c425e-3fe3-37e0-b98a-9ba6c153b2f3&quot;,&quot;itemData&quot;:{&quot;type&quot;:&quot;article-journal&quot;,&quot;id&quot;:&quot;bf7c425e-3fe3-37e0-b98a-9ba6c153b2f3&quot;,&quot;title&quot;:&quot;Belowground carbon efficiency for nitrogen and phosphorus acquisition varies between &lt;i&gt;Lolium perenne&lt;/i&gt; and &lt;i&gt;Trifolium repens&lt;/i&gt; and depends on phosphorus fertilization&quot;,&quot;author&quot;:[{&quot;family&quot;:&quot;Lu&quot;,&quot;given&quot;:&quot;Jiayu&quot;,&quot;parse-names&quot;:false,&quot;dropping-particle&quot;:&quot;&quot;,&quot;non-dropping-particle&quot;:&quot;&quot;},{&quot;family&quot;:&quot;Yang&quot;,&quot;given&quot;:&quot;Jinfeng&quot;,&quot;parse-names&quot;:false,&quot;dropping-particle&quot;:&quot;&quot;,&quot;non-dropping-particle&quot;:&quot;&quot;},{&quot;family&quot;:&quot;Keitel&quot;,&quot;given&quot;:&quot;Claudia&quot;,&quot;parse-names&quot;:false,&quot;dropping-particle&quot;:&quot;&quot;,&quot;non-dropping-particle&quot;:&quot;&quot;},{&quot;family&quot;:&quot;Yin&quot;,&quot;given&quot;:&quot;Liming&quot;,&quot;parse-names&quot;:false,&quot;dropping-particle&quot;:&quot;&quot;,&quot;non-dropping-particle&quot;:&quot;&quot;},{&quot;family&quot;:&quot;Wang&quot;,&quot;given&quot;:&quot;Peng&quot;,&quot;parse-names&quot;:false,&quot;dropping-particle&quot;:&quot;&quot;,&quot;non-dropping-particle&quot;:&quot;&quot;},{&quot;family&quot;:&quot;Cheng&quot;,&quot;given&quot;:&quot;Weixin&quot;,&quot;parse-names&quot;:false,&quot;dropping-particle&quot;:&quot;&quot;,&quot;non-dropping-particle&quot;:&quot;&quot;},{&quot;family&quot;:&quot;Dijkstra&quot;,&quot;given&quot;:&quot;Feike A&quot;,&quot;parse-names&quot;:false,&quot;dropping-particle&quot;:&quot;&quot;,&quot;non-dropping-particle&quot;:&quot;&quot;}],&quot;container-title&quot;:&quot;Frontiers in Plant Science&quot;,&quot;container-title-short&quot;:&quot;Front Plant Sci&quot;,&quot;DOI&quot;:&quot;10.3389/fpls.2022.927435&quot;,&quot;issued&quot;:{&quot;date-parts&quot;:[[2022]]},&quot;page&quot;:&quot;1-9&quot;,&quot;abstract&quot;:&quot;Photosynthetically derived carbon (C) is allocated belowground, allowing plants to obtain nutrients. However, less is known about the amount of nutrients acquired relative to the C allocated belowground, which is referred to as C efficiency for nutrient acquisition (CENA). Here, we examined how C efficiency for nitrogen (N) and phosphorus (P) acquisition varied between ryegrass ( Lolium perenne ) and clover ( Trifolium repens ) with and without P fertilization. A continuous 13 C-labeling method was applied to track belowground C allocation. Both species allocated nearly half of belowground C to rhizosphere respiration (49%), followed by root biomass (37%), and rhizodeposition (14%). With regard to N and P, CENA was higher for clover than for ryegrass, which remained higher after accounting for relatively low C costs associated with biological N 2 fixation. Phosphorus fertilization increased the C efficiency for P acquisition but decreased the C efficiency for N acquisition. A higher CENA for N and P in clover may be attributed to the greater rhizosphere priming on soil organic matter decomposition. Increased P availability with P fertilization could induce lower C allocation for P uptake but exacerbate soil N limitation, thereby making N uptake less C efficient. Overall, our study revealed that species-specific belowground C allocation and nutrient uptake efficiency depend on which nutrient is limited.&quot;,&quot;volume&quot;:&quot;13&quot;},&quot;isTemporary&quot;:false}]},{&quot;citationID&quot;:&quot;MENDELEY_CITATION_b119ecb7-7c6c-4dc2-8049-c1d275d87695&quot;,&quot;properties&quot;:{&quot;noteIndex&quot;:0},&quot;isEdited&quot;:false,&quot;manualOverride&quot;:{&quot;isManuallyOverridden&quot;:false,&quot;citeprocText&quot;:&quot;(Perkowski et al., 2021, 2024)&quot;,&quot;manualOverrideText&quot;:&quot;&quot;},&quot;citationTag&quot;:&quot;MENDELEY_CITATION_v3_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&quot;,&quot;citationItems&quot;:[{&quot;id&quot;:&quot;b6b8087d-ef77-3335-8d6d-32d38d5e74d3&quot;,&quot;itemData&quot;:{&quot;type&quot;:&quot;article-journal&quot;,&quot;id&quot;:&quot;b6b8087d-ef77-3335-8d6d-32d38d5e74d3&quot;,&quot;title&quot;:&quot;Root mass carbon costs to acquire nitrogen are determined by nitrogen and light availability in two species with different nitrogen acquisition strategies&quot;,&quot;author&quot;:[{&quot;family&quot;:&quot;Perkowski&quot;,&quot;given&quot;:&quot;Evan A&quot;,&quot;parse-names&quot;:false,&quot;dropping-particle&quot;:&quot;&quot;,&quot;non-dropping-particle&quot;:&quot;&quot;},{&quot;family&quot;:&quot;Waring&quot;,&quot;given&quot;:&quot;Elizabeth F&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xperimental Botany&quot;,&quot;container-title-short&quot;:&quot;J Exp Bot&quot;,&quot;DOI&quot;:&quot;10.1093/jxb/erab253&quot;,&quot;ISSN&quot;:&quot;0022-0957&quot;,&quot;issued&quot;:{&quot;date-parts&quot;:[[2021,7,28]]},&quot;page&quot;:&quot;5766-5776&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issue&quot;:&quot;15&quot;,&quot;volume&quot;:&quot;72&quot;},&quot;isTemporary&quot;:false},{&quot;id&quot;:&quot;e61d93c5-b48d-32f0-beea-f5e328fadb3b&quot;,&quot;itemData&quot;:{&quot;type&quot;:&quot;article-journal&quot;,&quot;id&quot;:&quot;e61d93c5-b48d-32f0-beea-f5e328fadb3b&quot;,&quot;title&quot;:&quot;Symbiotic nitrogen fixation reduces belowground biomass carbon costs of nitrogen acquisition under low, but not high, nitrogen availability&quot;,&quot;author&quot;:[{&quot;family&quot;:&quot;Perkowski&quot;,&quot;given&quot;:&quot;Evan A&quot;,&quot;parse-names&quot;:false,&quot;dropping-particle&quot;:&quot;&quot;,&quot;non-dropping-particle&quot;:&quot;&quot;},{&quot;family&quot;:&quot;Terrones&quot;,&quot;given&quot;:&quot;Joseph&quot;,&quot;parse-names&quot;:false,&quot;dropping-particle&quot;:&quot;&quot;,&quot;non-dropping-particle&quot;:&quot;&quot;},{&quot;family&quot;:&quot;German&quot;,&quot;given&quot;:&quot;Hannah L&quot;,&quot;parse-names&quot;:false,&quot;dropping-particle&quot;:&quot;&quot;,&quot;non-dropping-particle&quot;:&quot;&quot;},{&quot;family&quot;:&quot;Smith&quot;,&quot;given&quot;:&quot;Nicholas G&quot;,&quot;parse-names&quot;:false,&quot;dropping-particle&quot;:&quot;&quot;,&quot;non-dropping-particle&quot;:&quot;&quot;}],&quot;container-title&quot;:&quot;AoB PLANTS&quot;,&quot;container-title-short&quot;:&quot;AoB Plants&quot;,&quot;DOI&quot;:&quot;10.1093/aobpla/plae051&quot;,&quot;ISBN&quot;:&quot;2006028812&quot;,&quot;ISSN&quot;:&quot;2041-2851&quot;,&quot;issued&quot;:{&quot;date-parts&quot;:[[2024,10,1]]},&quot;page&quot;:&quot;1-22&quot;,&quot;abstract&quot;:&quot;Many plant species form symbiotic associations with nitrogen-fixing bacteria. Through this symbiosis, plants allocate photosynthate belowground to the bacteria in exchange for nitrogen fixed from the atmosphere. This symbiosis forms an important link between carbon and nitrogen cycles in many ecosystems. However, the economics of this relationship under soil nitrogen availability gradients is not well understood, as plant investment toward symbiotic nitrogen fixation tends to decrease with increasing soil nitrogen availability. Here, we used a manipulation experiment to examine how costs of nitrogen acquisition vary under a factorial combination of soil nitrogen availability and inoculation with Bradyrhizobium japonicum in Glycine max L. (Merr.). We found that inoculation decreased belowground biomass carbon costs to acquire nitrogen and increased total leaf area and total biomass, but these patterns were only observed under low fertilization and were the result of increased plant nitrogen uptake and no change in belowground carbon allocation. These results suggest that symbioses with nitrogen-fixing bacteria reduce carbon costs of nitrogen acquisition by increasing plant nitrogen uptake, but only when soil nitrogen is low, allowing individuals to increase nitrogen allocation to structures that support aboveground growth. This pattern may help explain the prevalence of plants capable of forming these associations in less fertile soils and provides useful insight into understanding the role of nutrient acquisition strategy on plant nitrogen uptake across nitrogen availability gradients.&quot;,&quot;issue&quot;:&quot;5&quot;,&quot;volume&quot;:&quot;16&quot;},&quot;isTemporary&quot;:false}]},{&quot;citationID&quot;:&quot;MENDELEY_CITATION_b41d8682-1687-422a-896e-6ad5d28bb0be&quot;,&quot;properties&quot;:{&quot;noteIndex&quot;:0},&quot;isEdited&quot;:false,&quot;manualOverride&quot;:{&quot;isManuallyOverridden&quot;:true,&quot;citeprocText&quot;:&quot;(Hodge &amp;#38; Fitter, 2010)&quot;,&quot;manualOverrideText&quot;:&quot;Hodge &amp; Fitter, 2010)&quot;},&quot;citationTag&quot;:&quot;MENDELEY_CITATION_v3_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&quot;,&quot;citationItems&quot;:[{&quot;id&quot;:&quot;fe3de894-568c-39bd-817d-f7771e466a1b&quot;,&quot;itemData&quot;:{&quot;type&quot;:&quot;article-journal&quot;,&quot;id&quot;:&quot;fe3de894-568c-39bd-817d-f7771e466a1b&quot;,&quot;title&quot;:&quot;Substantial nitrogen acquisition by arbuscular mycorrhizal fungi from organic material has implications for N cycling&quot;,&quot;author&quot;:[{&quot;family&quot;:&quot;Hodge&quot;,&quot;given&quot;:&quot;Angela&quot;,&quot;parse-names&quot;:false,&quot;dropping-particle&quot;:&quot;&quot;,&quot;non-dropping-particle&quot;:&quot;&quot;},{&quot;family&quot;:&quot;Fitter&quot;,&quot;given&quot;:&quot;Alastair H&quot;,&quot;parse-names&quot;:false,&quot;dropping-particle&quot;:&quot;&quot;,&quot;non-dropping-particle&quot;:&quot;&quot;}],&quot;container-title&quot;:&quot;Proceedings of the National Academy of Sciences&quot;,&quot;issued&quot;:{&quot;date-parts&quot;:[[2010]]},&quot;page&quot;:&quot;13754-13759&quot;,&quot;issue&quot;:&quot;31&quot;,&quot;volume&quot;:&quot;107&quot;,&quot;container-title-short&quot;:&quot;&quot;},&quot;isTemporary&quot;:false}]},{&quot;citationID&quot;:&quot;MENDELEY_CITATION_dad7e457-e62d-491e-be50-163acf92bedc&quot;,&quot;properties&quot;:{&quot;noteIndex&quot;:0},&quot;isEdited&quot;:false,&quot;manualOverride&quot;:{&quot;isManuallyOverridden&quot;:true,&quot;citeprocText&quot;:&quot;(Gustafson &amp;#38; Casper, 2004)&quot;,&quot;manualOverrideText&quot;:&quot;Gustafson &amp; Casper, 2004)&quot;},&quot;citationTag&quot;:&quot;MENDELEY_CITATION_v3_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&quot;,&quot;citationItems&quot;:[{&quot;id&quot;:&quot;0d35520a-d9f2-3ec4-893f-916cb6c8250e&quot;,&quot;itemData&quot;:{&quot;type&quot;:&quot;article-journal&quot;,&quot;id&quot;:&quot;0d35520a-d9f2-3ec4-893f-916cb6c8250e&quot;,&quot;title&quot;:&quot;Nutrient addition affects AM fungal performance and expression of plant/fungal feedback in three serpentine grasses&quot;,&quot;author&quot;:[{&quot;family&quot;:&quot;Gustafson&quot;,&quot;given&quot;:&quot;Danny J&quot;,&quot;parse-names&quot;:false,&quot;dropping-particle&quot;:&quot;&quot;,&quot;non-dropping-particle&quot;:&quot;&quot;},{&quot;family&quot;:&quot;Casper&quot;,&quot;given&quot;:&quot;Brenda B&quot;,&quot;parse-names&quot;:false,&quot;dropping-particle&quot;:&quot;&quot;,&quot;non-dropping-particle&quot;:&quot;&quot;}],&quot;container-title&quot;:&quot;Plant and Soil&quot;,&quot;container-title-short&quot;:&quot;Plant Soil&quot;,&quot;DOI&quot;:&quot;10.1023/B:PLSO.0000020936.56786.a4&quot;,&quot;ISSN&quot;:&quot;0032079X&quot;,&quot;issued&quot;:{&quot;date-parts&quot;:[[2004]]},&quot;page&quot;:&quot;9-17&quot;,&quot;abstract&quot;:&quot;Plant/soil microbial community feedback can have important consequences for species composition of both the plant and soil microbial communities, however, changes in nutrient availability may alter plant reliance on mycorrhizal fungi. In this research, we tested whether plant/soil community feedback occurs and if increased soil fertility altered the plant/soil community interactions. In two greenhouse experiments we assessed plant and AM fungal performance in response to different soils (and their microbial communities), collected from under three co-occurring plants in serpentine grasslands, and nutrient treatments. The first experiment consisted of two plant species (Andropogon gerardii, Sorghastrum nutans), their soil communities, and three nutrient treatments (control, calcium, N-P-K), while the second experiment used three plant species (first two and Schizachyrium scoparium), their soil communities collected from a different site, and two nutrient treatments (control, N-P-K). Plant/soil community feedback was observed with two of the three species and was significantly affected by nutrient enrichment. Negative Sorghastrum/soil feedback was removed with the addition of N-P-K fertilizer at both sites. Andropogon/soil feedback varied between sites and nutrient treatments, while no differential Schizachyrium growth relative to soil community was observed. Addition of N-P-K fertilizer to the nutrient poor serpentine soils increased plant biomass production and affected plant/soil community interactions. Calcium addition did not affect plant biomass, but was associated with significant increases in fungal colonization regardless of plant species or soil community. Our results indicate that nutrient enrichment affected plant/soil community feedback, which has the potential to affect plant and soil community structure.&quot;,&quot;issue&quot;:&quot;1-2&quot;,&quot;volume&quot;:&quot;259&quot;},&quot;isTemporary&quot;:false}]},{&quot;citationID&quot;:&quot;MENDELEY_CITATION_198b1187-d076-48d9-92fa-fd52b8842a69&quot;,&quot;properties&quot;:{&quot;noteIndex&quot;:0},&quot;isEdited&quot;:false,&quot;manualOverride&quot;:{&quot;isManuallyOverridden&quot;:false,&quot;citeprocText&quot;:&quot;(Anthony et al., 2019; Bialic-Murphy et al., 2021; Burke, 2008; Burke et al., 2011, 2019; Cantor et al., 2011; Roche et al., 2021)&quot;,&quot;manualOverrideText&quot;:&quot;&quot;},&quot;citationTag&quot;:&quot;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&quot;,&quot;citationItems&quot;:[{&quot;id&quot;:&quot;97f35e13-14d6-3590-a529-76e7132c5ceb&quot;,&quot;itemData&quot;:{&quot;type&quot;:&quot;article-journal&quot;,&quot;id&quot;:&quot;97f35e13-14d6-3590-a529-76e7132c5ceb&quot;,&quot;title&quot;:&quot;Effects of &lt;i&gt;Alliaria petiolata&lt;/i&gt; (garlic mustard; Brassicaceae) on mycorrhizal colonization and community structure in three herbaceous plants in a mixed deciduous forest&quot;,&quot;author&quot;:[{&quot;family&quot;:&quot;Burke&quot;,&quot;given&quot;:&quot;David J.&quot;,&quot;parse-names&quot;:false,&quot;dropping-particle&quot;:&quot;&quot;,&quot;non-dropping-particle&quot;:&quot;&quot;}],&quot;container-title&quot;:&quot;American Journal of Botany&quot;,&quot;container-title-short&quot;:&quot;Am J Bot&quot;,&quot;DOI&quot;:&quot;10.3732/ajb.0800184&quot;,&quot;ISSN&quot;:&quot;00029122&quot;,&quot;issued&quot;:{&quot;date-parts&quot;:[[2008]]},&quot;page&quot;:&quot;1416-1425&quot;,&quot;abstract&quot;:&quot;Herbaceous plant species are important components of forest ecosystems, and their persistence in forests may be affected by invasive plant species that reduce mycorrhizal colonization of plant roots. I examined the effect of the invasive plant Alliaria petiolata on arbuscular mycorrhizal fungi (AMF) colonizing the roots of three forest plant species. AMF root colonization and community structure was examined from plants that were growing either in the absence or presence of Alliaria under natural forest conditions. AMF root colonization varied among the plant species but was not significantly affected by Alliaria. With molecular methods, ∼12 different taxa of AMF could be distinguished among the root samples, and these taxa belonged to the genera Acaulospora and Glomus, with Glomus dominating AMF communities. There were significant differences between the community of AMF colonizing roots of Maianthemum racemosum and Trillium grandiflorum, but only AMF communities of Maianthemum roots were significantly affected by Alliaria. Indicator species analysis found that an Acaulospora species type was a significant indicator of Maianthemum plants grown in the absence of Alliaria. These results suggest invasive plants like Alliaria may selectively suppress AMF fungi, and this suppression can affect AMF communities colonizing the roots of some native plant species.&quot;,&quot;issue&quot;:&quot;11&quot;,&quot;volume&quot;:&quot;95&quot;},&quot;isTemporary&quot;:false},{&quot;id&quot;:&quot;013444a5-6190-3476-9c05-2284c1053d4a&quot;,&quot;itemData&quot;:{&quot;type&quot;:&quot;article-journal&quot;,&quot;id&quot;:&quot;013444a5-6190-3476-9c05-2284c1053d4a&quot;,&quot;title&quot;:&quot;Deer and invasive plant removal alters mycorrhizal fungal communities and soil chemistry: Evidence from a long-term field experiment&quot;,&quot;author&quot;:[{&quot;family&quot;:&quot;Burke&quot;,&quot;given&quot;:&quot;David J&quot;,&quot;parse-names&quot;:false,&quot;dropping-particle&quot;:&quot;&quot;,&quot;non-dropping-particle&quot;:&quot;&quot;},{&quot;family&quot;:&quot;Carrino-Kyker&quot;,&quot;given&quot;:&quot;Sarah R&quot;,&quot;parse-names&quot;:false,&quot;dropping-particle&quot;:&quot;&quot;,&quot;non-dropping-particle&quot;:&quot;&quot;},{&quot;family&quot;:&quot;Hoke&quot;,&quot;given&quot;:&quot;Adam&quot;,&quot;parse-names&quot;:false,&quot;dropping-particle&quot;:&quot;&quot;,&quot;non-dropping-particle&quot;:&quot;&quot;},{&quot;family&quot;:&quot;Cassidy&quot;,&quot;given&quot;:&quot;Steven&quot;,&quot;parse-names&quot;:false,&quot;dropping-particle&quot;:&quot;&quot;,&quot;non-dropping-particle&quot;:&quot;&quot;},{&quot;family&quot;:&quot;Bialic-Murphy&quot;,&quot;given&quot;:&quot;Lalasia&quot;,&quot;parse-names&quot;:false,&quot;dropping-particle&quot;:&quot;&quot;,&quot;non-dropping-particle&quot;:&quot;&quot;},{&quot;family&quot;:&quot;Kalisz&quot;,&quot;given&quot;:&quot;Susan&quot;,&quot;parse-names&quot;:false,&quot;dropping-particle&quot;:&quot;&quot;,&quot;non-dropping-particle&quot;:&quot;&quot;}],&quot;container-title&quot;:&quot;Soil Biology and Biochemistry&quot;,&quot;container-title-short&quot;:&quot;Soil Biol Biochem&quot;,&quot;DOI&quot;:&quot;10.1016/j.soilbio.2018.09.031&quot;,&quot;ISSN&quot;:&quot;00380717&quot;,&quot;URL&quot;:&quot;https://doi.org/10.1016/j.soilbio.2018.09.031&quot;,&quot;issued&quot;:{&quot;date-parts&quot;:[[2019]]},&quot;page&quot;:&quot;13-21&quot;,&quot;abstract&quot;:&quot;The invasive plant, garlic mustard (Alliaria petiolata), has the potential to affect soil microbial communities and ecosystem processes in temperate hardwood forests primarily through the release of allelopathic chemicals into the soil. These forest soils are also often affected (directly and indirectly) by the high abundance of white-tailed deer (Odocoileus virginianus), which can alter plant community composition and productivity. We examined the joint effects of deer and garlic mustard on soil microbial communities, soil nutrients and a native plant species’ vital rates in a temperate forest 8 years after initiation of a paired plot deer exclusion/access study where garlic mustard was either removed from half of each plot or remained at ambient level in the other plot half. We examined soil microbial communities using DNA-based techniques and quantified nutrient availability and physicochemical properties. Deer exclusion affected the community structure of AM fungi, particularly when garlic mustard was present, but had no effect on soil chemistry. Garlic mustard removal plots showed no changes for soil fungi, but displayed higher soil carbon content. Interestingly, we found significant changes to native plant vital rates that mirrored soil responses; the presence of garlic mustard led to higher mortality of large, mature plants and reduced native plant cover and biomass. Our data suggest herbivore-plant-soil feedbacks and synergies can interact to negatively affect the soil ecology of forests. Management activities that reduce deer or invasive plant abundance may positively affect soil microbial communities and chemistry in temperate forests.&quot;,&quot;publisher&quot;:&quot;Elsevier&quot;,&quot;issue&quot;:&quot;September 2018&quot;,&quot;volume&quot;:&quot;128&quot;},&quot;isTemporary&quot;:false},{&quot;id&quot;:&quot;793632af-427c-3df4-bbc7-3c8a4c0be727&quot;,&quot;itemData&quot;:{&quot;type&quot;:&quot;article-journal&quot;,&quot;id&quot;:&quot;793632af-427c-3df4-bbc7-3c8a4c0be727&quot;,&quot;title&quot;:&quot;Relationship between soil enzyme activities, nutrient cycling and soil fungal communities in a northern hardwood forest&quot;,&quot;author&quot;:[{&quot;family&quot;:&quot;Burke&quot;,&quot;given&quot;:&quot;David J.&quot;,&quot;parse-names&quot;:false,&quot;dropping-particle&quot;:&quot;&quot;,&quot;non-dropping-particle&quot;:&quot;&quot;},{&quot;family&quot;:&quot;Weintraub&quot;,&quot;given&quot;:&quot;Michael N.&quot;,&quot;parse-names&quot;:false,&quot;dropping-particle&quot;:&quot;&quot;,&quot;non-dropping-particle&quot;:&quot;&quot;},{&quot;family&quot;:&quot;Hewins&quot;,&quot;given&quot;:&quot;Charlotte R.&quot;,&quot;parse-names&quot;:false,&quot;dropping-particle&quot;:&quot;&quot;,&quot;non-dropping-particle&quot;:&quot;&quot;},{&quot;family&quot;:&quot;Kalisz&quot;,&quot;given&quot;:&quot;Susan&quot;,&quot;parse-names&quot;:false,&quot;dropping-particle&quot;:&quot;&quot;,&quot;non-dropping-particle&quot;:&quot;&quot;}],&quot;container-title&quot;:&quot;Soil Biology and Biochemistry&quot;,&quot;container-title-short&quot;:&quot;Soil Biol Biochem&quot;,&quot;DOI&quot;:&quot;10.1016/j.soilbio.2010.12.014&quot;,&quot;ISSN&quot;:&quot;00380717&quot;,&quot;URL&quot;:&quot;http://dx.doi.org/10.1016/j.soilbio.2010.12.014&quot;,&quot;issued&quot;:{&quot;date-parts&quot;:[[2011]]},&quot;page&quot;:&quot;795-803&quot;,&quot;abstract&quot;:&quot;Soil fungi are highly diverse and act as the primary agents of nutrient cycling in forests. These fungal communities are often dominated by mycorrhizal fungi that form mutually beneficial relationships with plant roots and some mycorrhizal fungi produce extracellular and cell-bound enzymes that catalyze the hydrolysis of nitrogen (N)- and phosphorus (P)- containing compounds in soil organic matter. Here we investigated whether the community structure of different types of mycorrhizal fungi (arbuscular and ectomycorrhizal fungi) is correlated with soil chemistry and enzyme activity in a northern hardwood forest and whether these correlations change over the growing season. We quantified these relationships in an experimental paired plot study where white-tailed deer (access or excluded 4.5 yrs) treatment was crossed with garlic mustard (presence or removal 1 yr). We collected soil samples early and late in the growing season and analyzed them for soil chemistry, extracellular enzyme activity and molecular analysis of both arbuscular mycorrhizal (AM) and ectomycorrhizal/saprotrophic fungal communities using terminal restriction fragment length polymorphism (TRFLP). AM fungal communities did not change seasonally but were positively correlated with the activities of urease and leucine aminopeptidase (LAP), enzymes involved in N cycling. The density of garlic mustard was correlated with the presence of specific AM fungal species, while deer exclusion or access had no effect on either fungal community after 4.5 yrs. Ectomycorrhizal/saprotrophic fungal communities changed seasonally and were positively correlated with most soil enzymes, including enzymes involved in carbon (C), N and P cycling, but only during late summer sampling. Our results suggest that fine scale temporal and spatial changes in soil fungal communities may affect soil nutrient and carbon cycling. Although AM fungi are not generally considered capable of producing extracellular enzymes, the correlation between some AM taxa and the activity of N acquisition enzymes suggests that these fungi may play a role in forest understory N cycling. © 2011 Elsevier Ltd.&quot;,&quot;publisher&quot;:&quot;Elsevier Ltd&quot;,&quot;issue&quot;:&quot;4&quot;,&quot;volume&quot;:&quot;43&quot;},&quot;isTemporary&quot;:false},{&quot;id&quot;:&quot;523fe285-d18c-34f6-a071-8691ba57f96a&quot;,&quot;itemData&quot;:{&quot;type&quot;:&quot;article-journal&quot;,&quot;id&quot;:&quot;523fe285-d18c-34f6-a071-8691ba57f96a&quot;,&quot;title&quot;:&quot;Low allelochemical concentrations detected in garlic mustard-invaded forest soils inhibit fungal growth and AMF spore germination&quot;,&quot;author&quot;:[{&quot;family&quot;:&quot;Cantor&quot;,&quot;given&quot;:&quot;Aaron&quot;,&quot;parse-names&quot;:false,&quot;dropping-particle&quot;:&quot;&quot;,&quot;non-dropping-particle&quot;:&quot;&quot;},{&quot;family&quot;:&quot;Hale&quot;,&quot;given&quot;:&quot;Alison&quot;,&quot;parse-names&quot;:false,&quot;dropping-particle&quot;:&quot;&quot;,&quot;non-dropping-particle&quot;:&quot;&quot;},{&quot;family&quot;:&quot;Aaron&quot;,&quot;given&quot;:&quot;Justin&quot;,&quot;parse-names&quot;:false,&quot;dropping-particle&quot;:&quot;&quot;,&quot;non-dropping-particle&quot;:&quot;&quot;},{&quot;family&quot;:&quot;Traw&quot;,&quot;given&quot;:&quot;M. Brian&quot;,&quot;parse-names&quot;:false,&quot;dropping-particle&quot;:&quot;&quot;,&quot;non-dropping-particle&quot;:&quot;&quot;},{&quot;family&quot;:&quot;Kalisz&quot;,&quot;given&quot;:&quot;Susan&quot;,&quot;parse-names&quot;:false,&quot;dropping-particle&quot;:&quot;&quot;,&quot;non-dropping-particle&quot;:&quot;&quot;}],&quot;container-title&quot;:&quot;Biological Invasions&quot;,&quot;container-title-short&quot;:&quot;Biol Invasions&quot;,&quot;DOI&quot;:&quot;10.1007/s10530-011-9986-x&quot;,&quot;ISSN&quot;:&quot;13873547&quot;,&quot;issued&quot;:{&quot;date-parts&quot;:[[2011]]},&quot;page&quot;:&quot;3015-3025&quot;,&quot;abstract&quot;:&quot;Garlic mustard's (Alliaria petiolata, Brassicaceae) invasive success is attributed in part to its release of allyl isothiocyanate (AITC) into the soil. AITC can disrupt beneficial arbuscular mycorrhizal fungi (AMF) associated with native plant roots, which limits their soil resource uptake. However, AITC and its precursor, sinigrin, have never been detected in garlic mustard-invaded forest soils. Here, we use high performance liquid chromatography (HPLC) and gas chromatography-mass spectrometry (GC-MS) to assess the concentration and bioactivity of these putative allelochemicals in paired forest plots uninvaded or invaded by garlic mustard. Our methods detected AITC and sinigrin only where garlic mustard was present and our recovery of AITC/sinigrin coincided with adult senescence. A bioassay of in situ fungal hyphae abundance revealed significantly reduced hyphal abundance in the presence of garlic mustard relative to uninvaded soils. Finally, the lowest concentration of AITC measured in the field (~0. 001 mM) is highly inhibitory to the spore germination of a forest AMF species, Glomus clarum. Together, our data provide the first direct evidence of garlic mustard-produced sinigrin and AITC in forest soils and demonstrate that even low levels of these chemicals have the potential to significantly suppress AMF growth and spore germination, strengthening their status as allelopathic novel weapons. © 2011 Springer Science+Business Media B.V.&quot;,&quot;issue&quot;:&quot;12&quot;,&quot;volume&quot;:&quot;13&quot;},&quot;isTemporary&quot;:false},{&quot;id&quot;:&quot;897a9992-b2a4-3933-a046-ae7e2738dceb&quot;,&quot;itemData&quot;:{&quot;type&quot;:&quot;article-journal&quot;,&quot;id&quot;:&quot;897a9992-b2a4-3933-a046-ae7e2738dceb&quot;,&quot;title&quot;:&quot;Fungal communities do not recover after removing invasive &lt;i&gt;Alliaria petiolata&lt;/i&gt; (garlic mustard)&quot;,&quot;author&quot;:[{&quot;family&quot;:&quot;Anthony&quot;,&quot;given&quot;:&quot;Mark A&quot;,&quot;parse-names&quot;:false,&quot;dropping-particle&quot;:&quot;&quot;,&quot;non-dropping-particle&quot;:&quot;&quot;},{&quot;family&quot;:&quot;Stinson&quot;,&quot;given&quot;:&quot;Kristina A&quot;,&quot;parse-names&quot;:false,&quot;dropping-particle&quot;:&quot;&quot;,&quot;non-dropping-particle&quot;:&quot;&quot;},{&quot;family&quot;:&quot;Trautwig&quot;,&quot;given&quot;:&quot;A N&quot;,&quot;parse-names&quot;:false,&quot;dropping-particle&quot;:&quot;&quot;,&quot;non-dropping-particle&quot;:&quot;&quot;},{&quot;family&quot;:&quot;Coates-Connor&quot;,&quot;given&quot;:&quot;E&quot;,&quot;parse-names&quot;:false,&quot;dropping-particle&quot;:&quot;&quot;,&quot;non-dropping-particle&quot;:&quot;&quot;},{&quot;family&quot;:&quot;Frey&quot;,&quot;given&quot;:&quot;Serita D&quot;,&quot;parse-names&quot;:false,&quot;dropping-particle&quot;:&quot;&quot;,&quot;non-dropping-particle&quot;:&quot;&quot;}],&quot;container-title&quot;:&quot;Biological Invasions&quot;,&quot;container-title-short&quot;:&quot;Biol Invasions&quot;,&quot;DOI&quot;:&quot;10.1007/s10530-019-02031-8&quot;,&quot;ISBN&quot;:&quot;0123456789&quot;,&quot;ISSN&quot;:&quot;15731464&quot;,&quot;URL&quot;:&quot;https://doi.org/10.1007/s10530-019-02031-8&quot;,&quot;issued&quot;:{&quot;date-parts&quot;:[[2019]]},&quot;page&quot;:&quot;3085-3099&quot;,&quot;abstract&quot;:&quot;The negative impacts of non-native invasive plants on native plants has prompted intensive eradication efforts, but whether eradication can restore soil microbial communities that are also sensitive to invasion is generally not considered. Some invasive plants, like Alliaria petiolata (garlic mustard), specifically alter soils in ways that promote the invasion process. Garlic mustard disrupts mycorrhizas, increases fungal pathogen loads, and elevates soil nutrient availability and soil pH; thus, the fungal community and soil property responses to garlic mustard eradication may be key to restoring ecosystem function in invaded forests. We conducted a garlic mustard eradication experiment at eight temperate, deciduous forests. 1 and 3 years after initiating annual garlic mustard removal (hand pulling), we collected soil samples and characterized fungal community structure using DNA metabarcoding alongside a suite of edaphic properties. We found that fungal richness, the number of shared fungal species, fungal biomass, and the relative abundance of fungal guilds became less similar to invaded plots by year three of eradication and more similar to uninvaded reference plots. However, fungal community composition did not resemble uninvaded communities by the third year of eradication and remained comparable to invaded communities. Soil chemical and physical properties also remained similar to invaded conditions. Overall soil abiotic–biotic restoration was not observed after 3 years of garlic mustard removal. Garlic mustard eradications may therefore not achieve management goals until soil physical, chemical, and biological properties become more similar to uninvaded forested areas or at least more dissimilar to invaded conditions that can promote invasion.&quot;,&quot;publisher&quot;:&quot;Springer International Publishing&quot;,&quot;issue&quot;:&quot;10&quot;,&quot;volume&quot;:&quot;21&quot;},&quot;isTemporary&quot;:false},{&quot;id&quot;:&quot;63006612-3ad2-3021-9578-50b99fe78d1b&quot;,&quot;itemData&quot;:{&quot;type&quot;:&quot;article-journal&quot;,&quot;id&quot;:&quot;63006612-3ad2-3021-9578-50b99fe78d1b&quot;,&quot;title&quot;:&quot;Negative effects of an allelopathic invader on AM fungal plant species drive community-level responses&quot;,&quot;author&quot;:[{&quot;family&quot;:&quot;Roche&quot;,&quot;given&quot;:&quot;Morgan D&quot;,&quot;parse-names&quot;:false,&quot;dropping-particle&quot;:&quot;&quot;,&quot;non-dropping-particle&quot;:&quot;&quot;},{&quot;family&quot;:&quot;Pearse&quot;,&quot;given&quot;:&quot;Ian S&quot;,&quot;parse-names&quot;:false,&quot;dropping-particle&quot;:&quot;&quot;,&quot;non-dropping-particle&quot;:&quot;&quot;},{&quot;family&quot;:&quot;Bialic-Murphy&quot;,&quot;given&quot;:&quot;Lalasia&quot;,&quot;parse-names&quot;:false,&quot;dropping-particle&quot;:&quot;&quot;,&quot;non-dropping-particle&quot;:&quot;&quot;},{&quot;family&quot;:&quot;Kivlin&quot;,&quot;given&quot;:&quot;Stephanie N&quot;,&quot;parse-names&quot;:false,&quot;dropping-particle&quot;:&quot;&quot;,&quot;non-dropping-particle&quot;:&quot;&quot;},{&quot;family&quot;:&quot;Sofaer&quot;,&quot;given&quot;:&quot;Helen R&quot;,&quot;parse-names&quot;:false,&quot;dropping-particle&quot;:&quot;&quot;,&quot;non-dropping-particle&quot;:&quot;&quot;},{&quot;family&quot;:&quot;Kalisz&quot;,&quot;given&quot;:&quot;Susan&quot;,&quot;parse-names&quot;:false,&quot;dropping-particle&quot;:&quot;&quot;,&quot;non-dropping-particle&quot;:&quot;&quot;}],&quot;container-title&quot;:&quot;Ecology&quot;,&quot;container-title-short&quot;:&quot;Ecology&quot;,&quot;DOI&quot;:&quot;10.1002/ecy.3201&quot;,&quot;ISSN&quot;:&quot;19399170&quot;,&quot;PMID&quot;:&quot;32970846&quot;,&quot;issued&quot;:{&quot;date-parts&quot;:[[2021]]},&quot;page&quot;:&quot;1-12&quot;,&quot;abstract&quot;:&quot;The mechanisms causing invasive species impact are rarely empirically tested, limiting our ability to understand and predict subsequent changes in invaded plant communities. Invader disruption of native mutualistic interactions is a mechanism expected to have negative effects on native plant species. Specifically, disruption of native plant-fungal mutualisms may provide non-mycorrhizal plant invaders an advantage over mycorrhizal native plants. Invasive Alliaria petiolata (garlic mustard) produces secondary chemicals toxic to soil microorganisms including mycorrhizal fungi, and is known to induce physiological stress and reduce population growth rates of native forest understory plant species. Here, we report on a 11-yr manipulative field experiment in replicated forest plots testing if the effects of removal of garlic mustard on the plant community support the mutualism disruption hypothesis within the entire understory herbaceous community. We compare community responses for two functional groups: the mycorrhizal vs. the non-mycorrhizal plant communities. Our results show that garlic mustard weeding alters the community composition, decreases community evenness, and increases the abundance of understory herbs that associate with mycorrhizal fungi. Conversely, garlic mustard has no significant effects on the non-mycorrhizal plant community. Consistent with the mutualism disruption hypothesis, our results demonstrate that allelochemical producing invaders modify the plant community by disproportionately impacting mycorrhizal plant species. We also demonstrate the importance of incorporating causal mechanisms of biological invasion to elucidate patterns and predict community-level responses.&quot;,&quot;issue&quot;:&quot;1&quot;,&quot;volume&quot;:&quot;102&quot;},&quot;isTemporary&quot;:false},{&quot;id&quot;:&quot;be751b2b-db60-3fe9-afcd-b76e2df83848&quot;,&quot;itemData&quot;:{&quot;type&quot;:&quot;article-journal&quot;,&quot;id&quot;:&quot;be751b2b-db60-3fe9-afcd-b76e2df83848&quot;,&quot;title&quot;:&quot;Invasion‐induced root–fungal disruptions alter plant water and nitrogen economies&quot;,&quot;author&quot;:[{&quot;family&quot;:&quot;Bialic-Murphy&quot;,&quot;given&quot;:&quot;Lalasia&quot;,&quot;parse-names&quot;:false,&quot;dropping-particle&quot;:&quot;&quot;,&quot;non-dropping-particle&quot;:&quot;&quot;},{&quot;family&quot;:&quot;Smith&quot;,&quot;given&quot;:&quot;Nicholas G&quot;,&quot;parse-names&quot;:false,&quot;dropping-particle&quot;:&quot;&quot;,&quot;non-dropping-particle&quot;:&quot;&quot;},{&quot;family&quot;:&quot;Voothuluru&quot;,&quot;given&quot;:&quot;Priya&quot;,&quot;parse-names&quot;:false,&quot;dropping-particle&quot;:&quot;&quot;,&quot;non-dropping-particle&quot;:&quot;&quot;},{&quot;family&quot;:&quot;McElderry&quot;,&quot;given&quot;:&quot;Robert M&quot;,&quot;parse-names&quot;:false,&quot;dropping-particle&quot;:&quot;&quot;,&quot;non-dropping-particle&quot;:&quot;&quot;},{&quot;family&quot;:&quot;Roche&quot;,&quot;given&quot;:&quot;Morgan D&quot;,&quot;parse-names&quot;:false,&quot;dropping-particle&quot;:&quot;&quot;,&quot;non-dropping-particle&quot;:&quot;&quot;},{&quot;family&quot;:&quot;Cassidy&quot;,&quot;given&quot;:&quot;Steven T&quot;,&quot;parse-names&quot;:false,&quot;dropping-particle&quot;:&quot;&quot;,&quot;non-dropping-particle&quot;:&quot;&quot;},{&quot;family&quot;:&quot;Kivlin&quot;,&quot;given&quot;:&quot;Stephanie N&quot;,&quot;parse-names&quot;:false,&quot;dropping-particle&quot;:&quot;&quot;,&quot;non-dropping-particle&quot;:&quot;&quot;},{&quot;family&quot;:&quot;Kalisz&quot;,&quot;given&quot;:&quot;Susan&quot;,&quot;parse-names&quot;:false,&quot;dropping-particle&quot;:&quot;&quot;,&quot;non-dropping-particle&quot;:&quot;&quot;}],&quot;container-title&quot;:&quot;Ecology Letters&quot;,&quot;container-title-short&quot;:&quot;Ecol Lett&quot;,&quot;editor&quot;:[{&quot;family&quot;:&quot;Rejmanek&quot;,&quot;given&quot;:&quot;Marcel&quot;,&quot;parse-names&quot;:false,&quot;dropping-particle&quot;:&quot;&quot;,&quot;non-dropping-particle&quot;:&quot;&quot;}],&quot;DOI&quot;:&quot;10.1111/ele.13724&quot;,&quot;ISSN&quot;:&quot;1461-023X&quot;,&quot;PMID&quot;:&quot;33759325&quot;,&quot;URL&quot;:&quot;https://onlinelibrary.wiley.com/doi/10.1111/ele.13724&quot;,&quot;issued&quot;:{&quot;date-parts&quot;:[[2021,6,23]]},&quot;page&quot;:&quot;1145-1156&quot;,&quot;abstract&quot;:&quot;Despite widespread evidence that biological invasion influences both the biotic and abiotic soil environments, the extent to which these two pathways underpin the effects of invasion on plant traits and performance remains unknown. Leveraging a long‐term (14‐year) field experiment, we show that an allelochemical‐producing invader affects plants through biotic mechanisms, altering the soil fungal community composition, with no apparent shifts in soil nutrient availability. Changes in belowground fungal communities resulted in high costs of nutrient uptake for native perennials and a shift in plant traits linked to their water and nutrient use efficiencies. Some plants in the invaded community compensate for the disruption of nutritional symbionts and reduced nutrient provisioning by sanctioning more nitrogen to photosynthesis and expending more water, which demonstrates a trade‐off in trait investment. For the first time, we show that the disruption of belowground nutritional symbionts can drive plants towards alternative regions of their trait space in order to maintain water and nutrient economics.&quot;,&quot;issue&quot;:&quot;6&quot;,&quot;volume&quot;:&quot;24&quot;},&quot;isTemporary&quot;:false}]},{&quot;citationID&quot;:&quot;MENDELEY_CITATION_a1ac52ca-4bd4-4ef4-97d7-b6b4bd30665b&quot;,&quot;properties&quot;:{&quot;noteIndex&quot;:0},&quot;isEdited&quot;:false,&quot;manualOverride&quot;:{&quot;isManuallyOverridden&quot;:false,&quot;citeprocText&quot;:&quot;(Bialic-Murphy et al., 2020; Callaway et al., 2008; Roche et al., 2021, 2023)&quot;,&quot;manualOverrideText&quot;:&quot;&quot;},&quot;citationTag&quot;:&quot;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&quot;,&quot;citationItems&quot;:[{&quot;id&quot;:&quot;63006612-3ad2-3021-9578-50b99fe78d1b&quot;,&quot;itemData&quot;:{&quot;type&quot;:&quot;article-journal&quot;,&quot;id&quot;:&quot;63006612-3ad2-3021-9578-50b99fe78d1b&quot;,&quot;title&quot;:&quot;Negative effects of an allelopathic invader on AM fungal plant species drive community-level responses&quot;,&quot;author&quot;:[{&quot;family&quot;:&quot;Roche&quot;,&quot;given&quot;:&quot;Morgan D&quot;,&quot;parse-names&quot;:false,&quot;dropping-particle&quot;:&quot;&quot;,&quot;non-dropping-particle&quot;:&quot;&quot;},{&quot;family&quot;:&quot;Pearse&quot;,&quot;given&quot;:&quot;Ian S&quot;,&quot;parse-names&quot;:false,&quot;dropping-particle&quot;:&quot;&quot;,&quot;non-dropping-particle&quot;:&quot;&quot;},{&quot;family&quot;:&quot;Bialic-Murphy&quot;,&quot;given&quot;:&quot;Lalasia&quot;,&quot;parse-names&quot;:false,&quot;dropping-particle&quot;:&quot;&quot;,&quot;non-dropping-particle&quot;:&quot;&quot;},{&quot;family&quot;:&quot;Kivlin&quot;,&quot;given&quot;:&quot;Stephanie N&quot;,&quot;parse-names&quot;:false,&quot;dropping-particle&quot;:&quot;&quot;,&quot;non-dropping-particle&quot;:&quot;&quot;},{&quot;family&quot;:&quot;Sofaer&quot;,&quot;given&quot;:&quot;Helen R&quot;,&quot;parse-names&quot;:false,&quot;dropping-particle&quot;:&quot;&quot;,&quot;non-dropping-particle&quot;:&quot;&quot;},{&quot;family&quot;:&quot;Kalisz&quot;,&quot;given&quot;:&quot;Susan&quot;,&quot;parse-names&quot;:false,&quot;dropping-particle&quot;:&quot;&quot;,&quot;non-dropping-particle&quot;:&quot;&quot;}],&quot;container-title&quot;:&quot;Ecology&quot;,&quot;container-title-short&quot;:&quot;Ecology&quot;,&quot;DOI&quot;:&quot;10.1002/ecy.3201&quot;,&quot;ISSN&quot;:&quot;19399170&quot;,&quot;PMID&quot;:&quot;32970846&quot;,&quot;issued&quot;:{&quot;date-parts&quot;:[[2021]]},&quot;page&quot;:&quot;1-12&quot;,&quot;abstract&quot;:&quot;The mechanisms causing invasive species impact are rarely empirically tested, limiting our ability to understand and predict subsequent changes in invaded plant communities. Invader disruption of native mutualistic interactions is a mechanism expected to have negative effects on native plant species. Specifically, disruption of native plant-fungal mutualisms may provide non-mycorrhizal plant invaders an advantage over mycorrhizal native plants. Invasive Alliaria petiolata (garlic mustard) produces secondary chemicals toxic to soil microorganisms including mycorrhizal fungi, and is known to induce physiological stress and reduce population growth rates of native forest understory plant species. Here, we report on a 11-yr manipulative field experiment in replicated forest plots testing if the effects of removal of garlic mustard on the plant community support the mutualism disruption hypothesis within the entire understory herbaceous community. We compare community responses for two functional groups: the mycorrhizal vs. the non-mycorrhizal plant communities. Our results show that garlic mustard weeding alters the community composition, decreases community evenness, and increases the abundance of understory herbs that associate with mycorrhizal fungi. Conversely, garlic mustard has no significant effects on the non-mycorrhizal plant community. Consistent with the mutualism disruption hypothesis, our results demonstrate that allelochemical producing invaders modify the plant community by disproportionately impacting mycorrhizal plant species. We also demonstrate the importance of incorporating causal mechanisms of biological invasion to elucidate patterns and predict community-level responses.&quot;,&quot;issue&quot;:&quot;1&quot;,&quot;volume&quot;:&quot;102&quot;},&quot;isTemporary&quot;:false},{&quot;id&quot;:&quot;57fe4cd9-a5ce-318c-92e7-7daa8dbc185c&quot;,&quot;itemData&quot;:{&quot;type&quot;:&quot;article-journal&quot;,&quot;id&quot;:&quot;57fe4cd9-a5ce-318c-92e7-7daa8dbc185c&quot;,&quot;title&quot;:&quot;Direct effects of a non-native invader erode native plant fitness in the forest understory&quot;,&quot;author&quot;:[{&quot;family&quot;:&quot;Bialic-Murphy&quot;,&quot;given&quot;:&quot;Lalasia&quot;,&quot;parse-names&quot;:false,&quot;dropping-particle&quot;:&quot;&quot;,&quot;non-dropping-particle&quot;:&quot;&quot;},{&quot;family&quot;:&quot;Brouwer&quot;,&quot;given&quot;:&quot;Nathan L&quot;,&quot;parse-names&quot;:false,&quot;dropping-particle&quot;:&quot;&quot;,&quot;non-dropping-particle&quot;:&quot;&quot;},{&quot;family&quot;:&quot;Kalisz&quot;,&quot;given&quot;:&quot;Susan&quot;,&quot;parse-names&quot;:false,&quot;dropping-particle&quot;:&quot;&quot;,&quot;non-dropping-particle&quot;:&quot;&quot;}],&quot;container-title&quot;:&quot;Journal of Ecology&quot;,&quot;DOI&quot;:&quot;10.1111/1365-2745.13233&quot;,&quot;ISSN&quot;:&quot;13652745&quot;,&quot;issued&quot;:{&quot;date-parts&quot;:[[2020]]},&quot;page&quot;:&quot;189-198&quot;,&quot;abstract&quot;:&quot;The direct role of non-native plant invaders in driving negative population- and community-level processes of native species has been recently questioned. Addressing this controversy requires determining quantitatively if invaders negatively affect native population fitness. Because the invasion of non-natives often coincides with other anthropogenic stressors, experiments that partition the putative impact of non-natives from other known stressors and assess their potential synergies are required. While many studies have examined the effects of non-natives on components of native plant performance, studies that decompose the net fitness effects of non-natives from other anthropogenic stressors on population growth rate are lacking. We used 6 years of detailed demographic data to parameterize a size-dependent integral projection model to examine the individual and combined effects of an allelochemical-producing invader (Alliaria petiolata) and an overabundant ungulate herbivore (Odocoileus virginianus) on the population dynamics of an understory perennial (Trillium erectum). We show that Alliaria consistently and negatively affects the population dynamics of Trillium. Specifically, this invader reduces native population growth rate and alters the size distribution of the population at equilibrium. Alliaria also works in concert with the known negative impacts of overabundant white-tailed deer, illustrating the additive effects of anthropogenic stressors on native plant dynamics. Synthesis. Alliaria's effects on vital rates differed in magnitude and sign across the native's life cycle, highlighting the importance of detailed demographic analyses. Our study provides novel empirical support for the claim that non-native invasive species can significantly and directly reduce the fitness of native plants.&quot;,&quot;issue&quot;:&quot;1&quot;,&quot;volume&quot;:&quot;108&quot;},&quot;isTemporary&quot;:false},{&quot;id&quot;:&quot;c4e809af-7902-3317-81e7-2ee0e59fded0&quot;,&quot;itemData&quot;:{&quot;type&quot;:&quot;article-journal&quot;,&quot;id&quot;:&quot;c4e809af-7902-3317-81e7-2ee0e59fded0&quot;,&quot;title&quot;:&quot;Invasion-mediated mutualism disruption is evident across heterogeneous environmental conditions and varying invasion intensities&quot;,&quot;author&quot;:[{&quot;family&quot;:&quot;Roche&quot;,&quot;given&quot;:&quot;Morgan D&quot;,&quot;parse-names&quot;:false,&quot;dropping-particle&quot;:&quot;&quot;,&quot;non-dropping-particle&quot;:&quot;&quot;},{&quot;family&quot;:&quot;Pearse&quot;,&quot;given&quot;:&quot;Ian S&quot;,&quot;parse-names&quot;:false,&quot;dropping-particle&quot;:&quot;&quot;,&quot;non-dropping-particle&quot;:&quot;&quot;},{&quot;family&quot;:&quot;Sofaer&quot;,&quot;given&quot;:&quot;Helen R&quot;,&quot;parse-names&quot;:false,&quot;dropping-particle&quot;:&quot;&quot;,&quot;non-dropping-particle&quot;:&quot;&quot;},{&quot;family&quot;:&quot;Kivlin&quot;,&quot;given&quot;:&quot;Stephanie N&quot;,&quot;parse-names&quot;:false,&quot;dropping-particle&quot;:&quot;&quot;,&quot;non-dropping-particle&quot;:&quot;&quot;},{&quot;family&quot;:&quot;Spyreas&quot;,&quot;given&quot;:&quot;Greg&quot;,&quot;parse-names&quot;:false,&quot;dropping-particle&quot;:&quot;&quot;,&quot;non-dropping-particle&quot;:&quot;&quot;},{&quot;family&quot;:&quot;Zaya&quot;,&quot;given&quot;:&quot;David N&quot;,&quot;parse-names&quot;:false,&quot;dropping-particle&quot;:&quot;&quot;,&quot;non-dropping-particle&quot;:&quot;&quot;},{&quot;family&quot;:&quot;Kalisz&quot;,&quot;given&quot;:&quot;Susan&quot;,&quot;parse-names&quot;:false,&quot;dropping-particle&quot;:&quot;&quot;,&quot;non-dropping-particle&quot;:&quot;&quot;}],&quot;container-title&quot;:&quot;Ecography&quot;,&quot;container-title-short&quot;:&quot;Ecography&quot;,&quot;DOI&quot;:&quot;10.1111/ecog.06434&quot;,&quot;ISSN&quot;:&quot;16000587&quot;,&quot;issued&quot;:{&quot;date-parts&quot;:[[2023]]},&quot;page&quot;:&quot;1-11&quot;,&quot;abstract&quot;:&quot;The impact of a biological invasion on native communities is expected to be uneven across invaded landscapes due to differences in local abiotic conditions, invader abundance, and traits and composition of the native community. One way to improve predictive ability about the impact of an invasive species given variable conditions is to exploit known mechanisms driving invasive species' success. Invasive plants frequently exhibit allelopathic traits, which can be directly toxic to plants or indirectly impact them via disruption of root symbionts, including mycorrhizal fungi. The indirect mechanism – mutualism disruption – is predicted to impact plants that rely on mycorrhizas but not affect non-mycorrhizal plant species. To assess whether invader-driven mutualism disruption explains observed changes in native plant communities, we analyzed long-term (1998–2018) plant cover data from forest plots across the state of Illinois. We evaluated native plant communities experiencing a range of abundance of invasive allelopathic garlic mustard Alliaria petiolata and varying environmental conditions. Consistent with the mutualism disruption hypothesis, we showed that as garlic mustard abundance increased over time in 0.25 m2 sampling quadrats, the abundance of mycorrhizal plant species decreased, but non-mycorrhizal plant species did not. Over space and time, garlic mustard abundance predicted plant abundances and diversity at the quadrat level, but this relationship was not present at a larger scale when quadrats were aggregated within sites. Garlic mustard's impact on the plant community was highly localized, yet it was as important as abiotic variables for predicting local plant diversity. We showed that garlic mustard abundance was a key predictor of patterns of plant diversity across invasion intensity and environmental heterogeneity in a way that is consistent with mutualism disruption. Our work indicates that the mutualism disruption hypothesis can provide generalizable predictions of the impacts of allelopathic invasive plants that are evident at a broad spatial scale.&quot;,&quot;issue&quot;:&quot;7&quot;,&quot;volume&quot;:&quot;2023&quot;},&quot;isTemporary&quot;:false},{&quot;id&quot;:&quot;03b843ec-2547-3b02-a603-c2827d347d17&quot;,&quot;itemData&quot;:{&quot;type&quot;:&quot;article-journal&quot;,&quot;id&quot;:&quot;03b843ec-2547-3b02-a603-c2827d347d17&quot;,&quot;title&quot;:&quot;Novel weapons: Invasive plant suppresses fungal mutualists in America but not in its native Europe&quot;,&quot;author&quot;:[{&quot;family&quot;:&quot;Callaway&quot;,&quot;given&quot;:&quot;Ragan M&quot;,&quot;parse-names&quot;:false,&quot;dropping-particle&quot;:&quot;&quot;,&quot;non-dropping-particle&quot;:&quot;&quot;},{&quot;family&quot;:&quot;Cipollini&quot;,&quot;given&quot;:&quot;Don&quot;,&quot;parse-names&quot;:false,&quot;dropping-particle&quot;:&quot;&quot;,&quot;non-dropping-particle&quot;:&quot;&quot;},{&quot;family&quot;:&quot;Barto&quot;,&quot;given&quot;:&quot;Kathryn&quot;,&quot;parse-names&quot;:false,&quot;dropping-particle&quot;:&quot;&quot;,&quot;non-dropping-particle&quot;:&quot;&quot;},{&quot;family&quot;:&quot;Thelen&quot;,&quot;given&quot;:&quot;Giles C&quot;,&quot;parse-names&quot;:false,&quot;dropping-particle&quot;:&quot;&quot;,&quot;non-dropping-particle&quot;:&quot;&quot;},{&quot;family&quot;:&quot;Hallett&quot;,&quot;given&quot;:&quot;Steven G&quot;,&quot;parse-names&quot;:false,&quot;dropping-particle&quot;:&quot;&quot;,&quot;non-dropping-particle&quot;:&quot;&quot;},{&quot;family&quot;:&quot;Prati&quot;,&quot;given&quot;:&quot;Daniel&quot;,&quot;parse-names&quot;:false,&quot;dropping-particle&quot;:&quot;&quot;,&quot;non-dropping-particle&quot;:&quot;&quot;},{&quot;family&quot;:&quot;Stinson&quot;,&quot;given&quot;:&quot;Kristina&quot;,&quot;parse-names&quot;:false,&quot;dropping-particle&quot;:&quot;&quot;,&quot;non-dropping-particle&quot;:&quot;&quot;},{&quot;family&quot;:&quot;Klironomos&quot;,&quot;given&quot;:&quot;John&quot;,&quot;parse-names&quot;:false,&quot;dropping-particle&quot;:&quot;&quot;,&quot;non-dropping-particle&quot;:&quot;&quot;}],&quot;container-title&quot;:&quot;Ecology&quot;,&quot;container-title-short&quot;:&quot;Ecology&quot;,&quot;DOI&quot;:&quot;10.1890/07-0370.1&quot;,&quot;ISSN&quot;:&quot;00129658&quot;,&quot;PMID&quot;:&quot;18481529&quot;,&quot;issued&quot;:{&quot;date-parts&quot;:[[2008]]},&quot;page&quot;:&quot;1043-1055&quot;,&quot;abstract&quot;:&quot;Why some invasive plant species transmogrify from weak competitors at home to strong competitors abroad remains one of the most elusive questions in ecology. Some evidence suggests that disproportionately high densities of some invaders are due to the release of biochemicals that are novel, and therefore harmful, to naïve organisms in their new range. So far, such evidence has been restricted to the direct phytotoxic effects of plants on other plants. Here we found that one of North America's most aggressive invaders of undisturbed forest understories, Alliaria petiolata (garlic mustard) and a plant that inhibits mycorrhizal fungal mutualists of North American native plants, has far stronger inhibitory effects on mycorrhizas in invaded North American soils than on mycorrhizas in European soils where A. petiolata is native. This antifungal effect appears to be due to specific flavonoid fractions in A. petiolata extracts. Furthermore, we found that suppression of North American mycorrhizal fungi by A. petiolata corresponds with severe inhibition of North American plant species that rely on these fungi, whereas congeneric European plants are weakly affected. These results indicate that phytochemicals, benign to resistant mycorrhizal symbionts in the home range, may be lethal to naïve native mutualists in the introduced range and indirectly suppress the plants that rely on them. © 2008 by the Ecological Society of America.&quot;,&quot;issue&quot;:&quot;4&quot;,&quot;volume&quot;:&quot;89&quot;},&quot;isTemporary&quot;:false}]}]"/>
    <we:property name="MENDELEY_CITATIONS_LOCALE_CODE" value="&quot;en-GB&quot;"/>
    <we:property name="MENDELEY_CITATIONS_STYLE" value="{&quot;id&quot;:&quot;https://www.zotero.org/styles/functional-ecology&quot;,&quot;title&quot;:&quot;Functional Ecology&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bdeif708pfoDWnxpjLViIO1paZQ==">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</go:docsCustomData>
</go:gDocsCustomXmlDataStorage>
</file>

<file path=customXml/itemProps1.xml><?xml version="1.0" encoding="utf-8"?>
<ds:datastoreItem xmlns:ds="http://schemas.openxmlformats.org/officeDocument/2006/customXml" ds:itemID="{3617AE44-D1CE-F04B-83C6-0CD0AE7DD40B}">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24</TotalTime>
  <Pages>32</Pages>
  <Words>10520</Words>
  <Characters>59969</Characters>
  <Application>Microsoft Office Word</Application>
  <DocSecurity>0</DocSecurity>
  <Lines>499</Lines>
  <Paragraphs>140</Paragraphs>
  <ScaleCrop>false</ScaleCrop>
  <HeadingPairs>
    <vt:vector size="2" baseType="variant">
      <vt:variant>
        <vt:lpstr>Title</vt:lpstr>
      </vt:variant>
      <vt:variant>
        <vt:i4>1</vt:i4>
      </vt:variant>
    </vt:vector>
  </HeadingPairs>
  <TitlesOfParts>
    <vt:vector size="1" baseType="lpstr">
      <vt:lpstr/>
    </vt:vector>
  </TitlesOfParts>
  <Company>Texas Tech University</Company>
  <LinksUpToDate>false</LinksUpToDate>
  <CharactersWithSpaces>70349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Perkowski, Evan A</dc:creator>
  <cp:lastModifiedBy>Perkowski, Evan A</cp:lastModifiedBy>
  <cp:revision>3</cp:revision>
  <dcterms:created xsi:type="dcterms:W3CDTF">2025-09-24T20:53:00Z</dcterms:created>
  <dcterms:modified xsi:type="dcterms:W3CDTF">2025-09-24T21:52:00Z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6th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vt:lpwstr>
  </property>
  <property fmtid="{D5CDD505-2E9C-101B-9397-08002B2CF9AE}" pid="8" name="Mendeley Recent Style Id 3_1">
    <vt:lpwstr>http://www.zotero.org/styles/harvard-cite-them-right</vt:lpwstr>
  </property>
  <property fmtid="{D5CDD505-2E9C-101B-9397-08002B2CF9AE}" pid="9" name="Mendeley Recent Style Name 3_1">
    <vt:lpwstr>Cite Them Right 10th edition - Harvard</vt:lpwstr>
  </property>
  <property fmtid="{D5CDD505-2E9C-101B-9397-08002B2CF9AE}" pid="10" name="Mendeley Recent Style Id 4_1">
    <vt:lpwstr>http://www.zotero.org/styles/environmental-entomology</vt:lpwstr>
  </property>
  <property fmtid="{D5CDD505-2E9C-101B-9397-08002B2CF9AE}" pid="11" name="Mendeley Recent Style Name 4_1">
    <vt:lpwstr>Environmental Entomology</vt:lpwstr>
  </property>
  <property fmtid="{D5CDD505-2E9C-101B-9397-08002B2CF9AE}" pid="12" name="Mendeley Recent Style Id 5_1">
    <vt:lpwstr>http://www.zotero.org/styles/functional-ecology</vt:lpwstr>
  </property>
  <property fmtid="{D5CDD505-2E9C-101B-9397-08002B2CF9AE}" pid="13" name="Mendeley Recent Style Name 5_1">
    <vt:lpwstr>Functional Ecology</vt:lpwstr>
  </property>
  <property fmtid="{D5CDD505-2E9C-101B-9397-08002B2CF9AE}" pid="14" name="Mendeley Recent Style Id 6_1">
    <vt:lpwstr>http://www.zotero.org/styles/journal-of-experimental-botany</vt:lpwstr>
  </property>
  <property fmtid="{D5CDD505-2E9C-101B-9397-08002B2CF9AE}" pid="15" name="Mendeley Recent Style Name 6_1">
    <vt:lpwstr>Journal of Experimental Botany</vt:lpwstr>
  </property>
  <property fmtid="{D5CDD505-2E9C-101B-9397-08002B2CF9AE}" pid="16" name="Mendeley Recent Style Id 7_1">
    <vt:lpwstr>http://www.zotero.org/styles/journal-of-medical-entomology</vt:lpwstr>
  </property>
  <property fmtid="{D5CDD505-2E9C-101B-9397-08002B2CF9AE}" pid="17" name="Mendeley Recent Style Name 7_1">
    <vt:lpwstr>Journal of Medical Entomology</vt:lpwstr>
  </property>
  <property fmtid="{D5CDD505-2E9C-101B-9397-08002B2CF9AE}" pid="18" name="Mendeley Recent Style Id 8_1">
    <vt:lpwstr>http://www.zotero.org/styles/nature-communications</vt:lpwstr>
  </property>
  <property fmtid="{D5CDD505-2E9C-101B-9397-08002B2CF9AE}" pid="19" name="Mendeley Recent Style Name 8_1">
    <vt:lpwstr>Nature Communications</vt:lpwstr>
  </property>
  <property fmtid="{D5CDD505-2E9C-101B-9397-08002B2CF9AE}" pid="20" name="Mendeley Recent Style Id 9_1">
    <vt:lpwstr>http://www.zotero.org/styles/new-phytologist</vt:lpwstr>
  </property>
  <property fmtid="{D5CDD505-2E9C-101B-9397-08002B2CF9AE}" pid="21" name="Mendeley Recent Style Name 9_1">
    <vt:lpwstr>New Phytologist</vt:lpwstr>
  </property>
  <property fmtid="{D5CDD505-2E9C-101B-9397-08002B2CF9AE}" pid="22" name="Mendeley Document_1">
    <vt:lpwstr>True</vt:lpwstr>
  </property>
  <property fmtid="{D5CDD505-2E9C-101B-9397-08002B2CF9AE}" pid="23" name="Mendeley Unique User Id_1">
    <vt:lpwstr>d318f89c-753e-37fb-ba10-399a36a20455</vt:lpwstr>
  </property>
  <property fmtid="{D5CDD505-2E9C-101B-9397-08002B2CF9AE}" pid="24" name="Mendeley Citation Style_1">
    <vt:lpwstr>http://www.zotero.org/styles/journal-of-experimental-botany</vt:lpwstr>
  </property>
</Properties>
</file>